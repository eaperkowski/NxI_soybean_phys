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2AA1312F" w:rsidR="00115F98" w:rsidRPr="00DA72DC" w:rsidRDefault="00754725" w:rsidP="00DA72DC">
      <w:pPr>
        <w:spacing w:line="480" w:lineRule="auto"/>
      </w:pPr>
      <w:commentRangeStart w:id="0"/>
      <w:commentRangeStart w:id="1"/>
      <w:r>
        <w:rPr>
          <w:b/>
          <w:bCs/>
        </w:rPr>
        <w:t>T</w:t>
      </w:r>
      <w:commentRangeEnd w:id="0"/>
      <w:r w:rsidR="00524F9C">
        <w:rPr>
          <w:rStyle w:val="CommentReference"/>
          <w:rFonts w:eastAsia="Times New Roman" w:cs="Times New Roman"/>
        </w:rPr>
        <w:commentReference w:id="0"/>
      </w:r>
      <w:commentRangeEnd w:id="1"/>
      <w:r w:rsidR="00867812">
        <w:rPr>
          <w:rStyle w:val="CommentReference"/>
          <w:rFonts w:eastAsia="Times New Roman" w:cs="Times New Roman"/>
        </w:rPr>
        <w:commentReference w:id="1"/>
      </w:r>
      <w:r w:rsidRPr="0070582B">
        <w:rPr>
          <w:b/>
          <w:bCs/>
        </w:rPr>
        <w:t>itle</w:t>
      </w:r>
      <w:r>
        <w:t xml:space="preserve">: </w:t>
      </w:r>
      <w:r w:rsidR="00115F98">
        <w:t xml:space="preserve">Soil nitrogen fertilization and inoculation with </w:t>
      </w:r>
      <w:r w:rsidR="00115F98">
        <w:rPr>
          <w:i/>
          <w:iCs/>
        </w:rPr>
        <w:t>Bradyrhizobium japonicum</w:t>
      </w:r>
      <w:r w:rsidR="00115F98">
        <w:t xml:space="preserve"> shape</w:t>
      </w:r>
      <w:r w:rsidR="00ED2735">
        <w:t>s</w:t>
      </w:r>
      <w:r w:rsidR="00115F98">
        <w:t xml:space="preserve"> tradeoffs between whole plant growth and leaf </w:t>
      </w:r>
      <w:r w:rsidR="00867812">
        <w:t>resource us</w:t>
      </w:r>
      <w:r w:rsidR="00F5091C">
        <w:t>e</w:t>
      </w:r>
      <w:r w:rsidR="00867812">
        <w:t xml:space="preserve"> </w:t>
      </w:r>
      <w:r w:rsidR="00115F98" w:rsidRPr="00115F98">
        <w:t xml:space="preserve">in </w:t>
      </w:r>
      <w:r w:rsidR="00115F98">
        <w:rPr>
          <w:i/>
          <w:iCs/>
        </w:rPr>
        <w:t>Glycine max</w:t>
      </w:r>
      <w:r w:rsidR="00115F98">
        <w:t xml:space="preserve"> L.</w:t>
      </w:r>
    </w:p>
    <w:p w14:paraId="296CE4EA" w14:textId="77777777" w:rsidR="00A754EC" w:rsidRDefault="00A754EC" w:rsidP="00DA72DC">
      <w:pPr>
        <w:spacing w:line="480" w:lineRule="auto"/>
        <w:rPr>
          <w:b/>
          <w:bCs/>
        </w:rPr>
      </w:pPr>
    </w:p>
    <w:p w14:paraId="63C189C5" w14:textId="549ACCDA" w:rsidR="00754725" w:rsidRPr="00DA72DC" w:rsidRDefault="00754725" w:rsidP="00DA72DC">
      <w:pPr>
        <w:spacing w:line="480" w:lineRule="auto"/>
      </w:pPr>
      <w:r>
        <w:rPr>
          <w:b/>
          <w:bCs/>
        </w:rPr>
        <w:t>Running Head:</w:t>
      </w:r>
    </w:p>
    <w:p w14:paraId="31C9A709" w14:textId="77777777" w:rsidR="00A754EC" w:rsidRDefault="00A754EC" w:rsidP="00DA72DC">
      <w:pPr>
        <w:spacing w:line="480" w:lineRule="auto"/>
        <w:rPr>
          <w:b/>
          <w:bCs/>
        </w:rPr>
      </w:pPr>
    </w:p>
    <w:p w14:paraId="12CF4620" w14:textId="38000088" w:rsidR="00754725" w:rsidRPr="00AA5310" w:rsidRDefault="00754725" w:rsidP="00DA72DC">
      <w:pPr>
        <w:spacing w:line="480" w:lineRule="auto"/>
      </w:pPr>
      <w:r>
        <w:rPr>
          <w:b/>
          <w:bCs/>
        </w:rPr>
        <w:t>Author List:</w:t>
      </w:r>
      <w:r>
        <w:t xml:space="preserve"> 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p>
    <w:p w14:paraId="11B70D55" w14:textId="0826716B" w:rsidR="00754725" w:rsidRPr="00DA72DC" w:rsidRDefault="00754725" w:rsidP="00DA72DC">
      <w:pPr>
        <w:spacing w:line="480" w:lineRule="auto"/>
      </w:pPr>
      <w:r>
        <w:rPr>
          <w:b/>
          <w:bCs/>
        </w:rPr>
        <w:t>Author Affiliations:</w:t>
      </w:r>
      <w:r>
        <w:t xml:space="preserve"> </w:t>
      </w:r>
      <w:r>
        <w:rPr>
          <w:vertAlign w:val="superscript"/>
        </w:rPr>
        <w:t>1</w:t>
      </w:r>
      <w:r>
        <w:t>Department of Biological Sciences, Texas Tech University, Lubbock, TX USA</w:t>
      </w:r>
    </w:p>
    <w:p w14:paraId="7F555C51" w14:textId="77777777" w:rsidR="00A754EC" w:rsidRDefault="00A754EC"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429A9376"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1B24E0">
        <w:rPr>
          <w:bCs/>
        </w:rPr>
        <w:t>5</w:t>
      </w:r>
      <w:r>
        <w:rPr>
          <w:bCs/>
        </w:rPr>
        <w:t xml:space="preserve"> figures</w:t>
      </w:r>
    </w:p>
    <w:p w14:paraId="3F70C731" w14:textId="6490DDFE"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1D49131E" w14:textId="51E6A273" w:rsidR="001A31D4" w:rsidRDefault="001B24E0" w:rsidP="00BB5F98">
      <w:pPr>
        <w:spacing w:line="480" w:lineRule="auto"/>
      </w:pPr>
      <w:r>
        <w:t>Plant nitrogen acquisition and photosynthesis link ecosystem carbon and nitrogen cycles. These two processes are themselves linked</w:t>
      </w:r>
      <w:r w:rsidR="00F21CD4">
        <w:t xml:space="preserve"> – </w:t>
      </w:r>
      <w:r>
        <w:t>plants must allocate recent photosynthetically derived carbon belowground to acquire nitrogen through</w:t>
      </w:r>
      <w:r w:rsidR="001A1184">
        <w:t xml:space="preserve"> direct uptake pathways or associations with microbial symbionts</w:t>
      </w:r>
      <w:r>
        <w:t xml:space="preserve">, </w:t>
      </w:r>
      <w:r w:rsidR="001A1184">
        <w:t xml:space="preserve">while </w:t>
      </w:r>
      <w:r>
        <w:t xml:space="preserve">nitrogen must be acquired to build and maintain enzymes that drive photosynthetic reactions forward. </w:t>
      </w:r>
      <w:r w:rsidR="00F21CD4">
        <w:t>To date, we do not fully understand mechanisms that link plant nitrogen acquisition and photosynthesis, and how these mechanisms vary by nitrogen acquisition strategy</w:t>
      </w:r>
      <w:r w:rsidR="00045694">
        <w:t>.</w:t>
      </w:r>
      <w:r w:rsidR="001A1184">
        <w:t xml:space="preserve"> Here, we grew </w:t>
      </w:r>
      <w:r w:rsidR="001A1184">
        <w:rPr>
          <w:i/>
          <w:iCs/>
        </w:rPr>
        <w:t xml:space="preserve">Glycine max </w:t>
      </w:r>
      <w:r w:rsidR="001A1184" w:rsidRPr="00462729">
        <w:t>L. (Merr.)</w:t>
      </w:r>
      <w:r w:rsidR="001A1184">
        <w:t xml:space="preserve"> under two soil nitrogen fertilization treatments both with and without inoculation with </w:t>
      </w:r>
      <w:r w:rsidR="001A1184">
        <w:rPr>
          <w:i/>
          <w:iCs/>
        </w:rPr>
        <w:t>Bradyrhizobium japonicum</w:t>
      </w:r>
      <w:r w:rsidR="001A1184">
        <w:t xml:space="preserve"> in a full-factorial greenhouse experiment. </w:t>
      </w:r>
      <w:r w:rsidR="00CA5FBB">
        <w:t xml:space="preserve">After a 7-week growth period, we </w:t>
      </w:r>
      <w:r w:rsidR="001A1184">
        <w:t>measured structural carbon costs to acquire nitrogen, plant investments to nitrogen fixation, leaf nitrogen allocation, photosynthetic capacity, and whole plant growth to understand whether nitrogen acquisition strategy modifie</w:t>
      </w:r>
      <w:r w:rsidR="00CA5FBB">
        <w:t>d</w:t>
      </w:r>
      <w:r w:rsidR="001A1184">
        <w:t xml:space="preserve"> linkages between plant nitrogen acquisition and photosynthetic processes. We found that structural carbon costs to acquire nitrogen were lower in </w:t>
      </w: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5A88F994" w:rsidR="001B766A" w:rsidRDefault="00521B92" w:rsidP="003C2C84">
      <w:pPr>
        <w:spacing w:line="480" w:lineRule="auto"/>
        <w:ind w:firstLine="720"/>
      </w:pPr>
      <w:r>
        <w:t xml:space="preserve">Terrestrial </w:t>
      </w:r>
      <w:r w:rsidR="00C654B2">
        <w:t>eco</w:t>
      </w:r>
      <w:r>
        <w:t>systems are regulated by complex carbon and nitrogen biogeochemical cycles</w:t>
      </w:r>
      <w:r w:rsidR="009A02EE">
        <w:t>. As a result, terrestrial biosphere models</w:t>
      </w:r>
      <w:r w:rsidR="00DA72DC">
        <w:t>, which are</w:t>
      </w:r>
      <w:r w:rsidR="00F01DF2">
        <w:t xml:space="preserve"> beginning to include coupled carbon and nitrogen cycle</w:t>
      </w:r>
      <w:r w:rsidR="00EE601F">
        <w:t>s</w:t>
      </w:r>
      <w:r w:rsidR="00F01DF2">
        <w:t>,</w:t>
      </w:r>
      <w:r w:rsidR="009A02EE">
        <w:t xml:space="preserve"> </w:t>
      </w:r>
      <w:r w:rsidR="00F01DF2">
        <w:t>must accurately represent these cycles under different environmental scenarios to</w:t>
      </w:r>
      <w:r w:rsidR="00EE601F">
        <w:t xml:space="preserve"> reliably</w:t>
      </w:r>
      <w:r w:rsidR="00F01DF2">
        <w:t xml:space="preserve"> simulate past, present, and future carbon and nutrient </w:t>
      </w:r>
      <w:r w:rsidR="00813CB8">
        <w:t xml:space="preserve">atmosphere-biosphere </w:t>
      </w:r>
      <w:r w:rsidR="00F01DF2">
        <w:t>fluxes</w:t>
      </w:r>
      <w:r w:rsidR="007B6971">
        <w:t xml:space="preserve"> </w:t>
      </w:r>
      <w:r w:rsidR="00D32CFF">
        <w:fldChar w:fldCharType="begin" w:fldLock="1"/>
      </w:r>
      <w:r w:rsidR="00D32CF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biogeochemical cycles</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E12B46">
        <w:t>.</w:t>
      </w:r>
    </w:p>
    <w:p w14:paraId="48009BAC" w14:textId="621F74B4" w:rsidR="00FB54EF" w:rsidRDefault="00391A1D" w:rsidP="00FF04C4">
      <w:pPr>
        <w:spacing w:line="480" w:lineRule="auto"/>
        <w:ind w:firstLine="720"/>
      </w:pPr>
      <w:r>
        <w:t xml:space="preserve">Plant nitrogen acquisition is one process in terrestrial systems where carbon and nitrogen cycles are linked.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r w:rsidR="00AA479F">
        <w:t>root exudat</w:t>
      </w:r>
      <w:r w:rsidR="00FA37A7">
        <w:t>es that prime 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r w:rsidR="001D26CA">
        <w:t xml:space="preserve"> </w:t>
      </w:r>
      <w:r w:rsidR="002548F5">
        <w:t xml:space="preserve">In principle, </w:t>
      </w:r>
      <w:r w:rsidR="00FB54EF">
        <w:t xml:space="preserve">plants cannot acquire nitrogen without </w:t>
      </w:r>
      <w:r w:rsidR="00CD5C63">
        <w:t xml:space="preserve">first </w:t>
      </w:r>
      <w:r w:rsidR="00FB54EF">
        <w:t>allocating carbon belowground, which implies an inherent carbon cost to the plant for acquiring nitrogen</w:t>
      </w:r>
      <w:r w:rsidR="00FA37A7">
        <w:t xml:space="preserve"> regardless of nitrogen acquisition strategy</w:t>
      </w:r>
      <w:r w:rsidR="00FB54EF">
        <w:t xml:space="preserve">. </w:t>
      </w:r>
      <w:r w:rsidR="00CD5C63">
        <w:t>These c</w:t>
      </w:r>
      <w:r w:rsidR="00FB54EF">
        <w:t xml:space="preserve">arbon costs </w:t>
      </w:r>
      <w:r w:rsidR="00FA37A7">
        <w:t xml:space="preserve">to acquire nitrogen vary in species with different nitrogen acquisition strategies and </w:t>
      </w:r>
      <w:r w:rsidR="00CD5C63">
        <w:t>are</w:t>
      </w:r>
      <w:r w:rsidR="009D1104">
        <w:t xml:space="preserve"> </w:t>
      </w:r>
      <w:r w:rsidR="00FA37A7">
        <w:t xml:space="preserve">depend on external environmental factors such as </w:t>
      </w:r>
      <w:r w:rsidR="00FA37A7">
        <w:lastRenderedPageBreak/>
        <w:t>atmospheric CO</w:t>
      </w:r>
      <w:r w:rsidR="00FA37A7">
        <w:rPr>
          <w:vertAlign w:val="subscript"/>
        </w:rPr>
        <w:t>2</w:t>
      </w:r>
      <w:r w:rsidR="00FA37A7">
        <w:t>, light availability, and soil nutrient availability</w:t>
      </w:r>
      <w:r w:rsidR="009D1104">
        <w:t xml:space="preserve"> </w:t>
      </w:r>
      <w:r w:rsidR="009D1104">
        <w:fldChar w:fldCharType="begin" w:fldLock="1"/>
      </w:r>
      <w:r w:rsidR="009D1104">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Fertilization","type":"article-journal","volume":"13"},"uris":["http://www.mendeley.com/documents/?uuid=dfc9e40d-3479-48b7-8b2e-9c95537b5843"]}],"mendeley":{"formattedCitation":"(Brzostek &lt;i&gt;et al.&lt;/i&gt;, 2014; Terrer &lt;i&gt;et al.&lt;/i&gt;, 2018; Allen &lt;i&gt;et al.&lt;/i&gt;, 2020; Perkowski &lt;i&gt;et al.&lt;/i&gt;, 2021; Lu &lt;i&gt;et al.&lt;/i&gt;, 2022)","plainTextFormattedCitation":"(Brzostek et al., 2014; Terrer et al., 2018; Allen et al., 2020; Perkowski et al., 2021; Lu et al., 2022)","previouslyFormattedCitation":"(Brzostek &lt;i&gt;et al.&lt;/i&gt;, 2014; Terrer &lt;i&gt;et al.&lt;/i&gt;, 2018; Allen &lt;i&gt;et al.&lt;/i&gt;, 2020; Perkowski &lt;i&gt;et al.&lt;/i&gt;, 2021; Lu &lt;i&gt;et al.&lt;/i&gt;, 2022)"},"properties":{"noteIndex":0},"schema":"https://github.com/citation-style-language/schema/raw/master/csl-citation.json"}</w:instrText>
      </w:r>
      <w:r w:rsidR="009D1104">
        <w:fldChar w:fldCharType="separate"/>
      </w:r>
      <w:r w:rsidR="009D1104" w:rsidRPr="009D1104">
        <w:rPr>
          <w:noProof/>
        </w:rPr>
        <w:t xml:space="preserve">(Brzostek </w:t>
      </w:r>
      <w:r w:rsidR="009D1104" w:rsidRPr="009D1104">
        <w:rPr>
          <w:i/>
          <w:noProof/>
        </w:rPr>
        <w:t>et al.</w:t>
      </w:r>
      <w:r w:rsidR="009D1104" w:rsidRPr="009D1104">
        <w:rPr>
          <w:noProof/>
        </w:rPr>
        <w:t xml:space="preserve">, 2014; Terrer </w:t>
      </w:r>
      <w:r w:rsidR="009D1104" w:rsidRPr="009D1104">
        <w:rPr>
          <w:i/>
          <w:noProof/>
        </w:rPr>
        <w:t>et al.</w:t>
      </w:r>
      <w:r w:rsidR="009D1104" w:rsidRPr="009D1104">
        <w:rPr>
          <w:noProof/>
        </w:rPr>
        <w:t xml:space="preserve">, 2018; Allen </w:t>
      </w:r>
      <w:r w:rsidR="009D1104" w:rsidRPr="009D1104">
        <w:rPr>
          <w:i/>
          <w:noProof/>
        </w:rPr>
        <w:t>et al.</w:t>
      </w:r>
      <w:r w:rsidR="009D1104" w:rsidRPr="009D1104">
        <w:rPr>
          <w:noProof/>
        </w:rPr>
        <w:t xml:space="preserve">, 2020; Perkowski </w:t>
      </w:r>
      <w:r w:rsidR="009D1104" w:rsidRPr="009D1104">
        <w:rPr>
          <w:i/>
          <w:noProof/>
        </w:rPr>
        <w:t>et al.</w:t>
      </w:r>
      <w:r w:rsidR="009D1104" w:rsidRPr="009D1104">
        <w:rPr>
          <w:noProof/>
        </w:rPr>
        <w:t xml:space="preserve">, 2021; Lu </w:t>
      </w:r>
      <w:r w:rsidR="009D1104" w:rsidRPr="009D1104">
        <w:rPr>
          <w:i/>
          <w:noProof/>
        </w:rPr>
        <w:t>et al.</w:t>
      </w:r>
      <w:r w:rsidR="009D1104" w:rsidRPr="009D1104">
        <w:rPr>
          <w:noProof/>
        </w:rPr>
        <w:t>, 2022)</w:t>
      </w:r>
      <w:r w:rsidR="009D1104">
        <w:fldChar w:fldCharType="end"/>
      </w:r>
      <w:r w:rsidR="00FA37A7">
        <w:t>.</w:t>
      </w:r>
    </w:p>
    <w:p w14:paraId="6BCD09F6" w14:textId="7547CD4B" w:rsidR="00221A4C" w:rsidRDefault="00221A4C" w:rsidP="00FF04C4">
      <w:pPr>
        <w:spacing w:line="480" w:lineRule="auto"/>
        <w:ind w:firstLine="720"/>
      </w:pPr>
      <w:r>
        <w:t xml:space="preserve">Resource optimization theory suggests </w:t>
      </w:r>
    </w:p>
    <w:p w14:paraId="657C174A" w14:textId="659118B4" w:rsidR="00221A4C" w:rsidRDefault="00221A4C" w:rsidP="00FF04C4">
      <w:pPr>
        <w:spacing w:line="480" w:lineRule="auto"/>
        <w:ind w:firstLine="720"/>
      </w:pPr>
    </w:p>
    <w:p w14:paraId="0A6DAF80" w14:textId="77777777" w:rsidR="00221A4C" w:rsidRDefault="00221A4C" w:rsidP="00FF04C4">
      <w:pPr>
        <w:spacing w:line="480" w:lineRule="auto"/>
        <w:ind w:firstLine="720"/>
      </w:pPr>
    </w:p>
    <w:p w14:paraId="5D3B626E" w14:textId="55349E08" w:rsidR="00221A4C" w:rsidRDefault="00997D54" w:rsidP="00221A4C">
      <w:pPr>
        <w:spacing w:line="480" w:lineRule="auto"/>
        <w:ind w:firstLine="720"/>
      </w:pPr>
      <w:r>
        <w:t xml:space="preserve">In a recent study, Perkowski </w:t>
      </w:r>
      <w:r>
        <w:rPr>
          <w:i/>
          <w:iCs/>
        </w:rPr>
        <w:t>et al.</w:t>
      </w:r>
      <w:r>
        <w:t xml:space="preserve"> (2021) show that increasing soil nitrogen fertilization generally decreased carbon costs to acquire nitrogen in </w:t>
      </w:r>
      <w:r>
        <w:rPr>
          <w:i/>
          <w:iCs/>
        </w:rPr>
        <w:t>Gossypium hirsutum</w:t>
      </w:r>
      <w:r>
        <w:t xml:space="preserve"> and </w:t>
      </w:r>
      <w:r>
        <w:rPr>
          <w:i/>
          <w:iCs/>
        </w:rPr>
        <w:t>Glycine max</w:t>
      </w:r>
      <w:r>
        <w:t xml:space="preserve">. </w:t>
      </w:r>
      <w:r w:rsidR="005042AD">
        <w:rPr>
          <w:i/>
          <w:iCs/>
        </w:rPr>
        <w:t>Gossypium hirsutum</w:t>
      </w:r>
      <w:r w:rsidR="005042AD">
        <w:t xml:space="preserve"> is a woody perennial species that can acquire nutrients via direct uptake pathways or through symbioses with arbuscular mycorrhizal fungi, while </w:t>
      </w:r>
      <w:r w:rsidR="005042AD">
        <w:rPr>
          <w:i/>
          <w:iCs/>
        </w:rPr>
        <w:t>G. max</w:t>
      </w:r>
      <w:r w:rsidR="005042AD">
        <w:t xml:space="preserve"> is a herbaceous annual species that can acquire nutrients via direct uptake pathways or through symbioses with nitrogen-fixing bacteria.</w:t>
      </w:r>
      <w:r w:rsidR="005042AD">
        <w:t xml:space="preserve"> In the experiment, the authors noted that carbon costs to acquire nitrogen in </w:t>
      </w:r>
      <w:r>
        <w:rPr>
          <w:i/>
          <w:iCs/>
        </w:rPr>
        <w:t>G. max</w:t>
      </w:r>
      <w:r>
        <w:t xml:space="preserve"> were</w:t>
      </w:r>
      <w:r>
        <w:t xml:space="preserve"> generally less responsive to increasing soil nitrogen fertilization than </w:t>
      </w:r>
      <w:r>
        <w:rPr>
          <w:i/>
          <w:iCs/>
        </w:rPr>
        <w:t>G. hirsutum</w:t>
      </w:r>
      <w:r w:rsidR="005042AD">
        <w:t xml:space="preserve">, a pattern that coincided with a reduction in root nodulation with increasing fertilization. The authors speculated that this response may have been driven by resource optimization, where </w:t>
      </w:r>
      <w:r w:rsidR="005042AD">
        <w:rPr>
          <w:i/>
          <w:iCs/>
        </w:rPr>
        <w:t>G. max</w:t>
      </w:r>
      <w:r w:rsidR="005042AD">
        <w:t xml:space="preserve"> shifted their dominant mode of nitrogen acquisition from nitrogen fixation to direct uptake with increasing fertilization once costs to acquire nitrogen via direct uptake became less than the costs to acquire nitrogen via nitrogen fixation. However, the authors were not able to make robust conclusions about whether the carbon cost to acquire nitrogen responses </w:t>
      </w:r>
      <w:r w:rsidR="00221A4C">
        <w:t xml:space="preserve">to soil nitrogen fertilization differed between </w:t>
      </w:r>
      <w:r w:rsidR="005042AD">
        <w:rPr>
          <w:i/>
          <w:iCs/>
        </w:rPr>
        <w:t>G. hirsutum</w:t>
      </w:r>
      <w:r w:rsidR="005042AD">
        <w:t xml:space="preserve"> and </w:t>
      </w:r>
      <w:r w:rsidR="005042AD">
        <w:rPr>
          <w:i/>
          <w:iCs/>
        </w:rPr>
        <w:t>G. max</w:t>
      </w:r>
      <w:r w:rsidR="00221A4C">
        <w:t xml:space="preserve"> due to differences in species nutrient acquisition strategy. This was because </w:t>
      </w:r>
      <w:r w:rsidR="005042AD">
        <w:t xml:space="preserve">the two species are not phylogenetically related and adopt different growth forms and growth durations. </w:t>
      </w:r>
    </w:p>
    <w:p w14:paraId="444BEBFD" w14:textId="4BDFECD3" w:rsidR="00A461D6" w:rsidRDefault="00221A4C" w:rsidP="00221A4C">
      <w:pPr>
        <w:spacing w:line="480" w:lineRule="auto"/>
        <w:ind w:firstLine="720"/>
      </w:pPr>
      <w:r>
        <w:t xml:space="preserve">To better understand how nitrogen fixation modifies the effect of soil nitrogen fertilization on carbon costs to acquire nitrogen, </w:t>
      </w:r>
      <w:r w:rsidR="00FD777D">
        <w:t xml:space="preserve">we </w:t>
      </w:r>
      <w:r w:rsidR="00FF7948">
        <w:t>grew</w:t>
      </w:r>
      <w:r w:rsidR="00C70400">
        <w:t xml:space="preserve"> </w:t>
      </w:r>
      <w:r w:rsidR="00C70400">
        <w:rPr>
          <w:i/>
          <w:iCs/>
        </w:rPr>
        <w:t>Glycine max</w:t>
      </w:r>
      <w:r w:rsidR="00C70400">
        <w:t xml:space="preserve"> L. (Merr.) under two soil </w:t>
      </w:r>
      <w:r w:rsidR="00C70400">
        <w:lastRenderedPageBreak/>
        <w:t>nitrogen fertilization treatments and two inoculation treatments in a full factorial greenhouse experiment. We used this experiment to test the following hypotheses:</w:t>
      </w:r>
    </w:p>
    <w:p w14:paraId="2265ECA5" w14:textId="14A10087"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221A4C">
        <w:t>decrease</w:t>
      </w:r>
      <w:r w:rsidR="00A07AF4">
        <w:t xml:space="preserve"> carbon cost</w:t>
      </w:r>
      <w:r w:rsidR="007935E9">
        <w:t>s of nitrogen acquisition</w:t>
      </w:r>
      <w:r w:rsidR="00221A4C">
        <w:t xml:space="preserve"> in both uninoculated and inoculated </w:t>
      </w:r>
      <w:r w:rsidR="007935E9">
        <w:t>. Th</w:t>
      </w:r>
      <w:r w:rsidR="00251AEA">
        <w:t>e reduction in carbon</w:t>
      </w:r>
      <w:r w:rsidR="007935E9">
        <w:t xml:space="preserve"> will increase the amount of nitrogen acquired per belowground carbon investment, which will maximize both nitrogen and carbon allocation to growth and storage</w:t>
      </w:r>
      <w:r w:rsidR="00251AEA">
        <w:t xml:space="preserve"> because there will be higher demand to allocate nitrogen to whole plant growth than to photosynthetic enzyme production and maintenance</w:t>
      </w:r>
    </w:p>
    <w:p w14:paraId="643926A3" w14:textId="7C42B2BA" w:rsidR="007935E9" w:rsidRDefault="007935E9" w:rsidP="00642465">
      <w:pPr>
        <w:pStyle w:val="ListParagraph"/>
        <w:numPr>
          <w:ilvl w:val="0"/>
          <w:numId w:val="6"/>
        </w:numPr>
        <w:spacing w:line="480" w:lineRule="auto"/>
        <w:ind w:left="1080"/>
      </w:pPr>
      <w:r>
        <w:t xml:space="preserve">Inoculation with nitrogen-fixing bacteria will decrease </w:t>
      </w:r>
      <w:r w:rsidR="00E16C50">
        <w:t xml:space="preserve">carbon costs to acquire nitrogen under low soil nitrogen availability, as carbon costs to acquire nitrogen will be less than the carbon cost to acquire nitrogen via direct uptake. This will result in a positive effect of inoculation on whole plant growth and total leaf </w:t>
      </w:r>
      <w:r w:rsidR="00BD669B">
        <w:t>area, but</w:t>
      </w:r>
      <w:r w:rsidR="00E16C50">
        <w:t xml:space="preserve"> will only be apparent under low soil nitrogen availability.</w:t>
      </w:r>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7E7D5EB2" w:rsidR="00FF6F53" w:rsidRDefault="0011017D" w:rsidP="009D6E5B">
      <w:pPr>
        <w:spacing w:line="480" w:lineRule="auto"/>
        <w:ind w:firstLine="720"/>
        <w:rPr>
          <w:rFonts w:cs="Times New Roman"/>
        </w:rPr>
      </w:pPr>
      <w:r>
        <w:rPr>
          <w:i/>
          <w:iCs/>
        </w:rPr>
        <w:t>Glycine max</w:t>
      </w:r>
      <w:r>
        <w:t xml:space="preserve"> </w:t>
      </w:r>
      <w:r w:rsidR="00ED1628">
        <w:t xml:space="preserve">seeds </w:t>
      </w:r>
      <w:r>
        <w:t xml:space="preserve">were planted in </w:t>
      </w:r>
      <w:r w:rsidR="0089764A">
        <w:t xml:space="preserve">64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commentRangeStart w:id="2"/>
      <w:r w:rsidR="00BC7961">
        <w:t>4</w:t>
      </w:r>
      <w:commentRangeEnd w:id="2"/>
      <w:r w:rsidR="00BC7961">
        <w:rPr>
          <w:rStyle w:val="CommentReference"/>
          <w:rFonts w:eastAsia="Times New Roman" w:cs="Times New Roman"/>
        </w:rPr>
        <w:commentReference w:id="2"/>
      </w:r>
      <w:r w:rsidR="0089764A">
        <w:t xml:space="preserve"> hours to eliminate any bacterial or fungal growth. Thirty-two randomly selected pots were</w:t>
      </w:r>
      <w:r w:rsidR="00D373FB">
        <w:t xml:space="preserve"> planted with seeds</w:t>
      </w:r>
      <w:r w:rsidR="0089764A">
        <w:t xml:space="preserve"> inoculated with </w:t>
      </w:r>
      <w:r w:rsidR="007B6BD6" w:rsidRPr="007B6BD6">
        <w:rPr>
          <w:rFonts w:cs="Times New Roman"/>
          <w:i/>
          <w:iCs/>
        </w:rPr>
        <w:lastRenderedPageBreak/>
        <w:t>Bradyrhizobium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N-Dure™ Soybean,</w:t>
      </w:r>
      <w:r w:rsidR="007B6BD6">
        <w:rPr>
          <w:rFonts w:cs="Times New Roman"/>
        </w:rPr>
        <w:t xml:space="preserve"> Cary, NC, USA)</w:t>
      </w:r>
      <w:r w:rsidR="00675662">
        <w:rPr>
          <w:rFonts w:cs="Times New Roman"/>
        </w:rPr>
        <w:t xml:space="preserve"> following a brief surface sterilization in </w:t>
      </w:r>
      <w:r w:rsidR="005A7A45" w:rsidRPr="0038171F">
        <w:rPr>
          <w:rFonts w:cs="Times New Roman"/>
          <w:highlight w:val="yellow"/>
        </w:rPr>
        <w:t>XX</w:t>
      </w:r>
      <w:r w:rsidR="00675662">
        <w:rPr>
          <w:rFonts w:cs="Times New Roman"/>
        </w:rPr>
        <w:t xml:space="preserve">% </w:t>
      </w:r>
      <w:r w:rsidR="00534BFA">
        <w:rPr>
          <w:rFonts w:cs="Times New Roman"/>
        </w:rPr>
        <w:t>sodium hypochlorite</w:t>
      </w:r>
      <w:r w:rsidR="0038171F">
        <w:rPr>
          <w:rFonts w:cs="Times New Roman"/>
        </w:rPr>
        <w:t xml:space="preserve"> for </w:t>
      </w:r>
      <w:r w:rsidR="0038171F" w:rsidRPr="0038171F">
        <w:rPr>
          <w:rFonts w:cs="Times New Roman"/>
          <w:highlight w:val="yellow"/>
        </w:rPr>
        <w:t>XX</w:t>
      </w:r>
      <w:r w:rsidR="0038171F">
        <w:rPr>
          <w:rFonts w:cs="Times New Roman"/>
        </w:rPr>
        <w:t xml:space="preserve"> minutes followed three</w:t>
      </w:r>
      <w:r w:rsidR="00DA425E">
        <w:rPr>
          <w:rFonts w:cs="Times New Roman"/>
        </w:rPr>
        <w:t xml:space="preserve"> washes in</w:t>
      </w:r>
      <w:r w:rsidR="0038171F">
        <w:rPr>
          <w:rFonts w:cs="Times New Roman"/>
        </w:rPr>
        <w:t xml:space="preserve"> </w:t>
      </w:r>
      <w:r w:rsidR="00102628">
        <w:rPr>
          <w:rFonts w:cs="Times New Roman"/>
        </w:rPr>
        <w:t>deionized</w:t>
      </w:r>
      <w:r w:rsidR="0038171F">
        <w:rPr>
          <w:rFonts w:cs="Times New Roman"/>
        </w:rPr>
        <w:t xml:space="preserve"> water</w:t>
      </w:r>
      <w:r w:rsidR="00D373FB">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5A7A45" w:rsidRPr="0038171F">
        <w:rPr>
          <w:rFonts w:cs="Times New Roman"/>
          <w:highlight w:val="yellow"/>
        </w:rPr>
        <w:t>XX</w:t>
      </w:r>
      <w:r w:rsidR="00ED1628">
        <w:rPr>
          <w:rFonts w:cs="Times New Roman"/>
        </w:rPr>
        <w:t xml:space="preserve">% </w:t>
      </w:r>
      <w:r w:rsidR="00534BFA">
        <w:rPr>
          <w:rFonts w:cs="Times New Roman"/>
        </w:rPr>
        <w:t>sodium hypochlorit</w:t>
      </w:r>
      <w:r w:rsidR="0038171F">
        <w:rPr>
          <w:rFonts w:cs="Times New Roman"/>
        </w:rPr>
        <w:t xml:space="preserve">e for </w:t>
      </w:r>
      <w:r w:rsidR="0038171F" w:rsidRPr="007F426D">
        <w:rPr>
          <w:rFonts w:cs="Times New Roman"/>
          <w:highlight w:val="yellow"/>
        </w:rPr>
        <w:t>XX</w:t>
      </w:r>
      <w:r w:rsidR="0038171F">
        <w:rPr>
          <w:rFonts w:cs="Times New Roman"/>
        </w:rPr>
        <w:t xml:space="preserve"> 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2A86E271"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marginal mean whole plant biomass: pot 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p>
    <w:p w14:paraId="7A34FC86" w14:textId="5DC8ACDE" w:rsidR="00D67D74" w:rsidRDefault="00D67D74" w:rsidP="009D6E5B">
      <w:pPr>
        <w:spacing w:line="480" w:lineRule="auto"/>
      </w:pPr>
    </w:p>
    <w:p w14:paraId="20C86C76" w14:textId="171776F8" w:rsidR="00D67D74" w:rsidRPr="00863849" w:rsidRDefault="00D67D74" w:rsidP="009D6E5B">
      <w:pPr>
        <w:tabs>
          <w:tab w:val="left" w:pos="593"/>
        </w:tabs>
        <w:autoSpaceDE w:val="0"/>
        <w:autoSpaceDN w:val="0"/>
        <w:adjustRightInd w:val="0"/>
        <w:spacing w:line="480" w:lineRule="auto"/>
        <w:rPr>
          <w:color w:val="000000"/>
        </w:rPr>
      </w:pPr>
      <w:r w:rsidRPr="00863849">
        <w:rPr>
          <w:i/>
          <w:iCs/>
          <w:color w:val="000000"/>
        </w:rPr>
        <w:t xml:space="preserve">Leaf </w:t>
      </w:r>
      <w:r>
        <w:rPr>
          <w:i/>
          <w:iCs/>
          <w:color w:val="000000"/>
        </w:rPr>
        <w:t>gas exchange</w:t>
      </w:r>
      <w:r w:rsidR="00DD0878">
        <w:rPr>
          <w:i/>
          <w:iCs/>
          <w:color w:val="000000"/>
        </w:rPr>
        <w:t xml:space="preserve"> and leaf </w:t>
      </w:r>
      <w:r>
        <w:rPr>
          <w:i/>
          <w:iCs/>
          <w:color w:val="000000"/>
        </w:rPr>
        <w:t>trait measurements</w:t>
      </w:r>
    </w:p>
    <w:p w14:paraId="175181CA" w14:textId="7F8AEC58" w:rsidR="0022275C" w:rsidRPr="00C57242" w:rsidRDefault="00F83744" w:rsidP="009D6E5B">
      <w:pPr>
        <w:autoSpaceDE w:val="0"/>
        <w:autoSpaceDN w:val="0"/>
        <w:adjustRightInd w:val="0"/>
        <w:spacing w:line="480" w:lineRule="auto"/>
        <w:ind w:firstLine="720"/>
        <w:rPr>
          <w:color w:val="000000"/>
        </w:rPr>
      </w:pPr>
      <w:r>
        <w:rPr>
          <w:color w:val="000000"/>
        </w:rPr>
        <w:t>Six weeks after experiment initiation, w</w:t>
      </w:r>
      <w:r w:rsidR="00D67D74">
        <w:rPr>
          <w:color w:val="000000"/>
        </w:rPr>
        <w:t xml:space="preserve">e sampled </w:t>
      </w:r>
      <w:r w:rsidR="00D67D74" w:rsidRPr="00863849">
        <w:rPr>
          <w:color w:val="000000"/>
        </w:rPr>
        <w:t>one</w:t>
      </w:r>
      <w:r w:rsidR="00D67D74">
        <w:rPr>
          <w:color w:val="000000"/>
        </w:rPr>
        <w:t xml:space="preserve"> random, fully expanded leaf</w:t>
      </w:r>
      <w:r w:rsidR="00D67D74" w:rsidRPr="00D67D74">
        <w:rPr>
          <w:color w:val="000000"/>
        </w:rPr>
        <w:t xml:space="preserve"> </w:t>
      </w:r>
      <w:r w:rsidR="00D67D74" w:rsidRPr="00863849">
        <w:rPr>
          <w:color w:val="000000"/>
        </w:rPr>
        <w:t>with little to no visible external damage</w:t>
      </w:r>
      <w:r w:rsidR="00D67D74">
        <w:rPr>
          <w:color w:val="000000"/>
        </w:rPr>
        <w:t xml:space="preserve"> </w:t>
      </w:r>
      <w:r w:rsidR="00D67D74">
        <w:t>for gas exchange measurements</w:t>
      </w:r>
      <w:r>
        <w:t xml:space="preserve">. </w:t>
      </w:r>
      <w:r w:rsidR="00D67D74">
        <w:rPr>
          <w:color w:val="000000"/>
        </w:rPr>
        <w:t xml:space="preserve">Leaves were attached to a </w:t>
      </w:r>
      <w:r w:rsidR="00D67D74" w:rsidRPr="00863849">
        <w:rPr>
          <w:color w:val="000000"/>
        </w:rPr>
        <w:t>Li-COR LI-6800 (Li-COR Bioscience</w:t>
      </w:r>
      <w:r w:rsidR="00412BAB">
        <w:rPr>
          <w:color w:val="000000"/>
        </w:rPr>
        <w:t>s</w:t>
      </w:r>
      <w:r w:rsidR="00D67D74" w:rsidRPr="00863849">
        <w:rPr>
          <w:color w:val="000000"/>
        </w:rPr>
        <w:t>, Lincoln, Nebraska, USA) portable photosynthesis machine to measure net photosynthesis (</w:t>
      </w:r>
      <w:proofErr w:type="spellStart"/>
      <w:r w:rsidR="00D67D74" w:rsidRPr="00DB6582">
        <w:rPr>
          <w:i/>
          <w:iCs/>
          <w:color w:val="000000"/>
        </w:rPr>
        <w:t>A</w:t>
      </w:r>
      <w:r>
        <w:rPr>
          <w:color w:val="000000"/>
          <w:vertAlign w:val="subscript"/>
        </w:rPr>
        <w:t>net</w:t>
      </w:r>
      <w:proofErr w:type="spellEnd"/>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D67D74">
        <w:rPr>
          <w:color w:val="000000"/>
        </w:rPr>
        <w:t>, stomatal conductance (</w:t>
      </w:r>
      <w:r w:rsidR="00D67D74" w:rsidRPr="003E0112">
        <w:rPr>
          <w:i/>
          <w:iCs/>
          <w:color w:val="000000"/>
        </w:rPr>
        <w:t>g</w:t>
      </w:r>
      <w:r w:rsidR="00D67D74" w:rsidRPr="00C33C74">
        <w:rPr>
          <w:color w:val="000000"/>
          <w:vertAlign w:val="subscript"/>
        </w:rPr>
        <w:t>s</w:t>
      </w:r>
      <w:r w:rsidR="00D67D74">
        <w:rPr>
          <w:color w:val="000000"/>
        </w:rPr>
        <w:t>; mmol mol</w:t>
      </w:r>
      <w:r w:rsidR="00D67D74">
        <w:rPr>
          <w:color w:val="000000"/>
          <w:vertAlign w:val="superscript"/>
        </w:rPr>
        <w:t>-1</w:t>
      </w:r>
      <w:r w:rsidR="00D67D74">
        <w:rPr>
          <w:color w:val="000000"/>
        </w:rPr>
        <w:t>),</w:t>
      </w:r>
      <w:r w:rsidR="00D67D74" w:rsidRPr="00863849">
        <w:rPr>
          <w:color w:val="000000"/>
        </w:rPr>
        <w:t xml:space="preserve"> and intercellular CO</w:t>
      </w:r>
      <w:r w:rsidR="00D67D74" w:rsidRPr="00863849">
        <w:rPr>
          <w:color w:val="000000"/>
          <w:vertAlign w:val="subscript"/>
        </w:rPr>
        <w:t>2</w:t>
      </w:r>
      <w:r w:rsidR="00D67D74" w:rsidRPr="00863849">
        <w:rPr>
          <w:color w:val="000000"/>
        </w:rPr>
        <w:t xml:space="preserve"> concentration (</w:t>
      </w:r>
      <w:r w:rsidR="00D67D74" w:rsidRPr="00F848A9">
        <w:rPr>
          <w:i/>
          <w:iCs/>
          <w:color w:val="000000"/>
        </w:rPr>
        <w:t>C</w:t>
      </w:r>
      <w:r w:rsidR="00D67D74" w:rsidRPr="00275258">
        <w:rPr>
          <w:color w:val="000000"/>
          <w:vertAlign w:val="subscript"/>
        </w:rPr>
        <w:t>i</w:t>
      </w:r>
      <w:r w:rsidR="00D67D74" w:rsidRPr="00863849">
        <w:rPr>
          <w:color w:val="000000"/>
        </w:rPr>
        <w:t>; µmol mol</w:t>
      </w:r>
      <w:r w:rsidR="00D67D74" w:rsidRPr="00863849">
        <w:rPr>
          <w:color w:val="000000"/>
          <w:vertAlign w:val="superscript"/>
        </w:rPr>
        <w:t>-1</w:t>
      </w:r>
      <w:r w:rsidR="00D67D74" w:rsidRPr="00863849">
        <w:rPr>
          <w:color w:val="000000"/>
        </w:rPr>
        <w:t>) at different atmospheric CO</w:t>
      </w:r>
      <w:r w:rsidR="00D67D74" w:rsidRPr="00863849">
        <w:rPr>
          <w:color w:val="000000"/>
          <w:vertAlign w:val="subscript"/>
        </w:rPr>
        <w:t>2</w:t>
      </w:r>
      <w:r w:rsidR="00D67D74" w:rsidRPr="00863849">
        <w:rPr>
          <w:color w:val="000000"/>
        </w:rPr>
        <w:t xml:space="preserve"> (</w:t>
      </w:r>
      <w:r w:rsidR="00D67D74" w:rsidRPr="00F848A9">
        <w:rPr>
          <w:i/>
          <w:iCs/>
          <w:color w:val="000000"/>
        </w:rPr>
        <w:t>C</w:t>
      </w:r>
      <w:r w:rsidR="00D67D74" w:rsidRPr="00275258">
        <w:rPr>
          <w:color w:val="000000"/>
          <w:vertAlign w:val="subscript"/>
        </w:rPr>
        <w:t>a</w:t>
      </w:r>
      <w:r w:rsidR="00D67D74" w:rsidRPr="00863849">
        <w:rPr>
          <w:color w:val="000000"/>
        </w:rPr>
        <w:t xml:space="preserve">; µmol </w:t>
      </w:r>
      <w:r w:rsidR="00D67D74" w:rsidRPr="00863849">
        <w:rPr>
          <w:color w:val="000000"/>
        </w:rPr>
        <w:lastRenderedPageBreak/>
        <w:t>mol</w:t>
      </w:r>
      <w:r w:rsidR="00D67D74" w:rsidRPr="00863849">
        <w:rPr>
          <w:color w:val="000000"/>
          <w:vertAlign w:val="superscript"/>
        </w:rPr>
        <w:t>-1</w:t>
      </w:r>
      <w:r w:rsidR="00D67D74" w:rsidRPr="00863849">
        <w:rPr>
          <w:color w:val="000000"/>
        </w:rPr>
        <w:t>) concentrations</w:t>
      </w:r>
      <w:r w:rsidR="00D67D74">
        <w:rPr>
          <w:color w:val="000000"/>
        </w:rPr>
        <w:t xml:space="preserve"> (i.e., an </w:t>
      </w:r>
      <w:proofErr w:type="spellStart"/>
      <w:r w:rsidR="00D67D74" w:rsidRPr="00DB6582">
        <w:rPr>
          <w:i/>
          <w:iCs/>
          <w:color w:val="000000"/>
        </w:rPr>
        <w:t>A</w:t>
      </w:r>
      <w:r>
        <w:rPr>
          <w:color w:val="000000"/>
          <w:vertAlign w:val="subscript"/>
        </w:rPr>
        <w:t>net</w:t>
      </w:r>
      <w:proofErr w:type="spellEnd"/>
      <w:r w:rsidR="00D67D74" w:rsidRPr="006337C2">
        <w:rPr>
          <w:color w:val="000000"/>
        </w:rPr>
        <w:t>/</w:t>
      </w:r>
      <w:r w:rsidR="00D67D74" w:rsidRPr="00DB6582">
        <w:rPr>
          <w:i/>
          <w:iCs/>
          <w:color w:val="000000"/>
        </w:rPr>
        <w:t>C</w:t>
      </w:r>
      <w:r w:rsidR="00D67D74" w:rsidRPr="00242E06">
        <w:rPr>
          <w:color w:val="000000"/>
          <w:vertAlign w:val="subscript"/>
        </w:rPr>
        <w:t>i</w:t>
      </w:r>
      <w:r w:rsidR="00D67D74">
        <w:rPr>
          <w:color w:val="000000"/>
        </w:rPr>
        <w:t xml:space="preserve"> curve)</w:t>
      </w:r>
      <w:r>
        <w:rPr>
          <w:color w:val="000000"/>
        </w:rPr>
        <w:t>.</w:t>
      </w:r>
      <w:r w:rsidRPr="00F83744">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Pr>
          <w:color w:val="000000"/>
        </w:rPr>
        <w:t xml:space="preserve"> curves were conducted</w:t>
      </w:r>
      <w:r w:rsidR="00D67D74" w:rsidRPr="00863849">
        <w:rPr>
          <w:color w:val="000000"/>
        </w:rPr>
        <w:t xml:space="preserve"> under saturat</w:t>
      </w:r>
      <w:r>
        <w:rPr>
          <w:color w:val="000000"/>
        </w:rPr>
        <w:t>ing</w:t>
      </w:r>
      <w:r w:rsidR="00D67D74" w:rsidRPr="00863849">
        <w:rPr>
          <w:color w:val="000000"/>
        </w:rPr>
        <w:t xml:space="preserve"> light conditions (</w:t>
      </w:r>
      <w:r w:rsidR="00D67D74">
        <w:rPr>
          <w:color w:val="000000"/>
        </w:rPr>
        <w:t>1,500</w:t>
      </w:r>
      <w:r w:rsidR="00D67D74" w:rsidRPr="00863849">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sidRPr="00863849">
        <w:rPr>
          <w:color w:val="000000"/>
        </w:rPr>
        <w:t>)</w:t>
      </w:r>
      <w:r w:rsidR="00006440">
        <w:rPr>
          <w:color w:val="000000"/>
        </w:rPr>
        <w:t>, 50% relative humidity, and</w:t>
      </w:r>
      <w:r w:rsidR="0038171F">
        <w:rPr>
          <w:color w:val="000000"/>
        </w:rPr>
        <w:t xml:space="preserve"> with the</w:t>
      </w:r>
      <w:r w:rsidR="00006440">
        <w:rPr>
          <w:color w:val="000000"/>
        </w:rPr>
        <w:t xml:space="preserve"> cuvette temperature set to 25</w:t>
      </w:r>
      <w:r w:rsidR="00006440">
        <w:rPr>
          <w:color w:val="000000"/>
        </w:rPr>
        <w:sym w:font="Symbol" w:char="F0B0"/>
      </w:r>
      <w:r w:rsidR="00006440">
        <w:rPr>
          <w:color w:val="000000"/>
        </w:rPr>
        <w:t>C</w:t>
      </w:r>
      <w:r w:rsidR="00D67D74">
        <w:rPr>
          <w:color w:val="000000"/>
        </w:rPr>
        <w:t xml:space="preserve">. We measured </w:t>
      </w:r>
      <w:proofErr w:type="spellStart"/>
      <w:r w:rsidR="00D67D74" w:rsidRPr="00DB6582">
        <w:rPr>
          <w:i/>
          <w:iCs/>
          <w:color w:val="000000"/>
        </w:rPr>
        <w:t>A</w:t>
      </w:r>
      <w:r w:rsidR="00150CFB">
        <w:rPr>
          <w:color w:val="000000"/>
          <w:vertAlign w:val="subscript"/>
        </w:rPr>
        <w:t>net</w:t>
      </w:r>
      <w:proofErr w:type="spellEnd"/>
      <w:r w:rsidR="00D67D74">
        <w:rPr>
          <w:color w:val="000000"/>
        </w:rPr>
        <w:t xml:space="preserve">, </w:t>
      </w:r>
      <w:r w:rsidR="00D67D74" w:rsidRPr="003E0112">
        <w:rPr>
          <w:i/>
          <w:iCs/>
          <w:color w:val="000000"/>
        </w:rPr>
        <w:t>g</w:t>
      </w:r>
      <w:r w:rsidR="00D67D74" w:rsidRPr="00C33C74">
        <w:rPr>
          <w:color w:val="000000"/>
          <w:vertAlign w:val="subscript"/>
        </w:rPr>
        <w:t>s</w:t>
      </w:r>
      <w:r w:rsidR="00D67D74">
        <w:rPr>
          <w:color w:val="000000"/>
        </w:rPr>
        <w:t xml:space="preserve">, and </w:t>
      </w:r>
      <w:r w:rsidR="00D67D74" w:rsidRPr="00F848A9">
        <w:rPr>
          <w:i/>
          <w:iCs/>
          <w:color w:val="000000"/>
        </w:rPr>
        <w:t>C</w:t>
      </w:r>
      <w:r w:rsidR="00D67D74" w:rsidRPr="00275258">
        <w:rPr>
          <w:color w:val="000000"/>
          <w:vertAlign w:val="subscript"/>
        </w:rPr>
        <w:t>i</w:t>
      </w:r>
      <w:r w:rsidR="00D67D74">
        <w:rPr>
          <w:color w:val="000000"/>
        </w:rPr>
        <w:t xml:space="preserve"> at each of </w:t>
      </w:r>
      <w:r w:rsidR="00D67D74" w:rsidRPr="00863849">
        <w:rPr>
          <w:color w:val="000000"/>
        </w:rPr>
        <w:t>the following reference CO</w:t>
      </w:r>
      <w:r w:rsidR="00D67D74" w:rsidRPr="00863849">
        <w:rPr>
          <w:color w:val="000000"/>
          <w:vertAlign w:val="subscript"/>
        </w:rPr>
        <w:t>2</w:t>
      </w:r>
      <w:r w:rsidR="00D67D74" w:rsidRPr="00863849">
        <w:rPr>
          <w:color w:val="000000"/>
        </w:rPr>
        <w:t xml:space="preserve"> concentration</w:t>
      </w:r>
      <w:r w:rsidR="00D67D74">
        <w:rPr>
          <w:color w:val="000000"/>
        </w:rPr>
        <w:t>s</w:t>
      </w:r>
      <w:r w:rsidR="00D67D74" w:rsidRPr="00863849">
        <w:rPr>
          <w:color w:val="000000"/>
        </w:rPr>
        <w:t xml:space="preserve"> (</w:t>
      </w:r>
      <w:r w:rsidR="00D67D74" w:rsidRPr="00F848A9">
        <w:rPr>
          <w:i/>
          <w:iCs/>
          <w:color w:val="000000"/>
        </w:rPr>
        <w:t>C</w:t>
      </w:r>
      <w:r w:rsidR="00D67D74">
        <w:rPr>
          <w:color w:val="000000"/>
          <w:vertAlign w:val="subscript"/>
        </w:rPr>
        <w:t>a</w:t>
      </w:r>
      <w:r w:rsidR="00D67D74">
        <w:rPr>
          <w:color w:val="000000"/>
        </w:rPr>
        <w:t xml:space="preserve">; </w:t>
      </w:r>
      <w:r w:rsidR="00D67D74" w:rsidRPr="00863849">
        <w:rPr>
          <w:color w:val="000000"/>
          <w:lang w:val="el-GR"/>
        </w:rPr>
        <w:t>μ</w:t>
      </w:r>
      <w:r w:rsidR="00D67D74" w:rsidRPr="00863849">
        <w:rPr>
          <w:color w:val="000000"/>
        </w:rPr>
        <w:t>mol mol</w:t>
      </w:r>
      <w:r w:rsidR="00D67D74" w:rsidRPr="00863849">
        <w:rPr>
          <w:color w:val="000000"/>
          <w:vertAlign w:val="superscript"/>
        </w:rPr>
        <w:t>-1</w:t>
      </w:r>
      <w:r w:rsidR="00D67D74" w:rsidRPr="00863849">
        <w:rPr>
          <w:color w:val="000000"/>
        </w:rPr>
        <w:t>): 400,</w:t>
      </w:r>
      <w:r w:rsidR="00D67D74">
        <w:rPr>
          <w:color w:val="000000"/>
        </w:rPr>
        <w:t xml:space="preserve"> 300, 200, 100</w:t>
      </w:r>
      <w:r w:rsidR="00417C57">
        <w:rPr>
          <w:color w:val="000000"/>
        </w:rPr>
        <w:t>,</w:t>
      </w:r>
      <w:r w:rsidR="00D67D74" w:rsidRPr="00863849">
        <w:rPr>
          <w:color w:val="000000"/>
        </w:rPr>
        <w:t xml:space="preserve"> 50, 400, 400, 600, 800, 1000, 1200,</w:t>
      </w:r>
      <w:r w:rsidR="008F6058">
        <w:rPr>
          <w:color w:val="000000"/>
        </w:rPr>
        <w:t xml:space="preserve"> and</w:t>
      </w:r>
      <w:r w:rsidR="00D67D74" w:rsidRPr="00863849">
        <w:rPr>
          <w:color w:val="000000"/>
        </w:rPr>
        <w:t xml:space="preserve"> 1500</w:t>
      </w:r>
      <w:r w:rsidR="00006440">
        <w:rPr>
          <w:color w:val="000000"/>
        </w:rPr>
        <w:t xml:space="preserve">. </w:t>
      </w:r>
      <w:r w:rsidR="00C57242">
        <w:rPr>
          <w:color w:val="000000"/>
        </w:rPr>
        <w:t xml:space="preserve">Finally, we subjected individuals to at least a 30-minute </w:t>
      </w:r>
      <w:r w:rsidR="00A461D6">
        <w:rPr>
          <w:color w:val="000000"/>
        </w:rPr>
        <w:t xml:space="preserve">dark </w:t>
      </w:r>
      <w:r w:rsidR="00C57242">
        <w:rPr>
          <w:color w:val="000000"/>
        </w:rPr>
        <w:t>period</w:t>
      </w:r>
      <w:r w:rsidR="00A30C53">
        <w:rPr>
          <w:color w:val="000000"/>
        </w:rPr>
        <w:t xml:space="preserve"> </w:t>
      </w:r>
      <w:r w:rsidR="00C57242">
        <w:rPr>
          <w:color w:val="000000"/>
        </w:rPr>
        <w:t xml:space="preserve">and quantified dark </w:t>
      </w:r>
      <w:r w:rsidR="00D67D74">
        <w:rPr>
          <w:color w:val="000000"/>
        </w:rPr>
        <w:t>respiration (</w:t>
      </w:r>
      <w:r w:rsidR="00D67D74">
        <w:rPr>
          <w:i/>
          <w:iCs/>
          <w:color w:val="000000"/>
        </w:rPr>
        <w:t>R</w:t>
      </w:r>
      <w:r w:rsidR="00D67D74">
        <w:rPr>
          <w:color w:val="000000"/>
          <w:vertAlign w:val="subscript"/>
        </w:rPr>
        <w:t>d</w:t>
      </w:r>
      <w:r w:rsidR="00D67D74">
        <w:rPr>
          <w:color w:val="000000"/>
        </w:rPr>
        <w:t xml:space="preserve">; </w:t>
      </w:r>
      <w:r w:rsidR="00D67D74" w:rsidRPr="00863849">
        <w:rPr>
          <w:color w:val="000000"/>
          <w:lang w:val="el-GR"/>
        </w:rPr>
        <w:t>μ</w:t>
      </w:r>
      <w:r w:rsidR="00D67D74" w:rsidRPr="00863849">
        <w:rPr>
          <w:color w:val="000000"/>
        </w:rPr>
        <w:t>mol m</w:t>
      </w:r>
      <w:r w:rsidR="00D67D74" w:rsidRPr="00863849">
        <w:rPr>
          <w:color w:val="000000"/>
          <w:vertAlign w:val="superscript"/>
        </w:rPr>
        <w:t>-2</w:t>
      </w:r>
      <w:r w:rsidR="00D67D74" w:rsidRPr="00863849">
        <w:rPr>
          <w:color w:val="000000"/>
        </w:rPr>
        <w:t xml:space="preserve"> s</w:t>
      </w:r>
      <w:r w:rsidR="00D67D74" w:rsidRPr="00863849">
        <w:rPr>
          <w:color w:val="000000"/>
          <w:vertAlign w:val="superscript"/>
        </w:rPr>
        <w:t>-1</w:t>
      </w:r>
      <w:r w:rsidR="00D67D74">
        <w:rPr>
          <w:color w:val="000000"/>
        </w:rPr>
        <w:t>)</w:t>
      </w:r>
      <w:r w:rsidR="00C57242">
        <w:rPr>
          <w:color w:val="000000"/>
        </w:rPr>
        <w:t>, again using a</w:t>
      </w:r>
      <w:r w:rsidR="00D67D74">
        <w:rPr>
          <w:color w:val="000000"/>
        </w:rPr>
        <w:t xml:space="preserve"> </w:t>
      </w:r>
      <w:r w:rsidR="00C57242" w:rsidRPr="00863849">
        <w:rPr>
          <w:color w:val="000000"/>
        </w:rPr>
        <w:t>Li-COR LI-6800</w:t>
      </w:r>
      <w:r w:rsidR="00C57242">
        <w:rPr>
          <w:color w:val="000000"/>
        </w:rPr>
        <w:t xml:space="preserve"> </w:t>
      </w:r>
      <w:r w:rsidR="009F0F34">
        <w:rPr>
          <w:color w:val="000000"/>
        </w:rPr>
        <w:t xml:space="preserve">with </w:t>
      </w:r>
      <w:r w:rsidR="008F6058">
        <w:rPr>
          <w:color w:val="000000"/>
        </w:rPr>
        <w:t>relative humidity</w:t>
      </w:r>
      <w:r w:rsidR="009F0F34">
        <w:rPr>
          <w:color w:val="000000"/>
        </w:rPr>
        <w:t xml:space="preserve"> set to 50% and</w:t>
      </w:r>
      <w:r w:rsidR="008F6058">
        <w:rPr>
          <w:color w:val="000000"/>
        </w:rPr>
        <w:t xml:space="preserve"> </w:t>
      </w:r>
      <w:r w:rsidR="00150CFB">
        <w:rPr>
          <w:color w:val="000000"/>
        </w:rPr>
        <w:t>cuvette</w:t>
      </w:r>
      <w:r w:rsidR="008F6058">
        <w:rPr>
          <w:color w:val="000000"/>
        </w:rPr>
        <w:t xml:space="preserve"> temperature set to </w:t>
      </w:r>
      <w:r w:rsidR="009F0F34">
        <w:rPr>
          <w:color w:val="000000"/>
        </w:rPr>
        <w:t>25</w:t>
      </w:r>
      <w:r w:rsidR="009F0F34">
        <w:rPr>
          <w:color w:val="000000"/>
        </w:rPr>
        <w:sym w:font="Symbol" w:char="F0B0"/>
      </w:r>
      <w:r w:rsidR="009F0F34">
        <w:rPr>
          <w:color w:val="000000"/>
        </w:rPr>
        <w:t xml:space="preserve">C, with incoming </w:t>
      </w:r>
      <w:r>
        <w:rPr>
          <w:color w:val="000000"/>
        </w:rPr>
        <w:t xml:space="preserve">radiation </w:t>
      </w:r>
      <w:r w:rsidR="00C57242">
        <w:rPr>
          <w:color w:val="000000"/>
        </w:rPr>
        <w:t>set to 0</w:t>
      </w:r>
      <w:r w:rsidR="00C57242" w:rsidRPr="00863849">
        <w:rPr>
          <w:color w:val="000000"/>
        </w:rPr>
        <w:t xml:space="preserve"> </w:t>
      </w:r>
      <w:r w:rsidR="00C57242" w:rsidRPr="00863849">
        <w:rPr>
          <w:color w:val="000000"/>
          <w:lang w:val="el-GR"/>
        </w:rPr>
        <w:t>μ</w:t>
      </w:r>
      <w:r w:rsidR="00C57242" w:rsidRPr="00863849">
        <w:rPr>
          <w:color w:val="000000"/>
        </w:rPr>
        <w:t>mol m</w:t>
      </w:r>
      <w:r w:rsidR="00C57242" w:rsidRPr="00863849">
        <w:rPr>
          <w:color w:val="000000"/>
          <w:vertAlign w:val="superscript"/>
        </w:rPr>
        <w:t>-2</w:t>
      </w:r>
      <w:r w:rsidR="00C57242" w:rsidRPr="00863849">
        <w:rPr>
          <w:color w:val="000000"/>
        </w:rPr>
        <w:t xml:space="preserve"> s</w:t>
      </w:r>
      <w:r w:rsidR="00C57242" w:rsidRPr="00863849">
        <w:rPr>
          <w:color w:val="000000"/>
          <w:vertAlign w:val="superscript"/>
        </w:rPr>
        <w:t>-1</w:t>
      </w:r>
      <w:r w:rsidR="009F0F34">
        <w:rPr>
          <w:color w:val="000000"/>
          <w:vertAlign w:val="superscript"/>
        </w:rPr>
        <w:t xml:space="preserve"> </w:t>
      </w:r>
      <w:r w:rsidR="009F0F34" w:rsidRPr="009F0F34">
        <w:rPr>
          <w:color w:val="000000"/>
        </w:rPr>
        <w:t>and</w:t>
      </w:r>
      <w:r w:rsidR="009F0F34">
        <w:rPr>
          <w:color w:val="000000"/>
          <w:vertAlign w:val="superscript"/>
        </w:rPr>
        <w:t xml:space="preserve"> </w:t>
      </w:r>
      <w:r w:rsidR="009F0F34" w:rsidRPr="00F848A9">
        <w:rPr>
          <w:i/>
          <w:iCs/>
          <w:color w:val="000000"/>
        </w:rPr>
        <w:t>C</w:t>
      </w:r>
      <w:r w:rsidR="009F0F34">
        <w:rPr>
          <w:color w:val="000000"/>
          <w:vertAlign w:val="subscript"/>
        </w:rPr>
        <w:t>a</w:t>
      </w:r>
      <w:r w:rsidR="009F0F34">
        <w:rPr>
          <w:color w:val="000000"/>
        </w:rPr>
        <w:t xml:space="preserve"> set to 400 </w:t>
      </w:r>
      <w:r w:rsidR="009F0F34" w:rsidRPr="00863849">
        <w:rPr>
          <w:color w:val="000000"/>
          <w:lang w:val="el-GR"/>
        </w:rPr>
        <w:t>μ</w:t>
      </w:r>
      <w:r w:rsidR="009F0F34" w:rsidRPr="00863849">
        <w:rPr>
          <w:color w:val="000000"/>
        </w:rPr>
        <w:t>mol mol</w:t>
      </w:r>
      <w:r w:rsidR="009F0F34" w:rsidRPr="00863849">
        <w:rPr>
          <w:color w:val="000000"/>
          <w:vertAlign w:val="superscript"/>
        </w:rPr>
        <w:t>-1</w:t>
      </w:r>
      <w:r w:rsidR="00C57242">
        <w:rPr>
          <w:color w:val="000000"/>
        </w:rPr>
        <w:t>.</w:t>
      </w:r>
    </w:p>
    <w:p w14:paraId="264D1F52" w14:textId="47A69C3A" w:rsidR="00D67D74" w:rsidRDefault="00D67D74" w:rsidP="009D6E5B">
      <w:pPr>
        <w:autoSpaceDE w:val="0"/>
        <w:autoSpaceDN w:val="0"/>
        <w:adjustRightInd w:val="0"/>
        <w:spacing w:line="480" w:lineRule="auto"/>
        <w:ind w:firstLine="720"/>
        <w:rPr>
          <w:color w:val="000000"/>
        </w:rPr>
      </w:pPr>
      <w:r>
        <w:rPr>
          <w:color w:val="000000"/>
        </w:rPr>
        <w:t>L</w:t>
      </w:r>
      <w:r w:rsidRPr="00863849">
        <w:rPr>
          <w:color w:val="000000"/>
        </w:rPr>
        <w:t xml:space="preserve">eaf trait measurements were </w:t>
      </w:r>
      <w:r>
        <w:rPr>
          <w:color w:val="000000"/>
        </w:rPr>
        <w:t>collected on</w:t>
      </w:r>
      <w:r w:rsidRPr="00863849">
        <w:rPr>
          <w:color w:val="000000"/>
        </w:rPr>
        <w:t xml:space="preserve"> the same focal leaf used to generate </w:t>
      </w:r>
      <w:r>
        <w:rPr>
          <w:color w:val="000000"/>
        </w:rPr>
        <w:t>each</w:t>
      </w:r>
      <w:r w:rsidRPr="00863849">
        <w:rPr>
          <w:color w:val="000000"/>
        </w:rPr>
        <w:t xml:space="preserve"> CO</w:t>
      </w:r>
      <w:r w:rsidRPr="00863849">
        <w:rPr>
          <w:color w:val="000000"/>
          <w:vertAlign w:val="subscript"/>
        </w:rPr>
        <w:t>2</w:t>
      </w:r>
      <w:r w:rsidRPr="00863849">
        <w:rPr>
          <w:color w:val="000000"/>
        </w:rPr>
        <w:t xml:space="preserve"> response curve. Images of each leaf were curated using a flat-</w:t>
      </w:r>
      <w:r>
        <w:rPr>
          <w:color w:val="000000"/>
        </w:rPr>
        <w:t>bed s</w:t>
      </w:r>
      <w:r w:rsidRPr="00863849">
        <w:rPr>
          <w:color w:val="000000"/>
        </w:rPr>
        <w:t>canner to determine wet leaf area using the '</w:t>
      </w:r>
      <w:proofErr w:type="spellStart"/>
      <w:r w:rsidRPr="00863849">
        <w:rPr>
          <w:color w:val="000000"/>
        </w:rPr>
        <w:t>LeafArea</w:t>
      </w:r>
      <w:proofErr w:type="spellEnd"/>
      <w:r w:rsidRPr="00863849">
        <w:rPr>
          <w:color w:val="000000"/>
        </w:rPr>
        <w:t>' R package</w:t>
      </w:r>
      <w:r w:rsidR="00D8588A">
        <w:rPr>
          <w:color w:val="000000"/>
        </w:rPr>
        <w:t xml:space="preserve"> </w:t>
      </w:r>
      <w:r w:rsidR="00D8588A">
        <w:rPr>
          <w:color w:val="000000"/>
        </w:rPr>
        <w:fldChar w:fldCharType="begin" w:fldLock="1"/>
      </w:r>
      <w:r w:rsidR="002A575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D8588A">
        <w:rPr>
          <w:color w:val="000000"/>
        </w:rPr>
        <w:fldChar w:fldCharType="separate"/>
      </w:r>
      <w:r w:rsidR="00D8588A" w:rsidRPr="00D8588A">
        <w:rPr>
          <w:noProof/>
          <w:color w:val="000000"/>
        </w:rPr>
        <w:t>(Katabuchi, 2015)</w:t>
      </w:r>
      <w:r w:rsidR="00D8588A">
        <w:rPr>
          <w:color w:val="000000"/>
        </w:rPr>
        <w:fldChar w:fldCharType="end"/>
      </w:r>
      <w:r>
        <w:rPr>
          <w:color w:val="000000"/>
        </w:rPr>
        <w:t>, which automates leaf area calculations using ImageJ software</w:t>
      </w:r>
      <w:r w:rsidR="00D8588A">
        <w:rPr>
          <w:color w:val="000000"/>
        </w:rPr>
        <w:t xml:space="preserve"> </w:t>
      </w:r>
      <w:r w:rsidR="002A575E">
        <w:rPr>
          <w:color w:val="000000"/>
        </w:rPr>
        <w:fldChar w:fldCharType="begin" w:fldLock="1"/>
      </w:r>
      <w:r w:rsidR="002A575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A575E">
        <w:rPr>
          <w:color w:val="000000"/>
        </w:rPr>
        <w:fldChar w:fldCharType="separate"/>
      </w:r>
      <w:r w:rsidR="002A575E" w:rsidRPr="002A575E">
        <w:rPr>
          <w:noProof/>
          <w:color w:val="000000"/>
        </w:rPr>
        <w:t xml:space="preserve">(Schneider </w:t>
      </w:r>
      <w:r w:rsidR="002A575E" w:rsidRPr="002A575E">
        <w:rPr>
          <w:i/>
          <w:noProof/>
          <w:color w:val="000000"/>
        </w:rPr>
        <w:t>et al.</w:t>
      </w:r>
      <w:r w:rsidR="002A575E" w:rsidRPr="002A575E">
        <w:rPr>
          <w:noProof/>
          <w:color w:val="000000"/>
        </w:rPr>
        <w:t>, 2012)</w:t>
      </w:r>
      <w:r w:rsidR="002A575E">
        <w:rPr>
          <w:color w:val="000000"/>
        </w:rPr>
        <w:fldChar w:fldCharType="end"/>
      </w:r>
      <w:r w:rsidRPr="00863849">
        <w:rPr>
          <w:color w:val="000000"/>
        </w:rPr>
        <w:t>. Each leaf was dried at 65</w:t>
      </w:r>
      <w:r w:rsidRPr="00863849">
        <w:rPr>
          <w:rFonts w:ascii="Symbol" w:eastAsia="Symbol" w:hAnsi="Symbol" w:cs="Symbol"/>
          <w:color w:val="000000"/>
        </w:rPr>
        <w:t></w:t>
      </w:r>
      <w:r w:rsidRPr="00863849">
        <w:rPr>
          <w:color w:val="000000"/>
        </w:rPr>
        <w:t>C for at least 48 hour</w:t>
      </w:r>
      <w:r w:rsidR="00895284">
        <w:rPr>
          <w:color w:val="000000"/>
        </w:rPr>
        <w:t>s</w:t>
      </w:r>
      <w:r w:rsidR="008F6058">
        <w:rPr>
          <w:color w:val="000000"/>
        </w:rPr>
        <w:t xml:space="preserve"> and subsequently</w:t>
      </w:r>
      <w:r w:rsidRPr="00863849">
        <w:rPr>
          <w:color w:val="000000"/>
        </w:rPr>
        <w:t xml:space="preserve"> weighed and ground until homogenized. Specific leaf area (</w:t>
      </w:r>
      <w:r w:rsidR="00746CCB">
        <w:rPr>
          <w:color w:val="000000"/>
        </w:rPr>
        <w:t>c</w:t>
      </w:r>
      <w:r w:rsidRPr="00863849">
        <w:rPr>
          <w:color w:val="000000"/>
        </w:rPr>
        <w:t>m</w:t>
      </w:r>
      <w:r w:rsidRPr="00863849">
        <w:rPr>
          <w:color w:val="000000"/>
          <w:vertAlign w:val="superscript"/>
        </w:rPr>
        <w:t>2</w:t>
      </w:r>
      <w:r w:rsidRPr="00863849">
        <w:rPr>
          <w:color w:val="000000"/>
        </w:rPr>
        <w:t xml:space="preserve"> g</w:t>
      </w:r>
      <w:r w:rsidRPr="00863849">
        <w:rPr>
          <w:color w:val="000000"/>
          <w:vertAlign w:val="superscript"/>
        </w:rPr>
        <w:t>-1</w:t>
      </w:r>
      <w:r w:rsidRPr="00863849">
        <w:rPr>
          <w:color w:val="000000"/>
        </w:rPr>
        <w:t>) was calculated as the ratio of wet leaf area</w:t>
      </w:r>
      <w:r w:rsidR="00270350">
        <w:rPr>
          <w:color w:val="000000"/>
        </w:rPr>
        <w:t xml:space="preserve"> </w:t>
      </w:r>
      <w:r w:rsidRPr="00863849">
        <w:rPr>
          <w:color w:val="000000"/>
        </w:rPr>
        <w:t>to dry leaf biomass</w:t>
      </w:r>
      <w:r w:rsidR="005E3C64">
        <w:rPr>
          <w:color w:val="000000"/>
        </w:rPr>
        <w:t xml:space="preserve">. </w:t>
      </w:r>
      <w:r>
        <w:rPr>
          <w:color w:val="000000"/>
        </w:rPr>
        <w:t>Using subsamples of ground and homogenized leaf biomass, we also determined leaf nitrogen content</w:t>
      </w:r>
      <w:r w:rsidRPr="00863849">
        <w:t xml:space="preserve"> (</w:t>
      </w:r>
      <w:proofErr w:type="spellStart"/>
      <w:r w:rsidRPr="00CE3B3D">
        <w:rPr>
          <w:i/>
          <w:iCs/>
        </w:rPr>
        <w:t>N</w:t>
      </w:r>
      <w:r>
        <w:rPr>
          <w:vertAlign w:val="subscript"/>
        </w:rPr>
        <w:t>mass</w:t>
      </w:r>
      <w:proofErr w:type="spellEnd"/>
      <w:r>
        <w:t xml:space="preserve">; </w:t>
      </w:r>
      <w:r w:rsidRPr="00863849">
        <w:t>g</w:t>
      </w:r>
      <w:r w:rsidR="00A461D6">
        <w:t>N</w:t>
      </w:r>
      <w:r w:rsidRPr="00863849">
        <w:t xml:space="preserve"> g</w:t>
      </w:r>
      <w:r w:rsidRPr="00863849">
        <w:rPr>
          <w:vertAlign w:val="superscript"/>
        </w:rPr>
        <w:t>-1</w:t>
      </w:r>
      <w:r w:rsidRPr="00863849">
        <w:t>)</w:t>
      </w:r>
      <w:r w:rsidRPr="00863849">
        <w:rPr>
          <w:color w:val="000000"/>
        </w:rPr>
        <w:t xml:space="preserve"> </w:t>
      </w:r>
      <w:r>
        <w:rPr>
          <w:color w:val="000000"/>
        </w:rPr>
        <w:t>through elemental combustion analysis (</w:t>
      </w:r>
      <w:r w:rsidR="00746CCB">
        <w:rPr>
          <w:color w:val="000000"/>
        </w:rPr>
        <w:t>Costech-4010</w:t>
      </w:r>
      <w:r w:rsidR="00270350">
        <w:rPr>
          <w:color w:val="000000"/>
        </w:rPr>
        <w:t xml:space="preserve">, Costech, Inc., Valencia, CA, USA). </w:t>
      </w:r>
      <w:r w:rsidRPr="00863849">
        <w:rPr>
          <w:color w:val="000000"/>
        </w:rPr>
        <w:t xml:space="preserve">Leaf nitrogen </w:t>
      </w:r>
      <w:r>
        <w:rPr>
          <w:color w:val="000000"/>
        </w:rPr>
        <w:t>mass</w:t>
      </w:r>
      <w:r w:rsidRPr="00863849">
        <w:rPr>
          <w:color w:val="000000"/>
        </w:rPr>
        <w:t xml:space="preserve"> per unit leaf area (</w:t>
      </w:r>
      <w:r w:rsidRPr="00DB6582">
        <w:rPr>
          <w:i/>
          <w:color w:val="000000"/>
        </w:rPr>
        <w:t>N</w:t>
      </w:r>
      <w:r w:rsidRPr="00F1756A">
        <w:rPr>
          <w:iCs/>
          <w:color w:val="000000"/>
          <w:vertAlign w:val="subscript"/>
        </w:rPr>
        <w:t>area</w:t>
      </w:r>
      <w:r w:rsidRPr="00863849">
        <w:rPr>
          <w:color w:val="000000"/>
        </w:rPr>
        <w:t>; g</w:t>
      </w:r>
      <w:r w:rsidR="00A461D6">
        <w:rPr>
          <w:color w:val="000000"/>
        </w:rPr>
        <w:t>N</w:t>
      </w:r>
      <w:r w:rsidRPr="00863849">
        <w:rPr>
          <w:color w:val="000000"/>
        </w:rPr>
        <w:t xml:space="preserve"> m</w:t>
      </w:r>
      <w:r w:rsidRPr="00863849">
        <w:rPr>
          <w:color w:val="000000"/>
          <w:vertAlign w:val="superscript"/>
        </w:rPr>
        <w:t>-2</w:t>
      </w:r>
      <w:r w:rsidRPr="00863849">
        <w:rPr>
          <w:color w:val="000000"/>
        </w:rPr>
        <w:t>) was</w:t>
      </w:r>
      <w:r>
        <w:rPr>
          <w:color w:val="000000"/>
        </w:rPr>
        <w:t xml:space="preserve"> </w:t>
      </w:r>
      <w:r w:rsidRPr="00863849">
        <w:rPr>
          <w:color w:val="000000"/>
        </w:rPr>
        <w:t>calculated by dividing</w:t>
      </w:r>
      <w:r w:rsidRPr="008C3563">
        <w:rPr>
          <w:i/>
          <w:iCs/>
        </w:rPr>
        <w:t xml:space="preserve"> </w:t>
      </w:r>
      <w:proofErr w:type="spellStart"/>
      <w:r w:rsidRPr="00CE3B3D">
        <w:rPr>
          <w:i/>
          <w:iCs/>
        </w:rPr>
        <w:t>N</w:t>
      </w:r>
      <w:r>
        <w:rPr>
          <w:vertAlign w:val="subscript"/>
        </w:rPr>
        <w:t>mass</w:t>
      </w:r>
      <w:proofErr w:type="spellEnd"/>
      <w:r w:rsidRPr="00863849">
        <w:rPr>
          <w:color w:val="000000"/>
        </w:rPr>
        <w:t xml:space="preserve"> by </w:t>
      </w:r>
      <w:r w:rsidR="00150CFB">
        <w:rPr>
          <w:iCs/>
          <w:color w:val="000000"/>
        </w:rPr>
        <w:t>specific leaf area</w:t>
      </w:r>
      <w:r w:rsidR="00F83744">
        <w:rPr>
          <w:iCs/>
          <w:color w:val="000000"/>
        </w:rPr>
        <w:t>, then multiplying by 10,000 to convert cm</w:t>
      </w:r>
      <w:r w:rsidR="00F83744">
        <w:rPr>
          <w:iCs/>
          <w:color w:val="000000"/>
          <w:vertAlign w:val="superscript"/>
        </w:rPr>
        <w:t>-2</w:t>
      </w:r>
      <w:r w:rsidR="00F83744">
        <w:rPr>
          <w:iCs/>
          <w:color w:val="000000"/>
        </w:rPr>
        <w:t xml:space="preserve"> to m</w:t>
      </w:r>
      <w:r w:rsidR="00F83744">
        <w:rPr>
          <w:iCs/>
          <w:color w:val="000000"/>
          <w:vertAlign w:val="superscript"/>
        </w:rPr>
        <w:t>-2</w:t>
      </w:r>
      <w:r w:rsidRPr="00863849">
        <w:rPr>
          <w:color w:val="000000"/>
        </w:rPr>
        <w:t>.</w:t>
      </w:r>
    </w:p>
    <w:p w14:paraId="644407FC" w14:textId="60D8EA61" w:rsidR="00AE0EFF" w:rsidRPr="00AE0EFF" w:rsidRDefault="00AE0EFF" w:rsidP="009D6E5B">
      <w:pPr>
        <w:autoSpaceDE w:val="0"/>
        <w:autoSpaceDN w:val="0"/>
        <w:adjustRightInd w:val="0"/>
        <w:spacing w:line="480" w:lineRule="auto"/>
        <w:rPr>
          <w:color w:val="000000"/>
        </w:rPr>
      </w:pPr>
    </w:p>
    <w:p w14:paraId="69D28324" w14:textId="77777777" w:rsidR="00DD0878" w:rsidRDefault="00DD0878" w:rsidP="009D6E5B">
      <w:pPr>
        <w:spacing w:line="480" w:lineRule="auto"/>
        <w:rPr>
          <w:i/>
          <w:iCs/>
        </w:rPr>
      </w:pPr>
      <w:r>
        <w:rPr>
          <w:i/>
          <w:iCs/>
        </w:rPr>
        <w:t>Curve fitting and parameter estimation</w:t>
      </w:r>
    </w:p>
    <w:p w14:paraId="11AAD9FA" w14:textId="51828AC2" w:rsidR="006D3E93" w:rsidRDefault="00DD0878" w:rsidP="009D6E5B">
      <w:pPr>
        <w:spacing w:line="480" w:lineRule="auto"/>
        <w:ind w:firstLine="720"/>
      </w:pPr>
      <w:r>
        <w:rPr>
          <w:color w:val="000000"/>
        </w:rPr>
        <w:t>We fit</w:t>
      </w:r>
      <w:r w:rsidRPr="00863849">
        <w:rPr>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rsidRPr="00863849">
        <w:rPr>
          <w:color w:val="000000"/>
        </w:rPr>
        <w:t xml:space="preserve"> curves of each individual using the '</w:t>
      </w:r>
      <w:proofErr w:type="spellStart"/>
      <w:r w:rsidRPr="00863849">
        <w:rPr>
          <w:color w:val="000000"/>
        </w:rPr>
        <w:t>fitaci</w:t>
      </w:r>
      <w:proofErr w:type="spellEnd"/>
      <w:r w:rsidRPr="00863849">
        <w:rPr>
          <w:color w:val="000000"/>
        </w:rPr>
        <w:t>' function in the '</w:t>
      </w:r>
      <w:proofErr w:type="spellStart"/>
      <w:r w:rsidRPr="00863849">
        <w:rPr>
          <w:color w:val="000000"/>
        </w:rPr>
        <w:t>plantecophys</w:t>
      </w:r>
      <w:proofErr w:type="spellEnd"/>
      <w:r w:rsidRPr="00863849">
        <w:rPr>
          <w:color w:val="000000"/>
        </w:rPr>
        <w:t>' R package</w:t>
      </w:r>
      <w:r w:rsidR="002A575E">
        <w:rPr>
          <w:color w:val="000000"/>
        </w:rPr>
        <w:t xml:space="preserve"> </w:t>
      </w:r>
      <w:r w:rsidR="002A575E">
        <w:rPr>
          <w:color w:val="000000"/>
        </w:rPr>
        <w:fldChar w:fldCharType="begin" w:fldLock="1"/>
      </w:r>
      <w:r w:rsidR="002A575E">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2A575E">
        <w:rPr>
          <w:color w:val="000000"/>
        </w:rPr>
        <w:fldChar w:fldCharType="separate"/>
      </w:r>
      <w:r w:rsidR="002A575E" w:rsidRPr="002A575E">
        <w:rPr>
          <w:noProof/>
          <w:color w:val="000000"/>
        </w:rPr>
        <w:t>(Duursma, 2015)</w:t>
      </w:r>
      <w:r w:rsidR="002A575E">
        <w:rPr>
          <w:color w:val="000000"/>
        </w:rPr>
        <w:fldChar w:fldCharType="end"/>
      </w:r>
      <w:r w:rsidRPr="00863849">
        <w:rPr>
          <w:color w:val="000000"/>
        </w:rPr>
        <w:t>. This function estimates the maximum rate of Rubisco carboxylation (</w:t>
      </w:r>
      <w:r w:rsidRPr="00DB6582">
        <w:rPr>
          <w:i/>
          <w:iCs/>
          <w:color w:val="000000"/>
        </w:rPr>
        <w:t>V</w:t>
      </w:r>
      <w:r w:rsidRPr="00275258">
        <w:rPr>
          <w:color w:val="000000"/>
          <w:vertAlign w:val="subscript"/>
        </w:rPr>
        <w:t>cmax</w:t>
      </w:r>
      <w:r w:rsidRPr="00863849">
        <w:rPr>
          <w:color w:val="000000"/>
        </w:rPr>
        <w:t>; µmol</w:t>
      </w:r>
      <w:r>
        <w:rPr>
          <w:color w:val="000000"/>
        </w:rPr>
        <w:t xml:space="preserve"> </w:t>
      </w:r>
      <w:r w:rsidRPr="00863849">
        <w:rPr>
          <w:color w:val="000000"/>
        </w:rPr>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and maximum rate of electron transport for RuBP regeneration (</w:t>
      </w:r>
      <w:r w:rsidRPr="00DB6582">
        <w:rPr>
          <w:i/>
          <w:iCs/>
        </w:rPr>
        <w:t>J</w:t>
      </w:r>
      <w:r w:rsidRPr="00275258">
        <w:rPr>
          <w:vertAlign w:val="subscript"/>
        </w:rPr>
        <w:t>max</w:t>
      </w:r>
      <w:r w:rsidRPr="00863849">
        <w:rPr>
          <w:color w:val="000000"/>
        </w:rPr>
        <w:t>; µmol</w:t>
      </w:r>
      <w:r>
        <w:rPr>
          <w:color w:val="000000"/>
        </w:rPr>
        <w:t xml:space="preserve"> </w:t>
      </w:r>
      <w:r w:rsidRPr="00863849">
        <w:rPr>
          <w:color w:val="000000"/>
        </w:rPr>
        <w:lastRenderedPageBreak/>
        <w:t>m</w:t>
      </w:r>
      <w:r w:rsidRPr="00863849">
        <w:rPr>
          <w:color w:val="000000"/>
          <w:vertAlign w:val="superscript"/>
        </w:rPr>
        <w:t>-2</w:t>
      </w:r>
      <w:r w:rsidRPr="00863849">
        <w:rPr>
          <w:color w:val="000000"/>
        </w:rPr>
        <w:t xml:space="preserve"> s</w:t>
      </w:r>
      <w:r w:rsidRPr="00863849">
        <w:rPr>
          <w:color w:val="000000"/>
          <w:vertAlign w:val="superscript"/>
        </w:rPr>
        <w:t>-1</w:t>
      </w:r>
      <w:r w:rsidRPr="00863849">
        <w:rPr>
          <w:color w:val="000000"/>
        </w:rPr>
        <w:t>) based on the Farquhar, von Caemmerer, and Berry biochemical model of C</w:t>
      </w:r>
      <w:r w:rsidRPr="00863849">
        <w:rPr>
          <w:color w:val="000000"/>
          <w:vertAlign w:val="subscript"/>
        </w:rPr>
        <w:t>3</w:t>
      </w:r>
      <w:r w:rsidRPr="00863849">
        <w:rPr>
          <w:color w:val="000000"/>
        </w:rPr>
        <w:t xml:space="preserve"> photosynthesis</w:t>
      </w:r>
      <w:r w:rsidR="002A575E">
        <w:rPr>
          <w:color w:val="000000"/>
        </w:rPr>
        <w:t xml:space="preserve"> </w:t>
      </w:r>
      <w:r w:rsidR="002A575E">
        <w:rPr>
          <w:color w:val="000000"/>
        </w:rPr>
        <w:fldChar w:fldCharType="begin" w:fldLock="1"/>
      </w:r>
      <w:r w:rsidR="002A575E">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2A575E">
        <w:rPr>
          <w:color w:val="000000"/>
        </w:rPr>
        <w:fldChar w:fldCharType="separate"/>
      </w:r>
      <w:r w:rsidR="002A575E" w:rsidRPr="002A575E">
        <w:rPr>
          <w:noProof/>
          <w:color w:val="000000"/>
        </w:rPr>
        <w:t xml:space="preserve">(Farquhar </w:t>
      </w:r>
      <w:r w:rsidR="002A575E" w:rsidRPr="002A575E">
        <w:rPr>
          <w:i/>
          <w:noProof/>
          <w:color w:val="000000"/>
        </w:rPr>
        <w:t>et al.</w:t>
      </w:r>
      <w:r w:rsidR="002A575E" w:rsidRPr="002A575E">
        <w:rPr>
          <w:noProof/>
          <w:color w:val="000000"/>
        </w:rPr>
        <w:t>, 1980)</w:t>
      </w:r>
      <w:r w:rsidR="002A575E">
        <w:rPr>
          <w:color w:val="000000"/>
        </w:rPr>
        <w:fldChar w:fldCharType="end"/>
      </w:r>
      <w:r w:rsidRPr="00863849">
        <w:rPr>
          <w:color w:val="000000"/>
        </w:rPr>
        <w:t>.</w:t>
      </w:r>
      <w:r w:rsidR="009F0F34">
        <w:rPr>
          <w:color w:val="000000"/>
        </w:rPr>
        <w:t xml:space="preserve"> We removed all data points that </w:t>
      </w:r>
      <w:r w:rsidR="00FF6F53">
        <w:rPr>
          <w:color w:val="000000"/>
        </w:rPr>
        <w:t xml:space="preserve">were likely to </w:t>
      </w:r>
      <w:r w:rsidR="009F0F34">
        <w:rPr>
          <w:color w:val="000000"/>
        </w:rPr>
        <w:t>confer TPU limitation</w:t>
      </w:r>
      <w:r w:rsidR="00D9075F">
        <w:rPr>
          <w:color w:val="000000"/>
        </w:rPr>
        <w:t xml:space="preserve"> </w:t>
      </w:r>
      <w:r w:rsidR="009F0F34">
        <w:rPr>
          <w:color w:val="000000"/>
        </w:rPr>
        <w:t xml:space="preserve">and fit each curve without imposing TPU limitation as </w:t>
      </w:r>
      <w:r w:rsidR="00FF6F53">
        <w:rPr>
          <w:color w:val="000000"/>
        </w:rPr>
        <w:t>a</w:t>
      </w:r>
      <w:r w:rsidR="009F0F34">
        <w:rPr>
          <w:color w:val="000000"/>
        </w:rPr>
        <w:t xml:space="preserve"> rate-limiting step</w:t>
      </w:r>
      <w:r w:rsidR="00D9075F">
        <w:rPr>
          <w:color w:val="000000"/>
        </w:rPr>
        <w:t>.</w:t>
      </w:r>
      <w:r w:rsidR="009F0F34">
        <w:rPr>
          <w:color w:val="000000"/>
        </w:rPr>
        <w:t xml:space="preserve"> </w:t>
      </w:r>
      <w:r>
        <w:t>We also determined kinetic parameters and CO</w:t>
      </w:r>
      <w:r>
        <w:rPr>
          <w:vertAlign w:val="subscript"/>
        </w:rPr>
        <w:t>2</w:t>
      </w:r>
      <w:r>
        <w:t xml:space="preserve"> compensation points using leaf temperature and equations derived in</w:t>
      </w:r>
      <w:r w:rsidR="007F426D">
        <w:t xml:space="preserve"> </w:t>
      </w:r>
      <w:r w:rsidR="002A575E">
        <w:fldChar w:fldCharType="begin" w:fldLock="1"/>
      </w:r>
      <w:r w:rsidR="002A575E">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2A575E">
        <w:fldChar w:fldCharType="separate"/>
      </w:r>
      <w:r w:rsidR="002A575E" w:rsidRPr="002A575E">
        <w:rPr>
          <w:noProof/>
        </w:rPr>
        <w:t xml:space="preserve">Bernacchi </w:t>
      </w:r>
      <w:r w:rsidR="002A575E" w:rsidRPr="002A575E">
        <w:rPr>
          <w:i/>
          <w:noProof/>
        </w:rPr>
        <w:t>et al.</w:t>
      </w:r>
      <w:r w:rsidR="002A575E">
        <w:rPr>
          <w:noProof/>
        </w:rPr>
        <w:t xml:space="preserve"> (</w:t>
      </w:r>
      <w:r w:rsidR="002A575E" w:rsidRPr="002A575E">
        <w:rPr>
          <w:noProof/>
        </w:rPr>
        <w:t>2001)</w:t>
      </w:r>
      <w:r w:rsidR="002A575E">
        <w:fldChar w:fldCharType="end"/>
      </w:r>
      <w:r w:rsidR="00D32CFF">
        <w:t xml:space="preserve"> </w:t>
      </w:r>
      <w:r w:rsidR="007F426D">
        <w:t>and</w:t>
      </w:r>
      <w:r w:rsidR="00AA6BAB">
        <w:t xml:space="preserve"> described in</w:t>
      </w:r>
      <w:r w:rsidR="00D32CFF">
        <w:t xml:space="preserve"> </w:t>
      </w:r>
      <w:r w:rsidR="002A575E">
        <w:fldChar w:fldCharType="begin" w:fldLock="1"/>
      </w:r>
      <w:r w:rsidR="002A575E">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sidR="002A575E">
        <w:fldChar w:fldCharType="separate"/>
      </w:r>
      <w:r w:rsidR="002A575E" w:rsidRPr="002A575E">
        <w:rPr>
          <w:noProof/>
        </w:rPr>
        <w:t xml:space="preserve">Medlyn </w:t>
      </w:r>
      <w:r w:rsidR="002A575E" w:rsidRPr="002A575E">
        <w:rPr>
          <w:i/>
          <w:noProof/>
        </w:rPr>
        <w:t>et al.</w:t>
      </w:r>
      <w:r w:rsidR="002A575E">
        <w:rPr>
          <w:noProof/>
        </w:rPr>
        <w:t xml:space="preserve"> (</w:t>
      </w:r>
      <w:r w:rsidR="002A575E" w:rsidRPr="002A575E">
        <w:rPr>
          <w:noProof/>
        </w:rPr>
        <w:t>2002)</w:t>
      </w:r>
      <w:r w:rsidR="002A575E">
        <w:fldChar w:fldCharType="end"/>
      </w:r>
      <w:r w:rsidR="00125358">
        <w:t>.</w:t>
      </w:r>
      <w:r w:rsidR="002B4EF9">
        <w:t xml:space="preserve"> Dark respiration measurements were also included in each curve fit.</w:t>
      </w:r>
    </w:p>
    <w:p w14:paraId="7DDFC1AC" w14:textId="13780E14" w:rsidR="00DD0878" w:rsidRPr="001725BB" w:rsidRDefault="00DD0878" w:rsidP="009D6E5B">
      <w:pPr>
        <w:spacing w:line="480" w:lineRule="auto"/>
        <w:ind w:firstLine="720"/>
      </w:pPr>
      <w:r>
        <w:t>For all</w:t>
      </w:r>
      <w:r w:rsidRPr="00926F7B">
        <w:rPr>
          <w:i/>
          <w:iCs/>
          <w:color w:val="000000"/>
        </w:rPr>
        <w:t xml:space="preserve"> </w:t>
      </w:r>
      <w:proofErr w:type="spellStart"/>
      <w:r w:rsidRPr="00DB6582">
        <w:rPr>
          <w:i/>
          <w:iCs/>
          <w:color w:val="000000"/>
        </w:rPr>
        <w:t>A</w:t>
      </w:r>
      <w:r>
        <w:rPr>
          <w:color w:val="000000"/>
          <w:vertAlign w:val="subscript"/>
        </w:rPr>
        <w:t>net</w:t>
      </w:r>
      <w:proofErr w:type="spellEnd"/>
      <w:r w:rsidRPr="006337C2">
        <w:rPr>
          <w:color w:val="000000"/>
        </w:rPr>
        <w:t>/</w:t>
      </w:r>
      <w:r w:rsidRPr="00DB6582">
        <w:rPr>
          <w:i/>
          <w:iCs/>
          <w:color w:val="000000"/>
        </w:rPr>
        <w:t>C</w:t>
      </w:r>
      <w:r w:rsidRPr="00242E06">
        <w:rPr>
          <w:color w:val="000000"/>
          <w:vertAlign w:val="subscript"/>
        </w:rPr>
        <w:t>i</w:t>
      </w:r>
      <w:r>
        <w:t xml:space="preserve"> curve fits, we </w:t>
      </w:r>
      <w:r>
        <w:rPr>
          <w:color w:val="000000"/>
        </w:rPr>
        <w:t xml:space="preserve">manually </w:t>
      </w:r>
      <w:r w:rsidRPr="00863849">
        <w:rPr>
          <w:color w:val="000000"/>
        </w:rPr>
        <w:t xml:space="preserve">standardized </w:t>
      </w:r>
      <w:r w:rsidRPr="00DB6582">
        <w:rPr>
          <w:i/>
          <w:iCs/>
          <w:color w:val="000000"/>
        </w:rPr>
        <w:t>V</w:t>
      </w:r>
      <w:r w:rsidRPr="00275258">
        <w:rPr>
          <w:color w:val="000000"/>
          <w:vertAlign w:val="subscript"/>
        </w:rPr>
        <w:t>cmax</w:t>
      </w:r>
      <w:r>
        <w:rPr>
          <w:color w:val="000000"/>
        </w:rPr>
        <w:t xml:space="preserve"> and </w:t>
      </w:r>
      <w:r w:rsidRPr="00DB6582">
        <w:rPr>
          <w:i/>
          <w:iCs/>
        </w:rPr>
        <w:t>J</w:t>
      </w:r>
      <w:r w:rsidRPr="00275258">
        <w:rPr>
          <w:vertAlign w:val="subscript"/>
        </w:rPr>
        <w:t>max</w:t>
      </w:r>
      <w:r w:rsidRPr="00863849">
        <w:rPr>
          <w:color w:val="000000"/>
        </w:rPr>
        <w:t xml:space="preserve"> </w:t>
      </w:r>
      <w:r w:rsidR="00125358">
        <w:rPr>
          <w:color w:val="000000"/>
        </w:rPr>
        <w:t xml:space="preserve">estimates </w:t>
      </w:r>
      <w:r w:rsidRPr="00863849">
        <w:rPr>
          <w:color w:val="000000"/>
        </w:rPr>
        <w:t>to</w:t>
      </w:r>
      <w:r w:rsidRPr="00863849">
        <w:rPr>
          <w:color w:val="000000"/>
          <w:vertAlign w:val="subscript"/>
        </w:rPr>
        <w:t xml:space="preserve"> </w:t>
      </w:r>
      <w:r w:rsidRPr="00863849">
        <w:rPr>
          <w:color w:val="000000"/>
        </w:rPr>
        <w:t>25</w:t>
      </w:r>
      <w:r w:rsidRPr="00863849">
        <w:rPr>
          <w:rFonts w:ascii="Symbol" w:eastAsia="Symbol" w:hAnsi="Symbol" w:cs="Symbol"/>
          <w:color w:val="000000"/>
        </w:rPr>
        <w:t></w:t>
      </w:r>
      <w:r w:rsidRPr="00863849">
        <w:rPr>
          <w:color w:val="000000"/>
        </w:rPr>
        <w:t xml:space="preserve">C </w:t>
      </w:r>
      <w:r>
        <w:rPr>
          <w:color w:val="000000"/>
        </w:rPr>
        <w:t>u</w:t>
      </w:r>
      <w:r w:rsidRPr="00863849">
        <w:rPr>
          <w:color w:val="000000"/>
        </w:rPr>
        <w:t xml:space="preserve">sing a modified Arrhenius equation </w:t>
      </w:r>
      <w:r>
        <w:rPr>
          <w:color w:val="000000"/>
        </w:rPr>
        <w:t>as in</w:t>
      </w:r>
      <w:r w:rsidRPr="00863849">
        <w:rPr>
          <w:color w:val="000000"/>
        </w:rPr>
        <w:t>:</w:t>
      </w:r>
    </w:p>
    <w:p w14:paraId="0C15D9CD" w14:textId="77777777" w:rsidR="00DD0878" w:rsidRDefault="00DD0878" w:rsidP="009D6E5B">
      <w:pPr>
        <w:tabs>
          <w:tab w:val="left" w:pos="593"/>
        </w:tabs>
        <w:autoSpaceDE w:val="0"/>
        <w:autoSpaceDN w:val="0"/>
        <w:adjustRightInd w:val="0"/>
        <w:spacing w:line="480" w:lineRule="auto"/>
        <w:rPr>
          <w:color w:val="000000"/>
        </w:rPr>
      </w:pPr>
    </w:p>
    <w:p w14:paraId="3D5139C1" w14:textId="211E150B"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r>
      <w:r w:rsidR="00DD0878">
        <w:rPr>
          <w:color w:val="000000"/>
        </w:rPr>
        <w:tab/>
        <w:t xml:space="preserve">(Eqn. </w:t>
      </w:r>
      <w:r w:rsidR="0022275C">
        <w:rPr>
          <w:color w:val="000000"/>
        </w:rPr>
        <w:t>1</w:t>
      </w:r>
      <w:r w:rsidR="00DD0878">
        <w:rPr>
          <w:color w:val="000000"/>
        </w:rPr>
        <w:t>)</w:t>
      </w:r>
    </w:p>
    <w:p w14:paraId="7021885D" w14:textId="77777777" w:rsidR="00DD0878" w:rsidRDefault="00DD0878" w:rsidP="009D6E5B">
      <w:pPr>
        <w:tabs>
          <w:tab w:val="left" w:pos="593"/>
        </w:tabs>
        <w:autoSpaceDE w:val="0"/>
        <w:autoSpaceDN w:val="0"/>
        <w:adjustRightInd w:val="0"/>
        <w:spacing w:line="480" w:lineRule="auto"/>
        <w:rPr>
          <w:color w:val="000000"/>
        </w:rPr>
      </w:pPr>
    </w:p>
    <w:p w14:paraId="51793D2A" w14:textId="34E405EA" w:rsidR="00DD0878" w:rsidRDefault="00DD0878" w:rsidP="009D6E5B">
      <w:pPr>
        <w:tabs>
          <w:tab w:val="left" w:pos="593"/>
        </w:tabs>
        <w:autoSpaceDE w:val="0"/>
        <w:autoSpaceDN w:val="0"/>
        <w:adjustRightInd w:val="0"/>
        <w:spacing w:line="480" w:lineRule="auto"/>
        <w:rPr>
          <w:color w:val="000000"/>
        </w:rPr>
      </w:pPr>
      <w:r>
        <w:rPr>
          <w:iCs/>
          <w:color w:val="000000"/>
        </w:rPr>
        <w:t>where</w:t>
      </w:r>
      <w:r w:rsidRPr="00513E96">
        <w:rPr>
          <w:i/>
          <w:iCs/>
          <w:color w:val="000000"/>
        </w:rPr>
        <w:t xml:space="preserve"> </w:t>
      </w:r>
      <w:r w:rsidRPr="00C33C74">
        <w:rPr>
          <w:i/>
          <w:iCs/>
          <w:color w:val="000000"/>
        </w:rPr>
        <w:t>k</w:t>
      </w:r>
      <w:r w:rsidRPr="00863849">
        <w:rPr>
          <w:color w:val="000000"/>
          <w:vertAlign w:val="subscript"/>
        </w:rPr>
        <w:t>25</w:t>
      </w:r>
      <w:r w:rsidRPr="00863849">
        <w:rPr>
          <w:color w:val="000000"/>
        </w:rPr>
        <w:t xml:space="preserve"> </w:t>
      </w:r>
      <w:r>
        <w:rPr>
          <w:color w:val="000000"/>
        </w:rPr>
        <w:t>represents</w:t>
      </w:r>
      <w:r w:rsidRPr="00863849">
        <w:rPr>
          <w:color w:val="000000"/>
        </w:rPr>
        <w:t xml:space="preserve"> the standardized</w:t>
      </w:r>
      <w:r>
        <w:rPr>
          <w:color w:val="000000"/>
        </w:rPr>
        <w:t xml:space="preserve"> </w:t>
      </w:r>
      <w:r>
        <w:rPr>
          <w:i/>
          <w:iCs/>
          <w:color w:val="000000"/>
        </w:rPr>
        <w:t>V</w:t>
      </w:r>
      <w:r>
        <w:rPr>
          <w:color w:val="000000"/>
          <w:vertAlign w:val="subscript"/>
        </w:rPr>
        <w:t xml:space="preserve">cmax </w:t>
      </w:r>
      <w:r>
        <w:rPr>
          <w:color w:val="000000"/>
        </w:rPr>
        <w:t xml:space="preserve">or </w:t>
      </w:r>
      <w:r>
        <w:rPr>
          <w:i/>
          <w:iCs/>
          <w:color w:val="000000"/>
        </w:rPr>
        <w:t>J</w:t>
      </w:r>
      <w:r>
        <w:rPr>
          <w:color w:val="000000"/>
          <w:vertAlign w:val="subscript"/>
        </w:rPr>
        <w:t>max</w:t>
      </w:r>
      <w:r w:rsidRPr="00863849">
        <w:rPr>
          <w:color w:val="000000"/>
        </w:rPr>
        <w:t xml:space="preserve"> rate at 25</w:t>
      </w:r>
      <w:r w:rsidRPr="00863849">
        <w:rPr>
          <w:rFonts w:ascii="Symbol" w:eastAsia="Symbol" w:hAnsi="Symbol" w:cs="Symbol"/>
          <w:color w:val="000000"/>
        </w:rPr>
        <w:t></w:t>
      </w:r>
      <w:r w:rsidRPr="00863849">
        <w:rPr>
          <w:color w:val="000000"/>
        </w:rPr>
        <w:t>C</w:t>
      </w:r>
      <w:r>
        <w:rPr>
          <w:color w:val="000000"/>
        </w:rPr>
        <w:t>,</w:t>
      </w:r>
      <w:r>
        <w:rPr>
          <w:iCs/>
          <w:color w:val="000000"/>
        </w:rPr>
        <w:t xml:space="preserve"> </w:t>
      </w:r>
      <w:proofErr w:type="spellStart"/>
      <w:r w:rsidRPr="00F45847">
        <w:rPr>
          <w:i/>
          <w:iCs/>
          <w:color w:val="000000"/>
        </w:rPr>
        <w:t>k</w:t>
      </w:r>
      <w:r w:rsidRPr="00863849">
        <w:rPr>
          <w:color w:val="000000"/>
          <w:vertAlign w:val="subscript"/>
        </w:rPr>
        <w:t>obs</w:t>
      </w:r>
      <w:proofErr w:type="spellEnd"/>
      <w:r w:rsidRPr="00863849">
        <w:rPr>
          <w:color w:val="000000"/>
        </w:rPr>
        <w:t xml:space="preserve"> </w:t>
      </w:r>
      <w:r>
        <w:rPr>
          <w:color w:val="000000"/>
        </w:rPr>
        <w:t>represents</w:t>
      </w:r>
      <w:r w:rsidRPr="00863849">
        <w:rPr>
          <w:color w:val="000000"/>
        </w:rPr>
        <w:t xml:space="preserve"> the </w:t>
      </w:r>
      <w:r w:rsidRPr="00DB6582">
        <w:rPr>
          <w:i/>
          <w:iCs/>
          <w:color w:val="000000"/>
        </w:rPr>
        <w:t>V</w:t>
      </w:r>
      <w:r w:rsidRPr="00275258">
        <w:rPr>
          <w:color w:val="000000"/>
          <w:vertAlign w:val="subscript"/>
        </w:rPr>
        <w:t>cmax</w:t>
      </w:r>
      <w:r w:rsidRPr="00863849">
        <w:rPr>
          <w:color w:val="000000"/>
        </w:rPr>
        <w:t xml:space="preserve"> or </w:t>
      </w:r>
      <w:r w:rsidRPr="00DB6582">
        <w:rPr>
          <w:i/>
          <w:iCs/>
        </w:rPr>
        <w:t>J</w:t>
      </w:r>
      <w:r w:rsidRPr="00275258">
        <w:rPr>
          <w:vertAlign w:val="subscript"/>
        </w:rPr>
        <w:t>max</w:t>
      </w:r>
      <w:r w:rsidRPr="00863849">
        <w:rPr>
          <w:color w:val="000000"/>
        </w:rPr>
        <w:t xml:space="preserve"> estimate at the average leaf temperature measured inside the cuvette during the</w:t>
      </w:r>
      <w:r>
        <w:rPr>
          <w:color w:val="000000"/>
        </w:rPr>
        <w:t xml:space="preserve"> CO</w:t>
      </w:r>
      <w:r>
        <w:rPr>
          <w:color w:val="000000"/>
          <w:vertAlign w:val="subscript"/>
        </w:rPr>
        <w:t>2</w:t>
      </w:r>
      <w:r w:rsidRPr="00863849">
        <w:rPr>
          <w:color w:val="000000"/>
        </w:rPr>
        <w:t xml:space="preserve"> response curve. </w:t>
      </w:r>
      <w:r w:rsidRPr="00F45847">
        <w:rPr>
          <w:i/>
          <w:iCs/>
          <w:color w:val="000000"/>
        </w:rPr>
        <w:t>H</w:t>
      </w:r>
      <w:r w:rsidRPr="00863849">
        <w:rPr>
          <w:color w:val="000000"/>
          <w:vertAlign w:val="subscript"/>
        </w:rPr>
        <w:t>a</w:t>
      </w:r>
      <w:r w:rsidRPr="00863849">
        <w:rPr>
          <w:color w:val="000000"/>
        </w:rPr>
        <w:t xml:space="preserve"> is the activation energy of </w:t>
      </w:r>
      <w:r w:rsidRPr="006337C2">
        <w:rPr>
          <w:i/>
          <w:iCs/>
          <w:color w:val="000000"/>
        </w:rPr>
        <w:t>V</w:t>
      </w:r>
      <w:r w:rsidRPr="00275258">
        <w:rPr>
          <w:color w:val="000000"/>
          <w:vertAlign w:val="subscript"/>
        </w:rPr>
        <w:t>cmax</w:t>
      </w:r>
      <w:r w:rsidRPr="00863849">
        <w:rPr>
          <w:color w:val="000000"/>
        </w:rPr>
        <w:t xml:space="preserve"> (71,513 J mol</w:t>
      </w:r>
      <w:r w:rsidRPr="00863849">
        <w:rPr>
          <w:color w:val="000000"/>
          <w:vertAlign w:val="superscript"/>
        </w:rPr>
        <w:t>-1</w:t>
      </w:r>
      <w:r w:rsidRPr="00863849">
        <w:rPr>
          <w:color w:val="000000"/>
        </w:rPr>
        <w:t xml:space="preserve">; </w:t>
      </w:r>
      <w:r w:rsidR="002A575E">
        <w:rPr>
          <w:color w:val="000000"/>
        </w:rPr>
        <w:fldChar w:fldCharType="begin" w:fldLock="1"/>
      </w:r>
      <w:r w:rsidR="002A575E">
        <w:rPr>
          <w:color w:val="000000"/>
        </w:rPr>
        <w: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instrText>
      </w:r>
      <w:r w:rsidR="002A575E">
        <w:rPr>
          <w:color w:val="000000"/>
        </w:rPr>
        <w:fldChar w:fldCharType="separate"/>
      </w:r>
      <w:r w:rsidR="002A575E" w:rsidRPr="002A575E">
        <w:rPr>
          <w:noProof/>
          <w:color w:val="000000"/>
        </w:rPr>
        <w:t>Kattge &amp; Knorr, 2007)</w:t>
      </w:r>
      <w:r w:rsidR="002A575E">
        <w:rPr>
          <w:color w:val="000000"/>
        </w:rPr>
        <w:fldChar w:fldCharType="end"/>
      </w:r>
      <w:r w:rsidR="00D32CFF">
        <w:rPr>
          <w:color w:val="000000"/>
        </w:rPr>
        <w:t xml:space="preserve"> </w:t>
      </w:r>
      <w:r w:rsidRPr="00863849">
        <w:rPr>
          <w:color w:val="000000"/>
        </w:rPr>
        <w:t xml:space="preserve">or </w:t>
      </w:r>
      <w:r w:rsidRPr="00DB6582">
        <w:rPr>
          <w:i/>
          <w:iCs/>
        </w:rPr>
        <w:t>J</w:t>
      </w:r>
      <w:r w:rsidRPr="00275258">
        <w:rPr>
          <w:vertAlign w:val="subscript"/>
        </w:rPr>
        <w:t>max</w:t>
      </w:r>
      <w:r>
        <w:rPr>
          <w:color w:val="000000"/>
        </w:rPr>
        <w:t xml:space="preserve"> </w:t>
      </w:r>
      <w:r w:rsidRPr="00863849">
        <w:rPr>
          <w:color w:val="000000"/>
        </w:rPr>
        <w:t>(49,884 J mol</w:t>
      </w:r>
      <w:r w:rsidRPr="00863849">
        <w:rPr>
          <w:color w:val="000000"/>
          <w:vertAlign w:val="superscript"/>
        </w:rPr>
        <w:t>-1</w:t>
      </w:r>
      <w:r w:rsidRPr="00863849">
        <w:rPr>
          <w:color w:val="000000"/>
        </w:rPr>
        <w:t xml:space="preserve">; </w:t>
      </w:r>
      <w:r w:rsidR="002A575E">
        <w:rPr>
          <w:color w:val="000000"/>
        </w:rPr>
        <w:fldChar w:fldCharType="begin" w:fldLock="1"/>
      </w:r>
      <w:r w:rsidR="002A575E">
        <w:rPr>
          <w:color w:val="000000"/>
        </w:rPr>
        <w: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instrText>
      </w:r>
      <w:r w:rsidR="002A575E">
        <w:rPr>
          <w:color w:val="000000"/>
        </w:rPr>
        <w:fldChar w:fldCharType="separate"/>
      </w:r>
      <w:r w:rsidR="002A575E" w:rsidRPr="002A575E">
        <w:rPr>
          <w:noProof/>
          <w:color w:val="000000"/>
        </w:rPr>
        <w:t>Kattge &amp; Knorr, 2007)</w:t>
      </w:r>
      <w:r w:rsidR="002A575E">
        <w:rPr>
          <w:color w:val="000000"/>
        </w:rPr>
        <w:fldChar w:fldCharType="end"/>
      </w:r>
      <w:r w:rsidR="00D32CFF">
        <w:t xml:space="preserve"> </w:t>
      </w:r>
      <w:proofErr w:type="spellStart"/>
      <w:r w:rsidRPr="00F45847">
        <w:rPr>
          <w:i/>
          <w:iCs/>
          <w:color w:val="000000"/>
        </w:rPr>
        <w:t>H</w:t>
      </w:r>
      <w:r w:rsidRPr="00863849">
        <w:rPr>
          <w:color w:val="000000"/>
          <w:vertAlign w:val="subscript"/>
        </w:rPr>
        <w:t>d</w:t>
      </w:r>
      <w:proofErr w:type="spellEnd"/>
      <w:r w:rsidRPr="00863849">
        <w:rPr>
          <w:color w:val="000000"/>
        </w:rPr>
        <w:t xml:space="preserve"> represents the deactivation energy of both </w:t>
      </w:r>
      <w:r w:rsidRPr="008D17BE">
        <w:rPr>
          <w:i/>
          <w:iCs/>
          <w:color w:val="000000"/>
        </w:rPr>
        <w:t>V</w:t>
      </w:r>
      <w:r w:rsidRPr="00275258">
        <w:rPr>
          <w:color w:val="000000"/>
          <w:vertAlign w:val="subscript"/>
        </w:rPr>
        <w:t>cmax</w:t>
      </w:r>
      <w:r w:rsidRPr="00863849">
        <w:rPr>
          <w:color w:val="000000"/>
        </w:rPr>
        <w:t xml:space="preserve"> and </w:t>
      </w:r>
      <w:r w:rsidRPr="00DB6582">
        <w:rPr>
          <w:i/>
          <w:iCs/>
        </w:rPr>
        <w:t>J</w:t>
      </w:r>
      <w:r w:rsidRPr="00275258">
        <w:rPr>
          <w:vertAlign w:val="subscript"/>
        </w:rPr>
        <w:t>max</w:t>
      </w:r>
      <w:r w:rsidRPr="00863849">
        <w:rPr>
          <w:color w:val="000000"/>
        </w:rPr>
        <w:t xml:space="preserve"> </w:t>
      </w:r>
      <w:r>
        <w:rPr>
          <w:color w:val="000000"/>
        </w:rPr>
        <w:t>(200,000 J mol</w:t>
      </w:r>
      <w:r>
        <w:rPr>
          <w:color w:val="000000"/>
          <w:vertAlign w:val="superscript"/>
        </w:rPr>
        <w:t>-1</w:t>
      </w:r>
      <w:r>
        <w:rPr>
          <w:color w:val="000000"/>
        </w:rPr>
        <w:t>;</w:t>
      </w:r>
      <w:r w:rsidR="00D32CFF">
        <w:rPr>
          <w:color w:val="000000"/>
        </w:rPr>
        <w:t xml:space="preserve"> </w:t>
      </w:r>
      <w:r w:rsidR="002A575E">
        <w:rPr>
          <w:color w:val="000000"/>
        </w:rPr>
        <w:fldChar w:fldCharType="begin" w:fldLock="1"/>
      </w:r>
      <w:r w:rsidR="002A575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sidR="002A575E">
        <w:rPr>
          <w:color w:val="000000"/>
        </w:rPr>
        <w:fldChar w:fldCharType="separate"/>
      </w:r>
      <w:r w:rsidR="002A575E" w:rsidRPr="002A575E">
        <w:rPr>
          <w:noProof/>
          <w:color w:val="000000"/>
        </w:rPr>
        <w:t xml:space="preserve">Medlyn </w:t>
      </w:r>
      <w:r w:rsidR="002A575E" w:rsidRPr="002A575E">
        <w:rPr>
          <w:i/>
          <w:noProof/>
          <w:color w:val="000000"/>
        </w:rPr>
        <w:t>et al.</w:t>
      </w:r>
      <w:r w:rsidR="002A575E" w:rsidRPr="002A575E">
        <w:rPr>
          <w:noProof/>
          <w:color w:val="000000"/>
        </w:rPr>
        <w:t>, 2002)</w:t>
      </w:r>
      <w:r w:rsidR="002A575E">
        <w:rPr>
          <w:color w:val="000000"/>
        </w:rPr>
        <w:fldChar w:fldCharType="end"/>
      </w:r>
      <w:r w:rsidRPr="00863849">
        <w:rPr>
          <w:color w:val="000000"/>
        </w:rPr>
        <w:t xml:space="preserve">, and R </w:t>
      </w:r>
      <w:r>
        <w:rPr>
          <w:color w:val="000000"/>
        </w:rPr>
        <w:t>represents</w:t>
      </w:r>
      <w:r w:rsidRPr="00863849">
        <w:rPr>
          <w:color w:val="000000"/>
        </w:rPr>
        <w:t xml:space="preserve"> the universal gas constant (8.314 J</w:t>
      </w:r>
      <w:r w:rsidR="00756429">
        <w:rPr>
          <w:color w:val="000000"/>
        </w:rPr>
        <w:t xml:space="preserve"> </w:t>
      </w:r>
      <w:r w:rsidRPr="00863849">
        <w:rPr>
          <w:color w:val="000000"/>
        </w:rPr>
        <w:t>mol</w:t>
      </w:r>
      <w:r w:rsidRPr="00863849">
        <w:rPr>
          <w:color w:val="000000"/>
          <w:vertAlign w:val="superscript"/>
        </w:rPr>
        <w:t>-1</w:t>
      </w:r>
      <w:r w:rsidRPr="00863849">
        <w:rPr>
          <w:color w:val="000000"/>
        </w:rPr>
        <w:t xml:space="preserve"> K</w:t>
      </w:r>
      <w:r w:rsidRPr="00863849">
        <w:rPr>
          <w:color w:val="000000"/>
          <w:vertAlign w:val="superscript"/>
        </w:rPr>
        <w:t>-1</w:t>
      </w:r>
      <w:r w:rsidRPr="00863849">
        <w:rPr>
          <w:color w:val="000000"/>
        </w:rPr>
        <w:t xml:space="preserve">). </w:t>
      </w:r>
      <w:proofErr w:type="spellStart"/>
      <w:r w:rsidRPr="00C33C74">
        <w:rPr>
          <w:i/>
          <w:iCs/>
          <w:color w:val="000000"/>
        </w:rPr>
        <w:t>T</w:t>
      </w:r>
      <w:r w:rsidRPr="00863849">
        <w:rPr>
          <w:color w:val="000000"/>
          <w:vertAlign w:val="subscript"/>
        </w:rPr>
        <w:t>ref</w:t>
      </w:r>
      <w:proofErr w:type="spellEnd"/>
      <w:r w:rsidRPr="00863849">
        <w:rPr>
          <w:color w:val="000000"/>
        </w:rPr>
        <w:t xml:space="preserve"> represents the standardized temperature of 298.15 K and </w:t>
      </w:r>
      <w:r w:rsidRPr="00C33C74">
        <w:rPr>
          <w:i/>
          <w:iCs/>
          <w:color w:val="000000"/>
        </w:rPr>
        <w:t>T</w:t>
      </w:r>
      <w:r w:rsidRPr="00863849">
        <w:rPr>
          <w:color w:val="000000"/>
          <w:vertAlign w:val="subscript"/>
        </w:rPr>
        <w:t>obs</w:t>
      </w:r>
      <w:r w:rsidRPr="00863849">
        <w:rPr>
          <w:color w:val="000000"/>
        </w:rPr>
        <w:t xml:space="preserve"> represents the mean leaf temperature (K) during each CO</w:t>
      </w:r>
      <w:r w:rsidRPr="00863849">
        <w:rPr>
          <w:color w:val="000000"/>
          <w:vertAlign w:val="subscript"/>
        </w:rPr>
        <w:t>2</w:t>
      </w:r>
      <w:r w:rsidRPr="00863849">
        <w:rPr>
          <w:color w:val="000000"/>
        </w:rPr>
        <w:t xml:space="preserve"> response curve.</w:t>
      </w:r>
      <w:r>
        <w:rPr>
          <w:color w:val="000000"/>
        </w:rPr>
        <w:t xml:space="preserve"> </w:t>
      </w:r>
      <w:r w:rsidRPr="00863849">
        <w:rPr>
          <w:color w:val="000000"/>
          <w:lang w:val="el-GR"/>
        </w:rPr>
        <w:t>Δ</w:t>
      </w:r>
      <w:r w:rsidRPr="00863849">
        <w:rPr>
          <w:color w:val="000000"/>
        </w:rPr>
        <w:t xml:space="preserve">S is an entropy term that </w:t>
      </w:r>
      <w:r w:rsidR="00D32CFF">
        <w:rPr>
          <w:color w:val="000000"/>
        </w:rPr>
        <w:t xml:space="preserve">XX </w:t>
      </w:r>
      <w:r w:rsidRPr="00863849">
        <w:rPr>
          <w:color w:val="000000"/>
        </w:rPr>
        <w:t>derived as a linear relationship with average growing season temperature (</w:t>
      </w:r>
      <w:proofErr w:type="spellStart"/>
      <w:r w:rsidRPr="00C33C74">
        <w:rPr>
          <w:i/>
          <w:iCs/>
          <w:color w:val="000000"/>
        </w:rPr>
        <w:t>T</w:t>
      </w:r>
      <w:r w:rsidRPr="00863849">
        <w:rPr>
          <w:color w:val="000000"/>
          <w:vertAlign w:val="subscript"/>
        </w:rPr>
        <w:t>g</w:t>
      </w:r>
      <w:proofErr w:type="spellEnd"/>
      <w:r w:rsidRPr="00863849">
        <w:rPr>
          <w:color w:val="000000"/>
        </w:rPr>
        <w:t xml:space="preserve">; °C), where: </w:t>
      </w:r>
    </w:p>
    <w:p w14:paraId="332C44F5" w14:textId="77777777" w:rsidR="00DD0878" w:rsidRPr="00863849" w:rsidRDefault="00DD0878" w:rsidP="009D6E5B">
      <w:pPr>
        <w:tabs>
          <w:tab w:val="left" w:pos="593"/>
        </w:tabs>
        <w:autoSpaceDE w:val="0"/>
        <w:autoSpaceDN w:val="0"/>
        <w:adjustRightInd w:val="0"/>
        <w:spacing w:line="480" w:lineRule="auto"/>
        <w:rPr>
          <w:color w:val="000000"/>
        </w:rPr>
      </w:pPr>
    </w:p>
    <w:p w14:paraId="445E3688" w14:textId="3E014A2C"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a</w:t>
      </w:r>
      <w:r w:rsidR="00DD0878" w:rsidRPr="00863849">
        <w:rPr>
          <w:color w:val="000000"/>
        </w:rPr>
        <w:t>)</w:t>
      </w:r>
    </w:p>
    <w:p w14:paraId="6D5EDCD7" w14:textId="77777777" w:rsidR="00DD0878" w:rsidRPr="00705A56" w:rsidRDefault="00DD0878" w:rsidP="009D6E5B">
      <w:pPr>
        <w:tabs>
          <w:tab w:val="left" w:pos="593"/>
        </w:tabs>
        <w:autoSpaceDE w:val="0"/>
        <w:autoSpaceDN w:val="0"/>
        <w:adjustRightInd w:val="0"/>
        <w:spacing w:line="480" w:lineRule="auto"/>
        <w:rPr>
          <w:color w:val="000000"/>
        </w:rPr>
      </w:pPr>
      <w:r w:rsidRPr="00863849">
        <w:rPr>
          <w:color w:val="000000"/>
        </w:rPr>
        <w:t>and:</w:t>
      </w:r>
    </w:p>
    <w:p w14:paraId="6B4B1159" w14:textId="3A8F26CD" w:rsidR="00DD0878" w:rsidRDefault="00000000" w:rsidP="009D6E5B">
      <w:pPr>
        <w:tabs>
          <w:tab w:val="left" w:pos="593"/>
        </w:tabs>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r>
      <w:r w:rsidR="00DD0878" w:rsidRPr="00863849">
        <w:rPr>
          <w:color w:val="000000"/>
        </w:rPr>
        <w:tab/>
        <w:t xml:space="preserve">(Eqn. </w:t>
      </w:r>
      <w:r w:rsidR="0022275C">
        <w:rPr>
          <w:color w:val="000000"/>
        </w:rPr>
        <w:t>2</w:t>
      </w:r>
      <w:r w:rsidR="00DD0878">
        <w:rPr>
          <w:color w:val="000000"/>
        </w:rPr>
        <w:t>b</w:t>
      </w:r>
      <w:r w:rsidR="00DD0878" w:rsidRPr="00863849">
        <w:rPr>
          <w:color w:val="000000"/>
        </w:rPr>
        <w:t>)</w:t>
      </w:r>
    </w:p>
    <w:p w14:paraId="39E57D3E" w14:textId="77777777" w:rsidR="00DD0878" w:rsidRDefault="00DD0878" w:rsidP="009D6E5B">
      <w:pPr>
        <w:tabs>
          <w:tab w:val="left" w:pos="593"/>
        </w:tabs>
        <w:autoSpaceDE w:val="0"/>
        <w:autoSpaceDN w:val="0"/>
        <w:adjustRightInd w:val="0"/>
        <w:spacing w:line="480" w:lineRule="auto"/>
        <w:rPr>
          <w:color w:val="000000"/>
        </w:rPr>
      </w:pPr>
    </w:p>
    <w:p w14:paraId="58037689" w14:textId="698AD459" w:rsidR="0022275C" w:rsidRDefault="00DD0878" w:rsidP="009D6E5B">
      <w:pPr>
        <w:spacing w:line="480" w:lineRule="auto"/>
        <w:rPr>
          <w:color w:val="000000"/>
        </w:rPr>
      </w:pPr>
      <w:r w:rsidRPr="00863849">
        <w:rPr>
          <w:color w:val="000000"/>
        </w:rPr>
        <w:t xml:space="preserve">We estimated </w:t>
      </w:r>
      <w:proofErr w:type="spellStart"/>
      <w:r w:rsidRPr="00C33C74">
        <w:rPr>
          <w:i/>
          <w:iCs/>
          <w:color w:val="000000"/>
        </w:rPr>
        <w:t>T</w:t>
      </w:r>
      <w:r w:rsidRPr="00863849">
        <w:rPr>
          <w:color w:val="000000"/>
          <w:vertAlign w:val="subscript"/>
        </w:rPr>
        <w:t>g</w:t>
      </w:r>
      <w:proofErr w:type="spellEnd"/>
      <w:r w:rsidRPr="00863849">
        <w:rPr>
          <w:color w:val="000000"/>
        </w:rPr>
        <w:t xml:space="preserve"> in equations </w:t>
      </w:r>
      <w:r>
        <w:rPr>
          <w:color w:val="000000"/>
        </w:rPr>
        <w:t>5 and 6</w:t>
      </w:r>
      <w:r w:rsidRPr="00863849">
        <w:rPr>
          <w:color w:val="000000"/>
        </w:rPr>
        <w:t xml:space="preserve"> based on </w:t>
      </w:r>
      <w:r>
        <w:rPr>
          <w:color w:val="000000"/>
        </w:rPr>
        <w:t>mean air temperature for each block throughout the experiment. Temperature data were collected using HOBO MX2301 data loggers (</w:t>
      </w:r>
      <w:r w:rsidRPr="0011017D">
        <w:rPr>
          <w:rFonts w:eastAsia="Times New Roman" w:cs="Times New Roman"/>
        </w:rPr>
        <w:t>Onset Computer Corp</w:t>
      </w:r>
      <w:r w:rsidR="00125358">
        <w:rPr>
          <w:rFonts w:eastAsia="Times New Roman" w:cs="Times New Roman"/>
        </w:rPr>
        <w:t>oration</w:t>
      </w:r>
      <w:r>
        <w:rPr>
          <w:rFonts w:eastAsia="Times New Roman" w:cs="Times New Roman"/>
        </w:rPr>
        <w:t xml:space="preserve">, </w:t>
      </w:r>
      <w:proofErr w:type="spellStart"/>
      <w:r>
        <w:rPr>
          <w:rFonts w:eastAsia="Times New Roman" w:cs="Times New Roman"/>
        </w:rPr>
        <w:t>Bourne</w:t>
      </w:r>
      <w:proofErr w:type="spellEnd"/>
      <w:r>
        <w:rPr>
          <w:rFonts w:eastAsia="Times New Roman" w:cs="Times New Roman"/>
        </w:rPr>
        <w:t>, MA, USA), which</w:t>
      </w:r>
      <w:r>
        <w:rPr>
          <w:color w:val="000000"/>
        </w:rPr>
        <w:t xml:space="preserve"> recorded temperature and humidity of each block in the greenhouse on a fifteen-minute timestep. </w:t>
      </w:r>
      <w:r w:rsidR="0022275C">
        <w:rPr>
          <w:color w:val="000000"/>
        </w:rPr>
        <w:t>W</w:t>
      </w:r>
      <w:r>
        <w:rPr>
          <w:color w:val="000000"/>
        </w:rPr>
        <w:t>e</w:t>
      </w:r>
      <w:r w:rsidR="0022275C">
        <w:rPr>
          <w:color w:val="000000"/>
        </w:rPr>
        <w:t xml:space="preserve"> then</w:t>
      </w:r>
      <w:r>
        <w:rPr>
          <w:color w:val="000000"/>
        </w:rPr>
        <w:t xml:space="preserve"> used </w:t>
      </w:r>
      <w:r w:rsidRPr="00DB6582">
        <w:rPr>
          <w:i/>
          <w:iCs/>
          <w:color w:val="000000"/>
        </w:rPr>
        <w:t>V</w:t>
      </w:r>
      <w:r w:rsidRPr="00275258">
        <w:rPr>
          <w:color w:val="000000"/>
          <w:vertAlign w:val="subscript"/>
        </w:rPr>
        <w:t>cmax25</w:t>
      </w:r>
      <w:r>
        <w:rPr>
          <w:color w:val="000000"/>
        </w:rPr>
        <w:t xml:space="preserve"> and </w:t>
      </w:r>
      <w:r w:rsidRPr="00DB6582">
        <w:rPr>
          <w:i/>
          <w:iCs/>
        </w:rPr>
        <w:t>J</w:t>
      </w:r>
      <w:r w:rsidRPr="00275258">
        <w:rPr>
          <w:vertAlign w:val="subscript"/>
        </w:rPr>
        <w:t>max25</w:t>
      </w:r>
      <w:r>
        <w:rPr>
          <w:vertAlign w:val="subscript"/>
        </w:rPr>
        <w:t xml:space="preserve"> </w:t>
      </w:r>
      <w:r>
        <w:t xml:space="preserve">estimates to calculate the ratio </w:t>
      </w:r>
      <w:r>
        <w:rPr>
          <w:color w:val="000000"/>
        </w:rPr>
        <w:t xml:space="preserve">of </w:t>
      </w:r>
      <w:r w:rsidRPr="00DB6582">
        <w:rPr>
          <w:i/>
          <w:iCs/>
        </w:rPr>
        <w:t>J</w:t>
      </w:r>
      <w:r w:rsidRPr="00275258">
        <w:rPr>
          <w:vertAlign w:val="subscript"/>
        </w:rPr>
        <w:t>max25</w:t>
      </w:r>
      <w:r>
        <w:t xml:space="preserve"> to </w:t>
      </w:r>
      <w:r w:rsidRPr="00DB6582">
        <w:rPr>
          <w:i/>
          <w:iCs/>
          <w:color w:val="000000"/>
        </w:rPr>
        <w:t>V</w:t>
      </w:r>
      <w:r w:rsidRPr="00275258">
        <w:rPr>
          <w:color w:val="000000"/>
          <w:vertAlign w:val="subscript"/>
        </w:rPr>
        <w:t>cmax25</w:t>
      </w:r>
      <w:r>
        <w:rPr>
          <w:color w:val="000000"/>
        </w:rPr>
        <w:t xml:space="preserve"> (</w:t>
      </w:r>
      <w:r w:rsidRPr="00DB6582">
        <w:rPr>
          <w:i/>
          <w:iCs/>
        </w:rPr>
        <w:t>J</w:t>
      </w:r>
      <w:r w:rsidRPr="00275258">
        <w:rPr>
          <w:vertAlign w:val="subscript"/>
        </w:rPr>
        <w:t>max25</w:t>
      </w:r>
      <w:r>
        <w:t>:</w:t>
      </w:r>
      <w:r w:rsidRPr="00DB6582">
        <w:rPr>
          <w:i/>
          <w:iCs/>
          <w:color w:val="000000"/>
        </w:rPr>
        <w:t>V</w:t>
      </w:r>
      <w:r w:rsidRPr="00275258">
        <w:rPr>
          <w:color w:val="000000"/>
          <w:vertAlign w:val="subscript"/>
        </w:rPr>
        <w:t>cmax25</w:t>
      </w:r>
      <w:r w:rsidR="004C3C71">
        <w:rPr>
          <w:color w:val="000000"/>
        </w:rPr>
        <w:t>; unitless</w:t>
      </w:r>
      <w:r>
        <w:rPr>
          <w:color w:val="000000"/>
        </w:rPr>
        <w:t>)</w:t>
      </w:r>
      <w:r w:rsidR="00AB654B">
        <w:rPr>
          <w:color w:val="000000"/>
        </w:rPr>
        <w:t>.</w:t>
      </w:r>
    </w:p>
    <w:p w14:paraId="553CCDFA" w14:textId="66B056ED" w:rsidR="0022275C" w:rsidRDefault="0022275C" w:rsidP="009D6E5B">
      <w:pPr>
        <w:spacing w:line="480" w:lineRule="auto"/>
        <w:ind w:firstLine="720"/>
        <w:rPr>
          <w:color w:val="000000"/>
        </w:rPr>
      </w:pPr>
      <w:r>
        <w:rPr>
          <w:color w:val="000000"/>
        </w:rPr>
        <w:t>Finally, we standardized dark respiration measurements to 25</w:t>
      </w:r>
      <w:r w:rsidRPr="00863849">
        <w:rPr>
          <w:rFonts w:ascii="Symbol" w:eastAsia="Symbol" w:hAnsi="Symbol" w:cs="Symbol"/>
          <w:color w:val="000000"/>
        </w:rPr>
        <w:t></w:t>
      </w:r>
      <w:r w:rsidRPr="00863849">
        <w:rPr>
          <w:color w:val="000000"/>
        </w:rPr>
        <w:t>C</w:t>
      </w:r>
      <w:r>
        <w:rPr>
          <w:color w:val="000000"/>
        </w:rPr>
        <w:t xml:space="preserve"> (</w:t>
      </w:r>
      <w:r>
        <w:rPr>
          <w:i/>
          <w:iCs/>
          <w:color w:val="000000"/>
        </w:rPr>
        <w:t>R</w:t>
      </w:r>
      <w:r>
        <w:rPr>
          <w:color w:val="000000"/>
          <w:vertAlign w:val="subscript"/>
        </w:rPr>
        <w:t>d25</w:t>
      </w:r>
      <w:r>
        <w:rPr>
          <w:color w:val="000000"/>
        </w:rPr>
        <w:t xml:space="preserve">; </w:t>
      </w:r>
      <w:r>
        <w:rPr>
          <w:color w:val="000000"/>
          <w:lang w:val="el-GR"/>
        </w:rPr>
        <w:t>μ</w:t>
      </w:r>
      <w:r>
        <w:rPr>
          <w:color w:val="000000"/>
        </w:rPr>
        <w:t>mol m</w:t>
      </w:r>
      <w:r>
        <w:rPr>
          <w:color w:val="000000"/>
          <w:vertAlign w:val="superscript"/>
        </w:rPr>
        <w:t>-2</w:t>
      </w:r>
      <w:r w:rsidRPr="00E83939">
        <w:rPr>
          <w:color w:val="000000"/>
        </w:rPr>
        <w:t xml:space="preserve"> </w:t>
      </w:r>
      <w:r>
        <w:rPr>
          <w:color w:val="000000"/>
        </w:rPr>
        <w:t>s</w:t>
      </w:r>
      <w:r>
        <w:rPr>
          <w:color w:val="000000"/>
          <w:vertAlign w:val="superscript"/>
        </w:rPr>
        <w:t>-1</w:t>
      </w:r>
      <w:r>
        <w:rPr>
          <w:color w:val="000000"/>
        </w:rPr>
        <w:t>) using the log-polynomial approach explained in</w:t>
      </w:r>
      <w:r w:rsidR="002A575E">
        <w:rPr>
          <w:color w:val="000000"/>
        </w:rPr>
        <w:t xml:space="preserve"> </w:t>
      </w:r>
      <w:r w:rsidR="002A575E">
        <w:rPr>
          <w:color w:val="000000"/>
        </w:rPr>
        <w:fldChar w:fldCharType="begin" w:fldLock="1"/>
      </w:r>
      <w:r w:rsidR="002A575E">
        <w:rPr>
          <w:color w:val="000000"/>
        </w:rPr>
        <w: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instrText>
      </w:r>
      <w:r w:rsidR="002A575E">
        <w:rPr>
          <w:color w:val="000000"/>
        </w:rPr>
        <w:fldChar w:fldCharType="separate"/>
      </w:r>
      <w:r w:rsidR="002A575E" w:rsidRPr="002A575E">
        <w:rPr>
          <w:noProof/>
          <w:color w:val="000000"/>
        </w:rPr>
        <w:t xml:space="preserve">Heskel </w:t>
      </w:r>
      <w:r w:rsidR="002A575E" w:rsidRPr="002A575E">
        <w:rPr>
          <w:i/>
          <w:noProof/>
          <w:color w:val="000000"/>
        </w:rPr>
        <w:t>et al.</w:t>
      </w:r>
      <w:r w:rsidR="002A575E">
        <w:rPr>
          <w:noProof/>
          <w:color w:val="000000"/>
        </w:rPr>
        <w:t xml:space="preserve"> (</w:t>
      </w:r>
      <w:r w:rsidR="002A575E" w:rsidRPr="002A575E">
        <w:rPr>
          <w:noProof/>
          <w:color w:val="000000"/>
        </w:rPr>
        <w:t>2016)</w:t>
      </w:r>
      <w:r w:rsidR="002A575E">
        <w:rPr>
          <w:color w:val="000000"/>
        </w:rPr>
        <w:fldChar w:fldCharType="end"/>
      </w:r>
      <w:r>
        <w:rPr>
          <w:color w:val="000000"/>
        </w:rPr>
        <w:t>, where:</w:t>
      </w:r>
    </w:p>
    <w:p w14:paraId="18B6DBDF" w14:textId="77777777" w:rsidR="0022275C" w:rsidRDefault="0022275C" w:rsidP="009D6E5B">
      <w:pPr>
        <w:spacing w:line="480" w:lineRule="auto"/>
        <w:ind w:firstLine="720"/>
        <w:rPr>
          <w:color w:val="000000"/>
        </w:rPr>
      </w:pPr>
    </w:p>
    <w:p w14:paraId="3A1DAAA4" w14:textId="4B129FED" w:rsidR="0022275C" w:rsidRPr="00A46FE6" w:rsidRDefault="00000000" w:rsidP="009D6E5B">
      <w:pPr>
        <w:spacing w:line="480" w:lineRule="auto"/>
        <w:rPr>
          <w:rFonts w:eastAsiaTheme="minorEastAsia"/>
          <w:color w:val="000000"/>
        </w:rPr>
      </w:pP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[b*</m:t>
            </m:r>
            <m:d>
              <m:dPr>
                <m:ctrlPr>
                  <w:rPr>
                    <w:rFonts w:ascii="Cambria Math" w:hAnsi="Cambria Math"/>
                    <w:i/>
                    <w:color w:val="000000"/>
                  </w:rPr>
                </m:ctrlPr>
              </m:dPr>
              <m:e>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r>
              <w:rPr>
                <w:rFonts w:ascii="Cambria Math" w:hAnsi="Cambria Math"/>
                <w:color w:val="000000"/>
              </w:rPr>
              <m:t>-c(</m:t>
            </m:r>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sup>
                <m:r>
                  <w:rPr>
                    <w:rFonts w:ascii="Cambria Math" w:hAnsi="Cambria Math"/>
                    <w:color w:val="000000"/>
                  </w:rPr>
                  <m:t>2</m:t>
                </m:r>
              </m:sup>
            </m:sSup>
            <m:r>
              <w:rPr>
                <w:rFonts w:ascii="Cambria Math" w:hAnsi="Cambria Math"/>
                <w:color w:val="000000"/>
              </w:rPr>
              <m:t>)]</m:t>
            </m:r>
          </m:sup>
        </m:sSup>
      </m:oMath>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r>
      <w:r w:rsidR="0022275C">
        <w:rPr>
          <w:rFonts w:eastAsiaTheme="minorEastAsia"/>
          <w:color w:val="000000"/>
        </w:rPr>
        <w:tab/>
        <w:t>(Eqn. 3)</w:t>
      </w:r>
    </w:p>
    <w:p w14:paraId="1F282B00" w14:textId="77777777" w:rsidR="0022275C" w:rsidRPr="00A46FE6" w:rsidRDefault="0022275C" w:rsidP="009D6E5B">
      <w:pPr>
        <w:spacing w:line="480" w:lineRule="auto"/>
        <w:rPr>
          <w:color w:val="000000"/>
        </w:rPr>
      </w:pPr>
    </w:p>
    <w:p w14:paraId="2CE0ABD1" w14:textId="109C384C" w:rsidR="00895284" w:rsidRDefault="0022275C" w:rsidP="009D6E5B">
      <w:pPr>
        <w:spacing w:line="480" w:lineRule="auto"/>
        <w:rPr>
          <w:color w:val="000000"/>
        </w:rPr>
      </w:pPr>
      <w:r>
        <w:rPr>
          <w:i/>
          <w:iCs/>
          <w:color w:val="000000"/>
        </w:rPr>
        <w:t>R</w:t>
      </w:r>
      <w:r>
        <w:rPr>
          <w:color w:val="000000"/>
          <w:vertAlign w:val="subscript"/>
        </w:rPr>
        <w:t>T</w:t>
      </w:r>
      <w:r>
        <w:rPr>
          <w:color w:val="000000"/>
        </w:rPr>
        <w:t xml:space="preserve"> is the standardized respiration rate</w:t>
      </w:r>
      <w:r w:rsidR="000E65D6">
        <w:rPr>
          <w:color w:val="000000"/>
        </w:rPr>
        <w:t xml:space="preserve"> at temperature </w:t>
      </w:r>
      <w:r>
        <w:rPr>
          <w:i/>
          <w:iCs/>
          <w:color w:val="000000"/>
        </w:rPr>
        <w:t>T</w:t>
      </w:r>
      <w:r w:rsidR="000E65D6">
        <w:rPr>
          <w:color w:val="000000"/>
        </w:rPr>
        <w:t xml:space="preserve"> (set to 25</w:t>
      </w:r>
      <w:r w:rsidR="000E65D6" w:rsidRPr="00863849">
        <w:rPr>
          <w:rFonts w:ascii="Symbol" w:eastAsia="Symbol" w:hAnsi="Symbol" w:cs="Symbol"/>
          <w:color w:val="000000"/>
        </w:rPr>
        <w:t></w:t>
      </w:r>
      <w:r w:rsidR="000E65D6" w:rsidRPr="00863849">
        <w:rPr>
          <w:color w:val="000000"/>
        </w:rPr>
        <w:t>C</w:t>
      </w:r>
      <w:r w:rsidR="000E65D6">
        <w:rPr>
          <w:color w:val="000000"/>
        </w:rPr>
        <w:t xml:space="preserve">) </w:t>
      </w:r>
      <w:r>
        <w:rPr>
          <w:color w:val="000000"/>
        </w:rPr>
        <w:t xml:space="preserve">and </w:t>
      </w:r>
      <w:proofErr w:type="spellStart"/>
      <w:r>
        <w:rPr>
          <w:i/>
          <w:iCs/>
          <w:color w:val="000000"/>
        </w:rPr>
        <w:t>T</w:t>
      </w:r>
      <w:r>
        <w:rPr>
          <w:color w:val="000000"/>
          <w:vertAlign w:val="subscript"/>
        </w:rPr>
        <w:t>ref</w:t>
      </w:r>
      <w:proofErr w:type="spellEnd"/>
      <w:r>
        <w:rPr>
          <w:color w:val="000000"/>
        </w:rPr>
        <w:t xml:space="preserve"> is the </w:t>
      </w:r>
      <w:r w:rsidR="000E65D6">
        <w:rPr>
          <w:color w:val="000000"/>
        </w:rPr>
        <w:t xml:space="preserve">leaf </w:t>
      </w:r>
      <w:r>
        <w:rPr>
          <w:color w:val="000000"/>
        </w:rPr>
        <w:t xml:space="preserve">temperature of the respiration measurement </w:t>
      </w:r>
      <w:proofErr w:type="spellStart"/>
      <w:r>
        <w:rPr>
          <w:i/>
          <w:iCs/>
          <w:color w:val="000000"/>
        </w:rPr>
        <w:t>R</w:t>
      </w:r>
      <w:r>
        <w:rPr>
          <w:color w:val="000000"/>
          <w:vertAlign w:val="subscript"/>
        </w:rPr>
        <w:t>Tref</w:t>
      </w:r>
      <w:proofErr w:type="spellEnd"/>
      <w:r>
        <w:rPr>
          <w:color w:val="000000"/>
        </w:rPr>
        <w:t xml:space="preserve">. </w:t>
      </w:r>
      <w:r>
        <w:rPr>
          <w:i/>
          <w:iCs/>
          <w:color w:val="000000"/>
        </w:rPr>
        <w:t>b</w:t>
      </w:r>
      <w:r>
        <w:rPr>
          <w:color w:val="000000"/>
        </w:rPr>
        <w:t xml:space="preserve"> and </w:t>
      </w:r>
      <w:r>
        <w:rPr>
          <w:i/>
          <w:iCs/>
          <w:color w:val="000000"/>
        </w:rPr>
        <w:t>c</w:t>
      </w:r>
      <w:r>
        <w:rPr>
          <w:color w:val="000000"/>
        </w:rPr>
        <w:t xml:space="preserve"> are coefficients that </w:t>
      </w:r>
      <w:r w:rsidR="002A575E">
        <w:rPr>
          <w:color w:val="000000"/>
        </w:rPr>
        <w:fldChar w:fldCharType="begin" w:fldLock="1"/>
      </w:r>
      <w:r w:rsidR="002A575E">
        <w:rPr>
          <w:color w:val="000000"/>
        </w:rPr>
        <w: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instrText>
      </w:r>
      <w:r w:rsidR="002A575E">
        <w:rPr>
          <w:color w:val="000000"/>
        </w:rPr>
        <w:fldChar w:fldCharType="separate"/>
      </w:r>
      <w:r w:rsidR="002A575E" w:rsidRPr="002A575E">
        <w:rPr>
          <w:noProof/>
          <w:color w:val="000000"/>
        </w:rPr>
        <w:t xml:space="preserve">Heskel </w:t>
      </w:r>
      <w:r w:rsidR="002A575E" w:rsidRPr="002A575E">
        <w:rPr>
          <w:i/>
          <w:noProof/>
          <w:color w:val="000000"/>
        </w:rPr>
        <w:t>et al.</w:t>
      </w:r>
      <w:r w:rsidR="002A575E">
        <w:rPr>
          <w:noProof/>
          <w:color w:val="000000"/>
        </w:rPr>
        <w:t xml:space="preserve"> (</w:t>
      </w:r>
      <w:r w:rsidR="002A575E" w:rsidRPr="002A575E">
        <w:rPr>
          <w:noProof/>
          <w:color w:val="000000"/>
        </w:rPr>
        <w:t>2016)</w:t>
      </w:r>
      <w:r w:rsidR="002A575E">
        <w:rPr>
          <w:color w:val="000000"/>
        </w:rPr>
        <w:fldChar w:fldCharType="end"/>
      </w:r>
      <w:r>
        <w:rPr>
          <w:color w:val="000000"/>
        </w:rPr>
        <w:t xml:space="preserve"> derived from a log-polynomial approach described in </w:t>
      </w:r>
      <w:r w:rsidR="002A575E">
        <w:rPr>
          <w:color w:val="000000"/>
        </w:rPr>
        <w:fldChar w:fldCharType="begin" w:fldLock="1"/>
      </w:r>
      <w:r w:rsidR="002A575E">
        <w:rPr>
          <w:color w:val="000000"/>
        </w:rPr>
        <w:instrText>ADDIN CSL_CITATION {"citationItems":[{"id":"ITEM-1","itemData":{"DOI":"10.1111/pce.12057","ISSN":"01407791","author":[{"dropping-particle":"","family":"O'Sullivan","given":"Odhran S","non-dropping-particle":"","parse-names":false,"suffix":""},{"dropping-particle":"","family":"Weerasinghe","given":"K W Lasantha K","non-dropping-particle":"","parse-names":false,"suffix":""},{"dropping-particle":"","family":"Evans","given":"John R","non-dropping-particle":"","parse-names":false,"suffix":""},{"dropping-particle":"","family":"Egerton","given":"John J G","non-dropping-particle":"","parse-names":false,"suffix":""},{"dropping-particle":"","family":"Tjoelker","given":"Mark G","non-dropping-particle":"","parse-names":false,"suffix":""},{"dropping-particle":"","family":"Atkin","given":"Owen K","non-dropping-particle":"","parse-names":false,"suffix":""}],"container-title":"Plant, Cell &amp; Environment","id":"ITEM-1","issue":"7","issued":{"date-parts":[["2013","7"]]},"page":"1268-1284","title":"High-resolution temperature responses of leaf respiration in snow gum (&lt;i&gt;Eucalyptus pauciflora&lt;/i&gt;) reveal high-temperature limits to respiratory function","type":"article-journal","volume":"36"},"uris":["http://www.mendeley.com/documents/?uuid=3ae232c8-422b-4bc3-a4a9-8d138a179b21"]}],"mendeley":{"formattedCitation":"(O’Sullivan &lt;i&gt;et al.&lt;/i&gt;, 2013)","manualFormatting":"O’Sullivan et al. (2013)","plainTextFormattedCitation":"(O’Sullivan et al., 2013)","previouslyFormattedCitation":"(O’Sullivan &lt;i&gt;et al.&lt;/i&gt;, 2013)"},"properties":{"noteIndex":0},"schema":"https://github.com/citation-style-language/schema/raw/master/csl-citation.json"}</w:instrText>
      </w:r>
      <w:r w:rsidR="002A575E">
        <w:rPr>
          <w:color w:val="000000"/>
        </w:rPr>
        <w:fldChar w:fldCharType="separate"/>
      </w:r>
      <w:r w:rsidR="002A575E" w:rsidRPr="002A575E">
        <w:rPr>
          <w:noProof/>
          <w:color w:val="000000"/>
        </w:rPr>
        <w:t xml:space="preserve">O’Sullivan </w:t>
      </w:r>
      <w:r w:rsidR="002A575E" w:rsidRPr="002A575E">
        <w:rPr>
          <w:i/>
          <w:noProof/>
          <w:color w:val="000000"/>
        </w:rPr>
        <w:t>et al.</w:t>
      </w:r>
      <w:r w:rsidR="002A575E">
        <w:rPr>
          <w:noProof/>
          <w:color w:val="000000"/>
        </w:rPr>
        <w:t xml:space="preserve"> (</w:t>
      </w:r>
      <w:r w:rsidR="002A575E" w:rsidRPr="002A575E">
        <w:rPr>
          <w:noProof/>
          <w:color w:val="000000"/>
        </w:rPr>
        <w:t>2013)</w:t>
      </w:r>
      <w:r w:rsidR="002A575E">
        <w:rPr>
          <w:color w:val="000000"/>
        </w:rPr>
        <w:fldChar w:fldCharType="end"/>
      </w:r>
      <w:r>
        <w:rPr>
          <w:color w:val="000000"/>
        </w:rPr>
        <w:t xml:space="preserve">for plant functional types and biomes. </w:t>
      </w:r>
      <w:r>
        <w:rPr>
          <w:rFonts w:eastAsiaTheme="minorEastAsia"/>
          <w:color w:val="000000"/>
        </w:rPr>
        <w:t xml:space="preserve">We used coefficients set </w:t>
      </w:r>
      <w:r>
        <w:rPr>
          <w:color w:val="000000"/>
        </w:rPr>
        <w:t>for C</w:t>
      </w:r>
      <w:r>
        <w:rPr>
          <w:color w:val="000000"/>
          <w:vertAlign w:val="subscript"/>
        </w:rPr>
        <w:t>3</w:t>
      </w:r>
      <w:r>
        <w:rPr>
          <w:color w:val="000000"/>
        </w:rPr>
        <w:t xml:space="preserve"> herbaceous species, where </w:t>
      </w:r>
      <w:r>
        <w:rPr>
          <w:i/>
          <w:iCs/>
          <w:color w:val="000000"/>
        </w:rPr>
        <w:t>b</w:t>
      </w:r>
      <w:r>
        <w:rPr>
          <w:color w:val="000000"/>
        </w:rPr>
        <w:t xml:space="preserve"> was set to </w:t>
      </w:r>
      <w:r w:rsidRPr="00CF0D09">
        <w:rPr>
          <w:color w:val="000000"/>
        </w:rPr>
        <w:t>0.1271</w:t>
      </w:r>
      <w:r>
        <w:rPr>
          <w:color w:val="000000"/>
        </w:rPr>
        <w:t xml:space="preserve"> and </w:t>
      </w:r>
      <w:r>
        <w:rPr>
          <w:i/>
          <w:iCs/>
          <w:color w:val="000000"/>
        </w:rPr>
        <w:t>c</w:t>
      </w:r>
      <w:r>
        <w:rPr>
          <w:color w:val="000000"/>
        </w:rPr>
        <w:t xml:space="preserve"> was set to</w:t>
      </w:r>
      <w:r w:rsidR="000E65D6">
        <w:rPr>
          <w:color w:val="000000"/>
        </w:rPr>
        <w:t xml:space="preserve"> </w:t>
      </w:r>
      <w:r w:rsidR="002B4EF9">
        <w:rPr>
          <w:color w:val="000000"/>
        </w:rPr>
        <w:t>-</w:t>
      </w:r>
      <w:r w:rsidRPr="00CF0D09">
        <w:rPr>
          <w:color w:val="000000"/>
        </w:rPr>
        <w:t>0.00110</w:t>
      </w:r>
      <w:r w:rsidR="00C7318F">
        <w:rPr>
          <w:color w:val="000000"/>
        </w:rPr>
        <w:t xml:space="preserve"> </w:t>
      </w:r>
      <w:r w:rsidR="002A575E">
        <w:rPr>
          <w:color w:val="000000"/>
        </w:rPr>
        <w:fldChar w:fldCharType="begin" w:fldLock="1"/>
      </w:r>
      <w:r w:rsidR="008B104C">
        <w:rPr>
          <w:color w:val="000000"/>
        </w:rPr>
        <w: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2016)","plainTextFormattedCitation":"(Heskel et al., 2016)","previouslyFormattedCitation":"(Heskel &lt;i&gt;et al.&lt;/i&gt;, 2016)"},"properties":{"noteIndex":0},"schema":"https://github.com/citation-style-language/schema/raw/master/csl-citation.json"}</w:instrText>
      </w:r>
      <w:r w:rsidR="002A575E">
        <w:rPr>
          <w:color w:val="000000"/>
        </w:rPr>
        <w:fldChar w:fldCharType="separate"/>
      </w:r>
      <w:r w:rsidR="002A575E" w:rsidRPr="002A575E">
        <w:rPr>
          <w:noProof/>
          <w:color w:val="000000"/>
        </w:rPr>
        <w:t xml:space="preserve">(Heskel </w:t>
      </w:r>
      <w:r w:rsidR="002A575E" w:rsidRPr="002A575E">
        <w:rPr>
          <w:i/>
          <w:noProof/>
          <w:color w:val="000000"/>
        </w:rPr>
        <w:t>et al.</w:t>
      </w:r>
      <w:r w:rsidR="002A575E" w:rsidRPr="002A575E">
        <w:rPr>
          <w:noProof/>
          <w:color w:val="000000"/>
        </w:rPr>
        <w:t>, 2016)</w:t>
      </w:r>
      <w:r w:rsidR="002A575E">
        <w:rPr>
          <w:color w:val="000000"/>
        </w:rPr>
        <w:fldChar w:fldCharType="end"/>
      </w:r>
      <w:r>
        <w:rPr>
          <w:color w:val="000000"/>
        </w:rPr>
        <w:t>.</w:t>
      </w:r>
    </w:p>
    <w:p w14:paraId="7F25D7BE" w14:textId="77777777" w:rsidR="00DD0878" w:rsidRDefault="00DD0878" w:rsidP="009D6E5B">
      <w:pPr>
        <w:autoSpaceDE w:val="0"/>
        <w:autoSpaceDN w:val="0"/>
        <w:adjustRightInd w:val="0"/>
        <w:spacing w:line="480" w:lineRule="auto"/>
        <w:rPr>
          <w:color w:val="000000"/>
        </w:rPr>
      </w:pPr>
    </w:p>
    <w:p w14:paraId="35E0668F" w14:textId="77777777" w:rsidR="00DD0878" w:rsidRDefault="00DD0878" w:rsidP="009D6E5B">
      <w:pPr>
        <w:spacing w:line="480" w:lineRule="auto"/>
        <w:rPr>
          <w:color w:val="000000"/>
        </w:rPr>
      </w:pPr>
      <w:r>
        <w:rPr>
          <w:i/>
          <w:iCs/>
          <w:color w:val="000000"/>
        </w:rPr>
        <w:t>Tradeoffs between nitrogen and water usage</w:t>
      </w:r>
    </w:p>
    <w:p w14:paraId="7CCB4168" w14:textId="4E1CA2FA" w:rsidR="00DD0878" w:rsidRDefault="00DD0878" w:rsidP="009D6E5B">
      <w:pPr>
        <w:autoSpaceDE w:val="0"/>
        <w:autoSpaceDN w:val="0"/>
        <w:adjustRightInd w:val="0"/>
        <w:spacing w:line="480" w:lineRule="auto"/>
        <w:ind w:firstLine="720"/>
        <w:rPr>
          <w:color w:val="000000" w:themeColor="text1"/>
        </w:rPr>
      </w:pPr>
      <w:r>
        <w:rPr>
          <w:color w:val="000000"/>
        </w:rPr>
        <w:t xml:space="preserve">Photosynthetic nitrogen-use efficiency </w:t>
      </w:r>
      <w:r>
        <w:rPr>
          <w:color w:val="000000" w:themeColor="text1"/>
        </w:rPr>
        <w:t>(</w:t>
      </w:r>
      <w:r w:rsidRPr="00F45847">
        <w:rPr>
          <w:i/>
          <w:iCs/>
          <w:color w:val="000000" w:themeColor="text1"/>
        </w:rPr>
        <w:t>PNUE</w:t>
      </w:r>
      <w:r>
        <w:rPr>
          <w:color w:val="000000" w:themeColor="text1"/>
        </w:rPr>
        <w:t xml:space="preserve">; </w:t>
      </w:r>
      <w:r w:rsidRPr="14AB8DC9">
        <w:rPr>
          <w:color w:val="000000" w:themeColor="text1"/>
        </w:rPr>
        <w:t>µmol</w:t>
      </w:r>
      <w:r>
        <w:rPr>
          <w:color w:val="000000" w:themeColor="text1"/>
        </w:rPr>
        <w:t xml:space="preserve"> CO</w:t>
      </w:r>
      <w:r>
        <w:rPr>
          <w:color w:val="000000" w:themeColor="text1"/>
          <w:vertAlign w:val="subscript"/>
        </w:rPr>
        <w:t>2</w:t>
      </w:r>
      <w:r w:rsidRPr="14AB8DC9">
        <w:rPr>
          <w:color w:val="000000" w:themeColor="text1"/>
        </w:rPr>
        <w:t xml:space="preserve"> g</w:t>
      </w:r>
      <w:r w:rsidR="008F6058" w:rsidRPr="008F6058">
        <w:rPr>
          <w:color w:val="000000" w:themeColor="text1"/>
          <w:vertAlign w:val="superscript"/>
        </w:rPr>
        <w:t>-1</w:t>
      </w:r>
      <w:r w:rsidR="008F6058">
        <w:rPr>
          <w:color w:val="000000" w:themeColor="text1"/>
        </w:rPr>
        <w:t xml:space="preserve"> </w:t>
      </w:r>
      <w:r w:rsidRPr="008F6058">
        <w:rPr>
          <w:color w:val="000000" w:themeColor="text1"/>
        </w:rPr>
        <w:t>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 xml:space="preserve">) was calculated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r>
        <w:rPr>
          <w:i/>
          <w:iCs/>
          <w:color w:val="000000" w:themeColor="text1"/>
        </w:rPr>
        <w:t>N</w:t>
      </w:r>
      <w:r>
        <w:rPr>
          <w:color w:val="000000" w:themeColor="text1"/>
          <w:vertAlign w:val="subscript"/>
        </w:rPr>
        <w:t>area</w:t>
      </w:r>
      <w:r>
        <w:rPr>
          <w:color w:val="000000" w:themeColor="text1"/>
        </w:rPr>
        <w:t>. We also estimated intrinsic water-use efficiency (</w:t>
      </w:r>
      <w:proofErr w:type="spellStart"/>
      <w:r w:rsidRPr="00D9075F">
        <w:rPr>
          <w:i/>
          <w:iCs/>
          <w:color w:val="000000" w:themeColor="text1"/>
        </w:rPr>
        <w:t>iWUE</w:t>
      </w:r>
      <w:proofErr w:type="spellEnd"/>
      <w:r>
        <w:rPr>
          <w:color w:val="000000" w:themeColor="text1"/>
        </w:rPr>
        <w:t xml:space="preserve">; </w:t>
      </w:r>
      <w:r>
        <w:rPr>
          <w:color w:val="000000" w:themeColor="text1"/>
          <w:lang w:val="el-GR"/>
        </w:rPr>
        <w:t>μ</w:t>
      </w:r>
      <w:r>
        <w:rPr>
          <w:color w:val="000000" w:themeColor="text1"/>
        </w:rPr>
        <w:t>mol</w:t>
      </w:r>
      <w:r w:rsidRPr="00DD0878">
        <w:rPr>
          <w:color w:val="000000" w:themeColor="text1"/>
        </w:rPr>
        <w:t xml:space="preserve"> </w:t>
      </w:r>
      <w:r>
        <w:rPr>
          <w:color w:val="000000" w:themeColor="text1"/>
        </w:rPr>
        <w:t>CO</w:t>
      </w:r>
      <w:r>
        <w:rPr>
          <w:color w:val="000000" w:themeColor="text1"/>
          <w:vertAlign w:val="subscript"/>
        </w:rPr>
        <w:t>2</w:t>
      </w:r>
      <w:r>
        <w:rPr>
          <w:color w:val="000000" w:themeColor="text1"/>
        </w:rPr>
        <w:t xml:space="preserve">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by dividing </w:t>
      </w:r>
      <w:proofErr w:type="spellStart"/>
      <w:r w:rsidRPr="008C415D">
        <w:rPr>
          <w:i/>
          <w:iCs/>
          <w:color w:val="000000" w:themeColor="text1"/>
        </w:rPr>
        <w:t>A</w:t>
      </w:r>
      <w:r>
        <w:rPr>
          <w:color w:val="000000"/>
          <w:vertAlign w:val="subscript"/>
        </w:rPr>
        <w:t>net</w:t>
      </w:r>
      <w:proofErr w:type="spellEnd"/>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by </w:t>
      </w:r>
      <w:r>
        <w:rPr>
          <w:i/>
          <w:iCs/>
          <w:color w:val="000000" w:themeColor="text1"/>
        </w:rPr>
        <w:t>g</w:t>
      </w:r>
      <w:r>
        <w:rPr>
          <w:color w:val="000000" w:themeColor="text1"/>
          <w:vertAlign w:val="subscript"/>
        </w:rPr>
        <w:t>s</w:t>
      </w:r>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2</w:t>
      </w:r>
      <w:r>
        <w:rPr>
          <w:color w:val="000000" w:themeColor="text1"/>
        </w:rPr>
        <w:t xml:space="preserve">. Tradeoffs between nitrogen and water use were determined by </w:t>
      </w:r>
      <w:r>
        <w:rPr>
          <w:color w:val="000000" w:themeColor="text1"/>
        </w:rPr>
        <w:lastRenderedPageBreak/>
        <w:t xml:space="preserve">calculating the ratio of </w:t>
      </w:r>
      <w:r>
        <w:rPr>
          <w:i/>
          <w:iCs/>
          <w:color w:val="000000" w:themeColor="text1"/>
        </w:rPr>
        <w:t>N</w:t>
      </w:r>
      <w:r w:rsidRPr="00364127">
        <w:rPr>
          <w:color w:val="000000" w:themeColor="text1"/>
          <w:vertAlign w:val="subscript"/>
        </w:rPr>
        <w:t>area</w:t>
      </w:r>
      <w:r>
        <w:rPr>
          <w:color w:val="000000" w:themeColor="text1"/>
        </w:rPr>
        <w:t xml:space="preserve"> to</w:t>
      </w:r>
      <w:r w:rsidRPr="008C415D">
        <w:rPr>
          <w:i/>
          <w:iCs/>
          <w:color w:val="000000" w:themeColor="text1"/>
        </w:rPr>
        <w:t xml:space="preserve"> </w:t>
      </w:r>
      <w:r>
        <w:rPr>
          <w:i/>
          <w:iCs/>
          <w:color w:val="000000" w:themeColor="text1"/>
        </w:rPr>
        <w:t>g</w:t>
      </w:r>
      <w:r>
        <w:rPr>
          <w:color w:val="000000" w:themeColor="text1"/>
          <w:vertAlign w:val="subscript"/>
        </w:rPr>
        <w:t>s</w:t>
      </w:r>
      <w:r>
        <w:rPr>
          <w:color w:val="000000" w:themeColor="text1"/>
        </w:rPr>
        <w:t xml:space="preserve"> 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Pr>
          <w:color w:val="000000" w:themeColor="text1"/>
        </w:rPr>
        <w:t>(</w:t>
      </w:r>
      <w:proofErr w:type="spellStart"/>
      <w:r>
        <w:rPr>
          <w:i/>
          <w:iCs/>
          <w:color w:val="000000" w:themeColor="text1"/>
        </w:rPr>
        <w:t>N</w:t>
      </w:r>
      <w:r w:rsidRPr="00364127">
        <w:rPr>
          <w:color w:val="000000" w:themeColor="text1"/>
          <w:vertAlign w:val="subscript"/>
        </w:rPr>
        <w:t>area</w:t>
      </w:r>
      <w:r>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g</w:t>
      </w:r>
      <w:r w:rsidR="008F6058">
        <w:rPr>
          <w:color w:val="000000" w:themeColor="text1"/>
        </w:rPr>
        <w:t xml:space="preserve"> </w:t>
      </w:r>
      <w:r>
        <w:rPr>
          <w:color w:val="000000" w:themeColor="text1"/>
        </w:rPr>
        <w:t>N s mol</w:t>
      </w:r>
      <w:r>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 xml:space="preserve">O) and </w:t>
      </w:r>
      <w:r w:rsidRPr="000048CE">
        <w:rPr>
          <w:i/>
          <w:iCs/>
          <w:color w:val="000000" w:themeColor="text1"/>
        </w:rPr>
        <w:t>V</w:t>
      </w:r>
      <w:r w:rsidRPr="00F15977">
        <w:rPr>
          <w:color w:val="000000" w:themeColor="text1"/>
          <w:vertAlign w:val="subscript"/>
        </w:rPr>
        <w:t>cmax</w:t>
      </w:r>
      <w:r w:rsidRPr="14AB8DC9">
        <w:rPr>
          <w:color w:val="000000" w:themeColor="text1"/>
        </w:rPr>
        <w:t xml:space="preserve"> </w:t>
      </w:r>
      <w:r>
        <w:rPr>
          <w:color w:val="000000" w:themeColor="text1"/>
        </w:rPr>
        <w:t xml:space="preserve">to </w:t>
      </w:r>
      <w:r w:rsidRPr="000048CE">
        <w:rPr>
          <w:i/>
          <w:iCs/>
          <w:color w:val="000000" w:themeColor="text1"/>
        </w:rPr>
        <w:t>g</w:t>
      </w:r>
      <w:r w:rsidRPr="00F15977">
        <w:rPr>
          <w:color w:val="000000" w:themeColor="text1"/>
          <w:vertAlign w:val="subscript"/>
        </w:rPr>
        <w:t>s</w:t>
      </w:r>
      <w:r>
        <w:rPr>
          <w:color w:val="000000" w:themeColor="text1"/>
          <w:vertAlign w:val="subscript"/>
        </w:rPr>
        <w:t xml:space="preserve"> </w:t>
      </w:r>
      <w:r>
        <w:rPr>
          <w:color w:val="000000" w:themeColor="text1"/>
        </w:rPr>
        <w:t xml:space="preserve">measured at 400 </w:t>
      </w:r>
      <w:r>
        <w:rPr>
          <w:color w:val="000000" w:themeColor="text1"/>
          <w:lang w:val="el-GR"/>
        </w:rPr>
        <w:t>μ</w:t>
      </w:r>
      <w:r>
        <w:rPr>
          <w:color w:val="000000" w:themeColor="text1"/>
        </w:rPr>
        <w:t>mol mol</w:t>
      </w:r>
      <w:r>
        <w:rPr>
          <w:color w:val="000000" w:themeColor="text1"/>
          <w:vertAlign w:val="superscript"/>
        </w:rPr>
        <w:t>-1</w:t>
      </w:r>
      <w:r>
        <w:rPr>
          <w:color w:val="000000" w:themeColor="text1"/>
        </w:rPr>
        <w:t xml:space="preserve"> CO</w:t>
      </w:r>
      <w:r>
        <w:rPr>
          <w:color w:val="000000" w:themeColor="text1"/>
          <w:vertAlign w:val="subscript"/>
        </w:rPr>
        <w:t xml:space="preserve">2 </w:t>
      </w:r>
      <w:r w:rsidRPr="14AB8DC9">
        <w:rPr>
          <w:color w:val="000000" w:themeColor="text1"/>
        </w:rPr>
        <w:t>(</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sidRPr="14AB8DC9">
        <w:rPr>
          <w:color w:val="000000" w:themeColor="text1"/>
        </w:rPr>
        <w:t xml:space="preserve">; </w:t>
      </w:r>
      <w:r>
        <w:rPr>
          <w:color w:val="000000" w:themeColor="text1"/>
          <w:lang w:val="el-GR"/>
        </w:rPr>
        <w:t>μ</w:t>
      </w:r>
      <w:r w:rsidRPr="007037E1">
        <w:rPr>
          <w:color w:val="000000" w:themeColor="text1"/>
        </w:rPr>
        <w:t>mol</w:t>
      </w:r>
      <w:r>
        <w:rPr>
          <w:color w:val="000000" w:themeColor="text1"/>
        </w:rPr>
        <w:t xml:space="preserve"> CO</w:t>
      </w:r>
      <w:r>
        <w:rPr>
          <w:color w:val="000000" w:themeColor="text1"/>
          <w:vertAlign w:val="subscript"/>
        </w:rPr>
        <w:t>2</w:t>
      </w:r>
      <w:r w:rsidRPr="007037E1">
        <w:rPr>
          <w:color w:val="000000" w:themeColor="text1"/>
        </w:rPr>
        <w:t xml:space="preserve"> mol</w:t>
      </w:r>
      <w:r w:rsidRPr="007037E1">
        <w:rPr>
          <w:color w:val="000000" w:themeColor="text1"/>
          <w:vertAlign w:val="superscript"/>
        </w:rPr>
        <w:t>-1</w:t>
      </w:r>
      <w:r>
        <w:rPr>
          <w:color w:val="000000" w:themeColor="text1"/>
        </w:rPr>
        <w:t xml:space="preserve"> H</w:t>
      </w:r>
      <w:r>
        <w:rPr>
          <w:color w:val="000000" w:themeColor="text1"/>
          <w:vertAlign w:val="subscript"/>
        </w:rPr>
        <w:t>2</w:t>
      </w:r>
      <w:r>
        <w:rPr>
          <w:color w:val="000000" w:themeColor="text1"/>
        </w:rPr>
        <w:t>O</w:t>
      </w:r>
      <w:r w:rsidR="00310558">
        <w:rPr>
          <w:color w:val="000000" w:themeColor="text1"/>
        </w:rPr>
        <w:t>).</w:t>
      </w:r>
      <w:r>
        <w:rPr>
          <w:color w:val="000000" w:themeColor="text1"/>
        </w:rPr>
        <w:t xml:space="preserve"> We used the temperature unstandardized </w:t>
      </w:r>
      <w:r>
        <w:rPr>
          <w:i/>
          <w:iCs/>
          <w:color w:val="000000" w:themeColor="text1"/>
        </w:rPr>
        <w:t>V</w:t>
      </w:r>
      <w:r>
        <w:rPr>
          <w:color w:val="000000" w:themeColor="text1"/>
          <w:vertAlign w:val="subscript"/>
        </w:rPr>
        <w:t>cmax</w:t>
      </w:r>
      <w:r>
        <w:rPr>
          <w:color w:val="000000" w:themeColor="text1"/>
        </w:rPr>
        <w:t xml:space="preserve"> value instead of </w:t>
      </w:r>
      <w:r>
        <w:rPr>
          <w:i/>
          <w:iCs/>
          <w:color w:val="000000" w:themeColor="text1"/>
        </w:rPr>
        <w:t>V</w:t>
      </w:r>
      <w:r>
        <w:rPr>
          <w:color w:val="000000" w:themeColor="text1"/>
          <w:vertAlign w:val="subscript"/>
        </w:rPr>
        <w:t>cmax25</w:t>
      </w:r>
      <w:r>
        <w:rPr>
          <w:color w:val="000000" w:themeColor="text1"/>
        </w:rPr>
        <w:t xml:space="preserve"> for </w:t>
      </w:r>
      <w:proofErr w:type="spellStart"/>
      <w:r w:rsidRPr="000048CE">
        <w:rPr>
          <w:i/>
          <w:iCs/>
          <w:color w:val="000000" w:themeColor="text1"/>
        </w:rPr>
        <w:t>V</w:t>
      </w:r>
      <w:r w:rsidRPr="00F15977">
        <w:rPr>
          <w:color w:val="000000" w:themeColor="text1"/>
          <w:vertAlign w:val="subscript"/>
        </w:rPr>
        <w:t>cmax</w:t>
      </w:r>
      <w:r w:rsidRPr="00F15977">
        <w:rPr>
          <w:color w:val="000000" w:themeColor="text1"/>
        </w:rPr>
        <w:t>:</w:t>
      </w:r>
      <w:r w:rsidRPr="000048CE">
        <w:rPr>
          <w:i/>
          <w:iCs/>
          <w:color w:val="000000" w:themeColor="text1"/>
        </w:rPr>
        <w:t>g</w:t>
      </w:r>
      <w:r w:rsidRPr="00F15977">
        <w:rPr>
          <w:color w:val="000000" w:themeColor="text1"/>
          <w:vertAlign w:val="subscript"/>
        </w:rPr>
        <w:t>s</w:t>
      </w:r>
      <w:proofErr w:type="spellEnd"/>
      <w:r>
        <w:rPr>
          <w:color w:val="000000" w:themeColor="text1"/>
        </w:rPr>
        <w:t xml:space="preserve"> because </w:t>
      </w:r>
      <w:r>
        <w:rPr>
          <w:iCs/>
          <w:color w:val="000000"/>
        </w:rPr>
        <w:t>stomatal conductance</w:t>
      </w:r>
      <w:r w:rsidRPr="00D562BF">
        <w:rPr>
          <w:iCs/>
          <w:color w:val="000000"/>
        </w:rPr>
        <w:t xml:space="preserve"> values</w:t>
      </w:r>
      <w:r>
        <w:rPr>
          <w:iCs/>
          <w:color w:val="000000"/>
        </w:rPr>
        <w:t xml:space="preserve"> were</w:t>
      </w:r>
      <w:r w:rsidRPr="00D562BF">
        <w:rPr>
          <w:iCs/>
          <w:color w:val="000000"/>
        </w:rPr>
        <w:t xml:space="preserve"> not standardized to 25</w:t>
      </w:r>
      <w:r w:rsidRPr="00D562BF">
        <w:rPr>
          <w:color w:val="000000"/>
        </w:rPr>
        <w:t>°C.</w:t>
      </w:r>
    </w:p>
    <w:p w14:paraId="7592EE22" w14:textId="77777777" w:rsidR="00DD0878" w:rsidRDefault="00DD0878" w:rsidP="009D6E5B">
      <w:pPr>
        <w:spacing w:line="480" w:lineRule="auto"/>
      </w:pPr>
    </w:p>
    <w:p w14:paraId="64D2AC58" w14:textId="79D6C961" w:rsidR="00360D30" w:rsidRDefault="00360D30" w:rsidP="009D6E5B">
      <w:pPr>
        <w:spacing w:line="480" w:lineRule="auto"/>
      </w:pPr>
      <w:r>
        <w:rPr>
          <w:i/>
          <w:iCs/>
        </w:rPr>
        <w:t>Whole plant traits</w:t>
      </w:r>
    </w:p>
    <w:p w14:paraId="14099B94" w14:textId="2A732199" w:rsidR="007755C4" w:rsidRDefault="00F83744" w:rsidP="009D6E5B">
      <w:pPr>
        <w:autoSpaceDE w:val="0"/>
        <w:autoSpaceDN w:val="0"/>
        <w:adjustRightInd w:val="0"/>
        <w:spacing w:line="480" w:lineRule="auto"/>
        <w:ind w:firstLine="720"/>
        <w:rPr>
          <w:rFonts w:cs="Times New Roman"/>
        </w:rPr>
      </w:pPr>
      <w:r>
        <w:t>W</w:t>
      </w:r>
      <w:r w:rsidR="00360D30">
        <w:t xml:space="preserve">e harvested all experimental individuals and separated biomass of </w:t>
      </w:r>
      <w:r w:rsidR="00360D30" w:rsidRPr="00360D30">
        <w:t>each experimental individual into major organ types (leaves, stems, roots</w:t>
      </w:r>
      <w:r w:rsidR="00310558">
        <w:t>, and root nodules when present</w:t>
      </w:r>
      <w:r w:rsidR="00360D30" w:rsidRPr="00360D30">
        <w:t>)</w:t>
      </w:r>
      <w:r>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 including </w:t>
      </w:r>
      <w:r w:rsidR="00166B47">
        <w:t>the focal leaf measured during the CO</w:t>
      </w:r>
      <w:r w:rsidR="00166B47">
        <w:rPr>
          <w:vertAlign w:val="subscript"/>
        </w:rPr>
        <w:t>2</w:t>
      </w:r>
      <w:r w:rsidR="00166B47">
        <w:t xml:space="preserve"> response curve</w:t>
      </w:r>
      <w:r w:rsidR="00360D30" w:rsidRPr="00360D30">
        <w:t xml:space="preserve">.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We also quantified carbon and nitrogen content</w:t>
      </w:r>
      <w:r w:rsidR="00B84938">
        <w:rPr>
          <w:rFonts w:cs="Times New Roman"/>
        </w:rPr>
        <w:t xml:space="preserve"> </w:t>
      </w:r>
      <w:r w:rsidR="00430044">
        <w:rPr>
          <w:rFonts w:cs="Times New Roman"/>
        </w:rPr>
        <w:t xml:space="preserve">of each respective organ type </w:t>
      </w:r>
      <w:r w:rsidR="00AB654B">
        <w:rPr>
          <w:rFonts w:cs="Times New Roman"/>
        </w:rPr>
        <w:t>through elemental combustion (</w:t>
      </w:r>
      <w:r w:rsidR="00AB654B">
        <w:rPr>
          <w:color w:val="000000"/>
        </w:rPr>
        <w:t>Costech-4010, Costech,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678454F7" w:rsidR="00DD0878" w:rsidRDefault="00351A75" w:rsidP="008B10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 xml:space="preserve">calculated by multiplying the carbon content of roots and root nodules by total biomass of each respective organ type, then adding root carbon biomass and root nodule carbon biomass. </w:t>
      </w:r>
      <w:r w:rsidR="00310558">
        <w:rPr>
          <w:rFonts w:cs="Times New Roman"/>
        </w:rPr>
        <w:t>W</w:t>
      </w:r>
      <w:r w:rsidR="00B84938">
        <w:rPr>
          <w:rFonts w:cs="Times New Roman"/>
        </w:rPr>
        <w:t>hole 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w:t>
      </w:r>
      <w:r w:rsidR="00B84938">
        <w:rPr>
          <w:rFonts w:cs="Times New Roman"/>
        </w:rPr>
        <w:lastRenderedPageBreak/>
        <w:t>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any additional carbon costs of nitrogen acquisition associated with root respiration, root exudation, or root turnover. An explicit explanation of the limitations for interpreting this calculation can be found in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8B104C">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t>Statistical analyses</w:t>
      </w:r>
    </w:p>
    <w:p w14:paraId="100E66B0" w14:textId="32764D73" w:rsidR="00270350" w:rsidRDefault="00270350" w:rsidP="009D6E5B">
      <w:pPr>
        <w:spacing w:line="480" w:lineRule="auto"/>
        <w:ind w:firstLine="720"/>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Pr="00926F7B">
        <w:t>leaf</w:t>
      </w:r>
      <w:r>
        <w:t xml:space="preserve"> photosynthesis, tradeoffs between nitrogen and water use, and whole plant growth.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r w:rsidR="006C759F">
        <w:rPr>
          <w:i/>
          <w:iCs/>
        </w:rPr>
        <w:t>N</w:t>
      </w:r>
      <w:r w:rsidR="006C759F">
        <w:rPr>
          <w:vertAlign w:val="subscript"/>
        </w:rPr>
        <w:t>area</w:t>
      </w:r>
      <w:r w:rsidR="006C759F">
        <w:t xml:space="preserve">, </w:t>
      </w:r>
      <w:r w:rsidR="006C759F">
        <w:rPr>
          <w:i/>
          <w:iCs/>
        </w:rPr>
        <w:t>SLA</w:t>
      </w:r>
      <w:r w:rsidR="006C759F">
        <w:t xml:space="preserve">, </w:t>
      </w:r>
      <w:proofErr w:type="spellStart"/>
      <w:r w:rsidR="006C759F">
        <w:rPr>
          <w:i/>
          <w:iCs/>
        </w:rPr>
        <w:t>N</w:t>
      </w:r>
      <w:r w:rsidR="006C759F">
        <w:rPr>
          <w:vertAlign w:val="subscript"/>
        </w:rPr>
        <w:t>mass</w:t>
      </w:r>
      <w:proofErr w:type="spellEnd"/>
      <w:r w:rsidR="006C759F">
        <w:t>,</w:t>
      </w:r>
      <w:r w:rsidR="00360D30">
        <w:t xml:space="preserve"> </w:t>
      </w:r>
      <w:proofErr w:type="spellStart"/>
      <w:r w:rsidR="00360D30">
        <w:rPr>
          <w:i/>
          <w:iCs/>
        </w:rPr>
        <w:t>A</w:t>
      </w:r>
      <w:r w:rsidR="00B84938">
        <w:rPr>
          <w:vertAlign w:val="subscript"/>
        </w:rPr>
        <w:t>net</w:t>
      </w:r>
      <w:proofErr w:type="spellEnd"/>
      <w:r w:rsidR="00360D30">
        <w:t xml:space="preserve">, </w:t>
      </w:r>
      <w:r w:rsidR="00360D30">
        <w:rPr>
          <w:i/>
          <w:iCs/>
        </w:rPr>
        <w:t>V</w:t>
      </w:r>
      <w:r w:rsidR="00360D30">
        <w:rPr>
          <w:vertAlign w:val="subscript"/>
        </w:rPr>
        <w:t>cmax25</w:t>
      </w:r>
      <w:r w:rsidR="00360D30">
        <w:t xml:space="preserve">, </w:t>
      </w:r>
      <w:r w:rsidR="00360D30">
        <w:rPr>
          <w:i/>
          <w:iCs/>
        </w:rPr>
        <w:t>J</w:t>
      </w:r>
      <w:r w:rsidR="00360D30">
        <w:rPr>
          <w:vertAlign w:val="subscript"/>
        </w:rPr>
        <w:t>max25</w:t>
      </w:r>
      <w:r w:rsidR="00360D30">
        <w:t xml:space="preserve">, </w:t>
      </w:r>
      <w:r w:rsidR="00360D30">
        <w:rPr>
          <w:i/>
          <w:iCs/>
        </w:rPr>
        <w:t>J</w:t>
      </w:r>
      <w:r w:rsidR="00360D30">
        <w:rPr>
          <w:vertAlign w:val="subscript"/>
        </w:rPr>
        <w:t>max25</w:t>
      </w:r>
      <w:r w:rsidR="00360D30">
        <w:t>:</w:t>
      </w:r>
      <w:r w:rsidR="00360D30">
        <w:rPr>
          <w:i/>
          <w:iCs/>
        </w:rPr>
        <w:t>V</w:t>
      </w:r>
      <w:r w:rsidR="00360D30">
        <w:rPr>
          <w:vertAlign w:val="subscript"/>
        </w:rPr>
        <w:t>cmax25</w:t>
      </w:r>
      <w:r w:rsidR="00360D30">
        <w:t xml:space="preserve">, </w:t>
      </w:r>
      <w:r w:rsidR="00360D30">
        <w:rPr>
          <w:i/>
          <w:iCs/>
        </w:rPr>
        <w:t>R</w:t>
      </w:r>
      <w:r w:rsidR="00360D30">
        <w:rPr>
          <w:vertAlign w:val="subscript"/>
        </w:rPr>
        <w:t>d25</w:t>
      </w:r>
      <w:r w:rsidR="00360D30">
        <w:t xml:space="preserve">, </w:t>
      </w:r>
      <w:r w:rsidR="007D0701">
        <w:t>total leaf area, whole plant biomass</w:t>
      </w:r>
      <w:r w:rsidR="00360D30">
        <w:t>,</w:t>
      </w:r>
      <w:r w:rsidR="00360D30">
        <w:rPr>
          <w:i/>
          <w:iCs/>
        </w:rPr>
        <w:t xml:space="preserve"> </w:t>
      </w:r>
      <w:r w:rsidR="00360D30" w:rsidRPr="00A55A19">
        <w:rPr>
          <w:i/>
          <w:iCs/>
        </w:rPr>
        <w:t>g</w:t>
      </w:r>
      <w:r w:rsidR="00360D30">
        <w:rPr>
          <w:vertAlign w:val="subscript"/>
        </w:rPr>
        <w:t>s</w:t>
      </w:r>
      <w:r w:rsidR="00360D30">
        <w:t xml:space="preserve">, </w:t>
      </w:r>
      <w:r w:rsidR="006C759F">
        <w:rPr>
          <w:i/>
          <w:iCs/>
        </w:rPr>
        <w:t>C</w:t>
      </w:r>
      <w:r w:rsidR="006C759F">
        <w:rPr>
          <w:vertAlign w:val="subscript"/>
        </w:rPr>
        <w:t>i</w:t>
      </w:r>
      <w:r w:rsidR="006C759F">
        <w:t xml:space="preserve">: </w:t>
      </w:r>
      <w:r w:rsidR="006C759F">
        <w:rPr>
          <w:i/>
          <w:iCs/>
        </w:rPr>
        <w:t>C</w:t>
      </w:r>
      <w:r w:rsidR="006C759F">
        <w:rPr>
          <w:vertAlign w:val="subscript"/>
        </w:rPr>
        <w:t>a</w:t>
      </w:r>
      <w:r w:rsidR="00360D30">
        <w:t xml:space="preserve">, </w:t>
      </w:r>
      <w:r w:rsidR="00360D30" w:rsidRPr="00F45847">
        <w:rPr>
          <w:i/>
          <w:iCs/>
        </w:rPr>
        <w:t>PNUE</w:t>
      </w:r>
      <w:r w:rsidR="00360D30">
        <w:t xml:space="preserve">, </w:t>
      </w:r>
      <w:proofErr w:type="spellStart"/>
      <w:r w:rsidR="00360D30" w:rsidRPr="00F45847">
        <w:rPr>
          <w:i/>
          <w:iCs/>
        </w:rPr>
        <w:t>iWUE</w:t>
      </w:r>
      <w:proofErr w:type="spellEnd"/>
      <w:r w:rsidR="00360D30">
        <w:t>,</w:t>
      </w:r>
      <w:r w:rsidR="00086E13">
        <w:t xml:space="preserve"> </w:t>
      </w:r>
      <w:proofErr w:type="spellStart"/>
      <w:r w:rsidR="00086E13">
        <w:rPr>
          <w:i/>
          <w:iCs/>
        </w:rPr>
        <w:t>N</w:t>
      </w:r>
      <w:r w:rsidR="00086E13">
        <w:rPr>
          <w:vertAlign w:val="subscript"/>
        </w:rPr>
        <w:t>area</w:t>
      </w:r>
      <w:r w:rsidR="00086E13">
        <w:t>:</w:t>
      </w:r>
      <w:r w:rsidR="00086E13" w:rsidRPr="00A55A19">
        <w:rPr>
          <w:i/>
          <w:iCs/>
        </w:rPr>
        <w:t>g</w:t>
      </w:r>
      <w:r w:rsidR="00086E13">
        <w:rPr>
          <w:vertAlign w:val="subscript"/>
        </w:rPr>
        <w:t>s</w:t>
      </w:r>
      <w:proofErr w:type="spellEnd"/>
      <w:r w:rsidR="00086E13">
        <w:t xml:space="preserve">, </w:t>
      </w:r>
      <w:proofErr w:type="spellStart"/>
      <w:r w:rsidR="00360D30">
        <w:rPr>
          <w:i/>
          <w:iCs/>
        </w:rPr>
        <w:t>V</w:t>
      </w:r>
      <w:r w:rsidR="00360D30">
        <w:rPr>
          <w:vertAlign w:val="subscript"/>
        </w:rPr>
        <w:t>cmax</w:t>
      </w:r>
      <w:r w:rsidR="00360D30">
        <w:t>:</w:t>
      </w:r>
      <w:r w:rsidR="00360D30">
        <w:rPr>
          <w:i/>
          <w:iCs/>
        </w:rPr>
        <w:t>g</w:t>
      </w:r>
      <w:r w:rsidR="00360D30">
        <w:rPr>
          <w:vertAlign w:val="subscript"/>
        </w:rPr>
        <w:t>s</w:t>
      </w:r>
      <w:proofErr w:type="spellEnd"/>
      <w:r w:rsidR="00360D30">
        <w:t>,</w:t>
      </w:r>
      <w:r w:rsidR="00AD6759">
        <w:t xml:space="preserve"> 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0FC0C20D" w14:textId="1279B32C" w:rsidR="006A394B" w:rsidRDefault="00166B47" w:rsidP="008B104C">
      <w:pPr>
        <w:spacing w:line="480" w:lineRule="auto"/>
        <w:ind w:firstLine="720"/>
      </w:pPr>
      <w:r>
        <w:t>We used Shapiro-Wilk tests of normality</w:t>
      </w:r>
      <w:r w:rsidR="00DD0878">
        <w:t xml:space="preserve"> </w:t>
      </w:r>
      <w:r>
        <w:t>to determine whether linear mixed-effects models satisfied residual normality assumptions. All models satisfied residual normality assumptions except</w:t>
      </w:r>
      <w:r w:rsidR="00C7318F">
        <w:t xml:space="preserve"> </w:t>
      </w:r>
      <w:r w:rsidR="00B20D1B">
        <w:rPr>
          <w:i/>
          <w:iCs/>
        </w:rPr>
        <w:t>N</w:t>
      </w:r>
      <w:r w:rsidR="00B20D1B">
        <w:rPr>
          <w:vertAlign w:val="subscript"/>
        </w:rPr>
        <w:t>area</w:t>
      </w:r>
      <w:r w:rsidR="00B20D1B">
        <w:t xml:space="preserve">, </w:t>
      </w:r>
      <w:r w:rsidR="00B20D1B">
        <w:rPr>
          <w:i/>
          <w:iCs/>
        </w:rPr>
        <w:t>J</w:t>
      </w:r>
      <w:r w:rsidR="00B20D1B">
        <w:rPr>
          <w:vertAlign w:val="subscript"/>
        </w:rPr>
        <w:t>max25</w:t>
      </w:r>
      <w:r w:rsidR="00B20D1B">
        <w:t>:</w:t>
      </w:r>
      <w:r w:rsidR="00B20D1B">
        <w:rPr>
          <w:i/>
          <w:iCs/>
        </w:rPr>
        <w:t>V</w:t>
      </w:r>
      <w:r w:rsidR="00B20D1B">
        <w:rPr>
          <w:vertAlign w:val="subscript"/>
        </w:rPr>
        <w:t>cmax25</w:t>
      </w:r>
      <w:r w:rsidR="00B20D1B">
        <w:t xml:space="preserve">, </w:t>
      </w:r>
      <w:r w:rsidR="00B20D1B">
        <w:rPr>
          <w:i/>
          <w:iCs/>
        </w:rPr>
        <w:t>R</w:t>
      </w:r>
      <w:r w:rsidR="00B20D1B">
        <w:rPr>
          <w:vertAlign w:val="subscript"/>
        </w:rPr>
        <w:t>d25</w:t>
      </w:r>
      <w:r w:rsidR="00B20D1B">
        <w:t>,</w:t>
      </w:r>
      <w:r w:rsidR="00B20D1B" w:rsidRPr="00B20D1B">
        <w:rPr>
          <w:i/>
          <w:iCs/>
        </w:rPr>
        <w:t xml:space="preserve"> </w:t>
      </w:r>
      <w:r w:rsidR="00B20D1B">
        <w:rPr>
          <w:i/>
          <w:iCs/>
        </w:rPr>
        <w:t>g</w:t>
      </w:r>
      <w:r w:rsidR="00B20D1B">
        <w:rPr>
          <w:vertAlign w:val="subscript"/>
        </w:rPr>
        <w:t>s</w:t>
      </w:r>
      <w:r w:rsidR="00B20D1B">
        <w:t>,</w:t>
      </w:r>
      <w:r w:rsidR="00B20D1B" w:rsidRPr="00B20D1B">
        <w:rPr>
          <w:i/>
          <w:iCs/>
        </w:rPr>
        <w:t xml:space="preserve"> </w:t>
      </w:r>
      <w:r w:rsidR="00B20D1B">
        <w:rPr>
          <w:i/>
          <w:iCs/>
        </w:rPr>
        <w:t>PNUE,</w:t>
      </w:r>
      <w:r w:rsidR="00B20D1B" w:rsidRPr="00B20D1B">
        <w:rPr>
          <w:i/>
          <w:iCs/>
        </w:rPr>
        <w:t xml:space="preserve"> </w:t>
      </w:r>
      <w:proofErr w:type="spellStart"/>
      <w:r w:rsidR="00B20D1B">
        <w:rPr>
          <w:i/>
          <w:iCs/>
        </w:rPr>
        <w:t>V</w:t>
      </w:r>
      <w:r w:rsidR="00B20D1B">
        <w:rPr>
          <w:vertAlign w:val="subscript"/>
        </w:rPr>
        <w:t>cmax</w:t>
      </w:r>
      <w:r w:rsidR="00B20D1B">
        <w:t>:</w:t>
      </w:r>
      <w:r w:rsidR="00B20D1B">
        <w:rPr>
          <w:i/>
          <w:iCs/>
        </w:rPr>
        <w:t>g</w:t>
      </w:r>
      <w:r w:rsidR="00B20D1B">
        <w:rPr>
          <w:vertAlign w:val="subscript"/>
        </w:rPr>
        <w:t>s</w:t>
      </w:r>
      <w:proofErr w:type="spellEnd"/>
      <w:r w:rsidR="00B20D1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xml:space="preserve">, total biomass, </w:t>
      </w:r>
      <w:r w:rsidR="00AD6759">
        <w:t>root nodule biomass: root biomass,</w:t>
      </w:r>
      <w:r w:rsidR="00086E13">
        <w:t xml:space="preserve"> </w:t>
      </w:r>
      <w:r w:rsidR="00AD6759">
        <w:t>root nodule biomass</w:t>
      </w:r>
      <w:r w:rsidR="00B20D1B">
        <w:t>, root biomass, and biomass: pot volume</w:t>
      </w:r>
      <w:r w:rsidR="00AD6759">
        <w:t xml:space="preserve"> </w:t>
      </w:r>
      <w:r>
        <w:t>(Shapiro-Wilk: p&lt;0.05 in all cases).</w:t>
      </w:r>
      <w:r w:rsidR="00AB654B">
        <w:t xml:space="preserve"> </w:t>
      </w:r>
      <w:r w:rsidR="008B104C">
        <w:t xml:space="preserve">We </w:t>
      </w:r>
      <w:r w:rsidR="00D87519">
        <w:t xml:space="preserve">attempted to satisfy residual normality assumptions by fitting models using dependent variables that were </w:t>
      </w:r>
      <w:r w:rsidR="000E65D6">
        <w:t>natural log</w:t>
      </w:r>
      <w:r w:rsidR="00D87519">
        <w:t xml:space="preserve"> transformed.</w:t>
      </w:r>
      <w:r w:rsidR="00916FB5">
        <w:t xml:space="preserve"> </w:t>
      </w:r>
      <w:r>
        <w:t xml:space="preserve">If residual normality </w:t>
      </w:r>
      <w:r>
        <w:lastRenderedPageBreak/>
        <w:t>assumptions were still not met</w:t>
      </w:r>
      <w:r w:rsidR="00086E13">
        <w:t xml:space="preserve"> after a natural-log transformation</w:t>
      </w:r>
      <w:r>
        <w:t xml:space="preserve"> (Shapiro-Wilk: p&lt;0.05), then models were fit using dependent variables that were square root transformed. All residual normality assumptions were met with either a natural log or square root data transformation (Shapiro-Wilk: p&gt;0.05 in all cases</w:t>
      </w:r>
      <w:r w:rsidRPr="00166B47">
        <w:t xml:space="preserve">). Specifically, we natural log transformed </w:t>
      </w:r>
      <w:r w:rsidR="006A394B">
        <w:rPr>
          <w:i/>
          <w:iCs/>
        </w:rPr>
        <w:t>R</w:t>
      </w:r>
      <w:r w:rsidR="006A394B">
        <w:rPr>
          <w:vertAlign w:val="subscript"/>
        </w:rPr>
        <w:t>d25</w:t>
      </w:r>
      <w:r w:rsidR="006A394B">
        <w:t xml:space="preserve">, </w:t>
      </w:r>
      <w:proofErr w:type="spellStart"/>
      <w:r w:rsidR="006A394B">
        <w:rPr>
          <w:i/>
          <w:iCs/>
        </w:rPr>
        <w:t>V</w:t>
      </w:r>
      <w:r w:rsidR="006A394B">
        <w:rPr>
          <w:vertAlign w:val="subscript"/>
        </w:rPr>
        <w:t>cmax</w:t>
      </w:r>
      <w:r w:rsidR="006A394B">
        <w:t>:</w:t>
      </w:r>
      <w:r w:rsidR="006A394B">
        <w:rPr>
          <w:i/>
          <w:iCs/>
        </w:rPr>
        <w:t>g</w:t>
      </w:r>
      <w:r w:rsidR="006A394B">
        <w:rPr>
          <w:vertAlign w:val="subscript"/>
        </w:rPr>
        <w:t>s</w:t>
      </w:r>
      <w:proofErr w:type="spellEnd"/>
      <w:r w:rsidR="006A394B">
        <w:t>,</w:t>
      </w:r>
      <w:r w:rsidR="006A394B" w:rsidRPr="006A394B">
        <w:rPr>
          <w:i/>
          <w:iCs/>
        </w:rPr>
        <w:t xml:space="preserve"> </w:t>
      </w:r>
      <w:proofErr w:type="spellStart"/>
      <w:r w:rsidR="006A394B">
        <w:rPr>
          <w:i/>
          <w:iCs/>
        </w:rPr>
        <w:t>N</w:t>
      </w:r>
      <w:r w:rsidR="006A394B">
        <w:rPr>
          <w:vertAlign w:val="subscript"/>
        </w:rPr>
        <w:t>cost</w:t>
      </w:r>
      <w:proofErr w:type="spellEnd"/>
      <w:r w:rsidR="006A394B">
        <w:t xml:space="preserve">, </w:t>
      </w:r>
      <w:proofErr w:type="spellStart"/>
      <w:r w:rsidR="006A394B">
        <w:rPr>
          <w:i/>
          <w:iCs/>
        </w:rPr>
        <w:t>C</w:t>
      </w:r>
      <w:r w:rsidR="006A394B">
        <w:rPr>
          <w:vertAlign w:val="subscript"/>
        </w:rPr>
        <w:t>bg</w:t>
      </w:r>
      <w:proofErr w:type="spellEnd"/>
      <w:r w:rsidR="006A394B">
        <w:t>, total biomass, root biomass, and biomass: pot volume, and square root transformed root nodule biomass: root biomass and root nodule biomass.</w:t>
      </w:r>
    </w:p>
    <w:p w14:paraId="3B7A47D8" w14:textId="2EDD0FFC" w:rsidR="004C3C71" w:rsidRDefault="00166B47" w:rsidP="009D6E5B">
      <w:pPr>
        <w:spacing w:line="480" w:lineRule="auto"/>
        <w:ind w:firstLine="720"/>
      </w:pPr>
      <w:r>
        <w:t>In all statistical models, w</w:t>
      </w:r>
      <w:r w:rsidRPr="00863849">
        <w:t>e used the '</w:t>
      </w:r>
      <w:proofErr w:type="spellStart"/>
      <w:r w:rsidRPr="00863849">
        <w:t>lmer</w:t>
      </w:r>
      <w:proofErr w:type="spellEnd"/>
      <w:r w:rsidRPr="00863849">
        <w:t xml:space="preserve">'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to fit each model and the '</w:t>
      </w:r>
      <w:proofErr w:type="spellStart"/>
      <w:r w:rsidRPr="00863849">
        <w:t>Anova</w:t>
      </w:r>
      <w:proofErr w:type="spellEnd"/>
      <w:r w:rsidRPr="00863849">
        <w:t xml:space="preserve">'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to conduct post-hoc 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All acronyms</w:t>
      </w:r>
      <w:r w:rsidR="00412BAB">
        <w:t xml:space="preserve">, </w:t>
      </w:r>
      <w:r w:rsidR="004C3C71">
        <w:t>acronym descriptions</w:t>
      </w:r>
      <w:r w:rsidR="00412BAB">
        <w:t>, and units</w:t>
      </w:r>
      <w:r w:rsidR="004C3C71">
        <w:t xml:space="preserve"> used in this paper</w:t>
      </w:r>
      <w:r w:rsidR="006C759F">
        <w:t xml:space="preserve"> are summarized in Table 1.</w:t>
      </w:r>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pgSz w:w="12240" w:h="15840"/>
          <w:pgMar w:top="1440" w:right="1440" w:bottom="1440" w:left="1440" w:header="720" w:footer="720" w:gutter="0"/>
          <w:lnNumType w:countBy="1" w:restart="continuous"/>
          <w:cols w:space="720"/>
          <w:docGrid w:linePitch="360"/>
        </w:sectPr>
      </w:pPr>
    </w:p>
    <w:p w14:paraId="73643E38" w14:textId="797DB396" w:rsidR="00A754EC" w:rsidRDefault="006C759F" w:rsidP="00102628">
      <w:pPr>
        <w:spacing w:line="480" w:lineRule="auto"/>
      </w:pPr>
      <w:r w:rsidRPr="006C759F">
        <w:rPr>
          <w:b/>
          <w:bCs/>
        </w:rPr>
        <w:lastRenderedPageBreak/>
        <w:t>Table 1</w:t>
      </w:r>
      <w:r>
        <w:t xml:space="preserve"> </w:t>
      </w:r>
      <w:r w:rsidR="00371C20">
        <w:t xml:space="preserve">Summary </w:t>
      </w:r>
      <w:r w:rsidR="00CB446B">
        <w:t>of</w:t>
      </w:r>
      <w:r w:rsidR="008D6E2F">
        <w:t xml:space="preserve"> all measured leaf and whole plant</w:t>
      </w:r>
      <w:r w:rsidR="00371C20">
        <w:t xml:space="preserve"> traits</w:t>
      </w:r>
      <w:r w:rsidR="00CB446B">
        <w:t>,</w:t>
      </w:r>
      <w:r w:rsidR="00371C20">
        <w:t xml:space="preserve"> their associated units</w:t>
      </w:r>
      <w:r w:rsidR="00CB446B">
        <w:t>, and a description if trait is referenced as an acronym throughout the paper</w:t>
      </w:r>
    </w:p>
    <w:tbl>
      <w:tblPr>
        <w:tblStyle w:val="TableGrid"/>
        <w:tblW w:w="14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0"/>
        <w:gridCol w:w="2174"/>
        <w:gridCol w:w="8730"/>
      </w:tblGrid>
      <w:tr w:rsidR="00F073BB" w:rsidRPr="007D0701" w14:paraId="2E60B752" w14:textId="77777777" w:rsidTr="008D6E2F">
        <w:tc>
          <w:tcPr>
            <w:tcW w:w="3100" w:type="dxa"/>
            <w:tcBorders>
              <w:top w:val="single" w:sz="4" w:space="0" w:color="auto"/>
              <w:bottom w:val="single" w:sz="4" w:space="0" w:color="auto"/>
            </w:tcBorders>
          </w:tcPr>
          <w:p w14:paraId="559FCC84" w14:textId="77777777" w:rsidR="00F073BB" w:rsidRPr="008D6E2F" w:rsidRDefault="00F073BB" w:rsidP="00A85036">
            <w:pPr>
              <w:spacing w:line="276" w:lineRule="auto"/>
              <w:rPr>
                <w:b/>
                <w:bCs/>
                <w:sz w:val="22"/>
                <w:szCs w:val="22"/>
              </w:rPr>
            </w:pPr>
            <w:r w:rsidRPr="008D6E2F">
              <w:rPr>
                <w:b/>
                <w:bCs/>
                <w:sz w:val="22"/>
                <w:szCs w:val="22"/>
              </w:rPr>
              <w:t>Trait</w:t>
            </w:r>
          </w:p>
        </w:tc>
        <w:tc>
          <w:tcPr>
            <w:tcW w:w="2174" w:type="dxa"/>
            <w:tcBorders>
              <w:top w:val="single" w:sz="4" w:space="0" w:color="auto"/>
              <w:bottom w:val="single" w:sz="4" w:space="0" w:color="auto"/>
            </w:tcBorders>
          </w:tcPr>
          <w:p w14:paraId="6E75BD1E" w14:textId="77777777" w:rsidR="00F073BB" w:rsidRPr="008D6E2F" w:rsidRDefault="00F073BB" w:rsidP="00A85036">
            <w:pPr>
              <w:spacing w:line="276" w:lineRule="auto"/>
              <w:rPr>
                <w:b/>
                <w:bCs/>
                <w:sz w:val="22"/>
                <w:szCs w:val="22"/>
              </w:rPr>
            </w:pPr>
            <w:r w:rsidRPr="008D6E2F">
              <w:rPr>
                <w:b/>
                <w:bCs/>
                <w:sz w:val="22"/>
                <w:szCs w:val="22"/>
              </w:rPr>
              <w:t>Units</w:t>
            </w:r>
          </w:p>
        </w:tc>
        <w:tc>
          <w:tcPr>
            <w:tcW w:w="8730" w:type="dxa"/>
            <w:tcBorders>
              <w:top w:val="single" w:sz="4" w:space="0" w:color="auto"/>
              <w:bottom w:val="single" w:sz="4" w:space="0" w:color="auto"/>
            </w:tcBorders>
          </w:tcPr>
          <w:p w14:paraId="35E50795" w14:textId="77777777" w:rsidR="00F073BB" w:rsidRPr="008D6E2F" w:rsidRDefault="00F073BB" w:rsidP="00A85036">
            <w:pPr>
              <w:spacing w:line="276" w:lineRule="auto"/>
              <w:rPr>
                <w:b/>
                <w:bCs/>
                <w:sz w:val="22"/>
                <w:szCs w:val="22"/>
              </w:rPr>
            </w:pPr>
            <w:r w:rsidRPr="008D6E2F">
              <w:rPr>
                <w:b/>
                <w:bCs/>
                <w:sz w:val="22"/>
                <w:szCs w:val="22"/>
              </w:rPr>
              <w:t>Trait description</w:t>
            </w:r>
          </w:p>
        </w:tc>
      </w:tr>
      <w:tr w:rsidR="00F073BB" w:rsidRPr="007D0701" w14:paraId="30E4970D" w14:textId="77777777" w:rsidTr="00A85036">
        <w:tc>
          <w:tcPr>
            <w:tcW w:w="3100" w:type="dxa"/>
            <w:tcBorders>
              <w:top w:val="single" w:sz="4" w:space="0" w:color="auto"/>
            </w:tcBorders>
            <w:vAlign w:val="center"/>
          </w:tcPr>
          <w:p w14:paraId="4F65969C" w14:textId="77777777" w:rsidR="00F073BB" w:rsidRPr="008D6E2F" w:rsidRDefault="00F073BB" w:rsidP="00A85036">
            <w:pPr>
              <w:spacing w:line="276" w:lineRule="auto"/>
              <w:rPr>
                <w:sz w:val="22"/>
                <w:szCs w:val="22"/>
              </w:rPr>
            </w:pPr>
            <w:proofErr w:type="spellStart"/>
            <w:r w:rsidRPr="008D6E2F">
              <w:rPr>
                <w:i/>
                <w:iCs/>
                <w:color w:val="000000"/>
                <w:sz w:val="22"/>
                <w:szCs w:val="22"/>
              </w:rPr>
              <w:t>A</w:t>
            </w:r>
            <w:r w:rsidRPr="008D6E2F">
              <w:rPr>
                <w:color w:val="000000"/>
                <w:sz w:val="22"/>
                <w:szCs w:val="22"/>
                <w:vertAlign w:val="subscript"/>
              </w:rPr>
              <w:t>net</w:t>
            </w:r>
            <w:proofErr w:type="spellEnd"/>
          </w:p>
        </w:tc>
        <w:tc>
          <w:tcPr>
            <w:tcW w:w="2174" w:type="dxa"/>
            <w:tcBorders>
              <w:top w:val="single" w:sz="4" w:space="0" w:color="auto"/>
            </w:tcBorders>
            <w:vAlign w:val="center"/>
          </w:tcPr>
          <w:p w14:paraId="074FC600" w14:textId="77777777" w:rsidR="00F073BB" w:rsidRPr="008D6E2F" w:rsidRDefault="00F073BB" w:rsidP="00A85036">
            <w:pPr>
              <w:spacing w:line="276" w:lineRule="auto"/>
              <w:rPr>
                <w:sz w:val="22"/>
                <w:szCs w:val="22"/>
                <w:vertAlign w:val="superscript"/>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tcBorders>
              <w:top w:val="single" w:sz="4" w:space="0" w:color="auto"/>
            </w:tcBorders>
            <w:vAlign w:val="center"/>
          </w:tcPr>
          <w:p w14:paraId="1A6BB3FC" w14:textId="3C2DBBC7" w:rsidR="00F073BB" w:rsidRPr="00817E03" w:rsidRDefault="00F073BB" w:rsidP="00A85036">
            <w:pPr>
              <w:spacing w:line="276" w:lineRule="auto"/>
              <w:rPr>
                <w:sz w:val="22"/>
                <w:szCs w:val="22"/>
                <w:vertAlign w:val="subscript"/>
              </w:rPr>
            </w:pPr>
            <w:r w:rsidRPr="008D6E2F">
              <w:rPr>
                <w:sz w:val="22"/>
                <w:szCs w:val="22"/>
              </w:rPr>
              <w:t>net photosynthesis</w:t>
            </w:r>
            <w:r>
              <w:rPr>
                <w:sz w:val="22"/>
                <w:szCs w:val="22"/>
              </w:rPr>
              <w:t xml:space="preserve"> rate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732C98FD" w14:textId="77777777" w:rsidTr="00A85036">
        <w:tc>
          <w:tcPr>
            <w:tcW w:w="3100" w:type="dxa"/>
            <w:vAlign w:val="center"/>
          </w:tcPr>
          <w:p w14:paraId="4C8392A8"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C</w:t>
            </w:r>
            <w:r>
              <w:rPr>
                <w:color w:val="000000"/>
                <w:sz w:val="22"/>
                <w:szCs w:val="22"/>
                <w:vertAlign w:val="subscript"/>
              </w:rPr>
              <w:t>bg</w:t>
            </w:r>
            <w:proofErr w:type="spellEnd"/>
          </w:p>
        </w:tc>
        <w:tc>
          <w:tcPr>
            <w:tcW w:w="2174" w:type="dxa"/>
            <w:vAlign w:val="center"/>
          </w:tcPr>
          <w:p w14:paraId="6E9E1510" w14:textId="77777777" w:rsidR="00F073BB" w:rsidRPr="008D6E2F" w:rsidRDefault="00F073BB" w:rsidP="00A85036">
            <w:pPr>
              <w:spacing w:line="276" w:lineRule="auto"/>
              <w:rPr>
                <w:sz w:val="22"/>
                <w:szCs w:val="22"/>
              </w:rPr>
            </w:pPr>
            <w:r w:rsidRPr="008D6E2F">
              <w:rPr>
                <w:sz w:val="22"/>
                <w:szCs w:val="22"/>
              </w:rPr>
              <w:t>g C</w:t>
            </w:r>
          </w:p>
        </w:tc>
        <w:tc>
          <w:tcPr>
            <w:tcW w:w="8730" w:type="dxa"/>
            <w:vAlign w:val="center"/>
          </w:tcPr>
          <w:p w14:paraId="419B0571" w14:textId="22F6FB37" w:rsidR="00F073BB" w:rsidRPr="00817E03" w:rsidRDefault="00916FB5" w:rsidP="00A85036">
            <w:pPr>
              <w:spacing w:line="276" w:lineRule="auto"/>
              <w:rPr>
                <w:sz w:val="22"/>
                <w:szCs w:val="22"/>
              </w:rPr>
            </w:pPr>
            <w:r>
              <w:rPr>
                <w:sz w:val="22"/>
                <w:szCs w:val="22"/>
              </w:rPr>
              <w:t>belowground carbon biomass</w:t>
            </w:r>
            <w:r w:rsidR="00817E03">
              <w:rPr>
                <w:sz w:val="22"/>
                <w:szCs w:val="22"/>
              </w:rPr>
              <w:t xml:space="preserve"> (numerator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352B6931" w14:textId="77777777" w:rsidTr="00A85036">
        <w:tc>
          <w:tcPr>
            <w:tcW w:w="3100" w:type="dxa"/>
            <w:vAlign w:val="center"/>
          </w:tcPr>
          <w:p w14:paraId="10F6130E" w14:textId="1D1BF0D5" w:rsidR="00F073BB" w:rsidRPr="008D6E2F" w:rsidRDefault="00F073BB" w:rsidP="00A85036">
            <w:pPr>
              <w:spacing w:line="276" w:lineRule="auto"/>
              <w:rPr>
                <w:sz w:val="22"/>
                <w:szCs w:val="22"/>
              </w:rPr>
            </w:pPr>
            <w:proofErr w:type="spellStart"/>
            <w:r w:rsidRPr="008D6E2F">
              <w:rPr>
                <w:i/>
                <w:iCs/>
                <w:color w:val="000000"/>
                <w:sz w:val="22"/>
                <w:szCs w:val="22"/>
              </w:rPr>
              <w:t>C</w:t>
            </w:r>
            <w:r w:rsidRPr="008D6E2F">
              <w:rPr>
                <w:color w:val="000000"/>
                <w:sz w:val="22"/>
                <w:szCs w:val="22"/>
                <w:vertAlign w:val="subscript"/>
              </w:rPr>
              <w:t>i</w:t>
            </w:r>
            <w:r w:rsidRPr="008D6E2F">
              <w:rPr>
                <w:color w:val="000000"/>
                <w:sz w:val="22"/>
                <w:szCs w:val="22"/>
              </w:rPr>
              <w:t>:</w:t>
            </w:r>
            <w:r w:rsidRPr="008D6E2F">
              <w:rPr>
                <w:i/>
                <w:iCs/>
                <w:color w:val="000000"/>
                <w:sz w:val="22"/>
                <w:szCs w:val="22"/>
              </w:rPr>
              <w:t>C</w:t>
            </w:r>
            <w:r w:rsidRPr="008D6E2F">
              <w:rPr>
                <w:color w:val="000000"/>
                <w:sz w:val="22"/>
                <w:szCs w:val="22"/>
                <w:vertAlign w:val="subscript"/>
              </w:rPr>
              <w:t>a</w:t>
            </w:r>
            <w:proofErr w:type="spellEnd"/>
          </w:p>
        </w:tc>
        <w:tc>
          <w:tcPr>
            <w:tcW w:w="2174" w:type="dxa"/>
            <w:vAlign w:val="center"/>
          </w:tcPr>
          <w:p w14:paraId="4B45BE5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4DA45A5C" w14:textId="3DAE54AB" w:rsidR="00F073BB" w:rsidRPr="00817E03" w:rsidRDefault="00F073BB" w:rsidP="00A85036">
            <w:pPr>
              <w:spacing w:line="276" w:lineRule="auto"/>
              <w:rPr>
                <w:sz w:val="22"/>
                <w:szCs w:val="22"/>
              </w:rPr>
            </w:pPr>
            <w:r w:rsidRPr="008D6E2F">
              <w:rPr>
                <w:sz w:val="22"/>
                <w:szCs w:val="22"/>
              </w:rPr>
              <w:t>intercellular CO</w:t>
            </w:r>
            <w:r w:rsidRPr="008D6E2F">
              <w:rPr>
                <w:sz w:val="22"/>
                <w:szCs w:val="22"/>
                <w:vertAlign w:val="subscript"/>
              </w:rPr>
              <w:t>2</w:t>
            </w:r>
            <w:r w:rsidRPr="008D6E2F">
              <w:rPr>
                <w:sz w:val="22"/>
                <w:szCs w:val="22"/>
              </w:rPr>
              <w:t>: atmospheric CO</w:t>
            </w:r>
            <w:r w:rsidRPr="008D6E2F">
              <w:rPr>
                <w:sz w:val="22"/>
                <w:szCs w:val="22"/>
                <w:vertAlign w:val="subscript"/>
              </w:rPr>
              <w:t>2</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6D02A78C" w14:textId="77777777" w:rsidTr="00A85036">
        <w:tc>
          <w:tcPr>
            <w:tcW w:w="3100" w:type="dxa"/>
            <w:vAlign w:val="center"/>
          </w:tcPr>
          <w:p w14:paraId="5D6F5A9C" w14:textId="77777777" w:rsidR="00F073BB" w:rsidRPr="008D6E2F" w:rsidRDefault="00F073BB" w:rsidP="00A85036">
            <w:pPr>
              <w:spacing w:line="276" w:lineRule="auto"/>
              <w:rPr>
                <w:sz w:val="22"/>
                <w:szCs w:val="22"/>
              </w:rPr>
            </w:pPr>
            <w:r w:rsidRPr="008D6E2F">
              <w:rPr>
                <w:i/>
                <w:iCs/>
                <w:color w:val="000000"/>
                <w:sz w:val="22"/>
                <w:szCs w:val="22"/>
              </w:rPr>
              <w:t>g</w:t>
            </w:r>
            <w:r w:rsidRPr="008D6E2F">
              <w:rPr>
                <w:color w:val="000000"/>
                <w:sz w:val="22"/>
                <w:szCs w:val="22"/>
                <w:vertAlign w:val="subscript"/>
              </w:rPr>
              <w:t>s</w:t>
            </w:r>
          </w:p>
        </w:tc>
        <w:tc>
          <w:tcPr>
            <w:tcW w:w="2174" w:type="dxa"/>
            <w:vAlign w:val="center"/>
          </w:tcPr>
          <w:p w14:paraId="13F3FC66" w14:textId="77777777" w:rsidR="00F073BB" w:rsidRPr="008D6E2F" w:rsidRDefault="00F073BB" w:rsidP="00A85036">
            <w:pPr>
              <w:spacing w:line="276" w:lineRule="auto"/>
              <w:rPr>
                <w:sz w:val="22"/>
                <w:szCs w:val="22"/>
              </w:rPr>
            </w:pP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22693D9" w14:textId="29A5189F" w:rsidR="00F073BB" w:rsidRPr="008D6E2F" w:rsidRDefault="00F073BB" w:rsidP="00A85036">
            <w:pPr>
              <w:spacing w:line="276" w:lineRule="auto"/>
              <w:rPr>
                <w:sz w:val="22"/>
                <w:szCs w:val="22"/>
              </w:rPr>
            </w:pPr>
            <w:r w:rsidRPr="008D6E2F">
              <w:rPr>
                <w:sz w:val="22"/>
                <w:szCs w:val="22"/>
              </w:rPr>
              <w:t>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000DB1CA" w14:textId="77777777" w:rsidTr="00A85036">
        <w:tc>
          <w:tcPr>
            <w:tcW w:w="3100" w:type="dxa"/>
            <w:vAlign w:val="center"/>
          </w:tcPr>
          <w:p w14:paraId="19E29D26" w14:textId="77777777" w:rsidR="00F073BB" w:rsidRPr="008D6E2F" w:rsidRDefault="00F073BB" w:rsidP="00A85036">
            <w:pPr>
              <w:spacing w:line="276" w:lineRule="auto"/>
              <w:rPr>
                <w:sz w:val="22"/>
                <w:szCs w:val="22"/>
              </w:rPr>
            </w:pPr>
            <w:proofErr w:type="spellStart"/>
            <w:r w:rsidRPr="008D6E2F">
              <w:rPr>
                <w:i/>
                <w:iCs/>
                <w:color w:val="000000"/>
                <w:sz w:val="22"/>
                <w:szCs w:val="22"/>
              </w:rPr>
              <w:t>iWUE</w:t>
            </w:r>
            <w:proofErr w:type="spellEnd"/>
          </w:p>
        </w:tc>
        <w:tc>
          <w:tcPr>
            <w:tcW w:w="2174" w:type="dxa"/>
            <w:vAlign w:val="center"/>
          </w:tcPr>
          <w:p w14:paraId="25B374E0"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70978672" w14:textId="63F2F3D8" w:rsidR="00F073BB" w:rsidRPr="008D6E2F" w:rsidRDefault="00F073BB" w:rsidP="00A85036">
            <w:pPr>
              <w:spacing w:line="276" w:lineRule="auto"/>
              <w:rPr>
                <w:sz w:val="22"/>
                <w:szCs w:val="22"/>
              </w:rPr>
            </w:pPr>
            <w:r w:rsidRPr="008D6E2F">
              <w:rPr>
                <w:sz w:val="22"/>
                <w:szCs w:val="22"/>
              </w:rPr>
              <w:t>intrinsic water-use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23D4D389" w14:textId="77777777" w:rsidTr="00A85036">
        <w:tc>
          <w:tcPr>
            <w:tcW w:w="3100" w:type="dxa"/>
            <w:vAlign w:val="center"/>
          </w:tcPr>
          <w:p w14:paraId="286A34ED" w14:textId="77777777"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p>
        </w:tc>
        <w:tc>
          <w:tcPr>
            <w:tcW w:w="2174" w:type="dxa"/>
            <w:vAlign w:val="center"/>
          </w:tcPr>
          <w:p w14:paraId="0D7D37D3"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17D364F5" w14:textId="77777777" w:rsidR="00F073BB" w:rsidRPr="008D6E2F" w:rsidRDefault="00F073BB" w:rsidP="00A85036">
            <w:pPr>
              <w:spacing w:line="276" w:lineRule="auto"/>
              <w:rPr>
                <w:sz w:val="22"/>
                <w:szCs w:val="22"/>
              </w:rPr>
            </w:pPr>
            <w:r w:rsidRPr="008D6E2F">
              <w:rPr>
                <w:sz w:val="22"/>
                <w:szCs w:val="22"/>
              </w:rPr>
              <w:t>maximum RuBP regeneration rate, standardized to 25</w:t>
            </w:r>
            <w:r w:rsidRPr="008D6E2F">
              <w:rPr>
                <w:sz w:val="22"/>
                <w:szCs w:val="22"/>
              </w:rPr>
              <w:sym w:font="Symbol" w:char="F0B0"/>
            </w:r>
            <w:r w:rsidRPr="008D6E2F">
              <w:rPr>
                <w:sz w:val="22"/>
                <w:szCs w:val="22"/>
              </w:rPr>
              <w:t>C</w:t>
            </w:r>
          </w:p>
        </w:tc>
      </w:tr>
      <w:tr w:rsidR="00F073BB" w:rsidRPr="007D0701" w14:paraId="5513B4CD" w14:textId="77777777" w:rsidTr="00A85036">
        <w:tc>
          <w:tcPr>
            <w:tcW w:w="3100" w:type="dxa"/>
            <w:vAlign w:val="center"/>
          </w:tcPr>
          <w:p w14:paraId="36C40204" w14:textId="53F2CD48" w:rsidR="00F073BB" w:rsidRPr="008D6E2F" w:rsidRDefault="00F073BB" w:rsidP="00A85036">
            <w:pPr>
              <w:spacing w:line="276" w:lineRule="auto"/>
              <w:rPr>
                <w:sz w:val="22"/>
                <w:szCs w:val="22"/>
              </w:rPr>
            </w:pPr>
            <w:r w:rsidRPr="008D6E2F">
              <w:rPr>
                <w:i/>
                <w:iCs/>
                <w:color w:val="000000"/>
                <w:sz w:val="22"/>
                <w:szCs w:val="22"/>
              </w:rPr>
              <w:t>J</w:t>
            </w:r>
            <w:r w:rsidRPr="008D6E2F">
              <w:rPr>
                <w:color w:val="000000"/>
                <w:sz w:val="22"/>
                <w:szCs w:val="22"/>
                <w:vertAlign w:val="subscript"/>
              </w:rPr>
              <w:t>max25</w:t>
            </w:r>
            <w:r w:rsidRPr="008D6E2F">
              <w:rPr>
                <w:color w:val="000000"/>
                <w:sz w:val="22"/>
                <w:szCs w:val="22"/>
              </w:rPr>
              <w:t>:</w:t>
            </w:r>
            <w:r w:rsidRPr="008D6E2F">
              <w:rPr>
                <w:i/>
                <w:iCs/>
                <w:color w:val="000000"/>
                <w:sz w:val="22"/>
                <w:szCs w:val="22"/>
              </w:rPr>
              <w:t>V</w:t>
            </w:r>
            <w:r w:rsidRPr="008D6E2F">
              <w:rPr>
                <w:color w:val="000000"/>
                <w:sz w:val="22"/>
                <w:szCs w:val="22"/>
                <w:vertAlign w:val="subscript"/>
              </w:rPr>
              <w:t>cmax25</w:t>
            </w:r>
          </w:p>
        </w:tc>
        <w:tc>
          <w:tcPr>
            <w:tcW w:w="2174" w:type="dxa"/>
            <w:vAlign w:val="center"/>
          </w:tcPr>
          <w:p w14:paraId="188E25BA"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204A14FB" w14:textId="77777777" w:rsidR="00F073BB" w:rsidRPr="008D6E2F" w:rsidRDefault="00F073BB" w:rsidP="00A85036">
            <w:pPr>
              <w:spacing w:line="276" w:lineRule="auto"/>
              <w:rPr>
                <w:sz w:val="22"/>
                <w:szCs w:val="22"/>
              </w:rPr>
            </w:pPr>
            <w:r w:rsidRPr="008D6E2F">
              <w:rPr>
                <w:sz w:val="22"/>
                <w:szCs w:val="22"/>
              </w:rPr>
              <w:t>maximum RuBP regeneration rate: maximum Rubisco carboxylation rate, standardized to 25</w:t>
            </w:r>
            <w:r w:rsidRPr="008D6E2F">
              <w:rPr>
                <w:sz w:val="22"/>
                <w:szCs w:val="22"/>
              </w:rPr>
              <w:sym w:font="Symbol" w:char="F0B0"/>
            </w:r>
            <w:r w:rsidRPr="008D6E2F">
              <w:rPr>
                <w:sz w:val="22"/>
                <w:szCs w:val="22"/>
              </w:rPr>
              <w:t>C</w:t>
            </w:r>
          </w:p>
        </w:tc>
      </w:tr>
      <w:tr w:rsidR="00F073BB" w:rsidRPr="007D0701" w14:paraId="534F54B6" w14:textId="77777777" w:rsidTr="00A85036">
        <w:tc>
          <w:tcPr>
            <w:tcW w:w="3100" w:type="dxa"/>
            <w:vAlign w:val="center"/>
          </w:tcPr>
          <w:p w14:paraId="700C1195" w14:textId="77777777" w:rsidR="00F073BB" w:rsidRPr="008D6E2F" w:rsidRDefault="00F073BB" w:rsidP="00A85036">
            <w:pPr>
              <w:spacing w:line="276" w:lineRule="auto"/>
              <w:rPr>
                <w:sz w:val="22"/>
                <w:szCs w:val="22"/>
              </w:rPr>
            </w:pPr>
            <w:r w:rsidRPr="008D6E2F">
              <w:rPr>
                <w:i/>
                <w:iCs/>
                <w:color w:val="000000"/>
                <w:sz w:val="22"/>
                <w:szCs w:val="22"/>
              </w:rPr>
              <w:t>N</w:t>
            </w:r>
            <w:r w:rsidRPr="008D6E2F">
              <w:rPr>
                <w:color w:val="000000"/>
                <w:sz w:val="22"/>
                <w:szCs w:val="22"/>
                <w:vertAlign w:val="subscript"/>
              </w:rPr>
              <w:t>area</w:t>
            </w:r>
          </w:p>
        </w:tc>
        <w:tc>
          <w:tcPr>
            <w:tcW w:w="2174" w:type="dxa"/>
            <w:vAlign w:val="center"/>
          </w:tcPr>
          <w:p w14:paraId="1A0B7DAA" w14:textId="77777777" w:rsidR="00F073BB" w:rsidRPr="008D6E2F" w:rsidRDefault="00F073BB" w:rsidP="00A85036">
            <w:pPr>
              <w:spacing w:line="276" w:lineRule="auto"/>
              <w:rPr>
                <w:sz w:val="22"/>
                <w:szCs w:val="22"/>
              </w:rPr>
            </w:pPr>
            <w:r w:rsidRPr="008D6E2F">
              <w:rPr>
                <w:sz w:val="22"/>
                <w:szCs w:val="22"/>
              </w:rPr>
              <w:t>g N m</w:t>
            </w:r>
            <w:r w:rsidRPr="008D6E2F">
              <w:rPr>
                <w:sz w:val="22"/>
                <w:szCs w:val="22"/>
                <w:vertAlign w:val="superscript"/>
              </w:rPr>
              <w:t>-2</w:t>
            </w:r>
          </w:p>
        </w:tc>
        <w:tc>
          <w:tcPr>
            <w:tcW w:w="8730" w:type="dxa"/>
            <w:vAlign w:val="center"/>
          </w:tcPr>
          <w:p w14:paraId="45E0920A" w14:textId="77777777" w:rsidR="00F073BB" w:rsidRPr="008D6E2F" w:rsidRDefault="00F073BB" w:rsidP="00A85036">
            <w:pPr>
              <w:spacing w:line="276" w:lineRule="auto"/>
              <w:rPr>
                <w:sz w:val="22"/>
                <w:szCs w:val="22"/>
              </w:rPr>
            </w:pPr>
            <w:r w:rsidRPr="008D6E2F">
              <w:rPr>
                <w:sz w:val="22"/>
                <w:szCs w:val="22"/>
              </w:rPr>
              <w:t>leaf nitrogen per leaf area</w:t>
            </w:r>
          </w:p>
        </w:tc>
      </w:tr>
      <w:tr w:rsidR="00F073BB" w:rsidRPr="007D0701" w14:paraId="7F0477CA" w14:textId="77777777" w:rsidTr="00A85036">
        <w:tc>
          <w:tcPr>
            <w:tcW w:w="3100" w:type="dxa"/>
            <w:vAlign w:val="center"/>
          </w:tcPr>
          <w:p w14:paraId="2571A41C"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area</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13B17F6C" w14:textId="77777777" w:rsidR="00F073BB" w:rsidRPr="008D6E2F" w:rsidRDefault="00F073BB" w:rsidP="00A85036">
            <w:pPr>
              <w:spacing w:line="276" w:lineRule="auto"/>
              <w:rPr>
                <w:sz w:val="22"/>
                <w:szCs w:val="22"/>
              </w:rPr>
            </w:pPr>
            <w:r w:rsidRPr="008D6E2F">
              <w:rPr>
                <w:color w:val="000000" w:themeColor="text1"/>
                <w:sz w:val="22"/>
                <w:szCs w:val="22"/>
              </w:rPr>
              <w:t>g N s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1B71FD05" w14:textId="657B2B66" w:rsidR="00F073BB" w:rsidRPr="008D6E2F" w:rsidRDefault="00F073BB" w:rsidP="00A85036">
            <w:pPr>
              <w:spacing w:line="276" w:lineRule="auto"/>
              <w:rPr>
                <w:sz w:val="22"/>
                <w:szCs w:val="22"/>
              </w:rPr>
            </w:pPr>
            <w:r w:rsidRPr="008D6E2F">
              <w:rPr>
                <w:sz w:val="22"/>
                <w:szCs w:val="22"/>
              </w:rPr>
              <w:t>leaf nitrogen per stomatal conductance</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9C0FF3E" w14:textId="77777777" w:rsidTr="00A85036">
        <w:tc>
          <w:tcPr>
            <w:tcW w:w="3100" w:type="dxa"/>
            <w:vAlign w:val="center"/>
          </w:tcPr>
          <w:p w14:paraId="69746B74" w14:textId="77777777" w:rsidR="00F073BB" w:rsidRPr="00F073BB" w:rsidRDefault="00F073BB" w:rsidP="00A85036">
            <w:pPr>
              <w:spacing w:line="276" w:lineRule="auto"/>
              <w:rPr>
                <w:sz w:val="22"/>
                <w:szCs w:val="22"/>
                <w:vertAlign w:val="subscript"/>
              </w:rPr>
            </w:pPr>
            <w:proofErr w:type="spellStart"/>
            <w:r>
              <w:rPr>
                <w:i/>
                <w:iCs/>
                <w:color w:val="000000"/>
                <w:sz w:val="22"/>
                <w:szCs w:val="22"/>
              </w:rPr>
              <w:t>N</w:t>
            </w:r>
            <w:r>
              <w:rPr>
                <w:color w:val="000000"/>
                <w:sz w:val="22"/>
                <w:szCs w:val="22"/>
                <w:vertAlign w:val="subscript"/>
              </w:rPr>
              <w:t>cost</w:t>
            </w:r>
            <w:proofErr w:type="spellEnd"/>
          </w:p>
        </w:tc>
        <w:tc>
          <w:tcPr>
            <w:tcW w:w="2174" w:type="dxa"/>
            <w:vAlign w:val="center"/>
          </w:tcPr>
          <w:p w14:paraId="324B30B6" w14:textId="77777777" w:rsidR="00F073BB" w:rsidRPr="008D6E2F" w:rsidRDefault="00F073BB" w:rsidP="00A85036">
            <w:pPr>
              <w:spacing w:line="276" w:lineRule="auto"/>
              <w:rPr>
                <w:sz w:val="22"/>
                <w:szCs w:val="22"/>
              </w:rPr>
            </w:pPr>
            <w:r w:rsidRPr="008D6E2F">
              <w:rPr>
                <w:sz w:val="22"/>
                <w:szCs w:val="22"/>
              </w:rPr>
              <w:t>g C g</w:t>
            </w:r>
            <w:r w:rsidRPr="008D6E2F">
              <w:rPr>
                <w:sz w:val="22"/>
                <w:szCs w:val="22"/>
                <w:vertAlign w:val="superscript"/>
              </w:rPr>
              <w:t>-1</w:t>
            </w:r>
            <w:r w:rsidRPr="008D6E2F">
              <w:rPr>
                <w:sz w:val="22"/>
                <w:szCs w:val="22"/>
              </w:rPr>
              <w:t xml:space="preserve"> N</w:t>
            </w:r>
          </w:p>
        </w:tc>
        <w:tc>
          <w:tcPr>
            <w:tcW w:w="8730" w:type="dxa"/>
            <w:vAlign w:val="center"/>
          </w:tcPr>
          <w:p w14:paraId="09987B5B" w14:textId="77777777" w:rsidR="00F073BB" w:rsidRPr="008D6E2F" w:rsidRDefault="00F073BB" w:rsidP="00A85036">
            <w:pPr>
              <w:spacing w:line="276" w:lineRule="auto"/>
              <w:rPr>
                <w:sz w:val="22"/>
                <w:szCs w:val="22"/>
              </w:rPr>
            </w:pPr>
            <w:r w:rsidRPr="008D6E2F">
              <w:rPr>
                <w:sz w:val="22"/>
                <w:szCs w:val="22"/>
              </w:rPr>
              <w:t>structural carbon costs to acquire nitrogen</w:t>
            </w:r>
          </w:p>
        </w:tc>
      </w:tr>
      <w:tr w:rsidR="00F073BB" w:rsidRPr="007D0701" w14:paraId="10FD478E" w14:textId="77777777" w:rsidTr="00A85036">
        <w:tc>
          <w:tcPr>
            <w:tcW w:w="3100" w:type="dxa"/>
            <w:vAlign w:val="center"/>
          </w:tcPr>
          <w:p w14:paraId="3C0CB54E" w14:textId="77777777" w:rsidR="00F073BB" w:rsidRPr="008D6E2F" w:rsidRDefault="00F073BB" w:rsidP="00A85036">
            <w:pPr>
              <w:spacing w:line="276" w:lineRule="auto"/>
              <w:rPr>
                <w:sz w:val="22"/>
                <w:szCs w:val="22"/>
              </w:rPr>
            </w:pPr>
            <w:proofErr w:type="spellStart"/>
            <w:r w:rsidRPr="008D6E2F">
              <w:rPr>
                <w:i/>
                <w:iCs/>
                <w:color w:val="000000"/>
                <w:sz w:val="22"/>
                <w:szCs w:val="22"/>
              </w:rPr>
              <w:t>N</w:t>
            </w:r>
            <w:r w:rsidRPr="008D6E2F">
              <w:rPr>
                <w:color w:val="000000"/>
                <w:sz w:val="22"/>
                <w:szCs w:val="22"/>
                <w:vertAlign w:val="subscript"/>
              </w:rPr>
              <w:t>mass</w:t>
            </w:r>
            <w:proofErr w:type="spellEnd"/>
          </w:p>
        </w:tc>
        <w:tc>
          <w:tcPr>
            <w:tcW w:w="2174" w:type="dxa"/>
            <w:vAlign w:val="center"/>
          </w:tcPr>
          <w:p w14:paraId="4E944BA0" w14:textId="77777777" w:rsidR="00F073BB" w:rsidRPr="008D6E2F" w:rsidRDefault="00F073BB" w:rsidP="00A85036">
            <w:pPr>
              <w:spacing w:line="276" w:lineRule="auto"/>
              <w:rPr>
                <w:sz w:val="22"/>
                <w:szCs w:val="22"/>
              </w:rPr>
            </w:pPr>
            <w:r w:rsidRPr="008D6E2F">
              <w:rPr>
                <w:sz w:val="22"/>
                <w:szCs w:val="22"/>
              </w:rPr>
              <w:t>g N g</w:t>
            </w:r>
            <w:r w:rsidRPr="008D6E2F">
              <w:rPr>
                <w:sz w:val="22"/>
                <w:szCs w:val="22"/>
                <w:vertAlign w:val="superscript"/>
              </w:rPr>
              <w:t>-1</w:t>
            </w:r>
            <w:r w:rsidRPr="008D6E2F">
              <w:rPr>
                <w:sz w:val="22"/>
                <w:szCs w:val="22"/>
              </w:rPr>
              <w:t xml:space="preserve"> biomass</w:t>
            </w:r>
          </w:p>
        </w:tc>
        <w:tc>
          <w:tcPr>
            <w:tcW w:w="8730" w:type="dxa"/>
            <w:vAlign w:val="center"/>
          </w:tcPr>
          <w:p w14:paraId="2A260E3F" w14:textId="77777777" w:rsidR="00F073BB" w:rsidRPr="008D6E2F" w:rsidRDefault="00F073BB" w:rsidP="00A85036">
            <w:pPr>
              <w:spacing w:line="276" w:lineRule="auto"/>
              <w:rPr>
                <w:sz w:val="22"/>
                <w:szCs w:val="22"/>
              </w:rPr>
            </w:pPr>
            <w:r w:rsidRPr="008D6E2F">
              <w:rPr>
                <w:sz w:val="22"/>
                <w:szCs w:val="22"/>
              </w:rPr>
              <w:t>leaf nitrogen content</w:t>
            </w:r>
          </w:p>
        </w:tc>
      </w:tr>
      <w:tr w:rsidR="00F073BB" w:rsidRPr="007D0701" w14:paraId="22407092" w14:textId="77777777" w:rsidTr="00A85036">
        <w:tc>
          <w:tcPr>
            <w:tcW w:w="3100" w:type="dxa"/>
            <w:vAlign w:val="center"/>
          </w:tcPr>
          <w:p w14:paraId="5FAEBCB2" w14:textId="28C4C99F" w:rsidR="00F073BB" w:rsidRPr="008D6E2F" w:rsidRDefault="00F073BB" w:rsidP="00A85036">
            <w:pPr>
              <w:spacing w:line="276" w:lineRule="auto"/>
              <w:rPr>
                <w:color w:val="000000"/>
                <w:sz w:val="22"/>
                <w:szCs w:val="22"/>
              </w:rPr>
            </w:pPr>
            <w:r w:rsidRPr="008D6E2F">
              <w:rPr>
                <w:color w:val="000000"/>
                <w:sz w:val="22"/>
                <w:szCs w:val="22"/>
              </w:rPr>
              <w:t>Nodule biomass:</w:t>
            </w:r>
            <w:r w:rsidR="000E65D6">
              <w:rPr>
                <w:color w:val="000000"/>
                <w:sz w:val="22"/>
                <w:szCs w:val="22"/>
              </w:rPr>
              <w:t xml:space="preserve"> </w:t>
            </w:r>
            <w:r w:rsidRPr="008D6E2F">
              <w:rPr>
                <w:color w:val="000000"/>
                <w:sz w:val="22"/>
                <w:szCs w:val="22"/>
              </w:rPr>
              <w:t>root biomass</w:t>
            </w:r>
          </w:p>
        </w:tc>
        <w:tc>
          <w:tcPr>
            <w:tcW w:w="2174" w:type="dxa"/>
            <w:vAlign w:val="center"/>
          </w:tcPr>
          <w:p w14:paraId="4D89D5A6" w14:textId="77777777" w:rsidR="00F073BB" w:rsidRPr="008D6E2F" w:rsidRDefault="00F073BB" w:rsidP="00A85036">
            <w:pPr>
              <w:spacing w:line="276" w:lineRule="auto"/>
              <w:rPr>
                <w:sz w:val="22"/>
                <w:szCs w:val="22"/>
              </w:rPr>
            </w:pPr>
            <w:r w:rsidRPr="008D6E2F">
              <w:rPr>
                <w:sz w:val="22"/>
                <w:szCs w:val="22"/>
              </w:rPr>
              <w:t>unitless</w:t>
            </w:r>
          </w:p>
        </w:tc>
        <w:tc>
          <w:tcPr>
            <w:tcW w:w="8730" w:type="dxa"/>
            <w:vAlign w:val="center"/>
          </w:tcPr>
          <w:p w14:paraId="3BD62B1B"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13BDED55" w14:textId="77777777" w:rsidTr="00A85036">
        <w:tc>
          <w:tcPr>
            <w:tcW w:w="3100" w:type="dxa"/>
            <w:vAlign w:val="center"/>
          </w:tcPr>
          <w:p w14:paraId="1D2B48A3" w14:textId="77777777" w:rsidR="00F073BB" w:rsidRPr="00F073BB" w:rsidRDefault="00F073BB" w:rsidP="00A85036">
            <w:pPr>
              <w:spacing w:line="276" w:lineRule="auto"/>
              <w:rPr>
                <w:color w:val="000000"/>
                <w:sz w:val="22"/>
                <w:szCs w:val="22"/>
                <w:vertAlign w:val="subscript"/>
              </w:rPr>
            </w:pPr>
            <w:proofErr w:type="spellStart"/>
            <w:r>
              <w:rPr>
                <w:i/>
                <w:iCs/>
                <w:color w:val="000000"/>
                <w:sz w:val="22"/>
                <w:szCs w:val="22"/>
              </w:rPr>
              <w:t>N</w:t>
            </w:r>
            <w:r>
              <w:rPr>
                <w:color w:val="000000"/>
                <w:sz w:val="22"/>
                <w:szCs w:val="22"/>
                <w:vertAlign w:val="subscript"/>
              </w:rPr>
              <w:t>wp</w:t>
            </w:r>
            <w:proofErr w:type="spellEnd"/>
          </w:p>
        </w:tc>
        <w:tc>
          <w:tcPr>
            <w:tcW w:w="2174" w:type="dxa"/>
            <w:vAlign w:val="center"/>
          </w:tcPr>
          <w:p w14:paraId="208E6684" w14:textId="77777777" w:rsidR="00F073BB" w:rsidRPr="008D6E2F" w:rsidRDefault="00F073BB" w:rsidP="00A85036">
            <w:pPr>
              <w:spacing w:line="276" w:lineRule="auto"/>
              <w:rPr>
                <w:sz w:val="22"/>
                <w:szCs w:val="22"/>
              </w:rPr>
            </w:pPr>
            <w:r w:rsidRPr="008D6E2F">
              <w:rPr>
                <w:sz w:val="22"/>
                <w:szCs w:val="22"/>
              </w:rPr>
              <w:t>g N</w:t>
            </w:r>
          </w:p>
        </w:tc>
        <w:tc>
          <w:tcPr>
            <w:tcW w:w="8730" w:type="dxa"/>
            <w:vAlign w:val="center"/>
          </w:tcPr>
          <w:p w14:paraId="11FF8C81" w14:textId="73D36F17" w:rsidR="00F073BB" w:rsidRPr="008D6E2F" w:rsidRDefault="00F073BB" w:rsidP="00A85036">
            <w:pPr>
              <w:spacing w:line="276" w:lineRule="auto"/>
              <w:rPr>
                <w:sz w:val="22"/>
                <w:szCs w:val="22"/>
              </w:rPr>
            </w:pPr>
            <w:r>
              <w:rPr>
                <w:sz w:val="22"/>
                <w:szCs w:val="22"/>
              </w:rPr>
              <w:t>whole plant nitrogen biomass</w:t>
            </w:r>
            <w:r w:rsidR="00817E03">
              <w:rPr>
                <w:sz w:val="22"/>
                <w:szCs w:val="22"/>
              </w:rPr>
              <w:t xml:space="preserve"> (denominator of </w:t>
            </w:r>
            <w:proofErr w:type="spellStart"/>
            <w:r w:rsidR="00817E03">
              <w:rPr>
                <w:i/>
                <w:iCs/>
                <w:sz w:val="22"/>
                <w:szCs w:val="22"/>
              </w:rPr>
              <w:t>N</w:t>
            </w:r>
            <w:r w:rsidR="00817E03">
              <w:rPr>
                <w:sz w:val="22"/>
                <w:szCs w:val="22"/>
                <w:vertAlign w:val="subscript"/>
              </w:rPr>
              <w:t>cost</w:t>
            </w:r>
            <w:proofErr w:type="spellEnd"/>
            <w:r w:rsidR="00817E03">
              <w:rPr>
                <w:sz w:val="22"/>
                <w:szCs w:val="22"/>
              </w:rPr>
              <w:t>)</w:t>
            </w:r>
          </w:p>
        </w:tc>
      </w:tr>
      <w:tr w:rsidR="00F073BB" w:rsidRPr="007D0701" w14:paraId="1F028EE1" w14:textId="77777777" w:rsidTr="00A85036">
        <w:tc>
          <w:tcPr>
            <w:tcW w:w="3100" w:type="dxa"/>
            <w:vAlign w:val="center"/>
          </w:tcPr>
          <w:p w14:paraId="78469FC1" w14:textId="77777777" w:rsidR="00F073BB" w:rsidRPr="008D6E2F" w:rsidRDefault="00F073BB" w:rsidP="00A85036">
            <w:pPr>
              <w:spacing w:line="276" w:lineRule="auto"/>
              <w:rPr>
                <w:sz w:val="22"/>
                <w:szCs w:val="22"/>
              </w:rPr>
            </w:pPr>
            <w:r w:rsidRPr="008D6E2F">
              <w:rPr>
                <w:i/>
                <w:iCs/>
                <w:color w:val="000000"/>
                <w:sz w:val="22"/>
                <w:szCs w:val="22"/>
              </w:rPr>
              <w:t>PNUE</w:t>
            </w:r>
          </w:p>
        </w:tc>
        <w:tc>
          <w:tcPr>
            <w:tcW w:w="2174" w:type="dxa"/>
            <w:vAlign w:val="center"/>
          </w:tcPr>
          <w:p w14:paraId="486BB310" w14:textId="77777777" w:rsidR="00F073BB" w:rsidRPr="008D6E2F" w:rsidRDefault="00F073BB" w:rsidP="00A85036">
            <w:pPr>
              <w:spacing w:line="276" w:lineRule="auto"/>
              <w:rPr>
                <w:sz w:val="22"/>
                <w:szCs w:val="22"/>
              </w:rPr>
            </w:pPr>
            <w:r w:rsidRPr="008D6E2F">
              <w:rPr>
                <w:color w:val="000000" w:themeColor="text1"/>
                <w:sz w:val="22"/>
                <w:szCs w:val="22"/>
              </w:rPr>
              <w:t>µmol CO</w:t>
            </w:r>
            <w:r w:rsidRPr="008D6E2F">
              <w:rPr>
                <w:color w:val="000000" w:themeColor="text1"/>
                <w:sz w:val="22"/>
                <w:szCs w:val="22"/>
                <w:vertAlign w:val="subscript"/>
              </w:rPr>
              <w:t>2</w:t>
            </w:r>
            <w:r w:rsidRPr="008D6E2F">
              <w:rPr>
                <w:color w:val="000000" w:themeColor="text1"/>
                <w:sz w:val="22"/>
                <w:szCs w:val="22"/>
              </w:rPr>
              <w:t xml:space="preserve"> g</w:t>
            </w:r>
            <w:r w:rsidRPr="008D6E2F">
              <w:rPr>
                <w:color w:val="000000" w:themeColor="text1"/>
                <w:sz w:val="22"/>
                <w:szCs w:val="22"/>
                <w:vertAlign w:val="superscript"/>
              </w:rPr>
              <w:t>-1</w:t>
            </w:r>
            <w:r w:rsidRPr="008D6E2F">
              <w:rPr>
                <w:color w:val="000000" w:themeColor="text1"/>
                <w:sz w:val="22"/>
                <w:szCs w:val="22"/>
              </w:rPr>
              <w:t xml:space="preserve"> N s</w:t>
            </w:r>
            <w:r w:rsidRPr="008D6E2F">
              <w:rPr>
                <w:color w:val="000000" w:themeColor="text1"/>
                <w:sz w:val="22"/>
                <w:szCs w:val="22"/>
                <w:vertAlign w:val="superscript"/>
              </w:rPr>
              <w:t>-1</w:t>
            </w:r>
          </w:p>
        </w:tc>
        <w:tc>
          <w:tcPr>
            <w:tcW w:w="8730" w:type="dxa"/>
            <w:vAlign w:val="center"/>
          </w:tcPr>
          <w:p w14:paraId="66C141B4" w14:textId="47A990D0" w:rsidR="00F073BB" w:rsidRPr="008D6E2F" w:rsidRDefault="00F073BB" w:rsidP="00A85036">
            <w:pPr>
              <w:spacing w:line="276" w:lineRule="auto"/>
              <w:rPr>
                <w:sz w:val="22"/>
                <w:szCs w:val="22"/>
              </w:rPr>
            </w:pPr>
            <w:r w:rsidRPr="008D6E2F">
              <w:rPr>
                <w:sz w:val="22"/>
                <w:szCs w:val="22"/>
              </w:rPr>
              <w:t>photosynthetic nitrogen-use efficiency</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p>
        </w:tc>
      </w:tr>
      <w:tr w:rsidR="00F073BB" w:rsidRPr="007D0701" w14:paraId="3051C1C9" w14:textId="77777777" w:rsidTr="00A85036">
        <w:tc>
          <w:tcPr>
            <w:tcW w:w="3100" w:type="dxa"/>
            <w:vAlign w:val="center"/>
          </w:tcPr>
          <w:p w14:paraId="40300436" w14:textId="77777777" w:rsidR="00F073BB" w:rsidRPr="008D6E2F" w:rsidRDefault="00F073BB" w:rsidP="00A85036">
            <w:pPr>
              <w:spacing w:line="276" w:lineRule="auto"/>
              <w:rPr>
                <w:sz w:val="22"/>
                <w:szCs w:val="22"/>
              </w:rPr>
            </w:pPr>
            <w:r w:rsidRPr="008D6E2F">
              <w:rPr>
                <w:i/>
                <w:iCs/>
                <w:color w:val="000000"/>
                <w:sz w:val="22"/>
                <w:szCs w:val="22"/>
              </w:rPr>
              <w:t>R</w:t>
            </w:r>
            <w:r w:rsidRPr="008D6E2F">
              <w:rPr>
                <w:color w:val="000000"/>
                <w:sz w:val="22"/>
                <w:szCs w:val="22"/>
                <w:vertAlign w:val="subscript"/>
              </w:rPr>
              <w:t>d25</w:t>
            </w:r>
          </w:p>
        </w:tc>
        <w:tc>
          <w:tcPr>
            <w:tcW w:w="2174" w:type="dxa"/>
            <w:vAlign w:val="center"/>
          </w:tcPr>
          <w:p w14:paraId="0D1E677C"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 xml:space="preserve">mol </w:t>
            </w:r>
            <w:r w:rsidRPr="008D6E2F">
              <w:rPr>
                <w:color w:val="000000" w:themeColor="text1"/>
                <w:sz w:val="22"/>
                <w:szCs w:val="22"/>
              </w:rPr>
              <w:t>CO</w:t>
            </w:r>
            <w:r w:rsidRPr="008D6E2F">
              <w:rPr>
                <w:color w:val="000000" w:themeColor="text1"/>
                <w:sz w:val="22"/>
                <w:szCs w:val="22"/>
                <w:vertAlign w:val="subscript"/>
              </w:rPr>
              <w:t>2</w:t>
            </w:r>
            <w:r w:rsidRPr="008D6E2F">
              <w:rPr>
                <w:color w:val="000000" w:themeColor="text1"/>
                <w:sz w:val="22"/>
                <w:szCs w:val="22"/>
              </w:rPr>
              <w:t xml:space="preserve"> </w:t>
            </w:r>
            <w:r w:rsidRPr="008D6E2F">
              <w:rPr>
                <w:sz w:val="22"/>
                <w:szCs w:val="22"/>
              </w:rPr>
              <w:t>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6274A7AF" w14:textId="5FA5F528" w:rsidR="00F073BB" w:rsidRPr="008D6E2F" w:rsidRDefault="00F073BB" w:rsidP="00A85036">
            <w:pPr>
              <w:spacing w:line="276" w:lineRule="auto"/>
              <w:rPr>
                <w:sz w:val="22"/>
                <w:szCs w:val="22"/>
              </w:rPr>
            </w:pPr>
            <w:r w:rsidRPr="008D6E2F">
              <w:rPr>
                <w:sz w:val="22"/>
                <w:szCs w:val="22"/>
              </w:rPr>
              <w:t>dark respiration,</w:t>
            </w:r>
            <w:r w:rsidR="00817E03">
              <w:rPr>
                <w:sz w:val="22"/>
                <w:szCs w:val="22"/>
              </w:rPr>
              <w:t xml:space="preserve"> measured at 400 </w:t>
            </w:r>
            <w:r w:rsidR="00817E03">
              <w:rPr>
                <w:sz w:val="22"/>
                <w:szCs w:val="22"/>
                <w:lang w:val="el-GR"/>
              </w:rPr>
              <w:t>μ</w:t>
            </w:r>
            <w:r w:rsidR="00817E03">
              <w:rPr>
                <w:sz w:val="22"/>
                <w:szCs w:val="22"/>
              </w:rPr>
              <w:t>mol mol</w:t>
            </w:r>
            <w:r w:rsidR="00817E03">
              <w:rPr>
                <w:sz w:val="22"/>
                <w:szCs w:val="22"/>
                <w:vertAlign w:val="superscript"/>
              </w:rPr>
              <w:t>-1</w:t>
            </w:r>
            <w:r w:rsidR="00817E03">
              <w:rPr>
                <w:sz w:val="22"/>
                <w:szCs w:val="22"/>
              </w:rPr>
              <w:t xml:space="preserve"> CO</w:t>
            </w:r>
            <w:r w:rsidR="00817E03">
              <w:rPr>
                <w:sz w:val="22"/>
                <w:szCs w:val="22"/>
                <w:vertAlign w:val="subscript"/>
              </w:rPr>
              <w:t>2</w:t>
            </w:r>
            <w:r w:rsidR="00817E03">
              <w:rPr>
                <w:sz w:val="22"/>
                <w:szCs w:val="22"/>
              </w:rPr>
              <w:t xml:space="preserve"> and s</w:t>
            </w:r>
            <w:r w:rsidRPr="008D6E2F">
              <w:rPr>
                <w:sz w:val="22"/>
                <w:szCs w:val="22"/>
              </w:rPr>
              <w:t>tandardized to 25</w:t>
            </w:r>
            <w:r w:rsidRPr="008D6E2F">
              <w:rPr>
                <w:sz w:val="22"/>
                <w:szCs w:val="22"/>
              </w:rPr>
              <w:sym w:font="Symbol" w:char="F0B0"/>
            </w:r>
            <w:r w:rsidRPr="008D6E2F">
              <w:rPr>
                <w:sz w:val="22"/>
                <w:szCs w:val="22"/>
              </w:rPr>
              <w:t>C</w:t>
            </w:r>
          </w:p>
        </w:tc>
      </w:tr>
      <w:tr w:rsidR="00F073BB" w:rsidRPr="007D0701" w14:paraId="1B4B59FE" w14:textId="77777777" w:rsidTr="00A85036">
        <w:tc>
          <w:tcPr>
            <w:tcW w:w="3100" w:type="dxa"/>
            <w:vAlign w:val="center"/>
          </w:tcPr>
          <w:p w14:paraId="30E4D7EE" w14:textId="77777777" w:rsidR="00F073BB" w:rsidRPr="008D6E2F" w:rsidRDefault="00F073BB" w:rsidP="00A85036">
            <w:pPr>
              <w:spacing w:line="276" w:lineRule="auto"/>
              <w:rPr>
                <w:color w:val="000000"/>
                <w:sz w:val="22"/>
                <w:szCs w:val="22"/>
              </w:rPr>
            </w:pPr>
            <w:r w:rsidRPr="008D6E2F">
              <w:rPr>
                <w:color w:val="000000"/>
                <w:sz w:val="22"/>
                <w:szCs w:val="22"/>
              </w:rPr>
              <w:t>Root biomass</w:t>
            </w:r>
          </w:p>
        </w:tc>
        <w:tc>
          <w:tcPr>
            <w:tcW w:w="2174" w:type="dxa"/>
            <w:vAlign w:val="center"/>
          </w:tcPr>
          <w:p w14:paraId="563C878C"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B28E7A3"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0F7C35E1" w14:textId="77777777" w:rsidTr="00A85036">
        <w:tc>
          <w:tcPr>
            <w:tcW w:w="3100" w:type="dxa"/>
            <w:vAlign w:val="center"/>
          </w:tcPr>
          <w:p w14:paraId="34C82FD4" w14:textId="77777777" w:rsidR="00F073BB" w:rsidRPr="008D6E2F" w:rsidRDefault="00F073BB" w:rsidP="00A85036">
            <w:pPr>
              <w:spacing w:line="276" w:lineRule="auto"/>
              <w:rPr>
                <w:color w:val="000000"/>
                <w:sz w:val="22"/>
                <w:szCs w:val="22"/>
              </w:rPr>
            </w:pPr>
            <w:r w:rsidRPr="008D6E2F">
              <w:rPr>
                <w:color w:val="000000"/>
                <w:sz w:val="22"/>
                <w:szCs w:val="22"/>
              </w:rPr>
              <w:t>Root nodule biomass</w:t>
            </w:r>
          </w:p>
        </w:tc>
        <w:tc>
          <w:tcPr>
            <w:tcW w:w="2174" w:type="dxa"/>
            <w:vAlign w:val="center"/>
          </w:tcPr>
          <w:p w14:paraId="7EDFA796" w14:textId="77777777" w:rsidR="00F073BB" w:rsidRPr="008D6E2F" w:rsidRDefault="00F073BB" w:rsidP="00A85036">
            <w:pPr>
              <w:spacing w:line="276" w:lineRule="auto"/>
              <w:rPr>
                <w:sz w:val="22"/>
                <w:szCs w:val="22"/>
              </w:rPr>
            </w:pPr>
            <w:r w:rsidRPr="008D6E2F">
              <w:rPr>
                <w:sz w:val="22"/>
                <w:szCs w:val="22"/>
              </w:rPr>
              <w:t>g</w:t>
            </w:r>
          </w:p>
        </w:tc>
        <w:tc>
          <w:tcPr>
            <w:tcW w:w="8730" w:type="dxa"/>
            <w:vAlign w:val="center"/>
          </w:tcPr>
          <w:p w14:paraId="652D21F2"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37A58D7" w14:textId="77777777" w:rsidTr="00A85036">
        <w:tc>
          <w:tcPr>
            <w:tcW w:w="3100" w:type="dxa"/>
            <w:vAlign w:val="center"/>
          </w:tcPr>
          <w:p w14:paraId="2B2BC0F9" w14:textId="0BF8CF06" w:rsidR="00F073BB" w:rsidRPr="008D6E2F" w:rsidRDefault="00B877FE" w:rsidP="00A85036">
            <w:pPr>
              <w:spacing w:line="276" w:lineRule="auto"/>
              <w:rPr>
                <w:color w:val="000000"/>
                <w:sz w:val="22"/>
                <w:szCs w:val="22"/>
              </w:rPr>
            </w:pPr>
            <w:r>
              <w:rPr>
                <w:color w:val="000000"/>
                <w:sz w:val="22"/>
                <w:szCs w:val="22"/>
              </w:rPr>
              <w:t>SLA</w:t>
            </w:r>
          </w:p>
        </w:tc>
        <w:tc>
          <w:tcPr>
            <w:tcW w:w="2174" w:type="dxa"/>
            <w:vAlign w:val="center"/>
          </w:tcPr>
          <w:p w14:paraId="4896C7D4" w14:textId="77777777" w:rsidR="00F073BB" w:rsidRPr="008D6E2F" w:rsidRDefault="00F073BB" w:rsidP="00A85036">
            <w:pPr>
              <w:spacing w:line="276" w:lineRule="auto"/>
              <w:rPr>
                <w:sz w:val="22"/>
                <w:szCs w:val="22"/>
                <w:vertAlign w:val="superscript"/>
              </w:rPr>
            </w:pPr>
            <w:r w:rsidRPr="008D6E2F">
              <w:rPr>
                <w:sz w:val="22"/>
                <w:szCs w:val="22"/>
              </w:rPr>
              <w:t>cm</w:t>
            </w:r>
            <w:r w:rsidRPr="008D6E2F">
              <w:rPr>
                <w:sz w:val="22"/>
                <w:szCs w:val="22"/>
                <w:vertAlign w:val="superscript"/>
              </w:rPr>
              <w:t>2</w:t>
            </w:r>
            <w:r w:rsidRPr="008D6E2F">
              <w:rPr>
                <w:sz w:val="22"/>
                <w:szCs w:val="22"/>
              </w:rPr>
              <w:t xml:space="preserve"> g</w:t>
            </w:r>
            <w:r w:rsidRPr="008D6E2F">
              <w:rPr>
                <w:sz w:val="22"/>
                <w:szCs w:val="22"/>
                <w:vertAlign w:val="superscript"/>
              </w:rPr>
              <w:t>-1</w:t>
            </w:r>
          </w:p>
        </w:tc>
        <w:tc>
          <w:tcPr>
            <w:tcW w:w="8730" w:type="dxa"/>
            <w:vAlign w:val="center"/>
          </w:tcPr>
          <w:p w14:paraId="5B7CF2C5" w14:textId="0DDD9DAE" w:rsidR="00F073BB" w:rsidRPr="008D6E2F" w:rsidRDefault="00B877FE" w:rsidP="00A85036">
            <w:pPr>
              <w:spacing w:line="276" w:lineRule="auto"/>
              <w:rPr>
                <w:sz w:val="22"/>
                <w:szCs w:val="22"/>
              </w:rPr>
            </w:pPr>
            <w:r>
              <w:rPr>
                <w:sz w:val="22"/>
                <w:szCs w:val="22"/>
              </w:rPr>
              <w:t>specific leaf area</w:t>
            </w:r>
          </w:p>
        </w:tc>
      </w:tr>
      <w:tr w:rsidR="00F073BB" w:rsidRPr="007D0701" w14:paraId="0120629F" w14:textId="77777777" w:rsidTr="00A85036">
        <w:tc>
          <w:tcPr>
            <w:tcW w:w="3100" w:type="dxa"/>
            <w:vAlign w:val="center"/>
          </w:tcPr>
          <w:p w14:paraId="67AF11CF" w14:textId="77777777" w:rsidR="00F073BB" w:rsidRPr="008D6E2F" w:rsidRDefault="00F073BB" w:rsidP="00A85036">
            <w:pPr>
              <w:spacing w:line="276" w:lineRule="auto"/>
              <w:rPr>
                <w:color w:val="000000"/>
                <w:sz w:val="22"/>
                <w:szCs w:val="22"/>
              </w:rPr>
            </w:pPr>
            <w:r w:rsidRPr="008D6E2F">
              <w:rPr>
                <w:color w:val="000000"/>
                <w:sz w:val="22"/>
                <w:szCs w:val="22"/>
              </w:rPr>
              <w:t>Total leaf area</w:t>
            </w:r>
          </w:p>
        </w:tc>
        <w:tc>
          <w:tcPr>
            <w:tcW w:w="2174" w:type="dxa"/>
            <w:vAlign w:val="center"/>
          </w:tcPr>
          <w:p w14:paraId="424B2D02" w14:textId="77777777" w:rsidR="00F073BB" w:rsidRPr="008D6E2F" w:rsidRDefault="00F073BB" w:rsidP="00A85036">
            <w:pPr>
              <w:spacing w:line="276" w:lineRule="auto"/>
              <w:rPr>
                <w:sz w:val="22"/>
                <w:szCs w:val="22"/>
              </w:rPr>
            </w:pPr>
            <w:r w:rsidRPr="008D6E2F">
              <w:rPr>
                <w:sz w:val="22"/>
                <w:szCs w:val="22"/>
              </w:rPr>
              <w:t>cm</w:t>
            </w:r>
            <w:r w:rsidRPr="008D6E2F">
              <w:rPr>
                <w:sz w:val="22"/>
                <w:szCs w:val="22"/>
                <w:vertAlign w:val="superscript"/>
              </w:rPr>
              <w:t>2</w:t>
            </w:r>
          </w:p>
        </w:tc>
        <w:tc>
          <w:tcPr>
            <w:tcW w:w="8730" w:type="dxa"/>
            <w:vAlign w:val="center"/>
          </w:tcPr>
          <w:p w14:paraId="590A7466" w14:textId="77777777" w:rsidR="00F073BB" w:rsidRPr="008D6E2F" w:rsidRDefault="00F073BB" w:rsidP="00A85036">
            <w:pPr>
              <w:spacing w:line="276" w:lineRule="auto"/>
              <w:rPr>
                <w:sz w:val="22"/>
                <w:szCs w:val="22"/>
              </w:rPr>
            </w:pPr>
            <w:r w:rsidRPr="008D6E2F">
              <w:rPr>
                <w:sz w:val="22"/>
                <w:szCs w:val="22"/>
              </w:rPr>
              <w:t>-</w:t>
            </w:r>
          </w:p>
        </w:tc>
      </w:tr>
      <w:tr w:rsidR="00F073BB" w:rsidRPr="007D0701" w14:paraId="65836565" w14:textId="77777777" w:rsidTr="00A85036">
        <w:tc>
          <w:tcPr>
            <w:tcW w:w="3100" w:type="dxa"/>
            <w:vAlign w:val="center"/>
          </w:tcPr>
          <w:p w14:paraId="52742103" w14:textId="77777777" w:rsidR="00F073BB" w:rsidRPr="008D6E2F" w:rsidRDefault="00F073BB" w:rsidP="00A85036">
            <w:pPr>
              <w:spacing w:line="276" w:lineRule="auto"/>
              <w:rPr>
                <w:sz w:val="22"/>
                <w:szCs w:val="22"/>
              </w:rPr>
            </w:pPr>
            <w:proofErr w:type="spellStart"/>
            <w:r w:rsidRPr="008D6E2F">
              <w:rPr>
                <w:i/>
                <w:iCs/>
                <w:color w:val="000000"/>
                <w:sz w:val="22"/>
                <w:szCs w:val="22"/>
              </w:rPr>
              <w:t>V</w:t>
            </w:r>
            <w:r w:rsidRPr="008D6E2F">
              <w:rPr>
                <w:color w:val="000000"/>
                <w:sz w:val="22"/>
                <w:szCs w:val="22"/>
                <w:vertAlign w:val="subscript"/>
              </w:rPr>
              <w:t>cmax</w:t>
            </w:r>
            <w:r w:rsidRPr="008D6E2F">
              <w:rPr>
                <w:color w:val="000000"/>
                <w:sz w:val="22"/>
                <w:szCs w:val="22"/>
              </w:rPr>
              <w:t>:</w:t>
            </w:r>
            <w:r w:rsidRPr="008D6E2F">
              <w:rPr>
                <w:i/>
                <w:iCs/>
                <w:color w:val="000000"/>
                <w:sz w:val="22"/>
                <w:szCs w:val="22"/>
              </w:rPr>
              <w:t>g</w:t>
            </w:r>
            <w:r w:rsidRPr="008D6E2F">
              <w:rPr>
                <w:color w:val="000000"/>
                <w:sz w:val="22"/>
                <w:szCs w:val="22"/>
                <w:vertAlign w:val="subscript"/>
              </w:rPr>
              <w:t>s</w:t>
            </w:r>
            <w:proofErr w:type="spellEnd"/>
          </w:p>
        </w:tc>
        <w:tc>
          <w:tcPr>
            <w:tcW w:w="2174" w:type="dxa"/>
            <w:vAlign w:val="center"/>
          </w:tcPr>
          <w:p w14:paraId="4C235339" w14:textId="77777777" w:rsidR="00F073BB" w:rsidRPr="008D6E2F" w:rsidRDefault="00F073BB" w:rsidP="00A85036">
            <w:pPr>
              <w:spacing w:line="276" w:lineRule="auto"/>
              <w:rPr>
                <w:sz w:val="22"/>
                <w:szCs w:val="22"/>
              </w:rPr>
            </w:pPr>
            <w:r w:rsidRPr="008D6E2F">
              <w:rPr>
                <w:color w:val="000000" w:themeColor="text1"/>
                <w:sz w:val="22"/>
                <w:szCs w:val="22"/>
                <w:lang w:val="el-GR"/>
              </w:rPr>
              <w:t>μ</w:t>
            </w:r>
            <w:r w:rsidRPr="008D6E2F">
              <w:rPr>
                <w:color w:val="000000" w:themeColor="text1"/>
                <w:sz w:val="22"/>
                <w:szCs w:val="22"/>
              </w:rPr>
              <w:t>mol CO</w:t>
            </w:r>
            <w:r w:rsidRPr="008D6E2F">
              <w:rPr>
                <w:color w:val="000000" w:themeColor="text1"/>
                <w:sz w:val="22"/>
                <w:szCs w:val="22"/>
                <w:vertAlign w:val="subscript"/>
              </w:rPr>
              <w:t>2</w:t>
            </w:r>
            <w:r w:rsidRPr="008D6E2F">
              <w:rPr>
                <w:color w:val="000000" w:themeColor="text1"/>
                <w:sz w:val="22"/>
                <w:szCs w:val="22"/>
              </w:rPr>
              <w:t xml:space="preserve"> mol</w:t>
            </w:r>
            <w:r w:rsidRPr="008D6E2F">
              <w:rPr>
                <w:color w:val="000000" w:themeColor="text1"/>
                <w:sz w:val="22"/>
                <w:szCs w:val="22"/>
                <w:vertAlign w:val="superscript"/>
              </w:rPr>
              <w:t>-1</w:t>
            </w:r>
            <w:r w:rsidRPr="008D6E2F">
              <w:rPr>
                <w:color w:val="000000" w:themeColor="text1"/>
                <w:sz w:val="22"/>
                <w:szCs w:val="22"/>
              </w:rPr>
              <w:t xml:space="preserve"> H</w:t>
            </w:r>
            <w:r w:rsidRPr="008D6E2F">
              <w:rPr>
                <w:color w:val="000000" w:themeColor="text1"/>
                <w:sz w:val="22"/>
                <w:szCs w:val="22"/>
                <w:vertAlign w:val="subscript"/>
              </w:rPr>
              <w:t>2</w:t>
            </w:r>
            <w:r w:rsidRPr="008D6E2F">
              <w:rPr>
                <w:color w:val="000000" w:themeColor="text1"/>
                <w:sz w:val="22"/>
                <w:szCs w:val="22"/>
              </w:rPr>
              <w:t>O</w:t>
            </w:r>
          </w:p>
        </w:tc>
        <w:tc>
          <w:tcPr>
            <w:tcW w:w="8730" w:type="dxa"/>
            <w:vAlign w:val="center"/>
          </w:tcPr>
          <w:p w14:paraId="023C7C91" w14:textId="77777777" w:rsidR="00F073BB" w:rsidRPr="008D6E2F" w:rsidRDefault="00F073BB" w:rsidP="00A85036">
            <w:pPr>
              <w:spacing w:line="276" w:lineRule="auto"/>
              <w:rPr>
                <w:sz w:val="22"/>
                <w:szCs w:val="22"/>
              </w:rPr>
            </w:pPr>
            <w:r w:rsidRPr="008D6E2F">
              <w:rPr>
                <w:sz w:val="22"/>
                <w:szCs w:val="22"/>
              </w:rPr>
              <w:t>maximum Rubisco carboxylation rate per stomatal conductance</w:t>
            </w:r>
          </w:p>
        </w:tc>
      </w:tr>
      <w:tr w:rsidR="00F073BB" w:rsidRPr="007D0701" w14:paraId="799B8CA0" w14:textId="77777777" w:rsidTr="00A85036">
        <w:tc>
          <w:tcPr>
            <w:tcW w:w="3100" w:type="dxa"/>
            <w:vAlign w:val="center"/>
          </w:tcPr>
          <w:p w14:paraId="7CD5BFA9" w14:textId="77777777" w:rsidR="00F073BB" w:rsidRPr="008D6E2F" w:rsidRDefault="00F073BB" w:rsidP="00A85036">
            <w:pPr>
              <w:spacing w:line="276" w:lineRule="auto"/>
              <w:rPr>
                <w:sz w:val="22"/>
                <w:szCs w:val="22"/>
              </w:rPr>
            </w:pPr>
            <w:r w:rsidRPr="008D6E2F">
              <w:rPr>
                <w:i/>
                <w:iCs/>
                <w:color w:val="000000"/>
                <w:sz w:val="22"/>
                <w:szCs w:val="22"/>
              </w:rPr>
              <w:t>V</w:t>
            </w:r>
            <w:r w:rsidRPr="008D6E2F">
              <w:rPr>
                <w:color w:val="000000"/>
                <w:sz w:val="22"/>
                <w:szCs w:val="22"/>
                <w:vertAlign w:val="subscript"/>
              </w:rPr>
              <w:t>cmax25</w:t>
            </w:r>
          </w:p>
        </w:tc>
        <w:tc>
          <w:tcPr>
            <w:tcW w:w="2174" w:type="dxa"/>
            <w:vAlign w:val="center"/>
          </w:tcPr>
          <w:p w14:paraId="2F26C3C9" w14:textId="77777777" w:rsidR="00F073BB" w:rsidRPr="008D6E2F" w:rsidRDefault="00F073BB" w:rsidP="00A85036">
            <w:pPr>
              <w:spacing w:line="276" w:lineRule="auto"/>
              <w:rPr>
                <w:sz w:val="22"/>
                <w:szCs w:val="22"/>
              </w:rPr>
            </w:pPr>
            <w:r w:rsidRPr="008D6E2F">
              <w:rPr>
                <w:sz w:val="22"/>
                <w:szCs w:val="22"/>
                <w:lang w:val="el-GR"/>
              </w:rPr>
              <w:t>μ</w:t>
            </w:r>
            <w:r w:rsidRPr="008D6E2F">
              <w:rPr>
                <w:sz w:val="22"/>
                <w:szCs w:val="22"/>
              </w:rPr>
              <w:t>mol</w:t>
            </w:r>
            <w:r w:rsidRPr="008D6E2F">
              <w:rPr>
                <w:color w:val="000000" w:themeColor="text1"/>
                <w:sz w:val="22"/>
                <w:szCs w:val="22"/>
              </w:rPr>
              <w:t xml:space="preserve"> CO</w:t>
            </w:r>
            <w:r w:rsidRPr="008D6E2F">
              <w:rPr>
                <w:color w:val="000000" w:themeColor="text1"/>
                <w:sz w:val="22"/>
                <w:szCs w:val="22"/>
                <w:vertAlign w:val="subscript"/>
              </w:rPr>
              <w:t>2</w:t>
            </w:r>
            <w:r w:rsidRPr="008D6E2F">
              <w:rPr>
                <w:sz w:val="22"/>
                <w:szCs w:val="22"/>
              </w:rPr>
              <w:t xml:space="preserve"> m</w:t>
            </w:r>
            <w:r w:rsidRPr="008D6E2F">
              <w:rPr>
                <w:sz w:val="22"/>
                <w:szCs w:val="22"/>
                <w:vertAlign w:val="superscript"/>
              </w:rPr>
              <w:t>-2</w:t>
            </w:r>
            <w:r w:rsidRPr="008D6E2F">
              <w:rPr>
                <w:sz w:val="22"/>
                <w:szCs w:val="22"/>
              </w:rPr>
              <w:t xml:space="preserve"> s</w:t>
            </w:r>
            <w:r w:rsidRPr="008D6E2F">
              <w:rPr>
                <w:sz w:val="22"/>
                <w:szCs w:val="22"/>
                <w:vertAlign w:val="superscript"/>
              </w:rPr>
              <w:t>-1</w:t>
            </w:r>
          </w:p>
        </w:tc>
        <w:tc>
          <w:tcPr>
            <w:tcW w:w="8730" w:type="dxa"/>
            <w:vAlign w:val="center"/>
          </w:tcPr>
          <w:p w14:paraId="7D31C690" w14:textId="77777777" w:rsidR="00F073BB" w:rsidRPr="008D6E2F" w:rsidRDefault="00F073BB" w:rsidP="00A85036">
            <w:pPr>
              <w:spacing w:line="276" w:lineRule="auto"/>
              <w:rPr>
                <w:sz w:val="22"/>
                <w:szCs w:val="22"/>
              </w:rPr>
            </w:pPr>
            <w:r w:rsidRPr="008D6E2F">
              <w:rPr>
                <w:sz w:val="22"/>
                <w:szCs w:val="22"/>
              </w:rPr>
              <w:t>maximum Rubisco carboxylation rate, standardized to 25</w:t>
            </w:r>
            <w:r w:rsidRPr="008D6E2F">
              <w:rPr>
                <w:sz w:val="22"/>
                <w:szCs w:val="22"/>
              </w:rPr>
              <w:sym w:font="Symbol" w:char="F0B0"/>
            </w:r>
            <w:r w:rsidRPr="008D6E2F">
              <w:rPr>
                <w:sz w:val="22"/>
                <w:szCs w:val="22"/>
              </w:rPr>
              <w:t>C</w:t>
            </w:r>
          </w:p>
        </w:tc>
      </w:tr>
      <w:tr w:rsidR="00F073BB" w:rsidRPr="007D0701" w14:paraId="5FFD9593" w14:textId="77777777" w:rsidTr="00A85036">
        <w:tc>
          <w:tcPr>
            <w:tcW w:w="3100" w:type="dxa"/>
            <w:tcBorders>
              <w:bottom w:val="single" w:sz="4" w:space="0" w:color="auto"/>
            </w:tcBorders>
            <w:vAlign w:val="center"/>
          </w:tcPr>
          <w:p w14:paraId="5F6EE250" w14:textId="77777777" w:rsidR="00F073BB" w:rsidRPr="008D6E2F" w:rsidRDefault="00F073BB" w:rsidP="00A85036">
            <w:pPr>
              <w:spacing w:line="276" w:lineRule="auto"/>
              <w:rPr>
                <w:color w:val="000000"/>
                <w:sz w:val="22"/>
                <w:szCs w:val="22"/>
              </w:rPr>
            </w:pPr>
            <w:r w:rsidRPr="008D6E2F">
              <w:rPr>
                <w:color w:val="000000"/>
                <w:sz w:val="22"/>
                <w:szCs w:val="22"/>
              </w:rPr>
              <w:t>Whole plant biomass</w:t>
            </w:r>
          </w:p>
        </w:tc>
        <w:tc>
          <w:tcPr>
            <w:tcW w:w="2174" w:type="dxa"/>
            <w:tcBorders>
              <w:bottom w:val="single" w:sz="4" w:space="0" w:color="auto"/>
            </w:tcBorders>
            <w:vAlign w:val="center"/>
          </w:tcPr>
          <w:p w14:paraId="3BED1192" w14:textId="77777777" w:rsidR="00F073BB" w:rsidRPr="008D6E2F" w:rsidRDefault="00F073BB" w:rsidP="00A85036">
            <w:pPr>
              <w:spacing w:line="276" w:lineRule="auto"/>
              <w:rPr>
                <w:sz w:val="22"/>
                <w:szCs w:val="22"/>
              </w:rPr>
            </w:pPr>
            <w:r w:rsidRPr="008D6E2F">
              <w:rPr>
                <w:sz w:val="22"/>
                <w:szCs w:val="22"/>
              </w:rPr>
              <w:t>g</w:t>
            </w:r>
          </w:p>
        </w:tc>
        <w:tc>
          <w:tcPr>
            <w:tcW w:w="8730" w:type="dxa"/>
            <w:tcBorders>
              <w:bottom w:val="single" w:sz="4" w:space="0" w:color="auto"/>
            </w:tcBorders>
            <w:vAlign w:val="center"/>
          </w:tcPr>
          <w:p w14:paraId="10C7E735" w14:textId="77777777" w:rsidR="00F073BB" w:rsidRPr="008D6E2F" w:rsidRDefault="00F073BB" w:rsidP="00A85036">
            <w:pPr>
              <w:spacing w:line="276" w:lineRule="auto"/>
              <w:rPr>
                <w:sz w:val="22"/>
                <w:szCs w:val="22"/>
              </w:rPr>
            </w:pPr>
            <w:r w:rsidRPr="008D6E2F">
              <w:rPr>
                <w:sz w:val="22"/>
                <w:szCs w:val="22"/>
              </w:rPr>
              <w:t>-</w:t>
            </w:r>
          </w:p>
        </w:tc>
      </w:tr>
    </w:tbl>
    <w:p w14:paraId="7117B065" w14:textId="5C584499" w:rsidR="00412BAB" w:rsidRPr="00412BAB" w:rsidRDefault="00412BAB" w:rsidP="00A85036">
      <w:pPr>
        <w:spacing w:line="480" w:lineRule="auto"/>
        <w:sectPr w:rsidR="00412BAB" w:rsidRPr="00412BAB" w:rsidSect="004C3C71">
          <w:pgSz w:w="15840" w:h="12240" w:orient="landscape"/>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576171AA" w14:textId="21AD432B" w:rsidR="008B6B1D" w:rsidRDefault="008B6B1D" w:rsidP="008B6B1D">
      <w:pPr>
        <w:spacing w:line="480" w:lineRule="auto"/>
        <w:ind w:firstLine="720"/>
      </w:pPr>
      <w:r>
        <w:t>S</w:t>
      </w:r>
      <w:r w:rsidRPr="00607987">
        <w:t>tructural carbon costs to acquire nitrogen</w:t>
      </w:r>
      <w:r>
        <w:t xml:space="preserve"> were driven by a strong interaction between nitrogen fertilization and inoculation (Table </w:t>
      </w:r>
      <w:r w:rsidR="00D14794">
        <w:t>1</w:t>
      </w:r>
      <w:r>
        <w:t xml:space="preserve">; Fig. </w:t>
      </w:r>
      <w:r w:rsidR="00D14794">
        <w:t>1</w:t>
      </w:r>
      <w:r>
        <w:t xml:space="preserve">A). This interaction indicated that inoculated individuals grown under low nitrogen fertilization had 63.4% lower </w:t>
      </w:r>
      <w:r w:rsidRPr="00607987">
        <w:t>structural carbon costs to acquire nitrogen</w:t>
      </w:r>
      <w:r>
        <w:t xml:space="preserve"> than non-inoculated individuals also grown under low nitrogen fertilization (Tukey: p&lt;0.001). There was no difference in </w:t>
      </w:r>
      <w:r w:rsidRPr="00607987">
        <w:t>structural carbon costs to acquire nitrogen</w:t>
      </w:r>
      <w:r>
        <w:t xml:space="preserve"> between inoculation treatments under high nitrogen fertilization (Tukey: p=0.597). Nitrogen fertilization also decreased </w:t>
      </w:r>
      <w:r w:rsidRPr="00607987">
        <w:t>structural carbon costs to acquire nitrogen</w:t>
      </w:r>
      <w:r>
        <w:t>, where individuals grown under high nitrogen fertilization</w:t>
      </w:r>
      <w:r w:rsidR="00AF02DC">
        <w:t xml:space="preserve"> </w:t>
      </w:r>
      <w:r>
        <w:t xml:space="preserve">had 54.1% lower </w:t>
      </w:r>
      <w:r w:rsidRPr="00607987">
        <w:t>structural carbon costs to acquire nitrogen</w:t>
      </w:r>
      <w:r>
        <w:t xml:space="preserve"> than those grown under low nitrogen fertilization (Tukey: p&lt;0.001). Inoculation decreased </w:t>
      </w:r>
      <w:r w:rsidRPr="00607987">
        <w:t>structural carbon costs to acquire nitrogen</w:t>
      </w:r>
      <w:r>
        <w:t xml:space="preserve">, where inoculated individuals had 91.5% lower </w:t>
      </w:r>
      <w:r w:rsidRPr="00607987">
        <w:t xml:space="preserve">structural carbon costs to acquire nitrogen than </w:t>
      </w:r>
      <w:r>
        <w:t>non-inoculated individuals (Tukey: p&lt;0.001).</w:t>
      </w:r>
    </w:p>
    <w:p w14:paraId="1040FEF2" w14:textId="6AFCE8ED" w:rsidR="00457CFE" w:rsidRDefault="008B6B1D" w:rsidP="00457CFE">
      <w:pPr>
        <w:spacing w:line="480" w:lineRule="auto"/>
        <w:ind w:firstLine="720"/>
      </w:pPr>
      <w:r>
        <w:t xml:space="preserve">Inoculation negatively affected </w:t>
      </w:r>
      <w:r w:rsidRPr="00607987">
        <w:t>belowground carbon biomass (</w:t>
      </w:r>
      <w:r>
        <w:t xml:space="preserve">Table </w:t>
      </w:r>
      <w:r w:rsidR="00D14794">
        <w:t>1</w:t>
      </w:r>
      <w:r>
        <w:t xml:space="preserve">; Fig. </w:t>
      </w:r>
      <w:r w:rsidR="00D14794">
        <w:t>1</w:t>
      </w:r>
      <w:r>
        <w:t xml:space="preserve">B). Specifically, inoculated </w:t>
      </w:r>
      <w:r w:rsidR="00AF02DC">
        <w:t xml:space="preserve">individuals </w:t>
      </w:r>
      <w:r>
        <w:t>had 29.9% less belowground carbon biomass than</w:t>
      </w:r>
      <w:r w:rsidR="000E65D6">
        <w:t xml:space="preserve"> those that were not inoculated</w:t>
      </w:r>
      <w:r>
        <w:t xml:space="preserve"> (Tukey: p=0.050). There was no effect of fertilization or any observable interaction between fertilization and inoculation on </w:t>
      </w:r>
      <w:r w:rsidRPr="00607987">
        <w:t>belowground carbon biomass</w:t>
      </w:r>
      <w:r>
        <w:t xml:space="preserve"> (Table </w:t>
      </w:r>
      <w:r w:rsidR="00D14794">
        <w:t>1</w:t>
      </w:r>
      <w:r>
        <w:t xml:space="preserve">). </w:t>
      </w:r>
    </w:p>
    <w:p w14:paraId="03BAFA79" w14:textId="109DCFE2" w:rsidR="008B6B1D" w:rsidRDefault="008B6B1D" w:rsidP="00457CFE">
      <w:pPr>
        <w:spacing w:line="480" w:lineRule="auto"/>
        <w:ind w:firstLine="720"/>
      </w:pPr>
      <w:r>
        <w:t xml:space="preserve">Whole plant nitrogen biomass was driven by a strong interaction between fertilization and inoculation (Table </w:t>
      </w:r>
      <w:r w:rsidR="00D14794">
        <w:t>1</w:t>
      </w:r>
      <w:r>
        <w:t xml:space="preserve">; Fig. </w:t>
      </w:r>
      <w:r w:rsidR="00D14794">
        <w:t>1</w:t>
      </w:r>
      <w:r>
        <w:t xml:space="preserve">C). This interaction indicated that inoculated individuals grown under low nitrogen fertilization had 72.4% higher whole plant nitrogen biomass than non-inoculated individuals also grown under low nitrogen fertilization (Tukey: p&lt;0.001), with no difference between inoculation treatments under high nitrogen fertilization (Tukey: p=0.873). </w:t>
      </w:r>
      <w:r>
        <w:lastRenderedPageBreak/>
        <w:t>Nitrogen fertilization also increased whole plant nitrogen biomass, where individuals grown under high nitrogen fertilization</w:t>
      </w:r>
      <w:r w:rsidR="00AF02DC">
        <w:t xml:space="preserve"> </w:t>
      </w:r>
      <w:r>
        <w:t>had 119.0% higher whole plant nitrogen biomass than those grown under low nitrogen fertilization (Tukey: p&lt;0.001). Inoculation increased whole plant nitrogen biomass, where inoculated individuals had 17.4% higher whole plant nitrogen biomass than</w:t>
      </w:r>
      <w:r w:rsidR="000E65D6">
        <w:t xml:space="preserve"> those that were not </w:t>
      </w:r>
      <w:r>
        <w:t>inoculated (Tukey: p&lt;0.001).</w:t>
      </w: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813CB3">
        <w:tc>
          <w:tcPr>
            <w:tcW w:w="2516" w:type="dxa"/>
            <w:gridSpan w:val="2"/>
            <w:tcBorders>
              <w:bottom w:val="single" w:sz="4" w:space="0" w:color="auto"/>
            </w:tcBorders>
          </w:tcPr>
          <w:p w14:paraId="30556A30" w14:textId="77777777" w:rsidR="008B6B1D" w:rsidRPr="009515D2" w:rsidRDefault="008B6B1D" w:rsidP="00813CB3">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813CB3">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813CB3">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77777777" w:rsidR="008B6B1D" w:rsidRPr="009515D2" w:rsidRDefault="008B6B1D" w:rsidP="00813CB3">
            <w:pPr>
              <w:spacing w:line="276" w:lineRule="auto"/>
              <w:jc w:val="right"/>
              <w:rPr>
                <w:b/>
                <w:bCs/>
                <w:sz w:val="22"/>
                <w:szCs w:val="22"/>
                <w:vertAlign w:val="subscript"/>
              </w:rPr>
            </w:pPr>
            <w:r w:rsidRPr="009515D2">
              <w:rPr>
                <w:b/>
                <w:bCs/>
                <w:sz w:val="22"/>
                <w:szCs w:val="22"/>
              </w:rPr>
              <w:t>Whole plant nitrogen biomass</w:t>
            </w:r>
          </w:p>
        </w:tc>
        <w:tc>
          <w:tcPr>
            <w:tcW w:w="2009" w:type="dxa"/>
            <w:gridSpan w:val="2"/>
            <w:tcBorders>
              <w:bottom w:val="single" w:sz="4" w:space="0" w:color="auto"/>
            </w:tcBorders>
          </w:tcPr>
          <w:p w14:paraId="28C9E4FA" w14:textId="77777777" w:rsidR="008B6B1D" w:rsidRPr="009515D2" w:rsidRDefault="008B6B1D" w:rsidP="00813CB3">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813CB3">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813CB3">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813CB3">
        <w:tc>
          <w:tcPr>
            <w:tcW w:w="1980" w:type="dxa"/>
            <w:tcBorders>
              <w:top w:val="single" w:sz="4" w:space="0" w:color="auto"/>
              <w:bottom w:val="single" w:sz="4" w:space="0" w:color="auto"/>
            </w:tcBorders>
          </w:tcPr>
          <w:p w14:paraId="12ED7ADE" w14:textId="77777777" w:rsidR="008B6B1D" w:rsidRPr="009515D2" w:rsidRDefault="008B6B1D" w:rsidP="00813CB3">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3E4B63F"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813CB3">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813CB3">
            <w:pPr>
              <w:spacing w:line="276" w:lineRule="auto"/>
              <w:jc w:val="right"/>
              <w:rPr>
                <w:i/>
                <w:iCs/>
                <w:sz w:val="22"/>
                <w:szCs w:val="22"/>
              </w:rPr>
            </w:pPr>
            <w:r w:rsidRPr="009515D2">
              <w:rPr>
                <w:i/>
                <w:iCs/>
                <w:sz w:val="22"/>
                <w:szCs w:val="22"/>
              </w:rPr>
              <w:t>p</w:t>
            </w:r>
          </w:p>
        </w:tc>
      </w:tr>
      <w:tr w:rsidR="008B6B1D" w:rsidRPr="009515D2" w14:paraId="7AD3FFD6" w14:textId="77777777" w:rsidTr="00813CB3">
        <w:tc>
          <w:tcPr>
            <w:tcW w:w="1980" w:type="dxa"/>
            <w:tcBorders>
              <w:top w:val="single" w:sz="4" w:space="0" w:color="auto"/>
            </w:tcBorders>
          </w:tcPr>
          <w:p w14:paraId="1C328B5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77777777" w:rsidR="008B6B1D" w:rsidRPr="009515D2" w:rsidRDefault="008B6B1D" w:rsidP="00813CB3">
            <w:pPr>
              <w:spacing w:line="276" w:lineRule="auto"/>
              <w:jc w:val="right"/>
              <w:rPr>
                <w:sz w:val="22"/>
                <w:szCs w:val="22"/>
              </w:rPr>
            </w:pPr>
            <w:r w:rsidRPr="009515D2">
              <w:rPr>
                <w:sz w:val="22"/>
                <w:szCs w:val="22"/>
              </w:rPr>
              <w:t>23.34</w:t>
            </w:r>
          </w:p>
        </w:tc>
        <w:tc>
          <w:tcPr>
            <w:tcW w:w="1012" w:type="dxa"/>
            <w:tcBorders>
              <w:top w:val="single" w:sz="4" w:space="0" w:color="auto"/>
            </w:tcBorders>
          </w:tcPr>
          <w:p w14:paraId="51B4E9D9"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77777777" w:rsidR="008B6B1D" w:rsidRPr="009515D2" w:rsidRDefault="008B6B1D" w:rsidP="00813CB3">
            <w:pPr>
              <w:spacing w:line="276" w:lineRule="auto"/>
              <w:jc w:val="right"/>
              <w:rPr>
                <w:sz w:val="22"/>
                <w:szCs w:val="22"/>
              </w:rPr>
            </w:pPr>
            <w:r w:rsidRPr="009515D2">
              <w:rPr>
                <w:sz w:val="22"/>
                <w:szCs w:val="22"/>
              </w:rPr>
              <w:t>0.08</w:t>
            </w:r>
          </w:p>
        </w:tc>
        <w:tc>
          <w:tcPr>
            <w:tcW w:w="1013" w:type="dxa"/>
            <w:tcBorders>
              <w:top w:val="single" w:sz="4" w:space="0" w:color="auto"/>
            </w:tcBorders>
          </w:tcPr>
          <w:p w14:paraId="47858E0C" w14:textId="77777777" w:rsidR="008B6B1D" w:rsidRPr="009515D2" w:rsidRDefault="008B6B1D" w:rsidP="00813CB3">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77777777" w:rsidR="008B6B1D" w:rsidRPr="009515D2" w:rsidRDefault="008B6B1D" w:rsidP="00813CB3">
            <w:pPr>
              <w:spacing w:line="276" w:lineRule="auto"/>
              <w:jc w:val="right"/>
              <w:rPr>
                <w:sz w:val="22"/>
                <w:szCs w:val="22"/>
              </w:rPr>
            </w:pPr>
            <w:r w:rsidRPr="009515D2">
              <w:rPr>
                <w:sz w:val="22"/>
                <w:szCs w:val="22"/>
              </w:rPr>
              <w:t>358.69</w:t>
            </w:r>
          </w:p>
        </w:tc>
        <w:tc>
          <w:tcPr>
            <w:tcW w:w="1013" w:type="dxa"/>
            <w:tcBorders>
              <w:top w:val="single" w:sz="4" w:space="0" w:color="auto"/>
            </w:tcBorders>
          </w:tcPr>
          <w:p w14:paraId="528BE1DE"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77777777" w:rsidR="008B6B1D" w:rsidRPr="009515D2" w:rsidRDefault="008B6B1D" w:rsidP="00813CB3">
            <w:pPr>
              <w:spacing w:line="276" w:lineRule="auto"/>
              <w:jc w:val="right"/>
              <w:rPr>
                <w:sz w:val="22"/>
                <w:szCs w:val="22"/>
              </w:rPr>
            </w:pPr>
            <w:r w:rsidRPr="009515D2">
              <w:rPr>
                <w:sz w:val="22"/>
                <w:szCs w:val="22"/>
              </w:rPr>
              <w:t>292.46</w:t>
            </w:r>
          </w:p>
        </w:tc>
        <w:tc>
          <w:tcPr>
            <w:tcW w:w="1013" w:type="dxa"/>
            <w:tcBorders>
              <w:top w:val="single" w:sz="4" w:space="0" w:color="auto"/>
            </w:tcBorders>
          </w:tcPr>
          <w:p w14:paraId="4808934A"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77777777" w:rsidR="008B6B1D" w:rsidRPr="009515D2" w:rsidRDefault="008B6B1D" w:rsidP="00813CB3">
            <w:pPr>
              <w:spacing w:line="276" w:lineRule="auto"/>
              <w:jc w:val="right"/>
              <w:rPr>
                <w:sz w:val="22"/>
                <w:szCs w:val="22"/>
              </w:rPr>
            </w:pPr>
            <w:r w:rsidRPr="009515D2">
              <w:rPr>
                <w:sz w:val="22"/>
                <w:szCs w:val="22"/>
              </w:rPr>
              <w:t>52.43</w:t>
            </w:r>
          </w:p>
        </w:tc>
        <w:tc>
          <w:tcPr>
            <w:tcW w:w="1012" w:type="dxa"/>
            <w:tcBorders>
              <w:top w:val="single" w:sz="4" w:space="0" w:color="auto"/>
            </w:tcBorders>
          </w:tcPr>
          <w:p w14:paraId="0EEB7AD5" w14:textId="77777777" w:rsidR="008B6B1D" w:rsidRPr="009515D2" w:rsidRDefault="008B6B1D" w:rsidP="00813CB3">
            <w:pPr>
              <w:spacing w:line="276" w:lineRule="auto"/>
              <w:jc w:val="right"/>
              <w:rPr>
                <w:b/>
                <w:bCs/>
                <w:sz w:val="22"/>
                <w:szCs w:val="22"/>
              </w:rPr>
            </w:pPr>
            <w:r w:rsidRPr="009515D2">
              <w:rPr>
                <w:b/>
                <w:bCs/>
                <w:sz w:val="22"/>
                <w:szCs w:val="22"/>
              </w:rPr>
              <w:t>&lt;0.001</w:t>
            </w:r>
          </w:p>
        </w:tc>
      </w:tr>
      <w:tr w:rsidR="008B6B1D" w:rsidRPr="009515D2" w14:paraId="6ECC16F7" w14:textId="77777777" w:rsidTr="00813CB3">
        <w:tc>
          <w:tcPr>
            <w:tcW w:w="1980" w:type="dxa"/>
          </w:tcPr>
          <w:p w14:paraId="320AB95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CA1702C" w14:textId="77777777" w:rsidR="008B6B1D" w:rsidRPr="009515D2" w:rsidRDefault="008B6B1D" w:rsidP="00813CB3">
            <w:pPr>
              <w:spacing w:line="276" w:lineRule="auto"/>
              <w:jc w:val="right"/>
              <w:rPr>
                <w:sz w:val="22"/>
                <w:szCs w:val="22"/>
              </w:rPr>
            </w:pPr>
            <w:r w:rsidRPr="009515D2">
              <w:rPr>
                <w:sz w:val="22"/>
                <w:szCs w:val="22"/>
              </w:rPr>
              <w:t>16.75</w:t>
            </w:r>
          </w:p>
        </w:tc>
        <w:tc>
          <w:tcPr>
            <w:tcW w:w="1012" w:type="dxa"/>
          </w:tcPr>
          <w:p w14:paraId="48592412"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1EC9A972" w14:textId="77777777" w:rsidR="008B6B1D" w:rsidRPr="009515D2" w:rsidRDefault="008B6B1D" w:rsidP="00813CB3">
            <w:pPr>
              <w:spacing w:line="276" w:lineRule="auto"/>
              <w:jc w:val="right"/>
              <w:rPr>
                <w:sz w:val="22"/>
                <w:szCs w:val="22"/>
              </w:rPr>
            </w:pPr>
            <w:r w:rsidRPr="009515D2">
              <w:rPr>
                <w:sz w:val="22"/>
                <w:szCs w:val="22"/>
              </w:rPr>
              <w:t>4.17</w:t>
            </w:r>
          </w:p>
        </w:tc>
        <w:tc>
          <w:tcPr>
            <w:tcW w:w="1013" w:type="dxa"/>
          </w:tcPr>
          <w:p w14:paraId="39764B43" w14:textId="77777777" w:rsidR="008B6B1D" w:rsidRPr="009515D2" w:rsidRDefault="008B6B1D" w:rsidP="00813CB3">
            <w:pPr>
              <w:spacing w:line="276" w:lineRule="auto"/>
              <w:jc w:val="right"/>
              <w:rPr>
                <w:b/>
                <w:bCs/>
                <w:sz w:val="22"/>
                <w:szCs w:val="22"/>
              </w:rPr>
            </w:pPr>
            <w:r w:rsidRPr="009515D2">
              <w:rPr>
                <w:b/>
                <w:bCs/>
                <w:sz w:val="22"/>
                <w:szCs w:val="22"/>
              </w:rPr>
              <w:t>0.041</w:t>
            </w:r>
          </w:p>
        </w:tc>
        <w:tc>
          <w:tcPr>
            <w:tcW w:w="996" w:type="dxa"/>
          </w:tcPr>
          <w:p w14:paraId="0A3222CF" w14:textId="77777777" w:rsidR="008B6B1D" w:rsidRPr="009515D2" w:rsidRDefault="008B6B1D" w:rsidP="00813CB3">
            <w:pPr>
              <w:spacing w:line="276" w:lineRule="auto"/>
              <w:jc w:val="right"/>
              <w:rPr>
                <w:sz w:val="22"/>
                <w:szCs w:val="22"/>
              </w:rPr>
            </w:pPr>
            <w:r w:rsidRPr="009515D2">
              <w:rPr>
                <w:sz w:val="22"/>
                <w:szCs w:val="22"/>
              </w:rPr>
              <w:t>24.11</w:t>
            </w:r>
          </w:p>
        </w:tc>
        <w:tc>
          <w:tcPr>
            <w:tcW w:w="1013" w:type="dxa"/>
          </w:tcPr>
          <w:p w14:paraId="406E0E08"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91D1089" w14:textId="77777777" w:rsidR="008B6B1D" w:rsidRPr="009515D2" w:rsidRDefault="008B6B1D" w:rsidP="00813CB3">
            <w:pPr>
              <w:spacing w:line="276" w:lineRule="auto"/>
              <w:jc w:val="right"/>
              <w:rPr>
                <w:sz w:val="22"/>
                <w:szCs w:val="22"/>
              </w:rPr>
            </w:pPr>
            <w:r w:rsidRPr="009515D2">
              <w:rPr>
                <w:sz w:val="22"/>
                <w:szCs w:val="22"/>
              </w:rPr>
              <w:t>35.09</w:t>
            </w:r>
          </w:p>
        </w:tc>
        <w:tc>
          <w:tcPr>
            <w:tcW w:w="1013" w:type="dxa"/>
          </w:tcPr>
          <w:p w14:paraId="4B104A7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4B065468" w14:textId="77777777" w:rsidR="008B6B1D" w:rsidRPr="009515D2" w:rsidRDefault="008B6B1D" w:rsidP="00813CB3">
            <w:pPr>
              <w:spacing w:line="276" w:lineRule="auto"/>
              <w:jc w:val="right"/>
              <w:rPr>
                <w:sz w:val="22"/>
                <w:szCs w:val="22"/>
              </w:rPr>
            </w:pPr>
            <w:r w:rsidRPr="009515D2">
              <w:rPr>
                <w:sz w:val="22"/>
                <w:szCs w:val="22"/>
              </w:rPr>
              <w:t>2.04</w:t>
            </w:r>
          </w:p>
        </w:tc>
        <w:tc>
          <w:tcPr>
            <w:tcW w:w="1012" w:type="dxa"/>
          </w:tcPr>
          <w:p w14:paraId="4CE1000F" w14:textId="77777777" w:rsidR="008B6B1D" w:rsidRPr="009515D2" w:rsidRDefault="008B6B1D" w:rsidP="00813CB3">
            <w:pPr>
              <w:spacing w:line="276" w:lineRule="auto"/>
              <w:jc w:val="right"/>
              <w:rPr>
                <w:sz w:val="22"/>
                <w:szCs w:val="22"/>
              </w:rPr>
            </w:pPr>
            <w:r w:rsidRPr="009515D2">
              <w:rPr>
                <w:sz w:val="22"/>
                <w:szCs w:val="22"/>
              </w:rPr>
              <w:t>0.153</w:t>
            </w:r>
          </w:p>
        </w:tc>
      </w:tr>
      <w:tr w:rsidR="008B6B1D" w:rsidRPr="009515D2" w14:paraId="0946AE6C" w14:textId="77777777" w:rsidTr="00813CB3">
        <w:tc>
          <w:tcPr>
            <w:tcW w:w="1980" w:type="dxa"/>
            <w:tcBorders>
              <w:bottom w:val="single" w:sz="4" w:space="0" w:color="auto"/>
            </w:tcBorders>
          </w:tcPr>
          <w:p w14:paraId="2699E191"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77777777" w:rsidR="008B6B1D" w:rsidRPr="009515D2" w:rsidRDefault="008B6B1D" w:rsidP="00813CB3">
            <w:pPr>
              <w:spacing w:line="276" w:lineRule="auto"/>
              <w:jc w:val="right"/>
              <w:rPr>
                <w:sz w:val="22"/>
                <w:szCs w:val="22"/>
              </w:rPr>
            </w:pPr>
            <w:r w:rsidRPr="009515D2">
              <w:rPr>
                <w:sz w:val="22"/>
                <w:szCs w:val="22"/>
              </w:rPr>
              <w:t>4.83</w:t>
            </w:r>
          </w:p>
        </w:tc>
        <w:tc>
          <w:tcPr>
            <w:tcW w:w="1012" w:type="dxa"/>
            <w:tcBorders>
              <w:bottom w:val="single" w:sz="4" w:space="0" w:color="auto"/>
            </w:tcBorders>
          </w:tcPr>
          <w:p w14:paraId="122E0FB7" w14:textId="77777777" w:rsidR="008B6B1D" w:rsidRPr="009515D2" w:rsidRDefault="008B6B1D" w:rsidP="00813CB3">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813CB3">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813CB3">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77777777" w:rsidR="008B6B1D" w:rsidRPr="009515D2" w:rsidRDefault="008B6B1D" w:rsidP="00813CB3">
            <w:pPr>
              <w:spacing w:line="276" w:lineRule="auto"/>
              <w:jc w:val="right"/>
              <w:rPr>
                <w:sz w:val="22"/>
                <w:szCs w:val="22"/>
              </w:rPr>
            </w:pPr>
            <w:r w:rsidRPr="009515D2">
              <w:rPr>
                <w:sz w:val="22"/>
                <w:szCs w:val="22"/>
              </w:rPr>
              <w:t>13.52</w:t>
            </w:r>
          </w:p>
        </w:tc>
        <w:tc>
          <w:tcPr>
            <w:tcW w:w="1013" w:type="dxa"/>
            <w:tcBorders>
              <w:bottom w:val="single" w:sz="4" w:space="0" w:color="auto"/>
            </w:tcBorders>
          </w:tcPr>
          <w:p w14:paraId="278DB720"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77777777" w:rsidR="008B6B1D" w:rsidRPr="009515D2" w:rsidRDefault="008B6B1D" w:rsidP="00813CB3">
            <w:pPr>
              <w:spacing w:line="276" w:lineRule="auto"/>
              <w:jc w:val="right"/>
              <w:rPr>
                <w:sz w:val="22"/>
                <w:szCs w:val="22"/>
              </w:rPr>
            </w:pPr>
            <w:r w:rsidRPr="009515D2">
              <w:rPr>
                <w:sz w:val="22"/>
                <w:szCs w:val="22"/>
              </w:rPr>
              <w:t>17.90</w:t>
            </w:r>
          </w:p>
        </w:tc>
        <w:tc>
          <w:tcPr>
            <w:tcW w:w="1013" w:type="dxa"/>
            <w:tcBorders>
              <w:bottom w:val="single" w:sz="4" w:space="0" w:color="auto"/>
            </w:tcBorders>
          </w:tcPr>
          <w:p w14:paraId="4399871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77777777" w:rsidR="008B6B1D" w:rsidRPr="009515D2" w:rsidRDefault="008B6B1D" w:rsidP="00813CB3">
            <w:pPr>
              <w:spacing w:line="276" w:lineRule="auto"/>
              <w:jc w:val="right"/>
              <w:rPr>
                <w:sz w:val="22"/>
                <w:szCs w:val="22"/>
              </w:rPr>
            </w:pPr>
            <w:r w:rsidRPr="009515D2">
              <w:rPr>
                <w:sz w:val="22"/>
                <w:szCs w:val="22"/>
              </w:rPr>
              <w:t>1.23</w:t>
            </w:r>
          </w:p>
        </w:tc>
        <w:tc>
          <w:tcPr>
            <w:tcW w:w="1012" w:type="dxa"/>
            <w:tcBorders>
              <w:bottom w:val="single" w:sz="4" w:space="0" w:color="auto"/>
            </w:tcBorders>
          </w:tcPr>
          <w:p w14:paraId="15F8EA71" w14:textId="77777777" w:rsidR="008B6B1D" w:rsidRPr="009515D2" w:rsidRDefault="008B6B1D" w:rsidP="00813CB3">
            <w:pPr>
              <w:spacing w:line="276" w:lineRule="auto"/>
              <w:jc w:val="right"/>
              <w:rPr>
                <w:sz w:val="22"/>
                <w:szCs w:val="22"/>
              </w:rPr>
            </w:pPr>
            <w:r w:rsidRPr="009515D2">
              <w:rPr>
                <w:sz w:val="22"/>
                <w:szCs w:val="22"/>
              </w:rPr>
              <w:t>0.267</w:t>
            </w:r>
          </w:p>
        </w:tc>
      </w:tr>
      <w:tr w:rsidR="008B6B1D" w:rsidRPr="009515D2" w14:paraId="7373095B" w14:textId="77777777" w:rsidTr="00813CB3">
        <w:tc>
          <w:tcPr>
            <w:tcW w:w="1980" w:type="dxa"/>
            <w:tcBorders>
              <w:top w:val="single" w:sz="4" w:space="0" w:color="auto"/>
            </w:tcBorders>
          </w:tcPr>
          <w:p w14:paraId="779E0FA4" w14:textId="77777777" w:rsidR="008B6B1D" w:rsidRPr="009515D2" w:rsidRDefault="008B6B1D" w:rsidP="00813CB3">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813CB3">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813CB3">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813CB3">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813CB3">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813CB3">
            <w:pPr>
              <w:spacing w:line="276" w:lineRule="auto"/>
              <w:jc w:val="right"/>
              <w:rPr>
                <w:sz w:val="22"/>
                <w:szCs w:val="22"/>
              </w:rPr>
            </w:pPr>
          </w:p>
        </w:tc>
      </w:tr>
      <w:tr w:rsidR="008B6B1D" w:rsidRPr="009515D2" w14:paraId="127B406D" w14:textId="77777777" w:rsidTr="00813CB3">
        <w:tc>
          <w:tcPr>
            <w:tcW w:w="1980" w:type="dxa"/>
            <w:tcBorders>
              <w:bottom w:val="single" w:sz="4" w:space="0" w:color="auto"/>
            </w:tcBorders>
          </w:tcPr>
          <w:p w14:paraId="1F3AE08C" w14:textId="77777777" w:rsidR="008B6B1D" w:rsidRPr="009515D2" w:rsidRDefault="008B6B1D" w:rsidP="00813CB3">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813CB3">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813CB3">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813CB3">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813CB3">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813CB3">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813CB3">
            <w:pPr>
              <w:spacing w:line="276" w:lineRule="auto"/>
              <w:jc w:val="right"/>
              <w:rPr>
                <w:b/>
                <w:bCs/>
                <w:sz w:val="22"/>
                <w:szCs w:val="22"/>
              </w:rPr>
            </w:pPr>
          </w:p>
        </w:tc>
        <w:tc>
          <w:tcPr>
            <w:tcW w:w="2008" w:type="dxa"/>
            <w:gridSpan w:val="2"/>
          </w:tcPr>
          <w:p w14:paraId="54F9E962" w14:textId="77777777" w:rsidR="008B6B1D" w:rsidRPr="009515D2" w:rsidRDefault="008B6B1D" w:rsidP="00813CB3">
            <w:pPr>
              <w:spacing w:line="276" w:lineRule="auto"/>
              <w:jc w:val="right"/>
              <w:rPr>
                <w:b/>
                <w:bCs/>
                <w:sz w:val="22"/>
                <w:szCs w:val="22"/>
              </w:rPr>
            </w:pPr>
          </w:p>
        </w:tc>
      </w:tr>
      <w:tr w:rsidR="008B6B1D" w:rsidRPr="009515D2" w14:paraId="62FDBC23" w14:textId="77777777" w:rsidTr="00813CB3">
        <w:tc>
          <w:tcPr>
            <w:tcW w:w="1980" w:type="dxa"/>
            <w:tcBorders>
              <w:top w:val="single" w:sz="4" w:space="0" w:color="auto"/>
              <w:bottom w:val="single" w:sz="4" w:space="0" w:color="auto"/>
            </w:tcBorders>
          </w:tcPr>
          <w:p w14:paraId="1D6357B0" w14:textId="77777777" w:rsidR="008B6B1D" w:rsidRPr="009515D2" w:rsidRDefault="008B6B1D" w:rsidP="00813CB3">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813CB3">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98B9C7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813CB3">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813CB3">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813CB3">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813CB3">
            <w:pPr>
              <w:spacing w:line="276" w:lineRule="auto"/>
              <w:jc w:val="right"/>
              <w:rPr>
                <w:sz w:val="22"/>
                <w:szCs w:val="22"/>
              </w:rPr>
            </w:pPr>
          </w:p>
        </w:tc>
        <w:tc>
          <w:tcPr>
            <w:tcW w:w="1013" w:type="dxa"/>
          </w:tcPr>
          <w:p w14:paraId="787A0BA8" w14:textId="77777777" w:rsidR="008B6B1D" w:rsidRPr="009515D2" w:rsidRDefault="008B6B1D" w:rsidP="00813CB3">
            <w:pPr>
              <w:spacing w:line="276" w:lineRule="auto"/>
              <w:jc w:val="right"/>
              <w:rPr>
                <w:b/>
                <w:bCs/>
                <w:sz w:val="22"/>
                <w:szCs w:val="22"/>
              </w:rPr>
            </w:pPr>
          </w:p>
        </w:tc>
        <w:tc>
          <w:tcPr>
            <w:tcW w:w="996" w:type="dxa"/>
          </w:tcPr>
          <w:p w14:paraId="7D1E18E6" w14:textId="77777777" w:rsidR="008B6B1D" w:rsidRPr="009515D2" w:rsidRDefault="008B6B1D" w:rsidP="00813CB3">
            <w:pPr>
              <w:spacing w:line="276" w:lineRule="auto"/>
              <w:jc w:val="right"/>
              <w:rPr>
                <w:sz w:val="22"/>
                <w:szCs w:val="22"/>
              </w:rPr>
            </w:pPr>
          </w:p>
        </w:tc>
        <w:tc>
          <w:tcPr>
            <w:tcW w:w="1012" w:type="dxa"/>
          </w:tcPr>
          <w:p w14:paraId="06AE2CEA" w14:textId="77777777" w:rsidR="008B6B1D" w:rsidRPr="009515D2" w:rsidRDefault="008B6B1D" w:rsidP="00813CB3">
            <w:pPr>
              <w:spacing w:line="276" w:lineRule="auto"/>
              <w:jc w:val="right"/>
              <w:rPr>
                <w:sz w:val="22"/>
                <w:szCs w:val="22"/>
              </w:rPr>
            </w:pPr>
          </w:p>
        </w:tc>
      </w:tr>
      <w:tr w:rsidR="008B6B1D" w:rsidRPr="009515D2" w14:paraId="4ABF7179" w14:textId="77777777" w:rsidTr="00813CB3">
        <w:tc>
          <w:tcPr>
            <w:tcW w:w="1980" w:type="dxa"/>
            <w:tcBorders>
              <w:top w:val="single" w:sz="4" w:space="0" w:color="auto"/>
            </w:tcBorders>
          </w:tcPr>
          <w:p w14:paraId="3B276E38" w14:textId="77777777" w:rsidR="008B6B1D" w:rsidRPr="009515D2" w:rsidRDefault="008B6B1D" w:rsidP="00813CB3">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77777777" w:rsidR="008B6B1D" w:rsidRPr="009515D2" w:rsidRDefault="008B6B1D" w:rsidP="00813CB3">
            <w:pPr>
              <w:spacing w:line="276" w:lineRule="auto"/>
              <w:jc w:val="right"/>
              <w:rPr>
                <w:sz w:val="22"/>
                <w:szCs w:val="22"/>
              </w:rPr>
            </w:pPr>
            <w:r w:rsidRPr="009515D2">
              <w:rPr>
                <w:sz w:val="22"/>
                <w:szCs w:val="22"/>
              </w:rPr>
              <w:t>0.99</w:t>
            </w:r>
          </w:p>
        </w:tc>
        <w:tc>
          <w:tcPr>
            <w:tcW w:w="1012" w:type="dxa"/>
            <w:tcBorders>
              <w:top w:val="single" w:sz="4" w:space="0" w:color="auto"/>
            </w:tcBorders>
          </w:tcPr>
          <w:p w14:paraId="76FF8CAD" w14:textId="77777777" w:rsidR="008B6B1D" w:rsidRPr="009515D2" w:rsidRDefault="008B6B1D" w:rsidP="00813CB3">
            <w:pPr>
              <w:spacing w:line="276" w:lineRule="auto"/>
              <w:jc w:val="right"/>
              <w:rPr>
                <w:sz w:val="22"/>
                <w:szCs w:val="22"/>
              </w:rPr>
            </w:pPr>
            <w:r w:rsidRPr="009515D2">
              <w:rPr>
                <w:sz w:val="22"/>
                <w:szCs w:val="22"/>
              </w:rPr>
              <w:t>0.320</w:t>
            </w:r>
          </w:p>
        </w:tc>
        <w:tc>
          <w:tcPr>
            <w:tcW w:w="996" w:type="dxa"/>
            <w:tcBorders>
              <w:top w:val="single" w:sz="4" w:space="0" w:color="auto"/>
            </w:tcBorders>
          </w:tcPr>
          <w:p w14:paraId="44C4CEF8" w14:textId="77777777" w:rsidR="008B6B1D" w:rsidRPr="009515D2" w:rsidRDefault="008B6B1D" w:rsidP="00813CB3">
            <w:pPr>
              <w:spacing w:line="276" w:lineRule="auto"/>
              <w:jc w:val="right"/>
              <w:rPr>
                <w:sz w:val="22"/>
                <w:szCs w:val="22"/>
              </w:rPr>
            </w:pPr>
            <w:r w:rsidRPr="009515D2">
              <w:rPr>
                <w:sz w:val="22"/>
                <w:szCs w:val="22"/>
              </w:rPr>
              <w:t>1.36</w:t>
            </w:r>
          </w:p>
        </w:tc>
        <w:tc>
          <w:tcPr>
            <w:tcW w:w="1013" w:type="dxa"/>
            <w:tcBorders>
              <w:top w:val="single" w:sz="4" w:space="0" w:color="auto"/>
            </w:tcBorders>
          </w:tcPr>
          <w:p w14:paraId="4D44DF54" w14:textId="77777777" w:rsidR="008B6B1D" w:rsidRPr="009515D2" w:rsidRDefault="008B6B1D" w:rsidP="00813CB3">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77777777" w:rsidR="008B6B1D" w:rsidRPr="009515D2" w:rsidRDefault="008B6B1D" w:rsidP="00813CB3">
            <w:pPr>
              <w:spacing w:line="276" w:lineRule="auto"/>
              <w:jc w:val="right"/>
              <w:rPr>
                <w:sz w:val="22"/>
                <w:szCs w:val="22"/>
              </w:rPr>
            </w:pPr>
            <w:r w:rsidRPr="009515D2">
              <w:rPr>
                <w:sz w:val="22"/>
                <w:szCs w:val="22"/>
              </w:rPr>
              <w:t>0.01</w:t>
            </w:r>
          </w:p>
        </w:tc>
        <w:tc>
          <w:tcPr>
            <w:tcW w:w="1013" w:type="dxa"/>
            <w:tcBorders>
              <w:top w:val="single" w:sz="4" w:space="0" w:color="auto"/>
            </w:tcBorders>
          </w:tcPr>
          <w:p w14:paraId="1DE7E4A8" w14:textId="77777777" w:rsidR="008B6B1D" w:rsidRPr="009515D2" w:rsidRDefault="008B6B1D" w:rsidP="00813CB3">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813CB3">
            <w:pPr>
              <w:spacing w:line="276" w:lineRule="auto"/>
              <w:jc w:val="right"/>
              <w:rPr>
                <w:sz w:val="22"/>
                <w:szCs w:val="22"/>
              </w:rPr>
            </w:pPr>
          </w:p>
        </w:tc>
        <w:tc>
          <w:tcPr>
            <w:tcW w:w="1013" w:type="dxa"/>
          </w:tcPr>
          <w:p w14:paraId="63D5F662" w14:textId="77777777" w:rsidR="008B6B1D" w:rsidRPr="009515D2" w:rsidRDefault="008B6B1D" w:rsidP="00813CB3">
            <w:pPr>
              <w:spacing w:line="276" w:lineRule="auto"/>
              <w:jc w:val="right"/>
              <w:rPr>
                <w:b/>
                <w:bCs/>
                <w:sz w:val="22"/>
                <w:szCs w:val="22"/>
              </w:rPr>
            </w:pPr>
          </w:p>
        </w:tc>
        <w:tc>
          <w:tcPr>
            <w:tcW w:w="996" w:type="dxa"/>
          </w:tcPr>
          <w:p w14:paraId="225A0C88" w14:textId="77777777" w:rsidR="008B6B1D" w:rsidRPr="009515D2" w:rsidRDefault="008B6B1D" w:rsidP="00813CB3">
            <w:pPr>
              <w:spacing w:line="276" w:lineRule="auto"/>
              <w:jc w:val="right"/>
              <w:rPr>
                <w:sz w:val="22"/>
                <w:szCs w:val="22"/>
              </w:rPr>
            </w:pPr>
          </w:p>
        </w:tc>
        <w:tc>
          <w:tcPr>
            <w:tcW w:w="1012" w:type="dxa"/>
          </w:tcPr>
          <w:p w14:paraId="739F8BB4" w14:textId="77777777" w:rsidR="008B6B1D" w:rsidRPr="009515D2" w:rsidRDefault="008B6B1D" w:rsidP="00813CB3">
            <w:pPr>
              <w:spacing w:line="276" w:lineRule="auto"/>
              <w:jc w:val="right"/>
              <w:rPr>
                <w:sz w:val="22"/>
                <w:szCs w:val="22"/>
              </w:rPr>
            </w:pPr>
          </w:p>
        </w:tc>
      </w:tr>
      <w:tr w:rsidR="008B6B1D" w:rsidRPr="009515D2" w14:paraId="7C7241A4" w14:textId="77777777" w:rsidTr="00813CB3">
        <w:tc>
          <w:tcPr>
            <w:tcW w:w="1980" w:type="dxa"/>
          </w:tcPr>
          <w:p w14:paraId="2D711D2E" w14:textId="77777777" w:rsidR="008B6B1D" w:rsidRPr="009515D2" w:rsidRDefault="008B6B1D" w:rsidP="00813CB3">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Pr>
          <w:p w14:paraId="2E17934F" w14:textId="77777777" w:rsidR="008B6B1D" w:rsidRPr="009515D2" w:rsidRDefault="008B6B1D" w:rsidP="00813CB3">
            <w:pPr>
              <w:spacing w:line="276" w:lineRule="auto"/>
              <w:jc w:val="right"/>
              <w:rPr>
                <w:sz w:val="22"/>
                <w:szCs w:val="22"/>
              </w:rPr>
            </w:pPr>
            <w:r w:rsidRPr="009515D2">
              <w:rPr>
                <w:sz w:val="22"/>
                <w:szCs w:val="22"/>
              </w:rPr>
              <w:t>31.13</w:t>
            </w:r>
          </w:p>
        </w:tc>
        <w:tc>
          <w:tcPr>
            <w:tcW w:w="1012" w:type="dxa"/>
          </w:tcPr>
          <w:p w14:paraId="597AFEBC"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E8B659C" w14:textId="77777777" w:rsidR="008B6B1D" w:rsidRPr="009515D2" w:rsidRDefault="008B6B1D" w:rsidP="00813CB3">
            <w:pPr>
              <w:spacing w:line="276" w:lineRule="auto"/>
              <w:jc w:val="right"/>
              <w:rPr>
                <w:sz w:val="22"/>
                <w:szCs w:val="22"/>
              </w:rPr>
            </w:pPr>
            <w:r w:rsidRPr="009515D2">
              <w:rPr>
                <w:sz w:val="22"/>
                <w:szCs w:val="22"/>
              </w:rPr>
              <w:t>30.79</w:t>
            </w:r>
          </w:p>
        </w:tc>
        <w:tc>
          <w:tcPr>
            <w:tcW w:w="1013" w:type="dxa"/>
          </w:tcPr>
          <w:p w14:paraId="24C6006B" w14:textId="77777777" w:rsidR="008B6B1D" w:rsidRPr="009515D2" w:rsidRDefault="008B6B1D" w:rsidP="00813CB3">
            <w:pPr>
              <w:spacing w:line="276" w:lineRule="auto"/>
              <w:jc w:val="right"/>
              <w:rPr>
                <w:b/>
                <w:bCs/>
                <w:sz w:val="22"/>
                <w:szCs w:val="22"/>
              </w:rPr>
            </w:pPr>
            <w:r w:rsidRPr="009515D2">
              <w:rPr>
                <w:b/>
                <w:bCs/>
                <w:sz w:val="22"/>
                <w:szCs w:val="22"/>
              </w:rPr>
              <w:t>&lt;0.001</w:t>
            </w:r>
          </w:p>
        </w:tc>
        <w:tc>
          <w:tcPr>
            <w:tcW w:w="996" w:type="dxa"/>
          </w:tcPr>
          <w:p w14:paraId="5B0ACE2E" w14:textId="77777777" w:rsidR="008B6B1D" w:rsidRPr="009515D2" w:rsidRDefault="008B6B1D" w:rsidP="00813CB3">
            <w:pPr>
              <w:spacing w:line="276" w:lineRule="auto"/>
              <w:jc w:val="right"/>
              <w:rPr>
                <w:sz w:val="22"/>
                <w:szCs w:val="22"/>
              </w:rPr>
            </w:pPr>
            <w:r w:rsidRPr="009515D2">
              <w:rPr>
                <w:sz w:val="22"/>
                <w:szCs w:val="22"/>
              </w:rPr>
              <w:t>3.27</w:t>
            </w:r>
          </w:p>
        </w:tc>
        <w:tc>
          <w:tcPr>
            <w:tcW w:w="1013" w:type="dxa"/>
          </w:tcPr>
          <w:p w14:paraId="48949539" w14:textId="77777777" w:rsidR="008B6B1D" w:rsidRPr="009515D2" w:rsidRDefault="008B6B1D" w:rsidP="00813CB3">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813CB3">
            <w:pPr>
              <w:spacing w:line="276" w:lineRule="auto"/>
              <w:jc w:val="right"/>
              <w:rPr>
                <w:sz w:val="22"/>
                <w:szCs w:val="22"/>
              </w:rPr>
            </w:pPr>
          </w:p>
        </w:tc>
        <w:tc>
          <w:tcPr>
            <w:tcW w:w="1013" w:type="dxa"/>
          </w:tcPr>
          <w:p w14:paraId="7AD60198" w14:textId="77777777" w:rsidR="008B6B1D" w:rsidRPr="009515D2" w:rsidRDefault="008B6B1D" w:rsidP="00813CB3">
            <w:pPr>
              <w:spacing w:line="276" w:lineRule="auto"/>
              <w:jc w:val="right"/>
              <w:rPr>
                <w:b/>
                <w:bCs/>
                <w:sz w:val="22"/>
                <w:szCs w:val="22"/>
              </w:rPr>
            </w:pPr>
          </w:p>
        </w:tc>
        <w:tc>
          <w:tcPr>
            <w:tcW w:w="996" w:type="dxa"/>
          </w:tcPr>
          <w:p w14:paraId="7F081C2D" w14:textId="77777777" w:rsidR="008B6B1D" w:rsidRPr="009515D2" w:rsidRDefault="008B6B1D" w:rsidP="00813CB3">
            <w:pPr>
              <w:spacing w:line="276" w:lineRule="auto"/>
              <w:jc w:val="right"/>
              <w:rPr>
                <w:sz w:val="22"/>
                <w:szCs w:val="22"/>
              </w:rPr>
            </w:pPr>
          </w:p>
        </w:tc>
        <w:tc>
          <w:tcPr>
            <w:tcW w:w="1012" w:type="dxa"/>
          </w:tcPr>
          <w:p w14:paraId="752DE334" w14:textId="77777777" w:rsidR="008B6B1D" w:rsidRPr="009515D2" w:rsidRDefault="008B6B1D" w:rsidP="00813CB3">
            <w:pPr>
              <w:spacing w:line="276" w:lineRule="auto"/>
              <w:jc w:val="right"/>
              <w:rPr>
                <w:sz w:val="22"/>
                <w:szCs w:val="22"/>
              </w:rPr>
            </w:pPr>
          </w:p>
        </w:tc>
      </w:tr>
      <w:tr w:rsidR="008B6B1D" w:rsidRPr="009515D2" w14:paraId="453E0AC4" w14:textId="77777777" w:rsidTr="00813CB3">
        <w:tc>
          <w:tcPr>
            <w:tcW w:w="1980" w:type="dxa"/>
            <w:tcBorders>
              <w:bottom w:val="single" w:sz="4" w:space="0" w:color="auto"/>
            </w:tcBorders>
          </w:tcPr>
          <w:p w14:paraId="464D253E" w14:textId="77777777" w:rsidR="008B6B1D" w:rsidRPr="009515D2" w:rsidRDefault="008B6B1D" w:rsidP="00813CB3">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813CB3">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77777777" w:rsidR="008B6B1D" w:rsidRPr="009515D2" w:rsidRDefault="008B6B1D" w:rsidP="00813CB3">
            <w:pPr>
              <w:spacing w:line="276" w:lineRule="auto"/>
              <w:jc w:val="right"/>
              <w:rPr>
                <w:sz w:val="22"/>
                <w:szCs w:val="22"/>
              </w:rPr>
            </w:pPr>
            <w:r w:rsidRPr="009515D2">
              <w:rPr>
                <w:sz w:val="22"/>
                <w:szCs w:val="22"/>
              </w:rPr>
              <w:t>0.76</w:t>
            </w:r>
          </w:p>
        </w:tc>
        <w:tc>
          <w:tcPr>
            <w:tcW w:w="1012" w:type="dxa"/>
            <w:tcBorders>
              <w:bottom w:val="single" w:sz="4" w:space="0" w:color="auto"/>
            </w:tcBorders>
          </w:tcPr>
          <w:p w14:paraId="0B019A2D" w14:textId="77777777" w:rsidR="008B6B1D" w:rsidRPr="009515D2" w:rsidRDefault="008B6B1D" w:rsidP="00813CB3">
            <w:pPr>
              <w:spacing w:line="276" w:lineRule="auto"/>
              <w:jc w:val="right"/>
              <w:rPr>
                <w:sz w:val="22"/>
                <w:szCs w:val="22"/>
              </w:rPr>
            </w:pPr>
            <w:r w:rsidRPr="009515D2">
              <w:rPr>
                <w:sz w:val="22"/>
                <w:szCs w:val="22"/>
              </w:rPr>
              <w:t>0.383</w:t>
            </w:r>
          </w:p>
        </w:tc>
        <w:tc>
          <w:tcPr>
            <w:tcW w:w="996" w:type="dxa"/>
            <w:tcBorders>
              <w:bottom w:val="single" w:sz="4" w:space="0" w:color="auto"/>
            </w:tcBorders>
          </w:tcPr>
          <w:p w14:paraId="57845B6E" w14:textId="77777777" w:rsidR="008B6B1D" w:rsidRPr="009515D2" w:rsidRDefault="008B6B1D" w:rsidP="00813CB3">
            <w:pPr>
              <w:spacing w:line="276" w:lineRule="auto"/>
              <w:jc w:val="right"/>
              <w:rPr>
                <w:sz w:val="22"/>
                <w:szCs w:val="22"/>
              </w:rPr>
            </w:pPr>
            <w:r w:rsidRPr="009515D2">
              <w:rPr>
                <w:sz w:val="22"/>
                <w:szCs w:val="22"/>
              </w:rPr>
              <w:t>1.01</w:t>
            </w:r>
          </w:p>
        </w:tc>
        <w:tc>
          <w:tcPr>
            <w:tcW w:w="1013" w:type="dxa"/>
            <w:tcBorders>
              <w:bottom w:val="single" w:sz="4" w:space="0" w:color="auto"/>
            </w:tcBorders>
          </w:tcPr>
          <w:p w14:paraId="0BB475D0" w14:textId="77777777" w:rsidR="008B6B1D" w:rsidRPr="009515D2" w:rsidRDefault="008B6B1D" w:rsidP="00813CB3">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77777777" w:rsidR="008B6B1D" w:rsidRPr="009515D2" w:rsidRDefault="008B6B1D" w:rsidP="00813CB3">
            <w:pPr>
              <w:spacing w:line="276" w:lineRule="auto"/>
              <w:jc w:val="right"/>
              <w:rPr>
                <w:sz w:val="22"/>
                <w:szCs w:val="22"/>
              </w:rPr>
            </w:pPr>
            <w:r w:rsidRPr="009515D2">
              <w:rPr>
                <w:sz w:val="22"/>
                <w:szCs w:val="22"/>
              </w:rPr>
              <w:t>0.25</w:t>
            </w:r>
          </w:p>
        </w:tc>
        <w:tc>
          <w:tcPr>
            <w:tcW w:w="1013" w:type="dxa"/>
            <w:tcBorders>
              <w:bottom w:val="single" w:sz="4" w:space="0" w:color="auto"/>
            </w:tcBorders>
          </w:tcPr>
          <w:p w14:paraId="3345F003" w14:textId="77777777" w:rsidR="008B6B1D" w:rsidRPr="009515D2" w:rsidRDefault="008B6B1D" w:rsidP="00813CB3">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813CB3">
            <w:pPr>
              <w:spacing w:line="276" w:lineRule="auto"/>
              <w:jc w:val="right"/>
              <w:rPr>
                <w:sz w:val="22"/>
                <w:szCs w:val="22"/>
              </w:rPr>
            </w:pPr>
          </w:p>
        </w:tc>
        <w:tc>
          <w:tcPr>
            <w:tcW w:w="1013" w:type="dxa"/>
          </w:tcPr>
          <w:p w14:paraId="5BE80DD2" w14:textId="77777777" w:rsidR="008B6B1D" w:rsidRPr="009515D2" w:rsidRDefault="008B6B1D" w:rsidP="00813CB3">
            <w:pPr>
              <w:spacing w:line="276" w:lineRule="auto"/>
              <w:jc w:val="right"/>
              <w:rPr>
                <w:b/>
                <w:bCs/>
                <w:sz w:val="22"/>
                <w:szCs w:val="22"/>
              </w:rPr>
            </w:pPr>
          </w:p>
        </w:tc>
        <w:tc>
          <w:tcPr>
            <w:tcW w:w="996" w:type="dxa"/>
          </w:tcPr>
          <w:p w14:paraId="7067268D" w14:textId="77777777" w:rsidR="008B6B1D" w:rsidRPr="009515D2" w:rsidRDefault="008B6B1D" w:rsidP="00813CB3">
            <w:pPr>
              <w:spacing w:line="276" w:lineRule="auto"/>
              <w:jc w:val="right"/>
              <w:rPr>
                <w:sz w:val="22"/>
                <w:szCs w:val="22"/>
              </w:rPr>
            </w:pPr>
          </w:p>
        </w:tc>
        <w:tc>
          <w:tcPr>
            <w:tcW w:w="1012" w:type="dxa"/>
          </w:tcPr>
          <w:p w14:paraId="403ED354" w14:textId="77777777" w:rsidR="008B6B1D" w:rsidRPr="009515D2" w:rsidRDefault="008B6B1D" w:rsidP="00813CB3">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48E4442E" w:rsidR="008B6B1D" w:rsidRDefault="00D23267" w:rsidP="008B6B1D">
      <w:pPr>
        <w:spacing w:line="480" w:lineRule="auto"/>
        <w:rPr>
          <w:b/>
          <w:bCs/>
        </w:rPr>
      </w:pPr>
      <w:r>
        <w:rPr>
          <w:b/>
          <w:bCs/>
          <w:noProof/>
        </w:rPr>
        <w:drawing>
          <wp:inline distT="0" distB="0" distL="0" distR="0" wp14:anchorId="7818661C" wp14:editId="2EFF37F4">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p>
    <w:p w14:paraId="4CE47144" w14:textId="043886E6" w:rsidR="008B6B1D" w:rsidRDefault="008B6B1D" w:rsidP="008B6B1D">
      <w:pPr>
        <w:spacing w:line="480" w:lineRule="auto"/>
      </w:pPr>
      <w:r>
        <w:rPr>
          <w:b/>
          <w:bCs/>
        </w:rPr>
        <w:t xml:space="preserve">Figure </w:t>
      </w:r>
      <w:r w:rsidR="001A31D4">
        <w:rPr>
          <w:b/>
          <w:bCs/>
        </w:rPr>
        <w:t>1</w:t>
      </w:r>
      <w:r>
        <w:t xml:space="preserve"> </w:t>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panel B), and whole plant nitrogen biomass (“</w:t>
      </w:r>
      <w:r>
        <w:rPr>
          <w:i/>
          <w:iCs/>
        </w:rPr>
        <w:t>N</w:t>
      </w:r>
      <w:r>
        <w:rPr>
          <w:vertAlign w:val="subscript"/>
        </w:rPr>
        <w:t>ag</w:t>
      </w:r>
      <w:r>
        <w:t xml:space="preserve"> + </w:t>
      </w:r>
      <w:proofErr w:type="spellStart"/>
      <w:r>
        <w:rPr>
          <w:i/>
          <w:iCs/>
        </w:rPr>
        <w:t>N</w:t>
      </w:r>
      <w:r>
        <w:rPr>
          <w:vertAlign w:val="subscript"/>
        </w:rPr>
        <w:t>bg</w:t>
      </w:r>
      <w:proofErr w:type="spellEnd"/>
      <w:r>
        <w:t>”; panel C).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36442475" w14:textId="598B63C3" w:rsidR="008B6B1D" w:rsidRPr="00322974" w:rsidRDefault="0004004B" w:rsidP="008B6B1D">
      <w:pPr>
        <w:spacing w:line="480" w:lineRule="auto"/>
        <w:rPr>
          <w:i/>
          <w:iCs/>
        </w:rPr>
      </w:pPr>
      <w:r>
        <w:rPr>
          <w:i/>
          <w:iCs/>
        </w:rPr>
        <w:lastRenderedPageBreak/>
        <w:t>Whole plant growth and plant investments to nitrogen fixation</w:t>
      </w:r>
    </w:p>
    <w:p w14:paraId="6F377BBC" w14:textId="02AFE730" w:rsidR="008B6B1D" w:rsidRDefault="008B6B1D" w:rsidP="008B6B1D">
      <w:pPr>
        <w:spacing w:line="480" w:lineRule="auto"/>
        <w:ind w:firstLine="720"/>
      </w:pPr>
      <w:r>
        <w:t xml:space="preserve">Total leaf area was driven by a strong interaction between nitrogen fertilization and inoculation (Table </w:t>
      </w:r>
      <w:r w:rsidR="00D14794">
        <w:t>1</w:t>
      </w:r>
      <w:r>
        <w:t xml:space="preserve">; Fig. </w:t>
      </w:r>
      <w:r w:rsidR="00D14794">
        <w:t>2</w:t>
      </w:r>
      <w:r>
        <w:t>A). This interaction indicated that inoculated individuals grown under low nitrogen fertilization had 59.7% higher total leaf area than non-inoculated individuals also grown under low nitrogen fertilization (Tukey: p&lt;0.001), with no difference between inoculation treatments under high nitrogen fertilization (Tukey: p=0.631). Nitrogen fertilization also increased total leaf area, where individuals grown under high nitrogen fertilization had 77.4% higher total leaf area than those grown under low nitrogen fertilization (Tukey: p&lt;0.001). Inoculation also increased total leaf area, where inoculated individuals had 21.4 higher total leaf area than non-inoculated individuals (Tukey: p&lt;0.001).</w:t>
      </w:r>
    </w:p>
    <w:p w14:paraId="3E92D654" w14:textId="347E8C96" w:rsidR="008B6B1D" w:rsidRDefault="008B6B1D" w:rsidP="008B6B1D">
      <w:pPr>
        <w:spacing w:line="480" w:lineRule="auto"/>
        <w:ind w:firstLine="720"/>
      </w:pPr>
      <w:r>
        <w:t xml:space="preserve">Whole plant biomass was driven by nitrogen fertilization (Table 5; Fig. 5B), where individuals grown under high nitrogen fertilization had 55.5% higher whole plant biomass than those grown under low nitrogen fertilization (Tukey: p&lt;0.001). There was no observable inoculation effect nor was there any interaction between inoculation and nitrogen fertilization (Table </w:t>
      </w:r>
      <w:r w:rsidR="00D14794">
        <w:t>1</w:t>
      </w:r>
      <w:r>
        <w:t xml:space="preserve">; Fig. </w:t>
      </w:r>
      <w:r w:rsidR="00D14794">
        <w:t>2</w:t>
      </w:r>
      <w:r>
        <w:t>B).</w:t>
      </w:r>
    </w:p>
    <w:p w14:paraId="1BCAB548" w14:textId="77777777" w:rsidR="008B104C" w:rsidRDefault="0004004B" w:rsidP="0004004B">
      <w:pPr>
        <w:spacing w:line="480" w:lineRule="auto"/>
        <w:ind w:firstLine="720"/>
      </w:pPr>
      <w:r>
        <w:t>Root nodule biomass: root biomass was determined through an individual positive effect of inoculation (Table 1; Fig. 2C). Specifically, inoculated individuals had 323.5% greater root nodule biomass: root biomass than non-inoculated individuals when averaged across nitrogen fertilization treatments. There was no effect of fertilization or any observable interaction between fertilization and inoculation on root nodule biomass: root biomass (Table 1). Root nodule biomass: root biomass patterns were driven by a strong increase in root nodule biomass and a marginal decrease in root biomass with inoculation.</w:t>
      </w:r>
    </w:p>
    <w:p w14:paraId="2235383F" w14:textId="23840BF0"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8744EB4" w:rsidR="00494E8C" w:rsidRDefault="00494E8C" w:rsidP="008B6B1D">
      <w:pPr>
        <w:spacing w:line="480" w:lineRule="auto"/>
        <w:rPr>
          <w:b/>
          <w:bCs/>
        </w:rPr>
      </w:pPr>
      <w:r>
        <w:rPr>
          <w:b/>
          <w:bCs/>
          <w:noProof/>
        </w:rPr>
        <w:drawing>
          <wp:inline distT="0" distB="0" distL="0" distR="0" wp14:anchorId="70FBF8D3" wp14:editId="77881C1A">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1"/>
                    <a:stretch>
                      <a:fillRect/>
                    </a:stretch>
                  </pic:blipFill>
                  <pic:spPr>
                    <a:xfrm>
                      <a:off x="0" y="0"/>
                      <a:ext cx="5943600" cy="2122805"/>
                    </a:xfrm>
                    <a:prstGeom prst="rect">
                      <a:avLst/>
                    </a:prstGeom>
                  </pic:spPr>
                </pic:pic>
              </a:graphicData>
            </a:graphic>
          </wp:inline>
        </w:drawing>
      </w:r>
    </w:p>
    <w:p w14:paraId="39C89638" w14:textId="42AEBB1C" w:rsidR="008B6B1D" w:rsidRDefault="008B6B1D" w:rsidP="008B6B1D">
      <w:pPr>
        <w:spacing w:line="480" w:lineRule="auto"/>
        <w:rPr>
          <w:b/>
          <w:bCs/>
        </w:rPr>
      </w:pPr>
      <w:r>
        <w:rPr>
          <w:b/>
          <w:bCs/>
        </w:rPr>
        <w:t xml:space="preserve">Figure </w:t>
      </w:r>
      <w:r w:rsidR="00F640C8">
        <w:rPr>
          <w:b/>
          <w:bCs/>
        </w:rPr>
        <w:t>2</w:t>
      </w:r>
      <w:r>
        <w:t xml:space="preserve"> </w:t>
      </w:r>
      <w:r w:rsidRPr="001B10F7">
        <w:t>Effects</w:t>
      </w:r>
      <w:r>
        <w:t xml:space="preserve"> of soil nitrogen fertilization and inoculation on </w:t>
      </w:r>
      <w:r>
        <w:rPr>
          <w:i/>
          <w:iCs/>
        </w:rPr>
        <w:t>G. max</w:t>
      </w:r>
      <w:r>
        <w:t xml:space="preserve"> total leaf area (panel A)</w:t>
      </w:r>
      <w:r w:rsidR="00494E8C">
        <w:t xml:space="preserve">, </w:t>
      </w:r>
      <w:r>
        <w:t>whole plant biomass</w:t>
      </w:r>
      <w:r>
        <w:rPr>
          <w:color w:val="000000"/>
        </w:rPr>
        <w:t xml:space="preserve"> (panel B)</w:t>
      </w:r>
      <w:r w:rsidR="00494E8C">
        <w:rPr>
          <w:color w:val="000000"/>
        </w:rPr>
        <w:t>, and nodule biomass: root biomass (panel C)</w:t>
      </w:r>
      <w:r>
        <w:t>.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0CD1113E" w14:textId="450735E8" w:rsidR="008B6B1D" w:rsidRPr="0004004B" w:rsidRDefault="008B6B1D" w:rsidP="0004004B">
      <w:pPr>
        <w:spacing w:line="480" w:lineRule="auto"/>
        <w:rPr>
          <w:b/>
          <w:bCs/>
        </w:rPr>
      </w:pPr>
      <w:r>
        <w:rPr>
          <w:b/>
          <w:bCs/>
        </w:rPr>
        <w:br w:type="page"/>
      </w:r>
    </w:p>
    <w:p w14:paraId="5F2DF415" w14:textId="01556F7C" w:rsidR="00BA75F3" w:rsidRPr="00885391" w:rsidRDefault="00885391" w:rsidP="009D6E5B">
      <w:pPr>
        <w:spacing w:line="480" w:lineRule="auto"/>
        <w:rPr>
          <w:i/>
          <w:iCs/>
        </w:rPr>
      </w:pPr>
      <w:r>
        <w:rPr>
          <w:i/>
          <w:iCs/>
        </w:rPr>
        <w:lastRenderedPageBreak/>
        <w:t>Leaf nitrogen allocation</w:t>
      </w:r>
    </w:p>
    <w:p w14:paraId="33395C09" w14:textId="3C67D5ED" w:rsidR="00852AF7" w:rsidRDefault="00106FCE" w:rsidP="009D6E5B">
      <w:pPr>
        <w:spacing w:line="480" w:lineRule="auto"/>
        <w:ind w:firstLine="720"/>
      </w:pPr>
      <w:r>
        <w:rPr>
          <w:i/>
          <w:iCs/>
        </w:rPr>
        <w:t>N</w:t>
      </w:r>
      <w:r>
        <w:rPr>
          <w:vertAlign w:val="subscript"/>
        </w:rPr>
        <w:t>area</w:t>
      </w:r>
      <w:r w:rsidR="009E31F0">
        <w:t xml:space="preserve"> and </w:t>
      </w:r>
      <w:proofErr w:type="spellStart"/>
      <w:r w:rsidR="009E31F0">
        <w:rPr>
          <w:i/>
          <w:iCs/>
        </w:rPr>
        <w:t>N</w:t>
      </w:r>
      <w:r w:rsidR="009E31F0">
        <w:rPr>
          <w:vertAlign w:val="subscript"/>
        </w:rPr>
        <w:t>mass</w:t>
      </w:r>
      <w:proofErr w:type="spellEnd"/>
      <w:r w:rsidR="009E31F0">
        <w:t xml:space="preserve"> were both</w:t>
      </w:r>
      <w:r w:rsidR="00885391">
        <w:t xml:space="preserve"> driven by an interaction between inoculation and nitrogen fertilization</w:t>
      </w:r>
      <w:r w:rsidR="009E31F0">
        <w:t xml:space="preserve"> (Table </w:t>
      </w:r>
      <w:r w:rsidR="0048004A">
        <w:t>2</w:t>
      </w:r>
      <w:r w:rsidR="009E31F0">
        <w:t xml:space="preserve">; Figs. </w:t>
      </w:r>
      <w:r w:rsidR="0004004B">
        <w:t>3</w:t>
      </w:r>
      <w:r w:rsidR="009E31F0">
        <w:t>A-B)</w:t>
      </w:r>
      <w:r w:rsidR="00885391">
        <w:t>. This interaction indicated that</w:t>
      </w:r>
      <w:r>
        <w:t xml:space="preserve"> </w:t>
      </w:r>
      <w:r w:rsidR="00852AF7">
        <w:t xml:space="preserve">inoculated individuals had </w:t>
      </w:r>
      <w:r w:rsidR="003D3439">
        <w:t>19.5</w:t>
      </w:r>
      <w:r w:rsidR="00852AF7">
        <w:t xml:space="preserve">% and </w:t>
      </w:r>
      <w:r w:rsidR="003D3439">
        <w:t>41.9</w:t>
      </w:r>
      <w:r w:rsidR="00852AF7">
        <w:t xml:space="preserve">% higher </w:t>
      </w:r>
      <w:r w:rsidR="003D3439">
        <w:t xml:space="preserve">respective </w:t>
      </w:r>
      <w:r w:rsidR="00852AF7">
        <w:rPr>
          <w:i/>
          <w:iCs/>
        </w:rPr>
        <w:t>N</w:t>
      </w:r>
      <w:r w:rsidR="00852AF7">
        <w:rPr>
          <w:vertAlign w:val="subscript"/>
        </w:rPr>
        <w:t>area</w:t>
      </w:r>
      <w:r w:rsidR="00852AF7">
        <w:t xml:space="preserve"> and </w:t>
      </w:r>
      <w:proofErr w:type="spellStart"/>
      <w:r w:rsidR="00852AF7">
        <w:rPr>
          <w:i/>
          <w:iCs/>
        </w:rPr>
        <w:t>N</w:t>
      </w:r>
      <w:r w:rsidR="00852AF7">
        <w:rPr>
          <w:vertAlign w:val="subscript"/>
        </w:rPr>
        <w:t>mass</w:t>
      </w:r>
      <w:proofErr w:type="spellEnd"/>
      <w:r w:rsidR="00852AF7">
        <w:t xml:space="preserve"> under low nitrogen fertilization than non-inoculated individuals</w:t>
      </w:r>
      <w:r w:rsidR="008C398A">
        <w:t>,</w:t>
      </w:r>
      <w:r>
        <w:t xml:space="preserve"> (Tukey: p&lt;0.001</w:t>
      </w:r>
      <w:r w:rsidR="009E31F0">
        <w:t xml:space="preserve"> in both cases</w:t>
      </w:r>
      <w:r>
        <w:t xml:space="preserve">), with no difference between inoculation treatments under high </w:t>
      </w:r>
      <w:r w:rsidR="00852AF7">
        <w:t>nitrogen fertilization</w:t>
      </w:r>
      <w:r>
        <w:t xml:space="preserve"> (</w:t>
      </w:r>
      <w:proofErr w:type="spellStart"/>
      <w:r>
        <w:t>Tukey</w:t>
      </w:r>
      <w:r w:rsidR="00AF02DC">
        <w:rPr>
          <w:vertAlign w:val="subscript"/>
        </w:rPr>
        <w:t>Narea</w:t>
      </w:r>
      <w:proofErr w:type="spellEnd"/>
      <w:r>
        <w:t>: p=0.623</w:t>
      </w:r>
      <w:r w:rsidR="009E31F0">
        <w:t>;</w:t>
      </w:r>
      <w:r w:rsidR="00AF02DC">
        <w:t xml:space="preserve"> </w:t>
      </w:r>
      <w:proofErr w:type="spellStart"/>
      <w:r w:rsidR="009E31F0">
        <w:t>Tukey</w:t>
      </w:r>
      <w:r w:rsidR="00AF02DC">
        <w:rPr>
          <w:vertAlign w:val="subscript"/>
        </w:rPr>
        <w:t>Nmass</w:t>
      </w:r>
      <w:proofErr w:type="spellEnd"/>
      <w:r w:rsidR="009E31F0">
        <w:t>: p=0.941</w:t>
      </w:r>
      <w:r>
        <w:t xml:space="preserve">). </w:t>
      </w:r>
      <w:r w:rsidR="00852AF7">
        <w:t xml:space="preserve">Individuals grown under high nitrogen fertilization also had </w:t>
      </w:r>
      <w:r w:rsidR="00071365">
        <w:t>30.0</w:t>
      </w:r>
      <w:r w:rsidR="00852AF7">
        <w:t xml:space="preserve">% and </w:t>
      </w:r>
      <w:r w:rsidR="00071365">
        <w:t>38.2</w:t>
      </w:r>
      <w:r w:rsidR="00852AF7">
        <w:t xml:space="preserve">% higher </w:t>
      </w:r>
      <w:r w:rsidR="008C398A">
        <w:rPr>
          <w:i/>
          <w:iCs/>
        </w:rPr>
        <w:t>N</w:t>
      </w:r>
      <w:r w:rsidR="008C398A">
        <w:rPr>
          <w:vertAlign w:val="subscript"/>
        </w:rPr>
        <w:t>area</w:t>
      </w:r>
      <w:r w:rsidR="008C398A">
        <w:t xml:space="preserve"> and</w:t>
      </w:r>
      <w:r w:rsidR="008C398A" w:rsidRPr="009E31F0">
        <w:rPr>
          <w:i/>
          <w:iCs/>
        </w:rPr>
        <w:t xml:space="preserve"> </w:t>
      </w:r>
      <w:proofErr w:type="spellStart"/>
      <w:r w:rsidR="008C398A">
        <w:rPr>
          <w:i/>
          <w:iCs/>
        </w:rPr>
        <w:t>N</w:t>
      </w:r>
      <w:r w:rsidR="008C398A">
        <w:rPr>
          <w:vertAlign w:val="subscript"/>
        </w:rPr>
        <w:t>mass</w:t>
      </w:r>
      <w:proofErr w:type="spellEnd"/>
      <w:r w:rsidR="008C398A">
        <w:t xml:space="preserve"> </w:t>
      </w:r>
      <w:r w:rsidR="00852AF7">
        <w:t>than those grown under low nitrogen fertilization</w:t>
      </w:r>
      <w:r w:rsidR="00AF02DC">
        <w:t xml:space="preserve">, </w:t>
      </w:r>
      <w:r w:rsidR="00852AF7">
        <w:t>respectively</w:t>
      </w:r>
      <w:r w:rsidR="006C759F">
        <w:t xml:space="preserve"> </w:t>
      </w:r>
      <w:r>
        <w:t>(</w:t>
      </w:r>
      <w:r w:rsidR="009E31F0">
        <w:t xml:space="preserve">Table </w:t>
      </w:r>
      <w:r w:rsidR="0048004A">
        <w:t>2</w:t>
      </w:r>
      <w:r w:rsidR="009E31F0">
        <w:t xml:space="preserve">; Figs. </w:t>
      </w:r>
      <w:r w:rsidR="0004004B">
        <w:t>3</w:t>
      </w:r>
      <w:r w:rsidR="009E31F0">
        <w:t>A-B</w:t>
      </w:r>
      <w:r>
        <w:t>).</w:t>
      </w:r>
    </w:p>
    <w:p w14:paraId="7910ABA5" w14:textId="77777777" w:rsidR="008B104C" w:rsidRDefault="00B877FE" w:rsidP="00457CFE">
      <w:pPr>
        <w:spacing w:line="480" w:lineRule="auto"/>
        <w:ind w:firstLine="720"/>
      </w:pPr>
      <w:r w:rsidRPr="00B877FE">
        <w:rPr>
          <w:i/>
          <w:iCs/>
        </w:rPr>
        <w:t>SLA</w:t>
      </w:r>
      <w:r w:rsidR="00852AF7">
        <w:t xml:space="preserve"> increased with inoculation and marginally increased with increasing soil nitrogen fertilization</w:t>
      </w:r>
      <w:r w:rsidR="006C759F">
        <w:t xml:space="preserve">, with no observable interaction between fertilization and inoculation (Table </w:t>
      </w:r>
      <w:r w:rsidR="0048004A">
        <w:t>2</w:t>
      </w:r>
      <w:r w:rsidR="006C759F">
        <w:t xml:space="preserve">; Fig. </w:t>
      </w:r>
      <w:r w:rsidR="0004004B">
        <w:t>3</w:t>
      </w:r>
      <w:r w:rsidR="006C759F">
        <w:t>C).</w:t>
      </w:r>
      <w:r w:rsidR="00852AF7">
        <w:t xml:space="preserve"> Specifically, inoculated individuals</w:t>
      </w:r>
      <w:r w:rsidR="00071365">
        <w:t xml:space="preserve"> </w:t>
      </w:r>
      <w:r w:rsidR="00852AF7">
        <w:t xml:space="preserve">had </w:t>
      </w:r>
      <w:r w:rsidR="00071365">
        <w:t>6.3</w:t>
      </w:r>
      <w:r w:rsidR="00852AF7">
        <w:t xml:space="preserve">% higher </w:t>
      </w:r>
      <w:r w:rsidRPr="00B877FE">
        <w:rPr>
          <w:i/>
          <w:iCs/>
        </w:rPr>
        <w:t>SLA</w:t>
      </w:r>
      <w:r w:rsidR="00852AF7">
        <w:t xml:space="preserve"> than non-inoculated individuals (Tukey: p</w:t>
      </w:r>
      <w:r w:rsidR="00071365">
        <w:t>=0.014</w:t>
      </w:r>
      <w:r w:rsidR="00852AF7">
        <w:t>)</w:t>
      </w:r>
      <w:r w:rsidR="00071365">
        <w:t>, while i</w:t>
      </w:r>
      <w:r w:rsidR="00852AF7">
        <w:t>ndividuals grown under high nitrogen fertilization</w:t>
      </w:r>
      <w:r w:rsidR="00071365">
        <w:t xml:space="preserve"> </w:t>
      </w:r>
      <w:r w:rsidR="00852AF7">
        <w:t xml:space="preserve">had </w:t>
      </w:r>
      <w:r w:rsidR="00071365">
        <w:t>4.2</w:t>
      </w:r>
      <w:r w:rsidR="00852AF7">
        <w:t xml:space="preserve">% higher </w:t>
      </w:r>
      <w:r w:rsidRPr="00B877FE">
        <w:rPr>
          <w:i/>
          <w:iCs/>
        </w:rPr>
        <w:t>SLA</w:t>
      </w:r>
      <w:r>
        <w:t xml:space="preserve"> </w:t>
      </w:r>
      <w:r w:rsidR="00852AF7">
        <w:t>than those grown under low nitrogen fertilization (</w:t>
      </w:r>
      <w:r w:rsidR="00852AF7" w:rsidRPr="00071365">
        <w:t>Tukey</w:t>
      </w:r>
      <w:r w:rsidR="00852AF7">
        <w:t>: p</w:t>
      </w:r>
      <w:r w:rsidR="00071365">
        <w:t>=0.095</w:t>
      </w:r>
      <w:r w:rsidR="00852AF7">
        <w:t>).</w:t>
      </w:r>
    </w:p>
    <w:p w14:paraId="29F60B81" w14:textId="04EC51F4" w:rsidR="009E31F0" w:rsidRDefault="009E31F0" w:rsidP="00457CFE">
      <w:pPr>
        <w:spacing w:line="480" w:lineRule="auto"/>
        <w:ind w:firstLine="720"/>
      </w:pPr>
      <w:r>
        <w:br w:type="page"/>
      </w:r>
    </w:p>
    <w:p w14:paraId="2F172692" w14:textId="0604FF9A" w:rsidR="008D6E2F" w:rsidRDefault="00BA75F3" w:rsidP="009D6E5B">
      <w:pPr>
        <w:spacing w:line="480" w:lineRule="auto"/>
        <w:rPr>
          <w:vertAlign w:val="superscript"/>
        </w:rPr>
      </w:pPr>
      <w:r w:rsidRPr="004C14FD">
        <w:rPr>
          <w:b/>
          <w:bCs/>
        </w:rPr>
        <w:lastRenderedPageBreak/>
        <w:t xml:space="preserve">Table </w:t>
      </w:r>
      <w:r w:rsidR="0048004A">
        <w:rPr>
          <w:b/>
          <w:bCs/>
        </w:rPr>
        <w:t>2</w:t>
      </w:r>
      <w:r>
        <w:rPr>
          <w:b/>
          <w:bCs/>
        </w:rPr>
        <w:t xml:space="preserve"> </w:t>
      </w:r>
      <w:r>
        <w:t xml:space="preserve">Analysis of variance results exploring effect of nitrogen fertilization, inoculation with </w:t>
      </w:r>
      <w:r>
        <w:rPr>
          <w:i/>
          <w:iCs/>
        </w:rPr>
        <w:t>B. japonicum</w:t>
      </w:r>
      <w:r>
        <w:t xml:space="preserve">, and interactions between </w:t>
      </w:r>
      <w:r w:rsidR="00885391">
        <w:t>soil nitrogen fertilization and inoculation on leaf nitrogen allocation</w:t>
      </w:r>
      <w:r w:rsidRPr="00526EFB">
        <w:rPr>
          <w:vertAlign w:val="superscript"/>
        </w:rPr>
        <w:t>*</w:t>
      </w:r>
    </w:p>
    <w:p w14:paraId="08CE6CBF" w14:textId="77777777" w:rsidR="00A754EC" w:rsidRPr="00A754EC" w:rsidRDefault="00A754EC" w:rsidP="00A754EC">
      <w:pPr>
        <w:spacing w:line="360" w:lineRule="auto"/>
      </w:pPr>
    </w:p>
    <w:tbl>
      <w:tblPr>
        <w:tblStyle w:val="TableGridLight"/>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2"/>
        <w:gridCol w:w="537"/>
        <w:gridCol w:w="996"/>
        <w:gridCol w:w="1013"/>
        <w:gridCol w:w="996"/>
        <w:gridCol w:w="1013"/>
        <w:gridCol w:w="996"/>
        <w:gridCol w:w="1013"/>
      </w:tblGrid>
      <w:tr w:rsidR="00BA75F3" w:rsidRPr="009515D2" w14:paraId="1B9B3249" w14:textId="77777777" w:rsidTr="00885391">
        <w:trPr>
          <w:jc w:val="center"/>
        </w:trPr>
        <w:tc>
          <w:tcPr>
            <w:tcW w:w="2619" w:type="dxa"/>
            <w:gridSpan w:val="2"/>
            <w:tcBorders>
              <w:bottom w:val="single" w:sz="4" w:space="0" w:color="auto"/>
            </w:tcBorders>
          </w:tcPr>
          <w:p w14:paraId="72532A24" w14:textId="77777777" w:rsidR="00BA75F3" w:rsidRPr="009515D2" w:rsidRDefault="00BA75F3" w:rsidP="00A85036">
            <w:pPr>
              <w:spacing w:line="276" w:lineRule="auto"/>
              <w:rPr>
                <w:b/>
                <w:bCs/>
                <w:sz w:val="22"/>
                <w:szCs w:val="22"/>
              </w:rPr>
            </w:pPr>
          </w:p>
        </w:tc>
        <w:tc>
          <w:tcPr>
            <w:tcW w:w="2009" w:type="dxa"/>
            <w:gridSpan w:val="2"/>
            <w:tcBorders>
              <w:bottom w:val="single" w:sz="4" w:space="0" w:color="auto"/>
            </w:tcBorders>
          </w:tcPr>
          <w:p w14:paraId="7B84AA6D" w14:textId="77777777" w:rsidR="00BA75F3" w:rsidRPr="009515D2" w:rsidRDefault="00BA75F3" w:rsidP="00A85036">
            <w:pPr>
              <w:spacing w:line="276" w:lineRule="auto"/>
              <w:jc w:val="right"/>
              <w:rPr>
                <w:b/>
                <w:bCs/>
                <w:sz w:val="22"/>
                <w:szCs w:val="22"/>
                <w:vertAlign w:val="subscript"/>
              </w:rPr>
            </w:pPr>
            <w:r w:rsidRPr="009515D2">
              <w:rPr>
                <w:b/>
                <w:bCs/>
                <w:i/>
                <w:iCs/>
                <w:sz w:val="22"/>
                <w:szCs w:val="22"/>
              </w:rPr>
              <w:t>N</w:t>
            </w:r>
            <w:r w:rsidRPr="009515D2">
              <w:rPr>
                <w:b/>
                <w:bCs/>
                <w:sz w:val="22"/>
                <w:szCs w:val="22"/>
                <w:vertAlign w:val="subscript"/>
              </w:rPr>
              <w:t>area</w:t>
            </w:r>
          </w:p>
        </w:tc>
        <w:tc>
          <w:tcPr>
            <w:tcW w:w="2009" w:type="dxa"/>
            <w:gridSpan w:val="2"/>
            <w:tcBorders>
              <w:bottom w:val="single" w:sz="4" w:space="0" w:color="auto"/>
            </w:tcBorders>
          </w:tcPr>
          <w:p w14:paraId="2B8B0179" w14:textId="77777777" w:rsidR="00BA75F3" w:rsidRPr="009515D2" w:rsidRDefault="00BA75F3"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mass</w:t>
            </w:r>
            <w:proofErr w:type="spellEnd"/>
          </w:p>
        </w:tc>
        <w:tc>
          <w:tcPr>
            <w:tcW w:w="2009" w:type="dxa"/>
            <w:gridSpan w:val="2"/>
            <w:tcBorders>
              <w:bottom w:val="single" w:sz="4" w:space="0" w:color="auto"/>
            </w:tcBorders>
          </w:tcPr>
          <w:p w14:paraId="0EC44BC3" w14:textId="143F43DE" w:rsidR="00BA75F3" w:rsidRPr="009515D2" w:rsidRDefault="00B877FE" w:rsidP="00A85036">
            <w:pPr>
              <w:spacing w:line="276" w:lineRule="auto"/>
              <w:jc w:val="right"/>
              <w:rPr>
                <w:sz w:val="22"/>
                <w:szCs w:val="22"/>
              </w:rPr>
            </w:pPr>
            <w:r>
              <w:rPr>
                <w:b/>
                <w:bCs/>
                <w:i/>
                <w:iCs/>
                <w:sz w:val="22"/>
                <w:szCs w:val="22"/>
              </w:rPr>
              <w:t>SLA</w:t>
            </w:r>
          </w:p>
        </w:tc>
      </w:tr>
      <w:tr w:rsidR="00BA75F3" w:rsidRPr="009515D2" w14:paraId="33AEDB71" w14:textId="77777777" w:rsidTr="00885391">
        <w:trPr>
          <w:jc w:val="center"/>
        </w:trPr>
        <w:tc>
          <w:tcPr>
            <w:tcW w:w="2082" w:type="dxa"/>
            <w:tcBorders>
              <w:top w:val="single" w:sz="4" w:space="0" w:color="auto"/>
              <w:bottom w:val="single" w:sz="4" w:space="0" w:color="auto"/>
            </w:tcBorders>
          </w:tcPr>
          <w:p w14:paraId="2BE4E812" w14:textId="77777777" w:rsidR="00BA75F3" w:rsidRPr="009515D2" w:rsidRDefault="00BA75F3" w:rsidP="00A85036">
            <w:pPr>
              <w:spacing w:line="276" w:lineRule="auto"/>
              <w:rPr>
                <w:sz w:val="22"/>
                <w:szCs w:val="22"/>
              </w:rPr>
            </w:pPr>
          </w:p>
        </w:tc>
        <w:tc>
          <w:tcPr>
            <w:tcW w:w="536" w:type="dxa"/>
            <w:tcBorders>
              <w:top w:val="single" w:sz="4" w:space="0" w:color="auto"/>
              <w:bottom w:val="single" w:sz="4" w:space="0" w:color="auto"/>
            </w:tcBorders>
          </w:tcPr>
          <w:p w14:paraId="07A7D44F" w14:textId="77777777" w:rsidR="00BA75F3" w:rsidRPr="009515D2" w:rsidRDefault="00BA75F3"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4C887F0A"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B7E802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F06D94B"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4CAE185" w14:textId="77777777" w:rsidR="00BA75F3" w:rsidRPr="009515D2" w:rsidRDefault="00BA75F3"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63A8BE6" w14:textId="77777777" w:rsidR="00BA75F3" w:rsidRPr="009515D2" w:rsidRDefault="00BA75F3"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15D590" w14:textId="77777777" w:rsidR="00BA75F3" w:rsidRPr="009515D2" w:rsidRDefault="00BA75F3" w:rsidP="00A85036">
            <w:pPr>
              <w:spacing w:line="276" w:lineRule="auto"/>
              <w:jc w:val="right"/>
              <w:rPr>
                <w:sz w:val="22"/>
                <w:szCs w:val="22"/>
              </w:rPr>
            </w:pPr>
            <w:r w:rsidRPr="009515D2">
              <w:rPr>
                <w:i/>
                <w:iCs/>
                <w:sz w:val="22"/>
                <w:szCs w:val="22"/>
              </w:rPr>
              <w:t>p</w:t>
            </w:r>
          </w:p>
        </w:tc>
      </w:tr>
      <w:tr w:rsidR="00BA75F3" w:rsidRPr="009515D2" w14:paraId="01F7C978" w14:textId="77777777" w:rsidTr="00885391">
        <w:trPr>
          <w:jc w:val="center"/>
        </w:trPr>
        <w:tc>
          <w:tcPr>
            <w:tcW w:w="2082" w:type="dxa"/>
            <w:tcBorders>
              <w:top w:val="single" w:sz="4" w:space="0" w:color="auto"/>
            </w:tcBorders>
          </w:tcPr>
          <w:p w14:paraId="562547B4" w14:textId="0C635FBF" w:rsidR="00BA75F3" w:rsidRPr="009515D2" w:rsidRDefault="00885391"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F3CB36F"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06BC8A83" w14:textId="37E37AED" w:rsidR="00BA75F3" w:rsidRPr="009515D2" w:rsidRDefault="00885391" w:rsidP="00A85036">
            <w:pPr>
              <w:spacing w:line="276" w:lineRule="auto"/>
              <w:jc w:val="right"/>
              <w:rPr>
                <w:sz w:val="22"/>
                <w:szCs w:val="22"/>
              </w:rPr>
            </w:pPr>
            <w:r w:rsidRPr="009515D2">
              <w:rPr>
                <w:sz w:val="22"/>
                <w:szCs w:val="22"/>
              </w:rPr>
              <w:t>104.61</w:t>
            </w:r>
          </w:p>
        </w:tc>
        <w:tc>
          <w:tcPr>
            <w:tcW w:w="1013" w:type="dxa"/>
            <w:tcBorders>
              <w:top w:val="single" w:sz="4" w:space="0" w:color="auto"/>
            </w:tcBorders>
          </w:tcPr>
          <w:p w14:paraId="0A1A6756" w14:textId="09DC8A97"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31FAF402" w14:textId="0CE74CD4" w:rsidR="00BA75F3" w:rsidRPr="009515D2" w:rsidRDefault="00885391" w:rsidP="00A85036">
            <w:pPr>
              <w:spacing w:line="276" w:lineRule="auto"/>
              <w:jc w:val="right"/>
              <w:rPr>
                <w:sz w:val="22"/>
                <w:szCs w:val="22"/>
              </w:rPr>
            </w:pPr>
            <w:r w:rsidRPr="009515D2">
              <w:rPr>
                <w:sz w:val="22"/>
                <w:szCs w:val="22"/>
              </w:rPr>
              <w:t>139.51</w:t>
            </w:r>
          </w:p>
        </w:tc>
        <w:tc>
          <w:tcPr>
            <w:tcW w:w="1013" w:type="dxa"/>
            <w:tcBorders>
              <w:top w:val="single" w:sz="4" w:space="0" w:color="auto"/>
            </w:tcBorders>
          </w:tcPr>
          <w:p w14:paraId="036FB930" w14:textId="127132FC"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70200C59" w14:textId="1B8D6833" w:rsidR="00BA75F3" w:rsidRPr="009515D2" w:rsidRDefault="00885391" w:rsidP="00A85036">
            <w:pPr>
              <w:spacing w:line="276" w:lineRule="auto"/>
              <w:jc w:val="right"/>
              <w:rPr>
                <w:sz w:val="22"/>
                <w:szCs w:val="22"/>
              </w:rPr>
            </w:pPr>
            <w:r w:rsidRPr="009515D2">
              <w:rPr>
                <w:sz w:val="22"/>
                <w:szCs w:val="22"/>
              </w:rPr>
              <w:t>2.88</w:t>
            </w:r>
          </w:p>
        </w:tc>
        <w:tc>
          <w:tcPr>
            <w:tcW w:w="1013" w:type="dxa"/>
            <w:tcBorders>
              <w:top w:val="single" w:sz="4" w:space="0" w:color="auto"/>
            </w:tcBorders>
          </w:tcPr>
          <w:p w14:paraId="1886AF17" w14:textId="63AF2487" w:rsidR="00BA75F3" w:rsidRPr="009515D2" w:rsidRDefault="00885391" w:rsidP="00A85036">
            <w:pPr>
              <w:spacing w:line="276" w:lineRule="auto"/>
              <w:jc w:val="right"/>
              <w:rPr>
                <w:i/>
                <w:iCs/>
                <w:sz w:val="22"/>
                <w:szCs w:val="22"/>
              </w:rPr>
            </w:pPr>
            <w:r w:rsidRPr="009515D2">
              <w:rPr>
                <w:i/>
                <w:iCs/>
                <w:sz w:val="22"/>
                <w:szCs w:val="22"/>
              </w:rPr>
              <w:t>0.090</w:t>
            </w:r>
          </w:p>
        </w:tc>
      </w:tr>
      <w:tr w:rsidR="00BA75F3" w:rsidRPr="009515D2" w14:paraId="329D108C" w14:textId="77777777" w:rsidTr="0048004A">
        <w:trPr>
          <w:jc w:val="center"/>
        </w:trPr>
        <w:tc>
          <w:tcPr>
            <w:tcW w:w="2082" w:type="dxa"/>
          </w:tcPr>
          <w:p w14:paraId="19F8B858" w14:textId="404BE41C" w:rsidR="00BA75F3" w:rsidRPr="009515D2" w:rsidRDefault="00885391" w:rsidP="00A85036">
            <w:pPr>
              <w:spacing w:line="276" w:lineRule="auto"/>
              <w:jc w:val="right"/>
              <w:rPr>
                <w:sz w:val="22"/>
                <w:szCs w:val="22"/>
              </w:rPr>
            </w:pPr>
            <w:r w:rsidRPr="009515D2">
              <w:rPr>
                <w:sz w:val="22"/>
                <w:szCs w:val="22"/>
              </w:rPr>
              <w:t>Inoculation (I)</w:t>
            </w:r>
          </w:p>
        </w:tc>
        <w:tc>
          <w:tcPr>
            <w:tcW w:w="536" w:type="dxa"/>
          </w:tcPr>
          <w:p w14:paraId="75C4C0D7" w14:textId="77777777" w:rsidR="00BA75F3" w:rsidRPr="009515D2" w:rsidRDefault="00BA75F3" w:rsidP="00A85036">
            <w:pPr>
              <w:spacing w:line="276" w:lineRule="auto"/>
              <w:jc w:val="right"/>
              <w:rPr>
                <w:sz w:val="22"/>
                <w:szCs w:val="22"/>
              </w:rPr>
            </w:pPr>
            <w:r w:rsidRPr="009515D2">
              <w:rPr>
                <w:sz w:val="22"/>
                <w:szCs w:val="22"/>
              </w:rPr>
              <w:t>1</w:t>
            </w:r>
          </w:p>
        </w:tc>
        <w:tc>
          <w:tcPr>
            <w:tcW w:w="996" w:type="dxa"/>
          </w:tcPr>
          <w:p w14:paraId="1826E3C8" w14:textId="50434BDD" w:rsidR="00BA75F3" w:rsidRPr="009515D2" w:rsidRDefault="00885391" w:rsidP="00A85036">
            <w:pPr>
              <w:spacing w:line="276" w:lineRule="auto"/>
              <w:jc w:val="right"/>
              <w:rPr>
                <w:sz w:val="22"/>
                <w:szCs w:val="22"/>
              </w:rPr>
            </w:pPr>
            <w:r w:rsidRPr="009515D2">
              <w:rPr>
                <w:sz w:val="22"/>
                <w:szCs w:val="22"/>
              </w:rPr>
              <w:t>4.45</w:t>
            </w:r>
          </w:p>
        </w:tc>
        <w:tc>
          <w:tcPr>
            <w:tcW w:w="1013" w:type="dxa"/>
          </w:tcPr>
          <w:p w14:paraId="26FD23E2" w14:textId="7A83B797" w:rsidR="00BA75F3" w:rsidRPr="009515D2" w:rsidRDefault="00885391" w:rsidP="00A85036">
            <w:pPr>
              <w:spacing w:line="276" w:lineRule="auto"/>
              <w:jc w:val="right"/>
              <w:rPr>
                <w:b/>
                <w:bCs/>
                <w:sz w:val="22"/>
                <w:szCs w:val="22"/>
              </w:rPr>
            </w:pPr>
            <w:r w:rsidRPr="009515D2">
              <w:rPr>
                <w:b/>
                <w:bCs/>
                <w:sz w:val="22"/>
                <w:szCs w:val="22"/>
              </w:rPr>
              <w:t>0.035</w:t>
            </w:r>
          </w:p>
        </w:tc>
        <w:tc>
          <w:tcPr>
            <w:tcW w:w="996" w:type="dxa"/>
          </w:tcPr>
          <w:p w14:paraId="58565FBB" w14:textId="3A87E2DC" w:rsidR="00BA75F3" w:rsidRPr="009515D2" w:rsidRDefault="00885391" w:rsidP="00A85036">
            <w:pPr>
              <w:spacing w:line="276" w:lineRule="auto"/>
              <w:jc w:val="right"/>
              <w:rPr>
                <w:sz w:val="22"/>
                <w:szCs w:val="22"/>
              </w:rPr>
            </w:pPr>
            <w:r w:rsidRPr="009515D2">
              <w:rPr>
                <w:sz w:val="22"/>
                <w:szCs w:val="22"/>
              </w:rPr>
              <w:t>36.38</w:t>
            </w:r>
          </w:p>
        </w:tc>
        <w:tc>
          <w:tcPr>
            <w:tcW w:w="1013" w:type="dxa"/>
          </w:tcPr>
          <w:p w14:paraId="04A35F7B" w14:textId="157D014F"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Pr>
          <w:p w14:paraId="0A929D4C" w14:textId="578D74E0" w:rsidR="00BA75F3" w:rsidRPr="009515D2" w:rsidRDefault="00885391" w:rsidP="00A85036">
            <w:pPr>
              <w:spacing w:line="276" w:lineRule="auto"/>
              <w:jc w:val="right"/>
              <w:rPr>
                <w:sz w:val="22"/>
                <w:szCs w:val="22"/>
              </w:rPr>
            </w:pPr>
            <w:r w:rsidRPr="009515D2">
              <w:rPr>
                <w:sz w:val="22"/>
                <w:szCs w:val="22"/>
              </w:rPr>
              <w:t>6.46</w:t>
            </w:r>
          </w:p>
        </w:tc>
        <w:tc>
          <w:tcPr>
            <w:tcW w:w="1013" w:type="dxa"/>
          </w:tcPr>
          <w:p w14:paraId="35A91526" w14:textId="1EAF171A" w:rsidR="00BA75F3" w:rsidRPr="009515D2" w:rsidRDefault="00885391" w:rsidP="00A85036">
            <w:pPr>
              <w:spacing w:line="276" w:lineRule="auto"/>
              <w:jc w:val="right"/>
              <w:rPr>
                <w:b/>
                <w:bCs/>
                <w:sz w:val="22"/>
                <w:szCs w:val="22"/>
              </w:rPr>
            </w:pPr>
            <w:r w:rsidRPr="009515D2">
              <w:rPr>
                <w:b/>
                <w:bCs/>
                <w:sz w:val="22"/>
                <w:szCs w:val="22"/>
              </w:rPr>
              <w:t>0.011</w:t>
            </w:r>
          </w:p>
        </w:tc>
      </w:tr>
      <w:tr w:rsidR="00BA75F3" w:rsidRPr="009515D2" w14:paraId="543D92F6" w14:textId="77777777" w:rsidTr="0048004A">
        <w:trPr>
          <w:jc w:val="center"/>
        </w:trPr>
        <w:tc>
          <w:tcPr>
            <w:tcW w:w="2082" w:type="dxa"/>
            <w:tcBorders>
              <w:bottom w:val="single" w:sz="4" w:space="0" w:color="auto"/>
            </w:tcBorders>
          </w:tcPr>
          <w:p w14:paraId="4E90981C" w14:textId="23CBCA51" w:rsidR="00BA75F3" w:rsidRPr="009515D2" w:rsidRDefault="00885391"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C284E6E" w14:textId="261C4FB0" w:rsidR="00BA75F3" w:rsidRPr="009515D2" w:rsidRDefault="00885391"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515586C9" w14:textId="1DB7C6F0" w:rsidR="00BA75F3" w:rsidRPr="009515D2" w:rsidRDefault="00885391" w:rsidP="00A85036">
            <w:pPr>
              <w:spacing w:line="276" w:lineRule="auto"/>
              <w:jc w:val="right"/>
              <w:rPr>
                <w:sz w:val="22"/>
                <w:szCs w:val="22"/>
              </w:rPr>
            </w:pPr>
            <w:r w:rsidRPr="009515D2">
              <w:rPr>
                <w:sz w:val="22"/>
                <w:szCs w:val="22"/>
              </w:rPr>
              <w:t>14.62</w:t>
            </w:r>
          </w:p>
        </w:tc>
        <w:tc>
          <w:tcPr>
            <w:tcW w:w="1013" w:type="dxa"/>
            <w:tcBorders>
              <w:bottom w:val="single" w:sz="4" w:space="0" w:color="auto"/>
            </w:tcBorders>
          </w:tcPr>
          <w:p w14:paraId="5920A908" w14:textId="41B4F389"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550173D8" w14:textId="3C571147" w:rsidR="00BA75F3" w:rsidRPr="009515D2" w:rsidRDefault="00885391" w:rsidP="00A85036">
            <w:pPr>
              <w:spacing w:line="276" w:lineRule="auto"/>
              <w:jc w:val="right"/>
              <w:rPr>
                <w:sz w:val="22"/>
                <w:szCs w:val="22"/>
              </w:rPr>
            </w:pPr>
            <w:r w:rsidRPr="009515D2">
              <w:rPr>
                <w:sz w:val="22"/>
                <w:szCs w:val="22"/>
              </w:rPr>
              <w:t>27.35</w:t>
            </w:r>
          </w:p>
        </w:tc>
        <w:tc>
          <w:tcPr>
            <w:tcW w:w="1013" w:type="dxa"/>
            <w:tcBorders>
              <w:bottom w:val="single" w:sz="4" w:space="0" w:color="auto"/>
            </w:tcBorders>
          </w:tcPr>
          <w:p w14:paraId="33C5FA70" w14:textId="56127BC5" w:rsidR="00BA75F3" w:rsidRPr="009515D2" w:rsidRDefault="00885391" w:rsidP="00A85036">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4D2573C7" w14:textId="673736C0" w:rsidR="00BA75F3" w:rsidRPr="009515D2" w:rsidRDefault="00885391" w:rsidP="00A85036">
            <w:pPr>
              <w:spacing w:line="276" w:lineRule="auto"/>
              <w:jc w:val="right"/>
              <w:rPr>
                <w:sz w:val="22"/>
                <w:szCs w:val="22"/>
              </w:rPr>
            </w:pPr>
            <w:r w:rsidRPr="009515D2">
              <w:rPr>
                <w:sz w:val="22"/>
                <w:szCs w:val="22"/>
              </w:rPr>
              <w:t>1.27</w:t>
            </w:r>
          </w:p>
        </w:tc>
        <w:tc>
          <w:tcPr>
            <w:tcW w:w="1013" w:type="dxa"/>
            <w:tcBorders>
              <w:bottom w:val="single" w:sz="4" w:space="0" w:color="auto"/>
            </w:tcBorders>
          </w:tcPr>
          <w:p w14:paraId="30D77202" w14:textId="0952F57A" w:rsidR="00BA75F3" w:rsidRPr="009515D2" w:rsidRDefault="00885391" w:rsidP="00A85036">
            <w:pPr>
              <w:spacing w:line="276" w:lineRule="auto"/>
              <w:jc w:val="right"/>
              <w:rPr>
                <w:sz w:val="22"/>
                <w:szCs w:val="22"/>
              </w:rPr>
            </w:pPr>
            <w:r w:rsidRPr="009515D2">
              <w:rPr>
                <w:sz w:val="22"/>
                <w:szCs w:val="22"/>
              </w:rPr>
              <w:t>0.260</w:t>
            </w:r>
          </w:p>
        </w:tc>
      </w:tr>
    </w:tbl>
    <w:p w14:paraId="7538BD46" w14:textId="77777777" w:rsidR="007A2F1C" w:rsidRDefault="007A2F1C" w:rsidP="009D6E5B">
      <w:pPr>
        <w:spacing w:line="480" w:lineRule="auto"/>
        <w:rPr>
          <w:vertAlign w:val="superscript"/>
        </w:rPr>
      </w:pPr>
    </w:p>
    <w:p w14:paraId="2F1D329D" w14:textId="4F2F8588" w:rsidR="009E31F0" w:rsidRDefault="00BA75F3" w:rsidP="009D6E5B">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885391">
        <w:t xml:space="preserve"> Key: </w:t>
      </w:r>
      <w:r w:rsidR="00885391">
        <w:rPr>
          <w:i/>
          <w:iCs/>
        </w:rPr>
        <w:t>N</w:t>
      </w:r>
      <w:r w:rsidR="00885391">
        <w:rPr>
          <w:vertAlign w:val="subscript"/>
        </w:rPr>
        <w:t>area</w:t>
      </w:r>
      <w:r w:rsidR="00885391">
        <w:t>=leaf nitrogen per leaf area (g m</w:t>
      </w:r>
      <w:r w:rsidR="00885391">
        <w:rPr>
          <w:vertAlign w:val="superscript"/>
        </w:rPr>
        <w:t>-2</w:t>
      </w:r>
      <w:r w:rsidR="00885391">
        <w:t xml:space="preserve">); </w:t>
      </w:r>
      <w:proofErr w:type="spellStart"/>
      <w:r w:rsidR="00885391">
        <w:rPr>
          <w:i/>
          <w:iCs/>
        </w:rPr>
        <w:t>N</w:t>
      </w:r>
      <w:r w:rsidR="00885391">
        <w:rPr>
          <w:vertAlign w:val="subscript"/>
        </w:rPr>
        <w:t>mass</w:t>
      </w:r>
      <w:proofErr w:type="spellEnd"/>
      <w:r w:rsidR="00885391">
        <w:t>=leaf nitrogen per leaf mass (g g</w:t>
      </w:r>
      <w:r w:rsidR="00885391">
        <w:rPr>
          <w:vertAlign w:val="superscript"/>
        </w:rPr>
        <w:t>-1</w:t>
      </w:r>
      <w:r w:rsidR="00885391">
        <w:t xml:space="preserve">); </w:t>
      </w:r>
      <w:r w:rsidR="00885391">
        <w:rPr>
          <w:i/>
          <w:iCs/>
        </w:rPr>
        <w:t>SLA</w:t>
      </w:r>
      <w:r w:rsidR="00885391">
        <w:t>=specific leaf area (cm</w:t>
      </w:r>
      <w:r w:rsidR="00885391">
        <w:rPr>
          <w:vertAlign w:val="superscript"/>
        </w:rPr>
        <w:t>2</w:t>
      </w:r>
      <w:r w:rsidR="00885391">
        <w:t xml:space="preserve"> g</w:t>
      </w:r>
      <w:r w:rsidR="00885391">
        <w:rPr>
          <w:vertAlign w:val="superscript"/>
        </w:rPr>
        <w:t>-1</w:t>
      </w:r>
      <w:r w:rsidR="00885391">
        <w:t>)</w:t>
      </w:r>
    </w:p>
    <w:p w14:paraId="1A54C76E" w14:textId="59BF9C41" w:rsidR="009E31F0" w:rsidRDefault="009E31F0" w:rsidP="00A85036">
      <w:pPr>
        <w:spacing w:line="480" w:lineRule="auto"/>
      </w:pPr>
      <w:r>
        <w:br w:type="page"/>
      </w:r>
    </w:p>
    <w:p w14:paraId="3B309D73" w14:textId="37CE2F2D" w:rsidR="0080636D" w:rsidRDefault="009E31F0" w:rsidP="001A31D4">
      <w:pPr>
        <w:spacing w:line="480" w:lineRule="auto"/>
        <w:rPr>
          <w:b/>
          <w:bCs/>
        </w:rPr>
      </w:pPr>
      <w:r>
        <w:rPr>
          <w:b/>
          <w:bCs/>
        </w:rPr>
        <w:lastRenderedPageBreak/>
        <w:t xml:space="preserve">Figure </w:t>
      </w:r>
      <w:r w:rsidR="0004004B">
        <w:rPr>
          <w:b/>
          <w:bCs/>
        </w:rPr>
        <w:t>3</w:t>
      </w:r>
    </w:p>
    <w:p w14:paraId="392C0986" w14:textId="11B4AB53" w:rsidR="0080636D" w:rsidRDefault="0080636D" w:rsidP="001A31D4">
      <w:pPr>
        <w:spacing w:line="480" w:lineRule="auto"/>
        <w:rPr>
          <w:b/>
          <w:bCs/>
        </w:rPr>
      </w:pPr>
      <w:r>
        <w:rPr>
          <w:b/>
          <w:bCs/>
          <w:noProof/>
        </w:rPr>
        <w:drawing>
          <wp:inline distT="0" distB="0" distL="0" distR="0" wp14:anchorId="5B1D428D" wp14:editId="38D68477">
            <wp:extent cx="6670364" cy="3335182"/>
            <wp:effectExtent l="0" t="0" r="0" b="508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2"/>
                    <a:stretch>
                      <a:fillRect/>
                    </a:stretch>
                  </pic:blipFill>
                  <pic:spPr>
                    <a:xfrm>
                      <a:off x="0" y="0"/>
                      <a:ext cx="6711754" cy="3355877"/>
                    </a:xfrm>
                    <a:prstGeom prst="rect">
                      <a:avLst/>
                    </a:prstGeom>
                  </pic:spPr>
                </pic:pic>
              </a:graphicData>
            </a:graphic>
          </wp:inline>
        </w:drawing>
      </w:r>
    </w:p>
    <w:p w14:paraId="2A3DAD0D" w14:textId="77777777" w:rsidR="008B104C" w:rsidRDefault="009E31F0" w:rsidP="001A31D4">
      <w:pPr>
        <w:spacing w:line="480" w:lineRule="auto"/>
        <w:rPr>
          <w:rFonts w:eastAsia="Times New Roman" w:cs="Times New Roman"/>
          <w:color w:val="000000" w:themeColor="text1"/>
        </w:rPr>
      </w:pPr>
      <w:r>
        <w:rPr>
          <w:b/>
          <w:bCs/>
        </w:rPr>
        <w:t xml:space="preserve">Figure </w:t>
      </w:r>
      <w:r w:rsidR="0004004B">
        <w:rPr>
          <w:b/>
          <w:bCs/>
        </w:rPr>
        <w:t>3</w:t>
      </w:r>
      <w:r>
        <w:t xml:space="preserve"> </w:t>
      </w:r>
      <w:r w:rsidR="00490BC5" w:rsidRPr="001B10F7">
        <w:t>Effects</w:t>
      </w:r>
      <w:r w:rsidR="00490BC5">
        <w:t xml:space="preserve"> of soil nitrogen fertilization and inoculation on </w:t>
      </w:r>
      <w:r w:rsidR="00490BC5">
        <w:rPr>
          <w:i/>
          <w:iCs/>
        </w:rPr>
        <w:t>G. max</w:t>
      </w:r>
      <w:r w:rsidR="00490BC5">
        <w:t xml:space="preserve"> leaf nitrogen per unit leaf area (panel A), leaf nitrogen per unit leaf biomass (panel B), and specific leaf area (panel C). Soil nitrogen fertilization is represented categorically on the x-axis, while inoculation </w:t>
      </w:r>
      <w:r w:rsidR="00F9445D">
        <w:t xml:space="preserve">treatment </w:t>
      </w:r>
      <w:r w:rsidR="00490BC5">
        <w:t>is represented by colored boxplots. Yellow</w:t>
      </w:r>
      <w:r w:rsidR="007A2F1C">
        <w:t xml:space="preserve"> shaded</w:t>
      </w:r>
      <w:r w:rsidR="00490BC5">
        <w:t xml:space="preserve"> boxplots indicate individuals that were not inoculated</w:t>
      </w:r>
      <w:r w:rsidR="00490BC5" w:rsidRPr="00490BC5">
        <w:t xml:space="preserve"> </w:t>
      </w:r>
      <w:r w:rsidR="00490BC5">
        <w:t xml:space="preserve">with </w:t>
      </w:r>
      <w:r w:rsidR="00490BC5">
        <w:rPr>
          <w:i/>
          <w:iCs/>
        </w:rPr>
        <w:t>B. japonicum</w:t>
      </w:r>
      <w:r w:rsidR="00490BC5">
        <w:t>, while red</w:t>
      </w:r>
      <w:r w:rsidR="007A2F1C">
        <w:t xml:space="preserve"> shaded</w:t>
      </w:r>
      <w:r w:rsidR="00490BC5">
        <w:t xml:space="preserve"> boxplots indicate individuals that were inoculated with </w:t>
      </w:r>
      <w:r w:rsidR="00490BC5">
        <w:rPr>
          <w:i/>
          <w:iCs/>
        </w:rPr>
        <w:t>B. japonicum</w:t>
      </w:r>
      <w:r w:rsidR="00490BC5">
        <w:t xml:space="preserve">. </w:t>
      </w:r>
      <w:r w:rsidR="0079226D"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7A7928">
        <w:rPr>
          <w:rFonts w:eastAsia="Times New Roman" w:cs="Times New Roman"/>
          <w:color w:val="000000" w:themeColor="text1"/>
        </w:rPr>
        <w:t>p</w:t>
      </w:r>
      <w:r w:rsidR="0079226D" w:rsidRPr="6E1ABADC">
        <w:rPr>
          <w:rFonts w:eastAsia="Times New Roman" w:cs="Times New Roman"/>
          <w:color w:val="000000" w:themeColor="text1"/>
        </w:rPr>
        <w:t>&lt;0.05).</w:t>
      </w:r>
    </w:p>
    <w:p w14:paraId="14BDAABD" w14:textId="71000E9E" w:rsidR="007A2F1C" w:rsidRDefault="007A2F1C" w:rsidP="001A31D4">
      <w:pPr>
        <w:spacing w:line="480" w:lineRule="auto"/>
      </w:pPr>
      <w:r>
        <w:br w:type="page"/>
      </w:r>
    </w:p>
    <w:p w14:paraId="5B469B50" w14:textId="1885A216" w:rsidR="00F75EB7" w:rsidRDefault="007A2F1C" w:rsidP="009D6E5B">
      <w:pPr>
        <w:spacing w:line="480" w:lineRule="auto"/>
      </w:pPr>
      <w:r>
        <w:rPr>
          <w:i/>
          <w:iCs/>
        </w:rPr>
        <w:lastRenderedPageBreak/>
        <w:t>Leaf photosynthesis</w:t>
      </w:r>
      <w:r w:rsidR="00AF1559">
        <w:rPr>
          <w:i/>
          <w:iCs/>
        </w:rPr>
        <w:t xml:space="preserve"> and gas exchange</w:t>
      </w:r>
    </w:p>
    <w:p w14:paraId="1947EC02" w14:textId="2CB076E4" w:rsidR="008B104C" w:rsidRDefault="009E304C" w:rsidP="008B104C">
      <w:pPr>
        <w:spacing w:line="480" w:lineRule="auto"/>
        <w:ind w:firstLine="720"/>
      </w:pPr>
      <w:r>
        <w:t xml:space="preserve">Increasing </w:t>
      </w:r>
      <w:r w:rsidR="003873F0">
        <w:t xml:space="preserve">nitrogen fertilization </w:t>
      </w:r>
      <w:r w:rsidR="00AA5502">
        <w:t>had a</w:t>
      </w:r>
      <w:r w:rsidR="00942187">
        <w:t xml:space="preserve"> weak</w:t>
      </w:r>
      <w:r w:rsidR="00AA5502">
        <w:t xml:space="preserve"> negative effect on</w:t>
      </w:r>
      <w:r>
        <w:t xml:space="preserve"> </w:t>
      </w:r>
      <w:proofErr w:type="spellStart"/>
      <w:r w:rsidR="00D634C4">
        <w:rPr>
          <w:i/>
          <w:iCs/>
        </w:rPr>
        <w:t>A</w:t>
      </w:r>
      <w:r w:rsidR="00D634C4">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AA5502">
        <w:t xml:space="preserve"> </w:t>
      </w:r>
      <w:r w:rsidR="003873F0">
        <w:t xml:space="preserve">(Table </w:t>
      </w:r>
      <w:r w:rsidR="00F640C8">
        <w:t>3</w:t>
      </w:r>
      <w:r w:rsidR="003873F0">
        <w:t xml:space="preserve">; Fig. </w:t>
      </w:r>
      <w:r w:rsidR="0004004B">
        <w:t>4</w:t>
      </w:r>
      <w:r w:rsidR="00055528">
        <w:t>A</w:t>
      </w:r>
      <w:r w:rsidR="00AA5502">
        <w:t>-</w:t>
      </w:r>
      <w:r w:rsidR="0004004B">
        <w:t>C</w:t>
      </w:r>
      <w:r w:rsidR="003873F0">
        <w:t>)</w:t>
      </w:r>
      <w:r w:rsidR="0004004B">
        <w:t xml:space="preserve">. Specifically, individuals grown under high fertilization had 20.8%, </w:t>
      </w:r>
      <w:r w:rsidR="00942187">
        <w:t>11.</w:t>
      </w:r>
      <w:r w:rsidR="00370AD1">
        <w:t>3</w:t>
      </w:r>
      <w:r w:rsidR="0004004B">
        <w:t xml:space="preserve">%, and </w:t>
      </w:r>
      <w:r w:rsidR="00370AD1">
        <w:t>10.8</w:t>
      </w:r>
      <w:r w:rsidR="0004004B">
        <w:t xml:space="preserve">% lower </w:t>
      </w:r>
      <w:proofErr w:type="spellStart"/>
      <w:r w:rsidR="0004004B">
        <w:rPr>
          <w:i/>
          <w:iCs/>
        </w:rPr>
        <w:t>A</w:t>
      </w:r>
      <w:r w:rsidR="0004004B">
        <w:rPr>
          <w:vertAlign w:val="subscript"/>
        </w:rPr>
        <w:t>net</w:t>
      </w:r>
      <w:proofErr w:type="spellEnd"/>
      <w:r w:rsidR="0004004B">
        <w:t xml:space="preserve">, </w:t>
      </w:r>
      <w:r w:rsidR="0004004B">
        <w:rPr>
          <w:i/>
          <w:iCs/>
        </w:rPr>
        <w:t>V</w:t>
      </w:r>
      <w:r w:rsidR="0004004B">
        <w:rPr>
          <w:vertAlign w:val="subscript"/>
        </w:rPr>
        <w:t xml:space="preserve">cmax25, </w:t>
      </w:r>
      <w:r w:rsidR="0004004B">
        <w:t xml:space="preserve">and </w:t>
      </w:r>
      <w:r w:rsidR="0004004B">
        <w:rPr>
          <w:i/>
          <w:iCs/>
        </w:rPr>
        <w:t>J</w:t>
      </w:r>
      <w:r w:rsidR="0004004B">
        <w:rPr>
          <w:vertAlign w:val="subscript"/>
        </w:rPr>
        <w:t>max25</w:t>
      </w:r>
      <w:r w:rsidR="0004004B">
        <w:t xml:space="preserve"> than those grown under low nitrogen fertilization</w:t>
      </w:r>
      <w:r w:rsidR="00370AD1">
        <w:t xml:space="preserve"> (</w:t>
      </w:r>
      <w:proofErr w:type="spellStart"/>
      <w:r w:rsidR="00370AD1">
        <w:t>Tukey</w:t>
      </w:r>
      <w:r w:rsidR="00370AD1">
        <w:rPr>
          <w:vertAlign w:val="subscript"/>
        </w:rPr>
        <w:t>Anet</w:t>
      </w:r>
      <w:proofErr w:type="spellEnd"/>
      <w:r w:rsidR="00370AD1">
        <w:t>: p&lt;0.001; Tukey</w:t>
      </w:r>
      <w:r w:rsidR="00370AD1">
        <w:rPr>
          <w:vertAlign w:val="subscript"/>
        </w:rPr>
        <w:t>Vcmax25</w:t>
      </w:r>
      <w:r w:rsidR="00370AD1">
        <w:t>: p=0.043; Tukey</w:t>
      </w:r>
      <w:r w:rsidR="00370AD1">
        <w:rPr>
          <w:vertAlign w:val="subscript"/>
        </w:rPr>
        <w:t>Jmax25</w:t>
      </w:r>
      <w:r w:rsidR="00370AD1">
        <w:t>: p=0.038), respectively</w:t>
      </w:r>
      <w:r w:rsidRPr="00532E28">
        <w:t>.</w:t>
      </w:r>
      <w:r>
        <w:t xml:space="preserve"> </w:t>
      </w:r>
      <w:r w:rsidR="00942187">
        <w:t xml:space="preserve">There was no </w:t>
      </w:r>
      <w:r w:rsidR="00370AD1">
        <w:t>observable inoculation effect</w:t>
      </w:r>
      <w:r w:rsidR="00942187">
        <w:t xml:space="preserve"> or interaction between fertilization and inoculation on </w:t>
      </w:r>
      <w:proofErr w:type="spellStart"/>
      <w:r w:rsidR="00942187">
        <w:rPr>
          <w:i/>
          <w:iCs/>
        </w:rPr>
        <w:t>A</w:t>
      </w:r>
      <w:r w:rsidR="00942187">
        <w:rPr>
          <w:vertAlign w:val="subscript"/>
        </w:rPr>
        <w:t>net</w:t>
      </w:r>
      <w:proofErr w:type="spellEnd"/>
      <w:r w:rsidR="00942187">
        <w:t xml:space="preserve">, </w:t>
      </w:r>
      <w:r w:rsidR="00942187">
        <w:rPr>
          <w:i/>
          <w:iCs/>
        </w:rPr>
        <w:t>V</w:t>
      </w:r>
      <w:r w:rsidR="00942187">
        <w:rPr>
          <w:vertAlign w:val="subscript"/>
        </w:rPr>
        <w:t>cmax25</w:t>
      </w:r>
      <w:r w:rsidR="00942187">
        <w:t xml:space="preserve">, or </w:t>
      </w:r>
      <w:r w:rsidR="00942187" w:rsidRPr="002F0BBB">
        <w:rPr>
          <w:i/>
          <w:iCs/>
        </w:rPr>
        <w:t>J</w:t>
      </w:r>
      <w:r w:rsidR="00942187" w:rsidRPr="002F0BBB">
        <w:rPr>
          <w:vertAlign w:val="subscript"/>
        </w:rPr>
        <w:t>max25</w:t>
      </w:r>
      <w:r w:rsidR="00942187">
        <w:t xml:space="preserve"> (Table 3). </w:t>
      </w:r>
      <w:r w:rsidR="00DE6B10">
        <w:t xml:space="preserve">Similar reductions in </w:t>
      </w:r>
      <w:r w:rsidR="00DE6B10">
        <w:rPr>
          <w:i/>
          <w:iCs/>
        </w:rPr>
        <w:t>V</w:t>
      </w:r>
      <w:r w:rsidR="00DE6B10">
        <w:rPr>
          <w:vertAlign w:val="subscript"/>
        </w:rPr>
        <w:t>cmax25</w:t>
      </w:r>
      <w:r w:rsidR="00DE6B10" w:rsidRPr="00DE6B10">
        <w:t xml:space="preserve"> </w:t>
      </w:r>
      <w:r w:rsidR="00DE6B10">
        <w:t xml:space="preserve">and </w:t>
      </w:r>
      <w:r w:rsidR="00DE6B10">
        <w:rPr>
          <w:i/>
          <w:iCs/>
        </w:rPr>
        <w:t>J</w:t>
      </w:r>
      <w:r w:rsidR="00DE6B10">
        <w:rPr>
          <w:vertAlign w:val="subscript"/>
        </w:rPr>
        <w:t>max25</w:t>
      </w:r>
      <w:r w:rsidR="00DE6B10">
        <w:t xml:space="preserve"> with fertilization yielded no observable effect of fertilization on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(Table 3); however, there was a weak stimulation in </w:t>
      </w:r>
      <w:r w:rsidR="00DE6B10" w:rsidRPr="002F0BBB">
        <w:rPr>
          <w:i/>
          <w:iCs/>
        </w:rPr>
        <w:t>J</w:t>
      </w:r>
      <w:r w:rsidR="00DE6B10" w:rsidRPr="002F0BBB">
        <w:rPr>
          <w:vertAlign w:val="subscript"/>
        </w:rPr>
        <w:t>max25</w:t>
      </w:r>
      <w:r w:rsidR="00DE6B10" w:rsidRPr="002F0BBB">
        <w:t>:</w:t>
      </w:r>
      <w:r w:rsidR="00DE6B10" w:rsidRPr="002F0BBB">
        <w:rPr>
          <w:i/>
          <w:iCs/>
        </w:rPr>
        <w:t>V</w:t>
      </w:r>
      <w:r w:rsidR="00DE6B10" w:rsidRPr="002F0BBB">
        <w:rPr>
          <w:vertAlign w:val="subscript"/>
        </w:rPr>
        <w:t>cmax25</w:t>
      </w:r>
      <w:r w:rsidR="00DE6B10">
        <w:t xml:space="preserve"> with inoculation (Table 3). </w:t>
      </w:r>
      <w:r w:rsidR="00BD310E">
        <w:rPr>
          <w:i/>
          <w:iCs/>
        </w:rPr>
        <w:t>R</w:t>
      </w:r>
      <w:r w:rsidR="00BD310E">
        <w:rPr>
          <w:vertAlign w:val="subscript"/>
        </w:rPr>
        <w:t>d25</w:t>
      </w:r>
      <w:r w:rsidR="00BD310E">
        <w:t xml:space="preserve"> w</w:t>
      </w:r>
      <w:r w:rsidR="00E372EE">
        <w:t>as</w:t>
      </w:r>
      <w:r w:rsidR="00BD310E">
        <w:t xml:space="preserve"> </w:t>
      </w:r>
      <w:r w:rsidR="00E372EE">
        <w:t>determined through</w:t>
      </w:r>
      <w:r w:rsidR="00BD310E">
        <w:t xml:space="preserve"> a weak</w:t>
      </w:r>
      <w:r w:rsidR="00E372EE">
        <w:t xml:space="preserve"> </w:t>
      </w:r>
      <w:r w:rsidR="00BD310E">
        <w:t xml:space="preserve">interaction between nitrogen fertilization and inoculation </w:t>
      </w:r>
      <w:r w:rsidR="00055528">
        <w:t xml:space="preserve">(Table </w:t>
      </w:r>
      <w:r w:rsidR="0048004A">
        <w:t>3</w:t>
      </w:r>
      <w:r w:rsidR="00055528">
        <w:t xml:space="preserve">; Fig. </w:t>
      </w:r>
      <w:r w:rsidR="0004004B">
        <w:t>4</w:t>
      </w:r>
      <w:r w:rsidR="00055528">
        <w:t>D)</w:t>
      </w:r>
      <w:r w:rsidR="00BD310E">
        <w:t xml:space="preserve">. </w:t>
      </w:r>
      <w:r w:rsidR="00FE6DAB">
        <w:t>This interaction indicated that inoculated individuals grown under high nitrogen fertilization (</w:t>
      </w:r>
      <w:r w:rsidR="008E75B9">
        <w:t>0.81</w:t>
      </w:r>
      <w:r w:rsidR="008E75B9" w:rsidRPr="008E75B9">
        <w:sym w:font="Symbol" w:char="F0B1"/>
      </w:r>
      <w:r w:rsidR="008E75B9" w:rsidRPr="008E75B9">
        <w:t xml:space="preserve">0.07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xml:space="preserve">) had </w:t>
      </w:r>
      <w:r w:rsidR="008E75B9">
        <w:t>47.2</w:t>
      </w:r>
      <w:r w:rsidR="00FE6DAB">
        <w:t xml:space="preserve">% higher </w:t>
      </w:r>
      <w:r w:rsidR="00FE6DAB">
        <w:rPr>
          <w:i/>
          <w:iCs/>
        </w:rPr>
        <w:t>R</w:t>
      </w:r>
      <w:r w:rsidR="00FE6DAB">
        <w:rPr>
          <w:vertAlign w:val="subscript"/>
        </w:rPr>
        <w:t>d25</w:t>
      </w:r>
      <w:r w:rsidR="00FE6DAB">
        <w:t xml:space="preserve"> values than inoculated individuals grown under low nitrogen fertilization (</w:t>
      </w:r>
      <w:r w:rsidR="008E75B9">
        <w:t>0.55</w:t>
      </w:r>
      <w:r w:rsidR="008E75B9" w:rsidRPr="008E75B9">
        <w:sym w:font="Symbol" w:char="F0B1"/>
      </w:r>
      <w:r w:rsidR="008E75B9" w:rsidRPr="008E75B9">
        <w:t xml:space="preserve">0.04 </w:t>
      </w:r>
      <w:r w:rsidR="00FE6DAB" w:rsidRPr="008E75B9">
        <w:rPr>
          <w:lang w:val="el-GR"/>
        </w:rPr>
        <w:t>μ</w:t>
      </w:r>
      <w:r w:rsidR="00FE6DAB" w:rsidRPr="008E75B9">
        <w:t>mol m</w:t>
      </w:r>
      <w:r w:rsidR="00FE6DAB" w:rsidRPr="008E75B9">
        <w:rPr>
          <w:vertAlign w:val="superscript"/>
        </w:rPr>
        <w:t>-2</w:t>
      </w:r>
      <w:r w:rsidR="00FE6DAB" w:rsidRPr="008E75B9">
        <w:t xml:space="preserve"> s</w:t>
      </w:r>
      <w:r w:rsidR="00FE6DAB" w:rsidRPr="008E75B9">
        <w:rPr>
          <w:vertAlign w:val="superscript"/>
        </w:rPr>
        <w:t>-1</w:t>
      </w:r>
      <w:r w:rsidR="00FE6DAB">
        <w:t>; Tukey: p=</w:t>
      </w:r>
      <w:r w:rsidR="008E75B9">
        <w:t>0.004</w:t>
      </w:r>
      <w:r w:rsidR="00FE6DAB">
        <w:t>), with no fertilization effect observed in non-inoculated individuals</w:t>
      </w:r>
      <w:r w:rsidR="002F0BBB" w:rsidRPr="00D634C4">
        <w:t xml:space="preserve"> (Tukey: p=0.956).</w:t>
      </w:r>
    </w:p>
    <w:p w14:paraId="08CDC5AC" w14:textId="77777777" w:rsidR="008B104C" w:rsidRPr="009C62F2" w:rsidRDefault="008B104C" w:rsidP="008B104C">
      <w:pPr>
        <w:spacing w:line="480" w:lineRule="auto"/>
      </w:pPr>
    </w:p>
    <w:p w14:paraId="212B52C6" w14:textId="77777777" w:rsidR="007A2F1C" w:rsidRDefault="007A2F1C" w:rsidP="00A85036">
      <w:pPr>
        <w:spacing w:line="480" w:lineRule="auto"/>
        <w:sectPr w:rsidR="007A2F1C" w:rsidSect="004C3C71">
          <w:pgSz w:w="12240" w:h="15840"/>
          <w:pgMar w:top="1440" w:right="1440" w:bottom="1440" w:left="1440" w:header="720" w:footer="720" w:gutter="0"/>
          <w:lnNumType w:countBy="1" w:restart="continuous"/>
          <w:cols w:space="720"/>
          <w:docGrid w:linePitch="360"/>
        </w:sectPr>
      </w:pPr>
    </w:p>
    <w:p w14:paraId="359C997A" w14:textId="298E2962" w:rsidR="008D6E2F" w:rsidRDefault="007A2F1C" w:rsidP="009D6E5B">
      <w:pPr>
        <w:spacing w:line="480" w:lineRule="auto"/>
      </w:pPr>
      <w:r>
        <w:rPr>
          <w:b/>
          <w:bCs/>
        </w:rPr>
        <w:lastRenderedPageBreak/>
        <w:t xml:space="preserve">Table </w:t>
      </w:r>
      <w:r w:rsidR="00EB0C0F">
        <w:rPr>
          <w:b/>
          <w:bCs/>
        </w:rPr>
        <w:t>3</w:t>
      </w:r>
      <w:r>
        <w:t xml:space="preserve"> Analysis of variance results exploring effect of soil nitrogen </w:t>
      </w:r>
      <w:r w:rsidR="0033651D">
        <w:t xml:space="preserve">fertilization, inoculation with </w:t>
      </w:r>
      <w:r w:rsidR="0033651D">
        <w:rPr>
          <w:i/>
          <w:iCs/>
        </w:rPr>
        <w:t>B. japonicum</w:t>
      </w:r>
      <w:r w:rsidR="0033651D">
        <w:t>, and interactions between soil nitrogen fertilization and inoculation on leaf photosynthesis and gas exchange</w:t>
      </w:r>
      <w:r>
        <w:t>*</w:t>
      </w:r>
    </w:p>
    <w:tbl>
      <w:tblPr>
        <w:tblStyle w:val="TableGridLight"/>
        <w:tblW w:w="12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876"/>
      </w:tblGrid>
      <w:tr w:rsidR="004B1EA4" w:rsidRPr="009515D2" w14:paraId="7869E195" w14:textId="77777777" w:rsidTr="004B1EA4">
        <w:tc>
          <w:tcPr>
            <w:tcW w:w="2516" w:type="dxa"/>
            <w:gridSpan w:val="2"/>
            <w:tcBorders>
              <w:bottom w:val="single" w:sz="4" w:space="0" w:color="auto"/>
            </w:tcBorders>
          </w:tcPr>
          <w:p w14:paraId="440F8845" w14:textId="77777777" w:rsidR="004B1EA4" w:rsidRPr="009515D2" w:rsidRDefault="004B1EA4" w:rsidP="00A85036">
            <w:pPr>
              <w:spacing w:line="276" w:lineRule="auto"/>
              <w:rPr>
                <w:b/>
                <w:bCs/>
                <w:sz w:val="22"/>
                <w:szCs w:val="22"/>
              </w:rPr>
            </w:pPr>
          </w:p>
        </w:tc>
        <w:tc>
          <w:tcPr>
            <w:tcW w:w="2008" w:type="dxa"/>
            <w:gridSpan w:val="2"/>
            <w:tcBorders>
              <w:bottom w:val="single" w:sz="4" w:space="0" w:color="auto"/>
            </w:tcBorders>
          </w:tcPr>
          <w:p w14:paraId="22EB8E91" w14:textId="06A22E57" w:rsidR="004B1EA4" w:rsidRPr="009515D2" w:rsidRDefault="004B1EA4" w:rsidP="00A85036">
            <w:pPr>
              <w:spacing w:line="276" w:lineRule="auto"/>
              <w:jc w:val="right"/>
              <w:rPr>
                <w:b/>
                <w:bCs/>
                <w:sz w:val="22"/>
                <w:szCs w:val="22"/>
                <w:vertAlign w:val="subscript"/>
              </w:rPr>
            </w:pPr>
            <w:proofErr w:type="spellStart"/>
            <w:r w:rsidRPr="009515D2">
              <w:rPr>
                <w:b/>
                <w:bCs/>
                <w:i/>
                <w:iCs/>
                <w:sz w:val="22"/>
                <w:szCs w:val="22"/>
              </w:rPr>
              <w:t>A</w:t>
            </w:r>
            <w:r w:rsidRPr="009515D2">
              <w:rPr>
                <w:b/>
                <w:bCs/>
                <w:sz w:val="22"/>
                <w:szCs w:val="22"/>
                <w:vertAlign w:val="subscript"/>
              </w:rPr>
              <w:t>net</w:t>
            </w:r>
            <w:proofErr w:type="spellEnd"/>
          </w:p>
        </w:tc>
        <w:tc>
          <w:tcPr>
            <w:tcW w:w="2009" w:type="dxa"/>
            <w:gridSpan w:val="2"/>
            <w:tcBorders>
              <w:bottom w:val="single" w:sz="4" w:space="0" w:color="auto"/>
            </w:tcBorders>
          </w:tcPr>
          <w:p w14:paraId="41C91FCD"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5BD5CE1E" w14:textId="77777777" w:rsidR="004B1EA4" w:rsidRPr="009515D2" w:rsidRDefault="004B1EA4" w:rsidP="00A85036">
            <w:pPr>
              <w:spacing w:line="276" w:lineRule="auto"/>
              <w:jc w:val="right"/>
              <w:rPr>
                <w:b/>
                <w:bCs/>
                <w:sz w:val="22"/>
                <w:szCs w:val="22"/>
                <w:vertAlign w:val="subscript"/>
              </w:rPr>
            </w:pPr>
            <w:r w:rsidRPr="009515D2">
              <w:rPr>
                <w:b/>
                <w:bCs/>
                <w:i/>
                <w:iCs/>
                <w:sz w:val="22"/>
                <w:szCs w:val="22"/>
              </w:rPr>
              <w:t>J</w:t>
            </w:r>
            <w:r w:rsidRPr="009515D2">
              <w:rPr>
                <w:b/>
                <w:bCs/>
                <w:sz w:val="22"/>
                <w:szCs w:val="22"/>
                <w:vertAlign w:val="subscript"/>
              </w:rPr>
              <w:t>max25</w:t>
            </w:r>
          </w:p>
        </w:tc>
        <w:tc>
          <w:tcPr>
            <w:tcW w:w="2009" w:type="dxa"/>
            <w:gridSpan w:val="2"/>
            <w:tcBorders>
              <w:bottom w:val="single" w:sz="4" w:space="0" w:color="auto"/>
            </w:tcBorders>
          </w:tcPr>
          <w:p w14:paraId="34513C27" w14:textId="77777777" w:rsidR="004B1EA4" w:rsidRPr="009515D2" w:rsidRDefault="004B1EA4" w:rsidP="00A85036">
            <w:pPr>
              <w:spacing w:line="276" w:lineRule="auto"/>
              <w:jc w:val="right"/>
              <w:rPr>
                <w:b/>
                <w:bCs/>
                <w:sz w:val="22"/>
                <w:szCs w:val="22"/>
              </w:rPr>
            </w:pPr>
            <w:r w:rsidRPr="009515D2">
              <w:rPr>
                <w:b/>
                <w:bCs/>
                <w:i/>
                <w:iCs/>
                <w:sz w:val="22"/>
                <w:szCs w:val="22"/>
              </w:rPr>
              <w:t>J</w:t>
            </w:r>
            <w:r w:rsidRPr="009515D2">
              <w:rPr>
                <w:b/>
                <w:bCs/>
                <w:sz w:val="22"/>
                <w:szCs w:val="22"/>
                <w:vertAlign w:val="subscript"/>
              </w:rPr>
              <w:t>max25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1872" w:type="dxa"/>
            <w:gridSpan w:val="2"/>
            <w:tcBorders>
              <w:bottom w:val="single" w:sz="4" w:space="0" w:color="auto"/>
            </w:tcBorders>
          </w:tcPr>
          <w:p w14:paraId="2B7D632F" w14:textId="36AC814F" w:rsidR="004B1EA4" w:rsidRPr="009515D2" w:rsidRDefault="004B1EA4" w:rsidP="00A85036">
            <w:pPr>
              <w:spacing w:line="276" w:lineRule="auto"/>
              <w:jc w:val="right"/>
              <w:rPr>
                <w:b/>
                <w:bCs/>
                <w:sz w:val="22"/>
                <w:szCs w:val="22"/>
              </w:rPr>
            </w:pPr>
            <w:r w:rsidRPr="009515D2">
              <w:rPr>
                <w:b/>
                <w:bCs/>
                <w:i/>
                <w:iCs/>
                <w:sz w:val="22"/>
                <w:szCs w:val="22"/>
              </w:rPr>
              <w:t>R</w:t>
            </w:r>
            <w:r w:rsidRPr="009515D2">
              <w:rPr>
                <w:b/>
                <w:bCs/>
                <w:sz w:val="22"/>
                <w:szCs w:val="22"/>
                <w:vertAlign w:val="subscript"/>
              </w:rPr>
              <w:t>d25</w:t>
            </w:r>
          </w:p>
        </w:tc>
      </w:tr>
      <w:tr w:rsidR="004B1EA4" w:rsidRPr="009515D2" w14:paraId="7F809614" w14:textId="77777777" w:rsidTr="004B1EA4">
        <w:tc>
          <w:tcPr>
            <w:tcW w:w="1980" w:type="dxa"/>
            <w:tcBorders>
              <w:top w:val="single" w:sz="4" w:space="0" w:color="auto"/>
              <w:bottom w:val="single" w:sz="4" w:space="0" w:color="auto"/>
            </w:tcBorders>
          </w:tcPr>
          <w:p w14:paraId="1100190D" w14:textId="77777777" w:rsidR="004B1EA4" w:rsidRPr="009515D2" w:rsidRDefault="004B1EA4" w:rsidP="00A85036">
            <w:pPr>
              <w:spacing w:line="276" w:lineRule="auto"/>
              <w:rPr>
                <w:sz w:val="22"/>
                <w:szCs w:val="22"/>
              </w:rPr>
            </w:pPr>
          </w:p>
        </w:tc>
        <w:tc>
          <w:tcPr>
            <w:tcW w:w="536" w:type="dxa"/>
            <w:tcBorders>
              <w:top w:val="single" w:sz="4" w:space="0" w:color="auto"/>
              <w:bottom w:val="single" w:sz="4" w:space="0" w:color="auto"/>
            </w:tcBorders>
          </w:tcPr>
          <w:p w14:paraId="4BCDCE61" w14:textId="77777777" w:rsidR="004B1EA4" w:rsidRPr="009515D2" w:rsidRDefault="004B1EA4"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31734418"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2E0812E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6CAEF82"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25306CC"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389F45"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542E7C5"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62C231E7" w14:textId="77777777" w:rsidR="004B1EA4" w:rsidRPr="009515D2" w:rsidRDefault="004B1EA4"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F0153BE" w14:textId="77777777" w:rsidR="004B1EA4" w:rsidRPr="009515D2" w:rsidRDefault="004B1EA4"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0F67E4A" w14:textId="77777777" w:rsidR="004B1EA4" w:rsidRPr="009515D2" w:rsidRDefault="004B1EA4" w:rsidP="00A85036">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876" w:type="dxa"/>
            <w:tcBorders>
              <w:top w:val="single" w:sz="4" w:space="0" w:color="auto"/>
              <w:bottom w:val="single" w:sz="4" w:space="0" w:color="auto"/>
            </w:tcBorders>
          </w:tcPr>
          <w:p w14:paraId="0B577D55" w14:textId="77777777" w:rsidR="004B1EA4" w:rsidRPr="009515D2" w:rsidRDefault="004B1EA4" w:rsidP="00A85036">
            <w:pPr>
              <w:spacing w:line="276" w:lineRule="auto"/>
              <w:jc w:val="right"/>
              <w:rPr>
                <w:i/>
                <w:iCs/>
                <w:sz w:val="22"/>
                <w:szCs w:val="22"/>
              </w:rPr>
            </w:pPr>
            <w:r w:rsidRPr="009515D2">
              <w:rPr>
                <w:i/>
                <w:iCs/>
                <w:sz w:val="22"/>
                <w:szCs w:val="22"/>
              </w:rPr>
              <w:t>p</w:t>
            </w:r>
          </w:p>
        </w:tc>
      </w:tr>
      <w:tr w:rsidR="004B1EA4" w:rsidRPr="009515D2" w14:paraId="1A2F7F8F" w14:textId="77777777" w:rsidTr="008D46B4">
        <w:tc>
          <w:tcPr>
            <w:tcW w:w="1980" w:type="dxa"/>
            <w:tcBorders>
              <w:top w:val="single" w:sz="4" w:space="0" w:color="auto"/>
            </w:tcBorders>
          </w:tcPr>
          <w:p w14:paraId="030A6C63" w14:textId="223728B1" w:rsidR="004B1EA4" w:rsidRPr="009515D2" w:rsidRDefault="004B1EA4"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41ECD3D4"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58738E5" w14:textId="161A4811" w:rsidR="004B1EA4" w:rsidRPr="009515D2" w:rsidRDefault="00A747FF" w:rsidP="00A85036">
            <w:pPr>
              <w:spacing w:line="276" w:lineRule="auto"/>
              <w:jc w:val="right"/>
              <w:rPr>
                <w:sz w:val="22"/>
                <w:szCs w:val="22"/>
              </w:rPr>
            </w:pPr>
            <w:r>
              <w:rPr>
                <w:sz w:val="22"/>
                <w:szCs w:val="22"/>
              </w:rPr>
              <w:t>15.82</w:t>
            </w:r>
          </w:p>
        </w:tc>
        <w:tc>
          <w:tcPr>
            <w:tcW w:w="1012" w:type="dxa"/>
            <w:tcBorders>
              <w:top w:val="single" w:sz="4" w:space="0" w:color="auto"/>
            </w:tcBorders>
          </w:tcPr>
          <w:p w14:paraId="1F9E819C" w14:textId="3C3D2E8A" w:rsidR="004B1EA4" w:rsidRPr="009515D2" w:rsidRDefault="004B1EA4"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1EDEFE0A" w14:textId="363C1FFE" w:rsidR="004B1EA4" w:rsidRPr="009515D2" w:rsidRDefault="003A5F9A" w:rsidP="00A85036">
            <w:pPr>
              <w:spacing w:line="276" w:lineRule="auto"/>
              <w:jc w:val="right"/>
              <w:rPr>
                <w:sz w:val="22"/>
                <w:szCs w:val="22"/>
              </w:rPr>
            </w:pPr>
            <w:r>
              <w:rPr>
                <w:sz w:val="22"/>
                <w:szCs w:val="22"/>
              </w:rPr>
              <w:t>4.28</w:t>
            </w:r>
          </w:p>
        </w:tc>
        <w:tc>
          <w:tcPr>
            <w:tcW w:w="1013" w:type="dxa"/>
            <w:tcBorders>
              <w:top w:val="single" w:sz="4" w:space="0" w:color="auto"/>
            </w:tcBorders>
          </w:tcPr>
          <w:p w14:paraId="6BC47A3B" w14:textId="3BD195BF" w:rsidR="004B1EA4" w:rsidRPr="003A5F9A" w:rsidRDefault="008D46B4" w:rsidP="00A85036">
            <w:pPr>
              <w:spacing w:line="276" w:lineRule="auto"/>
              <w:jc w:val="right"/>
              <w:rPr>
                <w:b/>
                <w:bCs/>
                <w:sz w:val="22"/>
                <w:szCs w:val="22"/>
              </w:rPr>
            </w:pPr>
            <w:r w:rsidRPr="003A5F9A">
              <w:rPr>
                <w:b/>
                <w:bCs/>
                <w:sz w:val="22"/>
                <w:szCs w:val="22"/>
              </w:rPr>
              <w:t>0.0</w:t>
            </w:r>
            <w:r w:rsidR="003A5F9A" w:rsidRPr="003A5F9A">
              <w:rPr>
                <w:b/>
                <w:bCs/>
                <w:sz w:val="22"/>
                <w:szCs w:val="22"/>
              </w:rPr>
              <w:t>38</w:t>
            </w:r>
          </w:p>
        </w:tc>
        <w:tc>
          <w:tcPr>
            <w:tcW w:w="996" w:type="dxa"/>
            <w:tcBorders>
              <w:top w:val="single" w:sz="4" w:space="0" w:color="auto"/>
            </w:tcBorders>
          </w:tcPr>
          <w:p w14:paraId="6B9216E7" w14:textId="7FA6A2F2" w:rsidR="004B1EA4" w:rsidRPr="009515D2" w:rsidRDefault="003A5F9A" w:rsidP="00A85036">
            <w:pPr>
              <w:spacing w:line="276" w:lineRule="auto"/>
              <w:jc w:val="right"/>
              <w:rPr>
                <w:sz w:val="22"/>
                <w:szCs w:val="22"/>
              </w:rPr>
            </w:pPr>
            <w:r>
              <w:rPr>
                <w:sz w:val="22"/>
                <w:szCs w:val="22"/>
              </w:rPr>
              <w:t>4.53</w:t>
            </w:r>
          </w:p>
        </w:tc>
        <w:tc>
          <w:tcPr>
            <w:tcW w:w="1013" w:type="dxa"/>
            <w:tcBorders>
              <w:top w:val="single" w:sz="4" w:space="0" w:color="auto"/>
            </w:tcBorders>
          </w:tcPr>
          <w:p w14:paraId="5E85844B" w14:textId="2424F0AF"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Borders>
              <w:top w:val="single" w:sz="4" w:space="0" w:color="auto"/>
            </w:tcBorders>
          </w:tcPr>
          <w:p w14:paraId="43310C22" w14:textId="7D9E4262" w:rsidR="004B1EA4" w:rsidRPr="009515D2" w:rsidRDefault="003A5F9A" w:rsidP="00A85036">
            <w:pPr>
              <w:spacing w:line="276" w:lineRule="auto"/>
              <w:jc w:val="right"/>
              <w:rPr>
                <w:sz w:val="22"/>
                <w:szCs w:val="22"/>
              </w:rPr>
            </w:pPr>
            <w:r>
              <w:rPr>
                <w:sz w:val="22"/>
                <w:szCs w:val="22"/>
              </w:rPr>
              <w:t>1.43</w:t>
            </w:r>
          </w:p>
        </w:tc>
        <w:tc>
          <w:tcPr>
            <w:tcW w:w="1013" w:type="dxa"/>
            <w:tcBorders>
              <w:top w:val="single" w:sz="4" w:space="0" w:color="auto"/>
            </w:tcBorders>
            <w:shd w:val="clear" w:color="auto" w:fill="auto"/>
          </w:tcPr>
          <w:p w14:paraId="4BAB5ADA" w14:textId="7F3FF9B9" w:rsidR="004B1EA4" w:rsidRPr="008D46B4" w:rsidRDefault="008D46B4" w:rsidP="00A85036">
            <w:pPr>
              <w:spacing w:line="276" w:lineRule="auto"/>
              <w:jc w:val="right"/>
              <w:rPr>
                <w:sz w:val="22"/>
                <w:szCs w:val="22"/>
              </w:rPr>
            </w:pPr>
            <w:r w:rsidRPr="008D46B4">
              <w:rPr>
                <w:sz w:val="22"/>
                <w:szCs w:val="22"/>
              </w:rPr>
              <w:t>0.</w:t>
            </w:r>
            <w:r w:rsidR="003A5F9A">
              <w:rPr>
                <w:sz w:val="22"/>
                <w:szCs w:val="22"/>
              </w:rPr>
              <w:t>231</w:t>
            </w:r>
          </w:p>
        </w:tc>
        <w:tc>
          <w:tcPr>
            <w:tcW w:w="996" w:type="dxa"/>
            <w:tcBorders>
              <w:top w:val="single" w:sz="4" w:space="0" w:color="auto"/>
            </w:tcBorders>
          </w:tcPr>
          <w:p w14:paraId="07C9499F" w14:textId="42CF87ED" w:rsidR="004B1EA4" w:rsidRPr="009515D2" w:rsidRDefault="00F07852" w:rsidP="00A85036">
            <w:pPr>
              <w:spacing w:line="276" w:lineRule="auto"/>
              <w:jc w:val="right"/>
              <w:rPr>
                <w:sz w:val="22"/>
                <w:szCs w:val="22"/>
              </w:rPr>
            </w:pPr>
            <w:r w:rsidRPr="009515D2">
              <w:rPr>
                <w:sz w:val="22"/>
                <w:szCs w:val="22"/>
              </w:rPr>
              <w:t>8.61</w:t>
            </w:r>
          </w:p>
        </w:tc>
        <w:tc>
          <w:tcPr>
            <w:tcW w:w="876" w:type="dxa"/>
            <w:tcBorders>
              <w:top w:val="single" w:sz="4" w:space="0" w:color="auto"/>
            </w:tcBorders>
          </w:tcPr>
          <w:p w14:paraId="501A05DE" w14:textId="71D1361F" w:rsidR="004B1EA4" w:rsidRPr="009515D2" w:rsidRDefault="00F07852" w:rsidP="00A85036">
            <w:pPr>
              <w:spacing w:line="276" w:lineRule="auto"/>
              <w:jc w:val="right"/>
              <w:rPr>
                <w:b/>
                <w:bCs/>
                <w:sz w:val="22"/>
                <w:szCs w:val="22"/>
              </w:rPr>
            </w:pPr>
            <w:r w:rsidRPr="009515D2">
              <w:rPr>
                <w:b/>
                <w:bCs/>
                <w:sz w:val="22"/>
                <w:szCs w:val="22"/>
              </w:rPr>
              <w:t>0.003</w:t>
            </w:r>
          </w:p>
        </w:tc>
      </w:tr>
      <w:tr w:rsidR="004B1EA4" w:rsidRPr="009515D2" w14:paraId="4F37ED29" w14:textId="77777777" w:rsidTr="009D6E5B">
        <w:tc>
          <w:tcPr>
            <w:tcW w:w="1980" w:type="dxa"/>
          </w:tcPr>
          <w:p w14:paraId="2B3D5523" w14:textId="7E37DA1A" w:rsidR="004B1EA4" w:rsidRPr="009515D2" w:rsidRDefault="004B1EA4" w:rsidP="00A85036">
            <w:pPr>
              <w:spacing w:line="276" w:lineRule="auto"/>
              <w:jc w:val="right"/>
              <w:rPr>
                <w:sz w:val="22"/>
                <w:szCs w:val="22"/>
              </w:rPr>
            </w:pPr>
            <w:r w:rsidRPr="009515D2">
              <w:rPr>
                <w:sz w:val="22"/>
                <w:szCs w:val="22"/>
              </w:rPr>
              <w:t>Inoculation (I)</w:t>
            </w:r>
          </w:p>
        </w:tc>
        <w:tc>
          <w:tcPr>
            <w:tcW w:w="536" w:type="dxa"/>
          </w:tcPr>
          <w:p w14:paraId="6AF7DE6D" w14:textId="77777777" w:rsidR="004B1EA4" w:rsidRPr="009515D2" w:rsidRDefault="004B1EA4" w:rsidP="00A85036">
            <w:pPr>
              <w:spacing w:line="276" w:lineRule="auto"/>
              <w:jc w:val="right"/>
              <w:rPr>
                <w:sz w:val="22"/>
                <w:szCs w:val="22"/>
              </w:rPr>
            </w:pPr>
            <w:r w:rsidRPr="009515D2">
              <w:rPr>
                <w:sz w:val="22"/>
                <w:szCs w:val="22"/>
              </w:rPr>
              <w:t>1</w:t>
            </w:r>
          </w:p>
        </w:tc>
        <w:tc>
          <w:tcPr>
            <w:tcW w:w="996" w:type="dxa"/>
          </w:tcPr>
          <w:p w14:paraId="421CFD13" w14:textId="57857507" w:rsidR="004B1EA4" w:rsidRPr="009515D2" w:rsidRDefault="00A747FF" w:rsidP="00A85036">
            <w:pPr>
              <w:spacing w:line="276" w:lineRule="auto"/>
              <w:jc w:val="right"/>
              <w:rPr>
                <w:sz w:val="22"/>
                <w:szCs w:val="22"/>
              </w:rPr>
            </w:pPr>
            <w:r>
              <w:rPr>
                <w:sz w:val="22"/>
                <w:szCs w:val="22"/>
              </w:rPr>
              <w:t>0.46</w:t>
            </w:r>
          </w:p>
        </w:tc>
        <w:tc>
          <w:tcPr>
            <w:tcW w:w="1012" w:type="dxa"/>
          </w:tcPr>
          <w:p w14:paraId="6D2596F2" w14:textId="4263B04E" w:rsidR="004B1EA4" w:rsidRPr="009515D2" w:rsidRDefault="00A97B6C" w:rsidP="00A85036">
            <w:pPr>
              <w:spacing w:line="276" w:lineRule="auto"/>
              <w:jc w:val="right"/>
              <w:rPr>
                <w:sz w:val="22"/>
                <w:szCs w:val="22"/>
              </w:rPr>
            </w:pPr>
            <w:r>
              <w:rPr>
                <w:sz w:val="22"/>
                <w:szCs w:val="22"/>
              </w:rPr>
              <w:t>0.</w:t>
            </w:r>
            <w:r w:rsidR="00A747FF">
              <w:rPr>
                <w:sz w:val="22"/>
                <w:szCs w:val="22"/>
              </w:rPr>
              <w:t>498</w:t>
            </w:r>
          </w:p>
        </w:tc>
        <w:tc>
          <w:tcPr>
            <w:tcW w:w="996" w:type="dxa"/>
          </w:tcPr>
          <w:p w14:paraId="561CA1F9" w14:textId="51024787" w:rsidR="004B1EA4" w:rsidRPr="009515D2" w:rsidRDefault="003A5F9A" w:rsidP="00A85036">
            <w:pPr>
              <w:spacing w:line="276" w:lineRule="auto"/>
              <w:jc w:val="right"/>
              <w:rPr>
                <w:sz w:val="22"/>
                <w:szCs w:val="22"/>
              </w:rPr>
            </w:pPr>
            <w:r>
              <w:rPr>
                <w:sz w:val="22"/>
                <w:szCs w:val="22"/>
              </w:rPr>
              <w:t>0.56</w:t>
            </w:r>
          </w:p>
        </w:tc>
        <w:tc>
          <w:tcPr>
            <w:tcW w:w="1013" w:type="dxa"/>
          </w:tcPr>
          <w:p w14:paraId="237EA234" w14:textId="3965A405" w:rsidR="004B1EA4" w:rsidRPr="009515D2" w:rsidRDefault="008D46B4" w:rsidP="00A85036">
            <w:pPr>
              <w:spacing w:line="276" w:lineRule="auto"/>
              <w:jc w:val="right"/>
              <w:rPr>
                <w:sz w:val="22"/>
                <w:szCs w:val="22"/>
              </w:rPr>
            </w:pPr>
            <w:r>
              <w:rPr>
                <w:sz w:val="22"/>
                <w:szCs w:val="22"/>
              </w:rPr>
              <w:t>0.</w:t>
            </w:r>
            <w:r w:rsidR="003A5F9A">
              <w:rPr>
                <w:sz w:val="22"/>
                <w:szCs w:val="22"/>
              </w:rPr>
              <w:t>453</w:t>
            </w:r>
          </w:p>
        </w:tc>
        <w:tc>
          <w:tcPr>
            <w:tcW w:w="996" w:type="dxa"/>
          </w:tcPr>
          <w:p w14:paraId="4C216913" w14:textId="3B9DB14D" w:rsidR="004B1EA4" w:rsidRPr="009515D2" w:rsidRDefault="008D46B4" w:rsidP="00A85036">
            <w:pPr>
              <w:spacing w:line="276" w:lineRule="auto"/>
              <w:jc w:val="right"/>
              <w:rPr>
                <w:sz w:val="22"/>
                <w:szCs w:val="22"/>
              </w:rPr>
            </w:pPr>
            <w:r>
              <w:rPr>
                <w:sz w:val="22"/>
                <w:szCs w:val="22"/>
              </w:rPr>
              <w:t>2.</w:t>
            </w:r>
            <w:r w:rsidR="003A5F9A">
              <w:rPr>
                <w:sz w:val="22"/>
                <w:szCs w:val="22"/>
              </w:rPr>
              <w:t>13</w:t>
            </w:r>
          </w:p>
        </w:tc>
        <w:tc>
          <w:tcPr>
            <w:tcW w:w="1013" w:type="dxa"/>
          </w:tcPr>
          <w:p w14:paraId="38C8E2FB" w14:textId="46F731B3" w:rsidR="004B1EA4" w:rsidRPr="003A5F9A" w:rsidRDefault="003A5F9A" w:rsidP="00A85036">
            <w:pPr>
              <w:spacing w:line="276" w:lineRule="auto"/>
              <w:jc w:val="right"/>
              <w:rPr>
                <w:sz w:val="22"/>
                <w:szCs w:val="22"/>
              </w:rPr>
            </w:pPr>
            <w:r>
              <w:rPr>
                <w:sz w:val="22"/>
                <w:szCs w:val="22"/>
              </w:rPr>
              <w:t>0.145</w:t>
            </w:r>
          </w:p>
        </w:tc>
        <w:tc>
          <w:tcPr>
            <w:tcW w:w="996" w:type="dxa"/>
          </w:tcPr>
          <w:p w14:paraId="0DB8924D" w14:textId="15171670" w:rsidR="004B1EA4" w:rsidRPr="009515D2" w:rsidRDefault="003A5F9A" w:rsidP="00A85036">
            <w:pPr>
              <w:spacing w:line="276" w:lineRule="auto"/>
              <w:jc w:val="right"/>
              <w:rPr>
                <w:sz w:val="22"/>
                <w:szCs w:val="22"/>
              </w:rPr>
            </w:pPr>
            <w:r>
              <w:rPr>
                <w:sz w:val="22"/>
                <w:szCs w:val="22"/>
              </w:rPr>
              <w:t>4.55</w:t>
            </w:r>
          </w:p>
        </w:tc>
        <w:tc>
          <w:tcPr>
            <w:tcW w:w="1013" w:type="dxa"/>
            <w:shd w:val="clear" w:color="auto" w:fill="auto"/>
          </w:tcPr>
          <w:p w14:paraId="7CD142A6" w14:textId="6845D408" w:rsidR="004B1EA4" w:rsidRPr="003A5F9A" w:rsidRDefault="008D46B4" w:rsidP="00A85036">
            <w:pPr>
              <w:spacing w:line="276" w:lineRule="auto"/>
              <w:jc w:val="right"/>
              <w:rPr>
                <w:b/>
                <w:bCs/>
                <w:sz w:val="22"/>
                <w:szCs w:val="22"/>
              </w:rPr>
            </w:pPr>
            <w:r w:rsidRPr="003A5F9A">
              <w:rPr>
                <w:b/>
                <w:bCs/>
                <w:sz w:val="22"/>
                <w:szCs w:val="22"/>
              </w:rPr>
              <w:t>0.</w:t>
            </w:r>
            <w:r w:rsidR="003A5F9A" w:rsidRPr="003A5F9A">
              <w:rPr>
                <w:b/>
                <w:bCs/>
                <w:sz w:val="22"/>
                <w:szCs w:val="22"/>
              </w:rPr>
              <w:t>033</w:t>
            </w:r>
          </w:p>
        </w:tc>
        <w:tc>
          <w:tcPr>
            <w:tcW w:w="996" w:type="dxa"/>
          </w:tcPr>
          <w:p w14:paraId="02F6E0BB" w14:textId="616C9600" w:rsidR="004B1EA4" w:rsidRPr="009515D2" w:rsidRDefault="00F07852" w:rsidP="00A85036">
            <w:pPr>
              <w:spacing w:line="276" w:lineRule="auto"/>
              <w:jc w:val="right"/>
              <w:rPr>
                <w:sz w:val="22"/>
                <w:szCs w:val="22"/>
              </w:rPr>
            </w:pPr>
            <w:r w:rsidRPr="009515D2">
              <w:rPr>
                <w:sz w:val="22"/>
                <w:szCs w:val="22"/>
              </w:rPr>
              <w:t>1.51</w:t>
            </w:r>
          </w:p>
        </w:tc>
        <w:tc>
          <w:tcPr>
            <w:tcW w:w="876" w:type="dxa"/>
          </w:tcPr>
          <w:p w14:paraId="54181450" w14:textId="22FF0DEB" w:rsidR="004B1EA4" w:rsidRPr="009515D2" w:rsidRDefault="00F07852" w:rsidP="00A85036">
            <w:pPr>
              <w:spacing w:line="276" w:lineRule="auto"/>
              <w:jc w:val="right"/>
              <w:rPr>
                <w:sz w:val="22"/>
                <w:szCs w:val="22"/>
              </w:rPr>
            </w:pPr>
            <w:r w:rsidRPr="009515D2">
              <w:rPr>
                <w:sz w:val="22"/>
                <w:szCs w:val="22"/>
              </w:rPr>
              <w:t>0.219</w:t>
            </w:r>
          </w:p>
        </w:tc>
      </w:tr>
      <w:tr w:rsidR="004B1EA4" w:rsidRPr="009515D2" w14:paraId="5770BA07" w14:textId="77777777" w:rsidTr="009D6E5B">
        <w:tc>
          <w:tcPr>
            <w:tcW w:w="1980" w:type="dxa"/>
            <w:tcBorders>
              <w:bottom w:val="single" w:sz="4" w:space="0" w:color="auto"/>
            </w:tcBorders>
          </w:tcPr>
          <w:p w14:paraId="2F9213C4" w14:textId="6BBD27F3" w:rsidR="004B1EA4" w:rsidRPr="009515D2" w:rsidRDefault="004B1EA4"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120CFFD3" w14:textId="2916DC5F" w:rsidR="004B1EA4" w:rsidRPr="009515D2" w:rsidRDefault="004B1EA4"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17BF0F48" w14:textId="36E5B230" w:rsidR="004B1EA4" w:rsidRPr="009515D2" w:rsidRDefault="00A97B6C" w:rsidP="00A85036">
            <w:pPr>
              <w:spacing w:line="276" w:lineRule="auto"/>
              <w:jc w:val="right"/>
              <w:rPr>
                <w:sz w:val="22"/>
                <w:szCs w:val="22"/>
              </w:rPr>
            </w:pPr>
            <w:r>
              <w:rPr>
                <w:sz w:val="22"/>
                <w:szCs w:val="22"/>
              </w:rPr>
              <w:t>0.</w:t>
            </w:r>
            <w:r w:rsidR="00A747FF">
              <w:rPr>
                <w:sz w:val="22"/>
                <w:szCs w:val="22"/>
              </w:rPr>
              <w:t>39</w:t>
            </w:r>
          </w:p>
        </w:tc>
        <w:tc>
          <w:tcPr>
            <w:tcW w:w="1012" w:type="dxa"/>
            <w:tcBorders>
              <w:bottom w:val="single" w:sz="4" w:space="0" w:color="auto"/>
            </w:tcBorders>
          </w:tcPr>
          <w:p w14:paraId="17B9F787" w14:textId="471D20CA" w:rsidR="004B1EA4" w:rsidRPr="009515D2" w:rsidRDefault="00A97B6C" w:rsidP="00A85036">
            <w:pPr>
              <w:spacing w:line="276" w:lineRule="auto"/>
              <w:jc w:val="right"/>
              <w:rPr>
                <w:sz w:val="22"/>
                <w:szCs w:val="22"/>
              </w:rPr>
            </w:pPr>
            <w:r>
              <w:rPr>
                <w:sz w:val="22"/>
                <w:szCs w:val="22"/>
              </w:rPr>
              <w:t>0.</w:t>
            </w:r>
            <w:r w:rsidR="00A747FF">
              <w:rPr>
                <w:sz w:val="22"/>
                <w:szCs w:val="22"/>
              </w:rPr>
              <w:t>533</w:t>
            </w:r>
          </w:p>
        </w:tc>
        <w:tc>
          <w:tcPr>
            <w:tcW w:w="996" w:type="dxa"/>
            <w:tcBorders>
              <w:bottom w:val="single" w:sz="4" w:space="0" w:color="auto"/>
            </w:tcBorders>
          </w:tcPr>
          <w:p w14:paraId="5459BCA0" w14:textId="1E37388F" w:rsidR="004B1EA4" w:rsidRPr="009515D2" w:rsidRDefault="008D46B4" w:rsidP="00A85036">
            <w:pPr>
              <w:spacing w:line="276" w:lineRule="auto"/>
              <w:jc w:val="right"/>
              <w:rPr>
                <w:sz w:val="22"/>
                <w:szCs w:val="22"/>
              </w:rPr>
            </w:pPr>
            <w:r>
              <w:rPr>
                <w:sz w:val="22"/>
                <w:szCs w:val="22"/>
              </w:rPr>
              <w:t>0.</w:t>
            </w:r>
            <w:r w:rsidR="003A5F9A">
              <w:rPr>
                <w:sz w:val="22"/>
                <w:szCs w:val="22"/>
              </w:rPr>
              <w:t>90</w:t>
            </w:r>
          </w:p>
        </w:tc>
        <w:tc>
          <w:tcPr>
            <w:tcW w:w="1013" w:type="dxa"/>
            <w:tcBorders>
              <w:bottom w:val="single" w:sz="4" w:space="0" w:color="auto"/>
            </w:tcBorders>
          </w:tcPr>
          <w:p w14:paraId="11A62403" w14:textId="47D7E811" w:rsidR="004B1EA4" w:rsidRPr="009515D2" w:rsidRDefault="008D46B4" w:rsidP="00A85036">
            <w:pPr>
              <w:spacing w:line="276" w:lineRule="auto"/>
              <w:jc w:val="right"/>
              <w:rPr>
                <w:sz w:val="22"/>
                <w:szCs w:val="22"/>
              </w:rPr>
            </w:pPr>
            <w:r>
              <w:rPr>
                <w:sz w:val="22"/>
                <w:szCs w:val="22"/>
              </w:rPr>
              <w:t>0.</w:t>
            </w:r>
            <w:r w:rsidR="003A5F9A">
              <w:rPr>
                <w:sz w:val="22"/>
                <w:szCs w:val="22"/>
              </w:rPr>
              <w:t>343</w:t>
            </w:r>
          </w:p>
        </w:tc>
        <w:tc>
          <w:tcPr>
            <w:tcW w:w="996" w:type="dxa"/>
            <w:tcBorders>
              <w:bottom w:val="single" w:sz="4" w:space="0" w:color="auto"/>
            </w:tcBorders>
          </w:tcPr>
          <w:p w14:paraId="2DC0516C" w14:textId="177BE31A" w:rsidR="004B1EA4" w:rsidRPr="009515D2" w:rsidRDefault="003A5F9A" w:rsidP="00A85036">
            <w:pPr>
              <w:spacing w:line="276" w:lineRule="auto"/>
              <w:jc w:val="right"/>
              <w:rPr>
                <w:sz w:val="22"/>
                <w:szCs w:val="22"/>
              </w:rPr>
            </w:pPr>
            <w:r>
              <w:rPr>
                <w:sz w:val="22"/>
                <w:szCs w:val="22"/>
              </w:rPr>
              <w:t>1.43</w:t>
            </w:r>
          </w:p>
        </w:tc>
        <w:tc>
          <w:tcPr>
            <w:tcW w:w="1013" w:type="dxa"/>
            <w:tcBorders>
              <w:bottom w:val="single" w:sz="4" w:space="0" w:color="auto"/>
            </w:tcBorders>
          </w:tcPr>
          <w:p w14:paraId="460056E7" w14:textId="046B709C" w:rsidR="004B1EA4" w:rsidRPr="009515D2" w:rsidRDefault="008D46B4" w:rsidP="00A85036">
            <w:pPr>
              <w:spacing w:line="276" w:lineRule="auto"/>
              <w:jc w:val="right"/>
              <w:rPr>
                <w:sz w:val="22"/>
                <w:szCs w:val="22"/>
              </w:rPr>
            </w:pPr>
            <w:r>
              <w:rPr>
                <w:sz w:val="22"/>
                <w:szCs w:val="22"/>
              </w:rPr>
              <w:t>0.</w:t>
            </w:r>
            <w:r w:rsidR="003A5F9A">
              <w:rPr>
                <w:sz w:val="22"/>
                <w:szCs w:val="22"/>
              </w:rPr>
              <w:t>231</w:t>
            </w:r>
          </w:p>
        </w:tc>
        <w:tc>
          <w:tcPr>
            <w:tcW w:w="996" w:type="dxa"/>
            <w:tcBorders>
              <w:bottom w:val="single" w:sz="4" w:space="0" w:color="auto"/>
            </w:tcBorders>
          </w:tcPr>
          <w:p w14:paraId="1612BE60" w14:textId="343DBE44" w:rsidR="004B1EA4" w:rsidRPr="009515D2" w:rsidRDefault="003A5F9A" w:rsidP="00A85036">
            <w:pPr>
              <w:spacing w:line="276" w:lineRule="auto"/>
              <w:jc w:val="right"/>
              <w:rPr>
                <w:sz w:val="22"/>
                <w:szCs w:val="22"/>
              </w:rPr>
            </w:pPr>
            <w:r>
              <w:rPr>
                <w:sz w:val="22"/>
                <w:szCs w:val="22"/>
              </w:rPr>
              <w:t>1.27</w:t>
            </w:r>
          </w:p>
        </w:tc>
        <w:tc>
          <w:tcPr>
            <w:tcW w:w="1013" w:type="dxa"/>
            <w:tcBorders>
              <w:bottom w:val="single" w:sz="4" w:space="0" w:color="auto"/>
            </w:tcBorders>
            <w:shd w:val="clear" w:color="auto" w:fill="auto"/>
          </w:tcPr>
          <w:p w14:paraId="681E3646" w14:textId="27AB134A" w:rsidR="004B1EA4" w:rsidRPr="008D46B4" w:rsidRDefault="003A5F9A" w:rsidP="00A85036">
            <w:pPr>
              <w:spacing w:line="276" w:lineRule="auto"/>
              <w:jc w:val="right"/>
              <w:rPr>
                <w:sz w:val="22"/>
                <w:szCs w:val="22"/>
              </w:rPr>
            </w:pPr>
            <w:r>
              <w:rPr>
                <w:sz w:val="22"/>
                <w:szCs w:val="22"/>
              </w:rPr>
              <w:t>0.260</w:t>
            </w:r>
          </w:p>
        </w:tc>
        <w:tc>
          <w:tcPr>
            <w:tcW w:w="996" w:type="dxa"/>
            <w:tcBorders>
              <w:bottom w:val="single" w:sz="4" w:space="0" w:color="auto"/>
            </w:tcBorders>
          </w:tcPr>
          <w:p w14:paraId="6A150D9E" w14:textId="23BEA1E2" w:rsidR="004B1EA4" w:rsidRPr="009515D2" w:rsidRDefault="00F07852" w:rsidP="00A85036">
            <w:pPr>
              <w:spacing w:line="276" w:lineRule="auto"/>
              <w:jc w:val="right"/>
              <w:rPr>
                <w:sz w:val="22"/>
                <w:szCs w:val="22"/>
              </w:rPr>
            </w:pPr>
            <w:r w:rsidRPr="009515D2">
              <w:rPr>
                <w:sz w:val="22"/>
                <w:szCs w:val="22"/>
              </w:rPr>
              <w:t>4.34</w:t>
            </w:r>
          </w:p>
        </w:tc>
        <w:tc>
          <w:tcPr>
            <w:tcW w:w="876" w:type="dxa"/>
            <w:tcBorders>
              <w:bottom w:val="single" w:sz="4" w:space="0" w:color="auto"/>
            </w:tcBorders>
          </w:tcPr>
          <w:p w14:paraId="44B85FB5" w14:textId="71F5F31F" w:rsidR="004B1EA4" w:rsidRPr="009515D2" w:rsidRDefault="00F07852" w:rsidP="00A85036">
            <w:pPr>
              <w:spacing w:line="276" w:lineRule="auto"/>
              <w:jc w:val="right"/>
              <w:rPr>
                <w:b/>
                <w:bCs/>
                <w:sz w:val="22"/>
                <w:szCs w:val="22"/>
              </w:rPr>
            </w:pPr>
            <w:r w:rsidRPr="009515D2">
              <w:rPr>
                <w:b/>
                <w:bCs/>
                <w:sz w:val="22"/>
                <w:szCs w:val="22"/>
              </w:rPr>
              <w:t>0.037</w:t>
            </w:r>
          </w:p>
        </w:tc>
      </w:tr>
      <w:tr w:rsidR="004B1EA4" w:rsidRPr="009515D2" w14:paraId="7010AB4C" w14:textId="77777777" w:rsidTr="009D6E5B">
        <w:tc>
          <w:tcPr>
            <w:tcW w:w="1980" w:type="dxa"/>
            <w:tcBorders>
              <w:top w:val="single" w:sz="4" w:space="0" w:color="auto"/>
            </w:tcBorders>
          </w:tcPr>
          <w:p w14:paraId="1A9D825A" w14:textId="77777777" w:rsidR="004B1EA4" w:rsidRPr="009515D2" w:rsidRDefault="004B1EA4" w:rsidP="00A85036">
            <w:pPr>
              <w:spacing w:line="276" w:lineRule="auto"/>
              <w:jc w:val="right"/>
              <w:rPr>
                <w:sz w:val="22"/>
                <w:szCs w:val="22"/>
              </w:rPr>
            </w:pPr>
          </w:p>
        </w:tc>
        <w:tc>
          <w:tcPr>
            <w:tcW w:w="536" w:type="dxa"/>
            <w:tcBorders>
              <w:top w:val="single" w:sz="4" w:space="0" w:color="auto"/>
            </w:tcBorders>
          </w:tcPr>
          <w:p w14:paraId="279E6813"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030B6F48" w14:textId="77777777" w:rsidR="004B1EA4" w:rsidRPr="009515D2" w:rsidRDefault="004B1EA4" w:rsidP="00A85036">
            <w:pPr>
              <w:spacing w:line="276" w:lineRule="auto"/>
              <w:jc w:val="right"/>
              <w:rPr>
                <w:sz w:val="22"/>
                <w:szCs w:val="22"/>
              </w:rPr>
            </w:pPr>
          </w:p>
        </w:tc>
        <w:tc>
          <w:tcPr>
            <w:tcW w:w="1012" w:type="dxa"/>
            <w:tcBorders>
              <w:top w:val="single" w:sz="4" w:space="0" w:color="auto"/>
            </w:tcBorders>
          </w:tcPr>
          <w:p w14:paraId="68B8D07B"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1522E8CA"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749394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4F27B6A8"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41971EBA"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5D829B49" w14:textId="77777777" w:rsidR="004B1EA4" w:rsidRPr="009515D2" w:rsidRDefault="004B1EA4" w:rsidP="00A85036">
            <w:pPr>
              <w:spacing w:line="276" w:lineRule="auto"/>
              <w:jc w:val="right"/>
              <w:rPr>
                <w:sz w:val="22"/>
                <w:szCs w:val="22"/>
              </w:rPr>
            </w:pPr>
          </w:p>
        </w:tc>
        <w:tc>
          <w:tcPr>
            <w:tcW w:w="1013" w:type="dxa"/>
            <w:tcBorders>
              <w:top w:val="single" w:sz="4" w:space="0" w:color="auto"/>
            </w:tcBorders>
          </w:tcPr>
          <w:p w14:paraId="768C37ED" w14:textId="77777777" w:rsidR="004B1EA4" w:rsidRPr="009515D2" w:rsidRDefault="004B1EA4" w:rsidP="00A85036">
            <w:pPr>
              <w:spacing w:line="276" w:lineRule="auto"/>
              <w:jc w:val="right"/>
              <w:rPr>
                <w:sz w:val="22"/>
                <w:szCs w:val="22"/>
              </w:rPr>
            </w:pPr>
          </w:p>
        </w:tc>
        <w:tc>
          <w:tcPr>
            <w:tcW w:w="996" w:type="dxa"/>
            <w:tcBorders>
              <w:top w:val="single" w:sz="4" w:space="0" w:color="auto"/>
            </w:tcBorders>
          </w:tcPr>
          <w:p w14:paraId="7C4A7B53" w14:textId="77777777" w:rsidR="004B1EA4" w:rsidRPr="009515D2" w:rsidRDefault="004B1EA4" w:rsidP="00A85036">
            <w:pPr>
              <w:spacing w:line="276" w:lineRule="auto"/>
              <w:jc w:val="right"/>
              <w:rPr>
                <w:sz w:val="22"/>
                <w:szCs w:val="22"/>
              </w:rPr>
            </w:pPr>
          </w:p>
        </w:tc>
        <w:tc>
          <w:tcPr>
            <w:tcW w:w="876" w:type="dxa"/>
            <w:tcBorders>
              <w:top w:val="single" w:sz="4" w:space="0" w:color="auto"/>
            </w:tcBorders>
          </w:tcPr>
          <w:p w14:paraId="506A25A6" w14:textId="77777777" w:rsidR="004B1EA4" w:rsidRPr="009515D2" w:rsidRDefault="004B1EA4" w:rsidP="00A85036">
            <w:pPr>
              <w:spacing w:line="276" w:lineRule="auto"/>
              <w:jc w:val="right"/>
              <w:rPr>
                <w:sz w:val="22"/>
                <w:szCs w:val="22"/>
              </w:rPr>
            </w:pPr>
          </w:p>
        </w:tc>
      </w:tr>
      <w:tr w:rsidR="004B1EA4" w:rsidRPr="009515D2" w14:paraId="199E22E6" w14:textId="77777777" w:rsidTr="00772D20">
        <w:tc>
          <w:tcPr>
            <w:tcW w:w="2516" w:type="dxa"/>
            <w:gridSpan w:val="2"/>
            <w:tcBorders>
              <w:bottom w:val="single" w:sz="4" w:space="0" w:color="auto"/>
            </w:tcBorders>
          </w:tcPr>
          <w:p w14:paraId="4A888030" w14:textId="77777777" w:rsidR="004B1EA4" w:rsidRPr="009515D2" w:rsidRDefault="004B1EA4" w:rsidP="00A85036">
            <w:pPr>
              <w:spacing w:line="276" w:lineRule="auto"/>
              <w:jc w:val="right"/>
              <w:rPr>
                <w:b/>
                <w:bCs/>
                <w:sz w:val="22"/>
                <w:szCs w:val="22"/>
              </w:rPr>
            </w:pPr>
          </w:p>
        </w:tc>
        <w:tc>
          <w:tcPr>
            <w:tcW w:w="2008" w:type="dxa"/>
            <w:gridSpan w:val="2"/>
            <w:tcBorders>
              <w:bottom w:val="single" w:sz="4" w:space="0" w:color="auto"/>
            </w:tcBorders>
          </w:tcPr>
          <w:p w14:paraId="71AA9BC2" w14:textId="1C3A1D80" w:rsidR="004B1EA4" w:rsidRPr="009515D2" w:rsidRDefault="00F07852" w:rsidP="00A85036">
            <w:pPr>
              <w:spacing w:line="276" w:lineRule="auto"/>
              <w:jc w:val="right"/>
              <w:rPr>
                <w:b/>
                <w:bCs/>
                <w:i/>
                <w:iCs/>
                <w:sz w:val="22"/>
                <w:szCs w:val="22"/>
              </w:rPr>
            </w:pPr>
            <w:r w:rsidRPr="009515D2">
              <w:rPr>
                <w:b/>
                <w:bCs/>
                <w:i/>
                <w:iCs/>
                <w:sz w:val="22"/>
                <w:szCs w:val="22"/>
              </w:rPr>
              <w:t>R</w:t>
            </w:r>
            <w:r w:rsidRPr="009515D2">
              <w:rPr>
                <w:b/>
                <w:bCs/>
                <w:sz w:val="22"/>
                <w:szCs w:val="22"/>
                <w:vertAlign w:val="subscript"/>
              </w:rPr>
              <w:t>d25</w:t>
            </w:r>
            <w:r w:rsidRPr="009515D2">
              <w:rPr>
                <w:b/>
                <w:bCs/>
                <w:sz w:val="22"/>
                <w:szCs w:val="22"/>
              </w:rPr>
              <w:t>:</w:t>
            </w:r>
            <w:r w:rsidRPr="009515D2">
              <w:rPr>
                <w:b/>
                <w:bCs/>
                <w:i/>
                <w:iCs/>
                <w:sz w:val="22"/>
                <w:szCs w:val="22"/>
              </w:rPr>
              <w:t>V</w:t>
            </w:r>
            <w:r w:rsidRPr="009515D2">
              <w:rPr>
                <w:b/>
                <w:bCs/>
                <w:sz w:val="22"/>
                <w:szCs w:val="22"/>
                <w:vertAlign w:val="subscript"/>
              </w:rPr>
              <w:t>cmax25</w:t>
            </w:r>
          </w:p>
        </w:tc>
        <w:tc>
          <w:tcPr>
            <w:tcW w:w="2009" w:type="dxa"/>
            <w:gridSpan w:val="2"/>
            <w:tcBorders>
              <w:bottom w:val="single" w:sz="4" w:space="0" w:color="auto"/>
            </w:tcBorders>
          </w:tcPr>
          <w:p w14:paraId="39265804" w14:textId="694764DB" w:rsidR="004B1EA4" w:rsidRPr="009515D2" w:rsidRDefault="0033651D" w:rsidP="00A85036">
            <w:pPr>
              <w:spacing w:line="276" w:lineRule="auto"/>
              <w:jc w:val="right"/>
              <w:rPr>
                <w:b/>
                <w:bCs/>
                <w:sz w:val="22"/>
                <w:szCs w:val="22"/>
                <w:vertAlign w:val="subscript"/>
              </w:rPr>
            </w:pPr>
            <w:r w:rsidRPr="009515D2">
              <w:rPr>
                <w:b/>
                <w:bCs/>
                <w:i/>
                <w:iCs/>
                <w:sz w:val="22"/>
                <w:szCs w:val="22"/>
              </w:rPr>
              <w:t>g</w:t>
            </w:r>
            <w:r w:rsidRPr="009515D2">
              <w:rPr>
                <w:b/>
                <w:bCs/>
                <w:sz w:val="22"/>
                <w:szCs w:val="22"/>
                <w:vertAlign w:val="subscript"/>
              </w:rPr>
              <w:t>s</w:t>
            </w:r>
          </w:p>
        </w:tc>
        <w:tc>
          <w:tcPr>
            <w:tcW w:w="2009" w:type="dxa"/>
            <w:gridSpan w:val="2"/>
            <w:tcBorders>
              <w:bottom w:val="single" w:sz="4" w:space="0" w:color="auto"/>
            </w:tcBorders>
          </w:tcPr>
          <w:p w14:paraId="0F0B52B8" w14:textId="3C9F8CE5" w:rsidR="004B1EA4" w:rsidRPr="009515D2" w:rsidRDefault="00772D20" w:rsidP="00A85036">
            <w:pPr>
              <w:spacing w:line="276" w:lineRule="auto"/>
              <w:jc w:val="right"/>
              <w:rPr>
                <w:b/>
                <w:bCs/>
                <w:sz w:val="22"/>
                <w:szCs w:val="22"/>
              </w:rPr>
            </w:pPr>
            <w:r w:rsidRPr="009515D2">
              <w:rPr>
                <w:b/>
                <w:bCs/>
                <w:i/>
                <w:iCs/>
                <w:sz w:val="22"/>
                <w:szCs w:val="22"/>
              </w:rPr>
              <w:t>C</w:t>
            </w:r>
            <w:r w:rsidRPr="009515D2">
              <w:rPr>
                <w:b/>
                <w:bCs/>
                <w:sz w:val="22"/>
                <w:szCs w:val="22"/>
                <w:vertAlign w:val="subscript"/>
              </w:rPr>
              <w:t>i</w:t>
            </w:r>
            <w:r w:rsidRPr="009515D2">
              <w:rPr>
                <w:b/>
                <w:bCs/>
                <w:sz w:val="22"/>
                <w:szCs w:val="22"/>
              </w:rPr>
              <w:t xml:space="preserve">: </w:t>
            </w:r>
            <w:r w:rsidRPr="009515D2">
              <w:rPr>
                <w:b/>
                <w:bCs/>
                <w:i/>
                <w:iCs/>
                <w:sz w:val="22"/>
                <w:szCs w:val="22"/>
              </w:rPr>
              <w:t>C</w:t>
            </w:r>
            <w:r w:rsidRPr="009515D2">
              <w:rPr>
                <w:b/>
                <w:bCs/>
                <w:sz w:val="22"/>
                <w:szCs w:val="22"/>
                <w:vertAlign w:val="subscript"/>
              </w:rPr>
              <w:t>a</w:t>
            </w:r>
          </w:p>
        </w:tc>
        <w:tc>
          <w:tcPr>
            <w:tcW w:w="2009" w:type="dxa"/>
            <w:gridSpan w:val="2"/>
          </w:tcPr>
          <w:p w14:paraId="40711856" w14:textId="780A5EBB" w:rsidR="004B1EA4" w:rsidRPr="009515D2" w:rsidRDefault="004B1EA4" w:rsidP="00A85036">
            <w:pPr>
              <w:spacing w:line="276" w:lineRule="auto"/>
              <w:jc w:val="right"/>
              <w:rPr>
                <w:sz w:val="22"/>
                <w:szCs w:val="22"/>
              </w:rPr>
            </w:pPr>
          </w:p>
        </w:tc>
        <w:tc>
          <w:tcPr>
            <w:tcW w:w="1872" w:type="dxa"/>
            <w:gridSpan w:val="2"/>
          </w:tcPr>
          <w:p w14:paraId="4DBF7D9F" w14:textId="35722BE2" w:rsidR="004B1EA4" w:rsidRPr="009515D2" w:rsidRDefault="004B1EA4" w:rsidP="00A85036">
            <w:pPr>
              <w:spacing w:line="276" w:lineRule="auto"/>
              <w:jc w:val="right"/>
              <w:rPr>
                <w:sz w:val="22"/>
                <w:szCs w:val="22"/>
              </w:rPr>
            </w:pPr>
          </w:p>
        </w:tc>
      </w:tr>
      <w:tr w:rsidR="00772D20" w:rsidRPr="009515D2" w14:paraId="51DA29E8" w14:textId="77777777" w:rsidTr="00772D20">
        <w:tc>
          <w:tcPr>
            <w:tcW w:w="1980" w:type="dxa"/>
            <w:tcBorders>
              <w:top w:val="single" w:sz="4" w:space="0" w:color="auto"/>
              <w:bottom w:val="single" w:sz="4" w:space="0" w:color="auto"/>
            </w:tcBorders>
          </w:tcPr>
          <w:p w14:paraId="62ADA420" w14:textId="77777777" w:rsidR="00772D20" w:rsidRPr="009515D2" w:rsidRDefault="00772D20" w:rsidP="00A85036">
            <w:pPr>
              <w:spacing w:line="276" w:lineRule="auto"/>
              <w:jc w:val="right"/>
              <w:rPr>
                <w:sz w:val="22"/>
                <w:szCs w:val="22"/>
              </w:rPr>
            </w:pPr>
          </w:p>
        </w:tc>
        <w:tc>
          <w:tcPr>
            <w:tcW w:w="536" w:type="dxa"/>
            <w:tcBorders>
              <w:top w:val="single" w:sz="4" w:space="0" w:color="auto"/>
              <w:bottom w:val="single" w:sz="4" w:space="0" w:color="auto"/>
            </w:tcBorders>
          </w:tcPr>
          <w:p w14:paraId="3A7E3FE9" w14:textId="77777777" w:rsidR="00772D20" w:rsidRPr="009515D2" w:rsidRDefault="00772D20"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186690C8"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31CD18E8"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41445D" w14:textId="77777777"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6E87395" w14:textId="77777777" w:rsidR="00772D20" w:rsidRPr="009515D2" w:rsidRDefault="00772D20"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4EA70620" w14:textId="595CDB1A" w:rsidR="00772D20" w:rsidRPr="009515D2" w:rsidRDefault="00772D20"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78A2E226" w14:textId="5A4E6C2E" w:rsidR="00772D20" w:rsidRPr="009515D2" w:rsidRDefault="00772D20" w:rsidP="00A85036">
            <w:pPr>
              <w:spacing w:line="276" w:lineRule="auto"/>
              <w:jc w:val="right"/>
              <w:rPr>
                <w:sz w:val="22"/>
                <w:szCs w:val="22"/>
              </w:rPr>
            </w:pPr>
            <w:r w:rsidRPr="009515D2">
              <w:rPr>
                <w:i/>
                <w:iCs/>
                <w:sz w:val="22"/>
                <w:szCs w:val="22"/>
              </w:rPr>
              <w:t>p</w:t>
            </w:r>
          </w:p>
        </w:tc>
        <w:tc>
          <w:tcPr>
            <w:tcW w:w="996" w:type="dxa"/>
          </w:tcPr>
          <w:p w14:paraId="1BCAB48F" w14:textId="4FB93CCB" w:rsidR="00772D20" w:rsidRPr="009515D2" w:rsidRDefault="00772D20" w:rsidP="00A85036">
            <w:pPr>
              <w:spacing w:line="276" w:lineRule="auto"/>
              <w:jc w:val="right"/>
              <w:rPr>
                <w:sz w:val="22"/>
                <w:szCs w:val="22"/>
              </w:rPr>
            </w:pPr>
          </w:p>
        </w:tc>
        <w:tc>
          <w:tcPr>
            <w:tcW w:w="1013" w:type="dxa"/>
          </w:tcPr>
          <w:p w14:paraId="4A7D8307" w14:textId="4644929C" w:rsidR="00772D20" w:rsidRPr="009515D2" w:rsidRDefault="00772D20" w:rsidP="00A85036">
            <w:pPr>
              <w:spacing w:line="276" w:lineRule="auto"/>
              <w:jc w:val="right"/>
              <w:rPr>
                <w:sz w:val="22"/>
                <w:szCs w:val="22"/>
              </w:rPr>
            </w:pPr>
          </w:p>
        </w:tc>
        <w:tc>
          <w:tcPr>
            <w:tcW w:w="996" w:type="dxa"/>
          </w:tcPr>
          <w:p w14:paraId="4C187C68" w14:textId="0DF68B24" w:rsidR="00772D20" w:rsidRPr="009515D2" w:rsidRDefault="00772D20" w:rsidP="00A85036">
            <w:pPr>
              <w:spacing w:line="276" w:lineRule="auto"/>
              <w:jc w:val="right"/>
              <w:rPr>
                <w:i/>
                <w:iCs/>
                <w:sz w:val="22"/>
                <w:szCs w:val="22"/>
              </w:rPr>
            </w:pPr>
          </w:p>
        </w:tc>
        <w:tc>
          <w:tcPr>
            <w:tcW w:w="876" w:type="dxa"/>
          </w:tcPr>
          <w:p w14:paraId="62698BF4" w14:textId="178CC1E1" w:rsidR="00772D20" w:rsidRPr="009515D2" w:rsidRDefault="00772D20" w:rsidP="00A85036">
            <w:pPr>
              <w:spacing w:line="276" w:lineRule="auto"/>
              <w:jc w:val="right"/>
              <w:rPr>
                <w:i/>
                <w:iCs/>
                <w:sz w:val="22"/>
                <w:szCs w:val="22"/>
              </w:rPr>
            </w:pPr>
          </w:p>
        </w:tc>
      </w:tr>
      <w:tr w:rsidR="00772D20" w:rsidRPr="009515D2" w14:paraId="49896A63" w14:textId="77777777" w:rsidTr="00772D20">
        <w:tc>
          <w:tcPr>
            <w:tcW w:w="1980" w:type="dxa"/>
            <w:tcBorders>
              <w:top w:val="single" w:sz="4" w:space="0" w:color="auto"/>
            </w:tcBorders>
          </w:tcPr>
          <w:p w14:paraId="39869AF3" w14:textId="08DB46EA" w:rsidR="00772D20" w:rsidRPr="009515D2" w:rsidRDefault="00772D20"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BF324CE"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D7EC72" w14:textId="4F528A36" w:rsidR="00772D20" w:rsidRPr="009515D2" w:rsidRDefault="008D46B4" w:rsidP="00A85036">
            <w:pPr>
              <w:spacing w:line="276" w:lineRule="auto"/>
              <w:jc w:val="right"/>
              <w:rPr>
                <w:sz w:val="22"/>
                <w:szCs w:val="22"/>
              </w:rPr>
            </w:pPr>
            <w:r>
              <w:rPr>
                <w:sz w:val="22"/>
                <w:szCs w:val="22"/>
              </w:rPr>
              <w:t>1</w:t>
            </w:r>
            <w:r w:rsidR="003A5F9A">
              <w:rPr>
                <w:sz w:val="22"/>
                <w:szCs w:val="22"/>
              </w:rPr>
              <w:t>3.05</w:t>
            </w:r>
          </w:p>
        </w:tc>
        <w:tc>
          <w:tcPr>
            <w:tcW w:w="1012" w:type="dxa"/>
            <w:tcBorders>
              <w:top w:val="single" w:sz="4" w:space="0" w:color="auto"/>
            </w:tcBorders>
          </w:tcPr>
          <w:p w14:paraId="2B96A3C3" w14:textId="7265AC6C" w:rsidR="00772D20" w:rsidRPr="009515D2" w:rsidRDefault="008D46B4" w:rsidP="00A85036">
            <w:pPr>
              <w:spacing w:line="276" w:lineRule="auto"/>
              <w:jc w:val="right"/>
              <w:rPr>
                <w:b/>
                <w:bCs/>
                <w:sz w:val="22"/>
                <w:szCs w:val="22"/>
              </w:rPr>
            </w:pPr>
            <w:r>
              <w:rPr>
                <w:b/>
                <w:bCs/>
                <w:sz w:val="22"/>
                <w:szCs w:val="22"/>
              </w:rPr>
              <w:t>0.001</w:t>
            </w:r>
          </w:p>
        </w:tc>
        <w:tc>
          <w:tcPr>
            <w:tcW w:w="996" w:type="dxa"/>
            <w:tcBorders>
              <w:top w:val="single" w:sz="4" w:space="0" w:color="auto"/>
            </w:tcBorders>
          </w:tcPr>
          <w:p w14:paraId="4D153B38" w14:textId="363BB4CC" w:rsidR="00772D20" w:rsidRPr="009515D2" w:rsidRDefault="00A747FF" w:rsidP="00A85036">
            <w:pPr>
              <w:spacing w:line="276" w:lineRule="auto"/>
              <w:jc w:val="right"/>
              <w:rPr>
                <w:sz w:val="22"/>
                <w:szCs w:val="22"/>
              </w:rPr>
            </w:pPr>
            <w:r>
              <w:rPr>
                <w:sz w:val="22"/>
                <w:szCs w:val="22"/>
              </w:rPr>
              <w:t>9.97</w:t>
            </w:r>
          </w:p>
        </w:tc>
        <w:tc>
          <w:tcPr>
            <w:tcW w:w="1013" w:type="dxa"/>
            <w:tcBorders>
              <w:top w:val="single" w:sz="4" w:space="0" w:color="auto"/>
            </w:tcBorders>
          </w:tcPr>
          <w:p w14:paraId="428DA2D8" w14:textId="5E64488E" w:rsidR="008D46B4" w:rsidRPr="009515D2" w:rsidRDefault="008D46B4" w:rsidP="008D46B4">
            <w:pPr>
              <w:spacing w:line="276" w:lineRule="auto"/>
              <w:jc w:val="right"/>
              <w:rPr>
                <w:b/>
                <w:bCs/>
                <w:sz w:val="22"/>
                <w:szCs w:val="22"/>
              </w:rPr>
            </w:pPr>
            <w:r>
              <w:rPr>
                <w:b/>
                <w:bCs/>
                <w:sz w:val="22"/>
                <w:szCs w:val="22"/>
              </w:rPr>
              <w:t>0.00</w:t>
            </w:r>
            <w:r w:rsidR="00A747FF">
              <w:rPr>
                <w:b/>
                <w:bCs/>
                <w:sz w:val="22"/>
                <w:szCs w:val="22"/>
              </w:rPr>
              <w:t>2</w:t>
            </w:r>
          </w:p>
        </w:tc>
        <w:tc>
          <w:tcPr>
            <w:tcW w:w="996" w:type="dxa"/>
            <w:tcBorders>
              <w:top w:val="single" w:sz="4" w:space="0" w:color="auto"/>
            </w:tcBorders>
          </w:tcPr>
          <w:p w14:paraId="4EAD0798" w14:textId="514F7EC4" w:rsidR="00772D20" w:rsidRPr="009515D2" w:rsidRDefault="004654D8" w:rsidP="00A85036">
            <w:pPr>
              <w:spacing w:line="276" w:lineRule="auto"/>
              <w:jc w:val="right"/>
              <w:rPr>
                <w:sz w:val="22"/>
                <w:szCs w:val="22"/>
              </w:rPr>
            </w:pPr>
            <w:r>
              <w:rPr>
                <w:sz w:val="22"/>
                <w:szCs w:val="22"/>
              </w:rPr>
              <w:t>0.0</w:t>
            </w:r>
            <w:r w:rsidR="000C5833">
              <w:rPr>
                <w:sz w:val="22"/>
                <w:szCs w:val="22"/>
              </w:rPr>
              <w:t>1</w:t>
            </w:r>
          </w:p>
        </w:tc>
        <w:tc>
          <w:tcPr>
            <w:tcW w:w="1013" w:type="dxa"/>
            <w:tcBorders>
              <w:top w:val="single" w:sz="4" w:space="0" w:color="auto"/>
            </w:tcBorders>
          </w:tcPr>
          <w:p w14:paraId="5F0924DD" w14:textId="5EB748FE" w:rsidR="00772D20" w:rsidRPr="004654D8" w:rsidRDefault="004654D8" w:rsidP="00A85036">
            <w:pPr>
              <w:spacing w:line="276" w:lineRule="auto"/>
              <w:jc w:val="right"/>
              <w:rPr>
                <w:sz w:val="22"/>
                <w:szCs w:val="22"/>
              </w:rPr>
            </w:pPr>
            <w:r w:rsidRPr="004654D8">
              <w:rPr>
                <w:sz w:val="22"/>
                <w:szCs w:val="22"/>
              </w:rPr>
              <w:t>0.</w:t>
            </w:r>
            <w:r w:rsidR="000C5833">
              <w:rPr>
                <w:sz w:val="22"/>
                <w:szCs w:val="22"/>
              </w:rPr>
              <w:t>913</w:t>
            </w:r>
          </w:p>
        </w:tc>
        <w:tc>
          <w:tcPr>
            <w:tcW w:w="996" w:type="dxa"/>
          </w:tcPr>
          <w:p w14:paraId="7CD81988" w14:textId="35769B81" w:rsidR="00772D20" w:rsidRPr="009515D2" w:rsidRDefault="00772D20" w:rsidP="00A85036">
            <w:pPr>
              <w:spacing w:line="276" w:lineRule="auto"/>
              <w:jc w:val="right"/>
              <w:rPr>
                <w:sz w:val="22"/>
                <w:szCs w:val="22"/>
              </w:rPr>
            </w:pPr>
          </w:p>
        </w:tc>
        <w:tc>
          <w:tcPr>
            <w:tcW w:w="1013" w:type="dxa"/>
          </w:tcPr>
          <w:p w14:paraId="09588227" w14:textId="63D675EB" w:rsidR="00772D20" w:rsidRPr="009515D2" w:rsidRDefault="00772D20" w:rsidP="00A85036">
            <w:pPr>
              <w:spacing w:line="276" w:lineRule="auto"/>
              <w:jc w:val="right"/>
              <w:rPr>
                <w:b/>
                <w:bCs/>
                <w:sz w:val="22"/>
                <w:szCs w:val="22"/>
              </w:rPr>
            </w:pPr>
          </w:p>
        </w:tc>
        <w:tc>
          <w:tcPr>
            <w:tcW w:w="996" w:type="dxa"/>
          </w:tcPr>
          <w:p w14:paraId="2385BC81" w14:textId="5F6FECA6" w:rsidR="00772D20" w:rsidRPr="009515D2" w:rsidRDefault="00772D20" w:rsidP="00A85036">
            <w:pPr>
              <w:spacing w:line="276" w:lineRule="auto"/>
              <w:jc w:val="right"/>
              <w:rPr>
                <w:sz w:val="22"/>
                <w:szCs w:val="22"/>
              </w:rPr>
            </w:pPr>
          </w:p>
        </w:tc>
        <w:tc>
          <w:tcPr>
            <w:tcW w:w="876" w:type="dxa"/>
          </w:tcPr>
          <w:p w14:paraId="5C9D6C64" w14:textId="2E5A760F" w:rsidR="00772D20" w:rsidRPr="009515D2" w:rsidRDefault="00772D20" w:rsidP="00A85036">
            <w:pPr>
              <w:spacing w:line="276" w:lineRule="auto"/>
              <w:jc w:val="right"/>
              <w:rPr>
                <w:i/>
                <w:iCs/>
                <w:sz w:val="22"/>
                <w:szCs w:val="22"/>
              </w:rPr>
            </w:pPr>
          </w:p>
        </w:tc>
      </w:tr>
      <w:tr w:rsidR="00772D20" w:rsidRPr="009515D2" w14:paraId="6B28A648" w14:textId="77777777" w:rsidTr="009D6E5B">
        <w:trPr>
          <w:trHeight w:val="60"/>
        </w:trPr>
        <w:tc>
          <w:tcPr>
            <w:tcW w:w="1980" w:type="dxa"/>
          </w:tcPr>
          <w:p w14:paraId="37C3382C" w14:textId="2321B3F4" w:rsidR="00772D20" w:rsidRPr="009515D2" w:rsidRDefault="00772D20" w:rsidP="00A85036">
            <w:pPr>
              <w:spacing w:line="276" w:lineRule="auto"/>
              <w:jc w:val="right"/>
              <w:rPr>
                <w:sz w:val="22"/>
                <w:szCs w:val="22"/>
              </w:rPr>
            </w:pPr>
            <w:r w:rsidRPr="009515D2">
              <w:rPr>
                <w:sz w:val="22"/>
                <w:szCs w:val="22"/>
              </w:rPr>
              <w:t>Inoculation (I)</w:t>
            </w:r>
          </w:p>
        </w:tc>
        <w:tc>
          <w:tcPr>
            <w:tcW w:w="536" w:type="dxa"/>
          </w:tcPr>
          <w:p w14:paraId="574ED284" w14:textId="77777777" w:rsidR="00772D20" w:rsidRPr="009515D2" w:rsidRDefault="00772D20" w:rsidP="00A85036">
            <w:pPr>
              <w:spacing w:line="276" w:lineRule="auto"/>
              <w:jc w:val="right"/>
              <w:rPr>
                <w:sz w:val="22"/>
                <w:szCs w:val="22"/>
              </w:rPr>
            </w:pPr>
            <w:r w:rsidRPr="009515D2">
              <w:rPr>
                <w:sz w:val="22"/>
                <w:szCs w:val="22"/>
              </w:rPr>
              <w:t>1</w:t>
            </w:r>
          </w:p>
        </w:tc>
        <w:tc>
          <w:tcPr>
            <w:tcW w:w="996" w:type="dxa"/>
          </w:tcPr>
          <w:p w14:paraId="05EEE654" w14:textId="39DBA08A" w:rsidR="00772D20" w:rsidRPr="009515D2" w:rsidRDefault="008D46B4" w:rsidP="00A85036">
            <w:pPr>
              <w:spacing w:line="276" w:lineRule="auto"/>
              <w:jc w:val="right"/>
              <w:rPr>
                <w:sz w:val="22"/>
                <w:szCs w:val="22"/>
              </w:rPr>
            </w:pPr>
            <w:r>
              <w:rPr>
                <w:sz w:val="22"/>
                <w:szCs w:val="22"/>
              </w:rPr>
              <w:t>0.6</w:t>
            </w:r>
            <w:r w:rsidR="003A5F9A">
              <w:rPr>
                <w:sz w:val="22"/>
                <w:szCs w:val="22"/>
              </w:rPr>
              <w:t>6</w:t>
            </w:r>
          </w:p>
        </w:tc>
        <w:tc>
          <w:tcPr>
            <w:tcW w:w="1012" w:type="dxa"/>
          </w:tcPr>
          <w:p w14:paraId="3906C5DC" w14:textId="5105980C" w:rsidR="00772D20" w:rsidRPr="009515D2" w:rsidRDefault="008D46B4" w:rsidP="00A85036">
            <w:pPr>
              <w:spacing w:line="276" w:lineRule="auto"/>
              <w:jc w:val="right"/>
              <w:rPr>
                <w:sz w:val="22"/>
                <w:szCs w:val="22"/>
              </w:rPr>
            </w:pPr>
            <w:r>
              <w:rPr>
                <w:sz w:val="22"/>
                <w:szCs w:val="22"/>
              </w:rPr>
              <w:t>0.421</w:t>
            </w:r>
          </w:p>
        </w:tc>
        <w:tc>
          <w:tcPr>
            <w:tcW w:w="996" w:type="dxa"/>
          </w:tcPr>
          <w:p w14:paraId="53E15C3E" w14:textId="4C254606" w:rsidR="00772D20" w:rsidRPr="009515D2" w:rsidRDefault="008D46B4" w:rsidP="00A85036">
            <w:pPr>
              <w:spacing w:line="276" w:lineRule="auto"/>
              <w:jc w:val="right"/>
              <w:rPr>
                <w:sz w:val="22"/>
                <w:szCs w:val="22"/>
              </w:rPr>
            </w:pPr>
            <w:r>
              <w:rPr>
                <w:sz w:val="22"/>
                <w:szCs w:val="22"/>
              </w:rPr>
              <w:t>0.</w:t>
            </w:r>
            <w:r w:rsidR="00A747FF">
              <w:rPr>
                <w:sz w:val="22"/>
                <w:szCs w:val="22"/>
              </w:rPr>
              <w:t>34</w:t>
            </w:r>
          </w:p>
        </w:tc>
        <w:tc>
          <w:tcPr>
            <w:tcW w:w="1013" w:type="dxa"/>
          </w:tcPr>
          <w:p w14:paraId="079C8FC4" w14:textId="5E096C68" w:rsidR="00772D20" w:rsidRPr="009515D2" w:rsidRDefault="008D46B4" w:rsidP="00A85036">
            <w:pPr>
              <w:spacing w:line="276" w:lineRule="auto"/>
              <w:jc w:val="right"/>
              <w:rPr>
                <w:sz w:val="22"/>
                <w:szCs w:val="22"/>
              </w:rPr>
            </w:pPr>
            <w:r>
              <w:rPr>
                <w:sz w:val="22"/>
                <w:szCs w:val="22"/>
              </w:rPr>
              <w:t>0.</w:t>
            </w:r>
            <w:r w:rsidR="00A747FF">
              <w:rPr>
                <w:sz w:val="22"/>
                <w:szCs w:val="22"/>
              </w:rPr>
              <w:t>561</w:t>
            </w:r>
          </w:p>
        </w:tc>
        <w:tc>
          <w:tcPr>
            <w:tcW w:w="996" w:type="dxa"/>
          </w:tcPr>
          <w:p w14:paraId="1C44127E" w14:textId="47D51476" w:rsidR="00772D20" w:rsidRPr="009515D2" w:rsidRDefault="004654D8" w:rsidP="00A85036">
            <w:pPr>
              <w:spacing w:line="276" w:lineRule="auto"/>
              <w:jc w:val="right"/>
              <w:rPr>
                <w:sz w:val="22"/>
                <w:szCs w:val="22"/>
              </w:rPr>
            </w:pPr>
            <w:r>
              <w:rPr>
                <w:sz w:val="22"/>
                <w:szCs w:val="22"/>
              </w:rPr>
              <w:t>0.2</w:t>
            </w:r>
            <w:r w:rsidR="000C5833">
              <w:rPr>
                <w:sz w:val="22"/>
                <w:szCs w:val="22"/>
              </w:rPr>
              <w:t>8</w:t>
            </w:r>
          </w:p>
        </w:tc>
        <w:tc>
          <w:tcPr>
            <w:tcW w:w="1013" w:type="dxa"/>
          </w:tcPr>
          <w:p w14:paraId="7A863FC4" w14:textId="2D7AE862" w:rsidR="00772D20" w:rsidRPr="009515D2" w:rsidRDefault="004654D8" w:rsidP="00A85036">
            <w:pPr>
              <w:spacing w:line="276" w:lineRule="auto"/>
              <w:jc w:val="right"/>
              <w:rPr>
                <w:sz w:val="22"/>
                <w:szCs w:val="22"/>
              </w:rPr>
            </w:pPr>
            <w:r>
              <w:rPr>
                <w:sz w:val="22"/>
                <w:szCs w:val="22"/>
              </w:rPr>
              <w:t>0.</w:t>
            </w:r>
            <w:r w:rsidR="000C5833">
              <w:rPr>
                <w:sz w:val="22"/>
                <w:szCs w:val="22"/>
              </w:rPr>
              <w:t>597</w:t>
            </w:r>
          </w:p>
        </w:tc>
        <w:tc>
          <w:tcPr>
            <w:tcW w:w="996" w:type="dxa"/>
          </w:tcPr>
          <w:p w14:paraId="0B4933CC" w14:textId="3E00819E" w:rsidR="00772D20" w:rsidRPr="009515D2" w:rsidRDefault="00772D20" w:rsidP="00A85036">
            <w:pPr>
              <w:spacing w:line="276" w:lineRule="auto"/>
              <w:jc w:val="right"/>
              <w:rPr>
                <w:sz w:val="22"/>
                <w:szCs w:val="22"/>
              </w:rPr>
            </w:pPr>
          </w:p>
        </w:tc>
        <w:tc>
          <w:tcPr>
            <w:tcW w:w="1013" w:type="dxa"/>
          </w:tcPr>
          <w:p w14:paraId="1254DAAD" w14:textId="051CD413" w:rsidR="00772D20" w:rsidRPr="009515D2" w:rsidRDefault="00772D20" w:rsidP="00A85036">
            <w:pPr>
              <w:spacing w:line="276" w:lineRule="auto"/>
              <w:jc w:val="right"/>
              <w:rPr>
                <w:sz w:val="22"/>
                <w:szCs w:val="22"/>
              </w:rPr>
            </w:pPr>
          </w:p>
        </w:tc>
        <w:tc>
          <w:tcPr>
            <w:tcW w:w="996" w:type="dxa"/>
          </w:tcPr>
          <w:p w14:paraId="5C55CFD9" w14:textId="44BF9751" w:rsidR="00772D20" w:rsidRPr="009515D2" w:rsidRDefault="00772D20" w:rsidP="00A85036">
            <w:pPr>
              <w:spacing w:line="276" w:lineRule="auto"/>
              <w:jc w:val="right"/>
              <w:rPr>
                <w:sz w:val="22"/>
                <w:szCs w:val="22"/>
              </w:rPr>
            </w:pPr>
          </w:p>
        </w:tc>
        <w:tc>
          <w:tcPr>
            <w:tcW w:w="876" w:type="dxa"/>
          </w:tcPr>
          <w:p w14:paraId="6313B017" w14:textId="7060984C" w:rsidR="00772D20" w:rsidRPr="009515D2" w:rsidRDefault="00772D20" w:rsidP="00A85036">
            <w:pPr>
              <w:spacing w:line="276" w:lineRule="auto"/>
              <w:jc w:val="right"/>
              <w:rPr>
                <w:sz w:val="22"/>
                <w:szCs w:val="22"/>
              </w:rPr>
            </w:pPr>
          </w:p>
        </w:tc>
      </w:tr>
      <w:tr w:rsidR="00772D20" w:rsidRPr="009515D2" w14:paraId="276C464A" w14:textId="77777777" w:rsidTr="009D6E5B">
        <w:tc>
          <w:tcPr>
            <w:tcW w:w="1980" w:type="dxa"/>
            <w:tcBorders>
              <w:bottom w:val="single" w:sz="4" w:space="0" w:color="auto"/>
            </w:tcBorders>
          </w:tcPr>
          <w:p w14:paraId="117FFFF0" w14:textId="538B42F4" w:rsidR="00772D20" w:rsidRPr="009515D2" w:rsidRDefault="00772D20"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68A5441" w14:textId="3CBA14BA" w:rsidR="00772D20" w:rsidRPr="009515D2" w:rsidRDefault="00772D20"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33CF390D" w14:textId="691987D5" w:rsidR="00772D20" w:rsidRPr="009515D2" w:rsidRDefault="003A5F9A" w:rsidP="00A85036">
            <w:pPr>
              <w:spacing w:line="276" w:lineRule="auto"/>
              <w:jc w:val="right"/>
              <w:rPr>
                <w:sz w:val="22"/>
                <w:szCs w:val="22"/>
              </w:rPr>
            </w:pPr>
            <w:r>
              <w:rPr>
                <w:sz w:val="22"/>
                <w:szCs w:val="22"/>
              </w:rPr>
              <w:t>2.44</w:t>
            </w:r>
          </w:p>
        </w:tc>
        <w:tc>
          <w:tcPr>
            <w:tcW w:w="1012" w:type="dxa"/>
            <w:tcBorders>
              <w:bottom w:val="single" w:sz="4" w:space="0" w:color="auto"/>
            </w:tcBorders>
          </w:tcPr>
          <w:p w14:paraId="2FCC6FE1" w14:textId="0AA4E299" w:rsidR="00772D20" w:rsidRPr="003A5F9A" w:rsidRDefault="003A5F9A" w:rsidP="00A85036">
            <w:pPr>
              <w:spacing w:line="276" w:lineRule="auto"/>
              <w:jc w:val="right"/>
              <w:rPr>
                <w:sz w:val="22"/>
                <w:szCs w:val="22"/>
              </w:rPr>
            </w:pPr>
            <w:r w:rsidRPr="003A5F9A">
              <w:rPr>
                <w:sz w:val="22"/>
                <w:szCs w:val="22"/>
              </w:rPr>
              <w:t>0.118</w:t>
            </w:r>
          </w:p>
        </w:tc>
        <w:tc>
          <w:tcPr>
            <w:tcW w:w="996" w:type="dxa"/>
            <w:tcBorders>
              <w:bottom w:val="single" w:sz="4" w:space="0" w:color="auto"/>
            </w:tcBorders>
          </w:tcPr>
          <w:p w14:paraId="50ECE181" w14:textId="7D740BA8" w:rsidR="00772D20" w:rsidRPr="009515D2" w:rsidRDefault="008D46B4" w:rsidP="00A85036">
            <w:pPr>
              <w:spacing w:line="276" w:lineRule="auto"/>
              <w:jc w:val="right"/>
              <w:rPr>
                <w:sz w:val="22"/>
                <w:szCs w:val="22"/>
              </w:rPr>
            </w:pPr>
            <w:r>
              <w:rPr>
                <w:sz w:val="22"/>
                <w:szCs w:val="22"/>
              </w:rPr>
              <w:t>0.</w:t>
            </w:r>
            <w:r w:rsidR="00A747FF">
              <w:rPr>
                <w:sz w:val="22"/>
                <w:szCs w:val="22"/>
              </w:rPr>
              <w:t>01</w:t>
            </w:r>
          </w:p>
        </w:tc>
        <w:tc>
          <w:tcPr>
            <w:tcW w:w="1013" w:type="dxa"/>
            <w:tcBorders>
              <w:bottom w:val="single" w:sz="4" w:space="0" w:color="auto"/>
            </w:tcBorders>
          </w:tcPr>
          <w:p w14:paraId="2A93F8BE" w14:textId="4BEEF89A" w:rsidR="00772D20" w:rsidRPr="009515D2" w:rsidRDefault="008D46B4" w:rsidP="00A85036">
            <w:pPr>
              <w:spacing w:line="276" w:lineRule="auto"/>
              <w:jc w:val="right"/>
              <w:rPr>
                <w:sz w:val="22"/>
                <w:szCs w:val="22"/>
              </w:rPr>
            </w:pPr>
            <w:r>
              <w:rPr>
                <w:sz w:val="22"/>
                <w:szCs w:val="22"/>
              </w:rPr>
              <w:t>0.</w:t>
            </w:r>
            <w:r w:rsidR="00A747FF">
              <w:rPr>
                <w:sz w:val="22"/>
                <w:szCs w:val="22"/>
              </w:rPr>
              <w:t>929</w:t>
            </w:r>
          </w:p>
        </w:tc>
        <w:tc>
          <w:tcPr>
            <w:tcW w:w="996" w:type="dxa"/>
            <w:tcBorders>
              <w:bottom w:val="single" w:sz="4" w:space="0" w:color="auto"/>
            </w:tcBorders>
          </w:tcPr>
          <w:p w14:paraId="09BA5390" w14:textId="25F3D33E" w:rsidR="00772D20" w:rsidRPr="009515D2" w:rsidRDefault="000C5833" w:rsidP="00A85036">
            <w:pPr>
              <w:spacing w:line="276" w:lineRule="auto"/>
              <w:jc w:val="right"/>
              <w:rPr>
                <w:sz w:val="22"/>
                <w:szCs w:val="22"/>
              </w:rPr>
            </w:pPr>
            <w:r>
              <w:rPr>
                <w:sz w:val="22"/>
                <w:szCs w:val="22"/>
              </w:rPr>
              <w:t>1.40</w:t>
            </w:r>
          </w:p>
        </w:tc>
        <w:tc>
          <w:tcPr>
            <w:tcW w:w="1013" w:type="dxa"/>
            <w:tcBorders>
              <w:bottom w:val="single" w:sz="4" w:space="0" w:color="auto"/>
            </w:tcBorders>
          </w:tcPr>
          <w:p w14:paraId="4C247A2D" w14:textId="697AEEFC" w:rsidR="00772D20" w:rsidRPr="009515D2" w:rsidRDefault="004654D8" w:rsidP="00A85036">
            <w:pPr>
              <w:spacing w:line="276" w:lineRule="auto"/>
              <w:jc w:val="right"/>
              <w:rPr>
                <w:sz w:val="22"/>
                <w:szCs w:val="22"/>
              </w:rPr>
            </w:pPr>
            <w:r>
              <w:rPr>
                <w:sz w:val="22"/>
                <w:szCs w:val="22"/>
              </w:rPr>
              <w:t>0.</w:t>
            </w:r>
            <w:r w:rsidR="000C5833">
              <w:rPr>
                <w:sz w:val="22"/>
                <w:szCs w:val="22"/>
              </w:rPr>
              <w:t>237</w:t>
            </w:r>
          </w:p>
        </w:tc>
        <w:tc>
          <w:tcPr>
            <w:tcW w:w="996" w:type="dxa"/>
          </w:tcPr>
          <w:p w14:paraId="2E6FF966" w14:textId="4ACB9D39" w:rsidR="00772D20" w:rsidRPr="009515D2" w:rsidRDefault="00772D20" w:rsidP="00A85036">
            <w:pPr>
              <w:spacing w:line="276" w:lineRule="auto"/>
              <w:jc w:val="right"/>
              <w:rPr>
                <w:sz w:val="22"/>
                <w:szCs w:val="22"/>
              </w:rPr>
            </w:pPr>
          </w:p>
        </w:tc>
        <w:tc>
          <w:tcPr>
            <w:tcW w:w="1013" w:type="dxa"/>
          </w:tcPr>
          <w:p w14:paraId="18BF8ADC" w14:textId="5526C11F" w:rsidR="00772D20" w:rsidRPr="009515D2" w:rsidRDefault="00772D20" w:rsidP="00A85036">
            <w:pPr>
              <w:spacing w:line="276" w:lineRule="auto"/>
              <w:jc w:val="right"/>
              <w:rPr>
                <w:b/>
                <w:bCs/>
                <w:sz w:val="22"/>
                <w:szCs w:val="22"/>
              </w:rPr>
            </w:pPr>
          </w:p>
        </w:tc>
        <w:tc>
          <w:tcPr>
            <w:tcW w:w="996" w:type="dxa"/>
          </w:tcPr>
          <w:p w14:paraId="073ED45F" w14:textId="1E0C33AA" w:rsidR="00772D20" w:rsidRPr="009515D2" w:rsidRDefault="00772D20" w:rsidP="00A85036">
            <w:pPr>
              <w:spacing w:line="276" w:lineRule="auto"/>
              <w:jc w:val="right"/>
              <w:rPr>
                <w:sz w:val="22"/>
                <w:szCs w:val="22"/>
              </w:rPr>
            </w:pPr>
          </w:p>
        </w:tc>
        <w:tc>
          <w:tcPr>
            <w:tcW w:w="876" w:type="dxa"/>
          </w:tcPr>
          <w:p w14:paraId="1065E7B4" w14:textId="6F86B64A" w:rsidR="00772D20" w:rsidRPr="009515D2" w:rsidRDefault="00772D20" w:rsidP="00A85036">
            <w:pPr>
              <w:spacing w:line="276" w:lineRule="auto"/>
              <w:jc w:val="right"/>
              <w:rPr>
                <w:sz w:val="22"/>
                <w:szCs w:val="22"/>
              </w:rPr>
            </w:pPr>
          </w:p>
        </w:tc>
      </w:tr>
    </w:tbl>
    <w:p w14:paraId="7FD152BB" w14:textId="77777777" w:rsidR="007A2F1C" w:rsidRDefault="007A2F1C" w:rsidP="00A754EC">
      <w:pPr>
        <w:spacing w:line="360" w:lineRule="auto"/>
      </w:pPr>
    </w:p>
    <w:p w14:paraId="3FB515BD" w14:textId="77777777" w:rsidR="0033651D" w:rsidRDefault="007A2F1C" w:rsidP="009D6E5B">
      <w:pPr>
        <w:spacing w:line="480" w:lineRule="auto"/>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proofErr w:type="spellStart"/>
      <w:r>
        <w:rPr>
          <w:i/>
          <w:iCs/>
        </w:rPr>
        <w:t>A</w:t>
      </w:r>
      <w:r>
        <w:rPr>
          <w:vertAlign w:val="subscript"/>
        </w:rPr>
        <w:t>net</w:t>
      </w:r>
      <w:proofErr w:type="spellEnd"/>
      <w:r>
        <w:t>=light saturated net photosynthesis</w:t>
      </w:r>
      <w:r w:rsidRPr="00A01023">
        <w:t xml:space="preserve"> </w:t>
      </w:r>
      <w:r>
        <w:t xml:space="preserve">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Pr="00D07058">
        <w:rPr>
          <w:i/>
          <w:iCs/>
        </w:rPr>
        <w:t xml:space="preserve"> </w:t>
      </w:r>
      <w:r>
        <w:rPr>
          <w:i/>
          <w:iCs/>
        </w:rPr>
        <w:t>V</w:t>
      </w:r>
      <w:r>
        <w:rPr>
          <w:vertAlign w:val="subscript"/>
        </w:rPr>
        <w:t>cmax25</w:t>
      </w:r>
      <w:r>
        <w:t>=maximum rate of Rubisco carboxylation</w:t>
      </w:r>
      <w:r w:rsidR="004B1EA4" w:rsidRPr="004B1EA4">
        <w:t xml:space="preserve"> </w:t>
      </w:r>
      <w:r w:rsidR="004B1EA4">
        <w:t>standardized to 25</w:t>
      </w:r>
      <w:r w:rsidR="004B1EA4">
        <w:sym w:font="Symbol" w:char="F0B0"/>
      </w:r>
      <w:r w:rsidR="004B1EA4">
        <w:t>C</w:t>
      </w:r>
      <w:r>
        <w:t xml:space="preserve">; </w:t>
      </w:r>
      <w:r w:rsidRPr="00D07058">
        <w:rPr>
          <w:i/>
          <w:iCs/>
        </w:rPr>
        <w:t>J</w:t>
      </w:r>
      <w:r w:rsidRPr="00D07058">
        <w:rPr>
          <w:vertAlign w:val="subscript"/>
        </w:rPr>
        <w:t>max25</w:t>
      </w:r>
      <w:r>
        <w:t>=</w:t>
      </w:r>
      <w:r w:rsidRPr="00D07058">
        <w:t>maximum</w:t>
      </w:r>
      <w:r>
        <w:t xml:space="preserve"> rate of electron transport for RuBP regeneration</w:t>
      </w:r>
      <w:r w:rsidR="004B1EA4" w:rsidRPr="004B1EA4">
        <w:t xml:space="preserve"> </w:t>
      </w:r>
      <w:r w:rsidR="004B1EA4">
        <w:t>standardized to 25</w:t>
      </w:r>
      <w:r w:rsidR="004B1EA4">
        <w:sym w:font="Symbol" w:char="F0B0"/>
      </w:r>
      <w:r w:rsidR="004B1EA4">
        <w:t>C</w:t>
      </w:r>
      <w:r>
        <w:t xml:space="preserve">, </w:t>
      </w:r>
      <w:r>
        <w:rPr>
          <w:i/>
          <w:iCs/>
        </w:rPr>
        <w:t>J</w:t>
      </w:r>
      <w:r>
        <w:rPr>
          <w:vertAlign w:val="subscript"/>
        </w:rPr>
        <w:t>max25</w:t>
      </w:r>
      <w:r>
        <w:t>:</w:t>
      </w:r>
      <w:r w:rsidRPr="00D07058">
        <w:rPr>
          <w:i/>
          <w:iCs/>
        </w:rPr>
        <w:t>V</w:t>
      </w:r>
      <w:r w:rsidRPr="00F21918">
        <w:rPr>
          <w:vertAlign w:val="subscript"/>
        </w:rPr>
        <w:t>cmax25</w:t>
      </w:r>
      <w:r>
        <w:t xml:space="preserve">=the ratio of </w:t>
      </w:r>
      <w:r>
        <w:rPr>
          <w:i/>
          <w:iCs/>
        </w:rPr>
        <w:t>J</w:t>
      </w:r>
      <w:r>
        <w:rPr>
          <w:vertAlign w:val="subscript"/>
        </w:rPr>
        <w:t>max25</w:t>
      </w:r>
      <w:r>
        <w:t xml:space="preserve"> to </w:t>
      </w:r>
      <w:r>
        <w:rPr>
          <w:i/>
          <w:iCs/>
        </w:rPr>
        <w:t>V</w:t>
      </w:r>
      <w:r>
        <w:rPr>
          <w:vertAlign w:val="subscript"/>
        </w:rPr>
        <w:t>cmax25</w:t>
      </w:r>
      <w:r w:rsidR="0033651D">
        <w:t>, both standardized to 25</w:t>
      </w:r>
      <w:r w:rsidR="0033651D">
        <w:sym w:font="Symbol" w:char="F0B0"/>
      </w:r>
      <w:r w:rsidR="0033651D">
        <w:t>C;</w:t>
      </w:r>
      <w:r w:rsidRPr="004B1EA4">
        <w:t xml:space="preserve"> </w:t>
      </w:r>
      <w:r w:rsidR="004B1EA4" w:rsidRPr="004B1EA4">
        <w:rPr>
          <w:i/>
          <w:iCs/>
        </w:rPr>
        <w:t>R</w:t>
      </w:r>
      <w:r w:rsidR="004B1EA4" w:rsidRPr="004B1EA4">
        <w:rPr>
          <w:vertAlign w:val="subscript"/>
        </w:rPr>
        <w:t>d25</w:t>
      </w:r>
      <w:r w:rsidR="004B1EA4">
        <w:t>=dark respiration rate standardized to 25</w:t>
      </w:r>
      <w:r w:rsidR="004B1EA4">
        <w:sym w:font="Symbol" w:char="F0B0"/>
      </w:r>
      <w:r w:rsidR="004B1EA4">
        <w:t>C;</w:t>
      </w:r>
      <w:r w:rsidR="0033651D">
        <w:t xml:space="preserve"> </w:t>
      </w:r>
      <w:r w:rsidR="0033651D" w:rsidRPr="0033651D">
        <w:rPr>
          <w:i/>
          <w:iCs/>
        </w:rPr>
        <w:t>R</w:t>
      </w:r>
      <w:r w:rsidR="0033651D" w:rsidRPr="0033651D">
        <w:rPr>
          <w:vertAlign w:val="subscript"/>
        </w:rPr>
        <w:t>d25</w:t>
      </w:r>
      <w:r w:rsidR="0033651D" w:rsidRPr="0033651D">
        <w:t>:</w:t>
      </w:r>
      <w:r w:rsidR="0033651D" w:rsidRPr="0033651D">
        <w:rPr>
          <w:i/>
          <w:iCs/>
        </w:rPr>
        <w:t>V</w:t>
      </w:r>
      <w:r w:rsidR="0033651D" w:rsidRPr="0033651D">
        <w:rPr>
          <w:vertAlign w:val="subscript"/>
        </w:rPr>
        <w:t>cmax25</w:t>
      </w:r>
      <w:r w:rsidR="0033651D">
        <w:t xml:space="preserve">= ratio of </w:t>
      </w:r>
      <w:r w:rsidR="0033651D" w:rsidRPr="0033651D">
        <w:rPr>
          <w:i/>
          <w:iCs/>
        </w:rPr>
        <w:t>R</w:t>
      </w:r>
      <w:r w:rsidR="0033651D" w:rsidRPr="0033651D">
        <w:rPr>
          <w:vertAlign w:val="subscript"/>
        </w:rPr>
        <w:t>d25</w:t>
      </w:r>
      <w:r w:rsidR="0033651D">
        <w:t xml:space="preserve"> to </w:t>
      </w:r>
      <w:r w:rsidR="0033651D" w:rsidRPr="0033651D">
        <w:rPr>
          <w:i/>
          <w:iCs/>
        </w:rPr>
        <w:t>V</w:t>
      </w:r>
      <w:r w:rsidR="0033651D" w:rsidRPr="0033651D">
        <w:rPr>
          <w:vertAlign w:val="subscript"/>
        </w:rPr>
        <w:t>cmax25</w:t>
      </w:r>
      <w:r w:rsidR="0033651D">
        <w:t>, both standardized to 25</w:t>
      </w:r>
      <w:r w:rsidR="0033651D">
        <w:sym w:font="Symbol" w:char="F0B0"/>
      </w:r>
      <w:r w:rsidR="0033651D">
        <w:t>C;</w:t>
      </w:r>
      <w:r w:rsidR="004B1EA4">
        <w:t xml:space="preserve"> </w:t>
      </w:r>
      <w:r>
        <w:rPr>
          <w:i/>
          <w:iCs/>
        </w:rPr>
        <w:t>g</w:t>
      </w:r>
      <w:r>
        <w:rPr>
          <w:vertAlign w:val="subscript"/>
        </w:rPr>
        <w:t>s</w:t>
      </w:r>
      <w:r>
        <w:t xml:space="preserve">=stomatal conductance measured at 400 </w:t>
      </w:r>
      <w:r w:rsidRPr="00863849">
        <w:rPr>
          <w:color w:val="000000"/>
          <w:lang w:val="el-GR"/>
        </w:rPr>
        <w:t>μ</w:t>
      </w:r>
      <w:r w:rsidRPr="00863849">
        <w:rPr>
          <w:color w:val="000000"/>
        </w:rPr>
        <w:t>mol mol</w:t>
      </w:r>
      <w:r w:rsidRPr="00863849">
        <w:rPr>
          <w:color w:val="000000"/>
          <w:vertAlign w:val="superscript"/>
        </w:rPr>
        <w:t>-1</w:t>
      </w:r>
      <w:r>
        <w:rPr>
          <w:color w:val="000000"/>
        </w:rPr>
        <w:t xml:space="preserve"> CO</w:t>
      </w:r>
      <w:r>
        <w:rPr>
          <w:color w:val="000000"/>
          <w:vertAlign w:val="subscript"/>
        </w:rPr>
        <w:t>2</w:t>
      </w:r>
      <w:r>
        <w:t>;</w:t>
      </w:r>
      <w:r w:rsidR="00F00703">
        <w:rPr>
          <w:i/>
          <w:iCs/>
        </w:rPr>
        <w:t xml:space="preserve"> </w:t>
      </w:r>
      <w:proofErr w:type="spellStart"/>
      <w:r w:rsidR="00F00703">
        <w:rPr>
          <w:i/>
          <w:iCs/>
        </w:rPr>
        <w:t>C</w:t>
      </w:r>
      <w:r w:rsidR="00F00703">
        <w:rPr>
          <w:vertAlign w:val="subscript"/>
        </w:rPr>
        <w:t>i</w:t>
      </w:r>
      <w:r w:rsidR="00F00703">
        <w:t>:</w:t>
      </w:r>
      <w:r w:rsidR="00F00703">
        <w:rPr>
          <w:i/>
          <w:iCs/>
        </w:rPr>
        <w:t>C</w:t>
      </w:r>
      <w:r w:rsidR="00F00703">
        <w:rPr>
          <w:vertAlign w:val="subscript"/>
        </w:rPr>
        <w:t>a</w:t>
      </w:r>
      <w:proofErr w:type="spellEnd"/>
      <w:r w:rsidR="00F00703">
        <w:t>=ratio of intercellular CO</w:t>
      </w:r>
      <w:r w:rsidR="00F00703">
        <w:rPr>
          <w:vertAlign w:val="subscript"/>
        </w:rPr>
        <w:t>2</w:t>
      </w:r>
      <w:r w:rsidR="00F00703">
        <w:t xml:space="preserve"> to atmospheric CO</w:t>
      </w:r>
      <w:r w:rsidR="00F00703">
        <w:rPr>
          <w:vertAlign w:val="subscript"/>
        </w:rPr>
        <w:t>2</w:t>
      </w:r>
      <w:r>
        <w:t>.</w:t>
      </w:r>
    </w:p>
    <w:p w14:paraId="76DCCE7C" w14:textId="77777777" w:rsidR="008B104C" w:rsidRDefault="008B104C" w:rsidP="009D6E5B">
      <w:pPr>
        <w:spacing w:line="480" w:lineRule="auto"/>
      </w:pPr>
    </w:p>
    <w:p w14:paraId="41234A95" w14:textId="5B08ACDF" w:rsidR="008B104C" w:rsidRPr="008B104C" w:rsidRDefault="008B104C" w:rsidP="009D6E5B">
      <w:pPr>
        <w:spacing w:line="480" w:lineRule="auto"/>
        <w:rPr>
          <w:vertAlign w:val="subscript"/>
        </w:rPr>
        <w:sectPr w:rsidR="008B104C" w:rsidRPr="008B104C" w:rsidSect="00772287">
          <w:pgSz w:w="15840" w:h="12240" w:orient="landscape"/>
          <w:pgMar w:top="1440" w:right="1440" w:bottom="1440" w:left="1440" w:header="720" w:footer="720" w:gutter="0"/>
          <w:lnNumType w:countBy="1" w:restart="continuous"/>
          <w:cols w:space="720"/>
          <w:docGrid w:linePitch="360"/>
        </w:sectPr>
      </w:pPr>
    </w:p>
    <w:p w14:paraId="3310B983" w14:textId="08F1AAE3" w:rsidR="003B6FAA" w:rsidRDefault="003B6FAA" w:rsidP="001A31D4">
      <w:pPr>
        <w:spacing w:line="480" w:lineRule="auto"/>
        <w:rPr>
          <w:b/>
          <w:bCs/>
        </w:rPr>
      </w:pPr>
      <w:r>
        <w:rPr>
          <w:b/>
          <w:bCs/>
        </w:rPr>
        <w:lastRenderedPageBreak/>
        <w:t xml:space="preserve">Figure </w:t>
      </w:r>
      <w:r w:rsidR="0004004B">
        <w:rPr>
          <w:b/>
          <w:bCs/>
        </w:rPr>
        <w:t>4</w:t>
      </w:r>
    </w:p>
    <w:p w14:paraId="04F5D345" w14:textId="1737D37A" w:rsidR="003B6FAA" w:rsidRDefault="00942187" w:rsidP="001A31D4">
      <w:pPr>
        <w:spacing w:line="480" w:lineRule="auto"/>
        <w:rPr>
          <w:b/>
          <w:bCs/>
        </w:rPr>
      </w:pPr>
      <w:r>
        <w:rPr>
          <w:b/>
          <w:bCs/>
          <w:noProof/>
        </w:rPr>
        <w:drawing>
          <wp:inline distT="0" distB="0" distL="0" distR="0" wp14:anchorId="53B8BB72" wp14:editId="46644BD0">
            <wp:extent cx="5943600" cy="4754880"/>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p>
    <w:p w14:paraId="2D5DBC68" w14:textId="77777777" w:rsidR="008B104C" w:rsidRDefault="005214CF" w:rsidP="001A31D4">
      <w:pPr>
        <w:spacing w:line="480" w:lineRule="auto"/>
        <w:rPr>
          <w:rFonts w:eastAsia="Times New Roman" w:cs="Times New Roman"/>
          <w:color w:val="000000" w:themeColor="text1"/>
        </w:rPr>
      </w:pPr>
      <w:r>
        <w:rPr>
          <w:b/>
          <w:bCs/>
        </w:rPr>
        <w:t xml:space="preserve">Figure </w:t>
      </w:r>
      <w:r w:rsidR="0004004B">
        <w:rPr>
          <w:b/>
          <w:bCs/>
        </w:rPr>
        <w:t>4</w:t>
      </w:r>
      <w:r>
        <w:t xml:space="preserve"> </w:t>
      </w:r>
      <w:r w:rsidRPr="001B10F7">
        <w:t>Effects</w:t>
      </w:r>
      <w:r>
        <w:t xml:space="preserve"> of soil nitrogen fertilization and inoculation on </w:t>
      </w:r>
      <w:r>
        <w:rPr>
          <w:i/>
          <w:iCs/>
        </w:rPr>
        <w:t>G. max</w:t>
      </w:r>
      <w:r>
        <w:t xml:space="preserve"> net photosynthesis (panel A), maximum Rubisco carboxylation rate standardized to </w:t>
      </w:r>
      <w:r w:rsidRPr="00863849">
        <w:rPr>
          <w:color w:val="000000"/>
        </w:rPr>
        <w:t>25</w:t>
      </w:r>
      <w:r w:rsidRPr="00863849">
        <w:rPr>
          <w:rFonts w:ascii="Symbol" w:eastAsia="Symbol" w:hAnsi="Symbol" w:cs="Symbol"/>
          <w:color w:val="000000"/>
        </w:rPr>
        <w:t></w:t>
      </w:r>
      <w:r w:rsidRPr="00863849">
        <w:rPr>
          <w:color w:val="000000"/>
        </w:rPr>
        <w:t>C</w:t>
      </w:r>
      <w:r>
        <w:t xml:space="preserve"> (panel </w:t>
      </w:r>
      <w:r w:rsidR="00942187">
        <w:t>B</w:t>
      </w:r>
      <w:r>
        <w:t xml:space="preserve">), and the maximum electron transport for RuBP regeneration rate standardized to </w:t>
      </w:r>
      <w:r w:rsidRPr="00863849">
        <w:rPr>
          <w:color w:val="000000"/>
        </w:rPr>
        <w:t>25</w:t>
      </w:r>
      <w:r w:rsidRPr="00863849">
        <w:rPr>
          <w:rFonts w:ascii="Symbol" w:eastAsia="Symbol" w:hAnsi="Symbol" w:cs="Symbol"/>
          <w:color w:val="000000"/>
        </w:rPr>
        <w:t></w:t>
      </w:r>
      <w:r w:rsidRPr="00863849">
        <w:rPr>
          <w:color w:val="000000"/>
        </w:rPr>
        <w:t>C</w:t>
      </w:r>
      <w:r>
        <w:rPr>
          <w:color w:val="000000"/>
        </w:rPr>
        <w:t xml:space="preserve"> (panel </w:t>
      </w:r>
      <w:r w:rsidR="00942187">
        <w:rPr>
          <w:color w:val="000000"/>
        </w:rPr>
        <w:t>C</w:t>
      </w:r>
      <w:r>
        <w:rPr>
          <w:color w:val="000000"/>
        </w:rPr>
        <w:t>)</w:t>
      </w:r>
      <w:r w:rsidR="00942187">
        <w:rPr>
          <w:color w:val="000000"/>
        </w:rPr>
        <w:t xml:space="preserve">, </w:t>
      </w:r>
      <w:r w:rsidR="00942187">
        <w:t xml:space="preserve">dark respiration standardized to </w:t>
      </w:r>
      <w:r w:rsidR="00942187" w:rsidRPr="00863849">
        <w:rPr>
          <w:color w:val="000000"/>
        </w:rPr>
        <w:t>25</w:t>
      </w:r>
      <w:r w:rsidR="00942187" w:rsidRPr="00863849">
        <w:rPr>
          <w:rFonts w:ascii="Symbol" w:eastAsia="Symbol" w:hAnsi="Symbol" w:cs="Symbol"/>
          <w:color w:val="000000"/>
        </w:rPr>
        <w:t></w:t>
      </w:r>
      <w:r w:rsidR="00942187" w:rsidRPr="00863849">
        <w:rPr>
          <w:color w:val="000000"/>
        </w:rPr>
        <w:t>C</w:t>
      </w:r>
      <w:r w:rsidR="00942187">
        <w:t xml:space="preserve"> (panel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602B12">
        <w:rPr>
          <w:rFonts w:eastAsia="Times New Roman" w:cs="Times New Roman"/>
          <w:color w:val="000000" w:themeColor="text1"/>
        </w:rPr>
        <w:t>p</w:t>
      </w:r>
      <w:r w:rsidR="0079226D" w:rsidRPr="6E1ABADC">
        <w:rPr>
          <w:rFonts w:eastAsia="Times New Roman" w:cs="Times New Roman"/>
          <w:color w:val="000000" w:themeColor="text1"/>
        </w:rPr>
        <w:t>&lt;0.05).</w:t>
      </w:r>
    </w:p>
    <w:p w14:paraId="1E3BD203" w14:textId="5DFF7CA5" w:rsidR="003B6FAA" w:rsidRPr="00A85036" w:rsidRDefault="003B6FAA" w:rsidP="001A31D4">
      <w:pPr>
        <w:spacing w:line="480" w:lineRule="auto"/>
      </w:pPr>
      <w:r>
        <w:rPr>
          <w:i/>
          <w:iCs/>
        </w:rPr>
        <w:br w:type="page"/>
      </w:r>
    </w:p>
    <w:p w14:paraId="1C5FC593" w14:textId="11BD1784" w:rsidR="007A2F1C" w:rsidRDefault="00AF1559" w:rsidP="009D6E5B">
      <w:pPr>
        <w:spacing w:line="480" w:lineRule="auto"/>
        <w:rPr>
          <w:i/>
          <w:iCs/>
        </w:rPr>
      </w:pPr>
      <w:r>
        <w:rPr>
          <w:i/>
          <w:iCs/>
        </w:rPr>
        <w:lastRenderedPageBreak/>
        <w:t>Tradeoffs between nitrogen and water usage</w:t>
      </w:r>
    </w:p>
    <w:p w14:paraId="192E5AB2" w14:textId="58B8D0CF" w:rsidR="00C377A1" w:rsidRDefault="00957D32" w:rsidP="009D6E5B">
      <w:pPr>
        <w:spacing w:line="480" w:lineRule="auto"/>
        <w:ind w:firstLine="720"/>
      </w:pPr>
      <w:r w:rsidRPr="00957D32">
        <w:rPr>
          <w:i/>
          <w:iCs/>
        </w:rPr>
        <w:t>PNUE</w:t>
      </w:r>
      <w:r w:rsidR="00021BEB">
        <w:t xml:space="preserve"> was determined through an interaction between nitrogen fertilization and inoculation (Table </w:t>
      </w:r>
      <w:r w:rsidR="0048004A">
        <w:t>4</w:t>
      </w:r>
      <w:r w:rsidR="00021BEB">
        <w:t xml:space="preserve">; Fig. </w:t>
      </w:r>
      <w:r w:rsidR="0004004B">
        <w:t>5</w:t>
      </w:r>
      <w:r w:rsidR="003A7574">
        <w:t>A</w:t>
      </w:r>
      <w:r w:rsidR="00021BEB">
        <w:t>).</w:t>
      </w:r>
      <w:r w:rsidR="00C377A1">
        <w:t xml:space="preserve"> This interaction indicated that inoculated individuals grown under low nitrogen fertilization had</w:t>
      </w:r>
      <w:r w:rsidR="000C5833">
        <w:t xml:space="preserve"> 17.3%</w:t>
      </w:r>
      <w:r w:rsidR="00C377A1">
        <w:t xml:space="preserve"> lower </w:t>
      </w:r>
      <w:r w:rsidR="00C377A1">
        <w:rPr>
          <w:i/>
          <w:iCs/>
        </w:rPr>
        <w:t>PNUE</w:t>
      </w:r>
      <w:r w:rsidR="00C377A1">
        <w:t xml:space="preserve"> than non-inoculated individuals also grown under low nitrogen fertilization (</w:t>
      </w:r>
      <w:r w:rsidR="0072033E">
        <w:t>Tukey: p=0.0</w:t>
      </w:r>
      <w:r w:rsidR="000C5833">
        <w:t>24</w:t>
      </w:r>
      <w:r w:rsidR="00C377A1">
        <w:t>), with no difference in inoculation treatments under high nitrogen fertilization (Tukey: p=0.</w:t>
      </w:r>
      <w:r w:rsidR="000C5833">
        <w:t>799</w:t>
      </w:r>
      <w:r w:rsidR="0072033E">
        <w:t>)</w:t>
      </w:r>
      <w:r w:rsidR="00C377A1">
        <w:t xml:space="preserve">. We also observed a strong negative effect of soil nitrogen fertilization on </w:t>
      </w:r>
      <w:r w:rsidR="00C377A1">
        <w:rPr>
          <w:i/>
          <w:iCs/>
        </w:rPr>
        <w:t>PNUE</w:t>
      </w:r>
      <w:r w:rsidR="00C377A1">
        <w:t xml:space="preserve">, where individuals grown under high nitrogen fertilization had </w:t>
      </w:r>
      <w:r w:rsidR="000C5833">
        <w:t>40.1</w:t>
      </w:r>
      <w:r w:rsidR="00C377A1">
        <w:t xml:space="preserve">% lower </w:t>
      </w:r>
      <w:r w:rsidR="00C377A1" w:rsidRPr="0072033E">
        <w:rPr>
          <w:i/>
          <w:iCs/>
        </w:rPr>
        <w:t>PNUE</w:t>
      </w:r>
      <w:r w:rsidR="00C377A1">
        <w:t xml:space="preserve"> than those grown under low nitrogen fertilization (Tukey: p</w:t>
      </w:r>
      <w:r w:rsidR="0072033E">
        <w:t>&lt;0.001</w:t>
      </w:r>
      <w:r w:rsidR="00C377A1">
        <w:t xml:space="preserve">). There was no individual inoculation effect on </w:t>
      </w:r>
      <w:r w:rsidR="00C377A1" w:rsidRPr="0072033E">
        <w:rPr>
          <w:i/>
          <w:iCs/>
        </w:rPr>
        <w:t>PNUE</w:t>
      </w:r>
      <w:r w:rsidR="00C377A1">
        <w:t xml:space="preserve"> (Table 4; Fig. </w:t>
      </w:r>
      <w:r w:rsidR="0004004B">
        <w:t>5</w:t>
      </w:r>
      <w:r w:rsidR="00C377A1">
        <w:t>A).</w:t>
      </w:r>
    </w:p>
    <w:p w14:paraId="113CFB71" w14:textId="2DB5846D" w:rsidR="00DE6B10" w:rsidRDefault="00C24060" w:rsidP="00DE6B10">
      <w:pPr>
        <w:spacing w:line="480" w:lineRule="auto"/>
        <w:ind w:firstLine="720"/>
      </w:pPr>
      <w:r>
        <w:t xml:space="preserve">There was no effect of nitrogen fertilization, inoculation, or any observable interaction between fertilization and inoculation on </w:t>
      </w:r>
      <w:proofErr w:type="spellStart"/>
      <w:r w:rsidR="00957D32" w:rsidRPr="00957D32">
        <w:rPr>
          <w:i/>
          <w:iCs/>
        </w:rPr>
        <w:t>iWUE</w:t>
      </w:r>
      <w:proofErr w:type="spellEnd"/>
      <w:r w:rsidR="003A7574">
        <w:t xml:space="preserve"> (Table </w:t>
      </w:r>
      <w:r w:rsidR="0048004A">
        <w:t>4</w:t>
      </w:r>
      <w:r w:rsidR="003A7574">
        <w:t xml:space="preserve">; Fig. </w:t>
      </w:r>
      <w:r w:rsidR="0004004B">
        <w:t>5</w:t>
      </w:r>
      <w:r w:rsidR="003A7574">
        <w:t>B)</w:t>
      </w:r>
      <w:r w:rsidR="00751149">
        <w:t>.</w:t>
      </w:r>
      <w:r w:rsidR="00DE6B10">
        <w:t xml:space="preserve"> The null response of </w:t>
      </w:r>
      <w:proofErr w:type="spellStart"/>
      <w:r w:rsidR="00DE6B10">
        <w:rPr>
          <w:i/>
          <w:iCs/>
        </w:rPr>
        <w:t>iWUE</w:t>
      </w:r>
      <w:proofErr w:type="spellEnd"/>
      <w:r w:rsidR="00DE6B10">
        <w:t xml:space="preserve"> to fertilization was likely driven by a similar reduction in </w:t>
      </w:r>
      <w:proofErr w:type="spellStart"/>
      <w:r w:rsidR="00DE6B10">
        <w:rPr>
          <w:i/>
          <w:iCs/>
        </w:rPr>
        <w:t>A</w:t>
      </w:r>
      <w:r w:rsidR="00DE6B10">
        <w:rPr>
          <w:vertAlign w:val="subscript"/>
        </w:rPr>
        <w:t>net</w:t>
      </w:r>
      <w:proofErr w:type="spellEnd"/>
      <w:r w:rsidR="00DE6B10">
        <w:t xml:space="preserve"> and g</w:t>
      </w:r>
      <w:r w:rsidR="00DE6B10">
        <w:rPr>
          <w:vertAlign w:val="subscript"/>
        </w:rPr>
        <w:t>s</w:t>
      </w:r>
      <w:r w:rsidR="00DE6B10">
        <w:t xml:space="preserve"> with increasing fertilization (Table 3).</w:t>
      </w:r>
    </w:p>
    <w:p w14:paraId="404E21FC" w14:textId="43017C3C" w:rsidR="00AF1559" w:rsidRDefault="00751149" w:rsidP="00DE6B10">
      <w:pPr>
        <w:spacing w:line="480" w:lineRule="auto"/>
        <w:ind w:firstLine="720"/>
      </w:pPr>
      <w:r>
        <w:t xml:space="preserve">Increasing nitrogen fertilization generally increased </w:t>
      </w:r>
      <w:proofErr w:type="spellStart"/>
      <w:r w:rsidR="00957D32">
        <w:rPr>
          <w:i/>
          <w:iCs/>
        </w:rPr>
        <w:t>N</w:t>
      </w:r>
      <w:r w:rsidR="00957D32">
        <w:rPr>
          <w:vertAlign w:val="subscript"/>
        </w:rPr>
        <w:t>area</w:t>
      </w:r>
      <w:r w:rsidR="00957D32">
        <w:t>:</w:t>
      </w:r>
      <w:r w:rsidR="00957D32">
        <w:rPr>
          <w:i/>
          <w:iCs/>
        </w:rPr>
        <w:t>g</w:t>
      </w:r>
      <w:r w:rsidR="00957D32">
        <w:rPr>
          <w:vertAlign w:val="subscript"/>
        </w:rPr>
        <w:t>s</w:t>
      </w:r>
      <w:proofErr w:type="spellEnd"/>
      <w:r w:rsidR="005214CF" w:rsidRPr="00477955">
        <w:t xml:space="preserve"> </w:t>
      </w:r>
      <w:r w:rsidR="005214CF">
        <w:t xml:space="preserve">(Table </w:t>
      </w:r>
      <w:r w:rsidR="0048004A">
        <w:t>4</w:t>
      </w:r>
      <w:r w:rsidR="005214CF">
        <w:t xml:space="preserve">; Fig </w:t>
      </w:r>
      <w:r w:rsidR="0004004B">
        <w:t>5</w:t>
      </w:r>
      <w:r w:rsidR="005214CF">
        <w:t>C)</w:t>
      </w:r>
      <w:r w:rsidR="00957D32">
        <w:t xml:space="preserve"> and</w:t>
      </w:r>
      <w:r w:rsidR="00C24060">
        <w:t xml:space="preserve"> marginally increased</w:t>
      </w:r>
      <w:r w:rsidR="00957D32">
        <w:t xml:space="preserve"> </w:t>
      </w:r>
      <w:proofErr w:type="spellStart"/>
      <w:r w:rsidR="00957D32" w:rsidRPr="00957D32">
        <w:rPr>
          <w:i/>
          <w:iCs/>
        </w:rPr>
        <w:t>V</w:t>
      </w:r>
      <w:r w:rsidR="00957D32">
        <w:rPr>
          <w:vertAlign w:val="subscript"/>
        </w:rPr>
        <w:t>cmax</w:t>
      </w:r>
      <w:r w:rsidR="00957D32">
        <w:t>:</w:t>
      </w:r>
      <w:r w:rsidR="00957D32" w:rsidRPr="00957D32">
        <w:rPr>
          <w:i/>
          <w:iCs/>
        </w:rPr>
        <w:t>g</w:t>
      </w:r>
      <w:r w:rsidR="00957D32">
        <w:rPr>
          <w:vertAlign w:val="subscript"/>
        </w:rPr>
        <w:t>s</w:t>
      </w:r>
      <w:proofErr w:type="spellEnd"/>
      <w:r w:rsidR="00957D32" w:rsidRPr="00957D32">
        <w:t xml:space="preserve"> </w:t>
      </w:r>
      <w:r w:rsidR="005214CF">
        <w:t xml:space="preserve">(Table </w:t>
      </w:r>
      <w:r w:rsidR="0048004A">
        <w:t>4</w:t>
      </w:r>
      <w:r w:rsidR="005214CF">
        <w:t xml:space="preserve">; Fig </w:t>
      </w:r>
      <w:r w:rsidR="00F640C8">
        <w:t>6</w:t>
      </w:r>
      <w:r w:rsidR="005214CF">
        <w:t>D)</w:t>
      </w:r>
      <w:r>
        <w:t>.</w:t>
      </w:r>
      <w:r w:rsidR="008C56B6">
        <w:t xml:space="preserve"> </w:t>
      </w:r>
      <w:r w:rsidR="00DE6B10">
        <w:t>Specifically, i</w:t>
      </w:r>
      <w:r w:rsidR="00EA4E30">
        <w:t>ndividuals grown under high nitrogen fertilization</w:t>
      </w:r>
      <w:r w:rsidR="008C56B6">
        <w:t xml:space="preserve"> had </w:t>
      </w:r>
      <w:r w:rsidR="00EA4E30">
        <w:t>68.3</w:t>
      </w:r>
      <w:r w:rsidR="008C56B6">
        <w:t xml:space="preserve">% higher </w:t>
      </w:r>
      <w:proofErr w:type="spellStart"/>
      <w:r w:rsidR="008C56B6">
        <w:rPr>
          <w:i/>
          <w:iCs/>
        </w:rPr>
        <w:t>N</w:t>
      </w:r>
      <w:r w:rsidR="008C56B6">
        <w:rPr>
          <w:vertAlign w:val="subscript"/>
        </w:rPr>
        <w:t>area</w:t>
      </w:r>
      <w:r w:rsidR="008C56B6">
        <w:t>:</w:t>
      </w:r>
      <w:r w:rsidR="008C56B6">
        <w:rPr>
          <w:i/>
          <w:iCs/>
        </w:rPr>
        <w:t>g</w:t>
      </w:r>
      <w:r w:rsidR="008C56B6">
        <w:rPr>
          <w:vertAlign w:val="subscript"/>
        </w:rPr>
        <w:t>s</w:t>
      </w:r>
      <w:proofErr w:type="spellEnd"/>
      <w:r w:rsidR="008C56B6">
        <w:t xml:space="preserve"> than those grown under low nitrogen fertilization (</w:t>
      </w:r>
      <w:r w:rsidR="00FE31B0">
        <w:t>Tukey: p&lt;0.001</w:t>
      </w:r>
      <w:r w:rsidR="008C56B6">
        <w:t>)</w:t>
      </w:r>
      <w:r w:rsidR="00FE31B0">
        <w:t xml:space="preserve">. </w:t>
      </w:r>
      <w:r w:rsidR="00DE6B10">
        <w:t xml:space="preserve">The </w:t>
      </w:r>
      <w:proofErr w:type="spellStart"/>
      <w:r w:rsidR="00DE6B10">
        <w:rPr>
          <w:i/>
          <w:iCs/>
        </w:rPr>
        <w:t>N</w:t>
      </w:r>
      <w:r w:rsidR="00DE6B10">
        <w:rPr>
          <w:vertAlign w:val="subscript"/>
        </w:rPr>
        <w:t>area</w:t>
      </w:r>
      <w:r w:rsidR="00DE6B10">
        <w:t>:</w:t>
      </w:r>
      <w:r w:rsidR="00DE6B10">
        <w:rPr>
          <w:i/>
          <w:iCs/>
        </w:rPr>
        <w:t>g</w:t>
      </w:r>
      <w:r w:rsidR="00DE6B10">
        <w:rPr>
          <w:vertAlign w:val="subscript"/>
        </w:rPr>
        <w:t>s</w:t>
      </w:r>
      <w:proofErr w:type="spellEnd"/>
      <w:r w:rsidR="00DE6B10">
        <w:t xml:space="preserve"> response to fertilization was likely driven by an increase in leaf nitrogen allocation that corresponded with a reduction in g</w:t>
      </w:r>
      <w:r w:rsidR="00DE6B10">
        <w:rPr>
          <w:vertAlign w:val="subscript"/>
        </w:rPr>
        <w:t>s</w:t>
      </w:r>
      <w:r w:rsidR="00DE6B10">
        <w:t xml:space="preserve"> with increasing fertilization (Table 3). </w:t>
      </w:r>
      <w:r w:rsidR="00FE31B0">
        <w:t>There was no observable inoculation effect or interaction between fertilization and inoculation on</w:t>
      </w:r>
      <w:r w:rsidR="00EA4E30" w:rsidRPr="00EA4E30">
        <w:rPr>
          <w:i/>
          <w:iCs/>
        </w:rPr>
        <w:t xml:space="preserve"> </w:t>
      </w:r>
      <w:proofErr w:type="spellStart"/>
      <w:r w:rsidR="00EA4E30">
        <w:rPr>
          <w:i/>
          <w:iCs/>
        </w:rPr>
        <w:t>N</w:t>
      </w:r>
      <w:r w:rsidR="00EA4E30">
        <w:rPr>
          <w:vertAlign w:val="subscript"/>
        </w:rPr>
        <w:t>area</w:t>
      </w:r>
      <w:r w:rsidR="00EA4E30">
        <w:t>:</w:t>
      </w:r>
      <w:r w:rsidR="00EA4E30">
        <w:rPr>
          <w:i/>
          <w:iCs/>
        </w:rPr>
        <w:t>g</w:t>
      </w:r>
      <w:r w:rsidR="00EA4E30">
        <w:rPr>
          <w:vertAlign w:val="subscript"/>
        </w:rPr>
        <w:t>s</w:t>
      </w:r>
      <w:proofErr w:type="spellEnd"/>
      <w:r w:rsidR="00EA4E30" w:rsidRPr="00477955">
        <w:t xml:space="preserve"> </w:t>
      </w:r>
      <w:r w:rsidR="00EA4E30">
        <w:t xml:space="preserve">and </w:t>
      </w:r>
      <w:proofErr w:type="spellStart"/>
      <w:r w:rsidR="00EA4E30" w:rsidRPr="00957D32">
        <w:rPr>
          <w:i/>
          <w:iCs/>
        </w:rPr>
        <w:t>V</w:t>
      </w:r>
      <w:r w:rsidR="00EA4E30">
        <w:rPr>
          <w:vertAlign w:val="subscript"/>
        </w:rPr>
        <w:t>cmax</w:t>
      </w:r>
      <w:r w:rsidR="00EA4E30">
        <w:t>:</w:t>
      </w:r>
      <w:r w:rsidR="00EA4E30" w:rsidRPr="00957D32">
        <w:rPr>
          <w:i/>
          <w:iCs/>
        </w:rPr>
        <w:t>g</w:t>
      </w:r>
      <w:r w:rsidR="00EA4E30">
        <w:rPr>
          <w:vertAlign w:val="subscript"/>
        </w:rPr>
        <w:t>s</w:t>
      </w:r>
      <w:proofErr w:type="spellEnd"/>
      <w:r w:rsidR="00EA4E30" w:rsidRPr="00EA4E30">
        <w:t xml:space="preserve"> </w:t>
      </w:r>
      <w:r w:rsidR="00FE31B0">
        <w:t>(Table 4).</w:t>
      </w:r>
    </w:p>
    <w:p w14:paraId="56F80B48" w14:textId="77777777" w:rsidR="00AF1559" w:rsidRDefault="00AF1559" w:rsidP="00A85036">
      <w:pPr>
        <w:spacing w:line="480" w:lineRule="auto"/>
        <w:sectPr w:rsidR="00AF1559" w:rsidSect="00772287">
          <w:pgSz w:w="12240" w:h="15840"/>
          <w:pgMar w:top="1440" w:right="1440" w:bottom="1440" w:left="1440" w:header="720" w:footer="720" w:gutter="0"/>
          <w:lnNumType w:countBy="1" w:restart="continuous"/>
          <w:cols w:space="720"/>
          <w:docGrid w:linePitch="360"/>
        </w:sectPr>
      </w:pPr>
    </w:p>
    <w:p w14:paraId="0E2441EB" w14:textId="21261934" w:rsidR="008D6E2F" w:rsidRDefault="00AF1559" w:rsidP="009D6E5B">
      <w:pPr>
        <w:spacing w:line="480" w:lineRule="auto"/>
      </w:pPr>
      <w:r>
        <w:rPr>
          <w:b/>
          <w:bCs/>
        </w:rPr>
        <w:lastRenderedPageBreak/>
        <w:t xml:space="preserve">Table </w:t>
      </w:r>
      <w:r w:rsidR="00EB0C0F">
        <w:rPr>
          <w:b/>
          <w:bCs/>
        </w:rPr>
        <w:t>4</w:t>
      </w:r>
      <w:r>
        <w:t xml:space="preserve"> Analysis of variance results exploring effect of soil nitrogen fertilization, inoculation with </w:t>
      </w:r>
      <w:r>
        <w:rPr>
          <w:i/>
          <w:iCs/>
        </w:rPr>
        <w:t>B. japonicum</w:t>
      </w:r>
      <w:r>
        <w:t>, and interactions between soil nitrogen fertilization and inoculation on tradeoffs between nitrogen and water usage*</w:t>
      </w:r>
    </w:p>
    <w:p w14:paraId="4DA193F7" w14:textId="77777777" w:rsidR="00A754EC" w:rsidRDefault="00A754EC" w:rsidP="009D6E5B">
      <w:pPr>
        <w:spacing w:line="480" w:lineRule="auto"/>
      </w:pPr>
    </w:p>
    <w:tbl>
      <w:tblPr>
        <w:tblStyle w:val="TableGridLight"/>
        <w:tblW w:w="10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tblGrid>
      <w:tr w:rsidR="00AF1559" w:rsidRPr="009515D2" w14:paraId="18D67BC5" w14:textId="77777777" w:rsidTr="00AF1559">
        <w:tc>
          <w:tcPr>
            <w:tcW w:w="2516" w:type="dxa"/>
            <w:gridSpan w:val="2"/>
            <w:tcBorders>
              <w:bottom w:val="single" w:sz="4" w:space="0" w:color="auto"/>
            </w:tcBorders>
          </w:tcPr>
          <w:p w14:paraId="182B1290" w14:textId="77777777" w:rsidR="00AF1559" w:rsidRPr="009515D2" w:rsidRDefault="00AF1559" w:rsidP="00A85036">
            <w:pPr>
              <w:spacing w:line="276" w:lineRule="auto"/>
              <w:rPr>
                <w:b/>
                <w:bCs/>
                <w:sz w:val="22"/>
                <w:szCs w:val="22"/>
              </w:rPr>
            </w:pPr>
          </w:p>
        </w:tc>
        <w:tc>
          <w:tcPr>
            <w:tcW w:w="2008" w:type="dxa"/>
            <w:gridSpan w:val="2"/>
            <w:tcBorders>
              <w:bottom w:val="single" w:sz="4" w:space="0" w:color="auto"/>
            </w:tcBorders>
          </w:tcPr>
          <w:p w14:paraId="4773E066" w14:textId="05BF929C" w:rsidR="00AF1559" w:rsidRPr="009515D2" w:rsidRDefault="00AF1559" w:rsidP="00A85036">
            <w:pPr>
              <w:spacing w:line="276" w:lineRule="auto"/>
              <w:jc w:val="right"/>
              <w:rPr>
                <w:b/>
                <w:bCs/>
                <w:sz w:val="22"/>
                <w:szCs w:val="22"/>
                <w:vertAlign w:val="subscript"/>
              </w:rPr>
            </w:pPr>
            <w:r w:rsidRPr="009515D2">
              <w:rPr>
                <w:b/>
                <w:bCs/>
                <w:i/>
                <w:iCs/>
                <w:sz w:val="22"/>
                <w:szCs w:val="22"/>
              </w:rPr>
              <w:t>PNUE</w:t>
            </w:r>
          </w:p>
        </w:tc>
        <w:tc>
          <w:tcPr>
            <w:tcW w:w="2009" w:type="dxa"/>
            <w:gridSpan w:val="2"/>
            <w:tcBorders>
              <w:bottom w:val="single" w:sz="4" w:space="0" w:color="auto"/>
            </w:tcBorders>
          </w:tcPr>
          <w:p w14:paraId="43748AD6" w14:textId="4FF8045F"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iWUE</w:t>
            </w:r>
            <w:proofErr w:type="spellEnd"/>
          </w:p>
        </w:tc>
        <w:tc>
          <w:tcPr>
            <w:tcW w:w="2009" w:type="dxa"/>
            <w:gridSpan w:val="2"/>
            <w:tcBorders>
              <w:bottom w:val="single" w:sz="4" w:space="0" w:color="auto"/>
            </w:tcBorders>
          </w:tcPr>
          <w:p w14:paraId="68FF0F27" w14:textId="66990E21" w:rsidR="00AF1559" w:rsidRPr="009515D2" w:rsidRDefault="00AF1559" w:rsidP="00A85036">
            <w:pPr>
              <w:spacing w:line="276" w:lineRule="auto"/>
              <w:jc w:val="right"/>
              <w:rPr>
                <w:b/>
                <w:bCs/>
                <w:sz w:val="22"/>
                <w:szCs w:val="22"/>
                <w:vertAlign w:val="subscript"/>
              </w:rPr>
            </w:pPr>
            <w:proofErr w:type="spellStart"/>
            <w:r w:rsidRPr="009515D2">
              <w:rPr>
                <w:b/>
                <w:bCs/>
                <w:i/>
                <w:iCs/>
                <w:sz w:val="22"/>
                <w:szCs w:val="22"/>
              </w:rPr>
              <w:t>N</w:t>
            </w:r>
            <w:r w:rsidRPr="009515D2">
              <w:rPr>
                <w:b/>
                <w:bCs/>
                <w:sz w:val="22"/>
                <w:szCs w:val="22"/>
                <w:vertAlign w:val="subscript"/>
              </w:rPr>
              <w:t>area</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c>
          <w:tcPr>
            <w:tcW w:w="2009" w:type="dxa"/>
            <w:gridSpan w:val="2"/>
            <w:tcBorders>
              <w:bottom w:val="single" w:sz="4" w:space="0" w:color="auto"/>
            </w:tcBorders>
          </w:tcPr>
          <w:p w14:paraId="1BF53C16" w14:textId="431B529F" w:rsidR="00AF1559" w:rsidRPr="009515D2" w:rsidRDefault="00AF1559" w:rsidP="00A85036">
            <w:pPr>
              <w:spacing w:line="276" w:lineRule="auto"/>
              <w:jc w:val="right"/>
              <w:rPr>
                <w:b/>
                <w:bCs/>
                <w:sz w:val="22"/>
                <w:szCs w:val="22"/>
              </w:rPr>
            </w:pPr>
            <w:proofErr w:type="spellStart"/>
            <w:r w:rsidRPr="009515D2">
              <w:rPr>
                <w:b/>
                <w:bCs/>
                <w:i/>
                <w:iCs/>
                <w:sz w:val="22"/>
                <w:szCs w:val="22"/>
              </w:rPr>
              <w:t>V</w:t>
            </w:r>
            <w:r w:rsidRPr="009515D2">
              <w:rPr>
                <w:b/>
                <w:bCs/>
                <w:sz w:val="22"/>
                <w:szCs w:val="22"/>
                <w:vertAlign w:val="subscript"/>
              </w:rPr>
              <w:t>cmax</w:t>
            </w:r>
            <w:r w:rsidRPr="009515D2">
              <w:rPr>
                <w:b/>
                <w:bCs/>
                <w:sz w:val="22"/>
                <w:szCs w:val="22"/>
              </w:rPr>
              <w:t>:</w:t>
            </w:r>
            <w:r w:rsidRPr="009515D2">
              <w:rPr>
                <w:b/>
                <w:bCs/>
                <w:i/>
                <w:iCs/>
                <w:sz w:val="22"/>
                <w:szCs w:val="22"/>
              </w:rPr>
              <w:t>g</w:t>
            </w:r>
            <w:r w:rsidRPr="009515D2">
              <w:rPr>
                <w:b/>
                <w:bCs/>
                <w:sz w:val="22"/>
                <w:szCs w:val="22"/>
                <w:vertAlign w:val="subscript"/>
              </w:rPr>
              <w:t>s</w:t>
            </w:r>
            <w:proofErr w:type="spellEnd"/>
          </w:p>
        </w:tc>
      </w:tr>
      <w:tr w:rsidR="00AF1559" w:rsidRPr="009515D2" w14:paraId="555037E2" w14:textId="77777777" w:rsidTr="00AF1559">
        <w:tc>
          <w:tcPr>
            <w:tcW w:w="1980" w:type="dxa"/>
            <w:tcBorders>
              <w:top w:val="single" w:sz="4" w:space="0" w:color="auto"/>
              <w:bottom w:val="single" w:sz="4" w:space="0" w:color="auto"/>
            </w:tcBorders>
          </w:tcPr>
          <w:p w14:paraId="77570317" w14:textId="77777777" w:rsidR="00AF1559" w:rsidRPr="009515D2" w:rsidRDefault="00AF1559" w:rsidP="00A85036">
            <w:pPr>
              <w:spacing w:line="276" w:lineRule="auto"/>
              <w:rPr>
                <w:sz w:val="22"/>
                <w:szCs w:val="22"/>
              </w:rPr>
            </w:pPr>
          </w:p>
        </w:tc>
        <w:tc>
          <w:tcPr>
            <w:tcW w:w="536" w:type="dxa"/>
            <w:tcBorders>
              <w:top w:val="single" w:sz="4" w:space="0" w:color="auto"/>
              <w:bottom w:val="single" w:sz="4" w:space="0" w:color="auto"/>
            </w:tcBorders>
          </w:tcPr>
          <w:p w14:paraId="601E70FB" w14:textId="77777777" w:rsidR="00AF1559" w:rsidRPr="009515D2" w:rsidRDefault="00AF1559" w:rsidP="00A85036">
            <w:pPr>
              <w:spacing w:line="276" w:lineRule="auto"/>
              <w:jc w:val="right"/>
              <w:rPr>
                <w:sz w:val="22"/>
                <w:szCs w:val="22"/>
              </w:rPr>
            </w:pPr>
            <w:proofErr w:type="spellStart"/>
            <w:r w:rsidRPr="009515D2">
              <w:rPr>
                <w:sz w:val="22"/>
                <w:szCs w:val="22"/>
              </w:rPr>
              <w:t>df</w:t>
            </w:r>
            <w:proofErr w:type="spellEnd"/>
          </w:p>
        </w:tc>
        <w:tc>
          <w:tcPr>
            <w:tcW w:w="996" w:type="dxa"/>
            <w:tcBorders>
              <w:top w:val="single" w:sz="4" w:space="0" w:color="auto"/>
              <w:bottom w:val="single" w:sz="4" w:space="0" w:color="auto"/>
            </w:tcBorders>
          </w:tcPr>
          <w:p w14:paraId="0AE12F1E"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BD954E2"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B9A4AC6"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93384B1"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8765051"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DF42158" w14:textId="77777777" w:rsidR="00AF1559" w:rsidRPr="009515D2" w:rsidRDefault="00AF1559" w:rsidP="00A85036">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9B018B8" w14:textId="77777777" w:rsidR="00AF1559" w:rsidRPr="009515D2" w:rsidRDefault="00AF1559" w:rsidP="00A85036">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3B105F6" w14:textId="77777777" w:rsidR="00AF1559" w:rsidRPr="009515D2" w:rsidRDefault="00AF1559" w:rsidP="00A85036">
            <w:pPr>
              <w:spacing w:line="276" w:lineRule="auto"/>
              <w:jc w:val="right"/>
              <w:rPr>
                <w:sz w:val="22"/>
                <w:szCs w:val="22"/>
              </w:rPr>
            </w:pPr>
            <w:r w:rsidRPr="009515D2">
              <w:rPr>
                <w:i/>
                <w:iCs/>
                <w:sz w:val="22"/>
                <w:szCs w:val="22"/>
              </w:rPr>
              <w:t>p</w:t>
            </w:r>
          </w:p>
        </w:tc>
      </w:tr>
      <w:tr w:rsidR="002C4FBE" w:rsidRPr="009515D2" w14:paraId="793DC0B0" w14:textId="77777777" w:rsidTr="00AF1559">
        <w:tc>
          <w:tcPr>
            <w:tcW w:w="1980" w:type="dxa"/>
            <w:tcBorders>
              <w:top w:val="single" w:sz="4" w:space="0" w:color="auto"/>
            </w:tcBorders>
          </w:tcPr>
          <w:p w14:paraId="017CBD49" w14:textId="77777777" w:rsidR="002C4FBE" w:rsidRPr="009515D2" w:rsidRDefault="002C4FBE" w:rsidP="00A85036">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29764761"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top w:val="single" w:sz="4" w:space="0" w:color="auto"/>
            </w:tcBorders>
          </w:tcPr>
          <w:p w14:paraId="399D0E03" w14:textId="64D698BA" w:rsidR="002C4FBE" w:rsidRPr="009515D2" w:rsidRDefault="000C5833" w:rsidP="00A85036">
            <w:pPr>
              <w:spacing w:line="276" w:lineRule="auto"/>
              <w:jc w:val="right"/>
              <w:rPr>
                <w:sz w:val="22"/>
                <w:szCs w:val="22"/>
              </w:rPr>
            </w:pPr>
            <w:r>
              <w:rPr>
                <w:sz w:val="22"/>
                <w:szCs w:val="22"/>
              </w:rPr>
              <w:t>77.73</w:t>
            </w:r>
          </w:p>
        </w:tc>
        <w:tc>
          <w:tcPr>
            <w:tcW w:w="1012" w:type="dxa"/>
            <w:tcBorders>
              <w:top w:val="single" w:sz="4" w:space="0" w:color="auto"/>
            </w:tcBorders>
          </w:tcPr>
          <w:p w14:paraId="592F49CA" w14:textId="7219AA22" w:rsidR="002C4FBE" w:rsidRPr="009515D2" w:rsidRDefault="002C4FBE" w:rsidP="00A85036">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62EB17D" w14:textId="3F8ED8F5" w:rsidR="002C4FBE" w:rsidRPr="009515D2" w:rsidRDefault="000C5833" w:rsidP="00A85036">
            <w:pPr>
              <w:spacing w:line="276" w:lineRule="auto"/>
              <w:jc w:val="right"/>
              <w:rPr>
                <w:sz w:val="22"/>
                <w:szCs w:val="22"/>
              </w:rPr>
            </w:pPr>
            <w:r>
              <w:rPr>
                <w:sz w:val="22"/>
                <w:szCs w:val="22"/>
              </w:rPr>
              <w:t>&lt;0.01</w:t>
            </w:r>
          </w:p>
        </w:tc>
        <w:tc>
          <w:tcPr>
            <w:tcW w:w="1013" w:type="dxa"/>
            <w:tcBorders>
              <w:top w:val="single" w:sz="4" w:space="0" w:color="auto"/>
            </w:tcBorders>
          </w:tcPr>
          <w:p w14:paraId="485BB97D" w14:textId="2603B0AC" w:rsidR="002C4FBE" w:rsidRPr="009F14D5" w:rsidRDefault="000C5833" w:rsidP="00A85036">
            <w:pPr>
              <w:spacing w:line="276" w:lineRule="auto"/>
              <w:jc w:val="right"/>
              <w:rPr>
                <w:sz w:val="22"/>
                <w:szCs w:val="22"/>
              </w:rPr>
            </w:pPr>
            <w:r w:rsidRPr="009F14D5">
              <w:rPr>
                <w:sz w:val="22"/>
                <w:szCs w:val="22"/>
              </w:rPr>
              <w:t>0.974</w:t>
            </w:r>
          </w:p>
        </w:tc>
        <w:tc>
          <w:tcPr>
            <w:tcW w:w="996" w:type="dxa"/>
            <w:tcBorders>
              <w:top w:val="single" w:sz="4" w:space="0" w:color="auto"/>
            </w:tcBorders>
          </w:tcPr>
          <w:p w14:paraId="01E7C947" w14:textId="59E3BF96" w:rsidR="002C4FBE" w:rsidRPr="009515D2" w:rsidRDefault="00EA4E30" w:rsidP="00A85036">
            <w:pPr>
              <w:spacing w:line="276" w:lineRule="auto"/>
              <w:jc w:val="right"/>
              <w:rPr>
                <w:sz w:val="22"/>
                <w:szCs w:val="22"/>
              </w:rPr>
            </w:pPr>
            <w:r>
              <w:rPr>
                <w:sz w:val="22"/>
                <w:szCs w:val="22"/>
              </w:rPr>
              <w:t>38.</w:t>
            </w:r>
            <w:r w:rsidR="00F32359">
              <w:rPr>
                <w:sz w:val="22"/>
                <w:szCs w:val="22"/>
              </w:rPr>
              <w:t>45</w:t>
            </w:r>
          </w:p>
        </w:tc>
        <w:tc>
          <w:tcPr>
            <w:tcW w:w="1013" w:type="dxa"/>
            <w:tcBorders>
              <w:top w:val="single" w:sz="4" w:space="0" w:color="auto"/>
            </w:tcBorders>
          </w:tcPr>
          <w:p w14:paraId="34216C9B" w14:textId="6CAFEBEE" w:rsidR="002C4FBE" w:rsidRPr="009515D2" w:rsidRDefault="00EA4E30" w:rsidP="00A85036">
            <w:pPr>
              <w:spacing w:line="276" w:lineRule="auto"/>
              <w:jc w:val="right"/>
              <w:rPr>
                <w:b/>
                <w:bCs/>
                <w:sz w:val="22"/>
                <w:szCs w:val="22"/>
              </w:rPr>
            </w:pPr>
            <w:r>
              <w:rPr>
                <w:b/>
                <w:bCs/>
                <w:sz w:val="22"/>
                <w:szCs w:val="22"/>
              </w:rPr>
              <w:t>&lt;0.001</w:t>
            </w:r>
          </w:p>
        </w:tc>
        <w:tc>
          <w:tcPr>
            <w:tcW w:w="996" w:type="dxa"/>
            <w:tcBorders>
              <w:top w:val="single" w:sz="4" w:space="0" w:color="auto"/>
            </w:tcBorders>
          </w:tcPr>
          <w:p w14:paraId="0150388D" w14:textId="1EC88DFF" w:rsidR="002C4FBE" w:rsidRPr="009515D2" w:rsidRDefault="00F32359" w:rsidP="00A85036">
            <w:pPr>
              <w:spacing w:line="276" w:lineRule="auto"/>
              <w:jc w:val="right"/>
              <w:rPr>
                <w:sz w:val="22"/>
                <w:szCs w:val="22"/>
              </w:rPr>
            </w:pPr>
            <w:r>
              <w:rPr>
                <w:sz w:val="22"/>
                <w:szCs w:val="22"/>
              </w:rPr>
              <w:t>2.89</w:t>
            </w:r>
          </w:p>
        </w:tc>
        <w:tc>
          <w:tcPr>
            <w:tcW w:w="1013" w:type="dxa"/>
            <w:tcBorders>
              <w:top w:val="single" w:sz="4" w:space="0" w:color="auto"/>
            </w:tcBorders>
          </w:tcPr>
          <w:p w14:paraId="7D963337" w14:textId="0AB8D2ED" w:rsidR="002C4FBE" w:rsidRPr="00C24060" w:rsidRDefault="00C24060" w:rsidP="00A85036">
            <w:pPr>
              <w:spacing w:line="276" w:lineRule="auto"/>
              <w:jc w:val="right"/>
              <w:rPr>
                <w:i/>
                <w:iCs/>
                <w:sz w:val="22"/>
                <w:szCs w:val="22"/>
              </w:rPr>
            </w:pPr>
            <w:r w:rsidRPr="00C24060">
              <w:rPr>
                <w:i/>
                <w:iCs/>
                <w:sz w:val="22"/>
                <w:szCs w:val="22"/>
              </w:rPr>
              <w:t>0.0</w:t>
            </w:r>
            <w:r w:rsidR="00F32359">
              <w:rPr>
                <w:i/>
                <w:iCs/>
                <w:sz w:val="22"/>
                <w:szCs w:val="22"/>
              </w:rPr>
              <w:t>89</w:t>
            </w:r>
          </w:p>
        </w:tc>
      </w:tr>
      <w:tr w:rsidR="002C4FBE" w:rsidRPr="009515D2" w14:paraId="1EABCC44" w14:textId="77777777" w:rsidTr="00EB0C0F">
        <w:tc>
          <w:tcPr>
            <w:tcW w:w="1980" w:type="dxa"/>
          </w:tcPr>
          <w:p w14:paraId="51161FFD" w14:textId="77777777" w:rsidR="002C4FBE" w:rsidRPr="009515D2" w:rsidRDefault="002C4FBE" w:rsidP="00A85036">
            <w:pPr>
              <w:spacing w:line="276" w:lineRule="auto"/>
              <w:jc w:val="right"/>
              <w:rPr>
                <w:sz w:val="22"/>
                <w:szCs w:val="22"/>
              </w:rPr>
            </w:pPr>
            <w:r w:rsidRPr="009515D2">
              <w:rPr>
                <w:sz w:val="22"/>
                <w:szCs w:val="22"/>
              </w:rPr>
              <w:t>Inoculation (I)</w:t>
            </w:r>
          </w:p>
        </w:tc>
        <w:tc>
          <w:tcPr>
            <w:tcW w:w="536" w:type="dxa"/>
          </w:tcPr>
          <w:p w14:paraId="58D61715"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Pr>
          <w:p w14:paraId="2840693B" w14:textId="5F13E734" w:rsidR="002C4FBE" w:rsidRPr="009515D2" w:rsidRDefault="000C5833" w:rsidP="00A85036">
            <w:pPr>
              <w:spacing w:line="276" w:lineRule="auto"/>
              <w:jc w:val="right"/>
              <w:rPr>
                <w:sz w:val="22"/>
                <w:szCs w:val="22"/>
              </w:rPr>
            </w:pPr>
            <w:r>
              <w:rPr>
                <w:sz w:val="22"/>
                <w:szCs w:val="22"/>
              </w:rPr>
              <w:t>2.06</w:t>
            </w:r>
          </w:p>
        </w:tc>
        <w:tc>
          <w:tcPr>
            <w:tcW w:w="1012" w:type="dxa"/>
          </w:tcPr>
          <w:p w14:paraId="4A11C5CA" w14:textId="4B2320AE" w:rsidR="002C4FBE" w:rsidRPr="009515D2" w:rsidRDefault="000C5833" w:rsidP="00A85036">
            <w:pPr>
              <w:spacing w:line="276" w:lineRule="auto"/>
              <w:jc w:val="right"/>
              <w:rPr>
                <w:sz w:val="22"/>
                <w:szCs w:val="22"/>
              </w:rPr>
            </w:pPr>
            <w:r>
              <w:rPr>
                <w:sz w:val="22"/>
                <w:szCs w:val="22"/>
              </w:rPr>
              <w:t>0.152</w:t>
            </w:r>
          </w:p>
        </w:tc>
        <w:tc>
          <w:tcPr>
            <w:tcW w:w="996" w:type="dxa"/>
          </w:tcPr>
          <w:p w14:paraId="26DDA98E" w14:textId="044BDDF9" w:rsidR="002C4FBE" w:rsidRPr="009515D2" w:rsidRDefault="000C5833" w:rsidP="00A85036">
            <w:pPr>
              <w:spacing w:line="276" w:lineRule="auto"/>
              <w:jc w:val="right"/>
              <w:rPr>
                <w:sz w:val="22"/>
                <w:szCs w:val="22"/>
              </w:rPr>
            </w:pPr>
            <w:r>
              <w:rPr>
                <w:sz w:val="22"/>
                <w:szCs w:val="22"/>
              </w:rPr>
              <w:t>0.30</w:t>
            </w:r>
          </w:p>
        </w:tc>
        <w:tc>
          <w:tcPr>
            <w:tcW w:w="1013" w:type="dxa"/>
          </w:tcPr>
          <w:p w14:paraId="20BE77E4" w14:textId="26860013" w:rsidR="002C4FBE" w:rsidRPr="009515D2" w:rsidRDefault="000C5833" w:rsidP="00A85036">
            <w:pPr>
              <w:spacing w:line="276" w:lineRule="auto"/>
              <w:jc w:val="right"/>
              <w:rPr>
                <w:sz w:val="22"/>
                <w:szCs w:val="22"/>
              </w:rPr>
            </w:pPr>
            <w:r>
              <w:rPr>
                <w:sz w:val="22"/>
                <w:szCs w:val="22"/>
              </w:rPr>
              <w:t>0.586</w:t>
            </w:r>
          </w:p>
        </w:tc>
        <w:tc>
          <w:tcPr>
            <w:tcW w:w="996" w:type="dxa"/>
          </w:tcPr>
          <w:p w14:paraId="460A2E5C" w14:textId="7F9C9210" w:rsidR="002C4FBE" w:rsidRPr="009515D2" w:rsidRDefault="00EA4E30" w:rsidP="00A85036">
            <w:pPr>
              <w:spacing w:line="276" w:lineRule="auto"/>
              <w:jc w:val="right"/>
              <w:rPr>
                <w:sz w:val="22"/>
                <w:szCs w:val="22"/>
              </w:rPr>
            </w:pPr>
            <w:r>
              <w:rPr>
                <w:sz w:val="22"/>
                <w:szCs w:val="22"/>
              </w:rPr>
              <w:t>&lt;0.01</w:t>
            </w:r>
          </w:p>
        </w:tc>
        <w:tc>
          <w:tcPr>
            <w:tcW w:w="1013" w:type="dxa"/>
          </w:tcPr>
          <w:p w14:paraId="0FA152AC" w14:textId="1D301DE1" w:rsidR="002C4FBE" w:rsidRPr="009515D2" w:rsidRDefault="00EA4E30" w:rsidP="00A85036">
            <w:pPr>
              <w:spacing w:line="276" w:lineRule="auto"/>
              <w:jc w:val="right"/>
              <w:rPr>
                <w:sz w:val="22"/>
                <w:szCs w:val="22"/>
              </w:rPr>
            </w:pPr>
            <w:r>
              <w:rPr>
                <w:sz w:val="22"/>
                <w:szCs w:val="22"/>
              </w:rPr>
              <w:t>0.9</w:t>
            </w:r>
            <w:r w:rsidR="00F32359">
              <w:rPr>
                <w:sz w:val="22"/>
                <w:szCs w:val="22"/>
              </w:rPr>
              <w:t>96</w:t>
            </w:r>
          </w:p>
        </w:tc>
        <w:tc>
          <w:tcPr>
            <w:tcW w:w="996" w:type="dxa"/>
          </w:tcPr>
          <w:p w14:paraId="3AED3C65" w14:textId="6E1D9080" w:rsidR="002C4FBE" w:rsidRPr="009515D2" w:rsidRDefault="00C24060" w:rsidP="00A85036">
            <w:pPr>
              <w:spacing w:line="276" w:lineRule="auto"/>
              <w:jc w:val="right"/>
              <w:rPr>
                <w:sz w:val="22"/>
                <w:szCs w:val="22"/>
              </w:rPr>
            </w:pPr>
            <w:r>
              <w:rPr>
                <w:sz w:val="22"/>
                <w:szCs w:val="22"/>
              </w:rPr>
              <w:t>0.</w:t>
            </w:r>
            <w:r w:rsidR="00F32359">
              <w:rPr>
                <w:sz w:val="22"/>
                <w:szCs w:val="22"/>
              </w:rPr>
              <w:t>34</w:t>
            </w:r>
          </w:p>
        </w:tc>
        <w:tc>
          <w:tcPr>
            <w:tcW w:w="1013" w:type="dxa"/>
          </w:tcPr>
          <w:p w14:paraId="3A32B31A" w14:textId="57801A1E" w:rsidR="002C4FBE" w:rsidRPr="00C24060" w:rsidRDefault="00C24060" w:rsidP="00A85036">
            <w:pPr>
              <w:spacing w:line="276" w:lineRule="auto"/>
              <w:jc w:val="right"/>
              <w:rPr>
                <w:sz w:val="22"/>
                <w:szCs w:val="22"/>
              </w:rPr>
            </w:pPr>
            <w:r w:rsidRPr="00C24060">
              <w:rPr>
                <w:sz w:val="22"/>
                <w:szCs w:val="22"/>
              </w:rPr>
              <w:t>0.</w:t>
            </w:r>
            <w:r w:rsidR="00F32359">
              <w:rPr>
                <w:sz w:val="22"/>
                <w:szCs w:val="22"/>
              </w:rPr>
              <w:t>561</w:t>
            </w:r>
          </w:p>
        </w:tc>
      </w:tr>
      <w:tr w:rsidR="002C4FBE" w:rsidRPr="009515D2" w14:paraId="1A42C81E" w14:textId="77777777" w:rsidTr="00EB0C0F">
        <w:tc>
          <w:tcPr>
            <w:tcW w:w="1980" w:type="dxa"/>
            <w:tcBorders>
              <w:bottom w:val="single" w:sz="4" w:space="0" w:color="auto"/>
            </w:tcBorders>
          </w:tcPr>
          <w:p w14:paraId="3FC82232" w14:textId="77777777" w:rsidR="002C4FBE" w:rsidRPr="009515D2" w:rsidRDefault="002C4FBE" w:rsidP="00A85036">
            <w:pPr>
              <w:spacing w:line="276" w:lineRule="auto"/>
              <w:jc w:val="right"/>
              <w:rPr>
                <w:sz w:val="22"/>
                <w:szCs w:val="22"/>
              </w:rPr>
            </w:pPr>
            <w:r w:rsidRPr="009515D2">
              <w:rPr>
                <w:sz w:val="22"/>
                <w:szCs w:val="22"/>
              </w:rPr>
              <w:t>N*I</w:t>
            </w:r>
          </w:p>
        </w:tc>
        <w:tc>
          <w:tcPr>
            <w:tcW w:w="536" w:type="dxa"/>
            <w:tcBorders>
              <w:bottom w:val="single" w:sz="4" w:space="0" w:color="auto"/>
            </w:tcBorders>
          </w:tcPr>
          <w:p w14:paraId="7BD4BBAA" w14:textId="77777777" w:rsidR="002C4FBE" w:rsidRPr="009515D2" w:rsidRDefault="002C4FBE" w:rsidP="00A85036">
            <w:pPr>
              <w:spacing w:line="276" w:lineRule="auto"/>
              <w:jc w:val="right"/>
              <w:rPr>
                <w:sz w:val="22"/>
                <w:szCs w:val="22"/>
              </w:rPr>
            </w:pPr>
            <w:r w:rsidRPr="009515D2">
              <w:rPr>
                <w:sz w:val="22"/>
                <w:szCs w:val="22"/>
              </w:rPr>
              <w:t>1</w:t>
            </w:r>
          </w:p>
        </w:tc>
        <w:tc>
          <w:tcPr>
            <w:tcW w:w="996" w:type="dxa"/>
            <w:tcBorders>
              <w:bottom w:val="single" w:sz="4" w:space="0" w:color="auto"/>
            </w:tcBorders>
          </w:tcPr>
          <w:p w14:paraId="2B30715B" w14:textId="250194B3" w:rsidR="002C4FBE" w:rsidRPr="009515D2" w:rsidRDefault="000C5833" w:rsidP="00A85036">
            <w:pPr>
              <w:spacing w:line="276" w:lineRule="auto"/>
              <w:jc w:val="right"/>
              <w:rPr>
                <w:sz w:val="22"/>
                <w:szCs w:val="22"/>
              </w:rPr>
            </w:pPr>
            <w:r>
              <w:rPr>
                <w:sz w:val="22"/>
                <w:szCs w:val="22"/>
              </w:rPr>
              <w:t>7.42</w:t>
            </w:r>
          </w:p>
        </w:tc>
        <w:tc>
          <w:tcPr>
            <w:tcW w:w="1012" w:type="dxa"/>
            <w:tcBorders>
              <w:bottom w:val="single" w:sz="4" w:space="0" w:color="auto"/>
            </w:tcBorders>
          </w:tcPr>
          <w:p w14:paraId="7C7968A0" w14:textId="27D159B6" w:rsidR="002C4FBE" w:rsidRPr="009515D2" w:rsidRDefault="000C5833" w:rsidP="00A85036">
            <w:pPr>
              <w:spacing w:line="276" w:lineRule="auto"/>
              <w:jc w:val="right"/>
              <w:rPr>
                <w:b/>
                <w:bCs/>
                <w:sz w:val="22"/>
                <w:szCs w:val="22"/>
              </w:rPr>
            </w:pPr>
            <w:r>
              <w:rPr>
                <w:b/>
                <w:bCs/>
                <w:sz w:val="22"/>
                <w:szCs w:val="22"/>
              </w:rPr>
              <w:t>0.006</w:t>
            </w:r>
          </w:p>
        </w:tc>
        <w:tc>
          <w:tcPr>
            <w:tcW w:w="996" w:type="dxa"/>
            <w:tcBorders>
              <w:bottom w:val="single" w:sz="4" w:space="0" w:color="auto"/>
            </w:tcBorders>
          </w:tcPr>
          <w:p w14:paraId="58AFC7A5" w14:textId="0B844203" w:rsidR="002C4FBE" w:rsidRPr="009515D2" w:rsidRDefault="000C5833" w:rsidP="00A85036">
            <w:pPr>
              <w:spacing w:line="276" w:lineRule="auto"/>
              <w:jc w:val="right"/>
              <w:rPr>
                <w:sz w:val="22"/>
                <w:szCs w:val="22"/>
              </w:rPr>
            </w:pPr>
            <w:r>
              <w:rPr>
                <w:sz w:val="22"/>
                <w:szCs w:val="22"/>
              </w:rPr>
              <w:t>1.36</w:t>
            </w:r>
          </w:p>
        </w:tc>
        <w:tc>
          <w:tcPr>
            <w:tcW w:w="1013" w:type="dxa"/>
            <w:tcBorders>
              <w:bottom w:val="single" w:sz="4" w:space="0" w:color="auto"/>
            </w:tcBorders>
          </w:tcPr>
          <w:p w14:paraId="6A8AF927" w14:textId="59C90AC3" w:rsidR="002C4FBE" w:rsidRPr="009515D2" w:rsidRDefault="000C5833" w:rsidP="00A85036">
            <w:pPr>
              <w:spacing w:line="276" w:lineRule="auto"/>
              <w:jc w:val="right"/>
              <w:rPr>
                <w:sz w:val="22"/>
                <w:szCs w:val="22"/>
              </w:rPr>
            </w:pPr>
            <w:r>
              <w:rPr>
                <w:sz w:val="22"/>
                <w:szCs w:val="22"/>
              </w:rPr>
              <w:t>0.243</w:t>
            </w:r>
          </w:p>
        </w:tc>
        <w:tc>
          <w:tcPr>
            <w:tcW w:w="996" w:type="dxa"/>
            <w:tcBorders>
              <w:bottom w:val="single" w:sz="4" w:space="0" w:color="auto"/>
            </w:tcBorders>
          </w:tcPr>
          <w:p w14:paraId="708542CE" w14:textId="4A764AC3" w:rsidR="002C4FBE" w:rsidRPr="009515D2" w:rsidRDefault="00F32359" w:rsidP="00A85036">
            <w:pPr>
              <w:spacing w:line="276" w:lineRule="auto"/>
              <w:jc w:val="right"/>
              <w:rPr>
                <w:sz w:val="22"/>
                <w:szCs w:val="22"/>
              </w:rPr>
            </w:pPr>
            <w:r>
              <w:rPr>
                <w:sz w:val="22"/>
                <w:szCs w:val="22"/>
              </w:rPr>
              <w:t>0.88</w:t>
            </w:r>
          </w:p>
        </w:tc>
        <w:tc>
          <w:tcPr>
            <w:tcW w:w="1013" w:type="dxa"/>
            <w:tcBorders>
              <w:bottom w:val="single" w:sz="4" w:space="0" w:color="auto"/>
            </w:tcBorders>
          </w:tcPr>
          <w:p w14:paraId="4360B96B" w14:textId="2C8806C4" w:rsidR="002C4FBE" w:rsidRPr="009515D2" w:rsidRDefault="00EA4E30" w:rsidP="00A85036">
            <w:pPr>
              <w:spacing w:line="276" w:lineRule="auto"/>
              <w:jc w:val="right"/>
              <w:rPr>
                <w:sz w:val="22"/>
                <w:szCs w:val="22"/>
              </w:rPr>
            </w:pPr>
            <w:r>
              <w:rPr>
                <w:sz w:val="22"/>
                <w:szCs w:val="22"/>
              </w:rPr>
              <w:t>0.</w:t>
            </w:r>
            <w:r w:rsidR="00F32359">
              <w:rPr>
                <w:sz w:val="22"/>
                <w:szCs w:val="22"/>
              </w:rPr>
              <w:t>349</w:t>
            </w:r>
          </w:p>
        </w:tc>
        <w:tc>
          <w:tcPr>
            <w:tcW w:w="996" w:type="dxa"/>
            <w:tcBorders>
              <w:bottom w:val="single" w:sz="4" w:space="0" w:color="auto"/>
            </w:tcBorders>
          </w:tcPr>
          <w:p w14:paraId="70B61CF4" w14:textId="0CECC027" w:rsidR="002C4FBE" w:rsidRPr="009515D2" w:rsidRDefault="00C24060" w:rsidP="00A85036">
            <w:pPr>
              <w:spacing w:line="276" w:lineRule="auto"/>
              <w:jc w:val="right"/>
              <w:rPr>
                <w:sz w:val="22"/>
                <w:szCs w:val="22"/>
              </w:rPr>
            </w:pPr>
            <w:r>
              <w:rPr>
                <w:sz w:val="22"/>
                <w:szCs w:val="22"/>
              </w:rPr>
              <w:t>0.</w:t>
            </w:r>
            <w:r w:rsidR="00F32359">
              <w:rPr>
                <w:sz w:val="22"/>
                <w:szCs w:val="22"/>
              </w:rPr>
              <w:t>60</w:t>
            </w:r>
          </w:p>
        </w:tc>
        <w:tc>
          <w:tcPr>
            <w:tcW w:w="1013" w:type="dxa"/>
            <w:tcBorders>
              <w:bottom w:val="single" w:sz="4" w:space="0" w:color="auto"/>
            </w:tcBorders>
          </w:tcPr>
          <w:p w14:paraId="1581A9BD" w14:textId="28D2C235" w:rsidR="002C4FBE" w:rsidRPr="00C24060" w:rsidRDefault="00C24060" w:rsidP="00A85036">
            <w:pPr>
              <w:spacing w:line="276" w:lineRule="auto"/>
              <w:jc w:val="right"/>
              <w:rPr>
                <w:sz w:val="22"/>
                <w:szCs w:val="22"/>
              </w:rPr>
            </w:pPr>
            <w:r w:rsidRPr="00C24060">
              <w:rPr>
                <w:sz w:val="22"/>
                <w:szCs w:val="22"/>
              </w:rPr>
              <w:t>0.</w:t>
            </w:r>
            <w:r w:rsidR="00F32359">
              <w:rPr>
                <w:sz w:val="22"/>
                <w:szCs w:val="22"/>
              </w:rPr>
              <w:t>439</w:t>
            </w:r>
          </w:p>
        </w:tc>
      </w:tr>
    </w:tbl>
    <w:p w14:paraId="194973AA" w14:textId="77777777" w:rsidR="00AF1559" w:rsidRDefault="00AF1559" w:rsidP="00A754EC">
      <w:pPr>
        <w:spacing w:line="360" w:lineRule="auto"/>
      </w:pPr>
    </w:p>
    <w:p w14:paraId="009D9BCF" w14:textId="1D0EEF39" w:rsidR="00AF1559" w:rsidRDefault="00AF1559" w:rsidP="009D6E5B">
      <w:pPr>
        <w:spacing w:line="480" w:lineRule="auto"/>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 Key:</w:t>
      </w:r>
      <w:r w:rsidRPr="00D07058">
        <w:rPr>
          <w:i/>
          <w:iCs/>
        </w:rPr>
        <w:t xml:space="preserve"> </w:t>
      </w:r>
      <w:r>
        <w:rPr>
          <w:i/>
          <w:iCs/>
        </w:rPr>
        <w:t>PNUE</w:t>
      </w:r>
      <w:r>
        <w:t xml:space="preserve">=photosynthetic nitrogen use efficiency; </w:t>
      </w:r>
      <w:proofErr w:type="spellStart"/>
      <w:r w:rsidRPr="00F072DB">
        <w:rPr>
          <w:i/>
          <w:iCs/>
        </w:rPr>
        <w:t>N</w:t>
      </w:r>
      <w:r w:rsidRPr="00F072DB">
        <w:rPr>
          <w:vertAlign w:val="subscript"/>
        </w:rPr>
        <w:t>area</w:t>
      </w:r>
      <w:r w:rsidRPr="00F072DB">
        <w:t>:</w:t>
      </w:r>
      <w:r w:rsidRPr="00F072DB">
        <w:rPr>
          <w:i/>
          <w:iCs/>
        </w:rPr>
        <w:t>g</w:t>
      </w:r>
      <w:r w:rsidRPr="00F072DB">
        <w:rPr>
          <w:vertAlign w:val="subscript"/>
        </w:rPr>
        <w:t>s</w:t>
      </w:r>
      <w:proofErr w:type="spellEnd"/>
      <w:r>
        <w:t xml:space="preserve">=ratio of </w:t>
      </w:r>
      <w:r w:rsidRPr="00F072DB">
        <w:rPr>
          <w:i/>
          <w:iCs/>
        </w:rPr>
        <w:t>N</w:t>
      </w:r>
      <w:r w:rsidRPr="00F072DB">
        <w:rPr>
          <w:vertAlign w:val="subscript"/>
        </w:rPr>
        <w:t>area</w:t>
      </w:r>
      <w:r w:rsidRPr="00F072DB">
        <w:t xml:space="preserve"> to </w:t>
      </w:r>
      <w:r w:rsidRPr="00F072DB">
        <w:rPr>
          <w:i/>
          <w:iCs/>
        </w:rPr>
        <w:t>g</w:t>
      </w:r>
      <w:r w:rsidRPr="00F072DB">
        <w:rPr>
          <w:vertAlign w:val="subscript"/>
        </w:rPr>
        <w:t>s</w:t>
      </w:r>
      <w:r>
        <w:t>;</w:t>
      </w:r>
      <w:r w:rsidRPr="00982BDD">
        <w:t xml:space="preserve"> </w:t>
      </w:r>
      <w:proofErr w:type="spellStart"/>
      <w:r w:rsidRPr="00982BDD">
        <w:rPr>
          <w:i/>
          <w:iCs/>
        </w:rPr>
        <w:t>V</w:t>
      </w:r>
      <w:r w:rsidRPr="00982BDD">
        <w:rPr>
          <w:vertAlign w:val="subscript"/>
        </w:rPr>
        <w:t>cmax</w:t>
      </w:r>
      <w:r w:rsidRPr="00982BDD">
        <w:t>:</w:t>
      </w:r>
      <w:r w:rsidRPr="00982BDD">
        <w:rPr>
          <w:i/>
          <w:iCs/>
        </w:rPr>
        <w:t>g</w:t>
      </w:r>
      <w:r w:rsidRPr="00982BDD">
        <w:rPr>
          <w:vertAlign w:val="subscript"/>
        </w:rPr>
        <w:t>s</w:t>
      </w:r>
      <w:proofErr w:type="spellEnd"/>
      <w:r>
        <w:t>=ratio of temperature unstandardized</w:t>
      </w:r>
      <w:r w:rsidRPr="002B7BC1">
        <w:rPr>
          <w:i/>
          <w:iCs/>
        </w:rPr>
        <w:t xml:space="preserve"> </w:t>
      </w:r>
      <w:r>
        <w:rPr>
          <w:i/>
          <w:iCs/>
        </w:rPr>
        <w:t>V</w:t>
      </w:r>
      <w:r>
        <w:rPr>
          <w:vertAlign w:val="subscript"/>
        </w:rPr>
        <w:t>cmax</w:t>
      </w:r>
      <w:r>
        <w:t xml:space="preserve"> to </w:t>
      </w:r>
      <w:r>
        <w:rPr>
          <w:i/>
          <w:iCs/>
        </w:rPr>
        <w:t>g</w:t>
      </w:r>
      <w:r>
        <w:rPr>
          <w:vertAlign w:val="subscript"/>
        </w:rPr>
        <w:t>s</w:t>
      </w:r>
      <w:r>
        <w:t>.</w:t>
      </w:r>
    </w:p>
    <w:p w14:paraId="73A30839" w14:textId="77777777" w:rsidR="002C4FBE" w:rsidRDefault="002C4FBE" w:rsidP="009D6E5B">
      <w:pPr>
        <w:spacing w:line="480" w:lineRule="auto"/>
      </w:pPr>
    </w:p>
    <w:p w14:paraId="6F402091" w14:textId="396F086D" w:rsidR="002C4FBE" w:rsidRDefault="002C4FBE" w:rsidP="00A85036">
      <w:pPr>
        <w:spacing w:line="480" w:lineRule="auto"/>
        <w:sectPr w:rsidR="002C4FBE" w:rsidSect="00772287">
          <w:pgSz w:w="15840" w:h="12240" w:orient="landscape"/>
          <w:pgMar w:top="1440" w:right="1440" w:bottom="1440" w:left="1440" w:header="720" w:footer="720" w:gutter="0"/>
          <w:lnNumType w:countBy="1" w:restart="continuous"/>
          <w:cols w:space="720"/>
          <w:docGrid w:linePitch="360"/>
        </w:sectPr>
      </w:pPr>
    </w:p>
    <w:p w14:paraId="69C5F409" w14:textId="779DD492" w:rsidR="005F0602" w:rsidRDefault="005F0602" w:rsidP="009D6E5B">
      <w:pPr>
        <w:spacing w:line="480" w:lineRule="auto"/>
        <w:rPr>
          <w:b/>
          <w:bCs/>
        </w:rPr>
      </w:pPr>
      <w:r>
        <w:rPr>
          <w:b/>
          <w:bCs/>
        </w:rPr>
        <w:lastRenderedPageBreak/>
        <w:t xml:space="preserve">Figure </w:t>
      </w:r>
      <w:r w:rsidR="00DE6B10">
        <w:rPr>
          <w:b/>
          <w:bCs/>
        </w:rPr>
        <w:t>5</w:t>
      </w:r>
    </w:p>
    <w:p w14:paraId="4BD407F2" w14:textId="661811FF" w:rsidR="005F0602" w:rsidRDefault="00D23267" w:rsidP="009D6E5B">
      <w:pPr>
        <w:spacing w:line="480" w:lineRule="auto"/>
        <w:rPr>
          <w:b/>
          <w:bCs/>
        </w:rPr>
      </w:pPr>
      <w:r>
        <w:rPr>
          <w:b/>
          <w:bCs/>
          <w:noProof/>
        </w:rPr>
        <w:drawing>
          <wp:inline distT="0" distB="0" distL="0" distR="0" wp14:anchorId="4477626A" wp14:editId="729ABA2F">
            <wp:extent cx="5943600" cy="4754880"/>
            <wp:effectExtent l="0" t="0" r="0" b="0"/>
            <wp:docPr id="16" name="Picture 16" descr="Chart, calendar,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calendar, box and whisker chart&#10;&#10;Description automatically generated"/>
                    <pic:cNvPicPr/>
                  </pic:nvPicPr>
                  <pic:blipFill>
                    <a:blip r:embed="rId14"/>
                    <a:stretch>
                      <a:fillRect/>
                    </a:stretch>
                  </pic:blipFill>
                  <pic:spPr>
                    <a:xfrm>
                      <a:off x="0" y="0"/>
                      <a:ext cx="5943600" cy="4754880"/>
                    </a:xfrm>
                    <a:prstGeom prst="rect">
                      <a:avLst/>
                    </a:prstGeom>
                  </pic:spPr>
                </pic:pic>
              </a:graphicData>
            </a:graphic>
          </wp:inline>
        </w:drawing>
      </w:r>
    </w:p>
    <w:p w14:paraId="436FDF7F" w14:textId="77777777" w:rsidR="008B104C" w:rsidRDefault="00C4037A" w:rsidP="00A85036">
      <w:pPr>
        <w:spacing w:line="480" w:lineRule="auto"/>
        <w:rPr>
          <w:rFonts w:eastAsia="Times New Roman" w:cs="Times New Roman"/>
          <w:color w:val="000000" w:themeColor="text1"/>
        </w:rPr>
      </w:pPr>
      <w:r>
        <w:rPr>
          <w:b/>
          <w:bCs/>
        </w:rPr>
        <w:t xml:space="preserve">Figure </w:t>
      </w:r>
      <w:r w:rsidR="00F640C8">
        <w:rPr>
          <w:b/>
          <w:bCs/>
        </w:rPr>
        <w:t>6</w:t>
      </w:r>
      <w:r>
        <w:t xml:space="preserve"> </w:t>
      </w:r>
      <w:r w:rsidRPr="001B10F7">
        <w:t>Effects</w:t>
      </w:r>
      <w:r>
        <w:t xml:space="preserve"> of soil nitrogen fertilization and inoculation on </w:t>
      </w:r>
      <w:r>
        <w:rPr>
          <w:i/>
          <w:iCs/>
        </w:rPr>
        <w:t>G. max</w:t>
      </w:r>
      <w:r>
        <w:t xml:space="preserve"> photosynthetic nitrogen use efficiency (panel A), intrinsic water-use efficiency (panel B), the ratio of leaf nitrogen per leaf area to stomatal conductance (panel C), and the ratio of the maximum Rubisco carboxylation rate to stomatal conductance </w:t>
      </w:r>
      <w:r>
        <w:rPr>
          <w:color w:val="000000"/>
        </w:rPr>
        <w:t>(panel D)</w:t>
      </w:r>
      <w:r>
        <w:t xml:space="preserve">. Soil nitrogen fertilization is represented categorically on the x-axis, while inoculation </w:t>
      </w:r>
      <w:r w:rsidR="00A433B8">
        <w:t>treatment</w:t>
      </w:r>
      <w:r>
        <w:t xml:space="preserve">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0079226D" w:rsidRPr="6E1ABADC">
        <w:rPr>
          <w:rFonts w:eastAsia="Times New Roman" w:cs="Times New Roman"/>
          <w:color w:val="000000" w:themeColor="text1"/>
        </w:rPr>
        <w:t xml:space="preserve">Boxes are the upper (75% percentile) and lower (25% percentile) quartile. The whiskers are the minimum and maximum </w:t>
      </w:r>
      <w:r w:rsidR="0079226D" w:rsidRPr="6E1ABADC">
        <w:rPr>
          <w:rFonts w:eastAsia="Times New Roman" w:cs="Times New Roman"/>
          <w:color w:val="000000" w:themeColor="text1"/>
        </w:rPr>
        <w:lastRenderedPageBreak/>
        <w:t>value, calculated as 1.5 times the upper and lower quartile value. Grey dots are individual data points, jittered for visibility. The lettering over each box indicates the results from post-hoc Tukey’s tests with different lettering indicating statistically different groups (</w:t>
      </w:r>
      <w:r w:rsidR="00E20C33">
        <w:rPr>
          <w:rFonts w:eastAsia="Times New Roman" w:cs="Times New Roman"/>
          <w:color w:val="000000" w:themeColor="text1"/>
        </w:rPr>
        <w:t>p</w:t>
      </w:r>
      <w:r w:rsidR="0079226D" w:rsidRPr="6E1ABADC">
        <w:rPr>
          <w:rFonts w:eastAsia="Times New Roman" w:cs="Times New Roman"/>
          <w:color w:val="000000" w:themeColor="text1"/>
        </w:rPr>
        <w:t>&lt;0.05).</w:t>
      </w:r>
    </w:p>
    <w:p w14:paraId="6484937F" w14:textId="308041FA" w:rsidR="00E2103C" w:rsidRPr="008B6B1D" w:rsidRDefault="00E2103C" w:rsidP="00A85036">
      <w:pPr>
        <w:spacing w:line="480" w:lineRule="auto"/>
      </w:pPr>
      <w:r>
        <w:rPr>
          <w:b/>
          <w:bCs/>
        </w:rPr>
        <w:br w:type="page"/>
      </w:r>
    </w:p>
    <w:p w14:paraId="17A662CB" w14:textId="3B9F2CC0" w:rsidR="00772287" w:rsidRDefault="00E2103C" w:rsidP="008B6B1D">
      <w:pPr>
        <w:spacing w:line="480" w:lineRule="auto"/>
        <w:rPr>
          <w:b/>
          <w:bCs/>
        </w:rPr>
      </w:pPr>
      <w:r>
        <w:rPr>
          <w:b/>
          <w:bCs/>
        </w:rPr>
        <w:lastRenderedPageBreak/>
        <w:t>D</w:t>
      </w:r>
      <w:r w:rsidR="00754725">
        <w:rPr>
          <w:b/>
          <w:bCs/>
        </w:rPr>
        <w:t>iscussion</w:t>
      </w:r>
    </w:p>
    <w:p w14:paraId="72658BC1" w14:textId="1147F883" w:rsidR="004035F7" w:rsidRDefault="004035F7" w:rsidP="00D32CFF">
      <w:pPr>
        <w:pStyle w:val="Bibliography"/>
      </w:pPr>
    </w:p>
    <w:p w14:paraId="4D12C9DD" w14:textId="77777777" w:rsidR="00F4560A" w:rsidRDefault="00F4560A" w:rsidP="008B6B1D">
      <w:pPr>
        <w:spacing w:line="480" w:lineRule="auto"/>
        <w:ind w:firstLine="720"/>
      </w:pPr>
    </w:p>
    <w:p w14:paraId="580720B6" w14:textId="51A8363F" w:rsidR="00DA006B" w:rsidRDefault="00DA006B" w:rsidP="008B6B1D">
      <w:pPr>
        <w:spacing w:line="480" w:lineRule="auto"/>
        <w:ind w:left="720"/>
      </w:pPr>
      <w:r>
        <w:t>[</w:t>
      </w:r>
      <w:commentRangeStart w:id="3"/>
      <w:r w:rsidRPr="00723F29">
        <w:rPr>
          <w:b/>
          <w:bCs/>
        </w:rPr>
        <w:t>Main point #1</w:t>
      </w:r>
      <w:r>
        <w:t xml:space="preserve">: </w:t>
      </w:r>
      <w:commentRangeEnd w:id="3"/>
      <w:r w:rsidR="00950F50">
        <w:rPr>
          <w:rStyle w:val="CommentReference"/>
          <w:rFonts w:eastAsia="Times New Roman" w:cs="Times New Roman"/>
        </w:rPr>
        <w:commentReference w:id="3"/>
      </w:r>
      <w:r>
        <w:t>stronger whole plant than leaf level responses to soil N</w:t>
      </w:r>
      <w:r w:rsidR="00D35783">
        <w:t>.</w:t>
      </w:r>
      <w:r w:rsidR="00723F29">
        <w:t xml:space="preserve"> </w:t>
      </w:r>
      <w:r w:rsidR="00D35783">
        <w:t>M</w:t>
      </w:r>
      <w:r w:rsidR="00723F29">
        <w:t xml:space="preserve">ight have </w:t>
      </w:r>
      <w:r w:rsidR="00125358">
        <w:t>diminished</w:t>
      </w:r>
      <w:r w:rsidR="00723F29">
        <w:t xml:space="preserve"> expected PLCT nitrogen-water use tradeoffs</w:t>
      </w:r>
      <w:r w:rsidR="00ED1773">
        <w:t>. Important to consider whole plant responses when leaf acclimation responses deviate from those expected from theory</w:t>
      </w:r>
      <w:r>
        <w:t>]</w:t>
      </w:r>
    </w:p>
    <w:p w14:paraId="16D020B7" w14:textId="2ED06786" w:rsidR="00723F29" w:rsidRDefault="00723F29" w:rsidP="008B6B1D">
      <w:pPr>
        <w:spacing w:line="480" w:lineRule="auto"/>
        <w:ind w:firstLine="720"/>
      </w:pPr>
    </w:p>
    <w:p w14:paraId="07A0FCB2" w14:textId="523CD655" w:rsidR="00D35783" w:rsidRDefault="00D35783" w:rsidP="008B6B1D">
      <w:pPr>
        <w:spacing w:line="480" w:lineRule="auto"/>
        <w:ind w:left="720"/>
      </w:pPr>
      <w:r>
        <w:t>[</w:t>
      </w:r>
      <w:commentRangeStart w:id="4"/>
      <w:r>
        <w:rPr>
          <w:b/>
          <w:bCs/>
        </w:rPr>
        <w:t>Main point #2</w:t>
      </w:r>
      <w:r>
        <w:t xml:space="preserve">: </w:t>
      </w:r>
      <w:commentRangeEnd w:id="4"/>
      <w:r w:rsidR="000E7D92">
        <w:rPr>
          <w:rStyle w:val="CommentReference"/>
          <w:rFonts w:eastAsia="Times New Roman" w:cs="Times New Roman"/>
        </w:rPr>
        <w:commentReference w:id="4"/>
      </w:r>
      <w:r>
        <w:t>strong effects of inoculation on whole plant responses under low soil N, no effect of inoculation on nitrogen-water use tradeoffs except for stimulation in leaf N. Hard to tell if this is driven by PLCT-expected strategy or just a pattern of N-fixation strategy. N-fixers usually seem to have higher leaf N than non-fixers</w:t>
      </w:r>
      <w:r w:rsidR="00125358">
        <w:t>. Stimulation in total leaf area with inoculation under low soil N could have exacerbated diminishing nitrogen-water tradeoffs with increasing soil N</w:t>
      </w:r>
      <w:r>
        <w:t>]</w:t>
      </w:r>
    </w:p>
    <w:p w14:paraId="186FD6A0" w14:textId="77777777" w:rsidR="00D35783" w:rsidRDefault="00D35783" w:rsidP="008B6B1D">
      <w:pPr>
        <w:spacing w:line="480" w:lineRule="auto"/>
        <w:ind w:left="720"/>
      </w:pPr>
    </w:p>
    <w:p w14:paraId="0C205254" w14:textId="73BFFBFE" w:rsidR="00D35783" w:rsidRDefault="00D35783" w:rsidP="008B6B1D">
      <w:pPr>
        <w:spacing w:line="480" w:lineRule="auto"/>
        <w:ind w:left="720"/>
      </w:pPr>
      <w:r>
        <w:t>[</w:t>
      </w:r>
      <w:commentRangeStart w:id="5"/>
      <w:r w:rsidRPr="00D35783">
        <w:rPr>
          <w:b/>
          <w:bCs/>
        </w:rPr>
        <w:t>Main point #3</w:t>
      </w:r>
      <w:r>
        <w:t xml:space="preserve">: </w:t>
      </w:r>
      <w:commentRangeEnd w:id="5"/>
      <w:r w:rsidR="00950F50">
        <w:rPr>
          <w:rStyle w:val="CommentReference"/>
          <w:rFonts w:eastAsia="Times New Roman" w:cs="Times New Roman"/>
        </w:rPr>
        <w:commentReference w:id="5"/>
      </w:r>
      <w:r>
        <w:t xml:space="preserve">effects of inoculation </w:t>
      </w:r>
      <w:r w:rsidR="00125358">
        <w:t>on total leaf area/carbon costs to acquire nitrogen/leaf nitrogen allocation</w:t>
      </w:r>
      <w:r>
        <w:t xml:space="preserve"> diminish with increasing N. This could be driven by shift away from N fixation and toward direct uptake with fertilization, as costs to acquire nitrogen become similar between pathways]</w:t>
      </w:r>
    </w:p>
    <w:p w14:paraId="10EA2C96" w14:textId="66E7477E" w:rsidR="00F4560A" w:rsidRDefault="00BB1C61" w:rsidP="008B6B1D">
      <w:pPr>
        <w:spacing w:line="480" w:lineRule="auto"/>
        <w:ind w:left="720"/>
      </w:pPr>
      <w:commentRangeStart w:id="6"/>
      <w:commentRangeEnd w:id="6"/>
      <w:r>
        <w:rPr>
          <w:rStyle w:val="CommentReference"/>
          <w:rFonts w:eastAsia="Times New Roman" w:cs="Times New Roman"/>
        </w:rPr>
        <w:commentReference w:id="6"/>
      </w:r>
    </w:p>
    <w:p w14:paraId="6EE2234E" w14:textId="3B4D343D" w:rsidR="001D4CE3" w:rsidRDefault="001D4CE3" w:rsidP="008B6B1D">
      <w:pPr>
        <w:spacing w:line="480" w:lineRule="auto"/>
      </w:pPr>
      <w:r>
        <w:rPr>
          <w:i/>
          <w:iCs/>
        </w:rPr>
        <w:t>Study limitations</w:t>
      </w:r>
    </w:p>
    <w:p w14:paraId="6A873158" w14:textId="29864FB8" w:rsidR="001B21C7" w:rsidRPr="001D4CE3" w:rsidRDefault="001D4CE3" w:rsidP="008B6B1D">
      <w:pPr>
        <w:spacing w:line="480" w:lineRule="auto"/>
        <w:ind w:firstLine="720"/>
      </w:pPr>
      <w:r>
        <w:t xml:space="preserve">This study </w:t>
      </w:r>
      <w:r w:rsidR="00125358">
        <w:t>has</w:t>
      </w:r>
      <w:r>
        <w:t xml:space="preserve"> a few limitations that deserve recognition and limit the generality of our observed responses. First, effects of soil nitrogen fertilization on root nodulation may be nonlinear, as inferred from root nodulation data in</w:t>
      </w:r>
      <w:r w:rsidR="001B21C7">
        <w:t xml:space="preserve"> </w:t>
      </w:r>
      <w:r w:rsidR="00D32CFF">
        <w:t>(XX)</w:t>
      </w:r>
      <w:r w:rsidR="001B21C7">
        <w:t xml:space="preserve">, and a two-point fertilization experiment </w:t>
      </w:r>
      <w:r w:rsidR="001B21C7">
        <w:lastRenderedPageBreak/>
        <w:t xml:space="preserve">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what is 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r w:rsidR="001B21C7">
        <w:t xml:space="preserve">cocktails. Doing so would better allow us to generalize patterns observed here, and better replicate soil microbial communities observed in nature. </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5FAA2F0" w:rsidR="00F4560A" w:rsidRDefault="00125358" w:rsidP="008B6B1D">
      <w:pPr>
        <w:spacing w:line="480" w:lineRule="auto"/>
      </w:pPr>
      <w:r w:rsidRPr="00125358">
        <w:rPr>
          <w:highlight w:val="yellow"/>
        </w:rPr>
        <w:t>[add concluding paragraph here]</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4A8030D7" w:rsidR="004A35A3" w:rsidRDefault="004A35A3" w:rsidP="008B6B1D">
      <w:pPr>
        <w:spacing w:line="480" w:lineRule="auto"/>
      </w:pPr>
      <w:r>
        <w:t xml:space="preserve">We would like to thank </w:t>
      </w:r>
      <w:r w:rsidR="00B55208">
        <w:t xml:space="preserve">Dr. </w:t>
      </w:r>
      <w:r>
        <w:t xml:space="preserve">Jeffrey </w:t>
      </w:r>
      <w:proofErr w:type="spellStart"/>
      <w:r>
        <w:t>Chieppa</w:t>
      </w:r>
      <w:proofErr w:type="spellEnd"/>
      <w:r>
        <w:t xml:space="preserve"> and </w:t>
      </w:r>
      <w:proofErr w:type="spellStart"/>
      <w:r>
        <w:t>Ezinwanne</w:t>
      </w:r>
      <w:proofErr w:type="spellEnd"/>
      <w:r>
        <w:t xml:space="preserve"> </w:t>
      </w:r>
      <w:proofErr w:type="spellStart"/>
      <w:r>
        <w:t>Ezekannagha</w:t>
      </w:r>
      <w:proofErr w:type="spellEnd"/>
      <w:r>
        <w:t xml:space="preserve"> for their extensive help with generating CO</w:t>
      </w:r>
      <w:r>
        <w:rPr>
          <w:vertAlign w:val="subscript"/>
        </w:rPr>
        <w:t>2</w:t>
      </w:r>
      <w:r>
        <w:t xml:space="preserve"> response curves</w:t>
      </w:r>
      <w:r w:rsidR="00451CDF">
        <w:t xml:space="preserve"> and</w:t>
      </w:r>
      <w:r>
        <w:t xml:space="preserve"> dark respiration measurements, and </w:t>
      </w:r>
      <w:r w:rsidR="00451CDF">
        <w:t xml:space="preserve">assistance with the </w:t>
      </w:r>
      <w:r>
        <w:t xml:space="preserve">experiment harvest. We would also like to thank Gwendolyn Wagner and Garrison Garza for their help with </w:t>
      </w:r>
      <w:r w:rsidR="000424C7">
        <w:t xml:space="preserve">the </w:t>
      </w:r>
      <w:r>
        <w:t>experiment harvest</w:t>
      </w:r>
      <w:r w:rsidR="000424C7">
        <w:t>, and members of the Schwilk and van Gestel lab for analysis feedback</w:t>
      </w:r>
      <w:r>
        <w:t>. NGS acknowledges funding support from the NSF (</w:t>
      </w:r>
      <w:r w:rsidRPr="00F33193">
        <w:t>DEB-2045968</w:t>
      </w:r>
      <w:r>
        <w:t xml:space="preserve">), </w:t>
      </w:r>
      <w:commentRangeStart w:id="7"/>
      <w:r>
        <w:t>Eric and Wendy Schmidt and</w:t>
      </w:r>
      <w:ins w:id="8" w:author="Nick Smith" w:date="2022-06-04T12:36:00Z">
        <w:r w:rsidR="00482C17">
          <w:t xml:space="preserve"> the</w:t>
        </w:r>
      </w:ins>
      <w:r>
        <w:t xml:space="preserve"> Schmidt Futures</w:t>
      </w:r>
      <w:ins w:id="9" w:author="Nick Smith" w:date="2022-06-04T12:36:00Z">
        <w:r w:rsidR="00482C17">
          <w:t xml:space="preserve"> VESRI program</w:t>
        </w:r>
        <w:commentRangeEnd w:id="7"/>
        <w:r w:rsidR="00482C17">
          <w:rPr>
            <w:rStyle w:val="CommentReference"/>
            <w:rFonts w:eastAsia="Times New Roman" w:cs="Times New Roman"/>
          </w:rPr>
          <w:commentReference w:id="7"/>
        </w:r>
      </w:ins>
      <w:r>
        <w:t>, and Texas Tech University.</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6CEA7B1D" w:rsidR="00774D67" w:rsidRPr="00774D67" w:rsidRDefault="00303F2D" w:rsidP="008B6B1D">
      <w:pPr>
        <w:spacing w:line="480" w:lineRule="auto"/>
      </w:pPr>
      <w:r>
        <w:lastRenderedPageBreak/>
        <w:t>EAP coordinated leaf physiological measurements, conducted data analysis, wrote the first draft of the manuscript, and</w:t>
      </w:r>
      <w:r w:rsidR="00BB1D36">
        <w:t xml:space="preserve"> made revisions based on collaborator and reviewer feedback.</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 All authors support publication of this manuscript to </w:t>
      </w:r>
      <w:r w:rsidR="00BB1D36" w:rsidRPr="00BB1D36">
        <w:rPr>
          <w:highlight w:val="yellow"/>
        </w:rPr>
        <w:t>XX</w:t>
      </w:r>
      <w:r w:rsidR="00BB1D36">
        <w:t>.</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t>All statistical analyses and plots were created in R version 4.</w:t>
      </w:r>
      <w:r w:rsidR="00BB1D36">
        <w:t>2</w:t>
      </w:r>
      <w:r>
        <w:t>.</w:t>
      </w:r>
      <w:r w:rsidR="00BB1D36">
        <w:t>0</w:t>
      </w:r>
      <w:r>
        <w:t xml:space="preserve">. All R code and data for this manuscript are available in a GitHub repository at &lt;insert URL here&gt; (&lt;insert DOI from </w:t>
      </w:r>
      <w:proofErr w:type="spellStart"/>
      <w:r>
        <w:t>Zenodo</w:t>
      </w:r>
      <w:proofErr w:type="spellEnd"/>
      <w:r>
        <w:t xml:space="preserve"> here&gt;).</w:t>
      </w:r>
    </w:p>
    <w:p w14:paraId="70D78CE6" w14:textId="6D045050" w:rsidR="00772287" w:rsidRDefault="00772287" w:rsidP="00A754EC">
      <w:pPr>
        <w:spacing w:line="360" w:lineRule="auto"/>
        <w:rPr>
          <w:b/>
          <w:bCs/>
        </w:rPr>
      </w:pPr>
      <w:r>
        <w:rPr>
          <w:b/>
          <w:bCs/>
        </w:rPr>
        <w:br w:type="page"/>
      </w:r>
    </w:p>
    <w:p w14:paraId="4E44C6AA" w14:textId="705CFE53" w:rsidR="003C2C84" w:rsidRPr="00754725" w:rsidRDefault="00772287" w:rsidP="003C2C84">
      <w:pPr>
        <w:spacing w:line="480" w:lineRule="auto"/>
        <w:rPr>
          <w:b/>
          <w:bCs/>
        </w:rPr>
      </w:pPr>
      <w:r>
        <w:rPr>
          <w:b/>
          <w:bCs/>
        </w:rPr>
        <w:lastRenderedPageBreak/>
        <w:t>References</w:t>
      </w:r>
    </w:p>
    <w:sectPr w:rsidR="003C2C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5-17T09:45:00Z" w:initials="PEA">
    <w:p w14:paraId="1B0AB548" w14:textId="14CD3FE1" w:rsidR="00072D81" w:rsidRDefault="00072D81" w:rsidP="007320E5">
      <w:pPr>
        <w:pStyle w:val="CommentText"/>
      </w:pPr>
      <w:r>
        <w:rPr>
          <w:rStyle w:val="CommentReference"/>
        </w:rPr>
        <w:annotationRef/>
      </w:r>
      <w:r>
        <w:t>Open to suggestions!</w:t>
      </w:r>
    </w:p>
  </w:comment>
  <w:comment w:id="1" w:author="Nick Smith" w:date="2022-06-04T11:57:00Z" w:initials="NGS">
    <w:p w14:paraId="27E54AE4" w14:textId="536701E4" w:rsidR="00072D81" w:rsidRDefault="00072D81">
      <w:pPr>
        <w:pStyle w:val="CommentText"/>
      </w:pPr>
      <w:r>
        <w:rPr>
          <w:rStyle w:val="CommentReference"/>
        </w:rPr>
        <w:annotationRef/>
      </w:r>
      <w:r>
        <w:t>I’d maybe wait for a “main conclusion” to use here</w:t>
      </w:r>
    </w:p>
  </w:comment>
  <w:comment w:id="2" w:author="Perkowski, Evan A" w:date="2022-05-13T13:42:00Z" w:initials="PEA">
    <w:p w14:paraId="003F850E" w14:textId="476E9931" w:rsidR="00072D81" w:rsidRDefault="00072D81">
      <w:pPr>
        <w:pStyle w:val="CommentText"/>
      </w:pPr>
      <w:r>
        <w:rPr>
          <w:rStyle w:val="CommentReference"/>
        </w:rPr>
        <w:annotationRef/>
      </w:r>
      <w:r>
        <w:t>Joseph, is this correct? I took a stab at a number, but couldn’t remember how long you had put the soil in the steam sterilizer</w:t>
      </w:r>
    </w:p>
  </w:comment>
  <w:comment w:id="3" w:author="Nick Smith" w:date="2022-06-04T12:30:00Z" w:initials="NGS">
    <w:p w14:paraId="571CEF61" w14:textId="7B92AD6F" w:rsidR="00950F50" w:rsidRDefault="00950F50">
      <w:pPr>
        <w:pStyle w:val="CommentText"/>
      </w:pPr>
      <w:r>
        <w:rPr>
          <w:rStyle w:val="CommentReference"/>
        </w:rPr>
        <w:annotationRef/>
      </w:r>
      <w:r>
        <w:t>I like this one and you could maybe broaden it to include inoculation as well</w:t>
      </w:r>
      <w:r w:rsidR="008A60A5">
        <w:t>. Additional main point is that aspects of PCLT need to likely consider whole plant effects</w:t>
      </w:r>
    </w:p>
  </w:comment>
  <w:comment w:id="4" w:author="Nick Smith" w:date="2022-06-04T12:32:00Z" w:initials="NGS">
    <w:p w14:paraId="6C18348B" w14:textId="1B38B5DD" w:rsidR="000E7D92" w:rsidRDefault="000E7D92">
      <w:pPr>
        <w:pStyle w:val="CommentText"/>
      </w:pPr>
      <w:r>
        <w:rPr>
          <w:rStyle w:val="CommentReference"/>
        </w:rPr>
        <w:annotationRef/>
      </w:r>
      <w:r>
        <w:t>Not so sure about this one?</w:t>
      </w:r>
    </w:p>
  </w:comment>
  <w:comment w:id="5" w:author="Nick Smith" w:date="2022-06-04T12:31:00Z" w:initials="NGS">
    <w:p w14:paraId="26A05523" w14:textId="7A2FD791" w:rsidR="00950F50" w:rsidRDefault="00950F50">
      <w:pPr>
        <w:pStyle w:val="CommentText"/>
      </w:pPr>
      <w:r>
        <w:rPr>
          <w:rStyle w:val="CommentReference"/>
        </w:rPr>
        <w:annotationRef/>
      </w:r>
      <w:r>
        <w:t>I like this one too!</w:t>
      </w:r>
    </w:p>
  </w:comment>
  <w:comment w:id="6" w:author="Nick Smith" w:date="2022-06-04T12:33:00Z" w:initials="NGS">
    <w:p w14:paraId="0B957133" w14:textId="77777777" w:rsidR="00BB1C61" w:rsidRDefault="00BB1C61">
      <w:pPr>
        <w:pStyle w:val="CommentText"/>
      </w:pPr>
      <w:r>
        <w:rPr>
          <w:rStyle w:val="CommentReference"/>
        </w:rPr>
        <w:annotationRef/>
      </w:r>
      <w:r>
        <w:t>Another way to think of main points is to think of what models should be doing as a result of your study. E.g.,</w:t>
      </w:r>
    </w:p>
    <w:p w14:paraId="326BE73A" w14:textId="77777777" w:rsidR="00BB1C61" w:rsidRDefault="00BB1C61">
      <w:pPr>
        <w:pStyle w:val="CommentText"/>
      </w:pPr>
    </w:p>
    <w:p w14:paraId="5AD8D30D" w14:textId="0A6F52B0" w:rsidR="00BB1C61" w:rsidRDefault="00BB1C61" w:rsidP="00BB1C61">
      <w:pPr>
        <w:pStyle w:val="CommentText"/>
        <w:numPr>
          <w:ilvl w:val="0"/>
          <w:numId w:val="5"/>
        </w:numPr>
      </w:pPr>
      <w:r>
        <w:t xml:space="preserve">Stop assuming link between soil N-leaf N-photosynthesis. Soil N-leaf N link is </w:t>
      </w:r>
      <w:r w:rsidR="00FE43A0">
        <w:t xml:space="preserve">maybe </w:t>
      </w:r>
      <w:r>
        <w:t xml:space="preserve">fine, but the leaf N-photosynthesis link is not (could also show this with </w:t>
      </w:r>
      <w:r w:rsidR="0007464E">
        <w:t>a</w:t>
      </w:r>
      <w:r>
        <w:t xml:space="preserve"> figure)</w:t>
      </w:r>
    </w:p>
    <w:p w14:paraId="77F242B1" w14:textId="77777777" w:rsidR="00BB1C61" w:rsidRDefault="00BB1C61" w:rsidP="00BB1C61">
      <w:pPr>
        <w:pStyle w:val="CommentText"/>
        <w:numPr>
          <w:ilvl w:val="0"/>
          <w:numId w:val="5"/>
        </w:numPr>
      </w:pPr>
      <w:r>
        <w:t>Need to be able to simulation whole plant C-cost to obtain N under varying soil N and in species with different acquisition strategies</w:t>
      </w:r>
    </w:p>
    <w:p w14:paraId="7E3D999B" w14:textId="77777777" w:rsidR="00BB1C61" w:rsidRDefault="00BB1C61" w:rsidP="00BB1C61">
      <w:pPr>
        <w:pStyle w:val="CommentText"/>
        <w:numPr>
          <w:ilvl w:val="0"/>
          <w:numId w:val="5"/>
        </w:numPr>
      </w:pPr>
      <w:r>
        <w:t>Need to simulate change in acquisition strategy with leaf N</w:t>
      </w:r>
    </w:p>
    <w:p w14:paraId="4E54EE94" w14:textId="4927DC84" w:rsidR="00BB1C61" w:rsidRDefault="00BB1C61" w:rsidP="00BB1C61">
      <w:pPr>
        <w:pStyle w:val="CommentText"/>
        <w:numPr>
          <w:ilvl w:val="0"/>
          <w:numId w:val="5"/>
        </w:numPr>
      </w:pPr>
      <w:r>
        <w:t>Need to simulate change in biomass with increasing N uptake that is independent of leaf photosynthesis</w:t>
      </w:r>
    </w:p>
  </w:comment>
  <w:comment w:id="7" w:author="Nick Smith" w:date="2022-06-04T12:36:00Z" w:initials="NGS">
    <w:p w14:paraId="60D4A7B5" w14:textId="0A10AF8A" w:rsidR="00482C17" w:rsidRDefault="00482C17">
      <w:pPr>
        <w:pStyle w:val="CommentText"/>
      </w:pPr>
      <w:r>
        <w:rPr>
          <w:rStyle w:val="CommentReference"/>
        </w:rPr>
        <w:annotationRef/>
      </w:r>
      <w:r>
        <w:t>Will need to find the proper wording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0AB548" w15:done="0"/>
  <w15:commentEx w15:paraId="27E54AE4" w15:paraIdParent="1B0AB548" w15:done="0"/>
  <w15:commentEx w15:paraId="003F850E" w15:done="0"/>
  <w15:commentEx w15:paraId="571CEF61" w15:done="0"/>
  <w15:commentEx w15:paraId="6C18348B" w15:done="0"/>
  <w15:commentEx w15:paraId="26A05523" w15:done="0"/>
  <w15:commentEx w15:paraId="4E54EE94" w15:done="0"/>
  <w15:commentEx w15:paraId="60D4A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ED54" w16cex:dateUtc="2022-05-17T14:45:00Z"/>
  <w16cex:commentExtensible w16cex:durableId="2628DEDC" w16cex:dateUtc="2022-05-13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0AB548" w16cid:durableId="262DED54"/>
  <w16cid:commentId w16cid:paraId="27E54AE4" w16cid:durableId="2645C712"/>
  <w16cid:commentId w16cid:paraId="003F850E" w16cid:durableId="2628DEDC"/>
  <w16cid:commentId w16cid:paraId="571CEF61" w16cid:durableId="2645CEE6"/>
  <w16cid:commentId w16cid:paraId="6C18348B" w16cid:durableId="2645CF6F"/>
  <w16cid:commentId w16cid:paraId="26A05523" w16cid:durableId="2645CF25"/>
  <w16cid:commentId w16cid:paraId="4E54EE94" w16cid:durableId="2645CF7D"/>
  <w16cid:commentId w16cid:paraId="60D4A7B5" w16cid:durableId="2645D0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6576968">
    <w:abstractNumId w:val="5"/>
  </w:num>
  <w:num w:numId="2" w16cid:durableId="1090781271">
    <w:abstractNumId w:val="2"/>
  </w:num>
  <w:num w:numId="3" w16cid:durableId="484861162">
    <w:abstractNumId w:val="1"/>
  </w:num>
  <w:num w:numId="4" w16cid:durableId="619260975">
    <w:abstractNumId w:val="0"/>
  </w:num>
  <w:num w:numId="5" w16cid:durableId="1445265814">
    <w:abstractNumId w:val="4"/>
  </w:num>
  <w:num w:numId="6" w16cid:durableId="181949680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6440"/>
    <w:rsid w:val="000103A6"/>
    <w:rsid w:val="000137B5"/>
    <w:rsid w:val="00013F5C"/>
    <w:rsid w:val="00015827"/>
    <w:rsid w:val="00021BEB"/>
    <w:rsid w:val="00033599"/>
    <w:rsid w:val="0004004B"/>
    <w:rsid w:val="000424C7"/>
    <w:rsid w:val="000443A6"/>
    <w:rsid w:val="00045694"/>
    <w:rsid w:val="00047FF3"/>
    <w:rsid w:val="00055528"/>
    <w:rsid w:val="00061330"/>
    <w:rsid w:val="00071365"/>
    <w:rsid w:val="00072D81"/>
    <w:rsid w:val="0007391F"/>
    <w:rsid w:val="0007464E"/>
    <w:rsid w:val="0007680C"/>
    <w:rsid w:val="00080882"/>
    <w:rsid w:val="000846E5"/>
    <w:rsid w:val="00086E13"/>
    <w:rsid w:val="00091EA0"/>
    <w:rsid w:val="00096CD6"/>
    <w:rsid w:val="00097A1D"/>
    <w:rsid w:val="000A15F3"/>
    <w:rsid w:val="000A24B2"/>
    <w:rsid w:val="000B0465"/>
    <w:rsid w:val="000B25C5"/>
    <w:rsid w:val="000B35AF"/>
    <w:rsid w:val="000B69B8"/>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1777"/>
    <w:rsid w:val="00140846"/>
    <w:rsid w:val="00140BC4"/>
    <w:rsid w:val="001438DB"/>
    <w:rsid w:val="00146410"/>
    <w:rsid w:val="001500C2"/>
    <w:rsid w:val="00150CFB"/>
    <w:rsid w:val="00166B47"/>
    <w:rsid w:val="00167EA8"/>
    <w:rsid w:val="0017601E"/>
    <w:rsid w:val="00181F29"/>
    <w:rsid w:val="00182295"/>
    <w:rsid w:val="00192404"/>
    <w:rsid w:val="001A1184"/>
    <w:rsid w:val="001A31D4"/>
    <w:rsid w:val="001A4127"/>
    <w:rsid w:val="001A5E20"/>
    <w:rsid w:val="001A5F2D"/>
    <w:rsid w:val="001A743B"/>
    <w:rsid w:val="001B143E"/>
    <w:rsid w:val="001B21C7"/>
    <w:rsid w:val="001B24E0"/>
    <w:rsid w:val="001B3B2A"/>
    <w:rsid w:val="001B766A"/>
    <w:rsid w:val="001C1F9E"/>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4179"/>
    <w:rsid w:val="00231617"/>
    <w:rsid w:val="00235EDC"/>
    <w:rsid w:val="00237528"/>
    <w:rsid w:val="00251AEA"/>
    <w:rsid w:val="002548F5"/>
    <w:rsid w:val="0025668C"/>
    <w:rsid w:val="00262143"/>
    <w:rsid w:val="00264E17"/>
    <w:rsid w:val="00265035"/>
    <w:rsid w:val="002665D6"/>
    <w:rsid w:val="00266AD9"/>
    <w:rsid w:val="00266FA1"/>
    <w:rsid w:val="00267C61"/>
    <w:rsid w:val="00270350"/>
    <w:rsid w:val="00271F6C"/>
    <w:rsid w:val="00272DB1"/>
    <w:rsid w:val="00272E59"/>
    <w:rsid w:val="00283F06"/>
    <w:rsid w:val="00287D42"/>
    <w:rsid w:val="0029276A"/>
    <w:rsid w:val="00293580"/>
    <w:rsid w:val="002948B1"/>
    <w:rsid w:val="002948E0"/>
    <w:rsid w:val="00295B37"/>
    <w:rsid w:val="002A0FC6"/>
    <w:rsid w:val="002A5009"/>
    <w:rsid w:val="002A575E"/>
    <w:rsid w:val="002B4EF9"/>
    <w:rsid w:val="002C2B2A"/>
    <w:rsid w:val="002C2D4C"/>
    <w:rsid w:val="002C360E"/>
    <w:rsid w:val="002C4FBE"/>
    <w:rsid w:val="002C5045"/>
    <w:rsid w:val="002D044D"/>
    <w:rsid w:val="002D150D"/>
    <w:rsid w:val="002D49E3"/>
    <w:rsid w:val="002D7F0E"/>
    <w:rsid w:val="002E7D85"/>
    <w:rsid w:val="002F0BBB"/>
    <w:rsid w:val="002F24D6"/>
    <w:rsid w:val="002F3BA4"/>
    <w:rsid w:val="002F57B0"/>
    <w:rsid w:val="003003F0"/>
    <w:rsid w:val="003032DB"/>
    <w:rsid w:val="00303814"/>
    <w:rsid w:val="00303F2D"/>
    <w:rsid w:val="0030516D"/>
    <w:rsid w:val="0030650A"/>
    <w:rsid w:val="00310558"/>
    <w:rsid w:val="00315200"/>
    <w:rsid w:val="00322974"/>
    <w:rsid w:val="0033651D"/>
    <w:rsid w:val="00340D31"/>
    <w:rsid w:val="00345929"/>
    <w:rsid w:val="00350162"/>
    <w:rsid w:val="00351491"/>
    <w:rsid w:val="00351A75"/>
    <w:rsid w:val="00353731"/>
    <w:rsid w:val="00360D30"/>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1B7D"/>
    <w:rsid w:val="00433868"/>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6968"/>
    <w:rsid w:val="00532E28"/>
    <w:rsid w:val="00534BFA"/>
    <w:rsid w:val="0053745F"/>
    <w:rsid w:val="005379AB"/>
    <w:rsid w:val="00541380"/>
    <w:rsid w:val="00547EA6"/>
    <w:rsid w:val="00550616"/>
    <w:rsid w:val="00562561"/>
    <w:rsid w:val="00562F5D"/>
    <w:rsid w:val="00565C0A"/>
    <w:rsid w:val="00566FD1"/>
    <w:rsid w:val="00571A5C"/>
    <w:rsid w:val="00573C0E"/>
    <w:rsid w:val="005921A6"/>
    <w:rsid w:val="005942F6"/>
    <w:rsid w:val="00594F9B"/>
    <w:rsid w:val="005968A5"/>
    <w:rsid w:val="005A3AD9"/>
    <w:rsid w:val="005A73E0"/>
    <w:rsid w:val="005A7A45"/>
    <w:rsid w:val="005B21F4"/>
    <w:rsid w:val="005B6DED"/>
    <w:rsid w:val="005C40DF"/>
    <w:rsid w:val="005D006F"/>
    <w:rsid w:val="005D3C45"/>
    <w:rsid w:val="005E3C6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3A3D"/>
    <w:rsid w:val="006E7608"/>
    <w:rsid w:val="006F4B04"/>
    <w:rsid w:val="007022D1"/>
    <w:rsid w:val="007065A3"/>
    <w:rsid w:val="0072033E"/>
    <w:rsid w:val="00723F29"/>
    <w:rsid w:val="00727F3E"/>
    <w:rsid w:val="0073086F"/>
    <w:rsid w:val="007320E5"/>
    <w:rsid w:val="00743947"/>
    <w:rsid w:val="00746208"/>
    <w:rsid w:val="00746CCB"/>
    <w:rsid w:val="00751149"/>
    <w:rsid w:val="00754725"/>
    <w:rsid w:val="00756429"/>
    <w:rsid w:val="00763DFE"/>
    <w:rsid w:val="00766809"/>
    <w:rsid w:val="00772287"/>
    <w:rsid w:val="00772D20"/>
    <w:rsid w:val="00772F74"/>
    <w:rsid w:val="00774D67"/>
    <w:rsid w:val="007755C4"/>
    <w:rsid w:val="00777671"/>
    <w:rsid w:val="00786D44"/>
    <w:rsid w:val="00790B8B"/>
    <w:rsid w:val="0079226D"/>
    <w:rsid w:val="00792D5B"/>
    <w:rsid w:val="007935E9"/>
    <w:rsid w:val="007A082A"/>
    <w:rsid w:val="007A2F1C"/>
    <w:rsid w:val="007A66FD"/>
    <w:rsid w:val="007A7928"/>
    <w:rsid w:val="007B12CC"/>
    <w:rsid w:val="007B13FC"/>
    <w:rsid w:val="007B192C"/>
    <w:rsid w:val="007B1AFE"/>
    <w:rsid w:val="007B3063"/>
    <w:rsid w:val="007B6971"/>
    <w:rsid w:val="007B6BD6"/>
    <w:rsid w:val="007B7C4F"/>
    <w:rsid w:val="007C1C57"/>
    <w:rsid w:val="007C2F39"/>
    <w:rsid w:val="007C6B38"/>
    <w:rsid w:val="007D0701"/>
    <w:rsid w:val="007D2877"/>
    <w:rsid w:val="007E5400"/>
    <w:rsid w:val="007E56DC"/>
    <w:rsid w:val="007E6FDF"/>
    <w:rsid w:val="007E743D"/>
    <w:rsid w:val="007F426D"/>
    <w:rsid w:val="007F4329"/>
    <w:rsid w:val="0080636D"/>
    <w:rsid w:val="00806371"/>
    <w:rsid w:val="0081139F"/>
    <w:rsid w:val="00813CB8"/>
    <w:rsid w:val="00817E03"/>
    <w:rsid w:val="00831D90"/>
    <w:rsid w:val="00847557"/>
    <w:rsid w:val="0084793A"/>
    <w:rsid w:val="00850627"/>
    <w:rsid w:val="00850723"/>
    <w:rsid w:val="00852AF7"/>
    <w:rsid w:val="0085460C"/>
    <w:rsid w:val="00867812"/>
    <w:rsid w:val="0087300A"/>
    <w:rsid w:val="00876B7A"/>
    <w:rsid w:val="00884550"/>
    <w:rsid w:val="00885391"/>
    <w:rsid w:val="008854FF"/>
    <w:rsid w:val="008873DD"/>
    <w:rsid w:val="00887478"/>
    <w:rsid w:val="00895284"/>
    <w:rsid w:val="0089764A"/>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2680"/>
    <w:rsid w:val="0091473E"/>
    <w:rsid w:val="009162CB"/>
    <w:rsid w:val="00916FB5"/>
    <w:rsid w:val="009214F3"/>
    <w:rsid w:val="00926F7B"/>
    <w:rsid w:val="009273E2"/>
    <w:rsid w:val="0093380B"/>
    <w:rsid w:val="00936914"/>
    <w:rsid w:val="00942187"/>
    <w:rsid w:val="00947B9C"/>
    <w:rsid w:val="00947C65"/>
    <w:rsid w:val="00950DDC"/>
    <w:rsid w:val="00950F50"/>
    <w:rsid w:val="009515D2"/>
    <w:rsid w:val="00956882"/>
    <w:rsid w:val="00957D32"/>
    <w:rsid w:val="00973FA7"/>
    <w:rsid w:val="00984B84"/>
    <w:rsid w:val="00987718"/>
    <w:rsid w:val="00987F23"/>
    <w:rsid w:val="00993546"/>
    <w:rsid w:val="00996C9F"/>
    <w:rsid w:val="00997D54"/>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A03A1B"/>
    <w:rsid w:val="00A07AF4"/>
    <w:rsid w:val="00A10AB7"/>
    <w:rsid w:val="00A138D0"/>
    <w:rsid w:val="00A13B09"/>
    <w:rsid w:val="00A1612D"/>
    <w:rsid w:val="00A163C6"/>
    <w:rsid w:val="00A25EB2"/>
    <w:rsid w:val="00A30C53"/>
    <w:rsid w:val="00A3142C"/>
    <w:rsid w:val="00A3337F"/>
    <w:rsid w:val="00A33E81"/>
    <w:rsid w:val="00A33FE7"/>
    <w:rsid w:val="00A34369"/>
    <w:rsid w:val="00A433B8"/>
    <w:rsid w:val="00A44260"/>
    <w:rsid w:val="00A4564D"/>
    <w:rsid w:val="00A461D6"/>
    <w:rsid w:val="00A46FE6"/>
    <w:rsid w:val="00A57BBF"/>
    <w:rsid w:val="00A656A3"/>
    <w:rsid w:val="00A71069"/>
    <w:rsid w:val="00A73883"/>
    <w:rsid w:val="00A747FF"/>
    <w:rsid w:val="00A754EC"/>
    <w:rsid w:val="00A85036"/>
    <w:rsid w:val="00A9041E"/>
    <w:rsid w:val="00A97B6C"/>
    <w:rsid w:val="00A97E81"/>
    <w:rsid w:val="00AA41B8"/>
    <w:rsid w:val="00AA479F"/>
    <w:rsid w:val="00AA5502"/>
    <w:rsid w:val="00AA6BAB"/>
    <w:rsid w:val="00AB17F0"/>
    <w:rsid w:val="00AB654B"/>
    <w:rsid w:val="00AC38E7"/>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FF2"/>
    <w:rsid w:val="00BA5B53"/>
    <w:rsid w:val="00BA75F3"/>
    <w:rsid w:val="00BB175D"/>
    <w:rsid w:val="00BB1C61"/>
    <w:rsid w:val="00BB1D36"/>
    <w:rsid w:val="00BB5F98"/>
    <w:rsid w:val="00BC0551"/>
    <w:rsid w:val="00BC7961"/>
    <w:rsid w:val="00BD310E"/>
    <w:rsid w:val="00BD4037"/>
    <w:rsid w:val="00BD669B"/>
    <w:rsid w:val="00BE2568"/>
    <w:rsid w:val="00BE583F"/>
    <w:rsid w:val="00BF3222"/>
    <w:rsid w:val="00BF7930"/>
    <w:rsid w:val="00C074CA"/>
    <w:rsid w:val="00C07F2A"/>
    <w:rsid w:val="00C15F8B"/>
    <w:rsid w:val="00C24060"/>
    <w:rsid w:val="00C26E3E"/>
    <w:rsid w:val="00C31CF3"/>
    <w:rsid w:val="00C32E51"/>
    <w:rsid w:val="00C377A1"/>
    <w:rsid w:val="00C4037A"/>
    <w:rsid w:val="00C41309"/>
    <w:rsid w:val="00C41A80"/>
    <w:rsid w:val="00C45948"/>
    <w:rsid w:val="00C4618D"/>
    <w:rsid w:val="00C57242"/>
    <w:rsid w:val="00C6042C"/>
    <w:rsid w:val="00C64309"/>
    <w:rsid w:val="00C654B2"/>
    <w:rsid w:val="00C66EFD"/>
    <w:rsid w:val="00C70352"/>
    <w:rsid w:val="00C70400"/>
    <w:rsid w:val="00C70E2E"/>
    <w:rsid w:val="00C72B7A"/>
    <w:rsid w:val="00C72D94"/>
    <w:rsid w:val="00C7318F"/>
    <w:rsid w:val="00C75D20"/>
    <w:rsid w:val="00C8325C"/>
    <w:rsid w:val="00C859D6"/>
    <w:rsid w:val="00C93F2E"/>
    <w:rsid w:val="00CA0627"/>
    <w:rsid w:val="00CA5FBB"/>
    <w:rsid w:val="00CB1034"/>
    <w:rsid w:val="00CB446B"/>
    <w:rsid w:val="00CC06E6"/>
    <w:rsid w:val="00CC1CCF"/>
    <w:rsid w:val="00CC3B0A"/>
    <w:rsid w:val="00CC5E7B"/>
    <w:rsid w:val="00CD5C63"/>
    <w:rsid w:val="00CE366A"/>
    <w:rsid w:val="00CE771F"/>
    <w:rsid w:val="00CF0D09"/>
    <w:rsid w:val="00CF48BE"/>
    <w:rsid w:val="00CF5455"/>
    <w:rsid w:val="00CF665D"/>
    <w:rsid w:val="00D0019D"/>
    <w:rsid w:val="00D01503"/>
    <w:rsid w:val="00D04ECF"/>
    <w:rsid w:val="00D05C84"/>
    <w:rsid w:val="00D14794"/>
    <w:rsid w:val="00D16FB9"/>
    <w:rsid w:val="00D17106"/>
    <w:rsid w:val="00D21DBD"/>
    <w:rsid w:val="00D23267"/>
    <w:rsid w:val="00D26E15"/>
    <w:rsid w:val="00D272B1"/>
    <w:rsid w:val="00D279E9"/>
    <w:rsid w:val="00D30494"/>
    <w:rsid w:val="00D32CFF"/>
    <w:rsid w:val="00D3527E"/>
    <w:rsid w:val="00D35783"/>
    <w:rsid w:val="00D373FB"/>
    <w:rsid w:val="00D45E15"/>
    <w:rsid w:val="00D472D2"/>
    <w:rsid w:val="00D52C95"/>
    <w:rsid w:val="00D56C9D"/>
    <w:rsid w:val="00D6220B"/>
    <w:rsid w:val="00D634C4"/>
    <w:rsid w:val="00D64D0D"/>
    <w:rsid w:val="00D652DF"/>
    <w:rsid w:val="00D660CD"/>
    <w:rsid w:val="00D66A72"/>
    <w:rsid w:val="00D67D74"/>
    <w:rsid w:val="00D73281"/>
    <w:rsid w:val="00D80427"/>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E2FE3"/>
    <w:rsid w:val="00DE33E1"/>
    <w:rsid w:val="00DE50D7"/>
    <w:rsid w:val="00DE5D3F"/>
    <w:rsid w:val="00DE6B10"/>
    <w:rsid w:val="00E01FA8"/>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676AF"/>
    <w:rsid w:val="00E74A6D"/>
    <w:rsid w:val="00E83939"/>
    <w:rsid w:val="00E8768C"/>
    <w:rsid w:val="00E945AC"/>
    <w:rsid w:val="00EA0A3D"/>
    <w:rsid w:val="00EA15F8"/>
    <w:rsid w:val="00EA4E30"/>
    <w:rsid w:val="00EA5D43"/>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3EBD"/>
    <w:rsid w:val="00F15597"/>
    <w:rsid w:val="00F21CD4"/>
    <w:rsid w:val="00F2556B"/>
    <w:rsid w:val="00F307CD"/>
    <w:rsid w:val="00F32359"/>
    <w:rsid w:val="00F332E7"/>
    <w:rsid w:val="00F43CC6"/>
    <w:rsid w:val="00F4560A"/>
    <w:rsid w:val="00F5091C"/>
    <w:rsid w:val="00F57D74"/>
    <w:rsid w:val="00F633C1"/>
    <w:rsid w:val="00F640C8"/>
    <w:rsid w:val="00F645DB"/>
    <w:rsid w:val="00F706A9"/>
    <w:rsid w:val="00F75EB7"/>
    <w:rsid w:val="00F76F37"/>
    <w:rsid w:val="00F83744"/>
    <w:rsid w:val="00F871BB"/>
    <w:rsid w:val="00F87256"/>
    <w:rsid w:val="00F9445D"/>
    <w:rsid w:val="00FA37A7"/>
    <w:rsid w:val="00FB54EF"/>
    <w:rsid w:val="00FC0900"/>
    <w:rsid w:val="00FC4732"/>
    <w:rsid w:val="00FD1C5A"/>
    <w:rsid w:val="00FD777D"/>
    <w:rsid w:val="00FE31B0"/>
    <w:rsid w:val="00FE43A0"/>
    <w:rsid w:val="00FE5E18"/>
    <w:rsid w:val="00FE6DAB"/>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D72D2-112C-D44E-B81D-5420291D4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21129</Words>
  <Characters>120437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141284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dcterms:created xsi:type="dcterms:W3CDTF">2022-10-05T00:34:00Z</dcterms:created>
  <dcterms:modified xsi:type="dcterms:W3CDTF">2022-10-05T00:34:00Z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