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5E8CF0C" w14:textId="2AA1312F" w:rsidR="00115F98" w:rsidRPr="00DA72DC" w:rsidRDefault="00754725" w:rsidP="00DA72DC">
      <w:pPr>
        <w:spacing w:line="480" w:lineRule="auto"/>
      </w:pPr>
      <w:commentRangeStart w:id="0"/>
      <w:commentRangeStart w:id="1"/>
      <w:r>
        <w:rPr>
          <w:b/>
          <w:bCs/>
        </w:rPr>
        <w:t>T</w:t>
      </w:r>
      <w:commentRangeEnd w:id="0"/>
      <w:r w:rsidR="00524F9C">
        <w:rPr>
          <w:rStyle w:val="CommentReference"/>
          <w:rFonts w:eastAsia="Times New Roman" w:cs="Times New Roman"/>
        </w:rPr>
        <w:commentReference w:id="0"/>
      </w:r>
      <w:commentRangeEnd w:id="1"/>
      <w:r w:rsidR="00867812">
        <w:rPr>
          <w:rStyle w:val="CommentReference"/>
          <w:rFonts w:eastAsia="Times New Roman" w:cs="Times New Roman"/>
        </w:rPr>
        <w:commentReference w:id="1"/>
      </w:r>
      <w:r w:rsidRPr="0070582B">
        <w:rPr>
          <w:b/>
          <w:bCs/>
        </w:rPr>
        <w:t>itle</w:t>
      </w:r>
      <w:r>
        <w:t xml:space="preserve">: </w:t>
      </w:r>
      <w:r w:rsidR="00115F98">
        <w:t xml:space="preserve">Soil nitrogen fertilization and inoculation with </w:t>
      </w:r>
      <w:proofErr w:type="spellStart"/>
      <w:r w:rsidR="00115F98">
        <w:rPr>
          <w:i/>
          <w:iCs/>
        </w:rPr>
        <w:t>Bradyrhizobium</w:t>
      </w:r>
      <w:proofErr w:type="spellEnd"/>
      <w:r w:rsidR="00115F98">
        <w:rPr>
          <w:i/>
          <w:iCs/>
        </w:rPr>
        <w:t xml:space="preserve"> japonicum</w:t>
      </w:r>
      <w:r w:rsidR="00115F98">
        <w:t xml:space="preserve"> shape</w:t>
      </w:r>
      <w:r w:rsidR="00ED2735">
        <w:t>s</w:t>
      </w:r>
      <w:r w:rsidR="00115F98">
        <w:t xml:space="preserve"> tradeoffs between whole plant growth and leaf </w:t>
      </w:r>
      <w:r w:rsidR="00867812">
        <w:t>resource us</w:t>
      </w:r>
      <w:r w:rsidR="00F5091C">
        <w:t>e</w:t>
      </w:r>
      <w:r w:rsidR="00867812">
        <w:t xml:space="preserve"> </w:t>
      </w:r>
      <w:r w:rsidR="00115F98" w:rsidRPr="00115F98">
        <w:t xml:space="preserve">in </w:t>
      </w:r>
      <w:r w:rsidR="00115F98">
        <w:rPr>
          <w:i/>
          <w:iCs/>
        </w:rPr>
        <w:t>Glycine max</w:t>
      </w:r>
      <w:r w:rsidR="00115F98">
        <w:t xml:space="preserve"> L.</w:t>
      </w:r>
    </w:p>
    <w:p w14:paraId="296CE4EA" w14:textId="77777777" w:rsidR="00A754EC" w:rsidRDefault="00A754EC" w:rsidP="00DA72DC">
      <w:pPr>
        <w:spacing w:line="480" w:lineRule="auto"/>
        <w:rPr>
          <w:b/>
          <w:bCs/>
        </w:rPr>
      </w:pPr>
    </w:p>
    <w:p w14:paraId="63C189C5" w14:textId="549ACCDA" w:rsidR="00754725" w:rsidRPr="00DA72DC" w:rsidRDefault="00754725" w:rsidP="00DA72DC">
      <w:pPr>
        <w:spacing w:line="480" w:lineRule="auto"/>
      </w:pPr>
      <w:r>
        <w:rPr>
          <w:b/>
          <w:bCs/>
        </w:rPr>
        <w:t>Running Head:</w:t>
      </w:r>
    </w:p>
    <w:p w14:paraId="31C9A709" w14:textId="77777777" w:rsidR="00A754EC" w:rsidRDefault="00A754EC" w:rsidP="00DA72DC">
      <w:pPr>
        <w:spacing w:line="480" w:lineRule="auto"/>
        <w:rPr>
          <w:b/>
          <w:bCs/>
        </w:rPr>
      </w:pPr>
    </w:p>
    <w:p w14:paraId="12CF4620" w14:textId="38000088" w:rsidR="00754725" w:rsidRPr="00AA5310" w:rsidRDefault="00754725" w:rsidP="00DA72DC">
      <w:pPr>
        <w:spacing w:line="480" w:lineRule="auto"/>
      </w:pPr>
      <w:r>
        <w:rPr>
          <w:b/>
          <w:bCs/>
        </w:rPr>
        <w:t>Author List:</w:t>
      </w:r>
      <w:r>
        <w:t xml:space="preserve"> Evan A. Perkowski</w:t>
      </w:r>
      <w:r>
        <w:rPr>
          <w:vertAlign w:val="superscript"/>
        </w:rPr>
        <w:t>1</w:t>
      </w:r>
      <w:r>
        <w:t>, Joseph Terrones</w:t>
      </w:r>
      <w:r>
        <w:rPr>
          <w:vertAlign w:val="superscript"/>
        </w:rPr>
        <w:t>1</w:t>
      </w:r>
      <w:r>
        <w:t>, Hannah German</w:t>
      </w:r>
      <w:r>
        <w:rPr>
          <w:vertAlign w:val="superscript"/>
        </w:rPr>
        <w:t>1</w:t>
      </w:r>
      <w:r>
        <w:t>, Nicholas G. Smith</w:t>
      </w:r>
      <w:r>
        <w:rPr>
          <w:vertAlign w:val="superscript"/>
        </w:rPr>
        <w:t>1</w:t>
      </w:r>
    </w:p>
    <w:p w14:paraId="11B70D55" w14:textId="0826716B" w:rsidR="00754725" w:rsidRPr="00DA72DC" w:rsidRDefault="00754725" w:rsidP="00DA72DC">
      <w:pPr>
        <w:spacing w:line="480" w:lineRule="auto"/>
      </w:pPr>
      <w:r>
        <w:rPr>
          <w:b/>
          <w:bCs/>
        </w:rPr>
        <w:t>Author Affiliations:</w:t>
      </w:r>
      <w:r>
        <w:t xml:space="preserve"> </w:t>
      </w:r>
      <w:r>
        <w:rPr>
          <w:vertAlign w:val="superscript"/>
        </w:rPr>
        <w:t>1</w:t>
      </w:r>
      <w:r>
        <w:t>Department of Biological Sciences, Texas Tech University, Lubbock, TX USA</w:t>
      </w:r>
    </w:p>
    <w:p w14:paraId="7F555C51" w14:textId="77777777" w:rsidR="00A754EC" w:rsidRDefault="00A754EC" w:rsidP="00DA72DC">
      <w:pPr>
        <w:spacing w:line="480" w:lineRule="auto"/>
        <w:rPr>
          <w:b/>
        </w:rPr>
      </w:pPr>
    </w:p>
    <w:p w14:paraId="36872CE1" w14:textId="7125BE74" w:rsidR="00754725" w:rsidRPr="002F526D" w:rsidRDefault="00754725" w:rsidP="00DA72DC">
      <w:pPr>
        <w:spacing w:line="480" w:lineRule="auto"/>
        <w:rPr>
          <w:b/>
        </w:rPr>
      </w:pPr>
      <w:r>
        <w:rPr>
          <w:b/>
        </w:rPr>
        <w:t>Manuscript details</w:t>
      </w:r>
    </w:p>
    <w:p w14:paraId="7AD173A6" w14:textId="16E53DEC" w:rsidR="00754725" w:rsidRDefault="00754725" w:rsidP="00DA72DC">
      <w:pPr>
        <w:spacing w:line="480" w:lineRule="auto"/>
        <w:rPr>
          <w:bCs/>
        </w:rPr>
      </w:pPr>
      <w:r w:rsidRPr="00895468">
        <w:rPr>
          <w:b/>
        </w:rPr>
        <w:t>Abstract:</w:t>
      </w:r>
      <w:r w:rsidR="00DA72DC" w:rsidRPr="00DA72DC">
        <w:rPr>
          <w:bCs/>
        </w:rPr>
        <w:t xml:space="preserve"> </w:t>
      </w:r>
      <w:r w:rsidR="00DA72DC">
        <w:rPr>
          <w:bCs/>
        </w:rPr>
        <w:t xml:space="preserve">XX </w:t>
      </w:r>
      <w:r w:rsidR="006569E0">
        <w:rPr>
          <w:bCs/>
        </w:rPr>
        <w:t>words</w:t>
      </w:r>
    </w:p>
    <w:p w14:paraId="504EA52F" w14:textId="73DC40BB" w:rsidR="00754725" w:rsidRDefault="00754725" w:rsidP="00DA72DC">
      <w:pPr>
        <w:spacing w:line="480" w:lineRule="auto"/>
        <w:rPr>
          <w:bCs/>
        </w:rPr>
      </w:pPr>
      <w:r w:rsidRPr="00006BDD">
        <w:rPr>
          <w:b/>
        </w:rPr>
        <w:t>Main text word count</w:t>
      </w:r>
      <w:r>
        <w:rPr>
          <w:bCs/>
        </w:rPr>
        <w:t>:</w:t>
      </w:r>
    </w:p>
    <w:p w14:paraId="7423DBE8" w14:textId="78AFD42E" w:rsidR="00754725" w:rsidRDefault="00754725" w:rsidP="00DA72DC">
      <w:pPr>
        <w:spacing w:line="480" w:lineRule="auto"/>
        <w:ind w:firstLine="720"/>
        <w:rPr>
          <w:bCs/>
        </w:rPr>
      </w:pPr>
      <w:r>
        <w:rPr>
          <w:bCs/>
        </w:rPr>
        <w:t xml:space="preserve">Introduction: </w:t>
      </w:r>
      <w:r w:rsidR="00DA72DC">
        <w:rPr>
          <w:bCs/>
        </w:rPr>
        <w:t xml:space="preserve">XX </w:t>
      </w:r>
      <w:r>
        <w:rPr>
          <w:bCs/>
        </w:rPr>
        <w:t>words</w:t>
      </w:r>
    </w:p>
    <w:p w14:paraId="1EB83956" w14:textId="5DA3D35B" w:rsidR="00754725" w:rsidRDefault="00754725" w:rsidP="00DA72DC">
      <w:pPr>
        <w:spacing w:line="480" w:lineRule="auto"/>
        <w:ind w:firstLine="720"/>
        <w:rPr>
          <w:bCs/>
        </w:rPr>
      </w:pPr>
      <w:r>
        <w:rPr>
          <w:bCs/>
        </w:rPr>
        <w:t xml:space="preserve">Methods: </w:t>
      </w:r>
      <w:r w:rsidR="00DA72DC">
        <w:rPr>
          <w:bCs/>
        </w:rPr>
        <w:t xml:space="preserve">XX </w:t>
      </w:r>
      <w:r>
        <w:rPr>
          <w:bCs/>
        </w:rPr>
        <w:t>words</w:t>
      </w:r>
    </w:p>
    <w:p w14:paraId="1C7C5B01" w14:textId="01CBEC84" w:rsidR="00754725" w:rsidRDefault="00754725" w:rsidP="00DA72DC">
      <w:pPr>
        <w:spacing w:line="480" w:lineRule="auto"/>
        <w:ind w:firstLine="720"/>
        <w:rPr>
          <w:bCs/>
        </w:rPr>
      </w:pPr>
      <w:r>
        <w:rPr>
          <w:bCs/>
        </w:rPr>
        <w:t xml:space="preserve">Results: </w:t>
      </w:r>
      <w:r w:rsidR="00DA72DC">
        <w:rPr>
          <w:bCs/>
        </w:rPr>
        <w:t xml:space="preserve">XX </w:t>
      </w:r>
      <w:r>
        <w:rPr>
          <w:bCs/>
        </w:rPr>
        <w:t>words (not including text in figures or tables)</w:t>
      </w:r>
    </w:p>
    <w:p w14:paraId="69BC0922" w14:textId="7C6ED460" w:rsidR="00754725" w:rsidRDefault="00754725" w:rsidP="00DA72DC">
      <w:pPr>
        <w:spacing w:line="480" w:lineRule="auto"/>
        <w:ind w:firstLine="720"/>
        <w:rPr>
          <w:bCs/>
        </w:rPr>
      </w:pPr>
      <w:r>
        <w:rPr>
          <w:bCs/>
        </w:rPr>
        <w:t>Discussion: XX words (XX % of total word count)</w:t>
      </w:r>
    </w:p>
    <w:p w14:paraId="6DB73A09" w14:textId="37B8AAF1" w:rsidR="00754725" w:rsidRDefault="00754725" w:rsidP="00DA72DC">
      <w:pPr>
        <w:spacing w:line="480" w:lineRule="auto"/>
        <w:rPr>
          <w:bCs/>
        </w:rPr>
      </w:pPr>
      <w:r w:rsidRPr="00006BDD">
        <w:rPr>
          <w:b/>
        </w:rPr>
        <w:t>References</w:t>
      </w:r>
      <w:r>
        <w:rPr>
          <w:bCs/>
        </w:rPr>
        <w:t>: XX</w:t>
      </w:r>
    </w:p>
    <w:p w14:paraId="293A5F8F" w14:textId="429A9376" w:rsidR="00754725" w:rsidRDefault="00754725" w:rsidP="00DA72DC">
      <w:pPr>
        <w:spacing w:line="480" w:lineRule="auto"/>
        <w:rPr>
          <w:bCs/>
        </w:rPr>
      </w:pPr>
      <w:r>
        <w:rPr>
          <w:b/>
        </w:rPr>
        <w:t>Tables and Figures</w:t>
      </w:r>
      <w:r>
        <w:rPr>
          <w:bCs/>
        </w:rPr>
        <w:t xml:space="preserve">: </w:t>
      </w:r>
      <w:r w:rsidR="006B734B">
        <w:rPr>
          <w:bCs/>
        </w:rPr>
        <w:t>5</w:t>
      </w:r>
      <w:r>
        <w:rPr>
          <w:bCs/>
        </w:rPr>
        <w:t xml:space="preserve"> tables, </w:t>
      </w:r>
      <w:r w:rsidR="001B24E0">
        <w:rPr>
          <w:bCs/>
        </w:rPr>
        <w:t>5</w:t>
      </w:r>
      <w:r>
        <w:rPr>
          <w:bCs/>
        </w:rPr>
        <w:t xml:space="preserve"> figures</w:t>
      </w:r>
    </w:p>
    <w:p w14:paraId="3F70C731" w14:textId="6490DDFE" w:rsidR="00754725" w:rsidRPr="00F73BB7" w:rsidRDefault="00754725" w:rsidP="00DA72DC">
      <w:pPr>
        <w:spacing w:line="480" w:lineRule="auto"/>
        <w:rPr>
          <w:bCs/>
        </w:rPr>
      </w:pPr>
      <w:r>
        <w:rPr>
          <w:b/>
        </w:rPr>
        <w:t>Supplemental Information</w:t>
      </w:r>
      <w:r>
        <w:rPr>
          <w:bCs/>
        </w:rPr>
        <w:t>: This manuscript reports XX tables and XX figures as supplemental information</w:t>
      </w:r>
      <w:r>
        <w:rPr>
          <w:b/>
        </w:rPr>
        <w:br w:type="page"/>
      </w:r>
    </w:p>
    <w:p w14:paraId="2A46FF76" w14:textId="037BDE8E" w:rsidR="00754725" w:rsidRDefault="003B6FAA" w:rsidP="00BB5F98">
      <w:pPr>
        <w:spacing w:line="480" w:lineRule="auto"/>
        <w:rPr>
          <w:b/>
          <w:bCs/>
        </w:rPr>
      </w:pPr>
      <w:r>
        <w:rPr>
          <w:b/>
          <w:bCs/>
        </w:rPr>
        <w:lastRenderedPageBreak/>
        <w:t>Abstract</w:t>
      </w:r>
    </w:p>
    <w:p w14:paraId="1D49131E" w14:textId="1A158D7F" w:rsidR="001A31D4" w:rsidRDefault="001B24E0" w:rsidP="00BB5F98">
      <w:pPr>
        <w:spacing w:line="480" w:lineRule="auto"/>
      </w:pPr>
      <w:r>
        <w:t>Plant nitrogen acquisition and photosynthesis link ecosystem carbon and nitrogen cycles. These two processes are themselves linked</w:t>
      </w:r>
      <w:r w:rsidR="00F21CD4">
        <w:t xml:space="preserve"> – </w:t>
      </w:r>
      <w:r>
        <w:t>plants must allocate recent photosynthetically derived carbon belowground to acquire nitrogen through</w:t>
      </w:r>
      <w:r w:rsidR="001A1184">
        <w:t xml:space="preserve"> direct uptake pathways or associations with microbial symbionts</w:t>
      </w:r>
      <w:r>
        <w:t xml:space="preserve">, </w:t>
      </w:r>
      <w:r w:rsidR="001A1184">
        <w:t xml:space="preserve">while </w:t>
      </w:r>
      <w:r>
        <w:t xml:space="preserve">nitrogen must be acquired to build and maintain enzymes that drive photosynthetic reactions forward. </w:t>
      </w:r>
      <w:r w:rsidR="00F21CD4">
        <w:t xml:space="preserve">To date, we do not fully understand mechanisms that </w:t>
      </w:r>
      <w:proofErr w:type="spellStart"/>
      <w:r w:rsidR="00F21CD4">
        <w:t>linke</w:t>
      </w:r>
      <w:proofErr w:type="spellEnd"/>
      <w:r w:rsidR="00F21CD4">
        <w:t xml:space="preserve"> plant nitrogen acquisition and photosynthesis, and how these mechanisms vary by nitrogen acquisition strategy</w:t>
      </w:r>
      <w:r w:rsidR="00045694">
        <w:t>.</w:t>
      </w:r>
      <w:r w:rsidR="001A1184">
        <w:t xml:space="preserve"> Here, we grew </w:t>
      </w:r>
      <w:r w:rsidR="001A1184">
        <w:rPr>
          <w:i/>
          <w:iCs/>
        </w:rPr>
        <w:t xml:space="preserve">Glycine max </w:t>
      </w:r>
      <w:r w:rsidR="001A1184" w:rsidRPr="00462729">
        <w:t>L. (</w:t>
      </w:r>
      <w:proofErr w:type="spellStart"/>
      <w:r w:rsidR="001A1184" w:rsidRPr="00462729">
        <w:t>Merr</w:t>
      </w:r>
      <w:proofErr w:type="spellEnd"/>
      <w:r w:rsidR="001A1184" w:rsidRPr="00462729">
        <w:t>.)</w:t>
      </w:r>
      <w:r w:rsidR="001A1184">
        <w:t xml:space="preserve"> under two soil nitrogen fertilization treatments both with and without inoculation with </w:t>
      </w:r>
      <w:proofErr w:type="spellStart"/>
      <w:r w:rsidR="001A1184">
        <w:rPr>
          <w:i/>
          <w:iCs/>
        </w:rPr>
        <w:t>Bradyrhizobium</w:t>
      </w:r>
      <w:proofErr w:type="spellEnd"/>
      <w:r w:rsidR="001A1184">
        <w:rPr>
          <w:i/>
          <w:iCs/>
        </w:rPr>
        <w:t xml:space="preserve"> japonicum</w:t>
      </w:r>
      <w:r w:rsidR="001A1184">
        <w:t xml:space="preserve"> in a full-factorial greenhouse experiment. </w:t>
      </w:r>
      <w:r w:rsidR="00CA5FBB">
        <w:t xml:space="preserve">After a 7-week growth period, we </w:t>
      </w:r>
      <w:r w:rsidR="001A1184">
        <w:t>measured structural carbon costs to acquire nitrogen, plant investments to nitrogen fixation, leaf nitrogen allocation, photosynthetic capacity, and whole plant growth to understand whether nitrogen acquisition strategy modifie</w:t>
      </w:r>
      <w:r w:rsidR="00CA5FBB">
        <w:t>d</w:t>
      </w:r>
      <w:r w:rsidR="001A1184">
        <w:t xml:space="preserve"> linkages between plant nitrogen acquisition and photosynthetic processes. We found that structural carbon costs to acquire nitrogen were lower in </w:t>
      </w:r>
    </w:p>
    <w:p w14:paraId="6C178996" w14:textId="77777777" w:rsidR="003B6FAA" w:rsidRDefault="003B6FAA" w:rsidP="00BB5F98">
      <w:pPr>
        <w:spacing w:line="480" w:lineRule="auto"/>
        <w:rPr>
          <w:b/>
          <w:bCs/>
        </w:rPr>
      </w:pPr>
    </w:p>
    <w:p w14:paraId="5679DE14" w14:textId="44358146" w:rsidR="00754725" w:rsidRDefault="003B6FAA" w:rsidP="00BB5F98">
      <w:pPr>
        <w:spacing w:line="480" w:lineRule="auto"/>
        <w:rPr>
          <w:b/>
          <w:bCs/>
        </w:rPr>
      </w:pPr>
      <w:r>
        <w:rPr>
          <w:b/>
          <w:bCs/>
        </w:rPr>
        <w:t>Keywords</w:t>
      </w:r>
    </w:p>
    <w:p w14:paraId="60F62E0F" w14:textId="1BD42533" w:rsidR="003B6FAA" w:rsidRPr="00091EA0" w:rsidRDefault="00B62938" w:rsidP="00BB5F98">
      <w:pPr>
        <w:spacing w:line="480" w:lineRule="auto"/>
      </w:pPr>
      <w:r>
        <w:t>n</w:t>
      </w:r>
      <w:r w:rsidR="00091EA0" w:rsidRPr="00091EA0">
        <w:t>itrogen fixation</w:t>
      </w:r>
      <w:r w:rsidR="00091EA0">
        <w:t>; whole plant growth; greenhouse; crops; nutrient acquisition strategy</w:t>
      </w:r>
      <w:r w:rsidR="003B6FAA" w:rsidRPr="00091EA0">
        <w:br w:type="page"/>
      </w:r>
    </w:p>
    <w:p w14:paraId="71A9F274" w14:textId="38991947" w:rsidR="00C654B2" w:rsidRDefault="003B6FAA" w:rsidP="00642465">
      <w:pPr>
        <w:spacing w:line="480" w:lineRule="auto"/>
      </w:pPr>
      <w:r>
        <w:rPr>
          <w:b/>
          <w:bCs/>
        </w:rPr>
        <w:lastRenderedPageBreak/>
        <w:t>Introduction</w:t>
      </w:r>
    </w:p>
    <w:p w14:paraId="337B3508" w14:textId="3DC1DC8D" w:rsidR="001B766A" w:rsidRDefault="00521B92" w:rsidP="003C2C84">
      <w:pPr>
        <w:spacing w:line="480" w:lineRule="auto"/>
        <w:ind w:firstLine="720"/>
      </w:pPr>
      <w:r>
        <w:t xml:space="preserve">Terrestrial </w:t>
      </w:r>
      <w:r w:rsidR="00C654B2">
        <w:t>eco</w:t>
      </w:r>
      <w:r>
        <w:t>systems are regulated by complex carbon and nitrogen biogeochemical cycles</w:t>
      </w:r>
      <w:r w:rsidR="009A02EE">
        <w:t>. As a result, terrestrial biosphere models</w:t>
      </w:r>
      <w:r w:rsidR="00DA72DC">
        <w:t>, which are</w:t>
      </w:r>
      <w:r w:rsidR="00F01DF2">
        <w:t xml:space="preserve"> beginning to include coupled carbon and nitrogen cycle</w:t>
      </w:r>
      <w:r w:rsidR="00EE601F">
        <w:t>s</w:t>
      </w:r>
      <w:r w:rsidR="00F01DF2">
        <w:t>,</w:t>
      </w:r>
      <w:r w:rsidR="009A02EE">
        <w:t xml:space="preserve"> </w:t>
      </w:r>
      <w:r w:rsidR="00F01DF2">
        <w:t>must accurately represent these cycles under different environmental scenarios to</w:t>
      </w:r>
      <w:r w:rsidR="00EE601F">
        <w:t xml:space="preserve"> reliably</w:t>
      </w:r>
      <w:r w:rsidR="00F01DF2">
        <w:t xml:space="preserve"> simulate past, present, and future carbon and nutrient </w:t>
      </w:r>
      <w:r w:rsidR="00813CB8">
        <w:t xml:space="preserve">atmosphere-biosphere </w:t>
      </w:r>
      <w:r w:rsidR="00F01DF2">
        <w:t>fluxes</w:t>
      </w:r>
      <w:r w:rsidR="007B6971">
        <w:t xml:space="preserve"> </w:t>
      </w:r>
      <w:r w:rsidR="00D32CFF">
        <w:fldChar w:fldCharType="begin" w:fldLock="1"/>
      </w:r>
      <w:r w:rsidR="00D32CFF">
        <w:instrText>ADDIN CSL_CITATION {"citationItems":[{"id":"ITEM-1","itemData":{"author":[{"dropping-particle":"","family":"Oreskes","given":"Naomi","non-dropping-particle":"","parse-names":false,"suffix":""},{"dropping-particle":"","family":"Shrader-Frechette","given":"Kristin","non-dropping-particle":"","parse-names":false,"suffix":""},{"dropping-particle":"","family":"Belitz","given":"Kenneth","non-dropping-particle":"","parse-names":false,"suffix":""}],"container-title":"Science","id":"ITEM-1","issue":"5147","issued":{"date-parts":[["1994"]]},"page":"641-646","title":"Verification , Validation , and Confirmation of Numerical Models in the Earth Sciences","type":"article-journal","volume":"263"},"uris":["http://www.mendeley.com/documents/?uuid=530c7891-debc-430a-985c-fd6877ad0617"]},{"id":"ITEM-2","itemData":{"DOI":"10.1126/science.1091390","ISSN":"0036-8075","abstract":"To develop low-energy architecture, designers need knowledge about passive cooling techniques and shading devices. This paper focuses on the impact of management strategies for external mobile shadings and cooling by natural ventilation. Various control rules are simulated for both techniques. Resulting energy demand and comfort conditions are discussed. For shadings, strategies based on both internal temperature and solar irradiation set points are shown to be more efficient than strategies based on solar irradiation or internal temperature alone. For natural ventilation, strategies limiting the flow rate when outside temperature exceeds internal temperature are found to have no major impact on comfort conditions for the Belgian weather. A flow rate limitation when external temperature drops is found to be efficient to save energy. Objectives of this paper are to show that management choices have a real impact on energy and comfort criteria and to help designers to choose the adequate management rules for their projects. © 2005 Elsevier Ltd. All rights reserved.","author":[{"dropping-particle":"","family":"Hungate","given":"Bruce A","non-dropping-particle":"","parse-names":false,"suffix":""},{"dropping-particle":"","family":"Dukes","given":"Jeffrey S","non-dropping-particle":"","parse-names":false,"suffix":""},{"dropping-particle":"","family":"Shaw","given":"M Rebecca","non-dropping-particle":"","parse-names":false,"suffix":""},{"dropping-particle":"","family":"Luo","given":"Yiqi","non-dropping-particle":"","parse-names":false,"suffix":""},{"dropping-particle":"","family":"Field","given":"Christopher B","non-dropping-particle":"","parse-names":false,"suffix":""}],"container-title":"Science","id":"ITEM-2","issue":"5650","issued":{"date-parts":[["2003","11","28"]]},"note":"Models that incorporate nutrient cycling predict much less CO2 sequestration (i.e. uptake via photosynthesis) than models that lack these feedbacks. \n\nTherefore, models that do not include nutrient feedbacks tend to overestimate carbon uptake under CO2, and may not be as realistic as those that include nutrient cycling","page":"1512-1513","title":"Nitrogen and climate change","type":"article-journal","volume":"302"},"uris":["http://www.mendeley.com/documents/?uuid=27d5f9a2-ef0f-4622-8624-6b2e99d109bc"]},{"id":"ITEM-3","itemData":{"DOI":"10.5194/acp-15-5987-2015","ISSN":"16807324","abstract":"Land surface models (LSMs) are increasingly called upon to represent not only the exchanges of energy, water and momentum across the land-atmosphere interface (their original purpose in climate models), but also how ecosystems and water resources respond to climate and atmospheric environment, and how these responses in turn influence land-atmosphere fluxes of carbon dioxide (CO2), trace gases and other species that affect the composition and chemistry of the atmosphere. However, the LSMs embedded in state-of-the-art climate models differ in how they represent fundamental aspects of the hydrological and carbon cycles, resulting in large inter-model differences and sometimes faulty predictions. These \"third-generation\" LSMs respect the close coupling of the carbon and water cycles through plants, but otherwise tend to be under-constrained, and have not taken full advantage of robust hydrological parameterizations that were independently developed in offline models. Benchmarking, combining multiple sources of atmospheric, biospheric and hydrological data, should be a required component of LSM development, but this field has been relatively poorly supported and intermittently pursued. Moreover, benchmarking alone is not sufficient to ensure that models improve. Increasing complexity may increase realism but decrease reliability and robustness, by increasing the number of poorly known model parameters. In contrast, simplifying the representation of complex processes by stochastic parameterization (the representation of unresolved processes by statistical distributions of values) has been shown to improve model reliability and realism in both atmospheric and land-surface modelling contexts. We provide examples for important processes in hydrology (the generation of runoff and flow routing in heterogeneous catchments) and biology (carbon uptake by species-diverse ecosystems). We propose that the way forward for next-generation complex LSMs will include: (a) representations of biological and hydrological processes based on the implementation of multiple internal constraints; (b) systematic application of benchmarking and data assimilation techniques to optimize parameter values and thereby test the structural adequacy of models; and (c) stochastic parameterization of unresolved variability, applied in both the hydrological and the biological domains.","author":[{"dropping-particle":"","family":"Prentice","given":"I Colin","non-dropping-particle":"","parse-names":false,"suffix":""},{"dropping-particle":"","family":"Liang","given":"Xu","non-dropping-particle":"","parse-names":false,"suffix":""},{"dropping-particle":"","family":"Medlyn","given":"Belinda E","non-dropping-particle":"","parse-names":false,"suffix":""},{"dropping-particle":"","family":"Wang","given":"Ying-Ping","non-dropping-particle":"","parse-names":false,"suffix":""}],"container-title":"Atmospheric Chemistry and Physics","id":"ITEM-3","issued":{"date-parts":[["2015"]]},"page":"5987-6005","title":"Reliable, robust and realistic: The three R's of next-generation land-surface modelling","type":"article-journal","volume":"15"},"uris":["http://www.mendeley.com/documents/?uuid=4c863f36-0f41-4a37-8b69-328cc4526cd9"]}],"mendeley":{"formattedCitation":"(Oreskes &lt;i&gt;et al.&lt;/i&gt;, 1994; Hungate &lt;i&gt;et al.&lt;/i&gt;, 2003; Prentice &lt;i&gt;et al.&lt;/i&gt;, 2015)","plainTextFormattedCitation":"(Oreskes et al., 1994; Hungate et al., 2003; Prentice et al., 2015)","previouslyFormattedCitation":"(Oreskes &lt;i&gt;et al.&lt;/i&gt;, 1994; Hungate &lt;i&gt;et al.&lt;/i&gt;, 2003; Prentice &lt;i&gt;et al.&lt;/i&gt;, 2015)"},"properties":{"noteIndex":0},"schema":"https://github.com/citation-style-language/schema/raw/master/csl-citation.json"}</w:instrText>
      </w:r>
      <w:r w:rsidR="00D32CFF">
        <w:fldChar w:fldCharType="separate"/>
      </w:r>
      <w:r w:rsidR="00D32CFF" w:rsidRPr="00D32CFF">
        <w:rPr>
          <w:noProof/>
        </w:rPr>
        <w:t xml:space="preserve">(Oreskes </w:t>
      </w:r>
      <w:r w:rsidR="00D32CFF" w:rsidRPr="00D32CFF">
        <w:rPr>
          <w:i/>
          <w:noProof/>
        </w:rPr>
        <w:t>et al.</w:t>
      </w:r>
      <w:r w:rsidR="00D32CFF" w:rsidRPr="00D32CFF">
        <w:rPr>
          <w:noProof/>
        </w:rPr>
        <w:t xml:space="preserve">, 1994; Hungate </w:t>
      </w:r>
      <w:r w:rsidR="00D32CFF" w:rsidRPr="00D32CFF">
        <w:rPr>
          <w:i/>
          <w:noProof/>
        </w:rPr>
        <w:t>et al.</w:t>
      </w:r>
      <w:r w:rsidR="00D32CFF" w:rsidRPr="00D32CFF">
        <w:rPr>
          <w:noProof/>
        </w:rPr>
        <w:t xml:space="preserve">, 2003; Prentice </w:t>
      </w:r>
      <w:r w:rsidR="00D32CFF" w:rsidRPr="00D32CFF">
        <w:rPr>
          <w:i/>
          <w:noProof/>
        </w:rPr>
        <w:t>et al.</w:t>
      </w:r>
      <w:r w:rsidR="00D32CFF" w:rsidRPr="00D32CFF">
        <w:rPr>
          <w:noProof/>
        </w:rPr>
        <w:t>, 2015)</w:t>
      </w:r>
      <w:r w:rsidR="00D32CFF">
        <w:fldChar w:fldCharType="end"/>
      </w:r>
      <w:r w:rsidR="009A02EE">
        <w:t xml:space="preserve">. </w:t>
      </w:r>
      <w:r w:rsidR="00EE601F">
        <w:t xml:space="preserve">Carbon and nutrient flux simulations </w:t>
      </w:r>
      <w:r w:rsidR="00F21CD4">
        <w:t>tend to</w:t>
      </w:r>
      <w:r w:rsidR="00B310D2">
        <w:t xml:space="preserve"> </w:t>
      </w:r>
      <w:r w:rsidR="00EE601F">
        <w:t xml:space="preserve">converge across terrestrial biosphere model products using past and present climate scenarios; however, </w:t>
      </w:r>
      <w:r w:rsidR="00F21CD4">
        <w:t>often</w:t>
      </w:r>
      <w:r w:rsidR="00B310D2">
        <w:t xml:space="preserve"> </w:t>
      </w:r>
      <w:r w:rsidR="00EE601F">
        <w:t>diverge</w:t>
      </w:r>
      <w:r w:rsidR="00806371">
        <w:t xml:space="preserve"> </w:t>
      </w:r>
      <w:r w:rsidR="00EE601F">
        <w:t>under future environmental change scenarios</w:t>
      </w:r>
      <w:r w:rsidR="00D32CFF">
        <w:t xml:space="preserve"> </w:t>
      </w:r>
      <w:r w:rsidR="00D32CFF">
        <w:fldChar w:fldCharType="begin" w:fldLock="1"/>
      </w:r>
      <w:r w:rsidR="00D32CFF">
        <w:instrText>ADDIN CSL_CITATION {"citationItems":[{"id":"ITEM-1","itemData":{"DOI":"10.1175/JCLI-D-12-00579.1","ISSN":"08948755","abstract":"In the context of phase 5 of the Coupled Model Intercomparison Project, most climate simulations use prescribed atmospheric CO2 concentration and therefore do not interactively include the effect of carbon cycle feedbacks. However, the representative concentration pathway 8.5 (RCP8.5) scenario has additionally been run by earth system models with prescribed CO2 emissions. This paper analyzes the climate projections of 11 earth system models (ESMs) that performed both emission-driven and concentration-driven RCP8.5 simulations.When forced by RCP8.5 CO2 emissions, models simulate a large spread in atmospheric CO2; the simulated 2100 concentrations range between 795 and 1145 ppm. Seven out of the 11 ESMs simulate a larger CO2 (on average by 44 ppm, 985 ± 97ppm by 2100) and hence higher radiative forcing (by 0.25Wm-2) when driven by CO2 emissions than for the concentration-driven scenarios (941 ppm). However, most of these models already overestimate the present-day CO2, with the present-day biases reasonably well correlated with future atmospheric concentrations' departure from the prescribed concentration. The uncertainty in CO2 projections is mainly attributable to uncertainties in the response of the land carbon cycle. As a result of simulated higher CO2 concentrations than in the concentration-driven simulations, temperature projections are generally higher when ESMs are driven with CO2 emissions. Global surface temperature change by 2100 (relative to present day) increased by 3.9° ± 0.9°C for the emission-driven simulations compared to 3.7° ± 0.7°C in the concentration-driven simulations. Although the lower ends are comparable in both sets of simulations, the highest climate projections are significantly warmer in the emission-driven simulations because of stronger carbon cycle feedbacks. © 2014 American Meteorological Society.","author":[{"dropping-particle":"","family":"Friedlingstein","given":"Pierre","non-dropping-particle":"","parse-names":false,"suffix":""},{"dropping-particle":"","family":"Meinshausen","given":"Malte","non-dropping-particle":"","parse-names":false,"suffix":""},{"dropping-particle":"","family":"Arora","given":"Vivek K","non-dropping-particle":"","parse-names":false,"suffix":""},{"dropping-particle":"","family":"Jones","given":"Chris D","non-dropping-particle":"","parse-names":false,"suffix":""},{"dropping-particle":"","family":"Anav","given":"Alessandro","non-dropping-particle":"","parse-names":false,"suffix":""},{"dropping-particle":"","family":"Liddicoat","given":"Spencer K","non-dropping-particle":"","parse-names":false,"suffix":""},{"dropping-particle":"","family":"Knutti","given":"Reto","non-dropping-particle":"","parse-names":false,"suffix":""}],"container-title":"Journal of Climate","id":"ITEM-1","issue":"2","issued":{"date-parts":[["2014"]]},"page":"511-526","title":"Uncertainties in CMIP5 climate projections due to carbon cycle feedbacks","type":"article-journal","volume":"27"},"uris":["http://www.mendeley.com/documents/?uuid=f76674cd-7d72-4223-b90c-11753b09878b"]},{"id":"ITEM-2","itemData":{"DOI":"10.5194/bg-17-5129-2020","ISSN":"1726-4189","abstract":"The nitrogen cycle and its effect on carbon uptake in the terrestrial biosphere is a recent progression in earth system models. As with any new component of a model, it is important to understand the behaviour, strengths, and limitations of the various process representations. Here we assess and compare five land surface models with nitro- gen cycles that are used as the terrestrial components of some of the earth system models in CMIP6. The land sur- face models were run offline with a common spin-up and forcing protocol. We use a historical control simulation and two perturbations to assess the model nitrogen-related per- formances: a simulation with atmospheric carbon dioxide increased by 200 ppm and one with nitrogen deposition in- creased by 50 kgN ha−1 yr−1. There is generally greater vari- ability in productivity response between models to increased nitrogen than to carbon dioxide. Across the five models the response to carbon dioxide globally was 5 % to 20 % and the response to nitrogen was 2 % to 24 %. The models are not evenly distributed within the ensemble range, with two of the models having low productivity response to nitrogen and another one with low response to elevated atmospheric car- bon dioxide, compared to the other models. In all five mod- els individual grid cells tend to exhibit bimodality, with ei- ther a strong response to increased nitrogen or atmospheric carbon dioxide but rarely to both to an equal extent. How- ever, this local effect does not scale to either the regional or global level. The global and tropical responses are gen- erally more accurately modelled than boreal, tundra, or other high-latitude areas compared to observations. These results are due to divergent choices in the representation of key nitrogen cycle processes. They show the need for more obser- vational studies to enhance understanding of nitrogen cycle processes, especially nitrogen-use efficiency and biological nitrogen fixation.","author":[{"dropping-particle":"","family":"Davies-Barnard","given":"Taraka","non-dropping-particle":"","parse-names":false,"suffix":""},{"dropping-particle":"","family":"Meyerholt","given":"Johannes","non-dropping-particle":"","parse-names":false,"suffix":""},{"dropping-particle":"","family":"Zaehle","given":"Sönke","non-dropping-particle":"","parse-names":false,"suffix":""},{"dropping-particle":"","family":"Friedlingstein","given":"Pierre","non-dropping-particle":"","parse-names":false,"suffix":""},{"dropping-particle":"","family":"Brovkin","given":"Victor","non-dropping-particle":"","parse-names":false,"suffix":""},{"dropping-particle":"","family":"Fan","given":"Yuanchao","non-dropping-particle":"","parse-names":false,"suffix":""},{"dropping-particle":"","family":"Fisher","given":"Rosie A","non-dropping-particle":"","parse-names":false,"suffix":""},{"dropping-particle":"","family":"Jones","given":"Chris D","non-dropping-particle":"","parse-names":false,"suffix":""},{"dropping-particle":"","family":"Lee","given":"Hanna","non-dropping-particle":"","parse-names":false,"suffix":""},{"dropping-particle":"","family":"Peano","given":"Daniele","non-dropping-particle":"","parse-names":false,"suffix":""},{"dropping-particle":"","family":"Smith","given":"Benjamin","non-dropping-particle":"","parse-names":false,"suffix":""},{"dropping-particle":"","family":"Wårlind","given":"David","non-dropping-particle":"","parse-names":false,"suffix":""},{"dropping-particle":"","family":"Wiltshire","given":"Andy J","non-dropping-particle":"","parse-names":false,"suffix":""}],"container-title":"Biogeosciences","id":"ITEM-2","issue":"20","issued":{"date-parts":[["2020","10","23"]]},"page":"5129-5148","title":"Nitrogen cycling in CMIP6 land surface models: progress and limitations","type":"article-journal","volume":"17"},"uris":["http://www.mendeley.com/documents/?uuid=43d491c9-cd44-49f7-b593-8d040e1f230f"]}],"mendeley":{"formattedCitation":"(Friedlingstein &lt;i&gt;et al.&lt;/i&gt;, 2014; Davies-Barnard &lt;i&gt;et al.&lt;/i&gt;, 2020)","plainTextFormattedCitation":"(Friedlingstein et al., 2014; Davies-Barnard et al., 2020)","previouslyFormattedCitation":"(Friedlingstein &lt;i&gt;et al.&lt;/i&gt;, 2014; Davies-Barnard &lt;i&gt;et al.&lt;/i&gt;, 2020)"},"properties":{"noteIndex":0},"schema":"https://github.com/citation-style-language/schema/raw/master/csl-citation.json"}</w:instrText>
      </w:r>
      <w:r w:rsidR="00D32CFF">
        <w:fldChar w:fldCharType="separate"/>
      </w:r>
      <w:r w:rsidR="00D32CFF" w:rsidRPr="00D32CFF">
        <w:rPr>
          <w:noProof/>
        </w:rPr>
        <w:t xml:space="preserve">(Friedlingstein </w:t>
      </w:r>
      <w:r w:rsidR="00D32CFF" w:rsidRPr="00D32CFF">
        <w:rPr>
          <w:i/>
          <w:noProof/>
        </w:rPr>
        <w:t>et al.</w:t>
      </w:r>
      <w:r w:rsidR="00D32CFF" w:rsidRPr="00D32CFF">
        <w:rPr>
          <w:noProof/>
        </w:rPr>
        <w:t xml:space="preserve">, 2014; Davies-Barnard </w:t>
      </w:r>
      <w:r w:rsidR="00D32CFF" w:rsidRPr="00D32CFF">
        <w:rPr>
          <w:i/>
          <w:noProof/>
        </w:rPr>
        <w:t>et al.</w:t>
      </w:r>
      <w:r w:rsidR="00D32CFF" w:rsidRPr="00D32CFF">
        <w:rPr>
          <w:noProof/>
        </w:rPr>
        <w:t>, 2020)</w:t>
      </w:r>
      <w:r w:rsidR="00D32CFF">
        <w:fldChar w:fldCharType="end"/>
      </w:r>
      <w:r w:rsidR="009A02EE">
        <w:t xml:space="preserve">. </w:t>
      </w:r>
      <w:r w:rsidR="00EE601F">
        <w:t>This</w:t>
      </w:r>
      <w:r w:rsidR="00573C0E">
        <w:t xml:space="preserve"> </w:t>
      </w:r>
      <w:r w:rsidR="00EE601F">
        <w:t xml:space="preserve">could be due to an incomplete understanding of how changing environments modify processes </w:t>
      </w:r>
      <w:r w:rsidR="00443328">
        <w:t xml:space="preserve">that </w:t>
      </w:r>
      <w:r w:rsidR="007E743D">
        <w:t>link</w:t>
      </w:r>
      <w:r w:rsidR="00EE601F">
        <w:t xml:space="preserve"> </w:t>
      </w:r>
      <w:r w:rsidR="00443328">
        <w:t>ecosystem carbon and nitrogen biogeochemical cycles</w:t>
      </w:r>
      <w:r w:rsidR="00391A1D">
        <w:t xml:space="preserve">, </w:t>
      </w:r>
      <w:r w:rsidR="00EE601F">
        <w:t xml:space="preserve">such as </w:t>
      </w:r>
      <w:r w:rsidR="00391A1D">
        <w:t>plant n</w:t>
      </w:r>
      <w:r w:rsidR="00B310D2">
        <w:t>itrogen</w:t>
      </w:r>
      <w:r w:rsidR="00391A1D">
        <w:t xml:space="preserve"> acquisition</w:t>
      </w:r>
      <w:r w:rsidR="00D32CFF">
        <w:t xml:space="preserve"> </w:t>
      </w:r>
      <w:r w:rsidR="00D32CFF">
        <w:fldChar w:fldCharType="begin" w:fldLock="1"/>
      </w:r>
      <w:r w:rsidR="00D32CFF">
        <w:instrText>ADDIN CSL_CITATION {"citationItems":[{"id":"ITEM-1","itemData":{"DOI":"10.1038/nplants.2015.80","ISSN":"2055-0278","author":[{"dropping-particle":"","family":"Fay","given":"Philip A","non-dropping-particle":"","parse-names":false,"suffix":""},{"dropping-particle":"","family":"Prober","given":"Suzanne M","non-dropping-particle":"","parse-names":false,"suffix":""},{"dropping-particle":"","family":"Harpole","given":"W Stanley","non-dropping-particle":"","parse-names":false,"suffix":""},{"dropping-particle":"","family":"Knops","given":"Johannes M H","non-dropping-particle":"","parse-names":false,"suffix":""},{"dropping-particle":"","family":"Bakker","given":"Jonathan D","non-dropping-particle":"","parse-names":false,"suffix":""},{"dropping-particle":"","family":"Borer","given":"Elizabeth T","non-dropping-particle":"","parse-names":false,"suffix":""},{"dropping-particle":"","family":"Lind","given":"Eric M","non-dropping-particle":"","parse-names":false,"suffix":""},{"dropping-particle":"","family":"MacDougall","given":"Andrew S","non-dropping-particle":"","parse-names":false,"suffix":""},{"dropping-particle":"","family":"Seabloom","given":"Eric W","non-dropping-particle":"","parse-names":false,"suffix":""},{"dropping-particle":"","family":"Wragg","given":"Peter D","non-dropping-particle":"","parse-names":false,"suffix":""},{"dropping-particle":"","family":"Adler","given":"Peter B","non-dropping-particle":"","parse-names":false,"suffix":""},{"dropping-particle":"","family":"Blumenthal","given":"Dana M","non-dropping-particle":"","parse-names":false,"suffix":""},{"dropping-particle":"","family":"Buckley","given":"Yvonne M","non-dropping-particle":"","parse-names":false,"suffix":""},{"dropping-particle":"","family":"Chu","given":"Chengjin","non-dropping-particle":"","parse-names":false,"suffix":""},{"dropping-particle":"","family":"Cleland","given":"Elsa E","non-dropping-particle":"","parse-names":false,"suffix":""},{"dropping-particle":"","family":"Collins","given":"Scott L","non-dropping-particle":"","parse-names":false,"suffix":""},{"dropping-particle":"","family":"Davies","given":"Kendi F","non-dropping-particle":"","parse-names":false,"suffix":""},{"dropping-particle":"","family":"Du","given":"Guozhen","non-dropping-particle":"","parse-names":false,"suffix":""},{"dropping-particle":"","family":"Feng","given":"Xiaohui","non-dropping-particle":"","parse-names":false,"suffix":""},{"dropping-particle":"","family":"Firn","given":"Jennifer","non-dropping-particle":"","parse-names":false,"suffix":""},{"dropping-particle":"","family":"Gruner","given":"Daniel S","non-dropping-particle":"","parse-names":false,"suffix":""},{"dropping-particle":"","family":"Hagenah","given":"Nicole","non-dropping-particle":"","parse-names":false,"suffix":""},{"dropping-particle":"","family":"Hautier","given":"Yann","non-dropping-particle":"","parse-names":false,"suffix":""},{"dropping-particle":"","family":"Heckman","given":"Robert W","non-dropping-particle":"","parse-names":false,"suffix":""},{"dropping-particle":"","family":"Jin","given":"Virginia L","non-dropping-particle":"","parse-names":false,"suffix":""},{"dropping-particle":"","family":"Kirkman","given":"Kevin P","non-dropping-particle":"","parse-names":false,"suffix":""},{"dropping-particle":"","family":"Klein","given":"Julia A","non-dropping-particle":"","parse-names":false,"suffix":""},{"dropping-particle":"","family":"Ladwig","given":"Laura M","non-dropping-particle":"","parse-names":false,"suffix":""},{"dropping-particle":"","family":"Li","given":"Qi","non-dropping-particle":"","parse-names":false,"suffix":""},{"dropping-particle":"","family":"McCulley","given":"Rebecca L","non-dropping-particle":"","parse-names":false,"suffix":""},{"dropping-particle":"","family":"Melbourne","given":"Brett A","non-dropping-particle":"","parse-names":false,"suffix":""},{"dropping-particle":"","family":"Mitchell","given":"Charles E","non-dropping-particle":"","parse-names":false,"suffix":""},{"dropping-particle":"","family":"Moore","given":"Joslin L","non-dropping-particle":"","parse-names":false,"suffix":""},{"dropping-particle":"","family":"Morgan","given":"John W","non-dropping-particle":"","parse-names":false,"suffix":""},{"dropping-particle":"","family":"Risch","given":"Anita C","non-dropping-particle":"","parse-names":false,"suffix":""},{"dropping-particle":"","family":"Schütz","given":"Martin","non-dropping-particle":"","parse-names":false,"suffix":""},{"dropping-particle":"","family":"Stevens","given":"Carly J","non-dropping-particle":"","parse-names":false,"suffix":""},{"dropping-particle":"","family":"Wedin","given":"David A","non-dropping-particle":"","parse-names":false,"suffix":""},{"dropping-particle":"","family":"Yang","given":"Louie H","non-dropping-particle":"","parse-names":false,"suffix":""}],"container-title":"Nature Plants","id":"ITEM-1","issue":"7","issued":{"date-parts":[["2015","7","6"]]},"page":"15080","title":"Grassland productivity limited by multiple nutrients","type":"article-journal","volume":"1"},"uris":["http://www.mendeley.com/documents/?uuid=a62c0db7-4b0d-43d0-870c-34311e8a7ebe"]},{"id":"ITEM-2","itemData":{"DOI":"10.1038/ngeo2413","ISSN":"1752-0894","author":[{"dropping-particle":"","family":"Wieder","given":"William R","non-dropping-particle":"","parse-names":false,"suffix":""},{"dropping-particle":"","family":"Cleveland","given":"Cory C","non-dropping-particle":"","parse-names":false,"suffix":""},{"dropping-particle":"","family":"Smith","given":"W Kolby","non-dropping-particle":"","parse-names":false,"suffix":""},{"dropping-particle":"","family":"Todd-Brown","given":"Katherine","non-dropping-particle":"","parse-names":false,"suffix":""}],"container-title":"Nature Geoscience","id":"ITEM-2","issue":"6","issued":{"date-parts":[["2015","6","20"]]},"page":"441-444","title":"Future productivity and carbon storage limited by terrestrial nutrient availability","type":"article-journal","volume":"8"},"uris":["http://www.mendeley.com/documents/?uuid=ec005334-3b59-4670-9a5b-915a944b890d"]},{"id":"ITEM-3","itemData":{"DOI":"10.5194/bg-13-1491-2016","ISSN":"1726-4189","abstract":"Abstract. Including a terrestrial nitrogen (N) cycle in Earth system models has led to substantial attenuation of predicted biosphere–climate feedbacks. However, the magnitude of this attenuation remains uncertain. A particularly important but highly uncertain process is biological nitrogen fixation (BNF), which is the largest natural input of N to land ecosystems globally. In order to quantify this uncertainty and estimate likely effects on terrestrial biosphere dynamics, we applied six alternative formulations of BNF spanning the range of process formulations in current state-of-the-art biosphere models within a common framework, the O-CN model: a global map of static BNF rates, two empirical relationships between BNF and other ecosystem variables (net primary productivity and evapotranspiration), two process-oriented formulations based on plant N status, and an optimality-based approach. We examined the resulting differences in model predictions under ambient and elevated atmospheric [CO2] and found that the predicted global BNF rates and their spatial distribution for contemporary conditions were broadly comparable, ranging from 108 to 148 Tg N yr−1 (median: 128 Tg N yr−1), despite distinct regional patterns associated with the assumptions of each approach. Notwithstanding, model responses in BNF rates to elevated levels of atmospheric [CO2] (+200 ppm) ranged between −4 Tg N yr−1 (−3 %) and 56 Tg N yr−1 (+42 %) (median: 7 Tg N yr−1 (+8 %)). As a consequence, future projections of global ecosystem carbon (C) storage (+281 to +353 Pg C, or +13 to +16 %) as well as N2O emission (−1.6 to +0.5 Tg N yr−1, or −19 to +7 %) differed significantly across the different model formulations. Our results emphasize the importance of better understanding the nature and magnitude of BNF responses to change-induced perturbations, particularly through new empirical perturbation experiments and improved model representation.","author":[{"dropping-particle":"","family":"Meyerholt","given":"Johannes","non-dropping-particle":"","parse-names":false,"suffix":""},{"dropping-particle":"","family":"Zaehle","given":"Sönke","non-dropping-particle":"","parse-names":false,"suffix":""},{"dropping-particle":"","family":"Smith","given":"Matthew J","non-dropping-particle":"","parse-names":false,"suffix":""}],"container-title":"Biogeosciences","id":"ITEM-3","issue":"5","issued":{"date-parts":[["2016","3","10"]]},"page":"1491-1518","title":"Variability of projected terrestrial biosphere responses to elevated levels of atmospheric CO&lt;sub&gt;2&lt;/sub&gt; due to uncertainty in biological nitrogen fixation","type":"article-journal","volume":"13"},"uris":["http://www.mendeley.com/documents/?uuid=9487a723-d3bb-47ae-a4b8-a1988bc11afb"]}],"mendeley":{"formattedCitation":"(Wieder &lt;i&gt;et al.&lt;/i&gt;, 2015; Fay &lt;i&gt;et al.&lt;/i&gt;, 2015; Meyerholt &lt;i&gt;et al.&lt;/i&gt;, 2016)","plainTextFormattedCitation":"(Wieder et al., 2015; Fay et al., 2015; Meyerholt et al., 2016)","previouslyFormattedCitation":"(Wieder &lt;i&gt;et al.&lt;/i&gt;, 2015; Fay &lt;i&gt;et al.&lt;/i&gt;, 2015; Meyerholt &lt;i&gt;et al.&lt;/i&gt;, 2016)"},"properties":{"noteIndex":0},"schema":"https://github.com/citation-style-language/schema/raw/master/csl-citation.json"}</w:instrText>
      </w:r>
      <w:r w:rsidR="00D32CFF">
        <w:fldChar w:fldCharType="separate"/>
      </w:r>
      <w:r w:rsidR="00D32CFF" w:rsidRPr="00D32CFF">
        <w:rPr>
          <w:noProof/>
        </w:rPr>
        <w:t xml:space="preserve">(Wieder </w:t>
      </w:r>
      <w:r w:rsidR="00D32CFF" w:rsidRPr="00D32CFF">
        <w:rPr>
          <w:i/>
          <w:noProof/>
        </w:rPr>
        <w:t>et al.</w:t>
      </w:r>
      <w:r w:rsidR="00D32CFF" w:rsidRPr="00D32CFF">
        <w:rPr>
          <w:noProof/>
        </w:rPr>
        <w:t xml:space="preserve">, 2015; Fay </w:t>
      </w:r>
      <w:r w:rsidR="00D32CFF" w:rsidRPr="00D32CFF">
        <w:rPr>
          <w:i/>
          <w:noProof/>
        </w:rPr>
        <w:t>et al.</w:t>
      </w:r>
      <w:r w:rsidR="00D32CFF" w:rsidRPr="00D32CFF">
        <w:rPr>
          <w:noProof/>
        </w:rPr>
        <w:t xml:space="preserve">, 2015; Meyerholt </w:t>
      </w:r>
      <w:r w:rsidR="00D32CFF" w:rsidRPr="00D32CFF">
        <w:rPr>
          <w:i/>
          <w:noProof/>
        </w:rPr>
        <w:t>et al.</w:t>
      </w:r>
      <w:r w:rsidR="00D32CFF" w:rsidRPr="00D32CFF">
        <w:rPr>
          <w:noProof/>
        </w:rPr>
        <w:t>, 2016)</w:t>
      </w:r>
      <w:r w:rsidR="00D32CFF">
        <w:fldChar w:fldCharType="end"/>
      </w:r>
      <w:r w:rsidR="009022E6">
        <w:t xml:space="preserve"> </w:t>
      </w:r>
      <w:r w:rsidR="001E40E6">
        <w:t>or</w:t>
      </w:r>
      <w:r w:rsidR="00391A1D">
        <w:t xml:space="preserve"> </w:t>
      </w:r>
      <w:r w:rsidR="000103A6">
        <w:t>photosynthe</w:t>
      </w:r>
      <w:r w:rsidR="00045694">
        <w:t>sis</w:t>
      </w:r>
      <w:r w:rsidR="00D32CFF">
        <w:t xml:space="preserve"> </w:t>
      </w:r>
      <w:r w:rsidR="00D32CFF">
        <w:fldChar w:fldCharType="begin" w:fldLock="1"/>
      </w:r>
      <w:r w:rsidR="009D1104">
        <w:instrText>ADDIN CSL_CITATION {"citationItems":[{"id":"ITEM-1","itemData":{"DOI":"10.1111/j.1365-2486.2012.02797.x","ISSN":"13541013","PMID":"23504720","abstract":"To realistically simulate climate feedbacks from the land surface to the atmosphere, models must replicate the responses of plants to environmental changes. Several processes, operating at various scales, cause the responses of photosynthesis and plant respiration to temperature and CO2 to change over time of exposure to new or changing environmental conditions. Here, we review the latest empirical evidence that short-term responses of plant carbon exchange rates to temperature and CO2 are modified by plant photosynthetic and respiratory acclimation as well as biogeochemical feedbacks. We assess the frequency with which these responses have been incorporated into vegetation models, and highlight recently designed algorithms that can facilitate their incorporation. Few models currently include representations of the long-term plant responses that have been recorded by empirical studies, likely because these responses are still poorly understood at scales relevant for models. Studies show that, at a regional scale, simulated carbon flux between the atmosphere and vegetation can dramatically differ between versions of models that do and do not include acclimation. However, the realism of these results is difficult to evaluate, as algorithm development is still in an early stage, and a limited number of data are available. We provide a series of recommendations that suggest how a combination of empirical and modeling studies can produce mechanistic algorithms that will realistically simulate longer term responses within global-scale models. © 2012 Blackwell Publishing Ltd.","author":[{"dropping-particle":"","family":"Smith","given":"Nicholas G","non-dropping-particle":"","parse-names":false,"suffix":""},{"dropping-particle":"","family":"Dukes","given":"Jeffrey S","non-dropping-particle":"","parse-names":false,"suffix":""}],"container-title":"Global Change Biology","id":"ITEM-1","issue":"1","issued":{"date-parts":[["2013"]]},"page":"45-63","title":"Plant respiration and photosynthesis in global-scale models: Incorporating acclimation to temperature and CO&lt;sub&gt;2&lt;/sub&gt;","type":"article-journal","volume":"19"},"uris":["http://www.mendeley.com/documents/?uuid=b45ebbbe-9cfa-41ef-9337-8bc2bfdfb16b"]},{"id":"ITEM-2","itemData":{"DOI":"10.1111/nph.14283","ISSN":"0028646X","author":[{"dropping-particle":"","family":"Rogers","given":"Alistair","non-dropping-particle":"","parse-names":false,"suffix":""},{"dropping-particle":"","family":"Medlyn","given":"Belinda E","non-dropping-particle":"","parse-names":false,"suffix":""},{"dropping-particle":"","family":"Dukes","given":"Jeffrey S","non-dropping-particle":"","parse-names":false,"suffix":""},{"dropping-particle":"","family":"Bonan","given":"Gordon","non-dropping-particle":"","parse-names":false,"suffix":""},{"dropping-particle":"","family":"Caemmerer","given":"Susanne","non-dropping-particle":"von","parse-names":false,"suffix":""},{"dropping-particle":"","family":"Dietze","given":"Michael C","non-dropping-particle":"","parse-names":false,"suffix":""},{"dropping-particle":"","family":"Kattge","given":"Jens","non-dropping-particle":"","parse-names":false,"suffix":""},{"dropping-particle":"","family":"Leakey","given":"Andrew D B","non-dropping-particle":"","parse-names":false,"suffix":""},{"dropping-particle":"","family":"Mercado","given":"Lina M","non-dropping-particle":"","parse-names":false,"suffix":""},{"dropping-particle":"","family":"Niinemets","given":"Ülo","non-dropping-particle":"","parse-names":false,"suffix":""},{"dropping-particle":"","family":"Prentice","given":"I Colin","non-dropping-particle":"","parse-names":false,"suffix":""},{"dropping-particle":"","family":"Serbin","given":"Shawn P","non-dropping-particle":"","parse-names":false,"suffix":""},{"dropping-particle":"","family":"Sitch","given":"Stephen","non-dropping-particle":"","parse-names":false,"suffix":""},{"dropping-particle":"","family":"Way","given":"Danielle A","non-dropping-particle":"","parse-names":false,"suffix":""},{"dropping-particle":"","family":"Zaehle","given":"Sönke","non-dropping-particle":"","parse-names":false,"suffix":""}],"container-title":"New Phytologist","id":"ITEM-2","issue":"1","issued":{"date-parts":[["2017","1"]]},"page":"22-42","title":"A roadmap for improving the representation of photosynthesis in Earth system models","type":"article-journal","volume":"213"},"uris":["http://www.mendeley.com/documents/?uuid=2b8771ac-5f1d-4259-ab38-c0c6999be44d"]}],"mendeley":{"formattedCitation":"(Smith &amp; Dukes, 2013; Rogers &lt;i&gt;et al.&lt;/i&gt;, 2017)","plainTextFormattedCitation":"(Smith &amp; Dukes, 2013; Rogers et al., 2017)","previouslyFormattedCitation":"(Smith &amp; Dukes, 2013; Rogers &lt;i&gt;et al.&lt;/i&gt;, 2017)"},"properties":{"noteIndex":0},"schema":"https://github.com/citation-style-language/schema/raw/master/csl-citation.json"}</w:instrText>
      </w:r>
      <w:r w:rsidR="00D32CFF">
        <w:fldChar w:fldCharType="separate"/>
      </w:r>
      <w:r w:rsidR="00D32CFF" w:rsidRPr="00D32CFF">
        <w:rPr>
          <w:noProof/>
        </w:rPr>
        <w:t xml:space="preserve">(Smith &amp; Dukes, 2013; Rogers </w:t>
      </w:r>
      <w:r w:rsidR="00D32CFF" w:rsidRPr="00D32CFF">
        <w:rPr>
          <w:i/>
          <w:noProof/>
        </w:rPr>
        <w:t>et al.</w:t>
      </w:r>
      <w:r w:rsidR="00D32CFF" w:rsidRPr="00D32CFF">
        <w:rPr>
          <w:noProof/>
        </w:rPr>
        <w:t>, 2017)</w:t>
      </w:r>
      <w:r w:rsidR="00D32CFF">
        <w:fldChar w:fldCharType="end"/>
      </w:r>
      <w:r w:rsidR="00E12B46">
        <w:t>.</w:t>
      </w:r>
    </w:p>
    <w:p w14:paraId="48009BAC" w14:textId="6A4ACFC5" w:rsidR="00FB54EF" w:rsidRDefault="00391A1D" w:rsidP="00FA37A7">
      <w:pPr>
        <w:spacing w:line="480" w:lineRule="auto"/>
        <w:ind w:firstLine="720"/>
      </w:pPr>
      <w:r>
        <w:t xml:space="preserve">Plant nitrogen acquisition is one process in terrestrial systems where carbon and nitrogen cycles are linked. </w:t>
      </w:r>
      <w:r w:rsidR="00FB54EF">
        <w:t xml:space="preserve">Plants acquire nutrients by allocating </w:t>
      </w:r>
      <w:r w:rsidR="00FA37A7">
        <w:t xml:space="preserve">photosynthetically derived </w:t>
      </w:r>
      <w:r w:rsidR="00FB54EF">
        <w:t xml:space="preserve">carbon belowground in exchange for nitrogen </w:t>
      </w:r>
      <w:r w:rsidR="00FA37A7">
        <w:t xml:space="preserve">through different nitrogen acquisition strategies. These nitrogen acquisition strategies can include </w:t>
      </w:r>
      <w:r w:rsidR="00FB54EF">
        <w:t xml:space="preserve">direct uptake </w:t>
      </w:r>
      <w:r w:rsidR="00F21CD4">
        <w:t>pathways such as mass flow or diffusion</w:t>
      </w:r>
      <w:r w:rsidR="009D1104">
        <w:t xml:space="preserve"> </w:t>
      </w:r>
      <w:r w:rsidR="009D1104">
        <w:fldChar w:fldCharType="begin" w:fldLock="1"/>
      </w:r>
      <w:r w:rsidR="009D1104">
        <w:instrText>ADDIN CSL_CITATION {"citationItems":[{"id":"ITEM-1","itemData":{"author":[{"dropping-particle":"","family":"Barber","given":"Stanley A","non-dropping-particle":"","parse-names":false,"suffix":""}],"container-title":"Soil Science","id":"ITEM-1","issue":"1","issued":{"date-parts":[["1962"]]},"page":"39-49","title":"A diffusion and mass-flow concept of soil nutrient availability","type":"article-journal","volume":"93"},"uris":["http://www.mendeley.com/documents/?uuid=2b8b2e7b-43ff-48ef-8d35-cfedb99403c0"]}],"mendeley":{"formattedCitation":"(Barber, 1962)","plainTextFormattedCitation":"(Barber, 1962)","previouslyFormattedCitation":"(Barber, 1962)"},"properties":{"noteIndex":0},"schema":"https://github.com/citation-style-language/schema/raw/master/csl-citation.json"}</w:instrText>
      </w:r>
      <w:r w:rsidR="009D1104">
        <w:fldChar w:fldCharType="separate"/>
      </w:r>
      <w:r w:rsidR="009D1104" w:rsidRPr="009D1104">
        <w:rPr>
          <w:noProof/>
        </w:rPr>
        <w:t>(Barber, 1962)</w:t>
      </w:r>
      <w:r w:rsidR="009D1104">
        <w:fldChar w:fldCharType="end"/>
      </w:r>
      <w:r w:rsidR="00F21CD4">
        <w:t xml:space="preserve">, symbioses with mycorrhizal fungi </w:t>
      </w:r>
      <w:r w:rsidR="002548F5">
        <w:t>or symbiotic nitrogen-fixing bacteria</w:t>
      </w:r>
      <w:r w:rsidR="009D1104">
        <w:t xml:space="preserve"> </w:t>
      </w:r>
      <w:r w:rsidR="009D1104">
        <w:fldChar w:fldCharType="begin" w:fldLock="1"/>
      </w:r>
      <w:r w:rsidR="009D1104">
        <w:instrText>ADDIN CSL_CITATION {"citationItems":[{"id":"ITEM-1","itemData":{"DOI":"10.1146/annurev.arplant.42.1.373","ISSN":"10402519","author":[{"dropping-particle":"","family":"Vance","given":"C P","non-dropping-particle":"","parse-names":false,"suffix":""},{"dropping-particle":"","family":"Heichel","given":"G H","non-dropping-particle":"","parse-names":false,"suffix":""}],"container-title":"Annual Review of Plant Physiology and Plant Molecular Biology","id":"ITEM-1","issue":"1","issued":{"date-parts":[["1991"]]},"page":"373-392","title":"Carbon in N2 fixation: Limitation or exquisite adaptation","type":"article-journal","volume":"42"},"uris":["http://www.mendeley.com/documents/?uuid=36558238-2378-4a2c-8e53-61020c7abe7e"]},{"id":"ITEM-2","itemData":{"DOI":"10.1007/BF00000098","ISSN":"0032079X","abstract":"The role of mycorrhizal fungi in acquisition of mineral nutrients by host plants is examined for three groups of mycorrhizas. These are; the ectomycorrhizas (ECM), the ericoid mycorrhizas (EM), and the vesicular-arbuscular mycorrhizas (VAM). Mycorrhizal infection may affect the mineral nutrition of the host plant directly by enhancing plant growth through nutrient acquisition by the fungus, or indirectly by modifying transpiration rates and the composition of rhizosphere microflora. A capacity for the external hyphae to take up and deliver nutrients to the plant has been demonstrated for the following nutrients and mycorrhizas; P (VAM, EM, ECM), NH4+ (VAM, EM, ECM), NO3- (ECM), K (VAM, ECM), Ca (VAM, EM), SO42- (VAM), Cu (VAM), Zn (VAM) and Fe (EM). In experimental chambers, the external hyphae of VAM can deliver up to 80% of plant P, 25% of plant N, 10% of plant K, 25% of plant Zn and 60% of plant Cu. Knowledge of the role of mycorrhiza in the uptake of nutrients other than P and N is limited because definitive studies are few, especially for the ECM. Although further quantification is required, it is feasible that the external hyphae may provide a significant delivery system for N, K, Cu and Zn in addition to P in many soils. Proposals that ECM and VAM fungi contribute substantially to the Mg, B and Fe nutrition of the host plant have not been substantiated. ECM and EM fungi produce ectoenzymes which provide host plants with the potential to access organic N and P forms that are normally unavailable to VAM fungi or to non mycorrhizal roots. The relative contribution of these nutrient sources requires quantification in the field. Further basic research, including the quantification of nutrient uptake and transport by fungal hyphae in soil and regulation at the fungal-plant interface, is essential to support the selection and utilization of mycorrhizal fungi on a commercial scale. © 1993 Kluwer Academic Publishers.","author":[{"dropping-particle":"","family":"Marschner","given":"Horst","non-dropping-particle":"","parse-names":false,"suffix":""},{"dropping-particle":"","family":"Dell","given":"B","non-dropping-particle":"","parse-names":false,"suffix":""}],"container-title":"Plant and Soil","id":"ITEM-2","issue":"1","issued":{"date-parts":[["1994"]]},"page":"89-102","title":"Nutrient uptake in mycorrhizal symbiosis","type":"article-journal","volume":"159"},"uris":["http://www.mendeley.com/documents/?uuid=dff89f71-2a39-4c7a-866e-2a3c8ad22d5f"]},{"id":"ITEM-3","itemData":{"author":[{"dropping-particle":"","family":"Smith","given":"Sally E","non-dropping-particle":"","parse-names":false,"suffix":""},{"dropping-particle":"","family":"Read","given":"David J","non-dropping-particle":"","parse-names":false,"suffix":""}],"id":"ITEM-3","issued":{"date-parts":[["2008"]]},"title":"Mycorrhizal Symbiosis","type":"book"},"uris":["http://www.mendeley.com/documents/?uuid=7de52699-7fb0-461b-b0db-02c8da38a432"]},{"id":"ITEM-4","itemData":{"DOI":"10.1146/annurev-arplant-050312-120235","ISSN":"15435008","PMID":"23451778","abstract":"Symbiotic nitrogen fixation by rhizobia in legume root nodules injects approximately 40 million tonnes of nitrogen into agricultural systems each year. In exchange for reduced nitrogen from the bacteria, the plant provides rhizobia with reduced carbon and all the essential nutrients required for bacterial metabolism. Symbiotic nitrogen fixation requires exquisite integration of plant and bacterial metabolism. Central to this integration are transporters of both the plant and the rhizobia, which transfer elements and compounds across various plant membranes and the two bacterial membranes. Here we review current knowledge of legume and rhizobial transport and metabolism as they relate to symbiotic nitrogen fixation. Although all legume-rhizobia symbioses have many metabolic features in common, there are also interesting differences between them, which show that evolution has solved metabolic problems in different ways to achieve effective symbiosis in different systems. © Copyright ©2013 by Annual Reviews. All rights reserved.","author":[{"dropping-particle":"","family":"Udvardi","given":"Michael","non-dropping-particle":"","parse-names":false,"suffix":""},{"dropping-particle":"","family":"Poole","given":"Philip S","non-dropping-particle":"","parse-names":false,"suffix":""}],"container-title":"Annual Review of Plant Biology","id":"ITEM-4","issued":{"date-parts":[["2013"]]},"page":"781-805","title":"Transport and metabolism in legume-rhizobia symbioses","type":"article-journal","volume":"64"},"uris":["http://www.mendeley.com/documents/?uuid=57ffd0b8-bd14-4c07-8d99-a513aed36ee6"]}],"mendeley":{"formattedCitation":"(Vance &amp; Heichel, 1991; Marschner &amp; Dell, 1994; Smith &amp; Read, 2008; Udvardi &amp; Poole, 2013)","plainTextFormattedCitation":"(Vance &amp; Heichel, 1991; Marschner &amp; Dell, 1994; Smith &amp; Read, 2008; Udvardi &amp; Poole, 2013)","previouslyFormattedCitation":"(Vance &amp; Heichel, 1991; Marschner &amp; Dell, 1994; Smith &amp; Read, 2008; Udvardi &amp; Poole, 2013)"},"properties":{"noteIndex":0},"schema":"https://github.com/citation-style-language/schema/raw/master/csl-citation.json"}</w:instrText>
      </w:r>
      <w:r w:rsidR="009D1104">
        <w:fldChar w:fldCharType="separate"/>
      </w:r>
      <w:r w:rsidR="009D1104" w:rsidRPr="009D1104">
        <w:rPr>
          <w:noProof/>
        </w:rPr>
        <w:t>(Vance &amp; Heichel, 1991; Marschner &amp; Dell, 1994; Smith &amp; Read, 2008; Udvardi &amp; Poole, 2013)</w:t>
      </w:r>
      <w:r w:rsidR="009D1104">
        <w:fldChar w:fldCharType="end"/>
      </w:r>
      <w:r w:rsidR="00F21CD4">
        <w:t xml:space="preserve">, or </w:t>
      </w:r>
      <w:r w:rsidR="00AA479F">
        <w:t>root exudat</w:t>
      </w:r>
      <w:r w:rsidR="00FA37A7">
        <w:t>es that prime free-living soil microbial communities</w:t>
      </w:r>
      <w:r w:rsidR="009D1104">
        <w:t xml:space="preserve"> </w:t>
      </w:r>
      <w:r w:rsidR="009D1104">
        <w:fldChar w:fldCharType="begin" w:fldLock="1"/>
      </w:r>
      <w:r w:rsidR="009D1104">
        <w:instrText>ADDIN CSL_CITATION {"citationItems":[{"id":"ITEM-1","itemData":{"DOI":"10.1111/j.1461-0248.2010.01570.x","ISSN":"1461023X","abstract":"Ecology Letters (2011) 14: 187-194 The degree to which rising atmospheric CO2 will be offset by carbon (C) sequestration in forests depends in part on the capacity of trees and soil microbes to make physiological adjustments that can alleviate resource limitation. Here, we show for the first time that mature trees exposed to CO2 enrichment increase the release of soluble C from roots to soil, and that such increases are coupled to the accelerated turnover of nitrogen (N) pools in the rhizosphere. Over the course of 3years, we measured in situ rates of root exudation from 420 intact loblolly pine (Pinus taeda L.) roots. Trees fumigated with elevated CO2 (200 p.p.m.v. over background) increased exudation rates (μgCcm-1rooth-1) by 55% during the primary growing season, leading to a 50% annual increase in dissolved organic inputs to fumigated forest soils. These increases in root-derived C were positively correlated with microbial release of extracellular enzymes involved in breakdown of organic N (R2=0.66; P=0.006) in the rhizosphere, indicating that exudation stimulated microbial activity and accelerated the rate of soil organic matter (SOM) turnover. In support of this conclusion, trees exposed to both elevated CO2 and N fertilization did not increase exudation rates and had reduced enzyme activities in the rhizosphere. Collectively, our results provide field-based empirical support suggesting that sustained growth responses of forests to elevated CO2 in low fertility soils are maintained by enhanced rates of microbial activity and N cycling fuelled by inputs of root-derived C. To the extent that increases in exudation also stimulate SOM decomposition, such changes may prevent soil C accumulation in forest ecosystems. © 2010 Blackwell Publishing Ltd/CNRS.","author":[{"dropping-particle":"","family":"Phillips","given":"Richard P","non-dropping-particle":"","parse-names":false,"suffix":""},{"dropping-particle":"","family":"Finzi","given":"Adrien C","non-dropping-particle":"","parse-names":false,"suffix":""},{"dropping-particle":"","family":"Bernhardt","given":"Emily S","non-dropping-particle":"","parse-names":false,"suffix":""}],"container-title":"Ecology Letters","id":"ITEM-1","issue":"2","issued":{"date-parts":[["2011","2"]]},"page":"187-194","title":"Enhanced root exudation induces microbial feedbacks to N cycling in a pine forest under long-term CO2 fumigation","type":"article-journal","volume":"14"},"uris":["http://www.mendeley.com/documents/?uuid=883f7f1a-27ac-4ba0-9eff-04c3a1e4ef3b"]},{"id":"ITEM-2","itemData":{"DOI":"10.1111/nph.17854","ISSN":"14698137","PMID":"34761404","abstract":"The concept of a root economics space (RES) is increasingly adopted to explore root trait variation and belowground resource-acquisition strategies. Much progress has been made on interactions of root morphology and mycorrhizal symbioses. However, root exudation, with a significant carbon (C) cost (c. 5–21% of total photosynthetically fixed C) to enhance resource acquisition, remains a missing link in this RES. Here, we argue that incorporating root exudation into the structure of RES is key to a holistic understanding of soil nutrient acquisition. We highlight the different functional roles of root exudates in soil phosphorus (P) and nitrogen (N) acquisition. Thereafter, we synthesize emerging evidence that illustrates how root exudation interacts with root morphology and mycorrhizal symbioses at the level of species and individual plant and argue contrasting patterns in species evolved in P-impoverished vs N-limited environments. Finally, we propose a new conceptual framework, integrating three groups of root functional traits to better capture the complexity of belowground resource-acquisition strategies. Such a deeper understanding of the integrated and dynamic interactions of root morphology, root exudation, and mycorrhizal symbioses will provide valuable insights into the mechanisms underlying species coexistence and how to explore belowground interactions for sustainable managed systems.","author":[{"dropping-particle":"","family":"Wen","given":"Zhihui","non-dropping-particle":"","parse-names":false,"suffix":""},{"dropping-particle":"","family":"White","given":"Philip J.","non-dropping-particle":"","parse-names":false,"suffix":""},{"dropping-particle":"","family":"Shen","given":"Jianbo","non-dropping-particle":"","parse-names":false,"suffix":""},{"dropping-particle":"","family":"Lambers","given":"Hans","non-dropping-particle":"","parse-names":false,"suffix":""}],"container-title":"New Phytologist","id":"ITEM-2","issue":"4","issued":{"date-parts":[["2022"]]},"page":"1620-1635","title":"Linking root exudation to belowground economic traits for resource acquisition","type":"article-journal","volume":"233"},"uris":["http://www.mendeley.com/documents/?uuid=44933fd6-77ca-43c4-9bd5-32fd612d06ef"]}],"mendeley":{"formattedCitation":"(Phillips &lt;i&gt;et al.&lt;/i&gt;, 2011; Wen &lt;i&gt;et al.&lt;/i&gt;, 2022)","plainTextFormattedCitation":"(Phillips et al., 2011; Wen et al., 2022)","previouslyFormattedCitation":"(Phillips &lt;i&gt;et al.&lt;/i&gt;, 2011; Wen &lt;i&gt;et al.&lt;/i&gt;, 2022)"},"properties":{"noteIndex":0},"schema":"https://github.com/citation-style-language/schema/raw/master/csl-citation.json"}</w:instrText>
      </w:r>
      <w:r w:rsidR="009D1104">
        <w:fldChar w:fldCharType="separate"/>
      </w:r>
      <w:r w:rsidR="009D1104" w:rsidRPr="009D1104">
        <w:rPr>
          <w:noProof/>
        </w:rPr>
        <w:t xml:space="preserve">(Phillips </w:t>
      </w:r>
      <w:r w:rsidR="009D1104" w:rsidRPr="009D1104">
        <w:rPr>
          <w:i/>
          <w:noProof/>
        </w:rPr>
        <w:t>et al.</w:t>
      </w:r>
      <w:r w:rsidR="009D1104" w:rsidRPr="009D1104">
        <w:rPr>
          <w:noProof/>
        </w:rPr>
        <w:t xml:space="preserve">, 2011; Wen </w:t>
      </w:r>
      <w:r w:rsidR="009D1104" w:rsidRPr="009D1104">
        <w:rPr>
          <w:i/>
          <w:noProof/>
        </w:rPr>
        <w:t>et al.</w:t>
      </w:r>
      <w:r w:rsidR="009D1104" w:rsidRPr="009D1104">
        <w:rPr>
          <w:noProof/>
        </w:rPr>
        <w:t>, 2022)</w:t>
      </w:r>
      <w:r w:rsidR="009D1104">
        <w:fldChar w:fldCharType="end"/>
      </w:r>
      <w:r w:rsidR="00C72D94">
        <w:t>.</w:t>
      </w:r>
      <w:r w:rsidR="001D26CA">
        <w:t xml:space="preserve"> </w:t>
      </w:r>
      <w:r w:rsidR="002548F5">
        <w:t xml:space="preserve">In principle, </w:t>
      </w:r>
      <w:r w:rsidR="00FB54EF">
        <w:t xml:space="preserve">plants cannot acquire nitrogen without </w:t>
      </w:r>
      <w:r w:rsidR="00CD5C63">
        <w:t xml:space="preserve">first </w:t>
      </w:r>
      <w:r w:rsidR="00FB54EF">
        <w:t>allocating carbon belowground, which implies an inherent carbon cost to the plant for acquiring nitrogen</w:t>
      </w:r>
      <w:r w:rsidR="00FA37A7">
        <w:t xml:space="preserve"> regardless of nitrogen acquisition strategy</w:t>
      </w:r>
      <w:r w:rsidR="00FB54EF">
        <w:t xml:space="preserve">. </w:t>
      </w:r>
      <w:r w:rsidR="00CD5C63">
        <w:t>These c</w:t>
      </w:r>
      <w:r w:rsidR="00FB54EF">
        <w:t xml:space="preserve">arbon costs </w:t>
      </w:r>
      <w:r w:rsidR="00FA37A7">
        <w:t xml:space="preserve">to acquire nitrogen have been shown to vary in species with different nitrogen acquisition strategies and </w:t>
      </w:r>
      <w:r w:rsidR="00CD5C63">
        <w:t>are</w:t>
      </w:r>
      <w:r w:rsidR="009D1104">
        <w:t xml:space="preserve"> </w:t>
      </w:r>
      <w:r w:rsidR="00FA37A7">
        <w:t xml:space="preserve">depend on external environmental factors </w:t>
      </w:r>
      <w:r w:rsidR="00FA37A7">
        <w:lastRenderedPageBreak/>
        <w:t>such as atmospheric CO</w:t>
      </w:r>
      <w:r w:rsidR="00FA37A7">
        <w:rPr>
          <w:vertAlign w:val="subscript"/>
        </w:rPr>
        <w:t>2</w:t>
      </w:r>
      <w:r w:rsidR="00FA37A7">
        <w:t>, light availability, and soil nutrient availability</w:t>
      </w:r>
      <w:r w:rsidR="009D1104">
        <w:t xml:space="preserve"> </w:t>
      </w:r>
      <w:r w:rsidR="009D1104">
        <w:fldChar w:fldCharType="begin" w:fldLock="1"/>
      </w:r>
      <w:r w:rsidR="009D1104">
        <w:instrText>ADDIN CSL_CITATION {"citationItems":[{"id":"ITEM-1","itemData":{"DOI":"10.1002/2014JG002660.Received","abstract":"Accurate projections of the future land carbon (C) sink by terrestrial biosphere models depend on how nutrient constraints on net primary production are represented. While nutrient limitation is nearly universal, current models do not have a C cost for plant nutrient acquisition. Also missing are symbiotic mycorrhizal fungi, which can consume up to 20% of net primary production and supply up to 50% of a plant’s nitrogen (N) uptake. Here we integrate simultaneous uptake and mycorrhizae into a cutting-edge plant N model—Fixation and Uptake of Nitrogen (FUN)—that can be coupled into terrestrial biosphere models. The C cost of N acquisition varies as a function of mycorrhizal type, with plants that support arbuscular mycorrhizae benefiting when N is relatively abundant and plants that support ectomycorrhizae benefiting when N is strongly limiting. Across six temperate forested sites (representing arbuscular mycorrhizal- and ectomycorrhizal-dominated stands and 176 site years), includingmultipath resistance improved the partitioning of N uptake between aboveground and belowground sources. Integrating mycorrhizae led to further improvements in predictions of N uptake from soil (R2 =0.69 increased to R2 =0.96) and from senescing leaves (R2 = 0.29 increased to R2 = 0.73) relative to the original model. On average, 5% and 9% of net primary production in arbuscular mycorrhizal- and ectomycorrhizal-dominated forests, respectively, was needed to support mycorrhizal-mediated acquisition of N. To the extent that resource constraints to net primary production are governed by similar trade-offs across all terrestrial ecosystems, integrating these improvements to FUN into terrestrial biosphere models should enhance predictions of the future land C sink.","author":[{"dropping-particle":"","family":"Brzostek","given":"Edward R","non-dropping-particle":"","parse-names":false,"suffix":""},{"dropping-particle":"","family":"Fisher","given":"Joshua B","non-dropping-particle":"","parse-names":false,"suffix":""},{"dropping-particle":"","family":"Phillips","given":"Richard P","non-dropping-particle":"","parse-names":false,"suffix":""}],"container-title":"Journal of Geophysical Research: Biogeosciences","id":"ITEM-1","issued":{"date-parts":[["2014"]]},"page":"1684-1697","title":"Modeling the carbon cost of plant nitrogen acquisition: Mycorrhizal trade-offs and multipath resistance uptake improve predictions of retranslocation","type":"article-journal","volume":"119"},"uris":["http://www.mendeley.com/documents/?uuid=d402da8e-476e-48bc-8d9c-7c76f7aa03a4"]},{"id":"ITEM-2","itemData":{"DOI":"10.1111/nph.14872","ISBN":"7476820487","ISSN":"0028-646X","abstract":"Land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author":[{"dropping-particle":"","family":"Terrer","given":"César","non-dropping-particle":"","parse-names":false,"suffix":""},{"dropping-particle":"","family":"Vicca","given":"Sara","non-dropping-particle":"","parse-names":false,"suffix":""},{"dropping-particle":"","family":"Stocker","given":"Benjamin D.","non-dropping-particle":"","parse-names":false,"suffix":""},{"dropping-particle":"","family":"Hungate","given":"Bruce A","non-dropping-particle":"","parse-names":false,"suffix":""},{"dropping-particle":"","family":"Phillips","given":"Richard P","non-dropping-particle":"","parse-names":false,"suffix":""},{"dropping-particle":"","family":"Reich","given":"Peter B","non-dropping-particle":"","parse-names":false,"suffix":""},{"dropping-particle":"","family":"Finzi","given":"Adrien C","non-dropping-particle":"","parse-names":false,"suffix":""},{"dropping-particle":"","family":"Prentice","given":"I Colin","non-dropping-particle":"","parse-names":false,"suffix":""}],"container-title":"New Phytologist","id":"ITEM-2","issue":"2","issued":{"date-parts":[["2018","1","6"]]},"page":"507-522","title":"Ecosystem responses to elevated &lt;scp&gt;CO&lt;/scp&gt; &lt;sub&gt;2&lt;/sub&gt; governed by plant–soil interactions and the cost of nitrogen acquisition","type":"article-journal","volume":"217"},"uris":["http://www.mendeley.com/documents/?uuid=f5a032e4-11bd-468b-88f1-a7a4ce482036"]},{"id":"ITEM-3","itemData":{"DOI":"10.3389/ffgc.2020.00043","ISSN":"2624893X","abstract":"Nutrient limitation is a key source of uncertainty in predicting terrestrial carbon (C) uptake. Models have begun to include nitrogen (N) dynamics; however, phosphorus (P), which can also limit or colimit net primary production in many ecosystems, is currently absent in most models. To meet this challenge, we integrated P dynamics into a cutting-edge plant nutrient uptake model (Fixation and Uptake of Nitrogen: FUN 2.0) that mechanistically tracks the C cost of N uptake from soil based on the cost of allocating C to leaf resorption and root/root-microbial uptake and the availability of N in soil. We incorporated the direct C cost of P uptake, as well as an N cost of synthesizing phosphatase enzymes to extract P from soil, into a new model formulation (FUN 3.0). We confronted and validated FUN 3.0 against empirical estimates of canopy, root, and soil P pools from 45 temperate forest plots in Indiana, USA, and 18 tropical dry forest plots located in Guanacaste, Costa Rica, that vary in P availability and distribution of arbuscular mycorrhizal and ectomycorrhizal associated trees. FUN 3.0 was able to accurately predict N and P retranslocation across the temperate and tropical forest sites (slopes of 0.95 and 0.92 for P and N retranslocation, respectively). Carbon costs for acquiring P were three times higher in tropical forest sites compared to temperate forest sites, driving overall higher C costs in tropical sites. In addition, the N costs for acquiring P in tropical forest sites lead to a substantial increase in N fixation to support phosphatase enzyme production. Sensitivity analyses showed that tropical sites appeared to be severely P limited, while the temperate sites showed evidence for co-limitation by N and P. Collectively, FUN 3.0 provides a novel framework for predicting coupled N and P limitation that earth system models can leverage to enhance predictions of ecosystem response to global change.","author":[{"dropping-particle":"","family":"Allen","given":"Kara","non-dropping-particle":"","parse-names":false,"suffix":""},{"dropping-particle":"","family":"Fisher","given":"Joshua B","non-dropping-particle":"","parse-names":false,"suffix":""},{"dropping-particle":"","family":"Phillips","given":"Richard P","non-dropping-particle":"","parse-names":false,"suffix":""},{"dropping-particle":"","family":"Powers","given":"Jennifer S","non-dropping-particle":"","parse-names":false,"suffix":""},{"dropping-particle":"","family":"Brzostek","given":"Edward R","non-dropping-particle":"","parse-names":false,"suffix":""}],"container-title":"Frontiers in Forests and Global Change","id":"ITEM-3","issue":"May","issued":{"date-parts":[["2020"]]},"page":"1-12","title":"Modeling the carbon cost of plant nitrogen and phosphorus uptake across temperate and tropical forests","type":"article-journal","volume":"3"},"uris":["http://www.mendeley.com/documents/?uuid=480420f1-268a-43c9-915f-67afb003b56a"]},{"id":"ITEM-4","itemData":{"DOI":"10.1093/jxb/erab253","ISSN":"0022-0957","abstract":"Plant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Botany","editor":[{"dropping-particle":"","family":"Rogers","given":"Alistair","non-dropping-particle":"","parse-names":false,"suffix":""}],"id":"ITEM-4","issue":"15","issued":{"date-parts":[["2021","7","28"]]},"page":"5766-5776","title":"Root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strategies","type":"article-journal","volume":"72"},"uris":["http://www.mendeley.com/documents/?uuid=233b0f00-9a30-4c3a-a2bb-5e67ae9c0e5f"]},{"id":"ITEM-5","itemData":{"DOI":"10.3389/fpls.2022.927435","abstract":"Photosynthetically derived carbon (C) is allocated belowground, allowing plants to obtain nutrients. However, less is known about the amount of nutrients acquired relative to the C allocated belowground, which is referred to as C efficiency for nutrient acquisition (CENA). Here, we examined how C efficiency for nitrogen (N) and phosphorus (P) acquisition varied between ryegrass ( Lolium perenne ) and clover ( Trifolium repens ) with and without P fertilization. A continuous 13 C-labeling method was applied to track belowground C allocation. Both species allocated nearly half of belowground C to rhizosphere respiration (49%), followed by root biomass (37%), and rhizodeposition (14%). With regard to N and P, CENA was higher for clover than for ryegrass, which remained higher after accounting for relatively low C costs associated with biological N 2 fixation. Phosphorus fertilization increased the C efficiency for P acquisition but decreased the C efficiency for N acquisition. A higher CENA for N and P in clover may be attributed to the greater rhizosphere priming on soil organic matter decomposition. Increased P availability with P fertilization could induce lower C allocation for P uptake but exacerbate soil N limitation, thereby making N uptake less C efficient. Overall, our study revealed that species-specific belowground C allocation and nutrient uptake efficiency depend on which nutrient is limited.","author":[{"dropping-particle":"","family":"Lu","given":"Jiayu","non-dropping-particle":"","parse-names":false,"suffix":""},{"dropping-particle":"","family":"Yang","given":"Jinfeng","non-dropping-particle":"","parse-names":false,"suffix":""},{"dropping-particle":"","family":"Keitel","given":"Claudia","non-dropping-particle":"","parse-names":false,"suffix":""},{"dropping-particle":"","family":"Yin","given":"Liming","non-dropping-particle":"","parse-names":false,"suffix":""},{"dropping-particle":"","family":"Wang","given":"Peng","non-dropping-particle":"","parse-names":false,"suffix":""},{"dropping-particle":"","family":"Cheng","given":"Weixin","non-dropping-particle":"","parse-names":false,"suffix":""},{"dropping-particle":"","family":"Dijkstra","given":"Feike A","non-dropping-particle":"","parse-names":false,"suffix":""}],"container-title":"Frontiers in Plant Science","id":"ITEM-5","issue":"June","issued":{"date-parts":[["2022"]]},"page":"1-9","title":"Belowground Carbon Efficiency for Nitrogen and Phosphorus Acquisition Varies Between Lolium perenne and Trifolium repens and Depends on Phosphorus Fertilization","type":"article-journal","volume":"13"},"uris":["http://www.mendeley.com/documents/?uuid=dfc9e40d-3479-48b7-8b2e-9c95537b5843"]}],"mendeley":{"formattedCitation":"(Brzostek &lt;i&gt;et al.&lt;/i&gt;, 2014; Terrer &lt;i&gt;et al.&lt;/i&gt;, 2018; Allen &lt;i&gt;et al.&lt;/i&gt;, 2020; Perkowski &lt;i&gt;et al.&lt;/i&gt;, 2021; Lu &lt;i&gt;et al.&lt;/i&gt;, 2022)","plainTextFormattedCitation":"(Brzostek et al., 2014; Terrer et al., 2018; Allen et al., 2020; Perkowski et al., 2021; Lu et al., 2022)","previouslyFormattedCitation":"(Brzostek &lt;i&gt;et al.&lt;/i&gt;, 2014; Terrer &lt;i&gt;et al.&lt;/i&gt;, 2018; Allen &lt;i&gt;et al.&lt;/i&gt;, 2020; Perkowski &lt;i&gt;et al.&lt;/i&gt;, 2021; Lu &lt;i&gt;et al.&lt;/i&gt;, 2022)"},"properties":{"noteIndex":0},"schema":"https://github.com/citation-style-language/schema/raw/master/csl-citation.json"}</w:instrText>
      </w:r>
      <w:r w:rsidR="009D1104">
        <w:fldChar w:fldCharType="separate"/>
      </w:r>
      <w:r w:rsidR="009D1104" w:rsidRPr="009D1104">
        <w:rPr>
          <w:noProof/>
        </w:rPr>
        <w:t xml:space="preserve">(Brzostek </w:t>
      </w:r>
      <w:r w:rsidR="009D1104" w:rsidRPr="009D1104">
        <w:rPr>
          <w:i/>
          <w:noProof/>
        </w:rPr>
        <w:t>et al.</w:t>
      </w:r>
      <w:r w:rsidR="009D1104" w:rsidRPr="009D1104">
        <w:rPr>
          <w:noProof/>
        </w:rPr>
        <w:t xml:space="preserve">, 2014; Terrer </w:t>
      </w:r>
      <w:r w:rsidR="009D1104" w:rsidRPr="009D1104">
        <w:rPr>
          <w:i/>
          <w:noProof/>
        </w:rPr>
        <w:t>et al.</w:t>
      </w:r>
      <w:r w:rsidR="009D1104" w:rsidRPr="009D1104">
        <w:rPr>
          <w:noProof/>
        </w:rPr>
        <w:t xml:space="preserve">, 2018; Allen </w:t>
      </w:r>
      <w:r w:rsidR="009D1104" w:rsidRPr="009D1104">
        <w:rPr>
          <w:i/>
          <w:noProof/>
        </w:rPr>
        <w:t>et al.</w:t>
      </w:r>
      <w:r w:rsidR="009D1104" w:rsidRPr="009D1104">
        <w:rPr>
          <w:noProof/>
        </w:rPr>
        <w:t xml:space="preserve">, 2020; Perkowski </w:t>
      </w:r>
      <w:r w:rsidR="009D1104" w:rsidRPr="009D1104">
        <w:rPr>
          <w:i/>
          <w:noProof/>
        </w:rPr>
        <w:t>et al.</w:t>
      </w:r>
      <w:r w:rsidR="009D1104" w:rsidRPr="009D1104">
        <w:rPr>
          <w:noProof/>
        </w:rPr>
        <w:t xml:space="preserve">, 2021; Lu </w:t>
      </w:r>
      <w:r w:rsidR="009D1104" w:rsidRPr="009D1104">
        <w:rPr>
          <w:i/>
          <w:noProof/>
        </w:rPr>
        <w:t>et al.</w:t>
      </w:r>
      <w:r w:rsidR="009D1104" w:rsidRPr="009D1104">
        <w:rPr>
          <w:noProof/>
        </w:rPr>
        <w:t>, 2022)</w:t>
      </w:r>
      <w:r w:rsidR="009D1104">
        <w:fldChar w:fldCharType="end"/>
      </w:r>
      <w:r w:rsidR="00FA37A7">
        <w:t>.</w:t>
      </w:r>
    </w:p>
    <w:p w14:paraId="4112855A" w14:textId="00F07247" w:rsidR="00DA60ED" w:rsidRDefault="00EC01F6" w:rsidP="00D8588A">
      <w:pPr>
        <w:spacing w:line="480" w:lineRule="auto"/>
        <w:ind w:firstLine="720"/>
      </w:pPr>
      <w:r>
        <w:t xml:space="preserve">Photosynthesis is </w:t>
      </w:r>
      <w:r w:rsidR="001D26CA">
        <w:t xml:space="preserve">a </w:t>
      </w:r>
      <w:r w:rsidR="00DE5D3F">
        <w:t>second</w:t>
      </w:r>
      <w:r>
        <w:t xml:space="preserve"> process in terrestrial systems where carbon and nitrogen cycles are linked. </w:t>
      </w:r>
      <w:r w:rsidR="005D006F">
        <w:t>Photosynthesis links carbon and nitrogen cycles by fixing carbon dioxide drawn in from the atmosphere to simple sugars through a series of light dependent and independent reactions that have high nitrogen requirements to build and maintain</w:t>
      </w:r>
      <w:r w:rsidR="00D32CFF">
        <w:t xml:space="preserve">. </w:t>
      </w:r>
      <w:r w:rsidR="00FA37A7">
        <w:t xml:space="preserve">Simple sugars get used as substrate for respiration, are allocated to structures that support storage and growth, or can be allocated belowground to acquire nitrogen or </w:t>
      </w:r>
      <w:r w:rsidR="003A4D07">
        <w:t>other soil-derived resources</w:t>
      </w:r>
      <w:r w:rsidR="00CD5C63">
        <w:t xml:space="preserve"> </w:t>
      </w:r>
      <w:r w:rsidR="00CD5C63">
        <w:fldChar w:fldCharType="begin" w:fldLock="1"/>
      </w:r>
      <w:r w:rsidR="007E56DC">
        <w:instrText>ADDIN CSL_CITATION {"citationItems":[{"id":"ITEM-1","itemData":{"ISBN":"0878938664","author":[{"dropping-particle":"","family":"Taiz","given":"Lincoln","non-dropping-particle":"","parse-names":false,"suffix":""},{"dropping-particle":"","family":"Zeiger","given":"Eduardo","non-dropping-particle":"","parse-names":false,"suffix":""}],"edition":"Fifth","id":"ITEM-1","issued":{"date-parts":[["2010"]]},"publisher":"Sinauer","publisher-place":"Sunderland, Massachusetts","title":"Plant physiology","type":"book"},"uris":["http://www.mendeley.com/documents/?uuid=a30e8c0f-3451-475e-a67d-d8d4d9915f2f"]}],"mendeley":{"formattedCitation":"(Taiz &amp; Zeiger, 2010)","plainTextFormattedCitation":"(Taiz &amp; Zeiger, 2010)","previouslyFormattedCitation":"(Taiz &amp; Zeiger, 2010)"},"properties":{"noteIndex":0},"schema":"https://github.com/citation-style-language/schema/raw/master/csl-citation.json"}</w:instrText>
      </w:r>
      <w:r w:rsidR="00CD5C63">
        <w:fldChar w:fldCharType="separate"/>
      </w:r>
      <w:r w:rsidR="00CD5C63" w:rsidRPr="00CD5C63">
        <w:rPr>
          <w:noProof/>
        </w:rPr>
        <w:t>(Taiz &amp; Zeiger, 2010)</w:t>
      </w:r>
      <w:r w:rsidR="00CD5C63">
        <w:fldChar w:fldCharType="end"/>
      </w:r>
      <w:r w:rsidR="003A4D07">
        <w:t xml:space="preserve">. Plants are well known to acclimate their photosynthetic processes to external environmental factors such as </w:t>
      </w:r>
      <w:r>
        <w:t>CO</w:t>
      </w:r>
      <w:r>
        <w:rPr>
          <w:vertAlign w:val="subscript"/>
        </w:rPr>
        <w:t>2</w:t>
      </w:r>
      <w:r w:rsidR="009D1104">
        <w:t xml:space="preserve"> </w:t>
      </w:r>
      <w:r w:rsidR="009D1104">
        <w:fldChar w:fldCharType="begin" w:fldLock="1"/>
      </w:r>
      <w:r w:rsidR="009D1104">
        <w:instrText>ADDIN CSL_CITATION {"citationItems":[{"id":"ITEM-1","itemData":{"DOI":"10.1111/nph.17802","ISSN":"14698137","PMID":"34657301","abstract":"Generalised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author":[{"dropping-particle":"","family":"Poorter","given":"Hendrik","non-dropping-particle":"","parse-names":false,"suffix":""},{"dropping-particle":"","family":"Knopf","given":"Oliver","non-dropping-particle":"","parse-names":false,"suffix":""},{"dropping-particle":"","family":"Wright","given":"Ian J","non-dropping-particle":"","parse-names":false,"suffix":""},{"dropping-particle":"","family":"Temme","given":"Andries A","non-dropping-particle":"","parse-names":false,"suffix":""},{"dropping-particle":"","family":"Hogewoning","given":"Sander W","non-dropping-particle":"","parse-names":false,"suffix":""},{"dropping-particle":"","family":"Graf","given":"Alexander","non-dropping-particle":"","parse-names":false,"suffix":""},{"dropping-particle":"","family":"Cernusak","given":"Lucas A","non-dropping-particle":"","parse-names":false,"suffix":""},{"dropping-particle":"","family":"Pons","given":"Thijs L","non-dropping-particle":"","parse-names":false,"suffix":""}],"container-title":"New Phytologist","id":"ITEM-1","issue":"4","issued":{"date-parts":[["2022"]]},"page":"1560-1596","title":"A meta-analysis of responses of C3 plants to atmospheric CO2: dose–response curves for 85 traits ranging from the molecular to the whole-plant level","type":"article-journal","volume":"233"},"uris":["http://www.mendeley.com/documents/?uuid=e206fbac-5f81-4b6c-b009-89d7b2066fdb"]}],"mendeley":{"formattedCitation":"(Poorter &lt;i&gt;et al.&lt;/i&gt;, 2022)","plainTextFormattedCitation":"(Poorter et al., 2022)","previouslyFormattedCitation":"(Poorter &lt;i&gt;et al.&lt;/i&gt;, 2022)"},"properties":{"noteIndex":0},"schema":"https://github.com/citation-style-language/schema/raw/master/csl-citation.json"}</w:instrText>
      </w:r>
      <w:r w:rsidR="009D1104">
        <w:fldChar w:fldCharType="separate"/>
      </w:r>
      <w:r w:rsidR="009D1104" w:rsidRPr="009D1104">
        <w:rPr>
          <w:noProof/>
        </w:rPr>
        <w:t xml:space="preserve">(Poorter </w:t>
      </w:r>
      <w:r w:rsidR="009D1104" w:rsidRPr="009D1104">
        <w:rPr>
          <w:i/>
          <w:noProof/>
        </w:rPr>
        <w:t>et al.</w:t>
      </w:r>
      <w:r w:rsidR="009D1104" w:rsidRPr="009D1104">
        <w:rPr>
          <w:noProof/>
        </w:rPr>
        <w:t>, 2022)</w:t>
      </w:r>
      <w:r w:rsidR="009D1104">
        <w:fldChar w:fldCharType="end"/>
      </w:r>
      <w:r>
        <w:t>, temperatur</w:t>
      </w:r>
      <w:r w:rsidR="00A3142C">
        <w:t>e</w:t>
      </w:r>
      <w:r w:rsidR="009D1104">
        <w:t xml:space="preserve"> </w:t>
      </w:r>
      <w:r w:rsidR="009D1104">
        <w:fldChar w:fldCharType="begin" w:fldLock="1"/>
      </w:r>
      <w:r w:rsidR="009D1104">
        <w:instrText>ADDIN CSL_CITATION {"citationItems":[{"id":"ITEM-1","itemData":{"DOI":"10.1111/j.1365-2486.2012.02797.x","ISSN":"13541013","PMID":"23504720","abstract":"To realistically simulate climate feedbacks from the land surface to the atmosphere, models must replicate the responses of plants to environmental changes. Several processes, operating at various scales, cause the responses of photosynthesis and plant respiration to temperature and CO2 to change over time of exposure to new or changing environmental conditions. Here, we review the latest empirical evidence that short-term responses of plant carbon exchange rates to temperature and CO2 are modified by plant photosynthetic and respiratory acclimation as well as biogeochemical feedbacks. We assess the frequency with which these responses have been incorporated into vegetation models, and highlight recently designed algorithms that can facilitate their incorporation. Few models currently include representations of the long-term plant responses that have been recorded by empirical studies, likely because these responses are still poorly understood at scales relevant for models. Studies show that, at a regional scale, simulated carbon flux between the atmosphere and vegetation can dramatically differ between versions of models that do and do not include acclimation. However, the realism of these results is difficult to evaluate, as algorithm development is still in an early stage, and a limited number of data are available. We provide a series of recommendations that suggest how a combination of empirical and modeling studies can produce mechanistic algorithms that will realistically simulate longer term responses within global-scale models. © 2012 Blackwell Publishing Ltd.","author":[{"dropping-particle":"","family":"Smith","given":"Nicholas G","non-dropping-particle":"","parse-names":false,"suffix":""},{"dropping-particle":"","family":"Dukes","given":"Jeffrey S","non-dropping-particle":"","parse-names":false,"suffix":""}],"container-title":"Global Change Biology","id":"ITEM-1","issue":"1","issued":{"date-parts":[["2013"]]},"page":"45-63","title":"Plant respiration and photosynthesis in global-scale models: Incorporating acclimation to temperature and CO&lt;sub&gt;2&lt;/sub&gt;","type":"article-journal","volume":"19"},"uris":["http://www.mendeley.com/documents/?uuid=b45ebbbe-9cfa-41ef-9337-8bc2bfdfb16b"]}],"mendeley":{"formattedCitation":"(Smith &amp; Dukes, 2013)","plainTextFormattedCitation":"(Smith &amp; Dukes, 2013)","previouslyFormattedCitation":"(Smith &amp; Dukes, 2013)"},"properties":{"noteIndex":0},"schema":"https://github.com/citation-style-language/schema/raw/master/csl-citation.json"}</w:instrText>
      </w:r>
      <w:r w:rsidR="009D1104">
        <w:fldChar w:fldCharType="separate"/>
      </w:r>
      <w:r w:rsidR="009D1104" w:rsidRPr="009D1104">
        <w:rPr>
          <w:noProof/>
        </w:rPr>
        <w:t>(Smith &amp; Dukes, 2013)</w:t>
      </w:r>
      <w:r w:rsidR="009D1104">
        <w:fldChar w:fldCharType="end"/>
      </w:r>
      <w:r>
        <w:t>, light availability</w:t>
      </w:r>
      <w:r w:rsidR="009D1104">
        <w:t xml:space="preserve"> </w:t>
      </w:r>
      <w:r w:rsidR="009D1104">
        <w:fldChar w:fldCharType="begin" w:fldLock="1"/>
      </w:r>
      <w:r w:rsidR="009D1104">
        <w:instrText>ADDIN CSL_CITATION {"citationItems":[{"id":"ITEM-1","itemData":{"DOI":"10.1111/nph.15754","ISSN":"14698137","PMID":"30802971","abstract":"By means of meta-analyses we determined how 70 traits related to plant anatomy, morphology, chemistry, physiology, growth and reproduction are affected by daily light integral (DLI; mol photons m−2 d−1). A large database including 500 experiments with 760 plant species enabled us to determine generalized dose–response curves. Many traits increase with DLI in a saturating fashion. Some showed a more than 10-fold increase over the DLI range of 1–50 mol m−2 d−1, such as the number of seeds produced per plant and the actual rate of photosynthesis. Strong decreases with DLI (up to three-fold) were observed for leaf area ratio and leaf payback time. Plasticity differences among species groups were generally small compared with the overall responses to DLI. However, for a number of traits, including photosynthetic capacity and realized growth, we found woody and shade-tolerant species to have lower plasticity. We further conclude that the direction and degree of trait changes adheres with responses to plant density and to vertical light gradients within plant canopies. This synthesis provides a strong quantitative basis for understanding plant acclimation to light, from molecular to whole plant responses, but also identifies the variables that currently form weak spots in our knowledge, such as respiration and reproductive characteristics.","author":[{"dropping-particle":"","family":"Poorter","given":"Hendrik","non-dropping-particle":"","parse-names":false,"suffix":""},{"dropping-particle":"","family":"Niinemets","given":"Ülo","non-dropping-particle":"","parse-names":false,"suffix":""},{"dropping-particle":"","family":"Ntagkas","given":"Nikolaos","non-dropping-particle":"","parse-names":false,"suffix":""},{"dropping-particle":"","family":"Siebenkäs","given":"Alrun","non-dropping-particle":"","parse-names":false,"suffix":""},{"dropping-particle":"","family":"Mäenpää","given":"Maarit","non-dropping-particle":"","parse-names":false,"suffix":""},{"dropping-particle":"","family":"Matsubara","given":"Shizue","non-dropping-particle":"","parse-names":false,"suffix":""},{"dropping-particle":"","family":"Pons","given":"Thijs L.","non-dropping-particle":"","parse-names":false,"suffix":""}],"container-title":"New Phytologist","id":"ITEM-1","issue":"3","issued":{"date-parts":[["2019"]]},"page":"1073-1105","title":"A meta-analysis of plant responses to light intensity for 70 traits ranging from molecules to whole plant performance","type":"article-journal","volume":"223"},"uris":["http://www.mendeley.com/documents/?uuid=86a18846-91e4-4117-9a34-18208cff398a"]}],"mendeley":{"formattedCitation":"(Poorter &lt;i&gt;et al.&lt;/i&gt;, 2019)","plainTextFormattedCitation":"(Poorter et al., 2019)","previouslyFormattedCitation":"(Poorter &lt;i&gt;et al.&lt;/i&gt;, 2019)"},"properties":{"noteIndex":0},"schema":"https://github.com/citation-style-language/schema/raw/master/csl-citation.json"}</w:instrText>
      </w:r>
      <w:r w:rsidR="009D1104">
        <w:fldChar w:fldCharType="separate"/>
      </w:r>
      <w:r w:rsidR="009D1104" w:rsidRPr="009D1104">
        <w:rPr>
          <w:noProof/>
        </w:rPr>
        <w:t xml:space="preserve">(Poorter </w:t>
      </w:r>
      <w:r w:rsidR="009D1104" w:rsidRPr="009D1104">
        <w:rPr>
          <w:i/>
          <w:noProof/>
        </w:rPr>
        <w:t>et al.</w:t>
      </w:r>
      <w:r w:rsidR="009D1104" w:rsidRPr="009D1104">
        <w:rPr>
          <w:noProof/>
        </w:rPr>
        <w:t>, 2019)</w:t>
      </w:r>
      <w:r w:rsidR="009D1104">
        <w:fldChar w:fldCharType="end"/>
      </w:r>
      <w:r>
        <w:t xml:space="preserve">, and soil resource availability </w:t>
      </w:r>
      <w:commentRangeStart w:id="2"/>
      <w:r w:rsidR="00D8588A">
        <w:fldChar w:fldCharType="begin" w:fldLock="1"/>
      </w:r>
      <w:r w:rsidR="00D8588A">
        <w:instrText>ADDIN CSL_CITATION {"citationItems":[{"id":"ITEM-1","itemData":{"DOI":"10.1038/s42003-021-01985-7","ISBN":"4200302101","ISSN":"2399-3642","PMID":"33846550","abstract":"There is huge uncertainty about how global exchanges of carbon between the atmosphere and land will respond to continuing environmental change. A better representation of photosynthetic capacity is required for Earth System models to simulate carbon assimilation reliably. Here we use a global leaf-trait dataset to test whether photosynthetic capacity is quantitatively predictable from climate, based on optimality principles; and to explore how this prediction is modified by soil properties, including indices of nitrogen and phosphorus availability, measured in situ. The maximum rate of carboxylation standardized to 25 °C ( V cmax25 ) was found to be proportional to growing-season irradiance, and to increase—as predicted—towards both colder and drier climates. Individual species’ departures from predicted V cmax25 covaried with area-based leaf nitrogen ( N area ) but community-mean V cmax25 was unrelated to N area , which in turn was unrelated to the soil C:N ratio. In contrast, leaves with low area-based phosphorus ( P area ) had low V cmax25 (both between and within communities), and P area increased with total soil P. These findings do not support the assumption, adopted in some ecosystem and Earth System models, that leaf-level photosynthetic capacity depends on soil N supply. They do, however, support a previously-noted relationship between photosynthesis and soil P supply.","author":[{"dropping-particle":"","family":"Peng","given":"Yunke","non-dropping-particle":"","parse-names":false,"suffix":""},{"dropping-particle":"","family":"Bloomfield","given":"Keith J","non-dropping-particle":"","parse-names":false,"suffix":""},{"dropping-particle":"","family":"Cernusak","given":"Lucas A","non-dropping-particle":"","parse-names":false,"suffix":""},{"dropping-particle":"","family":"Domingues","given":"Tomas F","non-dropping-particle":"","parse-names":false,"suffix":""},{"dropping-particle":"","family":"Prentice","given":"Iain Colin","non-dropping-particle":"","parse-names":false,"suffix":""}],"container-title":"Communications Biology","id":"ITEM-1","issue":"1","issued":{"date-parts":[["2021","12","12"]]},"page":"462","title":"Global climate and nutrient controls of photosynthetic capacity","type":"article-journal","volume":"4"},"uris":["http://www.mendeley.com/documents/?uuid=3ef8e4be-d782-4101-b3db-1a91b9992fc1"]}],"mendeley":{"formattedCitation":"(Peng &lt;i&gt;et al.&lt;/i&gt;, 2021)","plainTextFormattedCitation":"(Peng et al., 2021)","previouslyFormattedCitation":"(Peng &lt;i&gt;et al.&lt;/i&gt;, 2021)"},"properties":{"noteIndex":0},"schema":"https://github.com/citation-style-language/schema/raw/master/csl-citation.json"}</w:instrText>
      </w:r>
      <w:r w:rsidR="00D8588A">
        <w:fldChar w:fldCharType="separate"/>
      </w:r>
      <w:r w:rsidR="00D8588A" w:rsidRPr="00D8588A">
        <w:rPr>
          <w:noProof/>
        </w:rPr>
        <w:t xml:space="preserve">(Peng </w:t>
      </w:r>
      <w:r w:rsidR="00D8588A" w:rsidRPr="00D8588A">
        <w:rPr>
          <w:i/>
          <w:noProof/>
        </w:rPr>
        <w:t>et al.</w:t>
      </w:r>
      <w:r w:rsidR="00D8588A" w:rsidRPr="00D8588A">
        <w:rPr>
          <w:noProof/>
        </w:rPr>
        <w:t>, 2021)</w:t>
      </w:r>
      <w:r w:rsidR="00D8588A">
        <w:fldChar w:fldCharType="end"/>
      </w:r>
      <w:commentRangeEnd w:id="2"/>
      <w:r w:rsidR="00CD5C63">
        <w:rPr>
          <w:rStyle w:val="CommentReference"/>
          <w:rFonts w:eastAsia="Times New Roman" w:cs="Times New Roman"/>
        </w:rPr>
        <w:commentReference w:id="2"/>
      </w:r>
      <w:r w:rsidR="003A4D07">
        <w:t>.</w:t>
      </w:r>
    </w:p>
    <w:p w14:paraId="2FA6F503" w14:textId="38E93CA7" w:rsidR="00CD5C63" w:rsidRDefault="00562F5D" w:rsidP="00CD5C63">
      <w:pPr>
        <w:spacing w:line="480" w:lineRule="auto"/>
        <w:ind w:firstLine="720"/>
      </w:pPr>
      <w:r>
        <w:t xml:space="preserve">Photosynthetic least-cost theory provides a potential universal framework for understanding </w:t>
      </w:r>
      <w:r w:rsidR="00CD5C63">
        <w:t>leaf</w:t>
      </w:r>
      <w:r>
        <w:t xml:space="preserve"> acclimation </w:t>
      </w:r>
      <w:r w:rsidR="008B104C">
        <w:t xml:space="preserve">responses to changing environments </w:t>
      </w:r>
      <w:r w:rsidR="008B104C">
        <w:fldChar w:fldCharType="begin" w:fldLock="1"/>
      </w:r>
      <w:r>
        <w:instrText>ADDIN CSL_CITATION {"citationItems":[{"id":"ITEM-1","itemData":{"DOI":"10.1111/nph.17558","ISSN":"14698137","PMID":"34131932","abstract":"Global vegetation and land-surface models embody interdisciplinary scientific understanding of the behaviour of plants and ecosystems, and are indispensable to project the impacts of environmental change on vegetation and the interactions between vegetation and climate. However, systematic errors and persistently large differences among carbon and water cycle projections by different models highlight the limitations of current process formulations. In this review, focusing on core plant functions in the terrestrial carbon and water cycles, we show how unifying hypotheses derived from eco-evolutionary optimality (EEO) principles can provide novel, parameter-sparse representations of plant and vegetation processes. We present case studies that demonstrate how EEO generates parsimonious representations of core, leaf-level processes that are individually testable and supported by evidence. EEO approaches to photosynthesis and primary production, dark respiration and stomatal behaviour are ripe for implementation in global models. EEO approaches to other important traits, including the leaf economics spectrum and applications of EEO at the community level are active research areas. Independently tested modules emerging from EEO studies could profitably be integrated into modelling frameworks that account for the multiple time scales on which plants and plant communities adjust to environmental change.","author":[{"dropping-particle":"","family":"Harrison","given":"Sandy P","non-dropping-particle":"","parse-names":false,"suffix":""},{"dropping-particle":"","family":"Cramer","given":"Wolfgang","non-dropping-particle":"","parse-names":false,"suffix":""},{"dropping-particle":"","family":"Franklin","given":"Oskar","non-dropping-particle":"","parse-names":false,"suffix":""},{"dropping-particle":"","family":"Prentice","given":"Iain Colin","non-dropping-particle":"","parse-names":false,"suffix":""},{"dropping-particle":"","family":"Wang","given":"Han","non-dropping-particle":"","parse-names":false,"suffix":""},{"dropping-particle":"","family":"Brännström","given":"Åke","non-dropping-particle":"","parse-names":false,"suffix":""},{"dropping-particle":"","family":"Boer","given":"Hugo","non-dropping-particle":"de","parse-names":false,"suffix":""},{"dropping-particle":"","family":"Dieckmann","given":"Ulf","non-dropping-particle":"","parse-names":false,"suffix":""},{"dropping-particle":"","family":"Joshi","given":"Jaideep","non-dropping-particle":"","parse-names":false,"suffix":""},{"dropping-particle":"","family":"Keenan","given":"Trevor F","non-dropping-particle":"","parse-names":false,"suffix":""},{"dropping-particle":"","family":"Lavergne","given":"Aliénor","non-dropping-particle":"","parse-names":false,"suffix":""},{"dropping-particle":"","family":"Manzoni","given":"Stefano","non-dropping-particle":"","parse-names":false,"suffix":""},{"dropping-particle":"","family":"Mengoli","given":"Giulia","non-dropping-particle":"","parse-names":false,"suffix":""},{"dropping-particle":"","family":"Morfopoulos","given":"Catherine","non-dropping-particle":"","parse-names":false,"suffix":""},{"dropping-particle":"","family":"Peñuelas","given":"Josep","non-dropping-particle":"","parse-names":false,"suffix":""},{"dropping-particle":"","family":"Pietsch","given":"Stephan","non-dropping-particle":"","parse-names":false,"suffix":""},{"dropping-particle":"","family":"Rebel","given":"Karin T","non-dropping-particle":"","parse-names":false,"suffix":""},{"dropping-particle":"","family":"Ryu","given":"Youngryel","non-dropping-particle":"","parse-names":false,"suffix":""},{"dropping-particle":"","family":"Smith","given":"Nicholas G","non-dropping-particle":"","parse-names":false,"suffix":""},{"dropping-particle":"","family":"Stocker","given":"Benjamin D","non-dropping-particle":"","parse-names":false,"suffix":""},{"dropping-particle":"","family":"Wright","given":"Ian J","non-dropping-particle":"","parse-names":false,"suffix":""}],"container-title":"New Phytologist","id":"ITEM-1","issue":"6","issued":{"date-parts":[["2021"]]},"page":"2125-2141","title":"Eco-evolutionary optimality as a means to improve vegetation and land-surface models","type":"article-journal","volume":"231"},"uris":["http://www.mendeley.com/documents/?uuid=2837baf0-53ee-43fe-941a-4c071cdb25c8"]}],"mendeley":{"formattedCitation":"(Harrison &lt;i&gt;et al.&lt;/i&gt;, 2021)","plainTextFormattedCitation":"(Harrison et al., 2021)","previouslyFormattedCitation":"(Harrison &lt;i&gt;et al.&lt;/i&gt;, 2021)"},"properties":{"noteIndex":0},"schema":"https://github.com/citation-style-language/schema/raw/master/csl-citation.json"}</w:instrText>
      </w:r>
      <w:r w:rsidR="008B104C">
        <w:fldChar w:fldCharType="separate"/>
      </w:r>
      <w:r w:rsidR="008B104C" w:rsidRPr="008B104C">
        <w:rPr>
          <w:noProof/>
        </w:rPr>
        <w:t xml:space="preserve">(Harrison </w:t>
      </w:r>
      <w:r w:rsidR="008B104C" w:rsidRPr="008B104C">
        <w:rPr>
          <w:i/>
          <w:noProof/>
        </w:rPr>
        <w:t>et al.</w:t>
      </w:r>
      <w:r w:rsidR="008B104C" w:rsidRPr="008B104C">
        <w:rPr>
          <w:noProof/>
        </w:rPr>
        <w:t>, 2021)</w:t>
      </w:r>
      <w:r w:rsidR="008B104C">
        <w:fldChar w:fldCharType="end"/>
      </w:r>
      <w:r w:rsidR="008B104C">
        <w:t xml:space="preserve">. </w:t>
      </w:r>
      <w:r>
        <w:t xml:space="preserve">First principles of photosynthetic least-cost theory posit </w:t>
      </w:r>
      <w:r w:rsidR="00DA60ED">
        <w:t xml:space="preserve">that </w:t>
      </w:r>
      <w:r w:rsidR="00CD5C63">
        <w:t xml:space="preserve">leaves </w:t>
      </w:r>
      <w:r w:rsidR="00DA60ED">
        <w:t xml:space="preserve">acclimate to changing environments by </w:t>
      </w:r>
      <w:r w:rsidR="00CD5C63">
        <w:t xml:space="preserve">maximizing light use efficiency at the lowest summed cost of nitrogen and water use </w:t>
      </w:r>
      <w:r>
        <w:fldChar w:fldCharType="begin" w:fldLock="1"/>
      </w:r>
      <w:r>
        <w:instrText>ADDIN CSL_CITATION {"citationItems":[{"id":"ITEM-1","itemData":{"DOI":"10.1111/ele.12211","ISSN":"1461023X","abstract":"A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Letters","id":"ITEM-1","issue":"1","issued":{"date-parts":[["2014","1"]]},"page":"82-91","title":"Balancing the costs of carbon gain and water transport: testing a new theoretical framework for plant functional ecology","type":"article-journal","volume":"17"},"uris":["http://www.mendeley.com/documents/?uuid=e847e008-126f-46c3-a215-d3160662c7ab"]},{"id":"ITEM-2","itemData":{"DOI":"0003-0147/2003/16101-010387","author":[{"dropping-particle":"","family":"Wright","given":"Ian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Naturalist","id":"ITEM-2","issue":"1","issued":{"date-parts":[["2003"]]},"page":"98-111","title":"Least-cost input mixtures of water and nitrogen for photosynthesis","type":"article-journal","volume":"161"},"uris":["http://www.mendeley.com/documents/?uuid=e792122e-1fd1-4c1a-9d09-7bd7a13fee68"]}],"mendeley":{"formattedCitation":"(Wright &lt;i&gt;et al.&lt;/i&gt;, 2003; Prentice &lt;i&gt;et al.&lt;/i&gt;, 2014)","plainTextFormattedCitation":"(Wright et al., 2003; Prentice et al., 2014)","previouslyFormattedCitation":"(Wright &lt;i&gt;et al.&lt;/i&gt;, 2003; Prentice &lt;i&gt;et al.&lt;/i&gt;, 2014)"},"properties":{"noteIndex":0},"schema":"https://github.com/citation-style-language/schema/raw/master/csl-citation.json"}</w:instrText>
      </w:r>
      <w:r>
        <w:fldChar w:fldCharType="separate"/>
      </w:r>
      <w:r w:rsidRPr="00562F5D">
        <w:rPr>
          <w:noProof/>
        </w:rPr>
        <w:t xml:space="preserve">(Wright </w:t>
      </w:r>
      <w:r w:rsidRPr="00562F5D">
        <w:rPr>
          <w:i/>
          <w:noProof/>
        </w:rPr>
        <w:t>et al.</w:t>
      </w:r>
      <w:r w:rsidRPr="00562F5D">
        <w:rPr>
          <w:noProof/>
        </w:rPr>
        <w:t xml:space="preserve">, 2003; Prentice </w:t>
      </w:r>
      <w:r w:rsidRPr="00562F5D">
        <w:rPr>
          <w:i/>
          <w:noProof/>
        </w:rPr>
        <w:t>et al.</w:t>
      </w:r>
      <w:r w:rsidRPr="00562F5D">
        <w:rPr>
          <w:noProof/>
        </w:rPr>
        <w:t>, 2014)</w:t>
      </w:r>
      <w:r>
        <w:fldChar w:fldCharType="end"/>
      </w:r>
      <w:r w:rsidR="00DA60ED">
        <w:t xml:space="preserve">. </w:t>
      </w:r>
      <w:r w:rsidR="00DA60ED">
        <w:t>The theory</w:t>
      </w:r>
      <w:r>
        <w:t xml:space="preserve"> also</w:t>
      </w:r>
      <w:r w:rsidR="00DA60ED">
        <w:t xml:space="preserve"> suggests that costs associated with </w:t>
      </w:r>
      <w:r w:rsidR="00CD5C63">
        <w:t xml:space="preserve">leaf </w:t>
      </w:r>
      <w:r w:rsidR="00DA60ED">
        <w:t>nitrogen and water use are substitutable, such that inefficient use</w:t>
      </w:r>
      <w:r w:rsidR="00DA60ED">
        <w:t>, or less costly, use</w:t>
      </w:r>
      <w:r w:rsidR="00DA60ED">
        <w:t xml:space="preserve"> of a more abundant resource can be sacrificed for more efficient</w:t>
      </w:r>
      <w:r w:rsidR="00DA60ED">
        <w:t>, or more costly, use</w:t>
      </w:r>
      <w:r w:rsidR="00DA60ED">
        <w:t xml:space="preserve"> of a less abundant resource</w:t>
      </w:r>
      <w:r w:rsidR="00DA60ED">
        <w:t>. For example, an increase in soil nitrogen availability may induce an acclimation response whereby plants achieve a given photosynthetic rate at less efficient nitrogen use and more efficient water use</w:t>
      </w:r>
      <w:r w:rsidR="00CD5C63">
        <w:t>, presumably due to a reduction in the carbon cost of nitrogen acquisition with increasing soil nitrogen availability</w:t>
      </w:r>
      <w:r>
        <w:t xml:space="preserve"> (Perkowski et al. 2021)</w:t>
      </w:r>
      <w:r w:rsidR="00DA60ED">
        <w:t>.</w:t>
      </w:r>
    </w:p>
    <w:p w14:paraId="06C227D5" w14:textId="0B9C3245" w:rsidR="00690EDA" w:rsidRDefault="007E56DC" w:rsidP="00571A5C">
      <w:pPr>
        <w:spacing w:line="480" w:lineRule="auto"/>
        <w:ind w:firstLine="720"/>
      </w:pPr>
      <w:r>
        <w:lastRenderedPageBreak/>
        <w:t xml:space="preserve">Leaf acclimation responses expected from photosynthetic least-cost theory may depend on </w:t>
      </w:r>
      <w:r w:rsidR="00C31CF3">
        <w:t xml:space="preserve">whole plant acclimation responses to changing environments. For example, nutrient limited systems </w:t>
      </w:r>
      <w:r w:rsidR="00571A5C">
        <w:t>are</w:t>
      </w:r>
      <w:r w:rsidR="00C31CF3">
        <w:t xml:space="preserve"> expected to have higher demand to allocate nitrogen to structures that support whole plant growth compared to demand to allocate nitrogen to build and maintain photosynthetic machinery. </w:t>
      </w:r>
      <w:r w:rsidR="00690EDA">
        <w:t>In such cases where changing environments invoke stronger whole plant acclimation responses than leaf acclimation responses (e.g.,</w:t>
      </w:r>
      <w:r w:rsidR="00571A5C">
        <w:t xml:space="preserve"> nitrogen availability;</w:t>
      </w:r>
      <w:r w:rsidR="00690EDA">
        <w:t xml:space="preserve"> </w:t>
      </w:r>
      <w:r w:rsidR="00690EDA">
        <w:fldChar w:fldCharType="begin" w:fldLock="1"/>
      </w:r>
      <w:r w:rsidR="00690EDA">
        <w:instrText>ADDIN CSL_CITATION {"citationItems":[{"id":"ITEM-1","itemData":{"DOI":"10.1111/gcb.15071","ISSN":"1354-1013","abstract":"A mechanistic understanding of plant photosynthetic response is needed to reliably predict changes in terrestrial carbon (C) gain under conditions of chronically elevated atmospheric nitrogen (N) deposition. Here, using 2,683 observations from 240 jour- 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author":[{"dropping-particle":"","family":"Liang","given":"Xingyun","non-dropping-particle":"","parse-names":false,"suffix":""},{"dropping-particle":"","family":"Zhang","given":"Tong","non-dropping-particle":"","parse-names":false,"suffix":""},{"dropping-particle":"","family":"Lu","given":"Xiankai","non-dropping-particle":"","parse-names":false,"suffix":""},{"dropping-particle":"","family":"Ellsworth","given":"David S","non-dropping-particle":"","parse-names":false,"suffix":""},{"dropping-particle":"","family":"BassiriRad","given":"Hormoz","non-dropping-particle":"","parse-names":false,"suffix":""},{"dropping-particle":"","family":"You","given":"Chengming","non-dropping-particle":"","parse-names":false,"suffix":""},{"dropping-particle":"","family":"Wang","given":"Dong","non-dropping-particle":"","parse-names":false,"suffix":""},{"dropping-particle":"","family":"He","given":"Pengcheng","non-dropping-particle":"","parse-names":false,"suffix":""},{"dropping-particle":"","family":"Deng","given":"Qi","non-dropping-particle":"","parse-names":false,"suffix":""},{"dropping-particle":"","family":"Liu","given":"Hui","non-dropping-particle":"","parse-names":false,"suffix":""},{"dropping-particle":"","family":"Mo","given":"Jiangming","non-dropping-particle":"","parse-names":false,"suffix":""},{"dropping-particle":"","family":"Ye","given":"Qing","non-dropping-particle":"","parse-names":false,"suffix":""}],"container-title":"Global Change Biology","id":"ITEM-1","issue":"6","issued":{"date-parts":[["2020","6","8"]]},"page":"3585-3600","title":"Global response patterns of plant photosynthesis to nitrogen addition: A meta‐analysis","type":"article-journal","volume":"26"},"uris":["http://www.mendeley.com/documents/?uuid=c936a49f-196c-406d-ac18-be1d835be620"]}],"mendeley":{"formattedCitation":"(Liang &lt;i&gt;et al.&lt;/i&gt;, 2020)","manualFormatting":"Liang et al., 2020)","plainTextFormattedCitation":"(Liang et al., 2020)","previouslyFormattedCitation":"(Liang &lt;i&gt;et al.&lt;/i&gt;, 2020)"},"properties":{"noteIndex":0},"schema":"https://github.com/citation-style-language/schema/raw/master/csl-citation.json"}</w:instrText>
      </w:r>
      <w:r w:rsidR="00690EDA">
        <w:fldChar w:fldCharType="separate"/>
      </w:r>
      <w:r w:rsidR="00690EDA" w:rsidRPr="007E56DC">
        <w:rPr>
          <w:noProof/>
        </w:rPr>
        <w:t xml:space="preserve">Liang </w:t>
      </w:r>
      <w:r w:rsidR="00690EDA" w:rsidRPr="007E56DC">
        <w:rPr>
          <w:i/>
          <w:noProof/>
        </w:rPr>
        <w:t>et al.</w:t>
      </w:r>
      <w:r w:rsidR="00690EDA" w:rsidRPr="007E56DC">
        <w:rPr>
          <w:noProof/>
        </w:rPr>
        <w:t>, 2020)</w:t>
      </w:r>
      <w:r w:rsidR="00690EDA">
        <w:fldChar w:fldCharType="end"/>
      </w:r>
      <w:r w:rsidR="00690EDA">
        <w:t>, then leaf nitrogen-water use tradeoffs</w:t>
      </w:r>
      <w:r w:rsidR="00571A5C">
        <w:t xml:space="preserve"> expected from theory</w:t>
      </w:r>
      <w:r w:rsidR="00690EDA">
        <w:t xml:space="preserve"> may diminish due to greater demand to allocate nitrogen to structures that support whole plant growth and storage</w:t>
      </w:r>
      <w:r w:rsidR="00571A5C">
        <w:t xml:space="preserve"> than to build and maintain photosynthetic enzymes</w:t>
      </w:r>
      <w:r w:rsidR="00690EDA">
        <w:t>.</w:t>
      </w:r>
      <w:r w:rsidR="00571A5C">
        <w:t xml:space="preserve"> Alternatively, in systems where changing environments invoke stronger leaf acclimation responses than whole plant acclimation responses (e.g., mature plants with limited growth potential; Perkowski et al., </w:t>
      </w:r>
      <w:r w:rsidR="00571A5C">
        <w:rPr>
          <w:i/>
          <w:iCs/>
        </w:rPr>
        <w:t>in prep</w:t>
      </w:r>
      <w:r w:rsidR="00571A5C">
        <w:t xml:space="preserve">), then we might expect to see strong leaf nitrogen-water use tradeoffs. Studies that investigate leaf acclimation responses expected from photosynthetic least-cost theory rarely include whole plant allocation decisions in their studies (but see Perkowski </w:t>
      </w:r>
      <w:r w:rsidR="00571A5C" w:rsidRPr="00571A5C">
        <w:rPr>
          <w:i/>
          <w:iCs/>
        </w:rPr>
        <w:t>et al</w:t>
      </w:r>
      <w:r w:rsidR="00571A5C">
        <w:t>. in prep), which would be useful to understand when and where leaf acclimation responses to changing environments are expected to occur.</w:t>
      </w:r>
    </w:p>
    <w:p w14:paraId="42924FF2" w14:textId="39595618" w:rsidR="00D8588A" w:rsidRDefault="00C31CF3" w:rsidP="000B25C5">
      <w:pPr>
        <w:spacing w:line="480" w:lineRule="auto"/>
        <w:ind w:firstLine="720"/>
      </w:pPr>
      <w:r>
        <w:t xml:space="preserve">Additionally, species nitrogen acquisition strategy may modify leaf acclimation responses </w:t>
      </w:r>
      <w:r w:rsidR="00690EDA">
        <w:t xml:space="preserve">as </w:t>
      </w:r>
      <w:r>
        <w:t xml:space="preserve">expected from theory. This is because carbon costs to acquire nitrogen vary across species with different nitrogen acquisition strategies </w:t>
      </w:r>
      <w:r>
        <w:fldChar w:fldCharType="begin" w:fldLock="1"/>
      </w:r>
      <w:r w:rsidR="00690EDA">
        <w:instrText>ADDIN CSL_CITATION {"citationItems":[{"id":"ITEM-1","itemData":{"DOI":"10.1002/2014JG002660.Received","abstract":"Accurate projections of the future land carbon (C) sink by terrestrial biosphere models depend on how nutrient constraints on net primary production are represented. While nutrient limitation is nearly universal, current models do not have a C cost for plant nutrient acquisition. Also missing are symbiotic mycorrhizal fungi, which can consume up to 20% of net primary production and supply up to 50% of a plant’s nitrogen (N) uptake. Here we integrate simultaneous uptake and mycorrhizae into a cutting-edge plant N model—Fixation and Uptake of Nitrogen (FUN)—that can be coupled into terrestrial biosphere models. The C cost of N acquisition varies as a function of mycorrhizal type, with plants that support arbuscular mycorrhizae benefiting when N is relatively abundant and plants that support ectomycorrhizae benefiting when N is strongly limiting. Across six temperate forested sites (representing arbuscular mycorrhizal- and ectomycorrhizal-dominated stands and 176 site years), includingmultipath resistance improved the partitioning of N uptake between aboveground and belowground sources. Integrating mycorrhizae led to further improvements in predictions of N uptake from soil (R2 =0.69 increased to R2 =0.96) and from senescing leaves (R2 = 0.29 increased to R2 = 0.73) relative to the original model. On average, 5% and 9% of net primary production in arbuscular mycorrhizal- and ectomycorrhizal-dominated forests, respectively, was needed to support mycorrhizal-mediated acquisition of N. To the extent that resource constraints to net primary production are governed by similar trade-offs across all terrestrial ecosystems, integrating these improvements to FUN into terrestrial biosphere models should enhance predictions of the future land C sink.","author":[{"dropping-particle":"","family":"Brzostek","given":"Edward R","non-dropping-particle":"","parse-names":false,"suffix":""},{"dropping-particle":"","family":"Fisher","given":"Joshua B","non-dropping-particle":"","parse-names":false,"suffix":""},{"dropping-particle":"","family":"Phillips","given":"Richard P","non-dropping-particle":"","parse-names":false,"suffix":""}],"container-title":"Journal of Geophysical Research: Biogeosciences","id":"ITEM-1","issued":{"date-parts":[["2014"]]},"page":"1684-1697","title":"Modeling the carbon cost of plant nitrogen acquisition: Mycorrhizal trade-offs and multipath resistance uptake improve predictions of retranslocation","type":"article-journal","volume":"119"},"uris":["http://www.mendeley.com/documents/?uuid=d402da8e-476e-48bc-8d9c-7c76f7aa03a4"]},{"id":"ITEM-2","itemData":{"DOI":"10.1111/nph.14872","ISBN":"7476820487","ISSN":"0028-646X","abstract":"Land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author":[{"dropping-particle":"","family":"Terrer","given":"César","non-dropping-particle":"","parse-names":false,"suffix":""},{"dropping-particle":"","family":"Vicca","given":"Sara","non-dropping-particle":"","parse-names":false,"suffix":""},{"dropping-particle":"","family":"Stocker","given":"Benjamin D.","non-dropping-particle":"","parse-names":false,"suffix":""},{"dropping-particle":"","family":"Hungate","given":"Bruce A","non-dropping-particle":"","parse-names":false,"suffix":""},{"dropping-particle":"","family":"Phillips","given":"Richard P","non-dropping-particle":"","parse-names":false,"suffix":""},{"dropping-particle":"","family":"Reich","given":"Peter B","non-dropping-particle":"","parse-names":false,"suffix":""},{"dropping-particle":"","family":"Finzi","given":"Adrien C","non-dropping-particle":"","parse-names":false,"suffix":""},{"dropping-particle":"","family":"Prentice","given":"I Colin","non-dropping-particle":"","parse-names":false,"suffix":""}],"container-title":"New Phytologist","id":"ITEM-2","issue":"2","issued":{"date-parts":[["2018","1","6"]]},"page":"507-522","title":"Ecosystem responses to elevated &lt;scp&gt;CO&lt;/scp&gt; &lt;sub&gt;2&lt;/sub&gt; governed by plant–soil interactions and the cost of nitrogen acquisition","type":"article-journal","volume":"217"},"uris":["http://www.mendeley.com/documents/?uuid=f5a032e4-11bd-468b-88f1-a7a4ce482036"]},{"id":"ITEM-3","itemData":{"DOI":"10.1093/jxb/erab253","ISSN":"0022-0957","abstract":"Plant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Botany","editor":[{"dropping-particle":"","family":"Rogers","given":"Alistair","non-dropping-particle":"","parse-names":false,"suffix":""}],"id":"ITEM-3","issue":"15","issued":{"date-parts":[["2021","7","28"]]},"page":"5766-5776","title":"Root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strategies","type":"article-journal","volume":"72"},"uris":["http://www.mendeley.com/documents/?uuid=233b0f00-9a30-4c3a-a2bb-5e67ae9c0e5f"]}],"mendeley":{"formattedCitation":"(Brzostek &lt;i&gt;et al.&lt;/i&gt;, 2014; Terrer &lt;i&gt;et al.&lt;/i&gt;, 2018; Perkowski &lt;i&gt;et al.&lt;/i&gt;, 2021)","plainTextFormattedCitation":"(Brzostek et al., 2014; Terrer et al., 2018; Perkowski et al., 2021)","previouslyFormattedCitation":"(Brzostek &lt;i&gt;et al.&lt;/i&gt;, 2014; Terrer &lt;i&gt;et al.&lt;/i&gt;, 2018; Perkowski &lt;i&gt;et al.&lt;/i&gt;, 2021)"},"properties":{"noteIndex":0},"schema":"https://github.com/citation-style-language/schema/raw/master/csl-citation.json"}</w:instrText>
      </w:r>
      <w:r>
        <w:fldChar w:fldCharType="separate"/>
      </w:r>
      <w:r w:rsidRPr="007E56DC">
        <w:rPr>
          <w:noProof/>
        </w:rPr>
        <w:t xml:space="preserve">(Brzostek </w:t>
      </w:r>
      <w:r w:rsidRPr="007E56DC">
        <w:rPr>
          <w:i/>
          <w:noProof/>
        </w:rPr>
        <w:t>et al.</w:t>
      </w:r>
      <w:r w:rsidRPr="007E56DC">
        <w:rPr>
          <w:noProof/>
        </w:rPr>
        <w:t xml:space="preserve">, 2014; Terrer </w:t>
      </w:r>
      <w:r w:rsidRPr="007E56DC">
        <w:rPr>
          <w:i/>
          <w:noProof/>
        </w:rPr>
        <w:t>et al.</w:t>
      </w:r>
      <w:r w:rsidRPr="007E56DC">
        <w:rPr>
          <w:noProof/>
        </w:rPr>
        <w:t xml:space="preserve">, 2018; Perkowski </w:t>
      </w:r>
      <w:r w:rsidRPr="007E56DC">
        <w:rPr>
          <w:i/>
          <w:noProof/>
        </w:rPr>
        <w:t>et al.</w:t>
      </w:r>
      <w:r w:rsidRPr="007E56DC">
        <w:rPr>
          <w:noProof/>
        </w:rPr>
        <w:t>, 2021)</w:t>
      </w:r>
      <w:r>
        <w:fldChar w:fldCharType="end"/>
      </w:r>
      <w:r>
        <w:t>, and respond differently to changing environments</w:t>
      </w:r>
      <w:r w:rsidR="00690EDA">
        <w:t xml:space="preserve"> </w:t>
      </w:r>
      <w:r w:rsidR="00690EDA">
        <w:fldChar w:fldCharType="begin" w:fldLock="1"/>
      </w:r>
      <w:r w:rsidR="00BD669B">
        <w:instrText>ADDIN CSL_CITATION {"citationItems":[{"id":"ITEM-1","itemData":{"DOI":"10.1093/jxb/erab253","ISSN":"0022-0957","abstract":"Plant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Botany","editor":[{"dropping-particle":"","family":"Rogers","given":"Alistair","non-dropping-particle":"","parse-names":false,"suffix":""}],"id":"ITEM-1","issue":"15","issued":{"date-parts":[["2021","7","28"]]},"page":"5766-5776","title":"Root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strategies","type":"article-journal","volume":"72"},"uris":["http://www.mendeley.com/documents/?uuid=233b0f00-9a30-4c3a-a2bb-5e67ae9c0e5f"]},{"id":"ITEM-2","itemData":{"DOI":"10.1111/nph.14872","ISBN":"7476820487","ISSN":"0028-646X","abstract":"Land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author":[{"dropping-particle":"","family":"Terrer","given":"César","non-dropping-particle":"","parse-names":false,"suffix":""},{"dropping-particle":"","family":"Vicca","given":"Sara","non-dropping-particle":"","parse-names":false,"suffix":""},{"dropping-particle":"","family":"Stocker","given":"Benjamin D.","non-dropping-particle":"","parse-names":false,"suffix":""},{"dropping-particle":"","family":"Hungate","given":"Bruce A","non-dropping-particle":"","parse-names":false,"suffix":""},{"dropping-particle":"","family":"Phillips","given":"Richard P","non-dropping-particle":"","parse-names":false,"suffix":""},{"dropping-particle":"","family":"Reich","given":"Peter B","non-dropping-particle":"","parse-names":false,"suffix":""},{"dropping-particle":"","family":"Finzi","given":"Adrien C","non-dropping-particle":"","parse-names":false,"suffix":""},{"dropping-particle":"","family":"Prentice","given":"I Colin","non-dropping-particle":"","parse-names":false,"suffix":""}],"container-title":"New Phytologist","id":"ITEM-2","issue":"2","issued":{"date-parts":[["2018","1","6"]]},"page":"507-522","title":"Ecosystem responses to elevated &lt;scp&gt;CO&lt;/scp&gt; &lt;sub&gt;2&lt;/sub&gt; governed by plant–soil interactions and the cost of nitrogen acquisition","type":"article-journal","volume":"217"},"uris":["http://www.mendeley.com/documents/?uuid=f5a032e4-11bd-468b-88f1-a7a4ce482036"]},{"id":"ITEM-3","itemData":{"DOI":"10.1111/gcb.15212","ISSN":"1354-1013","abstract":"The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ture,","author":[{"dropping-particle":"","family":"Smith","given":"Nicholas G","non-dropping-particle":"","parse-names":false,"suffix":""},{"dropping-particle":"","family":"Keenan","given":"Trevor F","non-dropping-particle":"","parse-names":false,"suffix":""}],"container-title":"Global Change Biology","id":"ITEM-3","issue":"9","issued":{"date-parts":[["2020","9","3"]]},"page":"5202-5216","title":"Mechanisms underlying leaf photosynthetic acclimation to warming and elevated CO2 as inferred from least‐cost optimality theory","type":"article-journal","volume":"26"},"uris":["http://www.mendeley.com/documents/?uuid=bbe0947b-b3f9-4a9e-999f-3f077c3079d4"]}],"mendeley":{"formattedCitation":"(Terrer &lt;i&gt;et al.&lt;/i&gt;, 2018; Smith &amp; Keenan, 2020; Perkowski &lt;i&gt;et al.&lt;/i&gt;, 2021)","plainTextFormattedCitation":"(Terrer et al., 2018; Smith &amp; Keenan, 2020; Perkowski et al., 2021)","previouslyFormattedCitation":"(Terrer &lt;i&gt;et al.&lt;/i&gt;, 2018; Perkowski &lt;i&gt;et al.&lt;/i&gt;, 2021)"},"properties":{"noteIndex":0},"schema":"https://github.com/citation-style-language/schema/raw/master/csl-citation.json"}</w:instrText>
      </w:r>
      <w:r w:rsidR="00690EDA">
        <w:fldChar w:fldCharType="separate"/>
      </w:r>
      <w:r w:rsidR="00BD669B" w:rsidRPr="00BD669B">
        <w:rPr>
          <w:noProof/>
        </w:rPr>
        <w:t xml:space="preserve">(Terrer </w:t>
      </w:r>
      <w:r w:rsidR="00BD669B" w:rsidRPr="00BD669B">
        <w:rPr>
          <w:i/>
          <w:noProof/>
        </w:rPr>
        <w:t>et al.</w:t>
      </w:r>
      <w:r w:rsidR="00BD669B" w:rsidRPr="00BD669B">
        <w:rPr>
          <w:noProof/>
        </w:rPr>
        <w:t xml:space="preserve">, 2018; Smith &amp; Keenan, 2020; Perkowski </w:t>
      </w:r>
      <w:r w:rsidR="00BD669B" w:rsidRPr="00BD669B">
        <w:rPr>
          <w:i/>
          <w:noProof/>
        </w:rPr>
        <w:t>et al.</w:t>
      </w:r>
      <w:r w:rsidR="00BD669B" w:rsidRPr="00BD669B">
        <w:rPr>
          <w:noProof/>
        </w:rPr>
        <w:t>, 2021)</w:t>
      </w:r>
      <w:r w:rsidR="00690EDA">
        <w:fldChar w:fldCharType="end"/>
      </w:r>
      <w:r>
        <w:t xml:space="preserve">. For example, </w:t>
      </w:r>
      <w:proofErr w:type="spellStart"/>
      <w:r>
        <w:t>Terrer</w:t>
      </w:r>
      <w:proofErr w:type="spellEnd"/>
      <w:r>
        <w:t xml:space="preserve"> et al. (2018) show that species who associate </w:t>
      </w:r>
      <w:r w:rsidR="00BD669B">
        <w:t>with symbiotic nitrogen-fixing bacteria are generally more responsive to increasing CO</w:t>
      </w:r>
      <w:r w:rsidR="00BD669B">
        <w:rPr>
          <w:vertAlign w:val="subscript"/>
        </w:rPr>
        <w:t>2</w:t>
      </w:r>
      <w:r w:rsidR="00BD669B">
        <w:t xml:space="preserve"> concentrations than species who associate with arbuscular mycorrhizal fungi or acquire nitrogen through direct uptake pathways</w:t>
      </w:r>
      <w:r>
        <w:t xml:space="preserve">. </w:t>
      </w:r>
      <w:r w:rsidR="00690EDA">
        <w:t xml:space="preserve">Perkowski et al. (2021) show </w:t>
      </w:r>
      <w:r w:rsidR="00BD669B">
        <w:t xml:space="preserve">opposite patterns </w:t>
      </w:r>
      <w:r w:rsidR="00BD669B">
        <w:lastRenderedPageBreak/>
        <w:t xml:space="preserve">in response to increasing soil nitrogen availability, where </w:t>
      </w:r>
      <w:r w:rsidR="00690EDA">
        <w:t xml:space="preserve">increasing soil nitrogen fertilization induced more responsive changes in </w:t>
      </w:r>
      <w:r w:rsidR="00690EDA" w:rsidRPr="00690EDA">
        <w:rPr>
          <w:i/>
          <w:iCs/>
        </w:rPr>
        <w:t>G. hirsutum</w:t>
      </w:r>
      <w:r w:rsidR="00690EDA">
        <w:t xml:space="preserve"> carbon costs to acquire nitrogen, than the legume </w:t>
      </w:r>
      <w:r w:rsidR="00690EDA">
        <w:rPr>
          <w:i/>
          <w:iCs/>
        </w:rPr>
        <w:t xml:space="preserve">Glycine max </w:t>
      </w:r>
      <w:r w:rsidR="00690EDA">
        <w:t>L.</w:t>
      </w:r>
      <w:r w:rsidR="00477EE4">
        <w:t xml:space="preserve"> </w:t>
      </w:r>
      <w:r w:rsidR="00DA60ED">
        <w:t xml:space="preserve">Despite this, only two studies to date have </w:t>
      </w:r>
      <w:r w:rsidR="00562F5D">
        <w:t xml:space="preserve">quantified patterns expected from photosynthetic least-cost theory in species with different nitrogen acquisition strategies </w:t>
      </w:r>
      <w:r w:rsidR="00562F5D">
        <w:fldChar w:fldCharType="begin" w:fldLock="1"/>
      </w:r>
      <w:r w:rsidR="00562F5D">
        <w:instrText>ADDIN CSL_CITATION {"citationItems":[{"id":"ITEM-1","itemData":{"DOI":"10.1111/ele.13724","ISSN":"1461-023X","PMID":"33759325","abstract":"Despite widespread evidence that biological invasion influences both the biotic and abiotic soil environments, the extent to which these two pathways underpin the effects of invasion on plant traits and performance remains unknown. Leveraging a long-term (14-year) field experiment, we show that an allelochemical-producing invader affects plants through biotic mechanisms, altering the soil fungal community composition, with no apparent shifts in soil nutrient availability. Changes in belowground fungal communities resulted in high costs of nutrient uptake for native perennials and a shift in plant traits linked to their water and nutrient use efficiencies. Some plants in the invaded community compensate for the disruption of nutritional symbionts and reduced nutrient provisioning by sanctioning more nitrogen to photosynthesis and expending more water, which demonstrates a trade-off in trait investment. For the first time, we show that the disruption of belowground nutritional symbionts can drive plants towards alternative regions of their trait space in order to maintain water and nutrient economics.","author":[{"dropping-particle":"","family":"Bialic‐Murphy","given":"Lalasia","non-dropping-particle":"","parse-names":false,"suffix":""},{"dropping-particle":"","family":"Smith","given":"Nicholas G","non-dropping-particle":"","parse-names":false,"suffix":""},{"dropping-particle":"","family":"Voothuluru","given":"Priya","non-dropping-particle":"","parse-names":false,"suffix":""},{"dropping-particle":"","family":"McElderry","given":"Robert M","non-dropping-particle":"","parse-names":false,"suffix":""},{"dropping-particle":"","family":"Roche","given":"Morgan D","non-dropping-particle":"","parse-names":false,"suffix":""},{"dropping-particle":"","family":"Cassidy","given":"Steven T","non-dropping-particle":"","parse-names":false,"suffix":""},{"dropping-particle":"","family":"Kivlin","given":"Stephanie N","non-dropping-particle":"","parse-names":false,"suffix":""},{"dropping-particle":"","family":"Kalisz","given":"Susan","non-dropping-particle":"","parse-names":false,"suffix":""}],"container-title":"Ecology Letters","editor":[{"dropping-particle":"","family":"Rejmanek","given":"Marcel","non-dropping-particle":"","parse-names":false,"suffix":""}],"id":"ITEM-1","issue":"6","issued":{"date-parts":[["2021","6","23"]]},"page":"1145-1156","title":"Invasion‐induced root–fungal disruptions alter plant water and nitrogen economies","type":"article-journal","volume":"24"},"uris":["http://www.mendeley.com/documents/?uuid=40e8c158-e0e6-42ac-bc96-6a2d1831408e"]},{"id":"ITEM-2","itemData":{"DOI":"10.1111/gcb.15212","ISSN":"1354-1013","abstract":"The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ture,","author":[{"dropping-particle":"","family":"Smith","given":"Nicholas G","non-dropping-particle":"","parse-names":false,"suffix":""},{"dropping-particle":"","family":"Keenan","given":"Trevor F","non-dropping-particle":"","parse-names":false,"suffix":""}],"container-title":"Global Change Biology","id":"ITEM-2","issue":"9","issued":{"date-parts":[["2020","9","3"]]},"page":"5202-5216","title":"Mechanisms underlying leaf photosynthetic acclimation to warming and elevated CO2 as inferred from least‐cost optimality theory","type":"article-journal","volume":"26"},"uris":["http://www.mendeley.com/documents/?uuid=bbe0947b-b3f9-4a9e-999f-3f077c3079d4"]}],"mendeley":{"formattedCitation":"(Smith &amp; Keenan, 2020; Bialic‐Murphy &lt;i&gt;et al.&lt;/i&gt;, 2021)","plainTextFormattedCitation":"(Smith &amp; Keenan, 2020; Bialic‐Murphy et al., 2021)","previouslyFormattedCitation":"(Smith &amp; Keenan, 2020; Bialic‐Murphy &lt;i&gt;et al.&lt;/i&gt;, 2021)"},"properties":{"noteIndex":0},"schema":"https://github.com/citation-style-language/schema/raw/master/csl-citation.json"}</w:instrText>
      </w:r>
      <w:r w:rsidR="00562F5D">
        <w:fldChar w:fldCharType="separate"/>
      </w:r>
      <w:r w:rsidR="00562F5D" w:rsidRPr="00562F5D">
        <w:rPr>
          <w:noProof/>
        </w:rPr>
        <w:t xml:space="preserve">(Smith &amp; Keenan, 2020; Bialic‐Murphy </w:t>
      </w:r>
      <w:r w:rsidR="00562F5D" w:rsidRPr="00562F5D">
        <w:rPr>
          <w:i/>
          <w:noProof/>
        </w:rPr>
        <w:t>et al.</w:t>
      </w:r>
      <w:r w:rsidR="00562F5D" w:rsidRPr="00562F5D">
        <w:rPr>
          <w:noProof/>
        </w:rPr>
        <w:t>, 2021)</w:t>
      </w:r>
      <w:r w:rsidR="00562F5D">
        <w:fldChar w:fldCharType="end"/>
      </w:r>
      <w:r w:rsidR="00562F5D">
        <w:t xml:space="preserve">, and no study to date has investigated these patterns </w:t>
      </w:r>
      <w:r w:rsidR="00251AEA">
        <w:t>whilst measuring carbon costs of nitrogen acquisition</w:t>
      </w:r>
      <w:r w:rsidR="00562F5D">
        <w:t>.</w:t>
      </w:r>
    </w:p>
    <w:p w14:paraId="1FF61416" w14:textId="69DE952B" w:rsidR="00C41309" w:rsidRDefault="00477EE4" w:rsidP="00BD669B">
      <w:pPr>
        <w:spacing w:line="480" w:lineRule="auto"/>
        <w:ind w:firstLine="720"/>
      </w:pPr>
      <w:r>
        <w:t xml:space="preserve">Leaf acclimation responses to changing environments could ultimately be driven by interactions between species nitrogen acquisition strategy and whole plant allocation decisions. In species with high growth potentials or have higher whole plant demand to allocate nitrogen to structures that support whole plant growth and storage, having an acquisition strategy with low carbon costs to acquire nitrogen should yield stronger increases in whole plant growth than species that have an acquisition strategy with higher carbon costs to acquire nitrogen. This should feed back to the leaf level, where </w:t>
      </w:r>
      <w:r w:rsidR="00BD669B">
        <w:t xml:space="preserve">species with the lower carbon costs to acquire nitrogen should have weaker leaf nitrogen-water use tradeoffs than the species with the higher carbon cost to acquire nitrogen, despite high whole plant demand. </w:t>
      </w:r>
      <w:r w:rsidR="0007391F">
        <w:t>N</w:t>
      </w:r>
      <w:r w:rsidR="00C41309">
        <w:t>o study, to our knowledge, has leveraged an experimental design that directly manipulates plant nitrogen acquisition strategy across different environmental change scenarios</w:t>
      </w:r>
      <w:r w:rsidR="0007391F">
        <w:t xml:space="preserve"> and measures photosynthetic and whole plant growth traits</w:t>
      </w:r>
      <w:r w:rsidR="00C41309">
        <w:t>.</w:t>
      </w:r>
    </w:p>
    <w:p w14:paraId="444BEBFD" w14:textId="77777777" w:rsidR="00A461D6" w:rsidRDefault="00FF7948" w:rsidP="00642465">
      <w:pPr>
        <w:spacing w:line="480" w:lineRule="auto"/>
        <w:ind w:firstLine="720"/>
      </w:pPr>
      <w:r>
        <w:t xml:space="preserve">In this study, </w:t>
      </w:r>
      <w:r w:rsidR="00FD777D">
        <w:t xml:space="preserve">we </w:t>
      </w:r>
      <w:r>
        <w:t>grew</w:t>
      </w:r>
      <w:r w:rsidR="00C70400">
        <w:t xml:space="preserve"> </w:t>
      </w:r>
      <w:r w:rsidR="00C70400">
        <w:rPr>
          <w:i/>
          <w:iCs/>
        </w:rPr>
        <w:t>Glycine max</w:t>
      </w:r>
      <w:r w:rsidR="00C70400">
        <w:t xml:space="preserve"> L. (</w:t>
      </w:r>
      <w:proofErr w:type="spellStart"/>
      <w:r w:rsidR="00C70400">
        <w:t>Merr</w:t>
      </w:r>
      <w:proofErr w:type="spellEnd"/>
      <w:r w:rsidR="00C70400">
        <w:t>.) under two soil nitrogen fertilization treatments and two inoculation treatments in a full factorial greenhouse experiment. We used this experiment to test the following hypotheses:</w:t>
      </w:r>
    </w:p>
    <w:p w14:paraId="2265ECA5" w14:textId="33E66DD0" w:rsidR="00A461D6" w:rsidRDefault="00E8768C" w:rsidP="00642465">
      <w:pPr>
        <w:pStyle w:val="ListParagraph"/>
        <w:numPr>
          <w:ilvl w:val="0"/>
          <w:numId w:val="6"/>
        </w:numPr>
        <w:spacing w:line="480" w:lineRule="auto"/>
        <w:ind w:left="1080"/>
      </w:pPr>
      <w:r>
        <w:t>S</w:t>
      </w:r>
      <w:r w:rsidR="00FF7948">
        <w:t>oil nitrogen fertilization w</w:t>
      </w:r>
      <w:r>
        <w:t xml:space="preserve">ill </w:t>
      </w:r>
      <w:r w:rsidR="00FF7948">
        <w:t xml:space="preserve">increase whole plant growth </w:t>
      </w:r>
      <w:r w:rsidR="007935E9">
        <w:t>because of</w:t>
      </w:r>
      <w:r w:rsidR="00A07AF4">
        <w:t xml:space="preserve"> lower carbon cost</w:t>
      </w:r>
      <w:r w:rsidR="007935E9">
        <w:t>s of nitrogen acquisition. Th</w:t>
      </w:r>
      <w:r w:rsidR="00251AEA">
        <w:t>e reduction in carbon</w:t>
      </w:r>
      <w:r w:rsidR="007935E9">
        <w:t xml:space="preserve"> will increase the amount of </w:t>
      </w:r>
      <w:r w:rsidR="007935E9">
        <w:lastRenderedPageBreak/>
        <w:t>nitrogen acquired per belowground carbon investment, which will maximize both nitrogen and carbon allocation to growth and storage</w:t>
      </w:r>
      <w:r w:rsidR="00251AEA">
        <w:t xml:space="preserve"> because there will be higher demand to allocate nitrogen to whole plant growth than to photosynthetic enzyme production and maintenance</w:t>
      </w:r>
    </w:p>
    <w:p w14:paraId="643926A3" w14:textId="7C42B2BA" w:rsidR="007935E9" w:rsidRDefault="007935E9" w:rsidP="00642465">
      <w:pPr>
        <w:pStyle w:val="ListParagraph"/>
        <w:numPr>
          <w:ilvl w:val="0"/>
          <w:numId w:val="6"/>
        </w:numPr>
        <w:spacing w:line="480" w:lineRule="auto"/>
        <w:ind w:left="1080"/>
      </w:pPr>
      <w:r>
        <w:t xml:space="preserve">Inoculation with nitrogen-fixing bacteria will decrease </w:t>
      </w:r>
      <w:r w:rsidR="00E16C50">
        <w:t xml:space="preserve">carbon costs to acquire nitrogen under low soil nitrogen availability, as carbon costs to acquire nitrogen will be less than the carbon cost to acquire nitrogen via direct uptake. This will result in a positive effect of inoculation on whole plant growth and total leaf </w:t>
      </w:r>
      <w:proofErr w:type="gramStart"/>
      <w:r w:rsidR="00BD669B">
        <w:t>area, but</w:t>
      </w:r>
      <w:proofErr w:type="gramEnd"/>
      <w:r w:rsidR="00E16C50">
        <w:t xml:space="preserve"> will only be apparent under low soil nitrogen availability.</w:t>
      </w:r>
    </w:p>
    <w:p w14:paraId="5224E321" w14:textId="77777777" w:rsidR="00A461D6" w:rsidRDefault="00A07AF4" w:rsidP="00642465">
      <w:pPr>
        <w:pStyle w:val="ListParagraph"/>
        <w:numPr>
          <w:ilvl w:val="0"/>
          <w:numId w:val="6"/>
        </w:numPr>
        <w:spacing w:line="480" w:lineRule="auto"/>
        <w:ind w:left="1080"/>
      </w:pPr>
      <w:r>
        <w:t xml:space="preserve">There will be a decrease in nodulation with increasing soil nitrogen availability due to a reduction in carbon costs to obtain nitrogen from direct uptake with </w:t>
      </w:r>
      <w:r w:rsidR="00D01503">
        <w:t xml:space="preserve">increasing </w:t>
      </w:r>
      <w:r>
        <w:t xml:space="preserve">soil nitrogen </w:t>
      </w:r>
      <w:r w:rsidR="00D01503">
        <w:t>fertilization</w:t>
      </w:r>
      <w:r w:rsidR="0038171F">
        <w:t>.</w:t>
      </w:r>
    </w:p>
    <w:p w14:paraId="00B89F88" w14:textId="77777777" w:rsidR="00A461D6" w:rsidRDefault="00E8768C" w:rsidP="00642465">
      <w:pPr>
        <w:pStyle w:val="ListParagraph"/>
        <w:numPr>
          <w:ilvl w:val="0"/>
          <w:numId w:val="6"/>
        </w:numPr>
        <w:spacing w:line="480" w:lineRule="auto"/>
        <w:ind w:left="1080"/>
      </w:pPr>
      <w:r>
        <w:t>S</w:t>
      </w:r>
      <w:r w:rsidR="008F6058">
        <w:t>oil nitrogen fertilization w</w:t>
      </w:r>
      <w:r>
        <w:t>ill</w:t>
      </w:r>
      <w:r w:rsidR="008F6058">
        <w:t xml:space="preserve"> increase </w:t>
      </w:r>
      <w:r w:rsidR="00FF7948">
        <w:t xml:space="preserve">leaf nitrogen per stomatal conductance through an increase in leaf nitrogen allocation </w:t>
      </w:r>
      <w:r w:rsidR="00231617">
        <w:t xml:space="preserve">and reduction in stomatal conductance. </w:t>
      </w:r>
      <w:r w:rsidR="00C41A80">
        <w:t>T</w:t>
      </w:r>
      <w:r w:rsidR="00231617">
        <w:t xml:space="preserve">his response </w:t>
      </w:r>
      <w:r>
        <w:t>will</w:t>
      </w:r>
      <w:r w:rsidR="00231617">
        <w:t xml:space="preserve"> be driven by a reduction in the carbon cost of acquiring nitrogen versus water, causing individuals to sacrifice inefficient nitrogen</w:t>
      </w:r>
      <w:r>
        <w:t xml:space="preserve"> use</w:t>
      </w:r>
      <w:r w:rsidR="00231617">
        <w:t xml:space="preserve"> for more efficient</w:t>
      </w:r>
      <w:r>
        <w:t xml:space="preserve"> water</w:t>
      </w:r>
      <w:r w:rsidR="00231617">
        <w:t xml:space="preserve"> use.</w:t>
      </w:r>
      <w:r w:rsidR="00D01503">
        <w:t xml:space="preserve"> We </w:t>
      </w:r>
      <w:r w:rsidR="00C41A80">
        <w:t>expect</w:t>
      </w:r>
      <w:r w:rsidR="00D01503">
        <w:t xml:space="preserve"> that inoculation w</w:t>
      </w:r>
      <w:r>
        <w:t>ill</w:t>
      </w:r>
      <w:r w:rsidR="00D01503">
        <w:t xml:space="preserve"> increase the magnitude of nitrogen-water </w:t>
      </w:r>
      <w:r w:rsidR="00DA425E">
        <w:t>tradeoffs but</w:t>
      </w:r>
      <w:r w:rsidR="00D01503">
        <w:t xml:space="preserve"> w</w:t>
      </w:r>
      <w:r>
        <w:t>ill</w:t>
      </w:r>
      <w:r w:rsidR="00D01503">
        <w:t xml:space="preserve"> only be observed </w:t>
      </w:r>
      <w:r>
        <w:t>in</w:t>
      </w:r>
      <w:r w:rsidR="00D01503">
        <w:t xml:space="preserve"> the low soil nitrogen treatment</w:t>
      </w:r>
      <w:r w:rsidR="0038171F">
        <w:t xml:space="preserve"> due </w:t>
      </w:r>
      <w:r w:rsidR="00DA425E">
        <w:t>to shifts away from nitrogen fixation with increasing fertilization</w:t>
      </w:r>
      <w:r w:rsidR="00D01503">
        <w:t>.</w:t>
      </w:r>
      <w:r w:rsidR="008E2BDE">
        <w:t xml:space="preserve"> </w:t>
      </w:r>
    </w:p>
    <w:p w14:paraId="63C57384" w14:textId="1533D680" w:rsidR="008E2BDE" w:rsidRPr="00192404" w:rsidRDefault="00E8768C" w:rsidP="009D6E5B">
      <w:pPr>
        <w:pStyle w:val="ListParagraph"/>
        <w:numPr>
          <w:ilvl w:val="0"/>
          <w:numId w:val="6"/>
        </w:numPr>
        <w:spacing w:line="480" w:lineRule="auto"/>
        <w:ind w:left="1080"/>
      </w:pPr>
      <w:r>
        <w:t>E</w:t>
      </w:r>
      <w:r w:rsidR="008E2BDE">
        <w:t>ffects of soil nitrogen fertilization and inoculation on leaf nitrogen-water use tradeoffs w</w:t>
      </w:r>
      <w:r>
        <w:t>ill</w:t>
      </w:r>
      <w:r w:rsidR="008E2BDE">
        <w:t xml:space="preserve"> depend on whole plant </w:t>
      </w:r>
      <w:r w:rsidR="0038171F">
        <w:t xml:space="preserve">acclimation </w:t>
      </w:r>
      <w:r w:rsidR="00C41A80">
        <w:t>responses</w:t>
      </w:r>
      <w:r w:rsidR="0038171F">
        <w:t xml:space="preserve"> to soil nitrogen availability</w:t>
      </w:r>
      <w:r>
        <w:t xml:space="preserve">. </w:t>
      </w:r>
      <w:r w:rsidR="00C41A80">
        <w:t>W</w:t>
      </w:r>
      <w:r w:rsidR="008E2BDE">
        <w:t>eak</w:t>
      </w:r>
      <w:r w:rsidR="00C41A80">
        <w:t xml:space="preserve"> or null whole plant</w:t>
      </w:r>
      <w:r w:rsidR="008E2BDE">
        <w:t xml:space="preserve"> responses to either soil nitrogen fertilization or inoculation w</w:t>
      </w:r>
      <w:r>
        <w:t>ill</w:t>
      </w:r>
      <w:r w:rsidR="008E2BDE">
        <w:t xml:space="preserve"> enhance leaf nitrogen-water use tradeoffs. However, if soil nitrogen </w:t>
      </w:r>
      <w:r w:rsidR="008E2BDE">
        <w:lastRenderedPageBreak/>
        <w:t>fertilization or inoculation elicit</w:t>
      </w:r>
      <w:r>
        <w:t xml:space="preserve"> </w:t>
      </w:r>
      <w:r w:rsidR="008E2BDE">
        <w:t>strong whole plant growth response</w:t>
      </w:r>
      <w:r>
        <w:t>s</w:t>
      </w:r>
      <w:r w:rsidR="008E2BDE">
        <w:t xml:space="preserve">, then we </w:t>
      </w:r>
      <w:r w:rsidR="0038171F">
        <w:t>expect</w:t>
      </w:r>
      <w:r>
        <w:t xml:space="preserve"> either weak or no effect of these treatments </w:t>
      </w:r>
      <w:r w:rsidR="008E2BDE">
        <w:t>on leaf nitrogen-water use tradeoffs</w:t>
      </w:r>
    </w:p>
    <w:p w14:paraId="5FBCABC9" w14:textId="77777777" w:rsidR="008E2BDE" w:rsidRDefault="008E2BDE" w:rsidP="009D6E5B">
      <w:pPr>
        <w:spacing w:line="480" w:lineRule="auto"/>
        <w:rPr>
          <w:b/>
          <w:bCs/>
        </w:rPr>
      </w:pPr>
    </w:p>
    <w:p w14:paraId="3CF5076B" w14:textId="66B59908" w:rsidR="00D67D74" w:rsidRDefault="00D67D74" w:rsidP="009D6E5B">
      <w:pPr>
        <w:spacing w:line="480" w:lineRule="auto"/>
      </w:pPr>
      <w:r>
        <w:rPr>
          <w:b/>
          <w:bCs/>
        </w:rPr>
        <w:t>Methods</w:t>
      </w:r>
    </w:p>
    <w:p w14:paraId="382A6306" w14:textId="21CCA58D" w:rsidR="00D67D74" w:rsidRDefault="00D67D74" w:rsidP="009D6E5B">
      <w:pPr>
        <w:spacing w:line="480" w:lineRule="auto"/>
      </w:pPr>
      <w:r>
        <w:rPr>
          <w:i/>
          <w:iCs/>
        </w:rPr>
        <w:t>Experimental Design</w:t>
      </w:r>
    </w:p>
    <w:p w14:paraId="1D16EEDF" w14:textId="7E7D5EB2" w:rsidR="00FF6F53" w:rsidRDefault="0011017D" w:rsidP="009D6E5B">
      <w:pPr>
        <w:spacing w:line="480" w:lineRule="auto"/>
        <w:ind w:firstLine="720"/>
        <w:rPr>
          <w:rFonts w:cs="Times New Roman"/>
        </w:rPr>
      </w:pPr>
      <w:r>
        <w:rPr>
          <w:i/>
          <w:iCs/>
        </w:rPr>
        <w:t>Glycine max</w:t>
      </w:r>
      <w:r>
        <w:t xml:space="preserve"> </w:t>
      </w:r>
      <w:r w:rsidR="00ED1628">
        <w:t xml:space="preserve">seeds </w:t>
      </w:r>
      <w:r>
        <w:t xml:space="preserve">were planted in </w:t>
      </w:r>
      <w:r w:rsidR="0089764A">
        <w:t xml:space="preserve">64 </w:t>
      </w:r>
      <w:r>
        <w:t>6-liter pots (</w:t>
      </w:r>
      <w:r w:rsidR="007B6BD6">
        <w:t>NS-600, Nursery Supplies, Orange, CA, USA</w:t>
      </w:r>
      <w:r>
        <w:t>) containing unfertilized potting mix (</w:t>
      </w:r>
      <w:proofErr w:type="spellStart"/>
      <w:r>
        <w:t>Sungro</w:t>
      </w:r>
      <w:proofErr w:type="spellEnd"/>
      <w:r>
        <w:t xml:space="preserve"> Sunshine Mix #2, </w:t>
      </w:r>
      <w:r w:rsidRPr="007B6BD6">
        <w:t>Agawam, MA, USA)</w:t>
      </w:r>
      <w:r w:rsidR="007B6BD6" w:rsidRPr="007B6BD6">
        <w:t>.</w:t>
      </w:r>
      <w:r w:rsidR="007B6BD6">
        <w:t xml:space="preserve"> </w:t>
      </w:r>
      <w:r w:rsidR="0089764A">
        <w:t>Pots and potting mix were steam s</w:t>
      </w:r>
      <w:r w:rsidR="00F83744">
        <w:t>terilized</w:t>
      </w:r>
      <w:r w:rsidR="0089764A">
        <w:t xml:space="preserve"> at </w:t>
      </w:r>
      <w:r w:rsidR="00534BFA">
        <w:t>95</w:t>
      </w:r>
      <w:r w:rsidR="0089764A" w:rsidRPr="00863849">
        <w:rPr>
          <w:rFonts w:ascii="Symbol" w:eastAsia="Symbol" w:hAnsi="Symbol" w:cs="Symbol"/>
          <w:color w:val="000000"/>
        </w:rPr>
        <w:t></w:t>
      </w:r>
      <w:r w:rsidR="0089764A" w:rsidRPr="00863849">
        <w:rPr>
          <w:color w:val="000000"/>
        </w:rPr>
        <w:t>C</w:t>
      </w:r>
      <w:r w:rsidR="0089764A">
        <w:t xml:space="preserve"> for </w:t>
      </w:r>
      <w:commentRangeStart w:id="3"/>
      <w:r w:rsidR="00BC7961">
        <w:t>4</w:t>
      </w:r>
      <w:commentRangeEnd w:id="3"/>
      <w:r w:rsidR="00BC7961">
        <w:rPr>
          <w:rStyle w:val="CommentReference"/>
          <w:rFonts w:eastAsia="Times New Roman" w:cs="Times New Roman"/>
        </w:rPr>
        <w:commentReference w:id="3"/>
      </w:r>
      <w:r w:rsidR="0089764A">
        <w:t xml:space="preserve"> hours to eliminate any bacterial or fungal growth. Thirty-two randomly selected pots were</w:t>
      </w:r>
      <w:r w:rsidR="00D373FB">
        <w:t xml:space="preserve"> planted with seeds</w:t>
      </w:r>
      <w:r w:rsidR="0089764A">
        <w:t xml:space="preserve"> inoculated with </w:t>
      </w:r>
      <w:proofErr w:type="spellStart"/>
      <w:r w:rsidR="007B6BD6" w:rsidRPr="007B6BD6">
        <w:rPr>
          <w:rFonts w:cs="Times New Roman"/>
          <w:i/>
          <w:iCs/>
        </w:rPr>
        <w:t>Bradyrhizobium</w:t>
      </w:r>
      <w:proofErr w:type="spellEnd"/>
      <w:r w:rsidR="007B6BD6" w:rsidRPr="007B6BD6">
        <w:rPr>
          <w:rFonts w:cs="Times New Roman"/>
          <w:i/>
          <w:iCs/>
        </w:rPr>
        <w:t xml:space="preserve"> japonicum</w:t>
      </w:r>
      <w:r w:rsidR="007B6BD6" w:rsidRPr="007B6BD6">
        <w:rPr>
          <w:rFonts w:cs="Times New Roman"/>
        </w:rPr>
        <w:t xml:space="preserve"> (</w:t>
      </w:r>
      <w:proofErr w:type="spellStart"/>
      <w:r w:rsidR="007B6BD6" w:rsidRPr="007B6BD6">
        <w:rPr>
          <w:rFonts w:cs="Times New Roman"/>
        </w:rPr>
        <w:t>Verdesian</w:t>
      </w:r>
      <w:proofErr w:type="spellEnd"/>
      <w:r w:rsidR="007B6BD6" w:rsidRPr="007B6BD6">
        <w:rPr>
          <w:rFonts w:cs="Times New Roman"/>
        </w:rPr>
        <w:t xml:space="preserve"> N-Dure™ Soybean,</w:t>
      </w:r>
      <w:r w:rsidR="007B6BD6">
        <w:rPr>
          <w:rFonts w:cs="Times New Roman"/>
        </w:rPr>
        <w:t xml:space="preserve"> Cary, NC, USA)</w:t>
      </w:r>
      <w:r w:rsidR="00675662">
        <w:rPr>
          <w:rFonts w:cs="Times New Roman"/>
        </w:rPr>
        <w:t xml:space="preserve"> following a brief surface sterilization in </w:t>
      </w:r>
      <w:r w:rsidR="005A7A45" w:rsidRPr="0038171F">
        <w:rPr>
          <w:rFonts w:cs="Times New Roman"/>
          <w:highlight w:val="yellow"/>
        </w:rPr>
        <w:t>XX</w:t>
      </w:r>
      <w:r w:rsidR="00675662">
        <w:rPr>
          <w:rFonts w:cs="Times New Roman"/>
        </w:rPr>
        <w:t xml:space="preserve">% </w:t>
      </w:r>
      <w:r w:rsidR="00534BFA">
        <w:rPr>
          <w:rFonts w:cs="Times New Roman"/>
        </w:rPr>
        <w:t>sodium hypochlorite</w:t>
      </w:r>
      <w:r w:rsidR="0038171F">
        <w:rPr>
          <w:rFonts w:cs="Times New Roman"/>
        </w:rPr>
        <w:t xml:space="preserve"> for </w:t>
      </w:r>
      <w:r w:rsidR="0038171F" w:rsidRPr="0038171F">
        <w:rPr>
          <w:rFonts w:cs="Times New Roman"/>
          <w:highlight w:val="yellow"/>
        </w:rPr>
        <w:t>XX</w:t>
      </w:r>
      <w:r w:rsidR="0038171F">
        <w:rPr>
          <w:rFonts w:cs="Times New Roman"/>
        </w:rPr>
        <w:t xml:space="preserve"> minutes followed three</w:t>
      </w:r>
      <w:r w:rsidR="00DA425E">
        <w:rPr>
          <w:rFonts w:cs="Times New Roman"/>
        </w:rPr>
        <w:t xml:space="preserve"> washes in</w:t>
      </w:r>
      <w:r w:rsidR="0038171F">
        <w:rPr>
          <w:rFonts w:cs="Times New Roman"/>
        </w:rPr>
        <w:t xml:space="preserve"> </w:t>
      </w:r>
      <w:r w:rsidR="00102628">
        <w:rPr>
          <w:rFonts w:cs="Times New Roman"/>
        </w:rPr>
        <w:t>deionized</w:t>
      </w:r>
      <w:r w:rsidR="0038171F">
        <w:rPr>
          <w:rFonts w:cs="Times New Roman"/>
        </w:rPr>
        <w:t xml:space="preserve"> water</w:t>
      </w:r>
      <w:r w:rsidR="00D373FB">
        <w:rPr>
          <w:rFonts w:cs="Times New Roman"/>
        </w:rPr>
        <w:t xml:space="preserve">. </w:t>
      </w:r>
      <w:r w:rsidR="0089764A">
        <w:rPr>
          <w:rFonts w:cs="Times New Roman"/>
        </w:rPr>
        <w:t xml:space="preserve">The remaining </w:t>
      </w:r>
      <w:r w:rsidR="00912680">
        <w:rPr>
          <w:rFonts w:cs="Times New Roman"/>
        </w:rPr>
        <w:t xml:space="preserve">32 </w:t>
      </w:r>
      <w:r w:rsidR="0089764A">
        <w:rPr>
          <w:rFonts w:cs="Times New Roman"/>
        </w:rPr>
        <w:t xml:space="preserve">pots </w:t>
      </w:r>
      <w:r w:rsidR="00651708">
        <w:rPr>
          <w:rFonts w:cs="Times New Roman"/>
        </w:rPr>
        <w:t xml:space="preserve">were planted with seeds that did not receive </w:t>
      </w:r>
      <w:r w:rsidR="0089764A">
        <w:rPr>
          <w:rFonts w:cs="Times New Roman"/>
        </w:rPr>
        <w:t>any inoculation</w:t>
      </w:r>
      <w:r w:rsidR="00912680">
        <w:rPr>
          <w:rFonts w:cs="Times New Roman"/>
        </w:rPr>
        <w:t xml:space="preserve"> treatment</w:t>
      </w:r>
      <w:r w:rsidR="00ED1628">
        <w:rPr>
          <w:rFonts w:cs="Times New Roman"/>
        </w:rPr>
        <w:t xml:space="preserve">. Uninoculated seeds were also surface sterilized in </w:t>
      </w:r>
      <w:r w:rsidR="005A7A45" w:rsidRPr="0038171F">
        <w:rPr>
          <w:rFonts w:cs="Times New Roman"/>
          <w:highlight w:val="yellow"/>
        </w:rPr>
        <w:t>XX</w:t>
      </w:r>
      <w:r w:rsidR="00ED1628">
        <w:rPr>
          <w:rFonts w:cs="Times New Roman"/>
        </w:rPr>
        <w:t xml:space="preserve">% </w:t>
      </w:r>
      <w:r w:rsidR="00534BFA">
        <w:rPr>
          <w:rFonts w:cs="Times New Roman"/>
        </w:rPr>
        <w:t>sodium hypochlorit</w:t>
      </w:r>
      <w:r w:rsidR="0038171F">
        <w:rPr>
          <w:rFonts w:cs="Times New Roman"/>
        </w:rPr>
        <w:t xml:space="preserve">e for </w:t>
      </w:r>
      <w:r w:rsidR="0038171F" w:rsidRPr="007F426D">
        <w:rPr>
          <w:rFonts w:cs="Times New Roman"/>
          <w:highlight w:val="yellow"/>
        </w:rPr>
        <w:t>XX</w:t>
      </w:r>
      <w:r w:rsidR="0038171F">
        <w:rPr>
          <w:rFonts w:cs="Times New Roman"/>
        </w:rPr>
        <w:t xml:space="preserve"> minutes followed by three ultrapure water washes</w:t>
      </w:r>
      <w:r w:rsidR="00C41A80">
        <w:rPr>
          <w:rFonts w:cs="Times New Roman"/>
        </w:rPr>
        <w:t xml:space="preserve"> to ensure that the only difference between seed treatments was the inoculation treatment</w:t>
      </w:r>
      <w:r w:rsidR="0038171F">
        <w:rPr>
          <w:rFonts w:cs="Times New Roman"/>
        </w:rPr>
        <w:t>.</w:t>
      </w:r>
    </w:p>
    <w:p w14:paraId="42F7CA6B" w14:textId="2A86E271" w:rsidR="00D67D74" w:rsidRPr="00412BAB" w:rsidRDefault="00912680" w:rsidP="009D6E5B">
      <w:pPr>
        <w:autoSpaceDE w:val="0"/>
        <w:autoSpaceDN w:val="0"/>
        <w:adjustRightInd w:val="0"/>
        <w:spacing w:line="480" w:lineRule="auto"/>
        <w:ind w:firstLine="720"/>
        <w:rPr>
          <w:rFonts w:cs="Times New Roman"/>
        </w:rPr>
      </w:pPr>
      <w:r>
        <w:rPr>
          <w:rFonts w:cs="Times New Roman"/>
        </w:rPr>
        <w:t xml:space="preserve">Upon planting, </w:t>
      </w:r>
      <w:r w:rsidR="00675662">
        <w:rPr>
          <w:rFonts w:cs="Times New Roman"/>
        </w:rPr>
        <w:t xml:space="preserve">all </w:t>
      </w:r>
      <w:r>
        <w:rPr>
          <w:rFonts w:cs="Times New Roman"/>
        </w:rPr>
        <w:t>p</w:t>
      </w:r>
      <w:r w:rsidR="007B6BD6">
        <w:rPr>
          <w:rFonts w:cs="Times New Roman"/>
        </w:rPr>
        <w:t xml:space="preserve">ots were </w:t>
      </w:r>
      <w:r w:rsidR="0089764A">
        <w:rPr>
          <w:rFonts w:cs="Times New Roman"/>
        </w:rPr>
        <w:t xml:space="preserve">immediately </w:t>
      </w:r>
      <w:r w:rsidR="007B6BD6">
        <w:rPr>
          <w:rFonts w:cs="Times New Roman"/>
        </w:rPr>
        <w:t xml:space="preserve">placed in </w:t>
      </w:r>
      <w:r w:rsidR="0089764A">
        <w:rPr>
          <w:rFonts w:cs="Times New Roman"/>
        </w:rPr>
        <w:t>one of four random blocks in a greenhouse</w:t>
      </w:r>
      <w:r>
        <w:rPr>
          <w:rFonts w:cs="Times New Roman"/>
        </w:rPr>
        <w:t xml:space="preserve"> and received one </w:t>
      </w:r>
      <w:r w:rsidR="007B6BD6">
        <w:rPr>
          <w:rFonts w:cs="Times New Roman"/>
        </w:rPr>
        <w:t>of two nitrogen fertilization treatments as 150 mL of a modified Hoagland’s solution</w:t>
      </w:r>
      <w:r w:rsidR="00D8588A">
        <w:rPr>
          <w:rFonts w:cs="Times New Roman"/>
        </w:rPr>
        <w:t xml:space="preserve"> </w:t>
      </w:r>
      <w:r w:rsidR="00D8588A">
        <w:rPr>
          <w:rFonts w:cs="Times New Roman"/>
        </w:rPr>
        <w:fldChar w:fldCharType="begin" w:fldLock="1"/>
      </w:r>
      <w:r w:rsidR="00D8588A">
        <w:rPr>
          <w:rFonts w:cs="Times New Roman"/>
        </w:rPr>
        <w:instrText>ADDIN CSL_CITATION {"citationItems":[{"id":"ITEM-1","itemData":{"abstract":"This is a revised edition of a popular account issued in 1938 H.A., 10: 28 based on the investigations of the two authors. Since then, experience in the U.S.A. and elsewhere has failed, in the authors' opinion, to support the early exaggerated claims for the value of the technique. Their experience leads to the conclusion that for its successful operation a knowledge of plant physiology is essential, that its commercial application is only likely to be successful under limited conditions and expert supervision, and that its results are rarely superior to those of soil culture. If, despite this, the would-be \"nutriculturist\" persists, he will find much to encourage and enlighten him on pp. 23-32, which contain directions on type of container, nature of bed, aeration of root system, planting procedures, the management of solutions, selection and preparation of solution, and the use of nutrient solutions for demonstrating mineral deficiencies.","author":[{"dropping-particle":"","family":"Hoagland","given":"Dennis R","non-dropping-particle":"","parse-names":false,"suffix":""},{"dropping-particle":"","family":"Arnon","given":"Daniel I","non-dropping-particle":"","parse-names":false,"suffix":""}],"container-title":"California Agricultural Experiment Station: 347","id":"ITEM-1","issue":"2","issued":{"date-parts":[["1950"]]},"page":"1-32","publisher":"California Agricultural Experiment Station: 347","title":"The water-culture method for growing plants without soil","type":"article-journal","volume":"347"},"uris":["http://www.mendeley.com/documents/?uuid=dd11fb6a-bf0e-4621-ae2a-1fd2345a784e"]}],"mendeley":{"formattedCitation":"(Hoagland &amp; Arnon, 1950)","plainTextFormattedCitation":"(Hoagland &amp; Arnon, 1950)","previouslyFormattedCitation":"(Hoagland &amp; Arnon, 1950)"},"properties":{"noteIndex":0},"schema":"https://github.com/citation-style-language/schema/raw/master/csl-citation.json"}</w:instrText>
      </w:r>
      <w:r w:rsidR="00D8588A">
        <w:rPr>
          <w:rFonts w:cs="Times New Roman"/>
        </w:rPr>
        <w:fldChar w:fldCharType="separate"/>
      </w:r>
      <w:r w:rsidR="00D8588A" w:rsidRPr="00D8588A">
        <w:rPr>
          <w:rFonts w:cs="Times New Roman"/>
          <w:noProof/>
        </w:rPr>
        <w:t>(Hoagland &amp; Arnon, 1950)</w:t>
      </w:r>
      <w:r w:rsidR="00D8588A">
        <w:rPr>
          <w:rFonts w:cs="Times New Roman"/>
        </w:rPr>
        <w:fldChar w:fldCharType="end"/>
      </w:r>
      <w:r w:rsidR="007B6BD6">
        <w:rPr>
          <w:rFonts w:cs="Times New Roman"/>
        </w:rPr>
        <w:t xml:space="preserve"> equivalent to either 70 or 630 ppm N twice per week</w:t>
      </w:r>
      <w:r w:rsidR="0089764A">
        <w:rPr>
          <w:rFonts w:cs="Times New Roman"/>
        </w:rPr>
        <w:t xml:space="preserve"> for </w:t>
      </w:r>
      <w:r w:rsidR="00102628">
        <w:rPr>
          <w:rFonts w:cs="Times New Roman"/>
        </w:rPr>
        <w:t>seven weeks</w:t>
      </w:r>
      <w:r w:rsidR="007B6BD6">
        <w:rPr>
          <w:rFonts w:cs="Times New Roman"/>
        </w:rPr>
        <w:t>. Nitrogen fertilization doses were received as topical agents to the soil surface and were modified to keep concentrations of other macro</w:t>
      </w:r>
      <w:r w:rsidR="007B12CC">
        <w:rPr>
          <w:rFonts w:cs="Times New Roman"/>
        </w:rPr>
        <w:t>nutrients</w:t>
      </w:r>
      <w:r w:rsidR="007B6BD6">
        <w:rPr>
          <w:rFonts w:cs="Times New Roman"/>
        </w:rPr>
        <w:t xml:space="preserve"> and micronutrients equivalent</w:t>
      </w:r>
      <w:r w:rsidR="0089764A">
        <w:rPr>
          <w:rFonts w:cs="Times New Roman"/>
        </w:rPr>
        <w:t xml:space="preserve"> (</w:t>
      </w:r>
      <w:r w:rsidR="0089764A" w:rsidRPr="00080882">
        <w:rPr>
          <w:rFonts w:cs="Times New Roman"/>
        </w:rPr>
        <w:t>Table S1</w:t>
      </w:r>
      <w:r w:rsidR="0089764A">
        <w:rPr>
          <w:rFonts w:cs="Times New Roman"/>
        </w:rPr>
        <w:t>)</w:t>
      </w:r>
      <w:r w:rsidR="007B6BD6">
        <w:rPr>
          <w:rFonts w:cs="Times New Roman"/>
        </w:rPr>
        <w:t xml:space="preserve">. </w:t>
      </w:r>
      <w:r w:rsidR="00926F7B">
        <w:rPr>
          <w:rFonts w:cs="Times New Roman"/>
        </w:rPr>
        <w:t>Throughout the experiment, p</w:t>
      </w:r>
      <w:r w:rsidR="007B6BD6">
        <w:rPr>
          <w:rFonts w:cs="Times New Roman"/>
        </w:rPr>
        <w:t xml:space="preserve">lants were routinely well-watered to </w:t>
      </w:r>
      <w:r w:rsidR="007B12CC">
        <w:rPr>
          <w:rFonts w:cs="Times New Roman"/>
        </w:rPr>
        <w:t>minimize any chance of</w:t>
      </w:r>
      <w:r w:rsidR="007B6BD6">
        <w:rPr>
          <w:rFonts w:cs="Times New Roman"/>
        </w:rPr>
        <w:t xml:space="preserve"> water stress</w:t>
      </w:r>
      <w:r>
        <w:rPr>
          <w:rFonts w:cs="Times New Roman"/>
        </w:rPr>
        <w:t>.</w:t>
      </w:r>
      <w:r w:rsidR="00412BAB">
        <w:rPr>
          <w:rFonts w:cs="Times New Roman"/>
        </w:rPr>
        <w:t xml:space="preserve"> There was no evidence of pot size induced growth limitation at the time of biomass harvest, indicated by marginal mean whole plant biomass: pot </w:t>
      </w:r>
      <w:r w:rsidR="00412BAB">
        <w:rPr>
          <w:rFonts w:cs="Times New Roman"/>
        </w:rPr>
        <w:lastRenderedPageBreak/>
        <w:t>volume ratios less than 1 g L</w:t>
      </w:r>
      <w:r w:rsidR="00412BAB">
        <w:rPr>
          <w:rFonts w:cs="Times New Roman"/>
          <w:vertAlign w:val="superscript"/>
        </w:rPr>
        <w:t>-1</w:t>
      </w:r>
      <w:r w:rsidR="00412BAB">
        <w:rPr>
          <w:rFonts w:cs="Times New Roman"/>
        </w:rPr>
        <w:t xml:space="preserve"> within each treatment combination (</w:t>
      </w:r>
      <w:r w:rsidR="00412BAB" w:rsidRPr="00433868">
        <w:rPr>
          <w:rFonts w:cs="Times New Roman"/>
        </w:rPr>
        <w:t>Table S2; Fig. S1</w:t>
      </w:r>
      <w:r w:rsidR="00412BAB">
        <w:rPr>
          <w:rFonts w:cs="Times New Roman"/>
        </w:rPr>
        <w:t>;</w:t>
      </w:r>
      <w:r w:rsidR="00D8588A">
        <w:rPr>
          <w:rFonts w:cs="Times New Roman"/>
        </w:rPr>
        <w:t xml:space="preserve"> </w:t>
      </w:r>
      <w:r w:rsidR="00D8588A">
        <w:rPr>
          <w:rFonts w:cs="Times New Roman"/>
        </w:rPr>
        <w:fldChar w:fldCharType="begin" w:fldLock="1"/>
      </w:r>
      <w:r w:rsidR="00D8588A">
        <w:rPr>
          <w:rFonts w:cs="Times New Roman"/>
        </w:rPr>
        <w:instrText xml:space="preserve">ADDIN CSL_CITATION {"citationItems":[{"id":"ITEM-1","itemData":{"DOI":"10.1071/FP12049","ISSN":"14454408","abstract":"The majority of experiments in plant biology use plants grown in some kind of container or pot. We conducted a meta-analysis on 65 studies that analysed the effect of pot size on growth and underlying variables. On average, a doubling of the pot size increased biomass production by 43%. Further analysis of pot size effects on the underlying components of growth suggests that reduced growth in smaller pots is caused mainly by a reduction in photosynthesis per unit leaf area, rather than by changes in leaf morphology or biomass allocation. The appropriate pot size will logically depend on the size of the plants growing in them. Based on various lines of evidence we suggest that an appropriate pot size is one in which the plant biomass does not exceed 1gL-1. In current research practice </w:instrText>
      </w:r>
      <w:r w:rsidR="00D8588A">
        <w:rPr>
          <w:rFonts w:ascii="Cambria Math" w:hAnsi="Cambria Math" w:cs="Cambria Math"/>
        </w:rPr>
        <w:instrText>∼</w:instrText>
      </w:r>
      <w:r w:rsidR="00D8588A">
        <w:rPr>
          <w:rFonts w:cs="Times New Roman"/>
        </w:rPr>
        <w:instrText>65% of the experiments exceed that threshold. We suggest that researchers need to carefully consider the pot size in their experiments, as small pots may change experimental results and defy the purpose of the experiment. © 2012 CSIRO.","author":[{"dropping-particle":"","family":"Poorter","given":"Hendrik","non-dropping-particle":"","parse-names":false,"suffix":""},{"dropping-particle":"","family":"Bühler","given":"Jonas","non-dropping-particle":"","parse-names":false,"suffix":""},{"dropping-particle":"","family":"Dusschoten","given":"Dagmar","non-dropping-particle":"Van","parse-names":false,"suffix":""},{"dropping-particle":"","family":"Climent","given":"Joś","non-dropping-particle":"","parse-names":false,"suffix":""},{"dropping-particle":"","family":"Postma","given":"Johannes A.","non-dropping-particle":"","parse-names":false,"suffix":""}],"container-title":"Functional Plant Biology","id":"ITEM-1","issue":"11","issued":{"date-parts":[["2012"]]},"page":"839-850","title":"Pot size matters: A meta-analysis of the effects of rooting volume on plant growth","type":"article-journal","volume":"39"},"uris":["http://www.mendeley.com/documents/?uuid=d2fc7dd0-f985-4014-a0fc-d0bf916ae5a9"]}],"mendeley":{"formattedCitation":"(Poorter &lt;i&gt;et al.&lt;/i&gt;, 2012)","manualFormatting":"Poorter et al., 2012)","plainTextFormattedCitation":"(Poorter et al., 2012)","previouslyFormattedCitation":"(Poorter &lt;i&gt;et al.&lt;/i&gt;, 2012)"},"properties":{"noteIndex":0},"schema":"https://github.com/citation-style-language/schema/raw/master/csl-citation.json"}</w:instrText>
      </w:r>
      <w:r w:rsidR="00D8588A">
        <w:rPr>
          <w:rFonts w:cs="Times New Roman"/>
        </w:rPr>
        <w:fldChar w:fldCharType="separate"/>
      </w:r>
      <w:r w:rsidR="00D8588A" w:rsidRPr="00D8588A">
        <w:rPr>
          <w:rFonts w:cs="Times New Roman"/>
          <w:noProof/>
        </w:rPr>
        <w:t xml:space="preserve">Poorter </w:t>
      </w:r>
      <w:r w:rsidR="00D8588A" w:rsidRPr="00D8588A">
        <w:rPr>
          <w:rFonts w:cs="Times New Roman"/>
          <w:i/>
          <w:noProof/>
        </w:rPr>
        <w:t>et al.</w:t>
      </w:r>
      <w:r w:rsidR="00D8588A" w:rsidRPr="00D8588A">
        <w:rPr>
          <w:rFonts w:cs="Times New Roman"/>
          <w:noProof/>
        </w:rPr>
        <w:t>, 2012)</w:t>
      </w:r>
      <w:r w:rsidR="00D8588A">
        <w:rPr>
          <w:rFonts w:cs="Times New Roman"/>
        </w:rPr>
        <w:fldChar w:fldCharType="end"/>
      </w:r>
    </w:p>
    <w:p w14:paraId="7A34FC86" w14:textId="5DC8ACDE" w:rsidR="00D67D74" w:rsidRDefault="00D67D74" w:rsidP="009D6E5B">
      <w:pPr>
        <w:spacing w:line="480" w:lineRule="auto"/>
      </w:pPr>
    </w:p>
    <w:p w14:paraId="20C86C76" w14:textId="171776F8" w:rsidR="00D67D74" w:rsidRPr="00863849" w:rsidRDefault="00D67D74" w:rsidP="009D6E5B">
      <w:pPr>
        <w:tabs>
          <w:tab w:val="left" w:pos="593"/>
        </w:tabs>
        <w:autoSpaceDE w:val="0"/>
        <w:autoSpaceDN w:val="0"/>
        <w:adjustRightInd w:val="0"/>
        <w:spacing w:line="480" w:lineRule="auto"/>
        <w:rPr>
          <w:color w:val="000000"/>
        </w:rPr>
      </w:pPr>
      <w:r w:rsidRPr="00863849">
        <w:rPr>
          <w:i/>
          <w:iCs/>
          <w:color w:val="000000"/>
        </w:rPr>
        <w:t xml:space="preserve">Leaf </w:t>
      </w:r>
      <w:r>
        <w:rPr>
          <w:i/>
          <w:iCs/>
          <w:color w:val="000000"/>
        </w:rPr>
        <w:t>gas exchange</w:t>
      </w:r>
      <w:r w:rsidR="00DD0878">
        <w:rPr>
          <w:i/>
          <w:iCs/>
          <w:color w:val="000000"/>
        </w:rPr>
        <w:t xml:space="preserve"> and leaf </w:t>
      </w:r>
      <w:r>
        <w:rPr>
          <w:i/>
          <w:iCs/>
          <w:color w:val="000000"/>
        </w:rPr>
        <w:t>trait measurements</w:t>
      </w:r>
    </w:p>
    <w:p w14:paraId="175181CA" w14:textId="7F8AEC58" w:rsidR="0022275C" w:rsidRPr="00C57242" w:rsidRDefault="00F83744" w:rsidP="009D6E5B">
      <w:pPr>
        <w:autoSpaceDE w:val="0"/>
        <w:autoSpaceDN w:val="0"/>
        <w:adjustRightInd w:val="0"/>
        <w:spacing w:line="480" w:lineRule="auto"/>
        <w:ind w:firstLine="720"/>
        <w:rPr>
          <w:color w:val="000000"/>
        </w:rPr>
      </w:pPr>
      <w:r>
        <w:rPr>
          <w:color w:val="000000"/>
        </w:rPr>
        <w:t>Six weeks after experiment initiation, w</w:t>
      </w:r>
      <w:r w:rsidR="00D67D74">
        <w:rPr>
          <w:color w:val="000000"/>
        </w:rPr>
        <w:t xml:space="preserve">e sampled </w:t>
      </w:r>
      <w:r w:rsidR="00D67D74" w:rsidRPr="00863849">
        <w:rPr>
          <w:color w:val="000000"/>
        </w:rPr>
        <w:t>one</w:t>
      </w:r>
      <w:r w:rsidR="00D67D74">
        <w:rPr>
          <w:color w:val="000000"/>
        </w:rPr>
        <w:t xml:space="preserve"> random, fully expanded leaf</w:t>
      </w:r>
      <w:r w:rsidR="00D67D74" w:rsidRPr="00D67D74">
        <w:rPr>
          <w:color w:val="000000"/>
        </w:rPr>
        <w:t xml:space="preserve"> </w:t>
      </w:r>
      <w:r w:rsidR="00D67D74" w:rsidRPr="00863849">
        <w:rPr>
          <w:color w:val="000000"/>
        </w:rPr>
        <w:t>with little to no visible external damage</w:t>
      </w:r>
      <w:r w:rsidR="00D67D74">
        <w:rPr>
          <w:color w:val="000000"/>
        </w:rPr>
        <w:t xml:space="preserve"> </w:t>
      </w:r>
      <w:r w:rsidR="00D67D74">
        <w:t>for gas exchange measurements</w:t>
      </w:r>
      <w:r>
        <w:t xml:space="preserve">. </w:t>
      </w:r>
      <w:r w:rsidR="00D67D74">
        <w:rPr>
          <w:color w:val="000000"/>
        </w:rPr>
        <w:t xml:space="preserve">Leaves were attached to a </w:t>
      </w:r>
      <w:r w:rsidR="00D67D74" w:rsidRPr="00863849">
        <w:rPr>
          <w:color w:val="000000"/>
        </w:rPr>
        <w:t>Li-COR LI-6800 (Li-COR Bioscience</w:t>
      </w:r>
      <w:r w:rsidR="00412BAB">
        <w:rPr>
          <w:color w:val="000000"/>
        </w:rPr>
        <w:t>s</w:t>
      </w:r>
      <w:r w:rsidR="00D67D74" w:rsidRPr="00863849">
        <w:rPr>
          <w:color w:val="000000"/>
        </w:rPr>
        <w:t>, Lincoln, Nebraska, USA) portable photosynthesis machine to measure net photosynthesis (</w:t>
      </w:r>
      <w:proofErr w:type="spellStart"/>
      <w:r w:rsidR="00D67D74" w:rsidRPr="00DB6582">
        <w:rPr>
          <w:i/>
          <w:iCs/>
          <w:color w:val="000000"/>
        </w:rPr>
        <w:t>A</w:t>
      </w:r>
      <w:r>
        <w:rPr>
          <w:color w:val="000000"/>
          <w:vertAlign w:val="subscript"/>
        </w:rPr>
        <w:t>net</w:t>
      </w:r>
      <w:proofErr w:type="spellEnd"/>
      <w:r w:rsidR="00D67D74" w:rsidRPr="00863849">
        <w:rPr>
          <w:color w:val="000000"/>
        </w:rPr>
        <w:t xml:space="preserve">; </w:t>
      </w:r>
      <w:r w:rsidR="00D67D74" w:rsidRPr="00863849">
        <w:rPr>
          <w:color w:val="000000"/>
          <w:lang w:val="el-GR"/>
        </w:rPr>
        <w:t>μ</w:t>
      </w:r>
      <w:r w:rsidR="00D67D74" w:rsidRPr="00863849">
        <w:rPr>
          <w:color w:val="000000"/>
        </w:rPr>
        <w:t>mol m</w:t>
      </w:r>
      <w:r w:rsidR="00D67D74" w:rsidRPr="00863849">
        <w:rPr>
          <w:color w:val="000000"/>
          <w:vertAlign w:val="superscript"/>
        </w:rPr>
        <w:t>-2</w:t>
      </w:r>
      <w:r w:rsidR="00D67D74" w:rsidRPr="00863849">
        <w:rPr>
          <w:color w:val="000000"/>
        </w:rPr>
        <w:t xml:space="preserve"> s</w:t>
      </w:r>
      <w:r w:rsidR="00D67D74" w:rsidRPr="00863849">
        <w:rPr>
          <w:color w:val="000000"/>
          <w:vertAlign w:val="superscript"/>
        </w:rPr>
        <w:t>-1</w:t>
      </w:r>
      <w:r w:rsidR="00D67D74" w:rsidRPr="00863849">
        <w:rPr>
          <w:color w:val="000000"/>
        </w:rPr>
        <w:t>)</w:t>
      </w:r>
      <w:r w:rsidR="00D67D74">
        <w:rPr>
          <w:color w:val="000000"/>
        </w:rPr>
        <w:t>, stomatal conductance (</w:t>
      </w:r>
      <w:proofErr w:type="spellStart"/>
      <w:r w:rsidR="00D67D74" w:rsidRPr="003E0112">
        <w:rPr>
          <w:i/>
          <w:iCs/>
          <w:color w:val="000000"/>
        </w:rPr>
        <w:t>g</w:t>
      </w:r>
      <w:r w:rsidR="00D67D74" w:rsidRPr="00C33C74">
        <w:rPr>
          <w:color w:val="000000"/>
          <w:vertAlign w:val="subscript"/>
        </w:rPr>
        <w:t>s</w:t>
      </w:r>
      <w:proofErr w:type="spellEnd"/>
      <w:r w:rsidR="00D67D74">
        <w:rPr>
          <w:color w:val="000000"/>
        </w:rPr>
        <w:t>; mmol mol</w:t>
      </w:r>
      <w:r w:rsidR="00D67D74">
        <w:rPr>
          <w:color w:val="000000"/>
          <w:vertAlign w:val="superscript"/>
        </w:rPr>
        <w:t>-1</w:t>
      </w:r>
      <w:r w:rsidR="00D67D74">
        <w:rPr>
          <w:color w:val="000000"/>
        </w:rPr>
        <w:t>),</w:t>
      </w:r>
      <w:r w:rsidR="00D67D74" w:rsidRPr="00863849">
        <w:rPr>
          <w:color w:val="000000"/>
        </w:rPr>
        <w:t xml:space="preserve"> and intercellular CO</w:t>
      </w:r>
      <w:r w:rsidR="00D67D74" w:rsidRPr="00863849">
        <w:rPr>
          <w:color w:val="000000"/>
          <w:vertAlign w:val="subscript"/>
        </w:rPr>
        <w:t>2</w:t>
      </w:r>
      <w:r w:rsidR="00D67D74" w:rsidRPr="00863849">
        <w:rPr>
          <w:color w:val="000000"/>
        </w:rPr>
        <w:t xml:space="preserve"> concentration (</w:t>
      </w:r>
      <w:r w:rsidR="00D67D74" w:rsidRPr="00F848A9">
        <w:rPr>
          <w:i/>
          <w:iCs/>
          <w:color w:val="000000"/>
        </w:rPr>
        <w:t>C</w:t>
      </w:r>
      <w:r w:rsidR="00D67D74" w:rsidRPr="00275258">
        <w:rPr>
          <w:color w:val="000000"/>
          <w:vertAlign w:val="subscript"/>
        </w:rPr>
        <w:t>i</w:t>
      </w:r>
      <w:r w:rsidR="00D67D74" w:rsidRPr="00863849">
        <w:rPr>
          <w:color w:val="000000"/>
        </w:rPr>
        <w:t>; µmol mol</w:t>
      </w:r>
      <w:r w:rsidR="00D67D74" w:rsidRPr="00863849">
        <w:rPr>
          <w:color w:val="000000"/>
          <w:vertAlign w:val="superscript"/>
        </w:rPr>
        <w:t>-1</w:t>
      </w:r>
      <w:r w:rsidR="00D67D74" w:rsidRPr="00863849">
        <w:rPr>
          <w:color w:val="000000"/>
        </w:rPr>
        <w:t>) at different atmospheric CO</w:t>
      </w:r>
      <w:r w:rsidR="00D67D74" w:rsidRPr="00863849">
        <w:rPr>
          <w:color w:val="000000"/>
          <w:vertAlign w:val="subscript"/>
        </w:rPr>
        <w:t>2</w:t>
      </w:r>
      <w:r w:rsidR="00D67D74" w:rsidRPr="00863849">
        <w:rPr>
          <w:color w:val="000000"/>
        </w:rPr>
        <w:t xml:space="preserve"> (</w:t>
      </w:r>
      <w:r w:rsidR="00D67D74" w:rsidRPr="00F848A9">
        <w:rPr>
          <w:i/>
          <w:iCs/>
          <w:color w:val="000000"/>
        </w:rPr>
        <w:t>C</w:t>
      </w:r>
      <w:r w:rsidR="00D67D74" w:rsidRPr="00275258">
        <w:rPr>
          <w:color w:val="000000"/>
          <w:vertAlign w:val="subscript"/>
        </w:rPr>
        <w:t>a</w:t>
      </w:r>
      <w:r w:rsidR="00D67D74" w:rsidRPr="00863849">
        <w:rPr>
          <w:color w:val="000000"/>
        </w:rPr>
        <w:t>; µmol mol</w:t>
      </w:r>
      <w:r w:rsidR="00D67D74" w:rsidRPr="00863849">
        <w:rPr>
          <w:color w:val="000000"/>
          <w:vertAlign w:val="superscript"/>
        </w:rPr>
        <w:t>-1</w:t>
      </w:r>
      <w:r w:rsidR="00D67D74" w:rsidRPr="00863849">
        <w:rPr>
          <w:color w:val="000000"/>
        </w:rPr>
        <w:t>) concentrations</w:t>
      </w:r>
      <w:r w:rsidR="00D67D74">
        <w:rPr>
          <w:color w:val="000000"/>
        </w:rPr>
        <w:t xml:space="preserve"> (i.e., an </w:t>
      </w:r>
      <w:proofErr w:type="spellStart"/>
      <w:r w:rsidR="00D67D74" w:rsidRPr="00DB6582">
        <w:rPr>
          <w:i/>
          <w:iCs/>
          <w:color w:val="000000"/>
        </w:rPr>
        <w:t>A</w:t>
      </w:r>
      <w:r>
        <w:rPr>
          <w:color w:val="000000"/>
          <w:vertAlign w:val="subscript"/>
        </w:rPr>
        <w:t>net</w:t>
      </w:r>
      <w:proofErr w:type="spellEnd"/>
      <w:r w:rsidR="00D67D74" w:rsidRPr="006337C2">
        <w:rPr>
          <w:color w:val="000000"/>
        </w:rPr>
        <w:t>/</w:t>
      </w:r>
      <w:r w:rsidR="00D67D74" w:rsidRPr="00DB6582">
        <w:rPr>
          <w:i/>
          <w:iCs/>
          <w:color w:val="000000"/>
        </w:rPr>
        <w:t>C</w:t>
      </w:r>
      <w:r w:rsidR="00D67D74" w:rsidRPr="00242E06">
        <w:rPr>
          <w:color w:val="000000"/>
          <w:vertAlign w:val="subscript"/>
        </w:rPr>
        <w:t>i</w:t>
      </w:r>
      <w:r w:rsidR="00D67D74">
        <w:rPr>
          <w:color w:val="000000"/>
        </w:rPr>
        <w:t xml:space="preserve"> curve)</w:t>
      </w:r>
      <w:r>
        <w:rPr>
          <w:color w:val="000000"/>
        </w:rPr>
        <w:t>.</w:t>
      </w:r>
      <w:r w:rsidRPr="00F83744">
        <w:rPr>
          <w:i/>
          <w:iCs/>
          <w:color w:val="000000"/>
        </w:rPr>
        <w:t xml:space="preserve"> </w:t>
      </w:r>
      <w:proofErr w:type="spellStart"/>
      <w:r w:rsidRPr="00DB6582">
        <w:rPr>
          <w:i/>
          <w:iCs/>
          <w:color w:val="000000"/>
        </w:rPr>
        <w:t>A</w:t>
      </w:r>
      <w:r>
        <w:rPr>
          <w:color w:val="000000"/>
          <w:vertAlign w:val="subscript"/>
        </w:rPr>
        <w:t>net</w:t>
      </w:r>
      <w:proofErr w:type="spellEnd"/>
      <w:r w:rsidRPr="006337C2">
        <w:rPr>
          <w:color w:val="000000"/>
        </w:rPr>
        <w:t>/</w:t>
      </w:r>
      <w:r w:rsidRPr="00DB6582">
        <w:rPr>
          <w:i/>
          <w:iCs/>
          <w:color w:val="000000"/>
        </w:rPr>
        <w:t>C</w:t>
      </w:r>
      <w:r w:rsidRPr="00242E06">
        <w:rPr>
          <w:color w:val="000000"/>
          <w:vertAlign w:val="subscript"/>
        </w:rPr>
        <w:t>i</w:t>
      </w:r>
      <w:r>
        <w:rPr>
          <w:color w:val="000000"/>
        </w:rPr>
        <w:t xml:space="preserve"> curves were conducted</w:t>
      </w:r>
      <w:r w:rsidR="00D67D74" w:rsidRPr="00863849">
        <w:rPr>
          <w:color w:val="000000"/>
        </w:rPr>
        <w:t xml:space="preserve"> under saturat</w:t>
      </w:r>
      <w:r>
        <w:rPr>
          <w:color w:val="000000"/>
        </w:rPr>
        <w:t>ing</w:t>
      </w:r>
      <w:r w:rsidR="00D67D74" w:rsidRPr="00863849">
        <w:rPr>
          <w:color w:val="000000"/>
        </w:rPr>
        <w:t xml:space="preserve"> light conditions (</w:t>
      </w:r>
      <w:r w:rsidR="00D67D74">
        <w:rPr>
          <w:color w:val="000000"/>
        </w:rPr>
        <w:t>1,500</w:t>
      </w:r>
      <w:r w:rsidR="00D67D74" w:rsidRPr="00863849">
        <w:rPr>
          <w:color w:val="000000"/>
        </w:rPr>
        <w:t xml:space="preserve"> </w:t>
      </w:r>
      <w:r w:rsidR="00D67D74" w:rsidRPr="00863849">
        <w:rPr>
          <w:color w:val="000000"/>
          <w:lang w:val="el-GR"/>
        </w:rPr>
        <w:t>μ</w:t>
      </w:r>
      <w:r w:rsidR="00D67D74" w:rsidRPr="00863849">
        <w:rPr>
          <w:color w:val="000000"/>
        </w:rPr>
        <w:t>mol m</w:t>
      </w:r>
      <w:r w:rsidR="00D67D74" w:rsidRPr="00863849">
        <w:rPr>
          <w:color w:val="000000"/>
          <w:vertAlign w:val="superscript"/>
        </w:rPr>
        <w:t>-2</w:t>
      </w:r>
      <w:r w:rsidR="00D67D74" w:rsidRPr="00863849">
        <w:rPr>
          <w:color w:val="000000"/>
        </w:rPr>
        <w:t xml:space="preserve"> s</w:t>
      </w:r>
      <w:r w:rsidR="00D67D74" w:rsidRPr="00863849">
        <w:rPr>
          <w:color w:val="000000"/>
          <w:vertAlign w:val="superscript"/>
        </w:rPr>
        <w:t>-1</w:t>
      </w:r>
      <w:r w:rsidR="00D67D74" w:rsidRPr="00863849">
        <w:rPr>
          <w:color w:val="000000"/>
        </w:rPr>
        <w:t>)</w:t>
      </w:r>
      <w:r w:rsidR="00006440">
        <w:rPr>
          <w:color w:val="000000"/>
        </w:rPr>
        <w:t>, 50% relative humidity, and</w:t>
      </w:r>
      <w:r w:rsidR="0038171F">
        <w:rPr>
          <w:color w:val="000000"/>
        </w:rPr>
        <w:t xml:space="preserve"> with the</w:t>
      </w:r>
      <w:r w:rsidR="00006440">
        <w:rPr>
          <w:color w:val="000000"/>
        </w:rPr>
        <w:t xml:space="preserve"> cuvette temperature set to 25</w:t>
      </w:r>
      <w:r w:rsidR="00006440">
        <w:rPr>
          <w:color w:val="000000"/>
        </w:rPr>
        <w:sym w:font="Symbol" w:char="F0B0"/>
      </w:r>
      <w:r w:rsidR="00006440">
        <w:rPr>
          <w:color w:val="000000"/>
        </w:rPr>
        <w:t>C</w:t>
      </w:r>
      <w:r w:rsidR="00D67D74">
        <w:rPr>
          <w:color w:val="000000"/>
        </w:rPr>
        <w:t xml:space="preserve">. We measured </w:t>
      </w:r>
      <w:proofErr w:type="spellStart"/>
      <w:r w:rsidR="00D67D74" w:rsidRPr="00DB6582">
        <w:rPr>
          <w:i/>
          <w:iCs/>
          <w:color w:val="000000"/>
        </w:rPr>
        <w:t>A</w:t>
      </w:r>
      <w:r w:rsidR="00150CFB">
        <w:rPr>
          <w:color w:val="000000"/>
          <w:vertAlign w:val="subscript"/>
        </w:rPr>
        <w:t>net</w:t>
      </w:r>
      <w:proofErr w:type="spellEnd"/>
      <w:r w:rsidR="00D67D74">
        <w:rPr>
          <w:color w:val="000000"/>
        </w:rPr>
        <w:t xml:space="preserve">, </w:t>
      </w:r>
      <w:proofErr w:type="spellStart"/>
      <w:r w:rsidR="00D67D74" w:rsidRPr="003E0112">
        <w:rPr>
          <w:i/>
          <w:iCs/>
          <w:color w:val="000000"/>
        </w:rPr>
        <w:t>g</w:t>
      </w:r>
      <w:r w:rsidR="00D67D74" w:rsidRPr="00C33C74">
        <w:rPr>
          <w:color w:val="000000"/>
          <w:vertAlign w:val="subscript"/>
        </w:rPr>
        <w:t>s</w:t>
      </w:r>
      <w:proofErr w:type="spellEnd"/>
      <w:r w:rsidR="00D67D74">
        <w:rPr>
          <w:color w:val="000000"/>
        </w:rPr>
        <w:t xml:space="preserve">, and </w:t>
      </w:r>
      <w:r w:rsidR="00D67D74" w:rsidRPr="00F848A9">
        <w:rPr>
          <w:i/>
          <w:iCs/>
          <w:color w:val="000000"/>
        </w:rPr>
        <w:t>C</w:t>
      </w:r>
      <w:r w:rsidR="00D67D74" w:rsidRPr="00275258">
        <w:rPr>
          <w:color w:val="000000"/>
          <w:vertAlign w:val="subscript"/>
        </w:rPr>
        <w:t>i</w:t>
      </w:r>
      <w:r w:rsidR="00D67D74">
        <w:rPr>
          <w:color w:val="000000"/>
        </w:rPr>
        <w:t xml:space="preserve"> at each of </w:t>
      </w:r>
      <w:r w:rsidR="00D67D74" w:rsidRPr="00863849">
        <w:rPr>
          <w:color w:val="000000"/>
        </w:rPr>
        <w:t>the following reference CO</w:t>
      </w:r>
      <w:r w:rsidR="00D67D74" w:rsidRPr="00863849">
        <w:rPr>
          <w:color w:val="000000"/>
          <w:vertAlign w:val="subscript"/>
        </w:rPr>
        <w:t>2</w:t>
      </w:r>
      <w:r w:rsidR="00D67D74" w:rsidRPr="00863849">
        <w:rPr>
          <w:color w:val="000000"/>
        </w:rPr>
        <w:t xml:space="preserve"> concentration</w:t>
      </w:r>
      <w:r w:rsidR="00D67D74">
        <w:rPr>
          <w:color w:val="000000"/>
        </w:rPr>
        <w:t>s</w:t>
      </w:r>
      <w:r w:rsidR="00D67D74" w:rsidRPr="00863849">
        <w:rPr>
          <w:color w:val="000000"/>
        </w:rPr>
        <w:t xml:space="preserve"> (</w:t>
      </w:r>
      <w:r w:rsidR="00D67D74" w:rsidRPr="00F848A9">
        <w:rPr>
          <w:i/>
          <w:iCs/>
          <w:color w:val="000000"/>
        </w:rPr>
        <w:t>C</w:t>
      </w:r>
      <w:r w:rsidR="00D67D74">
        <w:rPr>
          <w:color w:val="000000"/>
          <w:vertAlign w:val="subscript"/>
        </w:rPr>
        <w:t>a</w:t>
      </w:r>
      <w:r w:rsidR="00D67D74">
        <w:rPr>
          <w:color w:val="000000"/>
        </w:rPr>
        <w:t xml:space="preserve">; </w:t>
      </w:r>
      <w:r w:rsidR="00D67D74" w:rsidRPr="00863849">
        <w:rPr>
          <w:color w:val="000000"/>
          <w:lang w:val="el-GR"/>
        </w:rPr>
        <w:t>μ</w:t>
      </w:r>
      <w:r w:rsidR="00D67D74" w:rsidRPr="00863849">
        <w:rPr>
          <w:color w:val="000000"/>
        </w:rPr>
        <w:t>mol mol</w:t>
      </w:r>
      <w:r w:rsidR="00D67D74" w:rsidRPr="00863849">
        <w:rPr>
          <w:color w:val="000000"/>
          <w:vertAlign w:val="superscript"/>
        </w:rPr>
        <w:t>-1</w:t>
      </w:r>
      <w:r w:rsidR="00D67D74" w:rsidRPr="00863849">
        <w:rPr>
          <w:color w:val="000000"/>
        </w:rPr>
        <w:t>): 400,</w:t>
      </w:r>
      <w:r w:rsidR="00D67D74">
        <w:rPr>
          <w:color w:val="000000"/>
        </w:rPr>
        <w:t xml:space="preserve"> 300, 200, 100</w:t>
      </w:r>
      <w:r w:rsidR="00417C57">
        <w:rPr>
          <w:color w:val="000000"/>
        </w:rPr>
        <w:t>,</w:t>
      </w:r>
      <w:r w:rsidR="00D67D74" w:rsidRPr="00863849">
        <w:rPr>
          <w:color w:val="000000"/>
        </w:rPr>
        <w:t xml:space="preserve"> 50, 400, 400, 600, 800, 1000, 1200,</w:t>
      </w:r>
      <w:r w:rsidR="008F6058">
        <w:rPr>
          <w:color w:val="000000"/>
        </w:rPr>
        <w:t xml:space="preserve"> and</w:t>
      </w:r>
      <w:r w:rsidR="00D67D74" w:rsidRPr="00863849">
        <w:rPr>
          <w:color w:val="000000"/>
        </w:rPr>
        <w:t xml:space="preserve"> 1500</w:t>
      </w:r>
      <w:r w:rsidR="00006440">
        <w:rPr>
          <w:color w:val="000000"/>
        </w:rPr>
        <w:t xml:space="preserve">. </w:t>
      </w:r>
      <w:r w:rsidR="00C57242">
        <w:rPr>
          <w:color w:val="000000"/>
        </w:rPr>
        <w:t xml:space="preserve">Finally, we subjected individuals to at least a 30-minute </w:t>
      </w:r>
      <w:r w:rsidR="00A461D6">
        <w:rPr>
          <w:color w:val="000000"/>
        </w:rPr>
        <w:t xml:space="preserve">dark </w:t>
      </w:r>
      <w:r w:rsidR="00C57242">
        <w:rPr>
          <w:color w:val="000000"/>
        </w:rPr>
        <w:t>period</w:t>
      </w:r>
      <w:r w:rsidR="00A30C53">
        <w:rPr>
          <w:color w:val="000000"/>
        </w:rPr>
        <w:t xml:space="preserve"> </w:t>
      </w:r>
      <w:r w:rsidR="00C57242">
        <w:rPr>
          <w:color w:val="000000"/>
        </w:rPr>
        <w:t xml:space="preserve">and quantified dark </w:t>
      </w:r>
      <w:r w:rsidR="00D67D74">
        <w:rPr>
          <w:color w:val="000000"/>
        </w:rPr>
        <w:t>respiration (</w:t>
      </w:r>
      <w:r w:rsidR="00D67D74">
        <w:rPr>
          <w:i/>
          <w:iCs/>
          <w:color w:val="000000"/>
        </w:rPr>
        <w:t>R</w:t>
      </w:r>
      <w:r w:rsidR="00D67D74">
        <w:rPr>
          <w:color w:val="000000"/>
          <w:vertAlign w:val="subscript"/>
        </w:rPr>
        <w:t>d</w:t>
      </w:r>
      <w:r w:rsidR="00D67D74">
        <w:rPr>
          <w:color w:val="000000"/>
        </w:rPr>
        <w:t xml:space="preserve">; </w:t>
      </w:r>
      <w:r w:rsidR="00D67D74" w:rsidRPr="00863849">
        <w:rPr>
          <w:color w:val="000000"/>
          <w:lang w:val="el-GR"/>
        </w:rPr>
        <w:t>μ</w:t>
      </w:r>
      <w:r w:rsidR="00D67D74" w:rsidRPr="00863849">
        <w:rPr>
          <w:color w:val="000000"/>
        </w:rPr>
        <w:t>mol m</w:t>
      </w:r>
      <w:r w:rsidR="00D67D74" w:rsidRPr="00863849">
        <w:rPr>
          <w:color w:val="000000"/>
          <w:vertAlign w:val="superscript"/>
        </w:rPr>
        <w:t>-2</w:t>
      </w:r>
      <w:r w:rsidR="00D67D74" w:rsidRPr="00863849">
        <w:rPr>
          <w:color w:val="000000"/>
        </w:rPr>
        <w:t xml:space="preserve"> s</w:t>
      </w:r>
      <w:r w:rsidR="00D67D74" w:rsidRPr="00863849">
        <w:rPr>
          <w:color w:val="000000"/>
          <w:vertAlign w:val="superscript"/>
        </w:rPr>
        <w:t>-1</w:t>
      </w:r>
      <w:r w:rsidR="00D67D74">
        <w:rPr>
          <w:color w:val="000000"/>
        </w:rPr>
        <w:t>)</w:t>
      </w:r>
      <w:r w:rsidR="00C57242">
        <w:rPr>
          <w:color w:val="000000"/>
        </w:rPr>
        <w:t>, again using a</w:t>
      </w:r>
      <w:r w:rsidR="00D67D74">
        <w:rPr>
          <w:color w:val="000000"/>
        </w:rPr>
        <w:t xml:space="preserve"> </w:t>
      </w:r>
      <w:r w:rsidR="00C57242" w:rsidRPr="00863849">
        <w:rPr>
          <w:color w:val="000000"/>
        </w:rPr>
        <w:t>Li-COR LI-6800</w:t>
      </w:r>
      <w:r w:rsidR="00C57242">
        <w:rPr>
          <w:color w:val="000000"/>
        </w:rPr>
        <w:t xml:space="preserve"> </w:t>
      </w:r>
      <w:r w:rsidR="009F0F34">
        <w:rPr>
          <w:color w:val="000000"/>
        </w:rPr>
        <w:t xml:space="preserve">with </w:t>
      </w:r>
      <w:r w:rsidR="008F6058">
        <w:rPr>
          <w:color w:val="000000"/>
        </w:rPr>
        <w:t>relative humidity</w:t>
      </w:r>
      <w:r w:rsidR="009F0F34">
        <w:rPr>
          <w:color w:val="000000"/>
        </w:rPr>
        <w:t xml:space="preserve"> set to 50% and</w:t>
      </w:r>
      <w:r w:rsidR="008F6058">
        <w:rPr>
          <w:color w:val="000000"/>
        </w:rPr>
        <w:t xml:space="preserve"> </w:t>
      </w:r>
      <w:r w:rsidR="00150CFB">
        <w:rPr>
          <w:color w:val="000000"/>
        </w:rPr>
        <w:t>cuvette</w:t>
      </w:r>
      <w:r w:rsidR="008F6058">
        <w:rPr>
          <w:color w:val="000000"/>
        </w:rPr>
        <w:t xml:space="preserve"> temperature set to </w:t>
      </w:r>
      <w:r w:rsidR="009F0F34">
        <w:rPr>
          <w:color w:val="000000"/>
        </w:rPr>
        <w:t>25</w:t>
      </w:r>
      <w:r w:rsidR="009F0F34">
        <w:rPr>
          <w:color w:val="000000"/>
        </w:rPr>
        <w:sym w:font="Symbol" w:char="F0B0"/>
      </w:r>
      <w:r w:rsidR="009F0F34">
        <w:rPr>
          <w:color w:val="000000"/>
        </w:rPr>
        <w:t xml:space="preserve">C, with incoming </w:t>
      </w:r>
      <w:r>
        <w:rPr>
          <w:color w:val="000000"/>
        </w:rPr>
        <w:t xml:space="preserve">radiation </w:t>
      </w:r>
      <w:r w:rsidR="00C57242">
        <w:rPr>
          <w:color w:val="000000"/>
        </w:rPr>
        <w:t>set to 0</w:t>
      </w:r>
      <w:r w:rsidR="00C57242" w:rsidRPr="00863849">
        <w:rPr>
          <w:color w:val="000000"/>
        </w:rPr>
        <w:t xml:space="preserve"> </w:t>
      </w:r>
      <w:r w:rsidR="00C57242" w:rsidRPr="00863849">
        <w:rPr>
          <w:color w:val="000000"/>
          <w:lang w:val="el-GR"/>
        </w:rPr>
        <w:t>μ</w:t>
      </w:r>
      <w:r w:rsidR="00C57242" w:rsidRPr="00863849">
        <w:rPr>
          <w:color w:val="000000"/>
        </w:rPr>
        <w:t>mol m</w:t>
      </w:r>
      <w:r w:rsidR="00C57242" w:rsidRPr="00863849">
        <w:rPr>
          <w:color w:val="000000"/>
          <w:vertAlign w:val="superscript"/>
        </w:rPr>
        <w:t>-2</w:t>
      </w:r>
      <w:r w:rsidR="00C57242" w:rsidRPr="00863849">
        <w:rPr>
          <w:color w:val="000000"/>
        </w:rPr>
        <w:t xml:space="preserve"> s</w:t>
      </w:r>
      <w:r w:rsidR="00C57242" w:rsidRPr="00863849">
        <w:rPr>
          <w:color w:val="000000"/>
          <w:vertAlign w:val="superscript"/>
        </w:rPr>
        <w:t>-1</w:t>
      </w:r>
      <w:r w:rsidR="009F0F34">
        <w:rPr>
          <w:color w:val="000000"/>
          <w:vertAlign w:val="superscript"/>
        </w:rPr>
        <w:t xml:space="preserve"> </w:t>
      </w:r>
      <w:r w:rsidR="009F0F34" w:rsidRPr="009F0F34">
        <w:rPr>
          <w:color w:val="000000"/>
        </w:rPr>
        <w:t>and</w:t>
      </w:r>
      <w:r w:rsidR="009F0F34">
        <w:rPr>
          <w:color w:val="000000"/>
          <w:vertAlign w:val="superscript"/>
        </w:rPr>
        <w:t xml:space="preserve"> </w:t>
      </w:r>
      <w:r w:rsidR="009F0F34" w:rsidRPr="00F848A9">
        <w:rPr>
          <w:i/>
          <w:iCs/>
          <w:color w:val="000000"/>
        </w:rPr>
        <w:t>C</w:t>
      </w:r>
      <w:r w:rsidR="009F0F34">
        <w:rPr>
          <w:color w:val="000000"/>
          <w:vertAlign w:val="subscript"/>
        </w:rPr>
        <w:t>a</w:t>
      </w:r>
      <w:r w:rsidR="009F0F34">
        <w:rPr>
          <w:color w:val="000000"/>
        </w:rPr>
        <w:t xml:space="preserve"> set to 400 </w:t>
      </w:r>
      <w:r w:rsidR="009F0F34" w:rsidRPr="00863849">
        <w:rPr>
          <w:color w:val="000000"/>
          <w:lang w:val="el-GR"/>
        </w:rPr>
        <w:t>μ</w:t>
      </w:r>
      <w:r w:rsidR="009F0F34" w:rsidRPr="00863849">
        <w:rPr>
          <w:color w:val="000000"/>
        </w:rPr>
        <w:t>mol mol</w:t>
      </w:r>
      <w:r w:rsidR="009F0F34" w:rsidRPr="00863849">
        <w:rPr>
          <w:color w:val="000000"/>
          <w:vertAlign w:val="superscript"/>
        </w:rPr>
        <w:t>-1</w:t>
      </w:r>
      <w:r w:rsidR="00C57242">
        <w:rPr>
          <w:color w:val="000000"/>
        </w:rPr>
        <w:t>.</w:t>
      </w:r>
    </w:p>
    <w:p w14:paraId="264D1F52" w14:textId="47A69C3A" w:rsidR="00D67D74" w:rsidRDefault="00D67D74" w:rsidP="009D6E5B">
      <w:pPr>
        <w:autoSpaceDE w:val="0"/>
        <w:autoSpaceDN w:val="0"/>
        <w:adjustRightInd w:val="0"/>
        <w:spacing w:line="480" w:lineRule="auto"/>
        <w:ind w:firstLine="720"/>
        <w:rPr>
          <w:color w:val="000000"/>
        </w:rPr>
      </w:pPr>
      <w:r>
        <w:rPr>
          <w:color w:val="000000"/>
        </w:rPr>
        <w:t>L</w:t>
      </w:r>
      <w:r w:rsidRPr="00863849">
        <w:rPr>
          <w:color w:val="000000"/>
        </w:rPr>
        <w:t xml:space="preserve">eaf trait measurements were </w:t>
      </w:r>
      <w:r>
        <w:rPr>
          <w:color w:val="000000"/>
        </w:rPr>
        <w:t>collected on</w:t>
      </w:r>
      <w:r w:rsidRPr="00863849">
        <w:rPr>
          <w:color w:val="000000"/>
        </w:rPr>
        <w:t xml:space="preserve"> the same focal leaf used to generate </w:t>
      </w:r>
      <w:r>
        <w:rPr>
          <w:color w:val="000000"/>
        </w:rPr>
        <w:t>each</w:t>
      </w:r>
      <w:r w:rsidRPr="00863849">
        <w:rPr>
          <w:color w:val="000000"/>
        </w:rPr>
        <w:t xml:space="preserve"> CO</w:t>
      </w:r>
      <w:r w:rsidRPr="00863849">
        <w:rPr>
          <w:color w:val="000000"/>
          <w:vertAlign w:val="subscript"/>
        </w:rPr>
        <w:t>2</w:t>
      </w:r>
      <w:r w:rsidRPr="00863849">
        <w:rPr>
          <w:color w:val="000000"/>
        </w:rPr>
        <w:t xml:space="preserve"> response curve. Images of each leaf were curated using a flat-</w:t>
      </w:r>
      <w:r>
        <w:rPr>
          <w:color w:val="000000"/>
        </w:rPr>
        <w:t>bed s</w:t>
      </w:r>
      <w:r w:rsidRPr="00863849">
        <w:rPr>
          <w:color w:val="000000"/>
        </w:rPr>
        <w:t>canner to determine wet leaf area using the '</w:t>
      </w:r>
      <w:proofErr w:type="spellStart"/>
      <w:r w:rsidRPr="00863849">
        <w:rPr>
          <w:color w:val="000000"/>
        </w:rPr>
        <w:t>LeafArea</w:t>
      </w:r>
      <w:proofErr w:type="spellEnd"/>
      <w:r w:rsidRPr="00863849">
        <w:rPr>
          <w:color w:val="000000"/>
        </w:rPr>
        <w:t>' R package</w:t>
      </w:r>
      <w:r w:rsidR="00D8588A">
        <w:rPr>
          <w:color w:val="000000"/>
        </w:rPr>
        <w:t xml:space="preserve"> </w:t>
      </w:r>
      <w:r w:rsidR="00D8588A">
        <w:rPr>
          <w:color w:val="000000"/>
        </w:rPr>
        <w:fldChar w:fldCharType="begin" w:fldLock="1"/>
      </w:r>
      <w:r w:rsidR="002A575E">
        <w:rPr>
          <w:color w:val="000000"/>
        </w:rPr>
        <w:instrText>ADDIN CSL_CITATION {"citationItems":[{"id":"ITEM-1","itemData":{"author":[{"dropping-particle":"","family":"Katabuchi","given":"Masatoshi","non-dropping-particle":"","parse-names":false,"suffix":""}],"container-title":"Ecological Research","id":"ITEM-1","issue":"6","issued":{"date-parts":[["2015"]]},"page":"1073-1077","title":"LeafArea: An R package for rapid digital analysis of leaf area","type":"article-journal","volume":"30"},"uris":["http://www.mendeley.com/documents/?uuid=d5bcbc72-e9c0-4ada-8acf-dfeff07e88d7"]}],"mendeley":{"formattedCitation":"(Katabuchi, 2015)","plainTextFormattedCitation":"(Katabuchi, 2015)","previouslyFormattedCitation":"(Katabuchi, 2015)"},"properties":{"noteIndex":0},"schema":"https://github.com/citation-style-language/schema/raw/master/csl-citation.json"}</w:instrText>
      </w:r>
      <w:r w:rsidR="00D8588A">
        <w:rPr>
          <w:color w:val="000000"/>
        </w:rPr>
        <w:fldChar w:fldCharType="separate"/>
      </w:r>
      <w:r w:rsidR="00D8588A" w:rsidRPr="00D8588A">
        <w:rPr>
          <w:noProof/>
          <w:color w:val="000000"/>
        </w:rPr>
        <w:t>(Katabuchi, 2015)</w:t>
      </w:r>
      <w:r w:rsidR="00D8588A">
        <w:rPr>
          <w:color w:val="000000"/>
        </w:rPr>
        <w:fldChar w:fldCharType="end"/>
      </w:r>
      <w:r>
        <w:rPr>
          <w:color w:val="000000"/>
        </w:rPr>
        <w:t>, which automates leaf area calculations using ImageJ software</w:t>
      </w:r>
      <w:r w:rsidR="00D8588A">
        <w:rPr>
          <w:color w:val="000000"/>
        </w:rPr>
        <w:t xml:space="preserve"> </w:t>
      </w:r>
      <w:r w:rsidR="002A575E">
        <w:rPr>
          <w:color w:val="000000"/>
        </w:rPr>
        <w:fldChar w:fldCharType="begin" w:fldLock="1"/>
      </w:r>
      <w:r w:rsidR="002A575E">
        <w:rPr>
          <w:color w:val="000000"/>
        </w:rPr>
        <w:instrText>ADDIN CSL_CITATION {"citationItems":[{"id":"ITEM-1","itemData":{"DOI":"10.1038/nmeth.2089","ISSN":"1548-7105","PMID":"22930834","abstract":"For the past 25 years NIH Image and ImageJ software have been pioneers as open tools for the analysis of scientific images. We discuss the origins, challenges and solutions of these two programs, and how their history can serve to advise and inform other software projects.","author":[{"dropping-particle":"","family":"Schneider","given":"Caroline A","non-dropping-particle":"","parse-names":false,"suffix":""},{"dropping-particle":"","family":"Rasband","given":"Wayne S","non-dropping-particle":"","parse-names":false,"suffix":""},{"dropping-particle":"","family":"Eliceiri","given":"Kevin W","non-dropping-particle":"","parse-names":false,"suffix":""}],"container-title":"Nature methods","id":"ITEM-1","issue":"7","issued":{"date-parts":[["2012","7"]]},"page":"671-675","title":"NIH Image to ImageJ: 25 years of image analysis.","type":"article-journal","volume":"9"},"uris":["http://www.mendeley.com/documents/?uuid=6b914044-468b-40c6-8046-c87ca4f654ed"]}],"mendeley":{"formattedCitation":"(Schneider &lt;i&gt;et al.&lt;/i&gt;, 2012)","plainTextFormattedCitation":"(Schneider et al., 2012)","previouslyFormattedCitation":"(Schneider &lt;i&gt;et al.&lt;/i&gt;, 2012)"},"properties":{"noteIndex":0},"schema":"https://github.com/citation-style-language/schema/raw/master/csl-citation.json"}</w:instrText>
      </w:r>
      <w:r w:rsidR="002A575E">
        <w:rPr>
          <w:color w:val="000000"/>
        </w:rPr>
        <w:fldChar w:fldCharType="separate"/>
      </w:r>
      <w:r w:rsidR="002A575E" w:rsidRPr="002A575E">
        <w:rPr>
          <w:noProof/>
          <w:color w:val="000000"/>
        </w:rPr>
        <w:t xml:space="preserve">(Schneider </w:t>
      </w:r>
      <w:r w:rsidR="002A575E" w:rsidRPr="002A575E">
        <w:rPr>
          <w:i/>
          <w:noProof/>
          <w:color w:val="000000"/>
        </w:rPr>
        <w:t>et al.</w:t>
      </w:r>
      <w:r w:rsidR="002A575E" w:rsidRPr="002A575E">
        <w:rPr>
          <w:noProof/>
          <w:color w:val="000000"/>
        </w:rPr>
        <w:t>, 2012)</w:t>
      </w:r>
      <w:r w:rsidR="002A575E">
        <w:rPr>
          <w:color w:val="000000"/>
        </w:rPr>
        <w:fldChar w:fldCharType="end"/>
      </w:r>
      <w:r w:rsidRPr="00863849">
        <w:rPr>
          <w:color w:val="000000"/>
        </w:rPr>
        <w:t>. Each leaf was dried at 65</w:t>
      </w:r>
      <w:r w:rsidRPr="00863849">
        <w:rPr>
          <w:rFonts w:ascii="Symbol" w:eastAsia="Symbol" w:hAnsi="Symbol" w:cs="Symbol"/>
          <w:color w:val="000000"/>
        </w:rPr>
        <w:t></w:t>
      </w:r>
      <w:r w:rsidRPr="00863849">
        <w:rPr>
          <w:color w:val="000000"/>
        </w:rPr>
        <w:t>C for at least 48 hour</w:t>
      </w:r>
      <w:r w:rsidR="00895284">
        <w:rPr>
          <w:color w:val="000000"/>
        </w:rPr>
        <w:t>s</w:t>
      </w:r>
      <w:r w:rsidR="008F6058">
        <w:rPr>
          <w:color w:val="000000"/>
        </w:rPr>
        <w:t xml:space="preserve"> and subsequently</w:t>
      </w:r>
      <w:r w:rsidRPr="00863849">
        <w:rPr>
          <w:color w:val="000000"/>
        </w:rPr>
        <w:t xml:space="preserve"> weighed and ground until homogenized. Specific leaf area (</w:t>
      </w:r>
      <w:r w:rsidR="00746CCB">
        <w:rPr>
          <w:color w:val="000000"/>
        </w:rPr>
        <w:t>c</w:t>
      </w:r>
      <w:r w:rsidRPr="00863849">
        <w:rPr>
          <w:color w:val="000000"/>
        </w:rPr>
        <w:t>m</w:t>
      </w:r>
      <w:r w:rsidRPr="00863849">
        <w:rPr>
          <w:color w:val="000000"/>
          <w:vertAlign w:val="superscript"/>
        </w:rPr>
        <w:t>2</w:t>
      </w:r>
      <w:r w:rsidRPr="00863849">
        <w:rPr>
          <w:color w:val="000000"/>
        </w:rPr>
        <w:t xml:space="preserve"> g</w:t>
      </w:r>
      <w:r w:rsidRPr="00863849">
        <w:rPr>
          <w:color w:val="000000"/>
          <w:vertAlign w:val="superscript"/>
        </w:rPr>
        <w:t>-1</w:t>
      </w:r>
      <w:r w:rsidRPr="00863849">
        <w:rPr>
          <w:color w:val="000000"/>
        </w:rPr>
        <w:t>) was calculated as the ratio of wet leaf area</w:t>
      </w:r>
      <w:r w:rsidR="00270350">
        <w:rPr>
          <w:color w:val="000000"/>
        </w:rPr>
        <w:t xml:space="preserve"> </w:t>
      </w:r>
      <w:r w:rsidRPr="00863849">
        <w:rPr>
          <w:color w:val="000000"/>
        </w:rPr>
        <w:t>to dry leaf biomass</w:t>
      </w:r>
      <w:r w:rsidR="005E3C64">
        <w:rPr>
          <w:color w:val="000000"/>
        </w:rPr>
        <w:t xml:space="preserve">. </w:t>
      </w:r>
      <w:r>
        <w:rPr>
          <w:color w:val="000000"/>
        </w:rPr>
        <w:t xml:space="preserve">Using subsamples of ground and </w:t>
      </w:r>
      <w:r>
        <w:rPr>
          <w:color w:val="000000"/>
        </w:rPr>
        <w:lastRenderedPageBreak/>
        <w:t>homogenized leaf biomass, we also determined leaf nitrogen content</w:t>
      </w:r>
      <w:r w:rsidRPr="00863849">
        <w:t xml:space="preserve"> (</w:t>
      </w:r>
      <w:proofErr w:type="spellStart"/>
      <w:r w:rsidRPr="00CE3B3D">
        <w:rPr>
          <w:i/>
          <w:iCs/>
        </w:rPr>
        <w:t>N</w:t>
      </w:r>
      <w:r>
        <w:rPr>
          <w:vertAlign w:val="subscript"/>
        </w:rPr>
        <w:t>mass</w:t>
      </w:r>
      <w:proofErr w:type="spellEnd"/>
      <w:r>
        <w:t xml:space="preserve">; </w:t>
      </w:r>
      <w:proofErr w:type="spellStart"/>
      <w:r w:rsidRPr="00863849">
        <w:t>g</w:t>
      </w:r>
      <w:r w:rsidR="00A461D6">
        <w:t>N</w:t>
      </w:r>
      <w:proofErr w:type="spellEnd"/>
      <w:r w:rsidRPr="00863849">
        <w:t xml:space="preserve"> g</w:t>
      </w:r>
      <w:r w:rsidRPr="00863849">
        <w:rPr>
          <w:vertAlign w:val="superscript"/>
        </w:rPr>
        <w:t>-1</w:t>
      </w:r>
      <w:r w:rsidRPr="00863849">
        <w:t>)</w:t>
      </w:r>
      <w:r w:rsidRPr="00863849">
        <w:rPr>
          <w:color w:val="000000"/>
        </w:rPr>
        <w:t xml:space="preserve"> </w:t>
      </w:r>
      <w:r>
        <w:rPr>
          <w:color w:val="000000"/>
        </w:rPr>
        <w:t>through elemental combustion analysis (</w:t>
      </w:r>
      <w:r w:rsidR="00746CCB">
        <w:rPr>
          <w:color w:val="000000"/>
        </w:rPr>
        <w:t>Costech-4010</w:t>
      </w:r>
      <w:r w:rsidR="00270350">
        <w:rPr>
          <w:color w:val="000000"/>
        </w:rPr>
        <w:t xml:space="preserve">, </w:t>
      </w:r>
      <w:proofErr w:type="spellStart"/>
      <w:r w:rsidR="00270350">
        <w:rPr>
          <w:color w:val="000000"/>
        </w:rPr>
        <w:t>Costech</w:t>
      </w:r>
      <w:proofErr w:type="spellEnd"/>
      <w:r w:rsidR="00270350">
        <w:rPr>
          <w:color w:val="000000"/>
        </w:rPr>
        <w:t xml:space="preserve">, Inc., Valencia, CA, USA). </w:t>
      </w:r>
      <w:r w:rsidRPr="00863849">
        <w:rPr>
          <w:color w:val="000000"/>
        </w:rPr>
        <w:t xml:space="preserve">Leaf nitrogen </w:t>
      </w:r>
      <w:r>
        <w:rPr>
          <w:color w:val="000000"/>
        </w:rPr>
        <w:t>mass</w:t>
      </w:r>
      <w:r w:rsidRPr="00863849">
        <w:rPr>
          <w:color w:val="000000"/>
        </w:rPr>
        <w:t xml:space="preserve"> per unit leaf area (</w:t>
      </w:r>
      <w:proofErr w:type="spellStart"/>
      <w:r w:rsidRPr="00DB6582">
        <w:rPr>
          <w:i/>
          <w:color w:val="000000"/>
        </w:rPr>
        <w:t>N</w:t>
      </w:r>
      <w:r w:rsidRPr="00F1756A">
        <w:rPr>
          <w:iCs/>
          <w:color w:val="000000"/>
          <w:vertAlign w:val="subscript"/>
        </w:rPr>
        <w:t>area</w:t>
      </w:r>
      <w:proofErr w:type="spellEnd"/>
      <w:r w:rsidRPr="00863849">
        <w:rPr>
          <w:color w:val="000000"/>
        </w:rPr>
        <w:t xml:space="preserve">; </w:t>
      </w:r>
      <w:proofErr w:type="spellStart"/>
      <w:r w:rsidRPr="00863849">
        <w:rPr>
          <w:color w:val="000000"/>
        </w:rPr>
        <w:t>g</w:t>
      </w:r>
      <w:r w:rsidR="00A461D6">
        <w:rPr>
          <w:color w:val="000000"/>
        </w:rPr>
        <w:t>N</w:t>
      </w:r>
      <w:proofErr w:type="spellEnd"/>
      <w:r w:rsidRPr="00863849">
        <w:rPr>
          <w:color w:val="000000"/>
        </w:rPr>
        <w:t xml:space="preserve"> m</w:t>
      </w:r>
      <w:r w:rsidRPr="00863849">
        <w:rPr>
          <w:color w:val="000000"/>
          <w:vertAlign w:val="superscript"/>
        </w:rPr>
        <w:t>-2</w:t>
      </w:r>
      <w:r w:rsidRPr="00863849">
        <w:rPr>
          <w:color w:val="000000"/>
        </w:rPr>
        <w:t>) was</w:t>
      </w:r>
      <w:r>
        <w:rPr>
          <w:color w:val="000000"/>
        </w:rPr>
        <w:t xml:space="preserve"> </w:t>
      </w:r>
      <w:r w:rsidRPr="00863849">
        <w:rPr>
          <w:color w:val="000000"/>
        </w:rPr>
        <w:t>calculated by dividing</w:t>
      </w:r>
      <w:r w:rsidRPr="008C3563">
        <w:rPr>
          <w:i/>
          <w:iCs/>
        </w:rPr>
        <w:t xml:space="preserve"> </w:t>
      </w:r>
      <w:proofErr w:type="spellStart"/>
      <w:r w:rsidRPr="00CE3B3D">
        <w:rPr>
          <w:i/>
          <w:iCs/>
        </w:rPr>
        <w:t>N</w:t>
      </w:r>
      <w:r>
        <w:rPr>
          <w:vertAlign w:val="subscript"/>
        </w:rPr>
        <w:t>mass</w:t>
      </w:r>
      <w:proofErr w:type="spellEnd"/>
      <w:r w:rsidRPr="00863849">
        <w:rPr>
          <w:color w:val="000000"/>
        </w:rPr>
        <w:t xml:space="preserve"> by </w:t>
      </w:r>
      <w:r w:rsidR="00150CFB">
        <w:rPr>
          <w:iCs/>
          <w:color w:val="000000"/>
        </w:rPr>
        <w:t>specific leaf area</w:t>
      </w:r>
      <w:r w:rsidR="00F83744">
        <w:rPr>
          <w:iCs/>
          <w:color w:val="000000"/>
        </w:rPr>
        <w:t>, then multiplying by 10,000 to convert cm</w:t>
      </w:r>
      <w:r w:rsidR="00F83744">
        <w:rPr>
          <w:iCs/>
          <w:color w:val="000000"/>
          <w:vertAlign w:val="superscript"/>
        </w:rPr>
        <w:t>-2</w:t>
      </w:r>
      <w:r w:rsidR="00F83744">
        <w:rPr>
          <w:iCs/>
          <w:color w:val="000000"/>
        </w:rPr>
        <w:t xml:space="preserve"> to m</w:t>
      </w:r>
      <w:r w:rsidR="00F83744">
        <w:rPr>
          <w:iCs/>
          <w:color w:val="000000"/>
          <w:vertAlign w:val="superscript"/>
        </w:rPr>
        <w:t>-2</w:t>
      </w:r>
      <w:r w:rsidRPr="00863849">
        <w:rPr>
          <w:color w:val="000000"/>
        </w:rPr>
        <w:t>.</w:t>
      </w:r>
    </w:p>
    <w:p w14:paraId="644407FC" w14:textId="60D8EA61" w:rsidR="00AE0EFF" w:rsidRPr="00AE0EFF" w:rsidRDefault="00AE0EFF" w:rsidP="009D6E5B">
      <w:pPr>
        <w:autoSpaceDE w:val="0"/>
        <w:autoSpaceDN w:val="0"/>
        <w:adjustRightInd w:val="0"/>
        <w:spacing w:line="480" w:lineRule="auto"/>
        <w:rPr>
          <w:color w:val="000000"/>
        </w:rPr>
      </w:pPr>
    </w:p>
    <w:p w14:paraId="69D28324" w14:textId="77777777" w:rsidR="00DD0878" w:rsidRDefault="00DD0878" w:rsidP="009D6E5B">
      <w:pPr>
        <w:spacing w:line="480" w:lineRule="auto"/>
        <w:rPr>
          <w:i/>
          <w:iCs/>
        </w:rPr>
      </w:pPr>
      <w:r>
        <w:rPr>
          <w:i/>
          <w:iCs/>
        </w:rPr>
        <w:t>Curve fitting and parameter estimation</w:t>
      </w:r>
    </w:p>
    <w:p w14:paraId="11AAD9FA" w14:textId="51828AC2" w:rsidR="006D3E93" w:rsidRDefault="00DD0878" w:rsidP="009D6E5B">
      <w:pPr>
        <w:spacing w:line="480" w:lineRule="auto"/>
        <w:ind w:firstLine="720"/>
      </w:pPr>
      <w:r>
        <w:rPr>
          <w:color w:val="000000"/>
        </w:rPr>
        <w:t>We fit</w:t>
      </w:r>
      <w:r w:rsidRPr="00863849">
        <w:rPr>
          <w:color w:val="000000"/>
        </w:rPr>
        <w:t xml:space="preserve"> </w:t>
      </w:r>
      <w:proofErr w:type="spellStart"/>
      <w:r w:rsidRPr="00DB6582">
        <w:rPr>
          <w:i/>
          <w:iCs/>
          <w:color w:val="000000"/>
        </w:rPr>
        <w:t>A</w:t>
      </w:r>
      <w:r>
        <w:rPr>
          <w:color w:val="000000"/>
          <w:vertAlign w:val="subscript"/>
        </w:rPr>
        <w:t>net</w:t>
      </w:r>
      <w:proofErr w:type="spellEnd"/>
      <w:r w:rsidRPr="006337C2">
        <w:rPr>
          <w:color w:val="000000"/>
        </w:rPr>
        <w:t>/</w:t>
      </w:r>
      <w:r w:rsidRPr="00DB6582">
        <w:rPr>
          <w:i/>
          <w:iCs/>
          <w:color w:val="000000"/>
        </w:rPr>
        <w:t>C</w:t>
      </w:r>
      <w:r w:rsidRPr="00242E06">
        <w:rPr>
          <w:color w:val="000000"/>
          <w:vertAlign w:val="subscript"/>
        </w:rPr>
        <w:t>i</w:t>
      </w:r>
      <w:r w:rsidRPr="00863849">
        <w:rPr>
          <w:color w:val="000000"/>
        </w:rPr>
        <w:t xml:space="preserve"> curves of each individual using the '</w:t>
      </w:r>
      <w:proofErr w:type="spellStart"/>
      <w:r w:rsidRPr="00863849">
        <w:rPr>
          <w:color w:val="000000"/>
        </w:rPr>
        <w:t>fitaci</w:t>
      </w:r>
      <w:proofErr w:type="spellEnd"/>
      <w:r w:rsidRPr="00863849">
        <w:rPr>
          <w:color w:val="000000"/>
        </w:rPr>
        <w:t>' function in the '</w:t>
      </w:r>
      <w:proofErr w:type="spellStart"/>
      <w:r w:rsidRPr="00863849">
        <w:rPr>
          <w:color w:val="000000"/>
        </w:rPr>
        <w:t>plantecophys</w:t>
      </w:r>
      <w:proofErr w:type="spellEnd"/>
      <w:r w:rsidRPr="00863849">
        <w:rPr>
          <w:color w:val="000000"/>
        </w:rPr>
        <w:t>' R package</w:t>
      </w:r>
      <w:r w:rsidR="002A575E">
        <w:rPr>
          <w:color w:val="000000"/>
        </w:rPr>
        <w:t xml:space="preserve"> </w:t>
      </w:r>
      <w:r w:rsidR="002A575E">
        <w:rPr>
          <w:color w:val="000000"/>
        </w:rPr>
        <w:fldChar w:fldCharType="begin" w:fldLock="1"/>
      </w:r>
      <w:r w:rsidR="002A575E">
        <w:rPr>
          <w:color w:val="000000"/>
        </w:rPr>
        <w:instrText>ADDIN CSL_CITATION {"citationItems":[{"id":"ITEM-1","itemData":{"DOI":"10.1371/journal.pone.0143346&gt;","abstract":"Modelling &amp; Analysis of Leaf Gas Exchange Data","author":[{"dropping-particle":"","family":"Duursma","given":"Remko","non-dropping-particle":"","parse-names":false,"suffix":""}],"container-title":"PLos ONE","id":"ITEM-1","issue":"11","issued":{"date-parts":[["2015"]]},"page":"e0143346","title":"Plantecophys - An R package for analyzing and modelling leaf gas exchange data","type":"article-journal","volume":"10"},"uris":["http://www.mendeley.com/documents/?uuid=5e0def6e-f6ab-4728-ace7-bf1db97e423e"]}],"mendeley":{"formattedCitation":"(Duursma, 2015)","plainTextFormattedCitation":"(Duursma, 2015)","previouslyFormattedCitation":"(Duursma, 2015)"},"properties":{"noteIndex":0},"schema":"https://github.com/citation-style-language/schema/raw/master/csl-citation.json"}</w:instrText>
      </w:r>
      <w:r w:rsidR="002A575E">
        <w:rPr>
          <w:color w:val="000000"/>
        </w:rPr>
        <w:fldChar w:fldCharType="separate"/>
      </w:r>
      <w:r w:rsidR="002A575E" w:rsidRPr="002A575E">
        <w:rPr>
          <w:noProof/>
          <w:color w:val="000000"/>
        </w:rPr>
        <w:t>(Duursma, 2015)</w:t>
      </w:r>
      <w:r w:rsidR="002A575E">
        <w:rPr>
          <w:color w:val="000000"/>
        </w:rPr>
        <w:fldChar w:fldCharType="end"/>
      </w:r>
      <w:r w:rsidRPr="00863849">
        <w:rPr>
          <w:color w:val="000000"/>
        </w:rPr>
        <w:t>. This function estimates the maximum rate of Rubisco carboxylation (</w:t>
      </w:r>
      <w:r w:rsidRPr="00DB6582">
        <w:rPr>
          <w:i/>
          <w:iCs/>
          <w:color w:val="000000"/>
        </w:rPr>
        <w:t>V</w:t>
      </w:r>
      <w:r w:rsidRPr="00275258">
        <w:rPr>
          <w:color w:val="000000"/>
          <w:vertAlign w:val="subscript"/>
        </w:rPr>
        <w:t>cmax</w:t>
      </w:r>
      <w:r w:rsidRPr="00863849">
        <w:rPr>
          <w:color w:val="000000"/>
        </w:rPr>
        <w:t>; µmol</w:t>
      </w:r>
      <w:r>
        <w:rPr>
          <w:color w:val="000000"/>
        </w:rPr>
        <w:t xml:space="preserve"> </w:t>
      </w:r>
      <w:r w:rsidRPr="00863849">
        <w:rPr>
          <w:color w:val="000000"/>
        </w:rPr>
        <w:t>m</w:t>
      </w:r>
      <w:r w:rsidRPr="00863849">
        <w:rPr>
          <w:color w:val="000000"/>
          <w:vertAlign w:val="superscript"/>
        </w:rPr>
        <w:t>-2</w:t>
      </w:r>
      <w:r w:rsidRPr="00863849">
        <w:rPr>
          <w:color w:val="000000"/>
        </w:rPr>
        <w:t xml:space="preserve"> s</w:t>
      </w:r>
      <w:r w:rsidRPr="00863849">
        <w:rPr>
          <w:color w:val="000000"/>
          <w:vertAlign w:val="superscript"/>
        </w:rPr>
        <w:t>-1</w:t>
      </w:r>
      <w:r w:rsidRPr="00863849">
        <w:rPr>
          <w:color w:val="000000"/>
        </w:rPr>
        <w:t>) and maximum rate of electron transport for RuBP regeneration (</w:t>
      </w:r>
      <w:r w:rsidRPr="00DB6582">
        <w:rPr>
          <w:i/>
          <w:iCs/>
        </w:rPr>
        <w:t>J</w:t>
      </w:r>
      <w:r w:rsidRPr="00275258">
        <w:rPr>
          <w:vertAlign w:val="subscript"/>
        </w:rPr>
        <w:t>max</w:t>
      </w:r>
      <w:r w:rsidRPr="00863849">
        <w:rPr>
          <w:color w:val="000000"/>
        </w:rPr>
        <w:t>; µmol</w:t>
      </w:r>
      <w:r>
        <w:rPr>
          <w:color w:val="000000"/>
        </w:rPr>
        <w:t xml:space="preserve"> </w:t>
      </w:r>
      <w:r w:rsidRPr="00863849">
        <w:rPr>
          <w:color w:val="000000"/>
        </w:rPr>
        <w:t>m</w:t>
      </w:r>
      <w:r w:rsidRPr="00863849">
        <w:rPr>
          <w:color w:val="000000"/>
          <w:vertAlign w:val="superscript"/>
        </w:rPr>
        <w:t>-2</w:t>
      </w:r>
      <w:r w:rsidRPr="00863849">
        <w:rPr>
          <w:color w:val="000000"/>
        </w:rPr>
        <w:t xml:space="preserve"> s</w:t>
      </w:r>
      <w:r w:rsidRPr="00863849">
        <w:rPr>
          <w:color w:val="000000"/>
          <w:vertAlign w:val="superscript"/>
        </w:rPr>
        <w:t>-1</w:t>
      </w:r>
      <w:r w:rsidRPr="00863849">
        <w:rPr>
          <w:color w:val="000000"/>
        </w:rPr>
        <w:t>) based on the Farquhar, von Caemmerer, and Berry biochemical model of C</w:t>
      </w:r>
      <w:r w:rsidRPr="00863849">
        <w:rPr>
          <w:color w:val="000000"/>
          <w:vertAlign w:val="subscript"/>
        </w:rPr>
        <w:t>3</w:t>
      </w:r>
      <w:r w:rsidRPr="00863849">
        <w:rPr>
          <w:color w:val="000000"/>
        </w:rPr>
        <w:t xml:space="preserve"> photosynthesis</w:t>
      </w:r>
      <w:r w:rsidR="002A575E">
        <w:rPr>
          <w:color w:val="000000"/>
        </w:rPr>
        <w:t xml:space="preserve"> </w:t>
      </w:r>
      <w:r w:rsidR="002A575E">
        <w:rPr>
          <w:color w:val="000000"/>
        </w:rPr>
        <w:fldChar w:fldCharType="begin" w:fldLock="1"/>
      </w:r>
      <w:r w:rsidR="002A575E">
        <w:rPr>
          <w:color w:val="000000"/>
        </w:rPr>
        <w:instrText>ADDIN CSL_CITATION {"citationItems":[{"id":"ITEM-1","itemData":{"DOI":"10.1007/BF00386231","ISSN":"0032-0935","author":[{"dropping-particle":"","family":"Farquhar","given":"Graham D","non-dropping-particle":"","parse-names":false,"suffix":""},{"dropping-particle":"","family":"Caemmerer","given":"Susanne","non-dropping-particle":"von","parse-names":false,"suffix":""},{"dropping-particle":"","family":"Berry","given":"Joe A","non-dropping-particle":"","parse-names":false,"suffix":""}],"container-title":"Planta","id":"ITEM-1","issue":"1","issued":{"date-parts":[["1980","6"]]},"page":"78-90","title":"A biochemical model of photosynthetic CO&lt;i&gt;2&lt;/i&gt; assimilation in leaves of C3 species","type":"article-journal","volume":"149"},"uris":["http://www.mendeley.com/documents/?uuid=2717909d-c70a-4937-a66c-ae5cfba2cde5"]}],"mendeley":{"formattedCitation":"(Farquhar &lt;i&gt;et al.&lt;/i&gt;, 1980)","plainTextFormattedCitation":"(Farquhar et al., 1980)","previouslyFormattedCitation":"(Farquhar &lt;i&gt;et al.&lt;/i&gt;, 1980)"},"properties":{"noteIndex":0},"schema":"https://github.com/citation-style-language/schema/raw/master/csl-citation.json"}</w:instrText>
      </w:r>
      <w:r w:rsidR="002A575E">
        <w:rPr>
          <w:color w:val="000000"/>
        </w:rPr>
        <w:fldChar w:fldCharType="separate"/>
      </w:r>
      <w:r w:rsidR="002A575E" w:rsidRPr="002A575E">
        <w:rPr>
          <w:noProof/>
          <w:color w:val="000000"/>
        </w:rPr>
        <w:t xml:space="preserve">(Farquhar </w:t>
      </w:r>
      <w:r w:rsidR="002A575E" w:rsidRPr="002A575E">
        <w:rPr>
          <w:i/>
          <w:noProof/>
          <w:color w:val="000000"/>
        </w:rPr>
        <w:t>et al.</w:t>
      </w:r>
      <w:r w:rsidR="002A575E" w:rsidRPr="002A575E">
        <w:rPr>
          <w:noProof/>
          <w:color w:val="000000"/>
        </w:rPr>
        <w:t>, 1980)</w:t>
      </w:r>
      <w:r w:rsidR="002A575E">
        <w:rPr>
          <w:color w:val="000000"/>
        </w:rPr>
        <w:fldChar w:fldCharType="end"/>
      </w:r>
      <w:r w:rsidRPr="00863849">
        <w:rPr>
          <w:color w:val="000000"/>
        </w:rPr>
        <w:t>.</w:t>
      </w:r>
      <w:r w:rsidR="009F0F34">
        <w:rPr>
          <w:color w:val="000000"/>
        </w:rPr>
        <w:t xml:space="preserve"> We removed all data points that </w:t>
      </w:r>
      <w:r w:rsidR="00FF6F53">
        <w:rPr>
          <w:color w:val="000000"/>
        </w:rPr>
        <w:t xml:space="preserve">were likely to </w:t>
      </w:r>
      <w:r w:rsidR="009F0F34">
        <w:rPr>
          <w:color w:val="000000"/>
        </w:rPr>
        <w:t>confer TPU limitation</w:t>
      </w:r>
      <w:r w:rsidR="00D9075F">
        <w:rPr>
          <w:color w:val="000000"/>
        </w:rPr>
        <w:t xml:space="preserve"> </w:t>
      </w:r>
      <w:r w:rsidR="009F0F34">
        <w:rPr>
          <w:color w:val="000000"/>
        </w:rPr>
        <w:t xml:space="preserve">and fit each curve without imposing TPU limitation as </w:t>
      </w:r>
      <w:r w:rsidR="00FF6F53">
        <w:rPr>
          <w:color w:val="000000"/>
        </w:rPr>
        <w:t>a</w:t>
      </w:r>
      <w:r w:rsidR="009F0F34">
        <w:rPr>
          <w:color w:val="000000"/>
        </w:rPr>
        <w:t xml:space="preserve"> rate-limiting step</w:t>
      </w:r>
      <w:r w:rsidR="00D9075F">
        <w:rPr>
          <w:color w:val="000000"/>
        </w:rPr>
        <w:t>.</w:t>
      </w:r>
      <w:r w:rsidR="009F0F34">
        <w:rPr>
          <w:color w:val="000000"/>
        </w:rPr>
        <w:t xml:space="preserve"> </w:t>
      </w:r>
      <w:r>
        <w:t>We also determined kinetic parameters and CO</w:t>
      </w:r>
      <w:r>
        <w:rPr>
          <w:vertAlign w:val="subscript"/>
        </w:rPr>
        <w:t>2</w:t>
      </w:r>
      <w:r>
        <w:t xml:space="preserve"> compensation points using leaf temperature and equations derived in</w:t>
      </w:r>
      <w:r w:rsidR="007F426D">
        <w:t xml:space="preserve"> </w:t>
      </w:r>
      <w:r w:rsidR="002A575E">
        <w:fldChar w:fldCharType="begin" w:fldLock="1"/>
      </w:r>
      <w:r w:rsidR="002A575E">
        <w:instrText>ADDIN CSL_CITATION {"citationItems":[{"id":"ITEM-1","itemData":{"DOI":"10.1046/j.1365-3040.2001.00668.x","ISSN":"01407791","abstract":"Predicting the environmental responses of leaf photosynthesis is central to many models of changes in the future global carbon cycle and terrestrial biosphere. The steady-state biochemical model of C-3 photosynthesis of Farquhar et al. (Planta 149, 78-90, 1980) provides a basis for these larger scale predictions; but a weakness in the application of the model as currently parameterized is the inability to accurately predict carbon assimilation at the range of temperatures over which significant photosynthesis occurs in the natural environment. The temperature functions used in this model have been based on in vitro measurements made over a limited temperature range and require several assumptions of in vivo conditions. Since photosynthetic rates are often Rubisco-limited (ribulose, 1-5 bisphosphate carboxylase/oxygenase) under natural steady-state conditions, inaccuracies in the functions predicting Rubisco kinetic properties at different temperatures may cause significant error. In this study, transgenic tobacco containing only 10% normal levels of Rubisco were used to measure Rubisco-limited photosynthesis over a large range of CO2 concentrations. From the responses of the rate of CO2 assimilation at a wide range of temperatures, and CO2 and O-2 concentrations, the temperature functions of Rubisco kinetic properties were estimated in vivo. These differed substantially from previously published functions. These new functions were then used to predict photosynthesis in lemon and found to faithfully mimic the observed pattern of temperature response. There was also a close correspondence with published C-3 photosynthesis temperature responses. The results represent an improved ability to model leaf photosynthesis over a wide range of temperatures (10-40 degreesC) necessary for predicting carbon uptake by terrestrial C-3 systems.","author":[{"dropping-particle":"","family":"Bernacchi","given":"Carl J","non-dropping-particle":"","parse-names":false,"suffix":""},{"dropping-particle":"","family":"Singsaas","given":"Eric L","non-dropping-particle":"","parse-names":false,"suffix":""},{"dropping-particle":"","family":"Pimentel","given":"Carlos","non-dropping-particle":"","parse-names":false,"suffix":""},{"dropping-particle":"","family":"Portis","given":"Archie R","non-dropping-particle":"","parse-names":false,"suffix":""},{"dropping-particle":"","family":"Long","given":"Stephen P","non-dropping-particle":"","parse-names":false,"suffix":""}],"container-title":"Plant, Cell and Environment","id":"ITEM-1","issue":"2","issued":{"date-parts":[["2001"]]},"page":"253-259","title":"Improved temperature response functions for models of Rubisco-limited photosynthesis","type":"article-journal","volume":"24"},"uris":["http://www.mendeley.com/documents/?uuid=ccd6a28a-9e53-4361-b47f-71144c38a242"]}],"mendeley":{"formattedCitation":"(Bernacchi &lt;i&gt;et al.&lt;/i&gt;, 2001)","manualFormatting":"Bernacchi et al. (2001)","plainTextFormattedCitation":"(Bernacchi et al., 2001)","previouslyFormattedCitation":"(Bernacchi &lt;i&gt;et al.&lt;/i&gt;, 2001)"},"properties":{"noteIndex":0},"schema":"https://github.com/citation-style-language/schema/raw/master/csl-citation.json"}</w:instrText>
      </w:r>
      <w:r w:rsidR="002A575E">
        <w:fldChar w:fldCharType="separate"/>
      </w:r>
      <w:r w:rsidR="002A575E" w:rsidRPr="002A575E">
        <w:rPr>
          <w:noProof/>
        </w:rPr>
        <w:t xml:space="preserve">Bernacchi </w:t>
      </w:r>
      <w:r w:rsidR="002A575E" w:rsidRPr="002A575E">
        <w:rPr>
          <w:i/>
          <w:noProof/>
        </w:rPr>
        <w:t>et al.</w:t>
      </w:r>
      <w:r w:rsidR="002A575E">
        <w:rPr>
          <w:noProof/>
        </w:rPr>
        <w:t xml:space="preserve"> (</w:t>
      </w:r>
      <w:r w:rsidR="002A575E" w:rsidRPr="002A575E">
        <w:rPr>
          <w:noProof/>
        </w:rPr>
        <w:t>2001)</w:t>
      </w:r>
      <w:r w:rsidR="002A575E">
        <w:fldChar w:fldCharType="end"/>
      </w:r>
      <w:r w:rsidR="00D32CFF">
        <w:t xml:space="preserve"> </w:t>
      </w:r>
      <w:r w:rsidR="007F426D">
        <w:t>and</w:t>
      </w:r>
      <w:r w:rsidR="00AA6BAB">
        <w:t xml:space="preserve"> described in</w:t>
      </w:r>
      <w:r w:rsidR="00D32CFF">
        <w:t xml:space="preserve"> </w:t>
      </w:r>
      <w:r w:rsidR="002A575E">
        <w:fldChar w:fldCharType="begin" w:fldLock="1"/>
      </w:r>
      <w:r w:rsidR="002A575E">
        <w:instrText>ADDIN CSL_CITATION {"citationItems":[{"id":"ITEM-1","itemData":{"DOI":"10.1046/j.1365-3040.2002.00891.x","ISSN":"01407791","author":[{"dropping-particle":"","family":"Medlyn","given":"Belinda E","non-dropping-particle":"","parse-names":false,"suffix":""},{"dropping-particle":"","family":"Dreyer","given":"Erwin","non-dropping-particle":"","parse-names":false,"suffix":""},{"dropping-particle":"","family":"Ellsworth","given":"David S","non-dropping-particle":"","parse-names":false,"suffix":""},{"dropping-particle":"","family":"Forstreuter","given":"Manfred","non-dropping-particle":"","parse-names":false,"suffix":""},{"dropping-particle":"","family":"Harley","given":"Peter C","non-dropping-particle":"","parse-names":false,"suffix":""},{"dropping-particle":"","family":"Kirschbaum","given":"Miko U F","non-dropping-particle":"","parse-names":false,"suffix":""},{"dropping-particle":"","family":"Roux","given":"Xavier","non-dropping-particle":"Le","parse-names":false,"suffix":""},{"dropping-particle":"","family":"Montpied","given":"Pierre","non-dropping-particle":"","parse-names":false,"suffix":""},{"dropping-particle":"","family":"Strassemeyer","given":"Jörn","non-dropping-particle":"","parse-names":false,"suffix":""},{"dropping-particle":"","family":"Walcroft","given":"A.","non-dropping-particle":"","parse-names":false,"suffix":""},{"dropping-particle":"","family":"Wang","given":"K","non-dropping-particle":"","parse-names":false,"suffix":""},{"dropping-particle":"","family":"Loustau","given":"Denis","non-dropping-particle":"","parse-names":false,"suffix":""}],"container-title":"Plant, Cell &amp; Environment","id":"ITEM-1","issue":"9","issued":{"date-parts":[["2002","9"]]},"page":"1167-1179","title":"Temperature response of parameters of a biochemically based model of photosynthesis. II. A review of experimental data","type":"article-journal","volume":"25"},"uris":["http://www.mendeley.com/documents/?uuid=f142b2ba-b924-4247-ad80-0bb3c892ffdc"]}],"mendeley":{"formattedCitation":"(Medlyn &lt;i&gt;et al.&lt;/i&gt;, 2002)","manualFormatting":"Medlyn et al. (2002)","plainTextFormattedCitation":"(Medlyn et al., 2002)","previouslyFormattedCitation":"(Medlyn &lt;i&gt;et al.&lt;/i&gt;, 2002)"},"properties":{"noteIndex":0},"schema":"https://github.com/citation-style-language/schema/raw/master/csl-citation.json"}</w:instrText>
      </w:r>
      <w:r w:rsidR="002A575E">
        <w:fldChar w:fldCharType="separate"/>
      </w:r>
      <w:r w:rsidR="002A575E" w:rsidRPr="002A575E">
        <w:rPr>
          <w:noProof/>
        </w:rPr>
        <w:t xml:space="preserve">Medlyn </w:t>
      </w:r>
      <w:r w:rsidR="002A575E" w:rsidRPr="002A575E">
        <w:rPr>
          <w:i/>
          <w:noProof/>
        </w:rPr>
        <w:t>et al.</w:t>
      </w:r>
      <w:r w:rsidR="002A575E">
        <w:rPr>
          <w:noProof/>
        </w:rPr>
        <w:t xml:space="preserve"> (</w:t>
      </w:r>
      <w:r w:rsidR="002A575E" w:rsidRPr="002A575E">
        <w:rPr>
          <w:noProof/>
        </w:rPr>
        <w:t>2002)</w:t>
      </w:r>
      <w:r w:rsidR="002A575E">
        <w:fldChar w:fldCharType="end"/>
      </w:r>
      <w:r w:rsidR="00125358">
        <w:t>.</w:t>
      </w:r>
      <w:r w:rsidR="002B4EF9">
        <w:t xml:space="preserve"> Dark respiration measurements were also included in each curve fit.</w:t>
      </w:r>
    </w:p>
    <w:p w14:paraId="7DDFC1AC" w14:textId="13780E14" w:rsidR="00DD0878" w:rsidRPr="001725BB" w:rsidRDefault="00DD0878" w:rsidP="009D6E5B">
      <w:pPr>
        <w:spacing w:line="480" w:lineRule="auto"/>
        <w:ind w:firstLine="720"/>
      </w:pPr>
      <w:r>
        <w:t>For all</w:t>
      </w:r>
      <w:r w:rsidRPr="00926F7B">
        <w:rPr>
          <w:i/>
          <w:iCs/>
          <w:color w:val="000000"/>
        </w:rPr>
        <w:t xml:space="preserve"> </w:t>
      </w:r>
      <w:proofErr w:type="spellStart"/>
      <w:r w:rsidRPr="00DB6582">
        <w:rPr>
          <w:i/>
          <w:iCs/>
          <w:color w:val="000000"/>
        </w:rPr>
        <w:t>A</w:t>
      </w:r>
      <w:r>
        <w:rPr>
          <w:color w:val="000000"/>
          <w:vertAlign w:val="subscript"/>
        </w:rPr>
        <w:t>net</w:t>
      </w:r>
      <w:proofErr w:type="spellEnd"/>
      <w:r w:rsidRPr="006337C2">
        <w:rPr>
          <w:color w:val="000000"/>
        </w:rPr>
        <w:t>/</w:t>
      </w:r>
      <w:r w:rsidRPr="00DB6582">
        <w:rPr>
          <w:i/>
          <w:iCs/>
          <w:color w:val="000000"/>
        </w:rPr>
        <w:t>C</w:t>
      </w:r>
      <w:r w:rsidRPr="00242E06">
        <w:rPr>
          <w:color w:val="000000"/>
          <w:vertAlign w:val="subscript"/>
        </w:rPr>
        <w:t>i</w:t>
      </w:r>
      <w:r>
        <w:t xml:space="preserve"> curve fits, we </w:t>
      </w:r>
      <w:r>
        <w:rPr>
          <w:color w:val="000000"/>
        </w:rPr>
        <w:t xml:space="preserve">manually </w:t>
      </w:r>
      <w:r w:rsidRPr="00863849">
        <w:rPr>
          <w:color w:val="000000"/>
        </w:rPr>
        <w:t xml:space="preserve">standardized </w:t>
      </w:r>
      <w:r w:rsidRPr="00DB6582">
        <w:rPr>
          <w:i/>
          <w:iCs/>
          <w:color w:val="000000"/>
        </w:rPr>
        <w:t>V</w:t>
      </w:r>
      <w:r w:rsidRPr="00275258">
        <w:rPr>
          <w:color w:val="000000"/>
          <w:vertAlign w:val="subscript"/>
        </w:rPr>
        <w:t>cmax</w:t>
      </w:r>
      <w:r>
        <w:rPr>
          <w:color w:val="000000"/>
        </w:rPr>
        <w:t xml:space="preserve"> and </w:t>
      </w:r>
      <w:r w:rsidRPr="00DB6582">
        <w:rPr>
          <w:i/>
          <w:iCs/>
        </w:rPr>
        <w:t>J</w:t>
      </w:r>
      <w:r w:rsidRPr="00275258">
        <w:rPr>
          <w:vertAlign w:val="subscript"/>
        </w:rPr>
        <w:t>max</w:t>
      </w:r>
      <w:r w:rsidRPr="00863849">
        <w:rPr>
          <w:color w:val="000000"/>
        </w:rPr>
        <w:t xml:space="preserve"> </w:t>
      </w:r>
      <w:r w:rsidR="00125358">
        <w:rPr>
          <w:color w:val="000000"/>
        </w:rPr>
        <w:t xml:space="preserve">estimates </w:t>
      </w:r>
      <w:r w:rsidRPr="00863849">
        <w:rPr>
          <w:color w:val="000000"/>
        </w:rPr>
        <w:t>to</w:t>
      </w:r>
      <w:r w:rsidRPr="00863849">
        <w:rPr>
          <w:color w:val="000000"/>
          <w:vertAlign w:val="subscript"/>
        </w:rPr>
        <w:t xml:space="preserve"> </w:t>
      </w:r>
      <w:r w:rsidRPr="00863849">
        <w:rPr>
          <w:color w:val="000000"/>
        </w:rPr>
        <w:t>25</w:t>
      </w:r>
      <w:r w:rsidRPr="00863849">
        <w:rPr>
          <w:rFonts w:ascii="Symbol" w:eastAsia="Symbol" w:hAnsi="Symbol" w:cs="Symbol"/>
          <w:color w:val="000000"/>
        </w:rPr>
        <w:t></w:t>
      </w:r>
      <w:r w:rsidRPr="00863849">
        <w:rPr>
          <w:color w:val="000000"/>
        </w:rPr>
        <w:t xml:space="preserve">C </w:t>
      </w:r>
      <w:r>
        <w:rPr>
          <w:color w:val="000000"/>
        </w:rPr>
        <w:t>u</w:t>
      </w:r>
      <w:r w:rsidRPr="00863849">
        <w:rPr>
          <w:color w:val="000000"/>
        </w:rPr>
        <w:t xml:space="preserve">sing a modified Arrhenius equation </w:t>
      </w:r>
      <w:r>
        <w:rPr>
          <w:color w:val="000000"/>
        </w:rPr>
        <w:t>as in</w:t>
      </w:r>
      <w:r w:rsidRPr="00863849">
        <w:rPr>
          <w:color w:val="000000"/>
        </w:rPr>
        <w:t>:</w:t>
      </w:r>
    </w:p>
    <w:p w14:paraId="0C15D9CD" w14:textId="77777777" w:rsidR="00DD0878" w:rsidRDefault="00DD0878" w:rsidP="009D6E5B">
      <w:pPr>
        <w:tabs>
          <w:tab w:val="left" w:pos="593"/>
        </w:tabs>
        <w:autoSpaceDE w:val="0"/>
        <w:autoSpaceDN w:val="0"/>
        <w:adjustRightInd w:val="0"/>
        <w:spacing w:line="480" w:lineRule="auto"/>
        <w:rPr>
          <w:color w:val="000000"/>
        </w:rPr>
      </w:pPr>
    </w:p>
    <w:p w14:paraId="3D5139C1" w14:textId="211E150B" w:rsidR="00DD0878" w:rsidRDefault="00000000" w:rsidP="009D6E5B">
      <w:pPr>
        <w:tabs>
          <w:tab w:val="left" w:pos="593"/>
        </w:tabs>
        <w:autoSpaceDE w:val="0"/>
        <w:autoSpaceDN w:val="0"/>
        <w:adjustRightInd w:val="0"/>
        <w:spacing w:line="480" w:lineRule="auto"/>
        <w:rPr>
          <w:color w:val="000000"/>
        </w:rPr>
      </w:pPr>
      <m:oMath>
        <m:sSub>
          <m:sSubPr>
            <m:ctrlPr>
              <w:rPr>
                <w:rFonts w:ascii="Cambria Math" w:hAnsi="Cambria Math"/>
                <w:i/>
                <w:color w:val="000000"/>
              </w:rPr>
            </m:ctrlPr>
          </m:sSubPr>
          <m:e>
            <m:r>
              <w:rPr>
                <w:rFonts w:ascii="Cambria Math" w:hAnsi="Cambria Math"/>
                <w:color w:val="000000"/>
              </w:rPr>
              <m:t>k</m:t>
            </m:r>
          </m:e>
          <m:sub>
            <m:r>
              <w:rPr>
                <w:rFonts w:ascii="Cambria Math" w:hAnsi="Cambria Math"/>
                <w:color w:val="000000"/>
              </w:rPr>
              <m:t>25</m:t>
            </m:r>
          </m:sub>
        </m:sSub>
        <m:r>
          <w:rPr>
            <w:rFonts w:ascii="Cambria Math" w:hAnsi="Cambria Math"/>
            <w:color w:val="000000"/>
          </w:rPr>
          <m:t>=</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k</m:t>
                </m:r>
              </m:e>
              <m:sub>
                <m:r>
                  <w:rPr>
                    <w:rFonts w:ascii="Cambria Math" w:hAnsi="Cambria Math"/>
                    <w:color w:val="000000"/>
                  </w:rPr>
                  <m:t>obs</m:t>
                </m:r>
              </m:sub>
            </m:sSub>
          </m:num>
          <m:den>
            <m:sSup>
              <m:sSupPr>
                <m:ctrlPr>
                  <w:rPr>
                    <w:rFonts w:ascii="Cambria Math" w:hAnsi="Cambria Math"/>
                    <w:i/>
                    <w:color w:val="000000"/>
                  </w:rPr>
                </m:ctrlPr>
              </m:sSupPr>
              <m:e>
                <m:r>
                  <w:rPr>
                    <w:rFonts w:ascii="Cambria Math" w:hAnsi="Cambria Math"/>
                    <w:color w:val="000000"/>
                  </w:rPr>
                  <m:t>e</m:t>
                </m:r>
              </m:e>
              <m:sup>
                <m:d>
                  <m:dPr>
                    <m:begChr m:val="["/>
                    <m:endChr m:val="]"/>
                    <m:ctrlPr>
                      <w:rPr>
                        <w:rFonts w:ascii="Cambria Math" w:hAnsi="Cambria Math"/>
                        <w:i/>
                        <w:color w:val="000000"/>
                      </w:rPr>
                    </m:ctrlPr>
                  </m:dPr>
                  <m:e>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H</m:t>
                            </m:r>
                          </m:e>
                          <m:sub>
                            <m:r>
                              <w:rPr>
                                <w:rFonts w:ascii="Cambria Math" w:hAnsi="Cambria Math"/>
                                <w:color w:val="000000"/>
                              </w:rPr>
                              <m:t>a</m:t>
                            </m:r>
                          </m:sub>
                        </m:sSub>
                        <m:d>
                          <m:dPr>
                            <m:ctrlPr>
                              <w:rPr>
                                <w:rFonts w:ascii="Cambria Math" w:hAnsi="Cambria Math"/>
                                <w:i/>
                                <w:color w:val="000000"/>
                              </w:rPr>
                            </m:ctrlPr>
                          </m:dPr>
                          <m:e>
                            <m:sSub>
                              <m:sSubPr>
                                <m:ctrlPr>
                                  <w:rPr>
                                    <w:rFonts w:ascii="Cambria Math" w:hAnsi="Cambria Math"/>
                                    <w:i/>
                                    <w:color w:val="000000"/>
                                  </w:rPr>
                                </m:ctrlPr>
                              </m:sSubPr>
                              <m:e>
                                <m:r>
                                  <w:rPr>
                                    <w:rFonts w:ascii="Cambria Math" w:hAnsi="Cambria Math"/>
                                    <w:color w:val="000000"/>
                                  </w:rPr>
                                  <m:t>T</m:t>
                                </m:r>
                              </m:e>
                              <m:sub>
                                <m:r>
                                  <w:rPr>
                                    <w:rFonts w:ascii="Cambria Math" w:hAnsi="Cambria Math"/>
                                    <w:color w:val="000000"/>
                                  </w:rPr>
                                  <m:t>obs</m:t>
                                </m:r>
                              </m:sub>
                            </m:sSub>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T</m:t>
                                </m:r>
                              </m:e>
                              <m:sub>
                                <m:r>
                                  <w:rPr>
                                    <w:rFonts w:ascii="Cambria Math" w:hAnsi="Cambria Math"/>
                                    <w:color w:val="000000"/>
                                  </w:rPr>
                                  <m:t>ref</m:t>
                                </m:r>
                              </m:sub>
                            </m:sSub>
                          </m:e>
                        </m:d>
                      </m:num>
                      <m:den>
                        <m:sSub>
                          <m:sSubPr>
                            <m:ctrlPr>
                              <w:rPr>
                                <w:rFonts w:ascii="Cambria Math" w:hAnsi="Cambria Math"/>
                                <w:i/>
                                <w:color w:val="000000"/>
                              </w:rPr>
                            </m:ctrlPr>
                          </m:sSubPr>
                          <m:e>
                            <m:r>
                              <w:rPr>
                                <w:rFonts w:ascii="Cambria Math" w:hAnsi="Cambria Math"/>
                                <w:color w:val="000000"/>
                              </w:rPr>
                              <m:t>T</m:t>
                            </m:r>
                          </m:e>
                          <m:sub>
                            <m:r>
                              <w:rPr>
                                <w:rFonts w:ascii="Cambria Math" w:hAnsi="Cambria Math"/>
                                <w:color w:val="000000"/>
                              </w:rPr>
                              <m:t>ref</m:t>
                            </m:r>
                          </m:sub>
                        </m:sSub>
                        <m:r>
                          <w:rPr>
                            <w:rFonts w:ascii="Cambria Math" w:hAnsi="Cambria Math"/>
                            <w:color w:val="000000"/>
                          </w:rPr>
                          <m:t>R</m:t>
                        </m:r>
                        <m:sSub>
                          <m:sSubPr>
                            <m:ctrlPr>
                              <w:rPr>
                                <w:rFonts w:ascii="Cambria Math" w:hAnsi="Cambria Math"/>
                                <w:i/>
                                <w:color w:val="000000"/>
                              </w:rPr>
                            </m:ctrlPr>
                          </m:sSubPr>
                          <m:e>
                            <m:r>
                              <w:rPr>
                                <w:rFonts w:ascii="Cambria Math" w:hAnsi="Cambria Math"/>
                                <w:color w:val="000000"/>
                              </w:rPr>
                              <m:t>T</m:t>
                            </m:r>
                          </m:e>
                          <m:sub>
                            <m:r>
                              <w:rPr>
                                <w:rFonts w:ascii="Cambria Math" w:hAnsi="Cambria Math"/>
                                <w:color w:val="000000"/>
                              </w:rPr>
                              <m:t>obs</m:t>
                            </m:r>
                          </m:sub>
                        </m:sSub>
                      </m:den>
                    </m:f>
                  </m:e>
                </m:d>
              </m:sup>
            </m:sSup>
            <m:r>
              <w:rPr>
                <w:rFonts w:ascii="Cambria Math" w:hAnsi="Cambria Math"/>
                <w:color w:val="000000"/>
              </w:rPr>
              <m:t>×</m:t>
            </m:r>
            <m:f>
              <m:fPr>
                <m:ctrlPr>
                  <w:rPr>
                    <w:rFonts w:ascii="Cambria Math" w:hAnsi="Cambria Math"/>
                    <w:i/>
                    <w:color w:val="000000"/>
                  </w:rPr>
                </m:ctrlPr>
              </m:fPr>
              <m:num>
                <m:r>
                  <w:rPr>
                    <w:rFonts w:ascii="Cambria Math" w:hAnsi="Cambria Math"/>
                    <w:color w:val="000000"/>
                  </w:rPr>
                  <m:t>1+</m:t>
                </m:r>
                <m:sSup>
                  <m:sSupPr>
                    <m:ctrlPr>
                      <w:rPr>
                        <w:rFonts w:ascii="Cambria Math" w:hAnsi="Cambria Math"/>
                        <w:i/>
                        <w:color w:val="000000"/>
                      </w:rPr>
                    </m:ctrlPr>
                  </m:sSupPr>
                  <m:e>
                    <m:r>
                      <w:rPr>
                        <w:rFonts w:ascii="Cambria Math" w:hAnsi="Cambria Math"/>
                        <w:color w:val="000000"/>
                      </w:rPr>
                      <m:t>e</m:t>
                    </m:r>
                  </m:e>
                  <m:sup>
                    <m:r>
                      <w:rPr>
                        <w:rFonts w:ascii="Cambria Math" w:hAnsi="Cambria Math"/>
                        <w:color w:val="000000"/>
                      </w:rPr>
                      <m:t>(</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T</m:t>
                            </m:r>
                          </m:e>
                          <m:sub>
                            <m:r>
                              <w:rPr>
                                <w:rFonts w:ascii="Cambria Math" w:hAnsi="Cambria Math"/>
                                <w:color w:val="000000"/>
                              </w:rPr>
                              <m:t>ref</m:t>
                            </m:r>
                          </m:sub>
                        </m:sSub>
                        <m:r>
                          <m:rPr>
                            <m:sty m:val="p"/>
                          </m:rPr>
                          <w:rPr>
                            <w:rFonts w:ascii="Cambria Math" w:hAnsi="Cambria Math"/>
                            <w:color w:val="000000"/>
                          </w:rPr>
                          <m:t>Δ</m:t>
                        </m:r>
                        <m:r>
                          <w:rPr>
                            <w:rFonts w:ascii="Cambria Math" w:hAnsi="Cambria Math"/>
                            <w:color w:val="000000"/>
                          </w:rPr>
                          <m:t>S-</m:t>
                        </m:r>
                        <m:sSub>
                          <m:sSubPr>
                            <m:ctrlPr>
                              <w:rPr>
                                <w:rFonts w:ascii="Cambria Math" w:hAnsi="Cambria Math"/>
                                <w:i/>
                                <w:color w:val="000000"/>
                              </w:rPr>
                            </m:ctrlPr>
                          </m:sSubPr>
                          <m:e>
                            <m:r>
                              <w:rPr>
                                <w:rFonts w:ascii="Cambria Math" w:hAnsi="Cambria Math"/>
                                <w:color w:val="000000"/>
                              </w:rPr>
                              <m:t>H</m:t>
                            </m:r>
                          </m:e>
                          <m:sub>
                            <m:r>
                              <w:rPr>
                                <w:rFonts w:ascii="Cambria Math" w:hAnsi="Cambria Math"/>
                                <w:color w:val="000000"/>
                              </w:rPr>
                              <m:t>d</m:t>
                            </m:r>
                          </m:sub>
                        </m:sSub>
                      </m:num>
                      <m:den>
                        <m:sSub>
                          <m:sSubPr>
                            <m:ctrlPr>
                              <w:rPr>
                                <w:rFonts w:ascii="Cambria Math" w:hAnsi="Cambria Math"/>
                                <w:i/>
                                <w:color w:val="000000"/>
                              </w:rPr>
                            </m:ctrlPr>
                          </m:sSubPr>
                          <m:e>
                            <m:r>
                              <w:rPr>
                                <w:rFonts w:ascii="Cambria Math" w:hAnsi="Cambria Math"/>
                                <w:color w:val="000000"/>
                              </w:rPr>
                              <m:t>T</m:t>
                            </m:r>
                          </m:e>
                          <m:sub>
                            <m:r>
                              <w:rPr>
                                <w:rFonts w:ascii="Cambria Math" w:hAnsi="Cambria Math"/>
                                <w:color w:val="000000"/>
                              </w:rPr>
                              <m:t>ref</m:t>
                            </m:r>
                          </m:sub>
                        </m:sSub>
                      </m:den>
                    </m:f>
                    <m:r>
                      <w:rPr>
                        <w:rFonts w:ascii="Cambria Math" w:hAnsi="Cambria Math"/>
                        <w:color w:val="000000"/>
                      </w:rPr>
                      <m:t>)</m:t>
                    </m:r>
                  </m:sup>
                </m:sSup>
              </m:num>
              <m:den>
                <m:r>
                  <w:rPr>
                    <w:rFonts w:ascii="Cambria Math" w:hAnsi="Cambria Math"/>
                    <w:color w:val="000000"/>
                  </w:rPr>
                  <m:t>1+</m:t>
                </m:r>
                <m:sSup>
                  <m:sSupPr>
                    <m:ctrlPr>
                      <w:rPr>
                        <w:rFonts w:ascii="Cambria Math" w:hAnsi="Cambria Math"/>
                        <w:i/>
                        <w:color w:val="000000"/>
                      </w:rPr>
                    </m:ctrlPr>
                  </m:sSupPr>
                  <m:e>
                    <m:r>
                      <w:rPr>
                        <w:rFonts w:ascii="Cambria Math" w:hAnsi="Cambria Math"/>
                        <w:color w:val="000000"/>
                      </w:rPr>
                      <m:t>e</m:t>
                    </m:r>
                  </m:e>
                  <m:sup>
                    <m:r>
                      <w:rPr>
                        <w:rFonts w:ascii="Cambria Math" w:hAnsi="Cambria Math"/>
                        <w:color w:val="000000"/>
                      </w:rPr>
                      <m:t>(</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T</m:t>
                            </m:r>
                          </m:e>
                          <m:sub>
                            <m:r>
                              <w:rPr>
                                <w:rFonts w:ascii="Cambria Math" w:hAnsi="Cambria Math"/>
                                <w:color w:val="000000"/>
                              </w:rPr>
                              <m:t>obs</m:t>
                            </m:r>
                          </m:sub>
                        </m:sSub>
                        <m:r>
                          <m:rPr>
                            <m:sty m:val="p"/>
                          </m:rPr>
                          <w:rPr>
                            <w:rFonts w:ascii="Cambria Math" w:hAnsi="Cambria Math"/>
                            <w:color w:val="000000"/>
                          </w:rPr>
                          <m:t>Δ</m:t>
                        </m:r>
                        <m:r>
                          <w:rPr>
                            <w:rFonts w:ascii="Cambria Math" w:hAnsi="Cambria Math"/>
                            <w:color w:val="000000"/>
                          </w:rPr>
                          <m:t>S-</m:t>
                        </m:r>
                        <m:sSub>
                          <m:sSubPr>
                            <m:ctrlPr>
                              <w:rPr>
                                <w:rFonts w:ascii="Cambria Math" w:hAnsi="Cambria Math"/>
                                <w:i/>
                                <w:color w:val="000000"/>
                              </w:rPr>
                            </m:ctrlPr>
                          </m:sSubPr>
                          <m:e>
                            <m:r>
                              <w:rPr>
                                <w:rFonts w:ascii="Cambria Math" w:hAnsi="Cambria Math"/>
                                <w:color w:val="000000"/>
                              </w:rPr>
                              <m:t>H</m:t>
                            </m:r>
                          </m:e>
                          <m:sub>
                            <m:r>
                              <w:rPr>
                                <w:rFonts w:ascii="Cambria Math" w:hAnsi="Cambria Math"/>
                                <w:color w:val="000000"/>
                              </w:rPr>
                              <m:t>d</m:t>
                            </m:r>
                          </m:sub>
                        </m:sSub>
                      </m:num>
                      <m:den>
                        <m:sSub>
                          <m:sSubPr>
                            <m:ctrlPr>
                              <w:rPr>
                                <w:rFonts w:ascii="Cambria Math" w:hAnsi="Cambria Math"/>
                                <w:i/>
                                <w:color w:val="000000"/>
                              </w:rPr>
                            </m:ctrlPr>
                          </m:sSubPr>
                          <m:e>
                            <m:r>
                              <w:rPr>
                                <w:rFonts w:ascii="Cambria Math" w:hAnsi="Cambria Math"/>
                                <w:color w:val="000000"/>
                              </w:rPr>
                              <m:t>T</m:t>
                            </m:r>
                          </m:e>
                          <m:sub>
                            <m:r>
                              <w:rPr>
                                <w:rFonts w:ascii="Cambria Math" w:hAnsi="Cambria Math"/>
                                <w:color w:val="000000"/>
                              </w:rPr>
                              <m:t>obs</m:t>
                            </m:r>
                          </m:sub>
                        </m:sSub>
                      </m:den>
                    </m:f>
                    <m:r>
                      <w:rPr>
                        <w:rFonts w:ascii="Cambria Math" w:hAnsi="Cambria Math"/>
                        <w:color w:val="000000"/>
                      </w:rPr>
                      <m:t>)</m:t>
                    </m:r>
                  </m:sup>
                </m:sSup>
              </m:den>
            </m:f>
          </m:den>
        </m:f>
      </m:oMath>
      <w:r w:rsidR="00DD0878">
        <w:rPr>
          <w:color w:val="000000"/>
        </w:rPr>
        <w:tab/>
      </w:r>
      <w:r w:rsidR="00DD0878">
        <w:rPr>
          <w:color w:val="000000"/>
        </w:rPr>
        <w:tab/>
      </w:r>
      <w:r w:rsidR="00DD0878">
        <w:rPr>
          <w:color w:val="000000"/>
        </w:rPr>
        <w:tab/>
      </w:r>
      <w:r w:rsidR="00DD0878">
        <w:rPr>
          <w:color w:val="000000"/>
        </w:rPr>
        <w:tab/>
      </w:r>
      <w:r w:rsidR="00DD0878">
        <w:rPr>
          <w:color w:val="000000"/>
        </w:rPr>
        <w:tab/>
      </w:r>
      <w:r w:rsidR="00DD0878">
        <w:rPr>
          <w:color w:val="000000"/>
        </w:rPr>
        <w:tab/>
      </w:r>
      <w:r w:rsidR="00DD0878">
        <w:rPr>
          <w:color w:val="000000"/>
        </w:rPr>
        <w:tab/>
        <w:t xml:space="preserve">(Eqn. </w:t>
      </w:r>
      <w:r w:rsidR="0022275C">
        <w:rPr>
          <w:color w:val="000000"/>
        </w:rPr>
        <w:t>1</w:t>
      </w:r>
      <w:r w:rsidR="00DD0878">
        <w:rPr>
          <w:color w:val="000000"/>
        </w:rPr>
        <w:t>)</w:t>
      </w:r>
    </w:p>
    <w:p w14:paraId="7021885D" w14:textId="77777777" w:rsidR="00DD0878" w:rsidRDefault="00DD0878" w:rsidP="009D6E5B">
      <w:pPr>
        <w:tabs>
          <w:tab w:val="left" w:pos="593"/>
        </w:tabs>
        <w:autoSpaceDE w:val="0"/>
        <w:autoSpaceDN w:val="0"/>
        <w:adjustRightInd w:val="0"/>
        <w:spacing w:line="480" w:lineRule="auto"/>
        <w:rPr>
          <w:color w:val="000000"/>
        </w:rPr>
      </w:pPr>
    </w:p>
    <w:p w14:paraId="51793D2A" w14:textId="34E405EA" w:rsidR="00DD0878" w:rsidRDefault="00DD0878" w:rsidP="009D6E5B">
      <w:pPr>
        <w:tabs>
          <w:tab w:val="left" w:pos="593"/>
        </w:tabs>
        <w:autoSpaceDE w:val="0"/>
        <w:autoSpaceDN w:val="0"/>
        <w:adjustRightInd w:val="0"/>
        <w:spacing w:line="480" w:lineRule="auto"/>
        <w:rPr>
          <w:color w:val="000000"/>
        </w:rPr>
      </w:pPr>
      <w:r>
        <w:rPr>
          <w:iCs/>
          <w:color w:val="000000"/>
        </w:rPr>
        <w:t>where</w:t>
      </w:r>
      <w:r w:rsidRPr="00513E96">
        <w:rPr>
          <w:i/>
          <w:iCs/>
          <w:color w:val="000000"/>
        </w:rPr>
        <w:t xml:space="preserve"> </w:t>
      </w:r>
      <w:r w:rsidRPr="00C33C74">
        <w:rPr>
          <w:i/>
          <w:iCs/>
          <w:color w:val="000000"/>
        </w:rPr>
        <w:t>k</w:t>
      </w:r>
      <w:r w:rsidRPr="00863849">
        <w:rPr>
          <w:color w:val="000000"/>
          <w:vertAlign w:val="subscript"/>
        </w:rPr>
        <w:t>25</w:t>
      </w:r>
      <w:r w:rsidRPr="00863849">
        <w:rPr>
          <w:color w:val="000000"/>
        </w:rPr>
        <w:t xml:space="preserve"> </w:t>
      </w:r>
      <w:r>
        <w:rPr>
          <w:color w:val="000000"/>
        </w:rPr>
        <w:t>represents</w:t>
      </w:r>
      <w:r w:rsidRPr="00863849">
        <w:rPr>
          <w:color w:val="000000"/>
        </w:rPr>
        <w:t xml:space="preserve"> the standardized</w:t>
      </w:r>
      <w:r>
        <w:rPr>
          <w:color w:val="000000"/>
        </w:rPr>
        <w:t xml:space="preserve"> </w:t>
      </w:r>
      <w:r>
        <w:rPr>
          <w:i/>
          <w:iCs/>
          <w:color w:val="000000"/>
        </w:rPr>
        <w:t>V</w:t>
      </w:r>
      <w:r>
        <w:rPr>
          <w:color w:val="000000"/>
          <w:vertAlign w:val="subscript"/>
        </w:rPr>
        <w:t xml:space="preserve">cmax </w:t>
      </w:r>
      <w:r>
        <w:rPr>
          <w:color w:val="000000"/>
        </w:rPr>
        <w:t xml:space="preserve">or </w:t>
      </w:r>
      <w:r>
        <w:rPr>
          <w:i/>
          <w:iCs/>
          <w:color w:val="000000"/>
        </w:rPr>
        <w:t>J</w:t>
      </w:r>
      <w:r>
        <w:rPr>
          <w:color w:val="000000"/>
          <w:vertAlign w:val="subscript"/>
        </w:rPr>
        <w:t>max</w:t>
      </w:r>
      <w:r w:rsidRPr="00863849">
        <w:rPr>
          <w:color w:val="000000"/>
        </w:rPr>
        <w:t xml:space="preserve"> rate at 25</w:t>
      </w:r>
      <w:r w:rsidRPr="00863849">
        <w:rPr>
          <w:rFonts w:ascii="Symbol" w:eastAsia="Symbol" w:hAnsi="Symbol" w:cs="Symbol"/>
          <w:color w:val="000000"/>
        </w:rPr>
        <w:t></w:t>
      </w:r>
      <w:r w:rsidRPr="00863849">
        <w:rPr>
          <w:color w:val="000000"/>
        </w:rPr>
        <w:t>C</w:t>
      </w:r>
      <w:r>
        <w:rPr>
          <w:color w:val="000000"/>
        </w:rPr>
        <w:t>,</w:t>
      </w:r>
      <w:r>
        <w:rPr>
          <w:iCs/>
          <w:color w:val="000000"/>
        </w:rPr>
        <w:t xml:space="preserve"> </w:t>
      </w:r>
      <w:proofErr w:type="spellStart"/>
      <w:r w:rsidRPr="00F45847">
        <w:rPr>
          <w:i/>
          <w:iCs/>
          <w:color w:val="000000"/>
        </w:rPr>
        <w:t>k</w:t>
      </w:r>
      <w:r w:rsidRPr="00863849">
        <w:rPr>
          <w:color w:val="000000"/>
          <w:vertAlign w:val="subscript"/>
        </w:rPr>
        <w:t>obs</w:t>
      </w:r>
      <w:proofErr w:type="spellEnd"/>
      <w:r w:rsidRPr="00863849">
        <w:rPr>
          <w:color w:val="000000"/>
        </w:rPr>
        <w:t xml:space="preserve"> </w:t>
      </w:r>
      <w:r>
        <w:rPr>
          <w:color w:val="000000"/>
        </w:rPr>
        <w:t>represents</w:t>
      </w:r>
      <w:r w:rsidRPr="00863849">
        <w:rPr>
          <w:color w:val="000000"/>
        </w:rPr>
        <w:t xml:space="preserve"> the </w:t>
      </w:r>
      <w:r w:rsidRPr="00DB6582">
        <w:rPr>
          <w:i/>
          <w:iCs/>
          <w:color w:val="000000"/>
        </w:rPr>
        <w:t>V</w:t>
      </w:r>
      <w:r w:rsidRPr="00275258">
        <w:rPr>
          <w:color w:val="000000"/>
          <w:vertAlign w:val="subscript"/>
        </w:rPr>
        <w:t>cmax</w:t>
      </w:r>
      <w:r w:rsidRPr="00863849">
        <w:rPr>
          <w:color w:val="000000"/>
        </w:rPr>
        <w:t xml:space="preserve"> or </w:t>
      </w:r>
      <w:r w:rsidRPr="00DB6582">
        <w:rPr>
          <w:i/>
          <w:iCs/>
        </w:rPr>
        <w:t>J</w:t>
      </w:r>
      <w:r w:rsidRPr="00275258">
        <w:rPr>
          <w:vertAlign w:val="subscript"/>
        </w:rPr>
        <w:t>max</w:t>
      </w:r>
      <w:r w:rsidRPr="00863849">
        <w:rPr>
          <w:color w:val="000000"/>
        </w:rPr>
        <w:t xml:space="preserve"> estimate at the average leaf temperature measured inside the cuvette during the</w:t>
      </w:r>
      <w:r>
        <w:rPr>
          <w:color w:val="000000"/>
        </w:rPr>
        <w:t xml:space="preserve"> CO</w:t>
      </w:r>
      <w:r>
        <w:rPr>
          <w:color w:val="000000"/>
          <w:vertAlign w:val="subscript"/>
        </w:rPr>
        <w:t>2</w:t>
      </w:r>
      <w:r w:rsidRPr="00863849">
        <w:rPr>
          <w:color w:val="000000"/>
        </w:rPr>
        <w:t xml:space="preserve"> response </w:t>
      </w:r>
      <w:r w:rsidRPr="00863849">
        <w:rPr>
          <w:color w:val="000000"/>
        </w:rPr>
        <w:lastRenderedPageBreak/>
        <w:t xml:space="preserve">curve. </w:t>
      </w:r>
      <w:r w:rsidRPr="00F45847">
        <w:rPr>
          <w:i/>
          <w:iCs/>
          <w:color w:val="000000"/>
        </w:rPr>
        <w:t>H</w:t>
      </w:r>
      <w:r w:rsidRPr="00863849">
        <w:rPr>
          <w:color w:val="000000"/>
          <w:vertAlign w:val="subscript"/>
        </w:rPr>
        <w:t>a</w:t>
      </w:r>
      <w:r w:rsidRPr="00863849">
        <w:rPr>
          <w:color w:val="000000"/>
        </w:rPr>
        <w:t xml:space="preserve"> is the activation energy of </w:t>
      </w:r>
      <w:r w:rsidRPr="006337C2">
        <w:rPr>
          <w:i/>
          <w:iCs/>
          <w:color w:val="000000"/>
        </w:rPr>
        <w:t>V</w:t>
      </w:r>
      <w:r w:rsidRPr="00275258">
        <w:rPr>
          <w:color w:val="000000"/>
          <w:vertAlign w:val="subscript"/>
        </w:rPr>
        <w:t>cmax</w:t>
      </w:r>
      <w:r w:rsidRPr="00863849">
        <w:rPr>
          <w:color w:val="000000"/>
        </w:rPr>
        <w:t xml:space="preserve"> (71,513 J mol</w:t>
      </w:r>
      <w:r w:rsidRPr="00863849">
        <w:rPr>
          <w:color w:val="000000"/>
          <w:vertAlign w:val="superscript"/>
        </w:rPr>
        <w:t>-1</w:t>
      </w:r>
      <w:r w:rsidRPr="00863849">
        <w:rPr>
          <w:color w:val="000000"/>
        </w:rPr>
        <w:t xml:space="preserve">; </w:t>
      </w:r>
      <w:r w:rsidR="002A575E">
        <w:rPr>
          <w:color w:val="000000"/>
        </w:rPr>
        <w:fldChar w:fldCharType="begin" w:fldLock="1"/>
      </w:r>
      <w:r w:rsidR="002A575E">
        <w:rPr>
          <w:color w:val="000000"/>
        </w:rPr>
        <w:instrText>ADDIN CSL_CITATION {"citationItems":[{"id":"ITEM-1","itemData":{"DOI":"10.1111/j.1365-3040.2007.01690.x","ISSN":"01407791","author":[{"dropping-particle":"","family":"Kattge","given":"Jens","non-dropping-particle":"","parse-names":false,"suffix":""},{"dropping-particle":"","family":"Knorr","given":"Wolfgang","non-dropping-particle":"","parse-names":false,"suffix":""}],"container-title":"Plant, Cell &amp; Environment","id":"ITEM-1","issue":"9","issued":{"date-parts":[["2007","9"]]},"page":"1176-1190","title":"Temperature acclimation in a biochemical model of photosynthesis: a reanalysis of data from 36 species","type":"article-journal","volume":"30"},"uris":["http://www.mendeley.com/documents/?uuid=1386fefb-1f6f-4dfa-a3ee-a1b31dbc916c"]}],"mendeley":{"formattedCitation":"(Kattge &amp; Knorr, 2007)","manualFormatting":"Kattge &amp; Knorr, 2007)","plainTextFormattedCitation":"(Kattge &amp; Knorr, 2007)","previouslyFormattedCitation":"(Kattge &amp; Knorr, 2007)"},"properties":{"noteIndex":0},"schema":"https://github.com/citation-style-language/schema/raw/master/csl-citation.json"}</w:instrText>
      </w:r>
      <w:r w:rsidR="002A575E">
        <w:rPr>
          <w:color w:val="000000"/>
        </w:rPr>
        <w:fldChar w:fldCharType="separate"/>
      </w:r>
      <w:r w:rsidR="002A575E" w:rsidRPr="002A575E">
        <w:rPr>
          <w:noProof/>
          <w:color w:val="000000"/>
        </w:rPr>
        <w:t>Kattge &amp; Knorr, 2007)</w:t>
      </w:r>
      <w:r w:rsidR="002A575E">
        <w:rPr>
          <w:color w:val="000000"/>
        </w:rPr>
        <w:fldChar w:fldCharType="end"/>
      </w:r>
      <w:r w:rsidR="00D32CFF">
        <w:rPr>
          <w:color w:val="000000"/>
        </w:rPr>
        <w:t xml:space="preserve"> </w:t>
      </w:r>
      <w:r w:rsidRPr="00863849">
        <w:rPr>
          <w:color w:val="000000"/>
        </w:rPr>
        <w:t xml:space="preserve">or </w:t>
      </w:r>
      <w:r w:rsidRPr="00DB6582">
        <w:rPr>
          <w:i/>
          <w:iCs/>
        </w:rPr>
        <w:t>J</w:t>
      </w:r>
      <w:r w:rsidRPr="00275258">
        <w:rPr>
          <w:vertAlign w:val="subscript"/>
        </w:rPr>
        <w:t>max</w:t>
      </w:r>
      <w:r>
        <w:rPr>
          <w:color w:val="000000"/>
        </w:rPr>
        <w:t xml:space="preserve"> </w:t>
      </w:r>
      <w:r w:rsidRPr="00863849">
        <w:rPr>
          <w:color w:val="000000"/>
        </w:rPr>
        <w:t>(49,884 J mol</w:t>
      </w:r>
      <w:r w:rsidRPr="00863849">
        <w:rPr>
          <w:color w:val="000000"/>
          <w:vertAlign w:val="superscript"/>
        </w:rPr>
        <w:t>-1</w:t>
      </w:r>
      <w:r w:rsidRPr="00863849">
        <w:rPr>
          <w:color w:val="000000"/>
        </w:rPr>
        <w:t xml:space="preserve">; </w:t>
      </w:r>
      <w:r w:rsidR="002A575E">
        <w:rPr>
          <w:color w:val="000000"/>
        </w:rPr>
        <w:fldChar w:fldCharType="begin" w:fldLock="1"/>
      </w:r>
      <w:r w:rsidR="002A575E">
        <w:rPr>
          <w:color w:val="000000"/>
        </w:rPr>
        <w:instrText>ADDIN CSL_CITATION {"citationItems":[{"id":"ITEM-1","itemData":{"DOI":"10.1111/j.1365-3040.2007.01690.x","ISSN":"01407791","author":[{"dropping-particle":"","family":"Kattge","given":"Jens","non-dropping-particle":"","parse-names":false,"suffix":""},{"dropping-particle":"","family":"Knorr","given":"Wolfgang","non-dropping-particle":"","parse-names":false,"suffix":""}],"container-title":"Plant, Cell &amp; Environment","id":"ITEM-1","issue":"9","issued":{"date-parts":[["2007","9"]]},"page":"1176-1190","title":"Temperature acclimation in a biochemical model of photosynthesis: a reanalysis of data from 36 species","type":"article-journal","volume":"30"},"uris":["http://www.mendeley.com/documents/?uuid=1386fefb-1f6f-4dfa-a3ee-a1b31dbc916c"]}],"mendeley":{"formattedCitation":"(Kattge &amp; Knorr, 2007)","manualFormatting":"Kattge &amp; Knorr, 2007)","plainTextFormattedCitation":"(Kattge &amp; Knorr, 2007)","previouslyFormattedCitation":"(Kattge &amp; Knorr, 2007)"},"properties":{"noteIndex":0},"schema":"https://github.com/citation-style-language/schema/raw/master/csl-citation.json"}</w:instrText>
      </w:r>
      <w:r w:rsidR="002A575E">
        <w:rPr>
          <w:color w:val="000000"/>
        </w:rPr>
        <w:fldChar w:fldCharType="separate"/>
      </w:r>
      <w:r w:rsidR="002A575E" w:rsidRPr="002A575E">
        <w:rPr>
          <w:noProof/>
          <w:color w:val="000000"/>
        </w:rPr>
        <w:t>Kattge &amp; Knorr, 2007)</w:t>
      </w:r>
      <w:r w:rsidR="002A575E">
        <w:rPr>
          <w:color w:val="000000"/>
        </w:rPr>
        <w:fldChar w:fldCharType="end"/>
      </w:r>
      <w:r w:rsidR="00D32CFF">
        <w:t xml:space="preserve"> </w:t>
      </w:r>
      <w:proofErr w:type="spellStart"/>
      <w:r w:rsidRPr="00F45847">
        <w:rPr>
          <w:i/>
          <w:iCs/>
          <w:color w:val="000000"/>
        </w:rPr>
        <w:t>H</w:t>
      </w:r>
      <w:r w:rsidRPr="00863849">
        <w:rPr>
          <w:color w:val="000000"/>
          <w:vertAlign w:val="subscript"/>
        </w:rPr>
        <w:t>d</w:t>
      </w:r>
      <w:proofErr w:type="spellEnd"/>
      <w:r w:rsidRPr="00863849">
        <w:rPr>
          <w:color w:val="000000"/>
        </w:rPr>
        <w:t xml:space="preserve"> represents the deactivation energy of both </w:t>
      </w:r>
      <w:r w:rsidRPr="008D17BE">
        <w:rPr>
          <w:i/>
          <w:iCs/>
          <w:color w:val="000000"/>
        </w:rPr>
        <w:t>V</w:t>
      </w:r>
      <w:r w:rsidRPr="00275258">
        <w:rPr>
          <w:color w:val="000000"/>
          <w:vertAlign w:val="subscript"/>
        </w:rPr>
        <w:t>cmax</w:t>
      </w:r>
      <w:r w:rsidRPr="00863849">
        <w:rPr>
          <w:color w:val="000000"/>
        </w:rPr>
        <w:t xml:space="preserve"> and </w:t>
      </w:r>
      <w:r w:rsidRPr="00DB6582">
        <w:rPr>
          <w:i/>
          <w:iCs/>
        </w:rPr>
        <w:t>J</w:t>
      </w:r>
      <w:r w:rsidRPr="00275258">
        <w:rPr>
          <w:vertAlign w:val="subscript"/>
        </w:rPr>
        <w:t>max</w:t>
      </w:r>
      <w:r w:rsidRPr="00863849">
        <w:rPr>
          <w:color w:val="000000"/>
        </w:rPr>
        <w:t xml:space="preserve"> </w:t>
      </w:r>
      <w:r>
        <w:rPr>
          <w:color w:val="000000"/>
        </w:rPr>
        <w:t>(200,000 J mol</w:t>
      </w:r>
      <w:r>
        <w:rPr>
          <w:color w:val="000000"/>
          <w:vertAlign w:val="superscript"/>
        </w:rPr>
        <w:t>-1</w:t>
      </w:r>
      <w:r>
        <w:rPr>
          <w:color w:val="000000"/>
        </w:rPr>
        <w:t>;</w:t>
      </w:r>
      <w:r w:rsidR="00D32CFF">
        <w:rPr>
          <w:color w:val="000000"/>
        </w:rPr>
        <w:t xml:space="preserve"> </w:t>
      </w:r>
      <w:r w:rsidR="002A575E">
        <w:rPr>
          <w:color w:val="000000"/>
        </w:rPr>
        <w:fldChar w:fldCharType="begin" w:fldLock="1"/>
      </w:r>
      <w:r w:rsidR="002A575E">
        <w:rPr>
          <w:color w:val="000000"/>
        </w:rPr>
        <w:instrText>ADDIN CSL_CITATION {"citationItems":[{"id":"ITEM-1","itemData":{"DOI":"10.1046/j.1365-3040.2002.00891.x","ISSN":"01407791","author":[{"dropping-particle":"","family":"Medlyn","given":"Belinda E","non-dropping-particle":"","parse-names":false,"suffix":""},{"dropping-particle":"","family":"Dreyer","given":"Erwin","non-dropping-particle":"","parse-names":false,"suffix":""},{"dropping-particle":"","family":"Ellsworth","given":"David S","non-dropping-particle":"","parse-names":false,"suffix":""},{"dropping-particle":"","family":"Forstreuter","given":"Manfred","non-dropping-particle":"","parse-names":false,"suffix":""},{"dropping-particle":"","family":"Harley","given":"Peter C","non-dropping-particle":"","parse-names":false,"suffix":""},{"dropping-particle":"","family":"Kirschbaum","given":"Miko U F","non-dropping-particle":"","parse-names":false,"suffix":""},{"dropping-particle":"","family":"Roux","given":"Xavier","non-dropping-particle":"Le","parse-names":false,"suffix":""},{"dropping-particle":"","family":"Montpied","given":"Pierre","non-dropping-particle":"","parse-names":false,"suffix":""},{"dropping-particle":"","family":"Strassemeyer","given":"Jörn","non-dropping-particle":"","parse-names":false,"suffix":""},{"dropping-particle":"","family":"Walcroft","given":"A.","non-dropping-particle":"","parse-names":false,"suffix":""},{"dropping-particle":"","family":"Wang","given":"K","non-dropping-particle":"","parse-names":false,"suffix":""},{"dropping-particle":"","family":"Loustau","given":"Denis","non-dropping-particle":"","parse-names":false,"suffix":""}],"container-title":"Plant, Cell &amp; Environment","id":"ITEM-1","issue":"9","issued":{"date-parts":[["2002","9"]]},"page":"1167-1179","title":"Temperature response of parameters of a biochemically based model of photosynthesis. II. A review of experimental data","type":"article-journal","volume":"25"},"uris":["http://www.mendeley.com/documents/?uuid=f142b2ba-b924-4247-ad80-0bb3c892ffdc"]}],"mendeley":{"formattedCitation":"(Medlyn &lt;i&gt;et al.&lt;/i&gt;, 2002)","manualFormatting":"Medlyn et al., 2002)","plainTextFormattedCitation":"(Medlyn et al., 2002)","previouslyFormattedCitation":"(Medlyn &lt;i&gt;et al.&lt;/i&gt;, 2002)"},"properties":{"noteIndex":0},"schema":"https://github.com/citation-style-language/schema/raw/master/csl-citation.json"}</w:instrText>
      </w:r>
      <w:r w:rsidR="002A575E">
        <w:rPr>
          <w:color w:val="000000"/>
        </w:rPr>
        <w:fldChar w:fldCharType="separate"/>
      </w:r>
      <w:r w:rsidR="002A575E" w:rsidRPr="002A575E">
        <w:rPr>
          <w:noProof/>
          <w:color w:val="000000"/>
        </w:rPr>
        <w:t xml:space="preserve">Medlyn </w:t>
      </w:r>
      <w:r w:rsidR="002A575E" w:rsidRPr="002A575E">
        <w:rPr>
          <w:i/>
          <w:noProof/>
          <w:color w:val="000000"/>
        </w:rPr>
        <w:t>et al.</w:t>
      </w:r>
      <w:r w:rsidR="002A575E" w:rsidRPr="002A575E">
        <w:rPr>
          <w:noProof/>
          <w:color w:val="000000"/>
        </w:rPr>
        <w:t>, 2002)</w:t>
      </w:r>
      <w:r w:rsidR="002A575E">
        <w:rPr>
          <w:color w:val="000000"/>
        </w:rPr>
        <w:fldChar w:fldCharType="end"/>
      </w:r>
      <w:r w:rsidRPr="00863849">
        <w:rPr>
          <w:color w:val="000000"/>
        </w:rPr>
        <w:t xml:space="preserve">, and R </w:t>
      </w:r>
      <w:r>
        <w:rPr>
          <w:color w:val="000000"/>
        </w:rPr>
        <w:t>represents</w:t>
      </w:r>
      <w:r w:rsidRPr="00863849">
        <w:rPr>
          <w:color w:val="000000"/>
        </w:rPr>
        <w:t xml:space="preserve"> the universal gas constant (8.314 J</w:t>
      </w:r>
      <w:r w:rsidR="00756429">
        <w:rPr>
          <w:color w:val="000000"/>
        </w:rPr>
        <w:t xml:space="preserve"> </w:t>
      </w:r>
      <w:r w:rsidRPr="00863849">
        <w:rPr>
          <w:color w:val="000000"/>
        </w:rPr>
        <w:t>mol</w:t>
      </w:r>
      <w:r w:rsidRPr="00863849">
        <w:rPr>
          <w:color w:val="000000"/>
          <w:vertAlign w:val="superscript"/>
        </w:rPr>
        <w:t>-1</w:t>
      </w:r>
      <w:r w:rsidRPr="00863849">
        <w:rPr>
          <w:color w:val="000000"/>
        </w:rPr>
        <w:t xml:space="preserve"> K</w:t>
      </w:r>
      <w:r w:rsidRPr="00863849">
        <w:rPr>
          <w:color w:val="000000"/>
          <w:vertAlign w:val="superscript"/>
        </w:rPr>
        <w:t>-1</w:t>
      </w:r>
      <w:r w:rsidRPr="00863849">
        <w:rPr>
          <w:color w:val="000000"/>
        </w:rPr>
        <w:t xml:space="preserve">). </w:t>
      </w:r>
      <w:proofErr w:type="spellStart"/>
      <w:r w:rsidRPr="00C33C74">
        <w:rPr>
          <w:i/>
          <w:iCs/>
          <w:color w:val="000000"/>
        </w:rPr>
        <w:t>T</w:t>
      </w:r>
      <w:r w:rsidRPr="00863849">
        <w:rPr>
          <w:color w:val="000000"/>
          <w:vertAlign w:val="subscript"/>
        </w:rPr>
        <w:t>ref</w:t>
      </w:r>
      <w:proofErr w:type="spellEnd"/>
      <w:r w:rsidRPr="00863849">
        <w:rPr>
          <w:color w:val="000000"/>
        </w:rPr>
        <w:t xml:space="preserve"> represents the standardized temperature of 298.15 K and </w:t>
      </w:r>
      <w:r w:rsidRPr="00C33C74">
        <w:rPr>
          <w:i/>
          <w:iCs/>
          <w:color w:val="000000"/>
        </w:rPr>
        <w:t>T</w:t>
      </w:r>
      <w:r w:rsidRPr="00863849">
        <w:rPr>
          <w:color w:val="000000"/>
          <w:vertAlign w:val="subscript"/>
        </w:rPr>
        <w:t>obs</w:t>
      </w:r>
      <w:r w:rsidRPr="00863849">
        <w:rPr>
          <w:color w:val="000000"/>
        </w:rPr>
        <w:t xml:space="preserve"> represents the mean leaf temperature (K) during each CO</w:t>
      </w:r>
      <w:r w:rsidRPr="00863849">
        <w:rPr>
          <w:color w:val="000000"/>
          <w:vertAlign w:val="subscript"/>
        </w:rPr>
        <w:t>2</w:t>
      </w:r>
      <w:r w:rsidRPr="00863849">
        <w:rPr>
          <w:color w:val="000000"/>
        </w:rPr>
        <w:t xml:space="preserve"> response curve.</w:t>
      </w:r>
      <w:r>
        <w:rPr>
          <w:color w:val="000000"/>
        </w:rPr>
        <w:t xml:space="preserve"> </w:t>
      </w:r>
      <w:r w:rsidRPr="00863849">
        <w:rPr>
          <w:color w:val="000000"/>
          <w:lang w:val="el-GR"/>
        </w:rPr>
        <w:t>Δ</w:t>
      </w:r>
      <w:r w:rsidRPr="00863849">
        <w:rPr>
          <w:color w:val="000000"/>
        </w:rPr>
        <w:t xml:space="preserve">S is an entropy term that </w:t>
      </w:r>
      <w:r w:rsidR="00D32CFF">
        <w:rPr>
          <w:color w:val="000000"/>
        </w:rPr>
        <w:t xml:space="preserve">XX </w:t>
      </w:r>
      <w:r w:rsidRPr="00863849">
        <w:rPr>
          <w:color w:val="000000"/>
        </w:rPr>
        <w:t>derived as a linear relationship with average growing season temperature (</w:t>
      </w:r>
      <w:proofErr w:type="spellStart"/>
      <w:r w:rsidRPr="00C33C74">
        <w:rPr>
          <w:i/>
          <w:iCs/>
          <w:color w:val="000000"/>
        </w:rPr>
        <w:t>T</w:t>
      </w:r>
      <w:r w:rsidRPr="00863849">
        <w:rPr>
          <w:color w:val="000000"/>
          <w:vertAlign w:val="subscript"/>
        </w:rPr>
        <w:t>g</w:t>
      </w:r>
      <w:proofErr w:type="spellEnd"/>
      <w:r w:rsidRPr="00863849">
        <w:rPr>
          <w:color w:val="000000"/>
        </w:rPr>
        <w:t xml:space="preserve">; °C), where: </w:t>
      </w:r>
    </w:p>
    <w:p w14:paraId="332C44F5" w14:textId="77777777" w:rsidR="00DD0878" w:rsidRPr="00863849" w:rsidRDefault="00DD0878" w:rsidP="009D6E5B">
      <w:pPr>
        <w:tabs>
          <w:tab w:val="left" w:pos="593"/>
        </w:tabs>
        <w:autoSpaceDE w:val="0"/>
        <w:autoSpaceDN w:val="0"/>
        <w:adjustRightInd w:val="0"/>
        <w:spacing w:line="480" w:lineRule="auto"/>
        <w:rPr>
          <w:color w:val="000000"/>
        </w:rPr>
      </w:pPr>
    </w:p>
    <w:p w14:paraId="445E3688" w14:textId="3E014A2C" w:rsidR="00DD0878" w:rsidRDefault="00000000" w:rsidP="009D6E5B">
      <w:pPr>
        <w:tabs>
          <w:tab w:val="left" w:pos="593"/>
        </w:tabs>
        <w:autoSpaceDE w:val="0"/>
        <w:autoSpaceDN w:val="0"/>
        <w:adjustRightInd w:val="0"/>
        <w:spacing w:line="480" w:lineRule="auto"/>
        <w:rPr>
          <w:color w:val="000000"/>
        </w:rPr>
      </w:pPr>
      <m:oMath>
        <m:sSub>
          <m:sSubPr>
            <m:ctrlPr>
              <w:rPr>
                <w:rFonts w:ascii="Cambria Math" w:hAnsi="Cambria Math"/>
                <w:i/>
                <w:color w:val="000000"/>
              </w:rPr>
            </m:ctrlPr>
          </m:sSubPr>
          <m:e>
            <m:r>
              <w:rPr>
                <w:rFonts w:ascii="Cambria Math" w:hAnsi="Cambria Math"/>
                <w:color w:val="000000"/>
              </w:rPr>
              <m:t>∆S</m:t>
            </m:r>
          </m:e>
          <m:sub>
            <m:r>
              <w:rPr>
                <w:rFonts w:ascii="Cambria Math" w:hAnsi="Cambria Math"/>
                <w:color w:val="000000"/>
              </w:rPr>
              <m:t>vcmax</m:t>
            </m:r>
          </m:sub>
        </m:sSub>
        <m:r>
          <w:rPr>
            <w:rFonts w:ascii="Cambria Math" w:hAnsi="Cambria Math"/>
            <w:color w:val="000000"/>
          </w:rPr>
          <m:t>=-1.07</m:t>
        </m:r>
        <m:sSub>
          <m:sSubPr>
            <m:ctrlPr>
              <w:rPr>
                <w:rFonts w:ascii="Cambria Math" w:hAnsi="Cambria Math"/>
                <w:i/>
                <w:color w:val="000000"/>
              </w:rPr>
            </m:ctrlPr>
          </m:sSubPr>
          <m:e>
            <m:r>
              <w:rPr>
                <w:rFonts w:ascii="Cambria Math" w:hAnsi="Cambria Math"/>
                <w:color w:val="000000"/>
              </w:rPr>
              <m:t>T</m:t>
            </m:r>
          </m:e>
          <m:sub>
            <m:r>
              <w:rPr>
                <w:rFonts w:ascii="Cambria Math" w:hAnsi="Cambria Math"/>
                <w:color w:val="000000"/>
              </w:rPr>
              <m:t>g</m:t>
            </m:r>
          </m:sub>
        </m:sSub>
        <m:r>
          <w:rPr>
            <w:rFonts w:ascii="Cambria Math" w:hAnsi="Cambria Math"/>
            <w:color w:val="000000"/>
          </w:rPr>
          <m:t>+668.39</m:t>
        </m:r>
      </m:oMath>
      <w:r w:rsidR="00DD0878" w:rsidRPr="00863849">
        <w:rPr>
          <w:color w:val="000000"/>
        </w:rPr>
        <w:tab/>
      </w:r>
      <w:r w:rsidR="00DD0878" w:rsidRPr="00863849">
        <w:rPr>
          <w:color w:val="000000"/>
        </w:rPr>
        <w:tab/>
      </w:r>
      <w:r w:rsidR="00DD0878" w:rsidRPr="00863849">
        <w:rPr>
          <w:color w:val="000000"/>
        </w:rPr>
        <w:tab/>
      </w:r>
      <w:r w:rsidR="00DD0878" w:rsidRPr="00863849">
        <w:rPr>
          <w:color w:val="000000"/>
        </w:rPr>
        <w:tab/>
      </w:r>
      <w:r w:rsidR="00DD0878" w:rsidRPr="00863849">
        <w:rPr>
          <w:color w:val="000000"/>
        </w:rPr>
        <w:tab/>
      </w:r>
      <w:r w:rsidR="00DD0878" w:rsidRPr="00863849">
        <w:rPr>
          <w:color w:val="000000"/>
        </w:rPr>
        <w:tab/>
      </w:r>
      <w:r w:rsidR="00DD0878" w:rsidRPr="00863849">
        <w:rPr>
          <w:color w:val="000000"/>
        </w:rPr>
        <w:tab/>
        <w:t xml:space="preserve">(Eqn. </w:t>
      </w:r>
      <w:r w:rsidR="0022275C">
        <w:rPr>
          <w:color w:val="000000"/>
        </w:rPr>
        <w:t>2</w:t>
      </w:r>
      <w:r w:rsidR="00DD0878">
        <w:rPr>
          <w:color w:val="000000"/>
        </w:rPr>
        <w:t>a</w:t>
      </w:r>
      <w:r w:rsidR="00DD0878" w:rsidRPr="00863849">
        <w:rPr>
          <w:color w:val="000000"/>
        </w:rPr>
        <w:t>)</w:t>
      </w:r>
    </w:p>
    <w:p w14:paraId="6D5EDCD7" w14:textId="77777777" w:rsidR="00DD0878" w:rsidRPr="00705A56" w:rsidRDefault="00DD0878" w:rsidP="009D6E5B">
      <w:pPr>
        <w:tabs>
          <w:tab w:val="left" w:pos="593"/>
        </w:tabs>
        <w:autoSpaceDE w:val="0"/>
        <w:autoSpaceDN w:val="0"/>
        <w:adjustRightInd w:val="0"/>
        <w:spacing w:line="480" w:lineRule="auto"/>
        <w:rPr>
          <w:color w:val="000000"/>
        </w:rPr>
      </w:pPr>
      <w:r w:rsidRPr="00863849">
        <w:rPr>
          <w:color w:val="000000"/>
        </w:rPr>
        <w:t>and:</w:t>
      </w:r>
    </w:p>
    <w:p w14:paraId="6B4B1159" w14:textId="3A8F26CD" w:rsidR="00DD0878" w:rsidRDefault="00000000" w:rsidP="009D6E5B">
      <w:pPr>
        <w:tabs>
          <w:tab w:val="left" w:pos="593"/>
        </w:tabs>
        <w:autoSpaceDE w:val="0"/>
        <w:autoSpaceDN w:val="0"/>
        <w:adjustRightInd w:val="0"/>
        <w:spacing w:line="480" w:lineRule="auto"/>
        <w:rPr>
          <w:color w:val="000000"/>
        </w:rPr>
      </w:pPr>
      <m:oMath>
        <m:sSub>
          <m:sSubPr>
            <m:ctrlPr>
              <w:rPr>
                <w:rFonts w:ascii="Cambria Math" w:hAnsi="Cambria Math"/>
                <w:i/>
                <w:color w:val="000000"/>
              </w:rPr>
            </m:ctrlPr>
          </m:sSubPr>
          <m:e>
            <m:r>
              <w:rPr>
                <w:rFonts w:ascii="Cambria Math" w:hAnsi="Cambria Math"/>
                <w:color w:val="000000"/>
              </w:rPr>
              <m:t>∆S</m:t>
            </m:r>
          </m:e>
          <m:sub>
            <m:r>
              <w:rPr>
                <w:rFonts w:ascii="Cambria Math" w:hAnsi="Cambria Math"/>
                <w:color w:val="000000"/>
              </w:rPr>
              <m:t>jmax</m:t>
            </m:r>
          </m:sub>
        </m:sSub>
        <m:r>
          <w:rPr>
            <w:rFonts w:ascii="Cambria Math" w:hAnsi="Cambria Math"/>
            <w:color w:val="000000"/>
          </w:rPr>
          <m:t>=-0.75</m:t>
        </m:r>
        <m:sSub>
          <m:sSubPr>
            <m:ctrlPr>
              <w:rPr>
                <w:rFonts w:ascii="Cambria Math" w:hAnsi="Cambria Math"/>
                <w:i/>
                <w:color w:val="000000"/>
              </w:rPr>
            </m:ctrlPr>
          </m:sSubPr>
          <m:e>
            <m:r>
              <w:rPr>
                <w:rFonts w:ascii="Cambria Math" w:hAnsi="Cambria Math"/>
                <w:color w:val="000000"/>
              </w:rPr>
              <m:t>T</m:t>
            </m:r>
          </m:e>
          <m:sub>
            <m:r>
              <w:rPr>
                <w:rFonts w:ascii="Cambria Math" w:hAnsi="Cambria Math"/>
                <w:color w:val="000000"/>
              </w:rPr>
              <m:t>g</m:t>
            </m:r>
          </m:sub>
        </m:sSub>
        <m:r>
          <w:rPr>
            <w:rFonts w:ascii="Cambria Math" w:hAnsi="Cambria Math"/>
            <w:color w:val="000000"/>
          </w:rPr>
          <m:t>+659.70</m:t>
        </m:r>
      </m:oMath>
      <w:r w:rsidR="00DD0878" w:rsidRPr="00863849">
        <w:rPr>
          <w:color w:val="000000"/>
        </w:rPr>
        <w:tab/>
      </w:r>
      <w:r w:rsidR="00DD0878" w:rsidRPr="00863849">
        <w:rPr>
          <w:color w:val="000000"/>
        </w:rPr>
        <w:tab/>
      </w:r>
      <w:r w:rsidR="00DD0878" w:rsidRPr="00863849">
        <w:rPr>
          <w:color w:val="000000"/>
        </w:rPr>
        <w:tab/>
      </w:r>
      <w:r w:rsidR="00DD0878" w:rsidRPr="00863849">
        <w:rPr>
          <w:color w:val="000000"/>
        </w:rPr>
        <w:tab/>
      </w:r>
      <w:r w:rsidR="00DD0878" w:rsidRPr="00863849">
        <w:rPr>
          <w:color w:val="000000"/>
        </w:rPr>
        <w:tab/>
      </w:r>
      <w:r w:rsidR="00DD0878" w:rsidRPr="00863849">
        <w:rPr>
          <w:color w:val="000000"/>
        </w:rPr>
        <w:tab/>
      </w:r>
      <w:r w:rsidR="00DD0878" w:rsidRPr="00863849">
        <w:rPr>
          <w:color w:val="000000"/>
        </w:rPr>
        <w:tab/>
      </w:r>
      <w:r w:rsidR="00DD0878" w:rsidRPr="00863849">
        <w:rPr>
          <w:color w:val="000000"/>
        </w:rPr>
        <w:tab/>
        <w:t xml:space="preserve">(Eqn. </w:t>
      </w:r>
      <w:r w:rsidR="0022275C">
        <w:rPr>
          <w:color w:val="000000"/>
        </w:rPr>
        <w:t>2</w:t>
      </w:r>
      <w:r w:rsidR="00DD0878">
        <w:rPr>
          <w:color w:val="000000"/>
        </w:rPr>
        <w:t>b</w:t>
      </w:r>
      <w:r w:rsidR="00DD0878" w:rsidRPr="00863849">
        <w:rPr>
          <w:color w:val="000000"/>
        </w:rPr>
        <w:t>)</w:t>
      </w:r>
    </w:p>
    <w:p w14:paraId="39E57D3E" w14:textId="77777777" w:rsidR="00DD0878" w:rsidRDefault="00DD0878" w:rsidP="009D6E5B">
      <w:pPr>
        <w:tabs>
          <w:tab w:val="left" w:pos="593"/>
        </w:tabs>
        <w:autoSpaceDE w:val="0"/>
        <w:autoSpaceDN w:val="0"/>
        <w:adjustRightInd w:val="0"/>
        <w:spacing w:line="480" w:lineRule="auto"/>
        <w:rPr>
          <w:color w:val="000000"/>
        </w:rPr>
      </w:pPr>
    </w:p>
    <w:p w14:paraId="58037689" w14:textId="698AD459" w:rsidR="0022275C" w:rsidRDefault="00DD0878" w:rsidP="009D6E5B">
      <w:pPr>
        <w:spacing w:line="480" w:lineRule="auto"/>
        <w:rPr>
          <w:color w:val="000000"/>
        </w:rPr>
      </w:pPr>
      <w:r w:rsidRPr="00863849">
        <w:rPr>
          <w:color w:val="000000"/>
        </w:rPr>
        <w:t xml:space="preserve">We estimated </w:t>
      </w:r>
      <w:proofErr w:type="spellStart"/>
      <w:r w:rsidRPr="00C33C74">
        <w:rPr>
          <w:i/>
          <w:iCs/>
          <w:color w:val="000000"/>
        </w:rPr>
        <w:t>T</w:t>
      </w:r>
      <w:r w:rsidRPr="00863849">
        <w:rPr>
          <w:color w:val="000000"/>
          <w:vertAlign w:val="subscript"/>
        </w:rPr>
        <w:t>g</w:t>
      </w:r>
      <w:proofErr w:type="spellEnd"/>
      <w:r w:rsidRPr="00863849">
        <w:rPr>
          <w:color w:val="000000"/>
        </w:rPr>
        <w:t xml:space="preserve"> in equations </w:t>
      </w:r>
      <w:r>
        <w:rPr>
          <w:color w:val="000000"/>
        </w:rPr>
        <w:t>5 and 6</w:t>
      </w:r>
      <w:r w:rsidRPr="00863849">
        <w:rPr>
          <w:color w:val="000000"/>
        </w:rPr>
        <w:t xml:space="preserve"> based on </w:t>
      </w:r>
      <w:r>
        <w:rPr>
          <w:color w:val="000000"/>
        </w:rPr>
        <w:t>mean air temperature for each block throughout the experiment. Temperature data were collected using HOBO MX2301 data loggers (</w:t>
      </w:r>
      <w:r w:rsidRPr="0011017D">
        <w:rPr>
          <w:rFonts w:eastAsia="Times New Roman" w:cs="Times New Roman"/>
        </w:rPr>
        <w:t>Onset Computer Corp</w:t>
      </w:r>
      <w:r w:rsidR="00125358">
        <w:rPr>
          <w:rFonts w:eastAsia="Times New Roman" w:cs="Times New Roman"/>
        </w:rPr>
        <w:t>oration</w:t>
      </w:r>
      <w:r>
        <w:rPr>
          <w:rFonts w:eastAsia="Times New Roman" w:cs="Times New Roman"/>
        </w:rPr>
        <w:t xml:space="preserve">, </w:t>
      </w:r>
      <w:proofErr w:type="spellStart"/>
      <w:r>
        <w:rPr>
          <w:rFonts w:eastAsia="Times New Roman" w:cs="Times New Roman"/>
        </w:rPr>
        <w:t>Bourne</w:t>
      </w:r>
      <w:proofErr w:type="spellEnd"/>
      <w:r>
        <w:rPr>
          <w:rFonts w:eastAsia="Times New Roman" w:cs="Times New Roman"/>
        </w:rPr>
        <w:t>, MA, USA), which</w:t>
      </w:r>
      <w:r>
        <w:rPr>
          <w:color w:val="000000"/>
        </w:rPr>
        <w:t xml:space="preserve"> recorded temperature and humidity of each block in the greenhouse on a fifteen-minute timestep. </w:t>
      </w:r>
      <w:r w:rsidR="0022275C">
        <w:rPr>
          <w:color w:val="000000"/>
        </w:rPr>
        <w:t>W</w:t>
      </w:r>
      <w:r>
        <w:rPr>
          <w:color w:val="000000"/>
        </w:rPr>
        <w:t>e</w:t>
      </w:r>
      <w:r w:rsidR="0022275C">
        <w:rPr>
          <w:color w:val="000000"/>
        </w:rPr>
        <w:t xml:space="preserve"> then</w:t>
      </w:r>
      <w:r>
        <w:rPr>
          <w:color w:val="000000"/>
        </w:rPr>
        <w:t xml:space="preserve"> used </w:t>
      </w:r>
      <w:r w:rsidRPr="00DB6582">
        <w:rPr>
          <w:i/>
          <w:iCs/>
          <w:color w:val="000000"/>
        </w:rPr>
        <w:t>V</w:t>
      </w:r>
      <w:r w:rsidRPr="00275258">
        <w:rPr>
          <w:color w:val="000000"/>
          <w:vertAlign w:val="subscript"/>
        </w:rPr>
        <w:t>cmax25</w:t>
      </w:r>
      <w:r>
        <w:rPr>
          <w:color w:val="000000"/>
        </w:rPr>
        <w:t xml:space="preserve"> and </w:t>
      </w:r>
      <w:r w:rsidRPr="00DB6582">
        <w:rPr>
          <w:i/>
          <w:iCs/>
        </w:rPr>
        <w:t>J</w:t>
      </w:r>
      <w:r w:rsidRPr="00275258">
        <w:rPr>
          <w:vertAlign w:val="subscript"/>
        </w:rPr>
        <w:t>max25</w:t>
      </w:r>
      <w:r>
        <w:rPr>
          <w:vertAlign w:val="subscript"/>
        </w:rPr>
        <w:t xml:space="preserve"> </w:t>
      </w:r>
      <w:r>
        <w:t xml:space="preserve">estimates to calculate the ratio </w:t>
      </w:r>
      <w:r>
        <w:rPr>
          <w:color w:val="000000"/>
        </w:rPr>
        <w:t xml:space="preserve">of </w:t>
      </w:r>
      <w:r w:rsidRPr="00DB6582">
        <w:rPr>
          <w:i/>
          <w:iCs/>
        </w:rPr>
        <w:t>J</w:t>
      </w:r>
      <w:r w:rsidRPr="00275258">
        <w:rPr>
          <w:vertAlign w:val="subscript"/>
        </w:rPr>
        <w:t>max25</w:t>
      </w:r>
      <w:r>
        <w:t xml:space="preserve"> to </w:t>
      </w:r>
      <w:r w:rsidRPr="00DB6582">
        <w:rPr>
          <w:i/>
          <w:iCs/>
          <w:color w:val="000000"/>
        </w:rPr>
        <w:t>V</w:t>
      </w:r>
      <w:r w:rsidRPr="00275258">
        <w:rPr>
          <w:color w:val="000000"/>
          <w:vertAlign w:val="subscript"/>
        </w:rPr>
        <w:t>cmax25</w:t>
      </w:r>
      <w:r>
        <w:rPr>
          <w:color w:val="000000"/>
        </w:rPr>
        <w:t xml:space="preserve"> (</w:t>
      </w:r>
      <w:r w:rsidRPr="00DB6582">
        <w:rPr>
          <w:i/>
          <w:iCs/>
        </w:rPr>
        <w:t>J</w:t>
      </w:r>
      <w:r w:rsidRPr="00275258">
        <w:rPr>
          <w:vertAlign w:val="subscript"/>
        </w:rPr>
        <w:t>max25</w:t>
      </w:r>
      <w:r>
        <w:t>:</w:t>
      </w:r>
      <w:r w:rsidRPr="00DB6582">
        <w:rPr>
          <w:i/>
          <w:iCs/>
          <w:color w:val="000000"/>
        </w:rPr>
        <w:t>V</w:t>
      </w:r>
      <w:r w:rsidRPr="00275258">
        <w:rPr>
          <w:color w:val="000000"/>
          <w:vertAlign w:val="subscript"/>
        </w:rPr>
        <w:t>cmax25</w:t>
      </w:r>
      <w:r w:rsidR="004C3C71">
        <w:rPr>
          <w:color w:val="000000"/>
        </w:rPr>
        <w:t>; unitless</w:t>
      </w:r>
      <w:r>
        <w:rPr>
          <w:color w:val="000000"/>
        </w:rPr>
        <w:t>)</w:t>
      </w:r>
      <w:r w:rsidR="00AB654B">
        <w:rPr>
          <w:color w:val="000000"/>
        </w:rPr>
        <w:t>.</w:t>
      </w:r>
    </w:p>
    <w:p w14:paraId="553CCDFA" w14:textId="66B056ED" w:rsidR="0022275C" w:rsidRDefault="0022275C" w:rsidP="009D6E5B">
      <w:pPr>
        <w:spacing w:line="480" w:lineRule="auto"/>
        <w:ind w:firstLine="720"/>
        <w:rPr>
          <w:color w:val="000000"/>
        </w:rPr>
      </w:pPr>
      <w:r>
        <w:rPr>
          <w:color w:val="000000"/>
        </w:rPr>
        <w:t>Finally, we standardized dark respiration measurements to 25</w:t>
      </w:r>
      <w:r w:rsidRPr="00863849">
        <w:rPr>
          <w:rFonts w:ascii="Symbol" w:eastAsia="Symbol" w:hAnsi="Symbol" w:cs="Symbol"/>
          <w:color w:val="000000"/>
        </w:rPr>
        <w:t></w:t>
      </w:r>
      <w:r w:rsidRPr="00863849">
        <w:rPr>
          <w:color w:val="000000"/>
        </w:rPr>
        <w:t>C</w:t>
      </w:r>
      <w:r>
        <w:rPr>
          <w:color w:val="000000"/>
        </w:rPr>
        <w:t xml:space="preserve"> (</w:t>
      </w:r>
      <w:r>
        <w:rPr>
          <w:i/>
          <w:iCs/>
          <w:color w:val="000000"/>
        </w:rPr>
        <w:t>R</w:t>
      </w:r>
      <w:r>
        <w:rPr>
          <w:color w:val="000000"/>
          <w:vertAlign w:val="subscript"/>
        </w:rPr>
        <w:t>d25</w:t>
      </w:r>
      <w:r>
        <w:rPr>
          <w:color w:val="000000"/>
        </w:rPr>
        <w:t xml:space="preserve">; </w:t>
      </w:r>
      <w:r>
        <w:rPr>
          <w:color w:val="000000"/>
          <w:lang w:val="el-GR"/>
        </w:rPr>
        <w:t>μ</w:t>
      </w:r>
      <w:r>
        <w:rPr>
          <w:color w:val="000000"/>
        </w:rPr>
        <w:t>mol m</w:t>
      </w:r>
      <w:r>
        <w:rPr>
          <w:color w:val="000000"/>
          <w:vertAlign w:val="superscript"/>
        </w:rPr>
        <w:t>-2</w:t>
      </w:r>
      <w:r w:rsidRPr="00E83939">
        <w:rPr>
          <w:color w:val="000000"/>
        </w:rPr>
        <w:t xml:space="preserve"> </w:t>
      </w:r>
      <w:r>
        <w:rPr>
          <w:color w:val="000000"/>
        </w:rPr>
        <w:t>s</w:t>
      </w:r>
      <w:r>
        <w:rPr>
          <w:color w:val="000000"/>
          <w:vertAlign w:val="superscript"/>
        </w:rPr>
        <w:t>-1</w:t>
      </w:r>
      <w:r>
        <w:rPr>
          <w:color w:val="000000"/>
        </w:rPr>
        <w:t>) using the log-polynomial approach explained in</w:t>
      </w:r>
      <w:r w:rsidR="002A575E">
        <w:rPr>
          <w:color w:val="000000"/>
        </w:rPr>
        <w:t xml:space="preserve"> </w:t>
      </w:r>
      <w:r w:rsidR="002A575E">
        <w:rPr>
          <w:color w:val="000000"/>
        </w:rPr>
        <w:fldChar w:fldCharType="begin" w:fldLock="1"/>
      </w:r>
      <w:r w:rsidR="002A575E">
        <w:rPr>
          <w:color w:val="000000"/>
        </w:rPr>
        <w:instrText>ADDIN CSL_CITATION {"citationItems":[{"id":"ITEM-1","itemData":{"DOI":"10.1073/pnas.1520282113","ISSN":"0027-8424","abstract":"Plant respiration constitutes a massive carbon flux to the atmosphere, and a major control on the evolution of the global carbon cycle. It therefore has the potential to modulate levels of climate change due to the human burning of fossil fuels. Neither current physiological nor terrestrial biosphere models adequately describe its short-term temperature response, and even minor differences in the shape of the response curve can significantly impact estimates of ecosystem carbon release and/or storage. Given this, it is critical to establish whether there are predictable patterns in the shape of the respiration–temperature response curve, and thus in the intrinsic temperature sensitivity of respiration across the globe. Analyzing measurements in a comprehensive database for 231 species spanning 7 biomes, we demonstrate that temperature-dependent increases in leaf respiration do not follow a commonly used exponential function. Instead, we find a decelerating function as leaves warm, reflecting a declining sensitivity to higher temperatures that is remarkably uniform across all biomes and plant functional types. Such convergence in the temperature sensitivity of leaf respiration suggests that there are universally applicable controls on the temperature response of plant energy metabolism, such that a single new function can predict the temperature dependence of leaf respiration for global vegetation. This simple function enables straightforward description of plant respiration in the land-surface components of coupled earth system models. Our cross-biome analyses shows significant implications for such fluxes in cold climates, generally projecting lower values compared with previous estimates.","author":[{"dropping-particle":"","family":"Heskel","given":"Mary A","non-dropping-particle":"","parse-names":false,"suffix":""},{"dropping-particle":"","family":"O’Sullivan","given":"Odhran S","non-dropping-particle":"","parse-names":false,"suffix":""},{"dropping-particle":"","family":"Reich","given":"Peter B","non-dropping-particle":"","parse-names":false,"suffix":""},{"dropping-particle":"","family":"Tjoelker","given":"Mark G","non-dropping-particle":"","parse-names":false,"suffix":""},{"dropping-particle":"","family":"Weerasinghe","given":"K W Lasantha K","non-dropping-particle":"","parse-names":false,"suffix":""},{"dropping-particle":"","family":"Penillard","given":"Aurore","non-dropping-particle":"","parse-names":false,"suffix":""},{"dropping-particle":"","family":"Egerton","given":"John J G","non-dropping-particle":"","parse-names":false,"suffix":""},{"dropping-particle":"","family":"Creek","given":"Danielle","non-dropping-particle":"","parse-names":false,"suffix":""},{"dropping-particle":"","family":"Bloomfield","given":"Keith J","non-dropping-particle":"","parse-names":false,"suffix":""},{"dropping-particle":"","family":"Xiang","given":"Jen","non-dropping-particle":"","parse-names":false,"suffix":""},{"dropping-particle":"","family":"Sinca","given":"Felipe","non-dropping-particle":"","parse-names":false,"suffix":""},{"dropping-particle":"","family":"Stangl","given":"Zsofia R","non-dropping-particle":"","parse-names":false,"suffix":""},{"dropping-particle":"","family":"Martinez-de la Torre","given":"Alberto","non-dropping-particle":"","parse-names":false,"suffix":""},{"dropping-particle":"","family":"Griffin","given":"Kevin L","non-dropping-particle":"","parse-names":false,"suffix":""},{"dropping-particle":"","family":"Huntingford","given":"Chris","non-dropping-particle":"","parse-names":false,"suffix":""},{"dropping-particle":"","family":"Hurry","given":"Vaughan","non-dropping-particle":"","parse-names":false,"suffix":""},{"dropping-particle":"","family":"Meir","given":"Patrick","non-dropping-particle":"","parse-names":false,"suffix":""},{"dropping-particle":"","family":"Turnbull","given":"Matthew H","non-dropping-particle":"","parse-names":false,"suffix":""},{"dropping-particle":"","family":"Atkin","given":"Owen K","non-dropping-particle":"","parse-names":false,"suffix":""}],"container-title":"Proceedings of the National Academy of Sciences","id":"ITEM-1","issue":"14","issued":{"date-parts":[["2016","4","5"]]},"page":"3832-3837","title":"Convergence in the temperature response of leaf respiration across biomes and plant functional types","type":"article-journal","volume":"113"},"uris":["http://www.mendeley.com/documents/?uuid=e77ebbb1-5199-47a8-b370-deee6548aa9a"]}],"mendeley":{"formattedCitation":"(Heskel &lt;i&gt;et al.&lt;/i&gt;, 2016)","manualFormatting":"Heskel et al. (2016)","plainTextFormattedCitation":"(Heskel et al., 2016)","previouslyFormattedCitation":"(Heskel &lt;i&gt;et al.&lt;/i&gt;, 2016)"},"properties":{"noteIndex":0},"schema":"https://github.com/citation-style-language/schema/raw/master/csl-citation.json"}</w:instrText>
      </w:r>
      <w:r w:rsidR="002A575E">
        <w:rPr>
          <w:color w:val="000000"/>
        </w:rPr>
        <w:fldChar w:fldCharType="separate"/>
      </w:r>
      <w:r w:rsidR="002A575E" w:rsidRPr="002A575E">
        <w:rPr>
          <w:noProof/>
          <w:color w:val="000000"/>
        </w:rPr>
        <w:t xml:space="preserve">Heskel </w:t>
      </w:r>
      <w:r w:rsidR="002A575E" w:rsidRPr="002A575E">
        <w:rPr>
          <w:i/>
          <w:noProof/>
          <w:color w:val="000000"/>
        </w:rPr>
        <w:t>et al.</w:t>
      </w:r>
      <w:r w:rsidR="002A575E">
        <w:rPr>
          <w:noProof/>
          <w:color w:val="000000"/>
        </w:rPr>
        <w:t xml:space="preserve"> (</w:t>
      </w:r>
      <w:r w:rsidR="002A575E" w:rsidRPr="002A575E">
        <w:rPr>
          <w:noProof/>
          <w:color w:val="000000"/>
        </w:rPr>
        <w:t>2016)</w:t>
      </w:r>
      <w:r w:rsidR="002A575E">
        <w:rPr>
          <w:color w:val="000000"/>
        </w:rPr>
        <w:fldChar w:fldCharType="end"/>
      </w:r>
      <w:r>
        <w:rPr>
          <w:color w:val="000000"/>
        </w:rPr>
        <w:t>, where:</w:t>
      </w:r>
    </w:p>
    <w:p w14:paraId="18B6DBDF" w14:textId="77777777" w:rsidR="0022275C" w:rsidRDefault="0022275C" w:rsidP="009D6E5B">
      <w:pPr>
        <w:spacing w:line="480" w:lineRule="auto"/>
        <w:ind w:firstLine="720"/>
        <w:rPr>
          <w:color w:val="000000"/>
        </w:rPr>
      </w:pPr>
    </w:p>
    <w:p w14:paraId="3A1DAAA4" w14:textId="4B129FED" w:rsidR="0022275C" w:rsidRPr="00A46FE6" w:rsidRDefault="00000000" w:rsidP="009D6E5B">
      <w:pPr>
        <w:spacing w:line="480" w:lineRule="auto"/>
        <w:rPr>
          <w:rFonts w:eastAsiaTheme="minorEastAsia"/>
          <w:color w:val="000000"/>
        </w:rPr>
      </w:pPr>
      <m:oMath>
        <m:sSub>
          <m:sSubPr>
            <m:ctrlPr>
              <w:rPr>
                <w:rFonts w:ascii="Cambria Math" w:hAnsi="Cambria Math"/>
                <w:i/>
                <w:color w:val="000000"/>
              </w:rPr>
            </m:ctrlPr>
          </m:sSubPr>
          <m:e>
            <m:r>
              <w:rPr>
                <w:rFonts w:ascii="Cambria Math" w:hAnsi="Cambria Math"/>
                <w:color w:val="000000"/>
              </w:rPr>
              <m:t>R</m:t>
            </m:r>
          </m:e>
          <m:sub>
            <m:r>
              <w:rPr>
                <w:rFonts w:ascii="Cambria Math" w:hAnsi="Cambria Math"/>
                <w:color w:val="000000"/>
              </w:rPr>
              <m:t>T</m:t>
            </m:r>
          </m:sub>
        </m:sSub>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R</m:t>
            </m:r>
          </m:e>
          <m:sub>
            <m:r>
              <w:rPr>
                <w:rFonts w:ascii="Cambria Math" w:hAnsi="Cambria Math"/>
                <w:color w:val="000000"/>
              </w:rPr>
              <m:t>Tref</m:t>
            </m:r>
          </m:sub>
        </m:sSub>
        <m:r>
          <w:rPr>
            <w:rFonts w:ascii="Cambria Math" w:hAnsi="Cambria Math"/>
            <w:color w:val="000000"/>
          </w:rPr>
          <m:t>×</m:t>
        </m:r>
        <m:sSup>
          <m:sSupPr>
            <m:ctrlPr>
              <w:rPr>
                <w:rFonts w:ascii="Cambria Math" w:hAnsi="Cambria Math"/>
                <w:i/>
                <w:color w:val="000000"/>
              </w:rPr>
            </m:ctrlPr>
          </m:sSupPr>
          <m:e>
            <m:r>
              <w:rPr>
                <w:rFonts w:ascii="Cambria Math" w:hAnsi="Cambria Math"/>
                <w:color w:val="000000"/>
              </w:rPr>
              <m:t>e</m:t>
            </m:r>
          </m:e>
          <m:sup>
            <m:r>
              <w:rPr>
                <w:rFonts w:ascii="Cambria Math" w:hAnsi="Cambria Math"/>
                <w:color w:val="000000"/>
              </w:rPr>
              <m:t>[b*</m:t>
            </m:r>
            <m:d>
              <m:dPr>
                <m:ctrlPr>
                  <w:rPr>
                    <w:rFonts w:ascii="Cambria Math" w:hAnsi="Cambria Math"/>
                    <w:i/>
                    <w:color w:val="000000"/>
                  </w:rPr>
                </m:ctrlPr>
              </m:dPr>
              <m:e>
                <m:r>
                  <w:rPr>
                    <w:rFonts w:ascii="Cambria Math" w:hAnsi="Cambria Math"/>
                    <w:color w:val="000000"/>
                  </w:rPr>
                  <m:t>T-</m:t>
                </m:r>
                <m:sSub>
                  <m:sSubPr>
                    <m:ctrlPr>
                      <w:rPr>
                        <w:rFonts w:ascii="Cambria Math" w:hAnsi="Cambria Math"/>
                        <w:i/>
                        <w:color w:val="000000"/>
                      </w:rPr>
                    </m:ctrlPr>
                  </m:sSubPr>
                  <m:e>
                    <m:r>
                      <w:rPr>
                        <w:rFonts w:ascii="Cambria Math" w:hAnsi="Cambria Math"/>
                        <w:color w:val="000000"/>
                      </w:rPr>
                      <m:t>T</m:t>
                    </m:r>
                  </m:e>
                  <m:sub>
                    <m:r>
                      <w:rPr>
                        <w:rFonts w:ascii="Cambria Math" w:hAnsi="Cambria Math"/>
                        <w:color w:val="000000"/>
                      </w:rPr>
                      <m:t>ref</m:t>
                    </m:r>
                  </m:sub>
                </m:sSub>
              </m:e>
            </m:d>
            <m:r>
              <w:rPr>
                <w:rFonts w:ascii="Cambria Math" w:hAnsi="Cambria Math"/>
                <w:color w:val="000000"/>
              </w:rPr>
              <m:t>-c(</m:t>
            </m:r>
            <m:sSup>
              <m:sSupPr>
                <m:ctrlPr>
                  <w:rPr>
                    <w:rFonts w:ascii="Cambria Math" w:hAnsi="Cambria Math"/>
                    <w:i/>
                    <w:color w:val="000000"/>
                  </w:rPr>
                </m:ctrlPr>
              </m:sSupPr>
              <m:e>
                <m:r>
                  <w:rPr>
                    <w:rFonts w:ascii="Cambria Math" w:hAnsi="Cambria Math"/>
                    <w:color w:val="000000"/>
                  </w:rPr>
                  <m:t>T</m:t>
                </m:r>
              </m:e>
              <m:sup>
                <m:r>
                  <w:rPr>
                    <w:rFonts w:ascii="Cambria Math" w:hAnsi="Cambria Math"/>
                    <w:color w:val="000000"/>
                  </w:rPr>
                  <m:t>2</m:t>
                </m:r>
              </m:sup>
            </m:sSup>
            <m:r>
              <w:rPr>
                <w:rFonts w:ascii="Cambria Math" w:hAnsi="Cambria Math"/>
                <w:color w:val="000000"/>
              </w:rPr>
              <m:t>-</m:t>
            </m:r>
            <m:sSup>
              <m:sSupPr>
                <m:ctrlPr>
                  <w:rPr>
                    <w:rFonts w:ascii="Cambria Math" w:hAnsi="Cambria Math"/>
                    <w:i/>
                    <w:color w:val="000000"/>
                  </w:rPr>
                </m:ctrlPr>
              </m:sSupPr>
              <m:e>
                <m:sSub>
                  <m:sSubPr>
                    <m:ctrlPr>
                      <w:rPr>
                        <w:rFonts w:ascii="Cambria Math" w:hAnsi="Cambria Math"/>
                        <w:i/>
                        <w:color w:val="000000"/>
                      </w:rPr>
                    </m:ctrlPr>
                  </m:sSubPr>
                  <m:e>
                    <m:r>
                      <w:rPr>
                        <w:rFonts w:ascii="Cambria Math" w:hAnsi="Cambria Math"/>
                        <w:color w:val="000000"/>
                      </w:rPr>
                      <m:t>T</m:t>
                    </m:r>
                  </m:e>
                  <m:sub>
                    <m:r>
                      <w:rPr>
                        <w:rFonts w:ascii="Cambria Math" w:hAnsi="Cambria Math"/>
                        <w:color w:val="000000"/>
                      </w:rPr>
                      <m:t>ref</m:t>
                    </m:r>
                  </m:sub>
                </m:sSub>
              </m:e>
              <m:sup>
                <m:r>
                  <w:rPr>
                    <w:rFonts w:ascii="Cambria Math" w:hAnsi="Cambria Math"/>
                    <w:color w:val="000000"/>
                  </w:rPr>
                  <m:t>2</m:t>
                </m:r>
              </m:sup>
            </m:sSup>
            <m:r>
              <w:rPr>
                <w:rFonts w:ascii="Cambria Math" w:hAnsi="Cambria Math"/>
                <w:color w:val="000000"/>
              </w:rPr>
              <m:t>)]</m:t>
            </m:r>
          </m:sup>
        </m:sSup>
      </m:oMath>
      <w:r w:rsidR="0022275C">
        <w:rPr>
          <w:rFonts w:eastAsiaTheme="minorEastAsia"/>
          <w:color w:val="000000"/>
        </w:rPr>
        <w:tab/>
      </w:r>
      <w:r w:rsidR="0022275C">
        <w:rPr>
          <w:rFonts w:eastAsiaTheme="minorEastAsia"/>
          <w:color w:val="000000"/>
        </w:rPr>
        <w:tab/>
      </w:r>
      <w:r w:rsidR="0022275C">
        <w:rPr>
          <w:rFonts w:eastAsiaTheme="minorEastAsia"/>
          <w:color w:val="000000"/>
        </w:rPr>
        <w:tab/>
      </w:r>
      <w:r w:rsidR="0022275C">
        <w:rPr>
          <w:rFonts w:eastAsiaTheme="minorEastAsia"/>
          <w:color w:val="000000"/>
        </w:rPr>
        <w:tab/>
      </w:r>
      <w:r w:rsidR="0022275C">
        <w:rPr>
          <w:rFonts w:eastAsiaTheme="minorEastAsia"/>
          <w:color w:val="000000"/>
        </w:rPr>
        <w:tab/>
      </w:r>
      <w:r w:rsidR="0022275C">
        <w:rPr>
          <w:rFonts w:eastAsiaTheme="minorEastAsia"/>
          <w:color w:val="000000"/>
        </w:rPr>
        <w:tab/>
        <w:t>(Eqn. 3)</w:t>
      </w:r>
    </w:p>
    <w:p w14:paraId="1F282B00" w14:textId="77777777" w:rsidR="0022275C" w:rsidRPr="00A46FE6" w:rsidRDefault="0022275C" w:rsidP="009D6E5B">
      <w:pPr>
        <w:spacing w:line="480" w:lineRule="auto"/>
        <w:rPr>
          <w:color w:val="000000"/>
        </w:rPr>
      </w:pPr>
    </w:p>
    <w:p w14:paraId="2CE0ABD1" w14:textId="109C384C" w:rsidR="00895284" w:rsidRDefault="0022275C" w:rsidP="009D6E5B">
      <w:pPr>
        <w:spacing w:line="480" w:lineRule="auto"/>
        <w:rPr>
          <w:color w:val="000000"/>
        </w:rPr>
      </w:pPr>
      <w:r>
        <w:rPr>
          <w:i/>
          <w:iCs/>
          <w:color w:val="000000"/>
        </w:rPr>
        <w:t>R</w:t>
      </w:r>
      <w:r>
        <w:rPr>
          <w:color w:val="000000"/>
          <w:vertAlign w:val="subscript"/>
        </w:rPr>
        <w:t>T</w:t>
      </w:r>
      <w:r>
        <w:rPr>
          <w:color w:val="000000"/>
        </w:rPr>
        <w:t xml:space="preserve"> is the standardized respiration rate</w:t>
      </w:r>
      <w:r w:rsidR="000E65D6">
        <w:rPr>
          <w:color w:val="000000"/>
        </w:rPr>
        <w:t xml:space="preserve"> at temperature </w:t>
      </w:r>
      <w:r>
        <w:rPr>
          <w:i/>
          <w:iCs/>
          <w:color w:val="000000"/>
        </w:rPr>
        <w:t>T</w:t>
      </w:r>
      <w:r w:rsidR="000E65D6">
        <w:rPr>
          <w:color w:val="000000"/>
        </w:rPr>
        <w:t xml:space="preserve"> (set to 25</w:t>
      </w:r>
      <w:r w:rsidR="000E65D6" w:rsidRPr="00863849">
        <w:rPr>
          <w:rFonts w:ascii="Symbol" w:eastAsia="Symbol" w:hAnsi="Symbol" w:cs="Symbol"/>
          <w:color w:val="000000"/>
        </w:rPr>
        <w:t></w:t>
      </w:r>
      <w:r w:rsidR="000E65D6" w:rsidRPr="00863849">
        <w:rPr>
          <w:color w:val="000000"/>
        </w:rPr>
        <w:t>C</w:t>
      </w:r>
      <w:r w:rsidR="000E65D6">
        <w:rPr>
          <w:color w:val="000000"/>
        </w:rPr>
        <w:t xml:space="preserve">) </w:t>
      </w:r>
      <w:r>
        <w:rPr>
          <w:color w:val="000000"/>
        </w:rPr>
        <w:t xml:space="preserve">and </w:t>
      </w:r>
      <w:proofErr w:type="spellStart"/>
      <w:r>
        <w:rPr>
          <w:i/>
          <w:iCs/>
          <w:color w:val="000000"/>
        </w:rPr>
        <w:t>T</w:t>
      </w:r>
      <w:r>
        <w:rPr>
          <w:color w:val="000000"/>
          <w:vertAlign w:val="subscript"/>
        </w:rPr>
        <w:t>ref</w:t>
      </w:r>
      <w:proofErr w:type="spellEnd"/>
      <w:r>
        <w:rPr>
          <w:color w:val="000000"/>
        </w:rPr>
        <w:t xml:space="preserve"> is the </w:t>
      </w:r>
      <w:r w:rsidR="000E65D6">
        <w:rPr>
          <w:color w:val="000000"/>
        </w:rPr>
        <w:t xml:space="preserve">leaf </w:t>
      </w:r>
      <w:r>
        <w:rPr>
          <w:color w:val="000000"/>
        </w:rPr>
        <w:t xml:space="preserve">temperature of the respiration measurement </w:t>
      </w:r>
      <w:proofErr w:type="spellStart"/>
      <w:r>
        <w:rPr>
          <w:i/>
          <w:iCs/>
          <w:color w:val="000000"/>
        </w:rPr>
        <w:t>R</w:t>
      </w:r>
      <w:r>
        <w:rPr>
          <w:color w:val="000000"/>
          <w:vertAlign w:val="subscript"/>
        </w:rPr>
        <w:t>Tref</w:t>
      </w:r>
      <w:proofErr w:type="spellEnd"/>
      <w:r>
        <w:rPr>
          <w:color w:val="000000"/>
        </w:rPr>
        <w:t xml:space="preserve">. </w:t>
      </w:r>
      <w:r>
        <w:rPr>
          <w:i/>
          <w:iCs/>
          <w:color w:val="000000"/>
        </w:rPr>
        <w:t>b</w:t>
      </w:r>
      <w:r>
        <w:rPr>
          <w:color w:val="000000"/>
        </w:rPr>
        <w:t xml:space="preserve"> and </w:t>
      </w:r>
      <w:r>
        <w:rPr>
          <w:i/>
          <w:iCs/>
          <w:color w:val="000000"/>
        </w:rPr>
        <w:t>c</w:t>
      </w:r>
      <w:r>
        <w:rPr>
          <w:color w:val="000000"/>
        </w:rPr>
        <w:t xml:space="preserve"> are coefficients that </w:t>
      </w:r>
      <w:r w:rsidR="002A575E">
        <w:rPr>
          <w:color w:val="000000"/>
        </w:rPr>
        <w:fldChar w:fldCharType="begin" w:fldLock="1"/>
      </w:r>
      <w:r w:rsidR="002A575E">
        <w:rPr>
          <w:color w:val="000000"/>
        </w:rPr>
        <w:instrText>ADDIN CSL_CITATION {"citationItems":[{"id":"ITEM-1","itemData":{"DOI":"10.1073/pnas.1520282113","ISSN":"0027-8424","abstract":"Plant respiration constitutes a massive carbon flux to the atmosphere, and a major control on the evolution of the global carbon cycle. It therefore has the potential to modulate levels of climate change due to the human burning of fossil fuels. Neither current physiological nor terrestrial biosphere models adequately describe its short-term temperature response, and even minor differences in the shape of the response curve can significantly impact estimates of ecosystem carbon release and/or storage. Given this, it is critical to establish whether there are predictable patterns in the shape of the respiration–temperature response curve, and thus in the intrinsic temperature sensitivity of respiration across the globe. Analyzing measurements in a comprehensive database for 231 species spanning 7 biomes, we demonstrate that temperature-dependent increases in leaf respiration do not follow a commonly used exponential function. Instead, we find a decelerating function as leaves warm, reflecting a declining sensitivity to higher temperatures that is remarkably uniform across all biomes and plant functional types. Such convergence in the temperature sensitivity of leaf respiration suggests that there are universally applicable controls on the temperature response of plant energy metabolism, such that a single new function can predict the temperature dependence of leaf respiration for global vegetation. This simple function enables straightforward description of plant respiration in the land-surface components of coupled earth system models. Our cross-biome analyses shows significant implications for such fluxes in cold climates, generally projecting lower values compared with previous estimates.","author":[{"dropping-particle":"","family":"Heskel","given":"Mary A","non-dropping-particle":"","parse-names":false,"suffix":""},{"dropping-particle":"","family":"O’Sullivan","given":"Odhran S","non-dropping-particle":"","parse-names":false,"suffix":""},{"dropping-particle":"","family":"Reich","given":"Peter B","non-dropping-particle":"","parse-names":false,"suffix":""},{"dropping-particle":"","family":"Tjoelker","given":"Mark G","non-dropping-particle":"","parse-names":false,"suffix":""},{"dropping-particle":"","family":"Weerasinghe","given":"K W Lasantha K","non-dropping-particle":"","parse-names":false,"suffix":""},{"dropping-particle":"","family":"Penillard","given":"Aurore","non-dropping-particle":"","parse-names":false,"suffix":""},{"dropping-particle":"","family":"Egerton","given":"John J G","non-dropping-particle":"","parse-names":false,"suffix":""},{"dropping-particle":"","family":"Creek","given":"Danielle","non-dropping-particle":"","parse-names":false,"suffix":""},{"dropping-particle":"","family":"Bloomfield","given":"Keith J","non-dropping-particle":"","parse-names":false,"suffix":""},{"dropping-particle":"","family":"Xiang","given":"Jen","non-dropping-particle":"","parse-names":false,"suffix":""},{"dropping-particle":"","family":"Sinca","given":"Felipe","non-dropping-particle":"","parse-names":false,"suffix":""},{"dropping-particle":"","family":"Stangl","given":"Zsofia R","non-dropping-particle":"","parse-names":false,"suffix":""},{"dropping-particle":"","family":"Martinez-de la Torre","given":"Alberto","non-dropping-particle":"","parse-names":false,"suffix":""},{"dropping-particle":"","family":"Griffin","given":"Kevin L","non-dropping-particle":"","parse-names":false,"suffix":""},{"dropping-particle":"","family":"Huntingford","given":"Chris","non-dropping-particle":"","parse-names":false,"suffix":""},{"dropping-particle":"","family":"Hurry","given":"Vaughan","non-dropping-particle":"","parse-names":false,"suffix":""},{"dropping-particle":"","family":"Meir","given":"Patrick","non-dropping-particle":"","parse-names":false,"suffix":""},{"dropping-particle":"","family":"Turnbull","given":"Matthew H","non-dropping-particle":"","parse-names":false,"suffix":""},{"dropping-particle":"","family":"Atkin","given":"Owen K","non-dropping-particle":"","parse-names":false,"suffix":""}],"container-title":"Proceedings of the National Academy of Sciences","id":"ITEM-1","issue":"14","issued":{"date-parts":[["2016","4","5"]]},"page":"3832-3837","title":"Convergence in the temperature response of leaf respiration across biomes and plant functional types","type":"article-journal","volume":"113"},"uris":["http://www.mendeley.com/documents/?uuid=e77ebbb1-5199-47a8-b370-deee6548aa9a"]}],"mendeley":{"formattedCitation":"(Heskel &lt;i&gt;et al.&lt;/i&gt;, 2016)","manualFormatting":"Heskel et al. (2016)","plainTextFormattedCitation":"(Heskel et al., 2016)","previouslyFormattedCitation":"(Heskel &lt;i&gt;et al.&lt;/i&gt;, 2016)"},"properties":{"noteIndex":0},"schema":"https://github.com/citation-style-language/schema/raw/master/csl-citation.json"}</w:instrText>
      </w:r>
      <w:r w:rsidR="002A575E">
        <w:rPr>
          <w:color w:val="000000"/>
        </w:rPr>
        <w:fldChar w:fldCharType="separate"/>
      </w:r>
      <w:r w:rsidR="002A575E" w:rsidRPr="002A575E">
        <w:rPr>
          <w:noProof/>
          <w:color w:val="000000"/>
        </w:rPr>
        <w:t xml:space="preserve">Heskel </w:t>
      </w:r>
      <w:r w:rsidR="002A575E" w:rsidRPr="002A575E">
        <w:rPr>
          <w:i/>
          <w:noProof/>
          <w:color w:val="000000"/>
        </w:rPr>
        <w:t>et al.</w:t>
      </w:r>
      <w:r w:rsidR="002A575E">
        <w:rPr>
          <w:noProof/>
          <w:color w:val="000000"/>
        </w:rPr>
        <w:t xml:space="preserve"> </w:t>
      </w:r>
      <w:r w:rsidR="002A575E">
        <w:rPr>
          <w:noProof/>
          <w:color w:val="000000"/>
        </w:rPr>
        <w:lastRenderedPageBreak/>
        <w:t>(</w:t>
      </w:r>
      <w:r w:rsidR="002A575E" w:rsidRPr="002A575E">
        <w:rPr>
          <w:noProof/>
          <w:color w:val="000000"/>
        </w:rPr>
        <w:t>2016)</w:t>
      </w:r>
      <w:r w:rsidR="002A575E">
        <w:rPr>
          <w:color w:val="000000"/>
        </w:rPr>
        <w:fldChar w:fldCharType="end"/>
      </w:r>
      <w:r>
        <w:rPr>
          <w:color w:val="000000"/>
        </w:rPr>
        <w:t xml:space="preserve"> derived from a log-polynomial approach described in </w:t>
      </w:r>
      <w:r w:rsidR="002A575E">
        <w:rPr>
          <w:color w:val="000000"/>
        </w:rPr>
        <w:fldChar w:fldCharType="begin" w:fldLock="1"/>
      </w:r>
      <w:r w:rsidR="002A575E">
        <w:rPr>
          <w:color w:val="000000"/>
        </w:rPr>
        <w:instrText>ADDIN CSL_CITATION {"citationItems":[{"id":"ITEM-1","itemData":{"DOI":"10.1111/pce.12057","ISSN":"01407791","author":[{"dropping-particle":"","family":"O'Sullivan","given":"Odhran S","non-dropping-particle":"","parse-names":false,"suffix":""},{"dropping-particle":"","family":"Weerasinghe","given":"K W Lasantha K","non-dropping-particle":"","parse-names":false,"suffix":""},{"dropping-particle":"","family":"Evans","given":"John R","non-dropping-particle":"","parse-names":false,"suffix":""},{"dropping-particle":"","family":"Egerton","given":"John J G","non-dropping-particle":"","parse-names":false,"suffix":""},{"dropping-particle":"","family":"Tjoelker","given":"Mark G","non-dropping-particle":"","parse-names":false,"suffix":""},{"dropping-particle":"","family":"Atkin","given":"Owen K","non-dropping-particle":"","parse-names":false,"suffix":""}],"container-title":"Plant, Cell &amp; Environment","id":"ITEM-1","issue":"7","issued":{"date-parts":[["2013","7"]]},"page":"1268-1284","title":"High-resolution temperature responses of leaf respiration in snow gum (&lt;i&gt;Eucalyptus pauciflora&lt;/i&gt;) reveal high-temperature limits to respiratory function","type":"article-journal","volume":"36"},"uris":["http://www.mendeley.com/documents/?uuid=3ae232c8-422b-4bc3-a4a9-8d138a179b21"]}],"mendeley":{"formattedCitation":"(O’Sullivan &lt;i&gt;et al.&lt;/i&gt;, 2013)","manualFormatting":"O’Sullivan et al. (2013)","plainTextFormattedCitation":"(O’Sullivan et al., 2013)","previouslyFormattedCitation":"(O’Sullivan &lt;i&gt;et al.&lt;/i&gt;, 2013)"},"properties":{"noteIndex":0},"schema":"https://github.com/citation-style-language/schema/raw/master/csl-citation.json"}</w:instrText>
      </w:r>
      <w:r w:rsidR="002A575E">
        <w:rPr>
          <w:color w:val="000000"/>
        </w:rPr>
        <w:fldChar w:fldCharType="separate"/>
      </w:r>
      <w:r w:rsidR="002A575E" w:rsidRPr="002A575E">
        <w:rPr>
          <w:noProof/>
          <w:color w:val="000000"/>
        </w:rPr>
        <w:t xml:space="preserve">O’Sullivan </w:t>
      </w:r>
      <w:r w:rsidR="002A575E" w:rsidRPr="002A575E">
        <w:rPr>
          <w:i/>
          <w:noProof/>
          <w:color w:val="000000"/>
        </w:rPr>
        <w:t>et al.</w:t>
      </w:r>
      <w:r w:rsidR="002A575E">
        <w:rPr>
          <w:noProof/>
          <w:color w:val="000000"/>
        </w:rPr>
        <w:t xml:space="preserve"> (</w:t>
      </w:r>
      <w:r w:rsidR="002A575E" w:rsidRPr="002A575E">
        <w:rPr>
          <w:noProof/>
          <w:color w:val="000000"/>
        </w:rPr>
        <w:t>2013)</w:t>
      </w:r>
      <w:r w:rsidR="002A575E">
        <w:rPr>
          <w:color w:val="000000"/>
        </w:rPr>
        <w:fldChar w:fldCharType="end"/>
      </w:r>
      <w:r>
        <w:rPr>
          <w:color w:val="000000"/>
        </w:rPr>
        <w:t xml:space="preserve">for plant functional types and biomes. </w:t>
      </w:r>
      <w:r>
        <w:rPr>
          <w:rFonts w:eastAsiaTheme="minorEastAsia"/>
          <w:color w:val="000000"/>
        </w:rPr>
        <w:t xml:space="preserve">We used coefficients set </w:t>
      </w:r>
      <w:r>
        <w:rPr>
          <w:color w:val="000000"/>
        </w:rPr>
        <w:t>for C</w:t>
      </w:r>
      <w:r>
        <w:rPr>
          <w:color w:val="000000"/>
          <w:vertAlign w:val="subscript"/>
        </w:rPr>
        <w:t>3</w:t>
      </w:r>
      <w:r>
        <w:rPr>
          <w:color w:val="000000"/>
        </w:rPr>
        <w:t xml:space="preserve"> herbaceous species, where </w:t>
      </w:r>
      <w:r>
        <w:rPr>
          <w:i/>
          <w:iCs/>
          <w:color w:val="000000"/>
        </w:rPr>
        <w:t>b</w:t>
      </w:r>
      <w:r>
        <w:rPr>
          <w:color w:val="000000"/>
        </w:rPr>
        <w:t xml:space="preserve"> was set to </w:t>
      </w:r>
      <w:r w:rsidRPr="00CF0D09">
        <w:rPr>
          <w:color w:val="000000"/>
        </w:rPr>
        <w:t>0.1271</w:t>
      </w:r>
      <w:r>
        <w:rPr>
          <w:color w:val="000000"/>
        </w:rPr>
        <w:t xml:space="preserve"> and </w:t>
      </w:r>
      <w:r>
        <w:rPr>
          <w:i/>
          <w:iCs/>
          <w:color w:val="000000"/>
        </w:rPr>
        <w:t>c</w:t>
      </w:r>
      <w:r>
        <w:rPr>
          <w:color w:val="000000"/>
        </w:rPr>
        <w:t xml:space="preserve"> was set to</w:t>
      </w:r>
      <w:r w:rsidR="000E65D6">
        <w:rPr>
          <w:color w:val="000000"/>
        </w:rPr>
        <w:t xml:space="preserve"> </w:t>
      </w:r>
      <w:r w:rsidR="002B4EF9">
        <w:rPr>
          <w:color w:val="000000"/>
        </w:rPr>
        <w:t>-</w:t>
      </w:r>
      <w:r w:rsidRPr="00CF0D09">
        <w:rPr>
          <w:color w:val="000000"/>
        </w:rPr>
        <w:t>0.00110</w:t>
      </w:r>
      <w:r w:rsidR="00C7318F">
        <w:rPr>
          <w:color w:val="000000"/>
        </w:rPr>
        <w:t xml:space="preserve"> </w:t>
      </w:r>
      <w:r w:rsidR="002A575E">
        <w:rPr>
          <w:color w:val="000000"/>
        </w:rPr>
        <w:fldChar w:fldCharType="begin" w:fldLock="1"/>
      </w:r>
      <w:r w:rsidR="008B104C">
        <w:rPr>
          <w:color w:val="000000"/>
        </w:rPr>
        <w:instrText>ADDIN CSL_CITATION {"citationItems":[{"id":"ITEM-1","itemData":{"DOI":"10.1073/pnas.1520282113","ISSN":"0027-8424","abstract":"Plant respiration constitutes a massive carbon flux to the atmosphere, and a major control on the evolution of the global carbon cycle. It therefore has the potential to modulate levels of climate change due to the human burning of fossil fuels. Neither current physiological nor terrestrial biosphere models adequately describe its short-term temperature response, and even minor differences in the shape of the response curve can significantly impact estimates of ecosystem carbon release and/or storage. Given this, it is critical to establish whether there are predictable patterns in the shape of the respiration–temperature response curve, and thus in the intrinsic temperature sensitivity of respiration across the globe. Analyzing measurements in a comprehensive database for 231 species spanning 7 biomes, we demonstrate that temperature-dependent increases in leaf respiration do not follow a commonly used exponential function. Instead, we find a decelerating function as leaves warm, reflecting a declining sensitivity to higher temperatures that is remarkably uniform across all biomes and plant functional types. Such convergence in the temperature sensitivity of leaf respiration suggests that there are universally applicable controls on the temperature response of plant energy metabolism, such that a single new function can predict the temperature dependence of leaf respiration for global vegetation. This simple function enables straightforward description of plant respiration in the land-surface components of coupled earth system models. Our cross-biome analyses shows significant implications for such fluxes in cold climates, generally projecting lower values compared with previous estimates.","author":[{"dropping-particle":"","family":"Heskel","given":"Mary A","non-dropping-particle":"","parse-names":false,"suffix":""},{"dropping-particle":"","family":"O’Sullivan","given":"Odhran S","non-dropping-particle":"","parse-names":false,"suffix":""},{"dropping-particle":"","family":"Reich","given":"Peter B","non-dropping-particle":"","parse-names":false,"suffix":""},{"dropping-particle":"","family":"Tjoelker","given":"Mark G","non-dropping-particle":"","parse-names":false,"suffix":""},{"dropping-particle":"","family":"Weerasinghe","given":"K W Lasantha K","non-dropping-particle":"","parse-names":false,"suffix":""},{"dropping-particle":"","family":"Penillard","given":"Aurore","non-dropping-particle":"","parse-names":false,"suffix":""},{"dropping-particle":"","family":"Egerton","given":"John J G","non-dropping-particle":"","parse-names":false,"suffix":""},{"dropping-particle":"","family":"Creek","given":"Danielle","non-dropping-particle":"","parse-names":false,"suffix":""},{"dropping-particle":"","family":"Bloomfield","given":"Keith J","non-dropping-particle":"","parse-names":false,"suffix":""},{"dropping-particle":"","family":"Xiang","given":"Jen","non-dropping-particle":"","parse-names":false,"suffix":""},{"dropping-particle":"","family":"Sinca","given":"Felipe","non-dropping-particle":"","parse-names":false,"suffix":""},{"dropping-particle":"","family":"Stangl","given":"Zsofia R","non-dropping-particle":"","parse-names":false,"suffix":""},{"dropping-particle":"","family":"Martinez-de la Torre","given":"Alberto","non-dropping-particle":"","parse-names":false,"suffix":""},{"dropping-particle":"","family":"Griffin","given":"Kevin L","non-dropping-particle":"","parse-names":false,"suffix":""},{"dropping-particle":"","family":"Huntingford","given":"Chris","non-dropping-particle":"","parse-names":false,"suffix":""},{"dropping-particle":"","family":"Hurry","given":"Vaughan","non-dropping-particle":"","parse-names":false,"suffix":""},{"dropping-particle":"","family":"Meir","given":"Patrick","non-dropping-particle":"","parse-names":false,"suffix":""},{"dropping-particle":"","family":"Turnbull","given":"Matthew H","non-dropping-particle":"","parse-names":false,"suffix":""},{"dropping-particle":"","family":"Atkin","given":"Owen K","non-dropping-particle":"","parse-names":false,"suffix":""}],"container-title":"Proceedings of the National Academy of Sciences","id":"ITEM-1","issue":"14","issued":{"date-parts":[["2016","4","5"]]},"page":"3832-3837","title":"Convergence in the temperature response of leaf respiration across biomes and plant functional types","type":"article-journal","volume":"113"},"uris":["http://www.mendeley.com/documents/?uuid=e77ebbb1-5199-47a8-b370-deee6548aa9a"]}],"mendeley":{"formattedCitation":"(Heskel &lt;i&gt;et al.&lt;/i&gt;, 2016)","plainTextFormattedCitation":"(Heskel et al., 2016)","previouslyFormattedCitation":"(Heskel &lt;i&gt;et al.&lt;/i&gt;, 2016)"},"properties":{"noteIndex":0},"schema":"https://github.com/citation-style-language/schema/raw/master/csl-citation.json"}</w:instrText>
      </w:r>
      <w:r w:rsidR="002A575E">
        <w:rPr>
          <w:color w:val="000000"/>
        </w:rPr>
        <w:fldChar w:fldCharType="separate"/>
      </w:r>
      <w:r w:rsidR="002A575E" w:rsidRPr="002A575E">
        <w:rPr>
          <w:noProof/>
          <w:color w:val="000000"/>
        </w:rPr>
        <w:t xml:space="preserve">(Heskel </w:t>
      </w:r>
      <w:r w:rsidR="002A575E" w:rsidRPr="002A575E">
        <w:rPr>
          <w:i/>
          <w:noProof/>
          <w:color w:val="000000"/>
        </w:rPr>
        <w:t>et al.</w:t>
      </w:r>
      <w:r w:rsidR="002A575E" w:rsidRPr="002A575E">
        <w:rPr>
          <w:noProof/>
          <w:color w:val="000000"/>
        </w:rPr>
        <w:t>, 2016)</w:t>
      </w:r>
      <w:r w:rsidR="002A575E">
        <w:rPr>
          <w:color w:val="000000"/>
        </w:rPr>
        <w:fldChar w:fldCharType="end"/>
      </w:r>
      <w:r>
        <w:rPr>
          <w:color w:val="000000"/>
        </w:rPr>
        <w:t>.</w:t>
      </w:r>
    </w:p>
    <w:p w14:paraId="7F25D7BE" w14:textId="77777777" w:rsidR="00DD0878" w:rsidRDefault="00DD0878" w:rsidP="009D6E5B">
      <w:pPr>
        <w:autoSpaceDE w:val="0"/>
        <w:autoSpaceDN w:val="0"/>
        <w:adjustRightInd w:val="0"/>
        <w:spacing w:line="480" w:lineRule="auto"/>
        <w:rPr>
          <w:color w:val="000000"/>
        </w:rPr>
      </w:pPr>
    </w:p>
    <w:p w14:paraId="35E0668F" w14:textId="77777777" w:rsidR="00DD0878" w:rsidRDefault="00DD0878" w:rsidP="009D6E5B">
      <w:pPr>
        <w:spacing w:line="480" w:lineRule="auto"/>
        <w:rPr>
          <w:color w:val="000000"/>
        </w:rPr>
      </w:pPr>
      <w:r>
        <w:rPr>
          <w:i/>
          <w:iCs/>
          <w:color w:val="000000"/>
        </w:rPr>
        <w:t>Tradeoffs between nitrogen and water usage</w:t>
      </w:r>
    </w:p>
    <w:p w14:paraId="7CCB4168" w14:textId="4E1CA2FA" w:rsidR="00DD0878" w:rsidRDefault="00DD0878" w:rsidP="009D6E5B">
      <w:pPr>
        <w:autoSpaceDE w:val="0"/>
        <w:autoSpaceDN w:val="0"/>
        <w:adjustRightInd w:val="0"/>
        <w:spacing w:line="480" w:lineRule="auto"/>
        <w:ind w:firstLine="720"/>
        <w:rPr>
          <w:color w:val="000000" w:themeColor="text1"/>
        </w:rPr>
      </w:pPr>
      <w:r>
        <w:rPr>
          <w:color w:val="000000"/>
        </w:rPr>
        <w:t xml:space="preserve">Photosynthetic nitrogen-use efficiency </w:t>
      </w:r>
      <w:r>
        <w:rPr>
          <w:color w:val="000000" w:themeColor="text1"/>
        </w:rPr>
        <w:t>(</w:t>
      </w:r>
      <w:r w:rsidRPr="00F45847">
        <w:rPr>
          <w:i/>
          <w:iCs/>
          <w:color w:val="000000" w:themeColor="text1"/>
        </w:rPr>
        <w:t>PNUE</w:t>
      </w:r>
      <w:r>
        <w:rPr>
          <w:color w:val="000000" w:themeColor="text1"/>
        </w:rPr>
        <w:t xml:space="preserve">; </w:t>
      </w:r>
      <w:r w:rsidRPr="14AB8DC9">
        <w:rPr>
          <w:color w:val="000000" w:themeColor="text1"/>
        </w:rPr>
        <w:t>µmol</w:t>
      </w:r>
      <w:r>
        <w:rPr>
          <w:color w:val="000000" w:themeColor="text1"/>
        </w:rPr>
        <w:t xml:space="preserve"> CO</w:t>
      </w:r>
      <w:r>
        <w:rPr>
          <w:color w:val="000000" w:themeColor="text1"/>
          <w:vertAlign w:val="subscript"/>
        </w:rPr>
        <w:t>2</w:t>
      </w:r>
      <w:r w:rsidRPr="14AB8DC9">
        <w:rPr>
          <w:color w:val="000000" w:themeColor="text1"/>
        </w:rPr>
        <w:t xml:space="preserve"> g</w:t>
      </w:r>
      <w:r w:rsidR="008F6058" w:rsidRPr="008F6058">
        <w:rPr>
          <w:color w:val="000000" w:themeColor="text1"/>
          <w:vertAlign w:val="superscript"/>
        </w:rPr>
        <w:t>-1</w:t>
      </w:r>
      <w:r w:rsidR="008F6058">
        <w:rPr>
          <w:color w:val="000000" w:themeColor="text1"/>
        </w:rPr>
        <w:t xml:space="preserve"> </w:t>
      </w:r>
      <w:r w:rsidRPr="008F6058">
        <w:rPr>
          <w:color w:val="000000" w:themeColor="text1"/>
        </w:rPr>
        <w:t>N</w:t>
      </w:r>
      <w:r w:rsidRPr="14AB8DC9">
        <w:rPr>
          <w:color w:val="000000" w:themeColor="text1"/>
          <w:vertAlign w:val="superscript"/>
        </w:rPr>
        <w:t xml:space="preserve"> </w:t>
      </w:r>
      <w:r w:rsidRPr="14AB8DC9">
        <w:rPr>
          <w:color w:val="000000" w:themeColor="text1"/>
        </w:rPr>
        <w:t>s</w:t>
      </w:r>
      <w:r w:rsidRPr="14AB8DC9">
        <w:rPr>
          <w:color w:val="000000" w:themeColor="text1"/>
          <w:vertAlign w:val="superscript"/>
        </w:rPr>
        <w:t>-1</w:t>
      </w:r>
      <w:r>
        <w:rPr>
          <w:color w:val="000000" w:themeColor="text1"/>
        </w:rPr>
        <w:t xml:space="preserve">) was calculated by dividing </w:t>
      </w:r>
      <w:proofErr w:type="spellStart"/>
      <w:r w:rsidRPr="008C415D">
        <w:rPr>
          <w:i/>
          <w:iCs/>
          <w:color w:val="000000" w:themeColor="text1"/>
        </w:rPr>
        <w:t>A</w:t>
      </w:r>
      <w:r>
        <w:rPr>
          <w:color w:val="000000"/>
          <w:vertAlign w:val="subscript"/>
        </w:rPr>
        <w:t>net</w:t>
      </w:r>
      <w:proofErr w:type="spellEnd"/>
      <w:r>
        <w:rPr>
          <w:color w:val="000000" w:themeColor="text1"/>
        </w:rPr>
        <w:t xml:space="preserve"> measured at 400 </w:t>
      </w:r>
      <w:r>
        <w:rPr>
          <w:color w:val="000000" w:themeColor="text1"/>
          <w:lang w:val="el-GR"/>
        </w:rPr>
        <w:t>μ</w:t>
      </w:r>
      <w:r>
        <w:rPr>
          <w:color w:val="000000" w:themeColor="text1"/>
        </w:rPr>
        <w:t>mol mol</w:t>
      </w:r>
      <w:r>
        <w:rPr>
          <w:color w:val="000000" w:themeColor="text1"/>
          <w:vertAlign w:val="superscript"/>
        </w:rPr>
        <w:t>-1</w:t>
      </w:r>
      <w:r>
        <w:rPr>
          <w:color w:val="000000" w:themeColor="text1"/>
        </w:rPr>
        <w:t xml:space="preserve"> CO</w:t>
      </w:r>
      <w:r>
        <w:rPr>
          <w:color w:val="000000" w:themeColor="text1"/>
          <w:vertAlign w:val="subscript"/>
        </w:rPr>
        <w:t>2</w:t>
      </w:r>
      <w:r>
        <w:rPr>
          <w:color w:val="000000" w:themeColor="text1"/>
        </w:rPr>
        <w:t xml:space="preserve"> by </w:t>
      </w:r>
      <w:proofErr w:type="spellStart"/>
      <w:r>
        <w:rPr>
          <w:i/>
          <w:iCs/>
          <w:color w:val="000000" w:themeColor="text1"/>
        </w:rPr>
        <w:t>N</w:t>
      </w:r>
      <w:r>
        <w:rPr>
          <w:color w:val="000000" w:themeColor="text1"/>
          <w:vertAlign w:val="subscript"/>
        </w:rPr>
        <w:t>area</w:t>
      </w:r>
      <w:proofErr w:type="spellEnd"/>
      <w:r>
        <w:rPr>
          <w:color w:val="000000" w:themeColor="text1"/>
        </w:rPr>
        <w:t>. We also estimated intrinsic water-use efficiency (</w:t>
      </w:r>
      <w:proofErr w:type="spellStart"/>
      <w:r w:rsidRPr="00D9075F">
        <w:rPr>
          <w:i/>
          <w:iCs/>
          <w:color w:val="000000" w:themeColor="text1"/>
        </w:rPr>
        <w:t>iWUE</w:t>
      </w:r>
      <w:proofErr w:type="spellEnd"/>
      <w:r>
        <w:rPr>
          <w:color w:val="000000" w:themeColor="text1"/>
        </w:rPr>
        <w:t xml:space="preserve">; </w:t>
      </w:r>
      <w:r>
        <w:rPr>
          <w:color w:val="000000" w:themeColor="text1"/>
          <w:lang w:val="el-GR"/>
        </w:rPr>
        <w:t>μ</w:t>
      </w:r>
      <w:r>
        <w:rPr>
          <w:color w:val="000000" w:themeColor="text1"/>
        </w:rPr>
        <w:t>mol</w:t>
      </w:r>
      <w:r w:rsidRPr="00DD0878">
        <w:rPr>
          <w:color w:val="000000" w:themeColor="text1"/>
        </w:rPr>
        <w:t xml:space="preserve"> </w:t>
      </w:r>
      <w:r>
        <w:rPr>
          <w:color w:val="000000" w:themeColor="text1"/>
        </w:rPr>
        <w:t>CO</w:t>
      </w:r>
      <w:r>
        <w:rPr>
          <w:color w:val="000000" w:themeColor="text1"/>
          <w:vertAlign w:val="subscript"/>
        </w:rPr>
        <w:t>2</w:t>
      </w:r>
      <w:r>
        <w:rPr>
          <w:color w:val="000000" w:themeColor="text1"/>
        </w:rPr>
        <w:t xml:space="preserve"> mol</w:t>
      </w:r>
      <w:r>
        <w:rPr>
          <w:color w:val="000000" w:themeColor="text1"/>
          <w:vertAlign w:val="superscript"/>
        </w:rPr>
        <w:t>-1</w:t>
      </w:r>
      <w:r>
        <w:rPr>
          <w:color w:val="000000" w:themeColor="text1"/>
        </w:rPr>
        <w:t xml:space="preserve"> H</w:t>
      </w:r>
      <w:r>
        <w:rPr>
          <w:color w:val="000000" w:themeColor="text1"/>
          <w:vertAlign w:val="subscript"/>
        </w:rPr>
        <w:t>2</w:t>
      </w:r>
      <w:r>
        <w:rPr>
          <w:color w:val="000000" w:themeColor="text1"/>
        </w:rPr>
        <w:t xml:space="preserve">O) by dividing </w:t>
      </w:r>
      <w:proofErr w:type="spellStart"/>
      <w:r w:rsidRPr="008C415D">
        <w:rPr>
          <w:i/>
          <w:iCs/>
          <w:color w:val="000000" w:themeColor="text1"/>
        </w:rPr>
        <w:t>A</w:t>
      </w:r>
      <w:r>
        <w:rPr>
          <w:color w:val="000000"/>
          <w:vertAlign w:val="subscript"/>
        </w:rPr>
        <w:t>net</w:t>
      </w:r>
      <w:proofErr w:type="spellEnd"/>
      <w:r>
        <w:rPr>
          <w:color w:val="000000" w:themeColor="text1"/>
        </w:rPr>
        <w:t xml:space="preserve"> measured at 400 </w:t>
      </w:r>
      <w:r>
        <w:rPr>
          <w:color w:val="000000" w:themeColor="text1"/>
          <w:lang w:val="el-GR"/>
        </w:rPr>
        <w:t>μ</w:t>
      </w:r>
      <w:r>
        <w:rPr>
          <w:color w:val="000000" w:themeColor="text1"/>
        </w:rPr>
        <w:t>mol mol</w:t>
      </w:r>
      <w:r>
        <w:rPr>
          <w:color w:val="000000" w:themeColor="text1"/>
          <w:vertAlign w:val="superscript"/>
        </w:rPr>
        <w:t>-1</w:t>
      </w:r>
      <w:r>
        <w:rPr>
          <w:color w:val="000000" w:themeColor="text1"/>
        </w:rPr>
        <w:t xml:space="preserve"> CO</w:t>
      </w:r>
      <w:r>
        <w:rPr>
          <w:color w:val="000000" w:themeColor="text1"/>
          <w:vertAlign w:val="subscript"/>
        </w:rPr>
        <w:t>2</w:t>
      </w:r>
      <w:r>
        <w:rPr>
          <w:color w:val="000000" w:themeColor="text1"/>
        </w:rPr>
        <w:t xml:space="preserve"> by </w:t>
      </w:r>
      <w:proofErr w:type="spellStart"/>
      <w:r>
        <w:rPr>
          <w:i/>
          <w:iCs/>
          <w:color w:val="000000" w:themeColor="text1"/>
        </w:rPr>
        <w:t>g</w:t>
      </w:r>
      <w:r>
        <w:rPr>
          <w:color w:val="000000" w:themeColor="text1"/>
          <w:vertAlign w:val="subscript"/>
        </w:rPr>
        <w:t>s</w:t>
      </w:r>
      <w:proofErr w:type="spellEnd"/>
      <w:r>
        <w:rPr>
          <w:color w:val="000000" w:themeColor="text1"/>
        </w:rPr>
        <w:t xml:space="preserve"> measured at 400 </w:t>
      </w:r>
      <w:r>
        <w:rPr>
          <w:color w:val="000000" w:themeColor="text1"/>
          <w:lang w:val="el-GR"/>
        </w:rPr>
        <w:t>μ</w:t>
      </w:r>
      <w:r>
        <w:rPr>
          <w:color w:val="000000" w:themeColor="text1"/>
        </w:rPr>
        <w:t>mol mol</w:t>
      </w:r>
      <w:r>
        <w:rPr>
          <w:color w:val="000000" w:themeColor="text1"/>
          <w:vertAlign w:val="superscript"/>
        </w:rPr>
        <w:t>-1</w:t>
      </w:r>
      <w:r>
        <w:rPr>
          <w:color w:val="000000" w:themeColor="text1"/>
        </w:rPr>
        <w:t xml:space="preserve"> CO</w:t>
      </w:r>
      <w:r>
        <w:rPr>
          <w:color w:val="000000" w:themeColor="text1"/>
          <w:vertAlign w:val="subscript"/>
        </w:rPr>
        <w:t>2</w:t>
      </w:r>
      <w:r>
        <w:rPr>
          <w:color w:val="000000" w:themeColor="text1"/>
        </w:rPr>
        <w:t xml:space="preserve">. Tradeoffs between nitrogen and water use were determined by calculating the ratio of </w:t>
      </w:r>
      <w:proofErr w:type="spellStart"/>
      <w:r>
        <w:rPr>
          <w:i/>
          <w:iCs/>
          <w:color w:val="000000" w:themeColor="text1"/>
        </w:rPr>
        <w:t>N</w:t>
      </w:r>
      <w:r w:rsidRPr="00364127">
        <w:rPr>
          <w:color w:val="000000" w:themeColor="text1"/>
          <w:vertAlign w:val="subscript"/>
        </w:rPr>
        <w:t>area</w:t>
      </w:r>
      <w:proofErr w:type="spellEnd"/>
      <w:r>
        <w:rPr>
          <w:color w:val="000000" w:themeColor="text1"/>
        </w:rPr>
        <w:t xml:space="preserve"> to</w:t>
      </w:r>
      <w:r w:rsidRPr="008C415D">
        <w:rPr>
          <w:i/>
          <w:iCs/>
          <w:color w:val="000000" w:themeColor="text1"/>
        </w:rPr>
        <w:t xml:space="preserve"> </w:t>
      </w:r>
      <w:proofErr w:type="spellStart"/>
      <w:r>
        <w:rPr>
          <w:i/>
          <w:iCs/>
          <w:color w:val="000000" w:themeColor="text1"/>
        </w:rPr>
        <w:t>g</w:t>
      </w:r>
      <w:r>
        <w:rPr>
          <w:color w:val="000000" w:themeColor="text1"/>
          <w:vertAlign w:val="subscript"/>
        </w:rPr>
        <w:t>s</w:t>
      </w:r>
      <w:proofErr w:type="spellEnd"/>
      <w:r>
        <w:rPr>
          <w:color w:val="000000" w:themeColor="text1"/>
        </w:rPr>
        <w:t xml:space="preserve"> measured at 400 </w:t>
      </w:r>
      <w:r>
        <w:rPr>
          <w:color w:val="000000" w:themeColor="text1"/>
          <w:lang w:val="el-GR"/>
        </w:rPr>
        <w:t>μ</w:t>
      </w:r>
      <w:r>
        <w:rPr>
          <w:color w:val="000000" w:themeColor="text1"/>
        </w:rPr>
        <w:t>mol mol</w:t>
      </w:r>
      <w:r>
        <w:rPr>
          <w:color w:val="000000" w:themeColor="text1"/>
          <w:vertAlign w:val="superscript"/>
        </w:rPr>
        <w:t>-1</w:t>
      </w:r>
      <w:r>
        <w:rPr>
          <w:color w:val="000000" w:themeColor="text1"/>
        </w:rPr>
        <w:t xml:space="preserve"> CO</w:t>
      </w:r>
      <w:r>
        <w:rPr>
          <w:color w:val="000000" w:themeColor="text1"/>
          <w:vertAlign w:val="subscript"/>
        </w:rPr>
        <w:t xml:space="preserve">2 </w:t>
      </w:r>
      <w:r>
        <w:rPr>
          <w:color w:val="000000" w:themeColor="text1"/>
        </w:rPr>
        <w:t>(</w:t>
      </w:r>
      <w:proofErr w:type="spellStart"/>
      <w:r>
        <w:rPr>
          <w:i/>
          <w:iCs/>
          <w:color w:val="000000" w:themeColor="text1"/>
        </w:rPr>
        <w:t>N</w:t>
      </w:r>
      <w:r w:rsidRPr="00364127">
        <w:rPr>
          <w:color w:val="000000" w:themeColor="text1"/>
          <w:vertAlign w:val="subscript"/>
        </w:rPr>
        <w:t>area</w:t>
      </w:r>
      <w:r>
        <w:rPr>
          <w:color w:val="000000" w:themeColor="text1"/>
        </w:rPr>
        <w:t>:</w:t>
      </w:r>
      <w:r w:rsidRPr="000048CE">
        <w:rPr>
          <w:i/>
          <w:iCs/>
          <w:color w:val="000000" w:themeColor="text1"/>
        </w:rPr>
        <w:t>g</w:t>
      </w:r>
      <w:r w:rsidRPr="00F15977">
        <w:rPr>
          <w:color w:val="000000" w:themeColor="text1"/>
          <w:vertAlign w:val="subscript"/>
        </w:rPr>
        <w:t>s</w:t>
      </w:r>
      <w:proofErr w:type="spellEnd"/>
      <w:r>
        <w:rPr>
          <w:color w:val="000000" w:themeColor="text1"/>
        </w:rPr>
        <w:t>; g</w:t>
      </w:r>
      <w:r w:rsidR="008F6058">
        <w:rPr>
          <w:color w:val="000000" w:themeColor="text1"/>
        </w:rPr>
        <w:t xml:space="preserve"> </w:t>
      </w:r>
      <w:r>
        <w:rPr>
          <w:color w:val="000000" w:themeColor="text1"/>
        </w:rPr>
        <w:t>N s mol</w:t>
      </w:r>
      <w:r>
        <w:rPr>
          <w:color w:val="000000" w:themeColor="text1"/>
          <w:vertAlign w:val="superscript"/>
        </w:rPr>
        <w:t>-1</w:t>
      </w:r>
      <w:r>
        <w:rPr>
          <w:color w:val="000000" w:themeColor="text1"/>
        </w:rPr>
        <w:t xml:space="preserve"> H</w:t>
      </w:r>
      <w:r>
        <w:rPr>
          <w:color w:val="000000" w:themeColor="text1"/>
          <w:vertAlign w:val="subscript"/>
        </w:rPr>
        <w:t>2</w:t>
      </w:r>
      <w:r>
        <w:rPr>
          <w:color w:val="000000" w:themeColor="text1"/>
        </w:rPr>
        <w:t xml:space="preserve">O) and </w:t>
      </w:r>
      <w:r w:rsidRPr="000048CE">
        <w:rPr>
          <w:i/>
          <w:iCs/>
          <w:color w:val="000000" w:themeColor="text1"/>
        </w:rPr>
        <w:t>V</w:t>
      </w:r>
      <w:r w:rsidRPr="00F15977">
        <w:rPr>
          <w:color w:val="000000" w:themeColor="text1"/>
          <w:vertAlign w:val="subscript"/>
        </w:rPr>
        <w:t>cmax</w:t>
      </w:r>
      <w:r w:rsidRPr="14AB8DC9">
        <w:rPr>
          <w:color w:val="000000" w:themeColor="text1"/>
        </w:rPr>
        <w:t xml:space="preserve"> </w:t>
      </w:r>
      <w:r>
        <w:rPr>
          <w:color w:val="000000" w:themeColor="text1"/>
        </w:rPr>
        <w:t xml:space="preserve">to </w:t>
      </w:r>
      <w:proofErr w:type="spellStart"/>
      <w:r w:rsidRPr="000048CE">
        <w:rPr>
          <w:i/>
          <w:iCs/>
          <w:color w:val="000000" w:themeColor="text1"/>
        </w:rPr>
        <w:t>g</w:t>
      </w:r>
      <w:r w:rsidRPr="00F15977">
        <w:rPr>
          <w:color w:val="000000" w:themeColor="text1"/>
          <w:vertAlign w:val="subscript"/>
        </w:rPr>
        <w:t>s</w:t>
      </w:r>
      <w:proofErr w:type="spellEnd"/>
      <w:r>
        <w:rPr>
          <w:color w:val="000000" w:themeColor="text1"/>
          <w:vertAlign w:val="subscript"/>
        </w:rPr>
        <w:t xml:space="preserve"> </w:t>
      </w:r>
      <w:r>
        <w:rPr>
          <w:color w:val="000000" w:themeColor="text1"/>
        </w:rPr>
        <w:t xml:space="preserve">measured at 400 </w:t>
      </w:r>
      <w:r>
        <w:rPr>
          <w:color w:val="000000" w:themeColor="text1"/>
          <w:lang w:val="el-GR"/>
        </w:rPr>
        <w:t>μ</w:t>
      </w:r>
      <w:r>
        <w:rPr>
          <w:color w:val="000000" w:themeColor="text1"/>
        </w:rPr>
        <w:t>mol mol</w:t>
      </w:r>
      <w:r>
        <w:rPr>
          <w:color w:val="000000" w:themeColor="text1"/>
          <w:vertAlign w:val="superscript"/>
        </w:rPr>
        <w:t>-1</w:t>
      </w:r>
      <w:r>
        <w:rPr>
          <w:color w:val="000000" w:themeColor="text1"/>
        </w:rPr>
        <w:t xml:space="preserve"> CO</w:t>
      </w:r>
      <w:r>
        <w:rPr>
          <w:color w:val="000000" w:themeColor="text1"/>
          <w:vertAlign w:val="subscript"/>
        </w:rPr>
        <w:t xml:space="preserve">2 </w:t>
      </w:r>
      <w:r w:rsidRPr="14AB8DC9">
        <w:rPr>
          <w:color w:val="000000" w:themeColor="text1"/>
        </w:rPr>
        <w:t>(</w:t>
      </w:r>
      <w:proofErr w:type="spellStart"/>
      <w:r w:rsidRPr="000048CE">
        <w:rPr>
          <w:i/>
          <w:iCs/>
          <w:color w:val="000000" w:themeColor="text1"/>
        </w:rPr>
        <w:t>V</w:t>
      </w:r>
      <w:r w:rsidRPr="00F15977">
        <w:rPr>
          <w:color w:val="000000" w:themeColor="text1"/>
          <w:vertAlign w:val="subscript"/>
        </w:rPr>
        <w:t>cmax</w:t>
      </w:r>
      <w:r w:rsidRPr="00F15977">
        <w:rPr>
          <w:color w:val="000000" w:themeColor="text1"/>
        </w:rPr>
        <w:t>:</w:t>
      </w:r>
      <w:r w:rsidRPr="000048CE">
        <w:rPr>
          <w:i/>
          <w:iCs/>
          <w:color w:val="000000" w:themeColor="text1"/>
        </w:rPr>
        <w:t>g</w:t>
      </w:r>
      <w:r w:rsidRPr="00F15977">
        <w:rPr>
          <w:color w:val="000000" w:themeColor="text1"/>
          <w:vertAlign w:val="subscript"/>
        </w:rPr>
        <w:t>s</w:t>
      </w:r>
      <w:proofErr w:type="spellEnd"/>
      <w:r w:rsidRPr="14AB8DC9">
        <w:rPr>
          <w:color w:val="000000" w:themeColor="text1"/>
        </w:rPr>
        <w:t xml:space="preserve">; </w:t>
      </w:r>
      <w:r>
        <w:rPr>
          <w:color w:val="000000" w:themeColor="text1"/>
          <w:lang w:val="el-GR"/>
        </w:rPr>
        <w:t>μ</w:t>
      </w:r>
      <w:r w:rsidRPr="007037E1">
        <w:rPr>
          <w:color w:val="000000" w:themeColor="text1"/>
        </w:rPr>
        <w:t>mol</w:t>
      </w:r>
      <w:r>
        <w:rPr>
          <w:color w:val="000000" w:themeColor="text1"/>
        </w:rPr>
        <w:t xml:space="preserve"> CO</w:t>
      </w:r>
      <w:r>
        <w:rPr>
          <w:color w:val="000000" w:themeColor="text1"/>
          <w:vertAlign w:val="subscript"/>
        </w:rPr>
        <w:t>2</w:t>
      </w:r>
      <w:r w:rsidRPr="007037E1">
        <w:rPr>
          <w:color w:val="000000" w:themeColor="text1"/>
        </w:rPr>
        <w:t xml:space="preserve"> mol</w:t>
      </w:r>
      <w:r w:rsidRPr="007037E1">
        <w:rPr>
          <w:color w:val="000000" w:themeColor="text1"/>
          <w:vertAlign w:val="superscript"/>
        </w:rPr>
        <w:t>-1</w:t>
      </w:r>
      <w:r>
        <w:rPr>
          <w:color w:val="000000" w:themeColor="text1"/>
        </w:rPr>
        <w:t xml:space="preserve"> H</w:t>
      </w:r>
      <w:r>
        <w:rPr>
          <w:color w:val="000000" w:themeColor="text1"/>
          <w:vertAlign w:val="subscript"/>
        </w:rPr>
        <w:t>2</w:t>
      </w:r>
      <w:r>
        <w:rPr>
          <w:color w:val="000000" w:themeColor="text1"/>
        </w:rPr>
        <w:t>O</w:t>
      </w:r>
      <w:r w:rsidR="00310558">
        <w:rPr>
          <w:color w:val="000000" w:themeColor="text1"/>
        </w:rPr>
        <w:t>).</w:t>
      </w:r>
      <w:r>
        <w:rPr>
          <w:color w:val="000000" w:themeColor="text1"/>
        </w:rPr>
        <w:t xml:space="preserve"> We used the temperature unstandardized </w:t>
      </w:r>
      <w:r>
        <w:rPr>
          <w:i/>
          <w:iCs/>
          <w:color w:val="000000" w:themeColor="text1"/>
        </w:rPr>
        <w:t>V</w:t>
      </w:r>
      <w:r>
        <w:rPr>
          <w:color w:val="000000" w:themeColor="text1"/>
          <w:vertAlign w:val="subscript"/>
        </w:rPr>
        <w:t>cmax</w:t>
      </w:r>
      <w:r>
        <w:rPr>
          <w:color w:val="000000" w:themeColor="text1"/>
        </w:rPr>
        <w:t xml:space="preserve"> value instead of </w:t>
      </w:r>
      <w:r>
        <w:rPr>
          <w:i/>
          <w:iCs/>
          <w:color w:val="000000" w:themeColor="text1"/>
        </w:rPr>
        <w:t>V</w:t>
      </w:r>
      <w:r>
        <w:rPr>
          <w:color w:val="000000" w:themeColor="text1"/>
          <w:vertAlign w:val="subscript"/>
        </w:rPr>
        <w:t>cmax25</w:t>
      </w:r>
      <w:r>
        <w:rPr>
          <w:color w:val="000000" w:themeColor="text1"/>
        </w:rPr>
        <w:t xml:space="preserve"> for </w:t>
      </w:r>
      <w:proofErr w:type="spellStart"/>
      <w:r w:rsidRPr="000048CE">
        <w:rPr>
          <w:i/>
          <w:iCs/>
          <w:color w:val="000000" w:themeColor="text1"/>
        </w:rPr>
        <w:t>V</w:t>
      </w:r>
      <w:r w:rsidRPr="00F15977">
        <w:rPr>
          <w:color w:val="000000" w:themeColor="text1"/>
          <w:vertAlign w:val="subscript"/>
        </w:rPr>
        <w:t>cmax</w:t>
      </w:r>
      <w:r w:rsidRPr="00F15977">
        <w:rPr>
          <w:color w:val="000000" w:themeColor="text1"/>
        </w:rPr>
        <w:t>:</w:t>
      </w:r>
      <w:r w:rsidRPr="000048CE">
        <w:rPr>
          <w:i/>
          <w:iCs/>
          <w:color w:val="000000" w:themeColor="text1"/>
        </w:rPr>
        <w:t>g</w:t>
      </w:r>
      <w:r w:rsidRPr="00F15977">
        <w:rPr>
          <w:color w:val="000000" w:themeColor="text1"/>
          <w:vertAlign w:val="subscript"/>
        </w:rPr>
        <w:t>s</w:t>
      </w:r>
      <w:proofErr w:type="spellEnd"/>
      <w:r>
        <w:rPr>
          <w:color w:val="000000" w:themeColor="text1"/>
        </w:rPr>
        <w:t xml:space="preserve"> because </w:t>
      </w:r>
      <w:r>
        <w:rPr>
          <w:iCs/>
          <w:color w:val="000000"/>
        </w:rPr>
        <w:t>stomatal conductance</w:t>
      </w:r>
      <w:r w:rsidRPr="00D562BF">
        <w:rPr>
          <w:iCs/>
          <w:color w:val="000000"/>
        </w:rPr>
        <w:t xml:space="preserve"> values</w:t>
      </w:r>
      <w:r>
        <w:rPr>
          <w:iCs/>
          <w:color w:val="000000"/>
        </w:rPr>
        <w:t xml:space="preserve"> were</w:t>
      </w:r>
      <w:r w:rsidRPr="00D562BF">
        <w:rPr>
          <w:iCs/>
          <w:color w:val="000000"/>
        </w:rPr>
        <w:t xml:space="preserve"> not standardized to 25</w:t>
      </w:r>
      <w:r w:rsidRPr="00D562BF">
        <w:rPr>
          <w:color w:val="000000"/>
        </w:rPr>
        <w:t>°C.</w:t>
      </w:r>
    </w:p>
    <w:p w14:paraId="7592EE22" w14:textId="77777777" w:rsidR="00DD0878" w:rsidRDefault="00DD0878" w:rsidP="009D6E5B">
      <w:pPr>
        <w:spacing w:line="480" w:lineRule="auto"/>
      </w:pPr>
    </w:p>
    <w:p w14:paraId="64D2AC58" w14:textId="79D6C961" w:rsidR="00360D30" w:rsidRDefault="00360D30" w:rsidP="009D6E5B">
      <w:pPr>
        <w:spacing w:line="480" w:lineRule="auto"/>
      </w:pPr>
      <w:r>
        <w:rPr>
          <w:i/>
          <w:iCs/>
        </w:rPr>
        <w:t>Whole plant traits</w:t>
      </w:r>
    </w:p>
    <w:p w14:paraId="14099B94" w14:textId="2A732199" w:rsidR="007755C4" w:rsidRDefault="00F83744" w:rsidP="009D6E5B">
      <w:pPr>
        <w:autoSpaceDE w:val="0"/>
        <w:autoSpaceDN w:val="0"/>
        <w:adjustRightInd w:val="0"/>
        <w:spacing w:line="480" w:lineRule="auto"/>
        <w:ind w:firstLine="720"/>
        <w:rPr>
          <w:rFonts w:cs="Times New Roman"/>
        </w:rPr>
      </w:pPr>
      <w:r>
        <w:t>W</w:t>
      </w:r>
      <w:r w:rsidR="00360D30">
        <w:t xml:space="preserve">e harvested all experimental individuals and separated biomass of </w:t>
      </w:r>
      <w:r w:rsidR="00360D30" w:rsidRPr="00360D30">
        <w:t>each experimental individual into major organ types (leaves, stems, roots</w:t>
      </w:r>
      <w:r w:rsidR="00310558">
        <w:t>, and root nodules when present</w:t>
      </w:r>
      <w:r w:rsidR="00360D30" w:rsidRPr="00360D30">
        <w:t>)</w:t>
      </w:r>
      <w:r>
        <w:t xml:space="preserve"> approximately seven weeks after experiment initiation</w:t>
      </w:r>
      <w:r w:rsidR="00360D30" w:rsidRPr="00360D30">
        <w:t>. Leaf areas of all harvested leaves were measured using a</w:t>
      </w:r>
      <w:r w:rsidR="00430044">
        <w:t>n</w:t>
      </w:r>
      <w:r w:rsidR="00360D30" w:rsidRPr="00360D30">
        <w:t xml:space="preserve"> </w:t>
      </w:r>
      <w:r w:rsidR="007755C4">
        <w:t>LI-3100</w:t>
      </w:r>
      <w:r w:rsidR="00412BAB">
        <w:t>C</w:t>
      </w:r>
      <w:r w:rsidR="007755C4">
        <w:t xml:space="preserve"> (</w:t>
      </w:r>
      <w:r w:rsidR="00412BAB" w:rsidRPr="00863849">
        <w:rPr>
          <w:color w:val="000000"/>
        </w:rPr>
        <w:t>Li-COR Bioscience</w:t>
      </w:r>
      <w:r w:rsidR="00412BAB">
        <w:rPr>
          <w:color w:val="000000"/>
        </w:rPr>
        <w:t>s</w:t>
      </w:r>
      <w:r w:rsidR="00412BAB" w:rsidRPr="00863849">
        <w:rPr>
          <w:color w:val="000000"/>
        </w:rPr>
        <w:t>, Lincoln, Nebraska, USA</w:t>
      </w:r>
      <w:r w:rsidR="00412BAB">
        <w:rPr>
          <w:color w:val="000000"/>
        </w:rPr>
        <w:t>)</w:t>
      </w:r>
      <w:r w:rsidR="00926F7B">
        <w:t>. T</w:t>
      </w:r>
      <w:r w:rsidR="00360D30" w:rsidRPr="00360D30">
        <w:t>otal leaf area</w:t>
      </w:r>
      <w:r w:rsidR="00926F7B">
        <w:t xml:space="preserve"> (cm</w:t>
      </w:r>
      <w:r w:rsidR="00926F7B">
        <w:rPr>
          <w:vertAlign w:val="superscript"/>
        </w:rPr>
        <w:t>2</w:t>
      </w:r>
      <w:r w:rsidR="00926F7B">
        <w:t>)</w:t>
      </w:r>
      <w:r w:rsidR="00360D30" w:rsidRPr="00360D30">
        <w:t xml:space="preserve"> was calculated as the sum of all leaf areas, including </w:t>
      </w:r>
      <w:r w:rsidR="00166B47">
        <w:t>the focal leaf measured during the CO</w:t>
      </w:r>
      <w:r w:rsidR="00166B47">
        <w:rPr>
          <w:vertAlign w:val="subscript"/>
        </w:rPr>
        <w:t>2</w:t>
      </w:r>
      <w:r w:rsidR="00166B47">
        <w:t xml:space="preserve"> response curve</w:t>
      </w:r>
      <w:r w:rsidR="00360D30" w:rsidRPr="00360D30">
        <w:t xml:space="preserve">. </w:t>
      </w:r>
      <w:r w:rsidR="00360D30" w:rsidRPr="00360D30">
        <w:rPr>
          <w:rFonts w:cs="Times New Roman"/>
        </w:rPr>
        <w:t>All harvested material was dried</w:t>
      </w:r>
      <w:r w:rsidR="00360D30">
        <w:rPr>
          <w:rFonts w:cs="Times New Roman"/>
        </w:rPr>
        <w:t xml:space="preserve"> </w:t>
      </w:r>
      <w:r w:rsidR="00166B47">
        <w:rPr>
          <w:rFonts w:cs="Times New Roman"/>
        </w:rPr>
        <w:t>in an oven set to 65</w:t>
      </w:r>
      <w:r w:rsidR="00166B47">
        <w:rPr>
          <w:rFonts w:cs="Times New Roman"/>
        </w:rPr>
        <w:sym w:font="Symbol" w:char="F0B0"/>
      </w:r>
      <w:r w:rsidR="00166B47">
        <w:rPr>
          <w:rFonts w:cs="Times New Roman"/>
        </w:rPr>
        <w:t>C for at least 48 hours</w:t>
      </w:r>
      <w:r w:rsidR="00430044">
        <w:rPr>
          <w:rFonts w:cs="Times New Roman"/>
        </w:rPr>
        <w:t xml:space="preserve">, </w:t>
      </w:r>
      <w:r w:rsidR="00166B47">
        <w:rPr>
          <w:rFonts w:cs="Times New Roman"/>
        </w:rPr>
        <w:t>weighed</w:t>
      </w:r>
      <w:r w:rsidR="00430044">
        <w:rPr>
          <w:rFonts w:cs="Times New Roman"/>
        </w:rPr>
        <w:t>, and ground to homogeneity</w:t>
      </w:r>
      <w:r w:rsidR="00166B47">
        <w:rPr>
          <w:rFonts w:cs="Times New Roman"/>
        </w:rPr>
        <w:t xml:space="preserve">. </w:t>
      </w:r>
      <w:r w:rsidR="00360D30">
        <w:rPr>
          <w:rFonts w:cs="Times New Roman"/>
        </w:rPr>
        <w:t>Total dry biomass</w:t>
      </w:r>
      <w:r w:rsidR="005E3C64">
        <w:rPr>
          <w:rFonts w:cs="Times New Roman"/>
        </w:rPr>
        <w:t xml:space="preserve"> (g)</w:t>
      </w:r>
      <w:r w:rsidR="00360D30">
        <w:rPr>
          <w:rFonts w:cs="Times New Roman"/>
        </w:rPr>
        <w:t xml:space="preserve"> was</w:t>
      </w:r>
      <w:r w:rsidR="005E3C64">
        <w:rPr>
          <w:rFonts w:cs="Times New Roman"/>
        </w:rPr>
        <w:t xml:space="preserve"> </w:t>
      </w:r>
      <w:r w:rsidR="00360D30">
        <w:rPr>
          <w:rFonts w:cs="Times New Roman"/>
        </w:rPr>
        <w:t>calculated as the sum of dry leaf, stem, root</w:t>
      </w:r>
      <w:r w:rsidR="00B84938">
        <w:rPr>
          <w:rFonts w:cs="Times New Roman"/>
        </w:rPr>
        <w:t>, and root nodule</w:t>
      </w:r>
      <w:r w:rsidR="00360D30">
        <w:rPr>
          <w:rFonts w:cs="Times New Roman"/>
        </w:rPr>
        <w:t xml:space="preserve"> biomass.</w:t>
      </w:r>
      <w:r w:rsidR="00430044">
        <w:rPr>
          <w:rFonts w:cs="Times New Roman"/>
        </w:rPr>
        <w:t xml:space="preserve"> We also quantified carbon and nitrogen content</w:t>
      </w:r>
      <w:r w:rsidR="00B84938">
        <w:rPr>
          <w:rFonts w:cs="Times New Roman"/>
        </w:rPr>
        <w:t xml:space="preserve"> </w:t>
      </w:r>
      <w:r w:rsidR="00430044">
        <w:rPr>
          <w:rFonts w:cs="Times New Roman"/>
        </w:rPr>
        <w:t xml:space="preserve">of </w:t>
      </w:r>
      <w:r w:rsidR="00430044">
        <w:rPr>
          <w:rFonts w:cs="Times New Roman"/>
        </w:rPr>
        <w:lastRenderedPageBreak/>
        <w:t xml:space="preserve">each respective organ type </w:t>
      </w:r>
      <w:r w:rsidR="00AB654B">
        <w:rPr>
          <w:rFonts w:cs="Times New Roman"/>
        </w:rPr>
        <w:t>through elemental combustion (</w:t>
      </w:r>
      <w:r w:rsidR="00AB654B">
        <w:rPr>
          <w:color w:val="000000"/>
        </w:rPr>
        <w:t xml:space="preserve">Costech-4010, </w:t>
      </w:r>
      <w:proofErr w:type="spellStart"/>
      <w:r w:rsidR="00AB654B">
        <w:rPr>
          <w:color w:val="000000"/>
        </w:rPr>
        <w:t>Costech</w:t>
      </w:r>
      <w:proofErr w:type="spellEnd"/>
      <w:r w:rsidR="00AB654B">
        <w:rPr>
          <w:color w:val="000000"/>
        </w:rPr>
        <w:t>, Inc., Valencia, CA, USA)</w:t>
      </w:r>
      <w:r w:rsidR="00AB654B">
        <w:rPr>
          <w:rFonts w:cs="Times New Roman"/>
        </w:rPr>
        <w:t xml:space="preserve"> </w:t>
      </w:r>
      <w:r w:rsidR="00430044">
        <w:rPr>
          <w:rFonts w:cs="Times New Roman"/>
        </w:rPr>
        <w:t>using subsamples of ground and homogenized organ tissue.</w:t>
      </w:r>
      <w:r w:rsidR="007755C4">
        <w:rPr>
          <w:rFonts w:cs="Times New Roman"/>
        </w:rPr>
        <w:t xml:space="preserve"> </w:t>
      </w:r>
    </w:p>
    <w:p w14:paraId="5E151562" w14:textId="678454F7" w:rsidR="00DD0878" w:rsidRDefault="00351A75" w:rsidP="008B104C">
      <w:pPr>
        <w:autoSpaceDE w:val="0"/>
        <w:autoSpaceDN w:val="0"/>
        <w:adjustRightInd w:val="0"/>
        <w:spacing w:line="480" w:lineRule="auto"/>
        <w:ind w:firstLine="720"/>
        <w:rPr>
          <w:rFonts w:cs="Times New Roman"/>
        </w:rPr>
      </w:pPr>
      <w:r>
        <w:rPr>
          <w:rFonts w:cs="Times New Roman"/>
        </w:rPr>
        <w:t>Following the</w:t>
      </w:r>
      <w:r w:rsidR="000F1E36">
        <w:rPr>
          <w:rFonts w:cs="Times New Roman"/>
        </w:rPr>
        <w:t xml:space="preserve"> </w:t>
      </w:r>
      <w:r>
        <w:rPr>
          <w:rFonts w:cs="Times New Roman"/>
        </w:rPr>
        <w:t>approach explained in</w:t>
      </w:r>
      <w:r w:rsidR="00D32CFF">
        <w:rPr>
          <w:rFonts w:cs="Times New Roman"/>
        </w:rPr>
        <w:t xml:space="preserve"> </w:t>
      </w:r>
      <w:r w:rsidR="008B104C">
        <w:rPr>
          <w:rFonts w:cs="Times New Roman"/>
        </w:rPr>
        <w:fldChar w:fldCharType="begin" w:fldLock="1"/>
      </w:r>
      <w:r w:rsidR="008B104C">
        <w:rPr>
          <w:rFonts w:cs="Times New Roman"/>
        </w:rPr>
        <w:instrText>ADDIN CSL_CITATION {"citationItems":[{"id":"ITEM-1","itemData":{"DOI":"10.1093/jxb/erab253","ISSN":"0022-0957","abstract":"Plant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Botany","editor":[{"dropping-particle":"","family":"Rogers","given":"Alistair","non-dropping-particle":"","parse-names":false,"suffix":""}],"id":"ITEM-1","issue":"15","issued":{"date-parts":[["2021","7","28"]]},"page":"5766-5776","title":"Root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strategies","type":"article-journal","volume":"72"},"uris":["http://www.mendeley.com/documents/?uuid=233b0f00-9a30-4c3a-a2bb-5e67ae9c0e5f"]}],"mendeley":{"formattedCitation":"(Perkowski &lt;i&gt;et al.&lt;/i&gt;, 2021)","manualFormatting":"Perkowski et al. (2021)","plainTextFormattedCitation":"(Perkowski et al., 2021)","previouslyFormattedCitation":"(Perkowski &lt;i&gt;et al.&lt;/i&gt;, 2021)"},"properties":{"noteIndex":0},"schema":"https://github.com/citation-style-language/schema/raw/master/csl-citation.json"}</w:instrText>
      </w:r>
      <w:r w:rsidR="008B104C">
        <w:rPr>
          <w:rFonts w:cs="Times New Roman"/>
        </w:rPr>
        <w:fldChar w:fldCharType="separate"/>
      </w:r>
      <w:r w:rsidR="008B104C" w:rsidRPr="008B104C">
        <w:rPr>
          <w:rFonts w:cs="Times New Roman"/>
          <w:noProof/>
        </w:rPr>
        <w:t xml:space="preserve">Perkowski </w:t>
      </w:r>
      <w:r w:rsidR="008B104C" w:rsidRPr="008B104C">
        <w:rPr>
          <w:rFonts w:cs="Times New Roman"/>
          <w:i/>
          <w:noProof/>
        </w:rPr>
        <w:t>et al.</w:t>
      </w:r>
      <w:r w:rsidR="008B104C">
        <w:rPr>
          <w:rFonts w:cs="Times New Roman"/>
          <w:noProof/>
        </w:rPr>
        <w:t xml:space="preserve"> (</w:t>
      </w:r>
      <w:r w:rsidR="008B104C" w:rsidRPr="008B104C">
        <w:rPr>
          <w:rFonts w:cs="Times New Roman"/>
          <w:noProof/>
        </w:rPr>
        <w:t>2021)</w:t>
      </w:r>
      <w:r w:rsidR="008B104C">
        <w:rPr>
          <w:rFonts w:cs="Times New Roman"/>
        </w:rPr>
        <w:fldChar w:fldCharType="end"/>
      </w:r>
      <w:r>
        <w:rPr>
          <w:rFonts w:cs="Times New Roman"/>
        </w:rPr>
        <w:t>, we calculated structural carbon costs to acquire nitrogen as the ratio of total belowground carbon biomass to whole plant nitrogen biomass</w:t>
      </w:r>
      <w:r w:rsidR="00E20C33">
        <w:rPr>
          <w:rFonts w:cs="Times New Roman"/>
        </w:rPr>
        <w:t xml:space="preserve"> (g</w:t>
      </w:r>
      <w:r w:rsidR="00310558">
        <w:rPr>
          <w:rFonts w:cs="Times New Roman"/>
        </w:rPr>
        <w:t xml:space="preserve"> </w:t>
      </w:r>
      <w:r w:rsidR="00E20C33">
        <w:rPr>
          <w:rFonts w:cs="Times New Roman"/>
        </w:rPr>
        <w:t>C g</w:t>
      </w:r>
      <w:r w:rsidR="00E20C33">
        <w:rPr>
          <w:rFonts w:cs="Times New Roman"/>
          <w:vertAlign w:val="superscript"/>
        </w:rPr>
        <w:t>-1</w:t>
      </w:r>
      <w:r w:rsidR="00E20C33">
        <w:rPr>
          <w:rFonts w:cs="Times New Roman"/>
        </w:rPr>
        <w:t xml:space="preserve"> N)</w:t>
      </w:r>
      <w:r>
        <w:rPr>
          <w:rFonts w:cs="Times New Roman"/>
        </w:rPr>
        <w:t xml:space="preserve">. </w:t>
      </w:r>
      <w:r w:rsidR="00430044">
        <w:rPr>
          <w:rFonts w:cs="Times New Roman"/>
        </w:rPr>
        <w:t>Belowground carbon biomass</w:t>
      </w:r>
      <w:r w:rsidR="00E20C33">
        <w:rPr>
          <w:rFonts w:cs="Times New Roman"/>
        </w:rPr>
        <w:t xml:space="preserve"> (g C)</w:t>
      </w:r>
      <w:r w:rsidR="00430044">
        <w:rPr>
          <w:rFonts w:cs="Times New Roman"/>
        </w:rPr>
        <w:t xml:space="preserve"> was </w:t>
      </w:r>
      <w:r w:rsidR="00B84938">
        <w:rPr>
          <w:rFonts w:cs="Times New Roman"/>
        </w:rPr>
        <w:t xml:space="preserve">calculated by multiplying the carbon content of roots and root nodules by total biomass of each respective organ type, then adding root carbon biomass and root nodule carbon biomass. </w:t>
      </w:r>
      <w:r w:rsidR="00310558">
        <w:rPr>
          <w:rFonts w:cs="Times New Roman"/>
        </w:rPr>
        <w:t>W</w:t>
      </w:r>
      <w:r w:rsidR="00B84938">
        <w:rPr>
          <w:rFonts w:cs="Times New Roman"/>
        </w:rPr>
        <w:t>hole plant nitrogen biomass</w:t>
      </w:r>
      <w:r w:rsidR="00E20C33">
        <w:rPr>
          <w:rFonts w:cs="Times New Roman"/>
        </w:rPr>
        <w:t xml:space="preserve"> (g N)</w:t>
      </w:r>
      <w:r w:rsidR="00B84938">
        <w:rPr>
          <w:rFonts w:cs="Times New Roman"/>
        </w:rPr>
        <w:t xml:space="preserve"> was calculated by multiplying the nitrogen content of leaves, stems, roots, and root nodules by biomass of each respective organ type, then </w:t>
      </w:r>
      <w:r w:rsidR="00310558">
        <w:rPr>
          <w:rFonts w:cs="Times New Roman"/>
        </w:rPr>
        <w:t>calculating</w:t>
      </w:r>
      <w:r w:rsidR="00B84938">
        <w:rPr>
          <w:rFonts w:cs="Times New Roman"/>
        </w:rPr>
        <w:t xml:space="preserve"> the sum of nitrogen biomass of each organ type.</w:t>
      </w:r>
      <w:r>
        <w:rPr>
          <w:rFonts w:cs="Times New Roman"/>
        </w:rPr>
        <w:t xml:space="preserve"> This calculation only quantifies plant structural carbon costs to acquire </w:t>
      </w:r>
      <w:r w:rsidR="00310558">
        <w:rPr>
          <w:rFonts w:cs="Times New Roman"/>
        </w:rPr>
        <w:t>nitrogen and</w:t>
      </w:r>
      <w:r>
        <w:rPr>
          <w:rFonts w:cs="Times New Roman"/>
        </w:rPr>
        <w:t xml:space="preserve"> does not include any additional carbon costs of nitrogen acquisition associated with root respiration, root exudation, or root turnover. An explicit explanation of the limitations for interpreting this calculation can be found in </w:t>
      </w:r>
      <w:r w:rsidR="008B104C">
        <w:rPr>
          <w:rFonts w:cs="Times New Roman"/>
        </w:rPr>
        <w:fldChar w:fldCharType="begin" w:fldLock="1"/>
      </w:r>
      <w:r w:rsidR="008B104C">
        <w:rPr>
          <w:rFonts w:cs="Times New Roman"/>
        </w:rPr>
        <w:instrText>ADDIN CSL_CITATION {"citationItems":[{"id":"ITEM-1","itemData":{"DOI":"10.1093/jxb/erab253","ISSN":"0022-0957","abstract":"Plant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Botany","editor":[{"dropping-particle":"","family":"Rogers","given":"Alistair","non-dropping-particle":"","parse-names":false,"suffix":""}],"id":"ITEM-1","issue":"15","issued":{"date-parts":[["2021","7","28"]]},"page":"5766-5776","title":"Root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strategies","type":"article-journal","volume":"72"},"uris":["http://www.mendeley.com/documents/?uuid=233b0f00-9a30-4c3a-a2bb-5e67ae9c0e5f"]}],"mendeley":{"formattedCitation":"(Perkowski &lt;i&gt;et al.&lt;/i&gt;, 2021)","manualFormatting":"Perkowski et al. (2021)","plainTextFormattedCitation":"(Perkowski et al., 2021)","previouslyFormattedCitation":"(Perkowski &lt;i&gt;et al.&lt;/i&gt;, 2021)"},"properties":{"noteIndex":0},"schema":"https://github.com/citation-style-language/schema/raw/master/csl-citation.json"}</w:instrText>
      </w:r>
      <w:r w:rsidR="008B104C">
        <w:rPr>
          <w:rFonts w:cs="Times New Roman"/>
        </w:rPr>
        <w:fldChar w:fldCharType="separate"/>
      </w:r>
      <w:r w:rsidR="008B104C" w:rsidRPr="008B104C">
        <w:rPr>
          <w:rFonts w:cs="Times New Roman"/>
          <w:noProof/>
        </w:rPr>
        <w:t xml:space="preserve">Perkowski </w:t>
      </w:r>
      <w:r w:rsidR="008B104C" w:rsidRPr="008B104C">
        <w:rPr>
          <w:rFonts w:cs="Times New Roman"/>
          <w:i/>
          <w:noProof/>
        </w:rPr>
        <w:t>et al.</w:t>
      </w:r>
      <w:r w:rsidR="008B104C">
        <w:rPr>
          <w:rFonts w:cs="Times New Roman"/>
          <w:noProof/>
        </w:rPr>
        <w:t xml:space="preserve"> (</w:t>
      </w:r>
      <w:r w:rsidR="008B104C" w:rsidRPr="008B104C">
        <w:rPr>
          <w:rFonts w:cs="Times New Roman"/>
          <w:noProof/>
        </w:rPr>
        <w:t>2021)</w:t>
      </w:r>
      <w:r w:rsidR="008B104C">
        <w:rPr>
          <w:rFonts w:cs="Times New Roman"/>
        </w:rPr>
        <w:fldChar w:fldCharType="end"/>
      </w:r>
      <w:r w:rsidR="008B104C">
        <w:rPr>
          <w:rFonts w:cs="Times New Roman"/>
        </w:rPr>
        <w:t xml:space="preserve"> and </w:t>
      </w:r>
      <w:r w:rsidR="008B104C">
        <w:rPr>
          <w:rFonts w:cs="Times New Roman"/>
        </w:rPr>
        <w:fldChar w:fldCharType="begin" w:fldLock="1"/>
      </w:r>
      <w:r w:rsidR="008B104C">
        <w:rPr>
          <w:rFonts w:cs="Times New Roman"/>
        </w:rPr>
        <w:instrText>ADDIN CSL_CITATION {"citationItems":[{"id":"ITEM-1","itemData":{"DOI":"10.1111/nph.14872","ISBN":"7476820487","ISSN":"0028-646X","abstract":"Land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author":[{"dropping-particle":"","family":"Terrer","given":"César","non-dropping-particle":"","parse-names":false,"suffix":""},{"dropping-particle":"","family":"Vicca","given":"Sara","non-dropping-particle":"","parse-names":false,"suffix":""},{"dropping-particle":"","family":"Stocker","given":"Benjamin D.","non-dropping-particle":"","parse-names":false,"suffix":""},{"dropping-particle":"","family":"Hungate","given":"Bruce A","non-dropping-particle":"","parse-names":false,"suffix":""},{"dropping-particle":"","family":"Phillips","given":"Richard P","non-dropping-particle":"","parse-names":false,"suffix":""},{"dropping-particle":"","family":"Reich","given":"Peter B","non-dropping-particle":"","parse-names":false,"suffix":""},{"dropping-particle":"","family":"Finzi","given":"Adrien C","non-dropping-particle":"","parse-names":false,"suffix":""},{"dropping-particle":"","family":"Prentice","given":"I Colin","non-dropping-particle":"","parse-names":false,"suffix":""}],"container-title":"New Phytologist","id":"ITEM-1","issue":"2","issued":{"date-parts":[["2018","1","6"]]},"page":"507-522","title":"Ecosystem responses to elevated &lt;scp&gt;CO&lt;/scp&gt; &lt;sub&gt;2&lt;/sub&gt; governed by plant–soil interactions and the cost of nitrogen acquisition","type":"article-journal","volume":"217"},"uris":["http://www.mendeley.com/documents/?uuid=f5a032e4-11bd-468b-88f1-a7a4ce482036"]}],"mendeley":{"formattedCitation":"(Terrer &lt;i&gt;et al.&lt;/i&gt;, 2018)","manualFormatting":"Terrer et al. (2018)","plainTextFormattedCitation":"(Terrer et al., 2018)","previouslyFormattedCitation":"(Terrer &lt;i&gt;et al.&lt;/i&gt;, 2018)"},"properties":{"noteIndex":0},"schema":"https://github.com/citation-style-language/schema/raw/master/csl-citation.json"}</w:instrText>
      </w:r>
      <w:r w:rsidR="008B104C">
        <w:rPr>
          <w:rFonts w:cs="Times New Roman"/>
        </w:rPr>
        <w:fldChar w:fldCharType="separate"/>
      </w:r>
      <w:r w:rsidR="008B104C" w:rsidRPr="008B104C">
        <w:rPr>
          <w:rFonts w:cs="Times New Roman"/>
          <w:noProof/>
        </w:rPr>
        <w:t xml:space="preserve">Terrer </w:t>
      </w:r>
      <w:r w:rsidR="008B104C" w:rsidRPr="008B104C">
        <w:rPr>
          <w:rFonts w:cs="Times New Roman"/>
          <w:i/>
          <w:noProof/>
        </w:rPr>
        <w:t>et al.</w:t>
      </w:r>
      <w:r w:rsidR="008B104C">
        <w:rPr>
          <w:rFonts w:cs="Times New Roman"/>
          <w:noProof/>
        </w:rPr>
        <w:t xml:space="preserve"> (</w:t>
      </w:r>
      <w:r w:rsidR="008B104C" w:rsidRPr="008B104C">
        <w:rPr>
          <w:rFonts w:cs="Times New Roman"/>
          <w:noProof/>
        </w:rPr>
        <w:t>2018)</w:t>
      </w:r>
      <w:r w:rsidR="008B104C">
        <w:rPr>
          <w:rFonts w:cs="Times New Roman"/>
        </w:rPr>
        <w:fldChar w:fldCharType="end"/>
      </w:r>
      <w:r w:rsidR="008B104C">
        <w:rPr>
          <w:rFonts w:cs="Times New Roman"/>
        </w:rPr>
        <w:t>.</w:t>
      </w:r>
    </w:p>
    <w:p w14:paraId="3989355C" w14:textId="77777777" w:rsidR="008B104C" w:rsidRPr="008B104C" w:rsidRDefault="008B104C" w:rsidP="008B104C">
      <w:pPr>
        <w:autoSpaceDE w:val="0"/>
        <w:autoSpaceDN w:val="0"/>
        <w:adjustRightInd w:val="0"/>
        <w:spacing w:line="480" w:lineRule="auto"/>
        <w:ind w:firstLine="720"/>
        <w:rPr>
          <w:rFonts w:cs="Times New Roman"/>
        </w:rPr>
      </w:pPr>
    </w:p>
    <w:p w14:paraId="7D99C48A" w14:textId="15E512C9" w:rsidR="00D67D74" w:rsidRDefault="00D67D74" w:rsidP="009D6E5B">
      <w:pPr>
        <w:spacing w:line="480" w:lineRule="auto"/>
      </w:pPr>
      <w:r>
        <w:rPr>
          <w:i/>
          <w:iCs/>
        </w:rPr>
        <w:t>Statistical analyses</w:t>
      </w:r>
    </w:p>
    <w:p w14:paraId="100E66B0" w14:textId="32764D73" w:rsidR="00270350" w:rsidRDefault="00270350" w:rsidP="009D6E5B">
      <w:pPr>
        <w:spacing w:line="480" w:lineRule="auto"/>
        <w:ind w:firstLine="720"/>
      </w:pPr>
      <w:r>
        <w:lastRenderedPageBreak/>
        <w:t>We built a series of linear mixed-effects models to investigate the impacts of soil nitrogen fertilization and inoculation</w:t>
      </w:r>
      <w:r w:rsidR="00926F7B">
        <w:t xml:space="preserve"> on</w:t>
      </w:r>
      <w:r>
        <w:t xml:space="preserve"> </w:t>
      </w:r>
      <w:r w:rsidR="00926F7B" w:rsidRPr="00926F7B">
        <w:rPr>
          <w:i/>
          <w:iCs/>
        </w:rPr>
        <w:t>G. max</w:t>
      </w:r>
      <w:r w:rsidR="00926F7B">
        <w:t xml:space="preserve"> </w:t>
      </w:r>
      <w:r w:rsidRPr="00926F7B">
        <w:t>leaf</w:t>
      </w:r>
      <w:r>
        <w:t xml:space="preserve"> photosynthesis, tradeoffs between nitrogen and water use, and whole plant growth. All models included soil nitrogen fertilization, inoculation, and interactions between soil nitrogen fertilization and inoculation as categorical fixed effects</w:t>
      </w:r>
      <w:r w:rsidR="00360D30">
        <w:t>. Block number was included as a random intercept term</w:t>
      </w:r>
      <w:r w:rsidR="00430044">
        <w:t xml:space="preserve"> to account for any environmental heterogeneity within the greenhouse</w:t>
      </w:r>
      <w:r w:rsidR="00DD0878">
        <w:t xml:space="preserve"> room</w:t>
      </w:r>
      <w:r w:rsidR="00360D30">
        <w:t>. Models with this independent variable structure were constructed to quantify relationships between soil nitrogen fertilization and inoculation on</w:t>
      </w:r>
      <w:r w:rsidR="006C759F">
        <w:t xml:space="preserve"> </w:t>
      </w:r>
      <w:proofErr w:type="spellStart"/>
      <w:r w:rsidR="006C759F">
        <w:rPr>
          <w:i/>
          <w:iCs/>
        </w:rPr>
        <w:t>N</w:t>
      </w:r>
      <w:r w:rsidR="006C759F">
        <w:rPr>
          <w:vertAlign w:val="subscript"/>
        </w:rPr>
        <w:t>area</w:t>
      </w:r>
      <w:proofErr w:type="spellEnd"/>
      <w:r w:rsidR="006C759F">
        <w:t xml:space="preserve">, </w:t>
      </w:r>
      <w:r w:rsidR="006C759F">
        <w:rPr>
          <w:i/>
          <w:iCs/>
        </w:rPr>
        <w:t>SLA</w:t>
      </w:r>
      <w:r w:rsidR="006C759F">
        <w:t xml:space="preserve">, </w:t>
      </w:r>
      <w:proofErr w:type="spellStart"/>
      <w:r w:rsidR="006C759F">
        <w:rPr>
          <w:i/>
          <w:iCs/>
        </w:rPr>
        <w:t>N</w:t>
      </w:r>
      <w:r w:rsidR="006C759F">
        <w:rPr>
          <w:vertAlign w:val="subscript"/>
        </w:rPr>
        <w:t>mass</w:t>
      </w:r>
      <w:proofErr w:type="spellEnd"/>
      <w:r w:rsidR="006C759F">
        <w:t>,</w:t>
      </w:r>
      <w:r w:rsidR="00360D30">
        <w:t xml:space="preserve"> </w:t>
      </w:r>
      <w:proofErr w:type="spellStart"/>
      <w:r w:rsidR="00360D30">
        <w:rPr>
          <w:i/>
          <w:iCs/>
        </w:rPr>
        <w:t>A</w:t>
      </w:r>
      <w:r w:rsidR="00B84938">
        <w:rPr>
          <w:vertAlign w:val="subscript"/>
        </w:rPr>
        <w:t>net</w:t>
      </w:r>
      <w:proofErr w:type="spellEnd"/>
      <w:r w:rsidR="00360D30">
        <w:t xml:space="preserve">, </w:t>
      </w:r>
      <w:r w:rsidR="00360D30">
        <w:rPr>
          <w:i/>
          <w:iCs/>
        </w:rPr>
        <w:t>V</w:t>
      </w:r>
      <w:r w:rsidR="00360D30">
        <w:rPr>
          <w:vertAlign w:val="subscript"/>
        </w:rPr>
        <w:t>cmax25</w:t>
      </w:r>
      <w:r w:rsidR="00360D30">
        <w:t xml:space="preserve">, </w:t>
      </w:r>
      <w:r w:rsidR="00360D30">
        <w:rPr>
          <w:i/>
          <w:iCs/>
        </w:rPr>
        <w:t>J</w:t>
      </w:r>
      <w:r w:rsidR="00360D30">
        <w:rPr>
          <w:vertAlign w:val="subscript"/>
        </w:rPr>
        <w:t>max25</w:t>
      </w:r>
      <w:r w:rsidR="00360D30">
        <w:t xml:space="preserve">, </w:t>
      </w:r>
      <w:r w:rsidR="00360D30">
        <w:rPr>
          <w:i/>
          <w:iCs/>
        </w:rPr>
        <w:t>J</w:t>
      </w:r>
      <w:r w:rsidR="00360D30">
        <w:rPr>
          <w:vertAlign w:val="subscript"/>
        </w:rPr>
        <w:t>max25</w:t>
      </w:r>
      <w:r w:rsidR="00360D30">
        <w:t>:</w:t>
      </w:r>
      <w:r w:rsidR="00360D30">
        <w:rPr>
          <w:i/>
          <w:iCs/>
        </w:rPr>
        <w:t>V</w:t>
      </w:r>
      <w:r w:rsidR="00360D30">
        <w:rPr>
          <w:vertAlign w:val="subscript"/>
        </w:rPr>
        <w:t>cmax25</w:t>
      </w:r>
      <w:r w:rsidR="00360D30">
        <w:t xml:space="preserve">, </w:t>
      </w:r>
      <w:r w:rsidR="00360D30">
        <w:rPr>
          <w:i/>
          <w:iCs/>
        </w:rPr>
        <w:t>R</w:t>
      </w:r>
      <w:r w:rsidR="00360D30">
        <w:rPr>
          <w:vertAlign w:val="subscript"/>
        </w:rPr>
        <w:t>d25</w:t>
      </w:r>
      <w:r w:rsidR="00360D30">
        <w:t xml:space="preserve">, </w:t>
      </w:r>
      <w:r w:rsidR="007D0701">
        <w:t>total leaf area, whole plant biomass</w:t>
      </w:r>
      <w:r w:rsidR="00360D30">
        <w:t>,</w:t>
      </w:r>
      <w:r w:rsidR="00360D30">
        <w:rPr>
          <w:i/>
          <w:iCs/>
        </w:rPr>
        <w:t xml:space="preserve"> </w:t>
      </w:r>
      <w:proofErr w:type="spellStart"/>
      <w:r w:rsidR="00360D30" w:rsidRPr="00A55A19">
        <w:rPr>
          <w:i/>
          <w:iCs/>
        </w:rPr>
        <w:t>g</w:t>
      </w:r>
      <w:r w:rsidR="00360D30">
        <w:rPr>
          <w:vertAlign w:val="subscript"/>
        </w:rPr>
        <w:t>s</w:t>
      </w:r>
      <w:proofErr w:type="spellEnd"/>
      <w:r w:rsidR="00360D30">
        <w:t xml:space="preserve">, </w:t>
      </w:r>
      <w:r w:rsidR="006C759F">
        <w:rPr>
          <w:i/>
          <w:iCs/>
        </w:rPr>
        <w:t>C</w:t>
      </w:r>
      <w:r w:rsidR="006C759F">
        <w:rPr>
          <w:vertAlign w:val="subscript"/>
        </w:rPr>
        <w:t>i</w:t>
      </w:r>
      <w:r w:rsidR="006C759F">
        <w:t xml:space="preserve">: </w:t>
      </w:r>
      <w:r w:rsidR="006C759F">
        <w:rPr>
          <w:i/>
          <w:iCs/>
        </w:rPr>
        <w:t>C</w:t>
      </w:r>
      <w:r w:rsidR="006C759F">
        <w:rPr>
          <w:vertAlign w:val="subscript"/>
        </w:rPr>
        <w:t>a</w:t>
      </w:r>
      <w:r w:rsidR="00360D30">
        <w:t xml:space="preserve">, </w:t>
      </w:r>
      <w:r w:rsidR="00360D30" w:rsidRPr="00F45847">
        <w:rPr>
          <w:i/>
          <w:iCs/>
        </w:rPr>
        <w:t>PNUE</w:t>
      </w:r>
      <w:r w:rsidR="00360D30">
        <w:t xml:space="preserve">, </w:t>
      </w:r>
      <w:proofErr w:type="spellStart"/>
      <w:r w:rsidR="00360D30" w:rsidRPr="00F45847">
        <w:rPr>
          <w:i/>
          <w:iCs/>
        </w:rPr>
        <w:t>iWUE</w:t>
      </w:r>
      <w:proofErr w:type="spellEnd"/>
      <w:r w:rsidR="00360D30">
        <w:t>,</w:t>
      </w:r>
      <w:r w:rsidR="00086E13">
        <w:t xml:space="preserve"> </w:t>
      </w:r>
      <w:proofErr w:type="spellStart"/>
      <w:r w:rsidR="00086E13">
        <w:rPr>
          <w:i/>
          <w:iCs/>
        </w:rPr>
        <w:t>N</w:t>
      </w:r>
      <w:r w:rsidR="00086E13">
        <w:rPr>
          <w:vertAlign w:val="subscript"/>
        </w:rPr>
        <w:t>area</w:t>
      </w:r>
      <w:r w:rsidR="00086E13">
        <w:t>:</w:t>
      </w:r>
      <w:r w:rsidR="00086E13" w:rsidRPr="00A55A19">
        <w:rPr>
          <w:i/>
          <w:iCs/>
        </w:rPr>
        <w:t>g</w:t>
      </w:r>
      <w:r w:rsidR="00086E13">
        <w:rPr>
          <w:vertAlign w:val="subscript"/>
        </w:rPr>
        <w:t>s</w:t>
      </w:r>
      <w:proofErr w:type="spellEnd"/>
      <w:r w:rsidR="00086E13">
        <w:t xml:space="preserve">, </w:t>
      </w:r>
      <w:proofErr w:type="spellStart"/>
      <w:r w:rsidR="00360D30">
        <w:rPr>
          <w:i/>
          <w:iCs/>
        </w:rPr>
        <w:t>V</w:t>
      </w:r>
      <w:r w:rsidR="00360D30">
        <w:rPr>
          <w:vertAlign w:val="subscript"/>
        </w:rPr>
        <w:t>cmax</w:t>
      </w:r>
      <w:r w:rsidR="00360D30">
        <w:t>:</w:t>
      </w:r>
      <w:r w:rsidR="00360D30">
        <w:rPr>
          <w:i/>
          <w:iCs/>
        </w:rPr>
        <w:t>g</w:t>
      </w:r>
      <w:r w:rsidR="00360D30">
        <w:rPr>
          <w:vertAlign w:val="subscript"/>
        </w:rPr>
        <w:t>s</w:t>
      </w:r>
      <w:proofErr w:type="spellEnd"/>
      <w:r w:rsidR="00360D30">
        <w:t>,</w:t>
      </w:r>
      <w:r w:rsidR="00AD6759">
        <w:t xml:space="preserve"> structural carbon costs to acquire nitrogen, belowground carbon biomass, whole plant nitrogen biomass, </w:t>
      </w:r>
      <w:r w:rsidR="00360D30">
        <w:t xml:space="preserve">total biomass, </w:t>
      </w:r>
      <w:r w:rsidR="00430044">
        <w:t>total leaf area</w:t>
      </w:r>
      <w:r w:rsidR="00AD6759">
        <w:t>,</w:t>
      </w:r>
      <w:r w:rsidR="00AD6759" w:rsidRPr="00AD6759">
        <w:t xml:space="preserve"> </w:t>
      </w:r>
      <w:r w:rsidR="00AD6759">
        <w:t>root nodule biomass: root biomass, root nodule biomass, and root biomass</w:t>
      </w:r>
      <w:r w:rsidR="00166B47">
        <w:t>.</w:t>
      </w:r>
    </w:p>
    <w:p w14:paraId="0FC0C20D" w14:textId="1279B32C" w:rsidR="006A394B" w:rsidRDefault="00166B47" w:rsidP="008B104C">
      <w:pPr>
        <w:spacing w:line="480" w:lineRule="auto"/>
        <w:ind w:firstLine="720"/>
      </w:pPr>
      <w:r>
        <w:t>We used Shapiro-Wilk tests of normality</w:t>
      </w:r>
      <w:r w:rsidR="00DD0878">
        <w:t xml:space="preserve"> </w:t>
      </w:r>
      <w:r>
        <w:t>to determine whether linear mixed-effects models satisfied residual normality assumptions. All models satisfied residual normality assumptions except</w:t>
      </w:r>
      <w:r w:rsidR="00C7318F">
        <w:t xml:space="preserve"> </w:t>
      </w:r>
      <w:proofErr w:type="spellStart"/>
      <w:r w:rsidR="00B20D1B">
        <w:rPr>
          <w:i/>
          <w:iCs/>
        </w:rPr>
        <w:t>N</w:t>
      </w:r>
      <w:r w:rsidR="00B20D1B">
        <w:rPr>
          <w:vertAlign w:val="subscript"/>
        </w:rPr>
        <w:t>area</w:t>
      </w:r>
      <w:proofErr w:type="spellEnd"/>
      <w:r w:rsidR="00B20D1B">
        <w:t xml:space="preserve">, </w:t>
      </w:r>
      <w:r w:rsidR="00B20D1B">
        <w:rPr>
          <w:i/>
          <w:iCs/>
        </w:rPr>
        <w:t>J</w:t>
      </w:r>
      <w:r w:rsidR="00B20D1B">
        <w:rPr>
          <w:vertAlign w:val="subscript"/>
        </w:rPr>
        <w:t>max25</w:t>
      </w:r>
      <w:r w:rsidR="00B20D1B">
        <w:t>:</w:t>
      </w:r>
      <w:r w:rsidR="00B20D1B">
        <w:rPr>
          <w:i/>
          <w:iCs/>
        </w:rPr>
        <w:t>V</w:t>
      </w:r>
      <w:r w:rsidR="00B20D1B">
        <w:rPr>
          <w:vertAlign w:val="subscript"/>
        </w:rPr>
        <w:t>cmax25</w:t>
      </w:r>
      <w:r w:rsidR="00B20D1B">
        <w:t xml:space="preserve">, </w:t>
      </w:r>
      <w:r w:rsidR="00B20D1B">
        <w:rPr>
          <w:i/>
          <w:iCs/>
        </w:rPr>
        <w:t>R</w:t>
      </w:r>
      <w:r w:rsidR="00B20D1B">
        <w:rPr>
          <w:vertAlign w:val="subscript"/>
        </w:rPr>
        <w:t>d25</w:t>
      </w:r>
      <w:r w:rsidR="00B20D1B">
        <w:t>,</w:t>
      </w:r>
      <w:r w:rsidR="00B20D1B" w:rsidRPr="00B20D1B">
        <w:rPr>
          <w:i/>
          <w:iCs/>
        </w:rPr>
        <w:t xml:space="preserve"> </w:t>
      </w:r>
      <w:proofErr w:type="spellStart"/>
      <w:r w:rsidR="00B20D1B">
        <w:rPr>
          <w:i/>
          <w:iCs/>
        </w:rPr>
        <w:t>g</w:t>
      </w:r>
      <w:r w:rsidR="00B20D1B">
        <w:rPr>
          <w:vertAlign w:val="subscript"/>
        </w:rPr>
        <w:t>s</w:t>
      </w:r>
      <w:proofErr w:type="spellEnd"/>
      <w:r w:rsidR="00B20D1B">
        <w:t>,</w:t>
      </w:r>
      <w:r w:rsidR="00B20D1B" w:rsidRPr="00B20D1B">
        <w:rPr>
          <w:i/>
          <w:iCs/>
        </w:rPr>
        <w:t xml:space="preserve"> </w:t>
      </w:r>
      <w:r w:rsidR="00B20D1B">
        <w:rPr>
          <w:i/>
          <w:iCs/>
        </w:rPr>
        <w:t>PNUE,</w:t>
      </w:r>
      <w:r w:rsidR="00B20D1B" w:rsidRPr="00B20D1B">
        <w:rPr>
          <w:i/>
          <w:iCs/>
        </w:rPr>
        <w:t xml:space="preserve"> </w:t>
      </w:r>
      <w:proofErr w:type="spellStart"/>
      <w:r w:rsidR="00B20D1B">
        <w:rPr>
          <w:i/>
          <w:iCs/>
        </w:rPr>
        <w:t>V</w:t>
      </w:r>
      <w:r w:rsidR="00B20D1B">
        <w:rPr>
          <w:vertAlign w:val="subscript"/>
        </w:rPr>
        <w:t>cmax</w:t>
      </w:r>
      <w:r w:rsidR="00B20D1B">
        <w:t>:</w:t>
      </w:r>
      <w:r w:rsidR="00B20D1B">
        <w:rPr>
          <w:i/>
          <w:iCs/>
        </w:rPr>
        <w:t>g</w:t>
      </w:r>
      <w:r w:rsidR="00B20D1B">
        <w:rPr>
          <w:vertAlign w:val="subscript"/>
        </w:rPr>
        <w:t>s</w:t>
      </w:r>
      <w:proofErr w:type="spellEnd"/>
      <w:r w:rsidR="00B20D1B">
        <w:t>,</w:t>
      </w:r>
      <w:r w:rsidR="006A394B" w:rsidRPr="006A394B">
        <w:rPr>
          <w:i/>
          <w:iCs/>
        </w:rPr>
        <w:t xml:space="preserve"> </w:t>
      </w:r>
      <w:proofErr w:type="spellStart"/>
      <w:r w:rsidR="006A394B">
        <w:rPr>
          <w:i/>
          <w:iCs/>
        </w:rPr>
        <w:t>N</w:t>
      </w:r>
      <w:r w:rsidR="006A394B">
        <w:rPr>
          <w:vertAlign w:val="subscript"/>
        </w:rPr>
        <w:t>cost</w:t>
      </w:r>
      <w:proofErr w:type="spellEnd"/>
      <w:r w:rsidR="006A394B">
        <w:t xml:space="preserve">, </w:t>
      </w:r>
      <w:proofErr w:type="spellStart"/>
      <w:r w:rsidR="006A394B">
        <w:rPr>
          <w:i/>
          <w:iCs/>
        </w:rPr>
        <w:t>C</w:t>
      </w:r>
      <w:r w:rsidR="006A394B">
        <w:rPr>
          <w:vertAlign w:val="subscript"/>
        </w:rPr>
        <w:t>bg</w:t>
      </w:r>
      <w:proofErr w:type="spellEnd"/>
      <w:r w:rsidR="006A394B">
        <w:t xml:space="preserve">, total biomass, </w:t>
      </w:r>
      <w:r w:rsidR="00AD6759">
        <w:t>root nodule biomass: root biomass,</w:t>
      </w:r>
      <w:r w:rsidR="00086E13">
        <w:t xml:space="preserve"> </w:t>
      </w:r>
      <w:r w:rsidR="00AD6759">
        <w:t>root nodule biomass</w:t>
      </w:r>
      <w:r w:rsidR="00B20D1B">
        <w:t>, root biomass, and biomass: pot volume</w:t>
      </w:r>
      <w:r w:rsidR="00AD6759">
        <w:t xml:space="preserve"> </w:t>
      </w:r>
      <w:r>
        <w:t>(Shapiro-Wilk: p&lt;0.05 in all cases).</w:t>
      </w:r>
      <w:r w:rsidR="00AB654B">
        <w:t xml:space="preserve"> </w:t>
      </w:r>
      <w:r w:rsidR="008B104C">
        <w:t xml:space="preserve">We </w:t>
      </w:r>
      <w:r w:rsidR="00D87519">
        <w:t xml:space="preserve">attempted to satisfy residual normality assumptions by fitting models using dependent variables that were </w:t>
      </w:r>
      <w:r w:rsidR="000E65D6">
        <w:t>natural log</w:t>
      </w:r>
      <w:r w:rsidR="00D87519">
        <w:t xml:space="preserve"> transformed.</w:t>
      </w:r>
      <w:r w:rsidR="00916FB5">
        <w:t xml:space="preserve"> </w:t>
      </w:r>
      <w:r>
        <w:t>If residual normality assumptions were still not met</w:t>
      </w:r>
      <w:r w:rsidR="00086E13">
        <w:t xml:space="preserve"> after a natural-log transformation</w:t>
      </w:r>
      <w:r>
        <w:t xml:space="preserve"> (Shapiro-Wilk: p&lt;0.05), then models were fit using dependent variables that were square root transformed. All residual normality assumptions were met with either a natural log or square root data transformation (Shapiro-Wilk: p&gt;0.05 in all cases</w:t>
      </w:r>
      <w:r w:rsidRPr="00166B47">
        <w:t xml:space="preserve">). Specifically, we natural log transformed </w:t>
      </w:r>
      <w:r w:rsidR="006A394B">
        <w:rPr>
          <w:i/>
          <w:iCs/>
        </w:rPr>
        <w:t>R</w:t>
      </w:r>
      <w:r w:rsidR="006A394B">
        <w:rPr>
          <w:vertAlign w:val="subscript"/>
        </w:rPr>
        <w:t>d25</w:t>
      </w:r>
      <w:r w:rsidR="006A394B">
        <w:t xml:space="preserve">, </w:t>
      </w:r>
      <w:proofErr w:type="spellStart"/>
      <w:r w:rsidR="006A394B">
        <w:rPr>
          <w:i/>
          <w:iCs/>
        </w:rPr>
        <w:t>V</w:t>
      </w:r>
      <w:r w:rsidR="006A394B">
        <w:rPr>
          <w:vertAlign w:val="subscript"/>
        </w:rPr>
        <w:t>cmax</w:t>
      </w:r>
      <w:r w:rsidR="006A394B">
        <w:t>:</w:t>
      </w:r>
      <w:r w:rsidR="006A394B">
        <w:rPr>
          <w:i/>
          <w:iCs/>
        </w:rPr>
        <w:t>g</w:t>
      </w:r>
      <w:r w:rsidR="006A394B">
        <w:rPr>
          <w:vertAlign w:val="subscript"/>
        </w:rPr>
        <w:t>s</w:t>
      </w:r>
      <w:proofErr w:type="spellEnd"/>
      <w:r w:rsidR="006A394B">
        <w:t>,</w:t>
      </w:r>
      <w:r w:rsidR="006A394B" w:rsidRPr="006A394B">
        <w:rPr>
          <w:i/>
          <w:iCs/>
        </w:rPr>
        <w:t xml:space="preserve"> </w:t>
      </w:r>
      <w:proofErr w:type="spellStart"/>
      <w:r w:rsidR="006A394B">
        <w:rPr>
          <w:i/>
          <w:iCs/>
        </w:rPr>
        <w:t>N</w:t>
      </w:r>
      <w:r w:rsidR="006A394B">
        <w:rPr>
          <w:vertAlign w:val="subscript"/>
        </w:rPr>
        <w:t>cost</w:t>
      </w:r>
      <w:proofErr w:type="spellEnd"/>
      <w:r w:rsidR="006A394B">
        <w:t xml:space="preserve">, </w:t>
      </w:r>
      <w:proofErr w:type="spellStart"/>
      <w:r w:rsidR="006A394B">
        <w:rPr>
          <w:i/>
          <w:iCs/>
        </w:rPr>
        <w:t>C</w:t>
      </w:r>
      <w:r w:rsidR="006A394B">
        <w:rPr>
          <w:vertAlign w:val="subscript"/>
        </w:rPr>
        <w:t>bg</w:t>
      </w:r>
      <w:proofErr w:type="spellEnd"/>
      <w:r w:rsidR="006A394B">
        <w:t>, total biomass, root biomass, and biomass: pot volume, and square root transformed root nodule biomass: root biomass and root nodule biomass.</w:t>
      </w:r>
    </w:p>
    <w:p w14:paraId="3B7A47D8" w14:textId="2EDD0FFC" w:rsidR="004C3C71" w:rsidRDefault="00166B47" w:rsidP="009D6E5B">
      <w:pPr>
        <w:spacing w:line="480" w:lineRule="auto"/>
        <w:ind w:firstLine="720"/>
      </w:pPr>
      <w:r>
        <w:lastRenderedPageBreak/>
        <w:t>In all statistical models, w</w:t>
      </w:r>
      <w:r w:rsidRPr="00863849">
        <w:t>e used the '</w:t>
      </w:r>
      <w:proofErr w:type="spellStart"/>
      <w:r w:rsidRPr="00863849">
        <w:t>lmer</w:t>
      </w:r>
      <w:proofErr w:type="spellEnd"/>
      <w:r w:rsidRPr="00863849">
        <w:t xml:space="preserve">' function in the 'lme4' R package </w:t>
      </w:r>
      <w:r w:rsidR="008B104C">
        <w:fldChar w:fldCharType="begin" w:fldLock="1"/>
      </w:r>
      <w:r w:rsidR="008B104C">
        <w:instrText>ADDIN CSL_CITATION {"citationItems":[{"id":"ITEM-1","itemData":{"DOI":"10.18637/jss.v067.i01","ISSN":"1548-7660","abstract":"Maximum likelihood or restricted maximum likelihood (REML) estimates of the pa- rameters in linear mixed-effects models can be determined using the lmer function in the lme4 package for R. As for most model-fitting functions in R, the model is described in an lmer call by a formula, in this case including both fixed- and random-effects terms. The formula and data together determine a numerical representation of the model from which the profiled deviance or the profiled REML criterion can be evaluated as a function of some of the model parameters. The appropriate criterion is optimized, using one of the constrained optimization functions in R, to provide the parameter estimates. We de- scribe the structure of the model, the steps in evaluating the profiled deviance or REML criterion, and the structure of classes or types that represents such a model. Sufficient detail is included to allow specialization of these structures by users who wish to write functions to fit specialized linear mixed models, such as models incorporating pedigrees or smoothing splines, that are not easily expressible in the formula language used by lmer.","author":[{"dropping-particle":"","family":"Bates","given":"Douglas","non-dropping-particle":"","parse-names":false,"suffix":""},{"dropping-particle":"","family":"Mächler","given":"Martin","non-dropping-particle":"","parse-names":false,"suffix":""},{"dropping-particle":"","family":"Bolker","given":"Ben","non-dropping-particle":"","parse-names":false,"suffix":""},{"dropping-particle":"","family":"Walker","given":"Steve","non-dropping-particle":"","parse-names":false,"suffix":""}],"container-title":"Journal of Statistical Software","id":"ITEM-1","issue":"1","issued":{"date-parts":[["2015"]]},"page":"1-48","title":"Fitting linear mixed-effects models using lme4","type":"article-journal","volume":"67"},"uris":["http://www.mendeley.com/documents/?uuid=f767e28f-55eb-4f77-816b-8c8474093c4e"]}],"mendeley":{"formattedCitation":"(Bates &lt;i&gt;et al.&lt;/i&gt;, 2015)","plainTextFormattedCitation":"(Bates et al., 2015)","previouslyFormattedCitation":"(Bates &lt;i&gt;et al.&lt;/i&gt;, 2015)"},"properties":{"noteIndex":0},"schema":"https://github.com/citation-style-language/schema/raw/master/csl-citation.json"}</w:instrText>
      </w:r>
      <w:r w:rsidR="008B104C">
        <w:fldChar w:fldCharType="separate"/>
      </w:r>
      <w:r w:rsidR="008B104C" w:rsidRPr="008B104C">
        <w:rPr>
          <w:noProof/>
        </w:rPr>
        <w:t xml:space="preserve">(Bates </w:t>
      </w:r>
      <w:r w:rsidR="008B104C" w:rsidRPr="008B104C">
        <w:rPr>
          <w:i/>
          <w:noProof/>
        </w:rPr>
        <w:t>et al.</w:t>
      </w:r>
      <w:r w:rsidR="008B104C" w:rsidRPr="008B104C">
        <w:rPr>
          <w:noProof/>
        </w:rPr>
        <w:t>, 2015)</w:t>
      </w:r>
      <w:r w:rsidR="008B104C">
        <w:fldChar w:fldCharType="end"/>
      </w:r>
      <w:r w:rsidR="008B104C">
        <w:t xml:space="preserve"> </w:t>
      </w:r>
      <w:r w:rsidRPr="00863849">
        <w:t>to fit each model and the '</w:t>
      </w:r>
      <w:proofErr w:type="spellStart"/>
      <w:r w:rsidRPr="00863849">
        <w:t>Anova</w:t>
      </w:r>
      <w:proofErr w:type="spellEnd"/>
      <w:r w:rsidRPr="00863849">
        <w:t xml:space="preserve">' function in the 'car' R package </w:t>
      </w:r>
      <w:r w:rsidR="008B104C">
        <w:fldChar w:fldCharType="begin" w:fldLock="1"/>
      </w:r>
      <w:r w:rsidR="008B104C">
        <w:instrText>ADDIN CSL_CITATION {"citationItems":[{"id":"ITEM-1","itemData":{"author":[{"dropping-particle":"","family":"Fox","given":"John","non-dropping-particle":"","parse-names":false,"suffix":""},{"dropping-particle":"","family":"Weisberg","given":"Sanford","non-dropping-particle":"","parse-names":false,"suffix":""}],"edition":"Third edit","id":"ITEM-1","issued":{"date-parts":[["2019"]]},"publisher":"Sage","publisher-place":"Thousand Oaks, California","title":"An R companion to applied regression","type":"book"},"uris":["http://www.mendeley.com/documents/?uuid=98b582d2-93ad-46f6-98d2-ede9c11c6d15"]}],"mendeley":{"formattedCitation":"(Fox &amp; Weisberg, 2019)","plainTextFormattedCitation":"(Fox &amp; Weisberg, 2019)","previouslyFormattedCitation":"(Fox &amp; Weisberg, 2019)"},"properties":{"noteIndex":0},"schema":"https://github.com/citation-style-language/schema/raw/master/csl-citation.json"}</w:instrText>
      </w:r>
      <w:r w:rsidR="008B104C">
        <w:fldChar w:fldCharType="separate"/>
      </w:r>
      <w:r w:rsidR="008B104C" w:rsidRPr="008B104C">
        <w:rPr>
          <w:noProof/>
        </w:rPr>
        <w:t>(Fox &amp; Weisberg, 2019)</w:t>
      </w:r>
      <w:r w:rsidR="008B104C">
        <w:fldChar w:fldCharType="end"/>
      </w:r>
      <w:r w:rsidR="008B104C">
        <w:t xml:space="preserve"> </w:t>
      </w:r>
      <w:r w:rsidRPr="00863849">
        <w:t>to calculate</w:t>
      </w:r>
      <w:r>
        <w:t xml:space="preserve"> Type II</w:t>
      </w:r>
      <w:r w:rsidRPr="00863849">
        <w:t xml:space="preserve"> Wald's χ</w:t>
      </w:r>
      <w:r w:rsidRPr="00863849">
        <w:rPr>
          <w:vertAlign w:val="superscript"/>
        </w:rPr>
        <w:t>2</w:t>
      </w:r>
      <w:r w:rsidRPr="00863849">
        <w:t xml:space="preserve"> and determine the significance (α=0.05) of each fixed effect coefficient.</w:t>
      </w:r>
      <w:r>
        <w:t xml:space="preserve"> </w:t>
      </w:r>
      <w:r w:rsidR="007D0701">
        <w:t>W</w:t>
      </w:r>
      <w:r w:rsidRPr="00863849">
        <w:t>e</w:t>
      </w:r>
      <w:r w:rsidR="007D0701">
        <w:t xml:space="preserve"> then</w:t>
      </w:r>
      <w:r w:rsidRPr="00863849">
        <w:t xml:space="preserve"> used the 'emmeans' R package </w:t>
      </w:r>
      <w:r w:rsidR="008B104C">
        <w:fldChar w:fldCharType="begin" w:fldLock="1"/>
      </w:r>
      <w:r w:rsidR="008B104C">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2019)","previouslyFormattedCitation":"(Lenth, 2019)"},"properties":{"noteIndex":0},"schema":"https://github.com/citation-style-language/schema/raw/master/csl-citation.json"}</w:instrText>
      </w:r>
      <w:r w:rsidR="008B104C">
        <w:fldChar w:fldCharType="separate"/>
      </w:r>
      <w:r w:rsidR="008B104C" w:rsidRPr="008B104C">
        <w:rPr>
          <w:noProof/>
        </w:rPr>
        <w:t>(Lenth, 2019)</w:t>
      </w:r>
      <w:r w:rsidR="008B104C">
        <w:fldChar w:fldCharType="end"/>
      </w:r>
      <w:r w:rsidR="00D32CFF">
        <w:t xml:space="preserve"> </w:t>
      </w:r>
      <w:r w:rsidRPr="00863849">
        <w:t>to conduct post-hoc comparisons using Tukey's tests</w:t>
      </w:r>
      <w:r>
        <w:t xml:space="preserve">, where degrees of freedom were approximated using the Kenward-Roger approach </w:t>
      </w:r>
      <w:r w:rsidR="008B104C">
        <w:fldChar w:fldCharType="begin" w:fldLock="1"/>
      </w:r>
      <w:r w:rsidR="008B104C">
        <w:instrText>ADDIN CSL_CITATION {"citationItems":[{"id":"ITEM-1","itemData":{"DOI":"10.2307/2533558","ISSN":"0006341X","author":[{"dropping-particle":"","family":"Kenward","given":"Michael G","non-dropping-particle":"","parse-names":false,"suffix":""},{"dropping-particle":"","family":"Roger","given":"James H","non-dropping-particle":"","parse-names":false,"suffix":""}],"container-title":"Biometrics","id":"ITEM-1","issue":"3","issued":{"date-parts":[["1997","9"]]},"page":"983","title":"Small sample inference for fixed effects from restricted maximum likelihood","type":"article-journal","volume":"53"},"uris":["http://www.mendeley.com/documents/?uuid=04f42785-fd4a-4d10-b732-f053f063390e"]}],"mendeley":{"formattedCitation":"(Kenward &amp; Roger, 1997)","plainTextFormattedCitation":"(Kenward &amp; Roger, 1997)","previouslyFormattedCitation":"(Kenward &amp; Roger, 1997)"},"properties":{"noteIndex":0},"schema":"https://github.com/citation-style-language/schema/raw/master/csl-citation.json"}</w:instrText>
      </w:r>
      <w:r w:rsidR="008B104C">
        <w:fldChar w:fldCharType="separate"/>
      </w:r>
      <w:r w:rsidR="008B104C" w:rsidRPr="008B104C">
        <w:rPr>
          <w:noProof/>
        </w:rPr>
        <w:t>(Kenward &amp; Roger, 1997)</w:t>
      </w:r>
      <w:r w:rsidR="008B104C">
        <w:fldChar w:fldCharType="end"/>
      </w:r>
      <w:r w:rsidR="00D32CFF">
        <w:t xml:space="preserve"> </w:t>
      </w:r>
      <w:r w:rsidRPr="00863849">
        <w:t xml:space="preserve">All analyses and plots were conducted in R version </w:t>
      </w:r>
      <w:r>
        <w:t>4.</w:t>
      </w:r>
      <w:r w:rsidR="00E20C33">
        <w:t>2.0</w:t>
      </w:r>
      <w:r>
        <w:t xml:space="preserve"> </w:t>
      </w:r>
      <w:r w:rsidR="008B104C">
        <w:fldChar w:fldCharType="begin" w:fldLock="1"/>
      </w:r>
      <w:r w:rsidR="008B104C">
        <w:instrText>ADDIN CSL_CITATION {"citationItems":[{"id":"ITEM-1","itemData":{"author":[{"dropping-particle":"","family":"R Core Team","given":"","non-dropping-particle":"","parse-names":false,"suffix":""}],"id":"ITEM-1","issued":{"date-parts":[["2021"]]},"number":"4.1.1","publisher":"R Foundation for Statistical Computing","publisher-place":"Vienna, Austria","title":"R: A language and environment for statistical computing","type":"article"},"uris":["http://www.mendeley.com/documents/?uuid=9df2246d-8bff-4e78-8053-1da2f14fc848"]}],"mendeley":{"formattedCitation":"(R Core Team, 2021)","plainTextFormattedCitation":"(R Core Team, 2021)","previouslyFormattedCitation":"(R Core Team, 2021)"},"properties":{"noteIndex":0},"schema":"https://github.com/citation-style-language/schema/raw/master/csl-citation.json"}</w:instrText>
      </w:r>
      <w:r w:rsidR="008B104C">
        <w:fldChar w:fldCharType="separate"/>
      </w:r>
      <w:r w:rsidR="008B104C" w:rsidRPr="008B104C">
        <w:rPr>
          <w:noProof/>
        </w:rPr>
        <w:t>(R Core Team, 2021)</w:t>
      </w:r>
      <w:r w:rsidR="008B104C">
        <w:fldChar w:fldCharType="end"/>
      </w:r>
      <w:r>
        <w:t>.</w:t>
      </w:r>
      <w:r w:rsidR="006C759F">
        <w:t xml:space="preserve"> All acronyms</w:t>
      </w:r>
      <w:r w:rsidR="00412BAB">
        <w:t xml:space="preserve">, </w:t>
      </w:r>
      <w:r w:rsidR="004C3C71">
        <w:t>acronym descriptions</w:t>
      </w:r>
      <w:r w:rsidR="00412BAB">
        <w:t>, and units</w:t>
      </w:r>
      <w:r w:rsidR="004C3C71">
        <w:t xml:space="preserve"> used in this paper</w:t>
      </w:r>
      <w:r w:rsidR="006C759F">
        <w:t xml:space="preserve"> are summarized in Table 1.</w:t>
      </w:r>
    </w:p>
    <w:p w14:paraId="3FD219DB" w14:textId="77777777" w:rsidR="008B104C" w:rsidRDefault="008B104C" w:rsidP="008B104C">
      <w:pPr>
        <w:spacing w:line="480" w:lineRule="auto"/>
      </w:pPr>
    </w:p>
    <w:p w14:paraId="0351CB86" w14:textId="20999ABD" w:rsidR="008B104C" w:rsidRDefault="008B104C" w:rsidP="008B104C">
      <w:pPr>
        <w:spacing w:line="480" w:lineRule="auto"/>
        <w:sectPr w:rsidR="008B104C" w:rsidSect="00DD0878">
          <w:pgSz w:w="12240" w:h="15840"/>
          <w:pgMar w:top="1440" w:right="1440" w:bottom="1440" w:left="1440" w:header="720" w:footer="720" w:gutter="0"/>
          <w:lnNumType w:countBy="1" w:restart="continuous"/>
          <w:cols w:space="720"/>
          <w:docGrid w:linePitch="360"/>
        </w:sectPr>
      </w:pPr>
    </w:p>
    <w:p w14:paraId="73643E38" w14:textId="797DB396" w:rsidR="00A754EC" w:rsidRDefault="006C759F" w:rsidP="00102628">
      <w:pPr>
        <w:spacing w:line="480" w:lineRule="auto"/>
      </w:pPr>
      <w:r w:rsidRPr="006C759F">
        <w:rPr>
          <w:b/>
          <w:bCs/>
        </w:rPr>
        <w:lastRenderedPageBreak/>
        <w:t>Table 1</w:t>
      </w:r>
      <w:r>
        <w:t xml:space="preserve"> </w:t>
      </w:r>
      <w:r w:rsidR="00371C20">
        <w:t xml:space="preserve">Summary </w:t>
      </w:r>
      <w:r w:rsidR="00CB446B">
        <w:t>of</w:t>
      </w:r>
      <w:r w:rsidR="008D6E2F">
        <w:t xml:space="preserve"> all measured leaf and whole plant</w:t>
      </w:r>
      <w:r w:rsidR="00371C20">
        <w:t xml:space="preserve"> traits</w:t>
      </w:r>
      <w:r w:rsidR="00CB446B">
        <w:t>,</w:t>
      </w:r>
      <w:r w:rsidR="00371C20">
        <w:t xml:space="preserve"> their associated units</w:t>
      </w:r>
      <w:r w:rsidR="00CB446B">
        <w:t>, and a description if trait is referenced as an acronym throughout the paper</w:t>
      </w:r>
    </w:p>
    <w:tbl>
      <w:tblPr>
        <w:tblStyle w:val="TableGrid"/>
        <w:tblW w:w="140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100"/>
        <w:gridCol w:w="2174"/>
        <w:gridCol w:w="8730"/>
      </w:tblGrid>
      <w:tr w:rsidR="00F073BB" w:rsidRPr="007D0701" w14:paraId="2E60B752" w14:textId="77777777" w:rsidTr="008D6E2F">
        <w:tc>
          <w:tcPr>
            <w:tcW w:w="3100" w:type="dxa"/>
            <w:tcBorders>
              <w:top w:val="single" w:sz="4" w:space="0" w:color="auto"/>
              <w:bottom w:val="single" w:sz="4" w:space="0" w:color="auto"/>
            </w:tcBorders>
          </w:tcPr>
          <w:p w14:paraId="559FCC84" w14:textId="77777777" w:rsidR="00F073BB" w:rsidRPr="008D6E2F" w:rsidRDefault="00F073BB" w:rsidP="00A85036">
            <w:pPr>
              <w:spacing w:line="276" w:lineRule="auto"/>
              <w:rPr>
                <w:b/>
                <w:bCs/>
                <w:sz w:val="22"/>
                <w:szCs w:val="22"/>
              </w:rPr>
            </w:pPr>
            <w:r w:rsidRPr="008D6E2F">
              <w:rPr>
                <w:b/>
                <w:bCs/>
                <w:sz w:val="22"/>
                <w:szCs w:val="22"/>
              </w:rPr>
              <w:t>Trait</w:t>
            </w:r>
          </w:p>
        </w:tc>
        <w:tc>
          <w:tcPr>
            <w:tcW w:w="2174" w:type="dxa"/>
            <w:tcBorders>
              <w:top w:val="single" w:sz="4" w:space="0" w:color="auto"/>
              <w:bottom w:val="single" w:sz="4" w:space="0" w:color="auto"/>
            </w:tcBorders>
          </w:tcPr>
          <w:p w14:paraId="6E75BD1E" w14:textId="77777777" w:rsidR="00F073BB" w:rsidRPr="008D6E2F" w:rsidRDefault="00F073BB" w:rsidP="00A85036">
            <w:pPr>
              <w:spacing w:line="276" w:lineRule="auto"/>
              <w:rPr>
                <w:b/>
                <w:bCs/>
                <w:sz w:val="22"/>
                <w:szCs w:val="22"/>
              </w:rPr>
            </w:pPr>
            <w:r w:rsidRPr="008D6E2F">
              <w:rPr>
                <w:b/>
                <w:bCs/>
                <w:sz w:val="22"/>
                <w:szCs w:val="22"/>
              </w:rPr>
              <w:t>Units</w:t>
            </w:r>
          </w:p>
        </w:tc>
        <w:tc>
          <w:tcPr>
            <w:tcW w:w="8730" w:type="dxa"/>
            <w:tcBorders>
              <w:top w:val="single" w:sz="4" w:space="0" w:color="auto"/>
              <w:bottom w:val="single" w:sz="4" w:space="0" w:color="auto"/>
            </w:tcBorders>
          </w:tcPr>
          <w:p w14:paraId="35E50795" w14:textId="77777777" w:rsidR="00F073BB" w:rsidRPr="008D6E2F" w:rsidRDefault="00F073BB" w:rsidP="00A85036">
            <w:pPr>
              <w:spacing w:line="276" w:lineRule="auto"/>
              <w:rPr>
                <w:b/>
                <w:bCs/>
                <w:sz w:val="22"/>
                <w:szCs w:val="22"/>
              </w:rPr>
            </w:pPr>
            <w:r w:rsidRPr="008D6E2F">
              <w:rPr>
                <w:b/>
                <w:bCs/>
                <w:sz w:val="22"/>
                <w:szCs w:val="22"/>
              </w:rPr>
              <w:t>Trait description</w:t>
            </w:r>
          </w:p>
        </w:tc>
      </w:tr>
      <w:tr w:rsidR="00F073BB" w:rsidRPr="007D0701" w14:paraId="30E4970D" w14:textId="77777777" w:rsidTr="00A85036">
        <w:tc>
          <w:tcPr>
            <w:tcW w:w="3100" w:type="dxa"/>
            <w:tcBorders>
              <w:top w:val="single" w:sz="4" w:space="0" w:color="auto"/>
            </w:tcBorders>
            <w:vAlign w:val="center"/>
          </w:tcPr>
          <w:p w14:paraId="4F65969C" w14:textId="77777777" w:rsidR="00F073BB" w:rsidRPr="008D6E2F" w:rsidRDefault="00F073BB" w:rsidP="00A85036">
            <w:pPr>
              <w:spacing w:line="276" w:lineRule="auto"/>
              <w:rPr>
                <w:sz w:val="22"/>
                <w:szCs w:val="22"/>
              </w:rPr>
            </w:pPr>
            <w:proofErr w:type="spellStart"/>
            <w:r w:rsidRPr="008D6E2F">
              <w:rPr>
                <w:i/>
                <w:iCs/>
                <w:color w:val="000000"/>
                <w:sz w:val="22"/>
                <w:szCs w:val="22"/>
              </w:rPr>
              <w:t>A</w:t>
            </w:r>
            <w:r w:rsidRPr="008D6E2F">
              <w:rPr>
                <w:color w:val="000000"/>
                <w:sz w:val="22"/>
                <w:szCs w:val="22"/>
                <w:vertAlign w:val="subscript"/>
              </w:rPr>
              <w:t>net</w:t>
            </w:r>
            <w:proofErr w:type="spellEnd"/>
          </w:p>
        </w:tc>
        <w:tc>
          <w:tcPr>
            <w:tcW w:w="2174" w:type="dxa"/>
            <w:tcBorders>
              <w:top w:val="single" w:sz="4" w:space="0" w:color="auto"/>
            </w:tcBorders>
            <w:vAlign w:val="center"/>
          </w:tcPr>
          <w:p w14:paraId="074FC600" w14:textId="77777777" w:rsidR="00F073BB" w:rsidRPr="008D6E2F" w:rsidRDefault="00F073BB" w:rsidP="00A85036">
            <w:pPr>
              <w:spacing w:line="276" w:lineRule="auto"/>
              <w:rPr>
                <w:sz w:val="22"/>
                <w:szCs w:val="22"/>
                <w:vertAlign w:val="superscript"/>
              </w:rPr>
            </w:pPr>
            <w:r w:rsidRPr="008D6E2F">
              <w:rPr>
                <w:sz w:val="22"/>
                <w:szCs w:val="22"/>
                <w:lang w:val="el-GR"/>
              </w:rPr>
              <w:t>μ</w:t>
            </w:r>
            <w:r w:rsidRPr="008D6E2F">
              <w:rPr>
                <w:sz w:val="22"/>
                <w:szCs w:val="22"/>
              </w:rPr>
              <w:t>mol m</w:t>
            </w:r>
            <w:r w:rsidRPr="008D6E2F">
              <w:rPr>
                <w:sz w:val="22"/>
                <w:szCs w:val="22"/>
                <w:vertAlign w:val="superscript"/>
              </w:rPr>
              <w:t>-2</w:t>
            </w:r>
            <w:r w:rsidRPr="008D6E2F">
              <w:rPr>
                <w:sz w:val="22"/>
                <w:szCs w:val="22"/>
              </w:rPr>
              <w:t xml:space="preserve"> s</w:t>
            </w:r>
            <w:r w:rsidRPr="008D6E2F">
              <w:rPr>
                <w:sz w:val="22"/>
                <w:szCs w:val="22"/>
                <w:vertAlign w:val="superscript"/>
              </w:rPr>
              <w:t>-1</w:t>
            </w:r>
          </w:p>
        </w:tc>
        <w:tc>
          <w:tcPr>
            <w:tcW w:w="8730" w:type="dxa"/>
            <w:tcBorders>
              <w:top w:val="single" w:sz="4" w:space="0" w:color="auto"/>
            </w:tcBorders>
            <w:vAlign w:val="center"/>
          </w:tcPr>
          <w:p w14:paraId="1A6BB3FC" w14:textId="3C2DBBC7" w:rsidR="00F073BB" w:rsidRPr="00817E03" w:rsidRDefault="00F073BB" w:rsidP="00A85036">
            <w:pPr>
              <w:spacing w:line="276" w:lineRule="auto"/>
              <w:rPr>
                <w:sz w:val="22"/>
                <w:szCs w:val="22"/>
                <w:vertAlign w:val="subscript"/>
              </w:rPr>
            </w:pPr>
            <w:r w:rsidRPr="008D6E2F">
              <w:rPr>
                <w:sz w:val="22"/>
                <w:szCs w:val="22"/>
              </w:rPr>
              <w:t>net photosynthesis</w:t>
            </w:r>
            <w:r>
              <w:rPr>
                <w:sz w:val="22"/>
                <w:szCs w:val="22"/>
              </w:rPr>
              <w:t xml:space="preserve"> rate</w:t>
            </w:r>
            <w:r w:rsidR="00817E03">
              <w:rPr>
                <w:sz w:val="22"/>
                <w:szCs w:val="22"/>
              </w:rPr>
              <w:t xml:space="preserve">, measured at 400 </w:t>
            </w:r>
            <w:r w:rsidR="00817E03">
              <w:rPr>
                <w:sz w:val="22"/>
                <w:szCs w:val="22"/>
                <w:lang w:val="el-GR"/>
              </w:rPr>
              <w:t>μ</w:t>
            </w:r>
            <w:r w:rsidR="00817E03">
              <w:rPr>
                <w:sz w:val="22"/>
                <w:szCs w:val="22"/>
              </w:rPr>
              <w:t>mol mol</w:t>
            </w:r>
            <w:r w:rsidR="00817E03">
              <w:rPr>
                <w:sz w:val="22"/>
                <w:szCs w:val="22"/>
                <w:vertAlign w:val="superscript"/>
              </w:rPr>
              <w:t>-1</w:t>
            </w:r>
            <w:r w:rsidR="00817E03">
              <w:rPr>
                <w:sz w:val="22"/>
                <w:szCs w:val="22"/>
              </w:rPr>
              <w:t xml:space="preserve"> CO</w:t>
            </w:r>
            <w:r w:rsidR="00817E03">
              <w:rPr>
                <w:sz w:val="22"/>
                <w:szCs w:val="22"/>
                <w:vertAlign w:val="subscript"/>
              </w:rPr>
              <w:t>2</w:t>
            </w:r>
          </w:p>
        </w:tc>
      </w:tr>
      <w:tr w:rsidR="00F073BB" w:rsidRPr="007D0701" w14:paraId="732C98FD" w14:textId="77777777" w:rsidTr="00A85036">
        <w:tc>
          <w:tcPr>
            <w:tcW w:w="3100" w:type="dxa"/>
            <w:vAlign w:val="center"/>
          </w:tcPr>
          <w:p w14:paraId="4C8392A8" w14:textId="77777777" w:rsidR="00F073BB" w:rsidRPr="00F073BB" w:rsidRDefault="00F073BB" w:rsidP="00A85036">
            <w:pPr>
              <w:spacing w:line="276" w:lineRule="auto"/>
              <w:rPr>
                <w:color w:val="000000"/>
                <w:sz w:val="22"/>
                <w:szCs w:val="22"/>
                <w:vertAlign w:val="subscript"/>
              </w:rPr>
            </w:pPr>
            <w:proofErr w:type="spellStart"/>
            <w:r>
              <w:rPr>
                <w:i/>
                <w:iCs/>
                <w:color w:val="000000"/>
                <w:sz w:val="22"/>
                <w:szCs w:val="22"/>
              </w:rPr>
              <w:t>C</w:t>
            </w:r>
            <w:r>
              <w:rPr>
                <w:color w:val="000000"/>
                <w:sz w:val="22"/>
                <w:szCs w:val="22"/>
                <w:vertAlign w:val="subscript"/>
              </w:rPr>
              <w:t>bg</w:t>
            </w:r>
            <w:proofErr w:type="spellEnd"/>
          </w:p>
        </w:tc>
        <w:tc>
          <w:tcPr>
            <w:tcW w:w="2174" w:type="dxa"/>
            <w:vAlign w:val="center"/>
          </w:tcPr>
          <w:p w14:paraId="6E9E1510" w14:textId="77777777" w:rsidR="00F073BB" w:rsidRPr="008D6E2F" w:rsidRDefault="00F073BB" w:rsidP="00A85036">
            <w:pPr>
              <w:spacing w:line="276" w:lineRule="auto"/>
              <w:rPr>
                <w:sz w:val="22"/>
                <w:szCs w:val="22"/>
              </w:rPr>
            </w:pPr>
            <w:r w:rsidRPr="008D6E2F">
              <w:rPr>
                <w:sz w:val="22"/>
                <w:szCs w:val="22"/>
              </w:rPr>
              <w:t>g C</w:t>
            </w:r>
          </w:p>
        </w:tc>
        <w:tc>
          <w:tcPr>
            <w:tcW w:w="8730" w:type="dxa"/>
            <w:vAlign w:val="center"/>
          </w:tcPr>
          <w:p w14:paraId="419B0571" w14:textId="22F6FB37" w:rsidR="00F073BB" w:rsidRPr="00817E03" w:rsidRDefault="00916FB5" w:rsidP="00A85036">
            <w:pPr>
              <w:spacing w:line="276" w:lineRule="auto"/>
              <w:rPr>
                <w:sz w:val="22"/>
                <w:szCs w:val="22"/>
              </w:rPr>
            </w:pPr>
            <w:r>
              <w:rPr>
                <w:sz w:val="22"/>
                <w:szCs w:val="22"/>
              </w:rPr>
              <w:t>belowground carbon biomass</w:t>
            </w:r>
            <w:r w:rsidR="00817E03">
              <w:rPr>
                <w:sz w:val="22"/>
                <w:szCs w:val="22"/>
              </w:rPr>
              <w:t xml:space="preserve"> (numerator of </w:t>
            </w:r>
            <w:proofErr w:type="spellStart"/>
            <w:r w:rsidR="00817E03">
              <w:rPr>
                <w:i/>
                <w:iCs/>
                <w:sz w:val="22"/>
                <w:szCs w:val="22"/>
              </w:rPr>
              <w:t>N</w:t>
            </w:r>
            <w:r w:rsidR="00817E03">
              <w:rPr>
                <w:sz w:val="22"/>
                <w:szCs w:val="22"/>
                <w:vertAlign w:val="subscript"/>
              </w:rPr>
              <w:t>cost</w:t>
            </w:r>
            <w:proofErr w:type="spellEnd"/>
            <w:r w:rsidR="00817E03">
              <w:rPr>
                <w:sz w:val="22"/>
                <w:szCs w:val="22"/>
              </w:rPr>
              <w:t>)</w:t>
            </w:r>
          </w:p>
        </w:tc>
      </w:tr>
      <w:tr w:rsidR="00F073BB" w:rsidRPr="007D0701" w14:paraId="352B6931" w14:textId="77777777" w:rsidTr="00A85036">
        <w:tc>
          <w:tcPr>
            <w:tcW w:w="3100" w:type="dxa"/>
            <w:vAlign w:val="center"/>
          </w:tcPr>
          <w:p w14:paraId="10F6130E" w14:textId="1D1BF0D5" w:rsidR="00F073BB" w:rsidRPr="008D6E2F" w:rsidRDefault="00F073BB" w:rsidP="00A85036">
            <w:pPr>
              <w:spacing w:line="276" w:lineRule="auto"/>
              <w:rPr>
                <w:sz w:val="22"/>
                <w:szCs w:val="22"/>
              </w:rPr>
            </w:pPr>
            <w:proofErr w:type="spellStart"/>
            <w:proofErr w:type="gramStart"/>
            <w:r w:rsidRPr="008D6E2F">
              <w:rPr>
                <w:i/>
                <w:iCs/>
                <w:color w:val="000000"/>
                <w:sz w:val="22"/>
                <w:szCs w:val="22"/>
              </w:rPr>
              <w:t>C</w:t>
            </w:r>
            <w:r w:rsidRPr="008D6E2F">
              <w:rPr>
                <w:color w:val="000000"/>
                <w:sz w:val="22"/>
                <w:szCs w:val="22"/>
                <w:vertAlign w:val="subscript"/>
              </w:rPr>
              <w:t>i</w:t>
            </w:r>
            <w:r w:rsidRPr="008D6E2F">
              <w:rPr>
                <w:color w:val="000000"/>
                <w:sz w:val="22"/>
                <w:szCs w:val="22"/>
              </w:rPr>
              <w:t>:</w:t>
            </w:r>
            <w:r w:rsidRPr="008D6E2F">
              <w:rPr>
                <w:i/>
                <w:iCs/>
                <w:color w:val="000000"/>
                <w:sz w:val="22"/>
                <w:szCs w:val="22"/>
              </w:rPr>
              <w:t>C</w:t>
            </w:r>
            <w:r w:rsidRPr="008D6E2F">
              <w:rPr>
                <w:color w:val="000000"/>
                <w:sz w:val="22"/>
                <w:szCs w:val="22"/>
                <w:vertAlign w:val="subscript"/>
              </w:rPr>
              <w:t>a</w:t>
            </w:r>
            <w:proofErr w:type="spellEnd"/>
            <w:proofErr w:type="gramEnd"/>
          </w:p>
        </w:tc>
        <w:tc>
          <w:tcPr>
            <w:tcW w:w="2174" w:type="dxa"/>
            <w:vAlign w:val="center"/>
          </w:tcPr>
          <w:p w14:paraId="4B45BE5A" w14:textId="77777777" w:rsidR="00F073BB" w:rsidRPr="008D6E2F" w:rsidRDefault="00F073BB" w:rsidP="00A85036">
            <w:pPr>
              <w:spacing w:line="276" w:lineRule="auto"/>
              <w:rPr>
                <w:sz w:val="22"/>
                <w:szCs w:val="22"/>
              </w:rPr>
            </w:pPr>
            <w:r w:rsidRPr="008D6E2F">
              <w:rPr>
                <w:sz w:val="22"/>
                <w:szCs w:val="22"/>
              </w:rPr>
              <w:t>unitless</w:t>
            </w:r>
          </w:p>
        </w:tc>
        <w:tc>
          <w:tcPr>
            <w:tcW w:w="8730" w:type="dxa"/>
            <w:vAlign w:val="center"/>
          </w:tcPr>
          <w:p w14:paraId="4DA45A5C" w14:textId="3DAE54AB" w:rsidR="00F073BB" w:rsidRPr="00817E03" w:rsidRDefault="00F073BB" w:rsidP="00A85036">
            <w:pPr>
              <w:spacing w:line="276" w:lineRule="auto"/>
              <w:rPr>
                <w:sz w:val="22"/>
                <w:szCs w:val="22"/>
              </w:rPr>
            </w:pPr>
            <w:r w:rsidRPr="008D6E2F">
              <w:rPr>
                <w:sz w:val="22"/>
                <w:szCs w:val="22"/>
              </w:rPr>
              <w:t>intercellular CO</w:t>
            </w:r>
            <w:r w:rsidRPr="008D6E2F">
              <w:rPr>
                <w:sz w:val="22"/>
                <w:szCs w:val="22"/>
                <w:vertAlign w:val="subscript"/>
              </w:rPr>
              <w:t>2</w:t>
            </w:r>
            <w:r w:rsidRPr="008D6E2F">
              <w:rPr>
                <w:sz w:val="22"/>
                <w:szCs w:val="22"/>
              </w:rPr>
              <w:t>: atmospheric CO</w:t>
            </w:r>
            <w:r w:rsidRPr="008D6E2F">
              <w:rPr>
                <w:sz w:val="22"/>
                <w:szCs w:val="22"/>
                <w:vertAlign w:val="subscript"/>
              </w:rPr>
              <w:t>2</w:t>
            </w:r>
            <w:r w:rsidR="00817E03">
              <w:rPr>
                <w:sz w:val="22"/>
                <w:szCs w:val="22"/>
              </w:rPr>
              <w:t xml:space="preserve">, measured at 400 </w:t>
            </w:r>
            <w:r w:rsidR="00817E03">
              <w:rPr>
                <w:sz w:val="22"/>
                <w:szCs w:val="22"/>
                <w:lang w:val="el-GR"/>
              </w:rPr>
              <w:t>μ</w:t>
            </w:r>
            <w:r w:rsidR="00817E03">
              <w:rPr>
                <w:sz w:val="22"/>
                <w:szCs w:val="22"/>
              </w:rPr>
              <w:t>mol mol</w:t>
            </w:r>
            <w:r w:rsidR="00817E03">
              <w:rPr>
                <w:sz w:val="22"/>
                <w:szCs w:val="22"/>
                <w:vertAlign w:val="superscript"/>
              </w:rPr>
              <w:t>-1</w:t>
            </w:r>
            <w:r w:rsidR="00817E03">
              <w:rPr>
                <w:sz w:val="22"/>
                <w:szCs w:val="22"/>
              </w:rPr>
              <w:t xml:space="preserve"> CO</w:t>
            </w:r>
            <w:r w:rsidR="00817E03">
              <w:rPr>
                <w:sz w:val="22"/>
                <w:szCs w:val="22"/>
                <w:vertAlign w:val="subscript"/>
              </w:rPr>
              <w:t>2</w:t>
            </w:r>
          </w:p>
        </w:tc>
      </w:tr>
      <w:tr w:rsidR="00F073BB" w:rsidRPr="007D0701" w14:paraId="6D02A78C" w14:textId="77777777" w:rsidTr="00A85036">
        <w:tc>
          <w:tcPr>
            <w:tcW w:w="3100" w:type="dxa"/>
            <w:vAlign w:val="center"/>
          </w:tcPr>
          <w:p w14:paraId="5D6F5A9C" w14:textId="77777777" w:rsidR="00F073BB" w:rsidRPr="008D6E2F" w:rsidRDefault="00F073BB" w:rsidP="00A85036">
            <w:pPr>
              <w:spacing w:line="276" w:lineRule="auto"/>
              <w:rPr>
                <w:sz w:val="22"/>
                <w:szCs w:val="22"/>
              </w:rPr>
            </w:pPr>
            <w:proofErr w:type="spellStart"/>
            <w:r w:rsidRPr="008D6E2F">
              <w:rPr>
                <w:i/>
                <w:iCs/>
                <w:color w:val="000000"/>
                <w:sz w:val="22"/>
                <w:szCs w:val="22"/>
              </w:rPr>
              <w:t>g</w:t>
            </w:r>
            <w:r w:rsidRPr="008D6E2F">
              <w:rPr>
                <w:color w:val="000000"/>
                <w:sz w:val="22"/>
                <w:szCs w:val="22"/>
                <w:vertAlign w:val="subscript"/>
              </w:rPr>
              <w:t>s</w:t>
            </w:r>
            <w:proofErr w:type="spellEnd"/>
          </w:p>
        </w:tc>
        <w:tc>
          <w:tcPr>
            <w:tcW w:w="2174" w:type="dxa"/>
            <w:vAlign w:val="center"/>
          </w:tcPr>
          <w:p w14:paraId="13F3FC66" w14:textId="77777777" w:rsidR="00F073BB" w:rsidRPr="008D6E2F" w:rsidRDefault="00F073BB" w:rsidP="00A85036">
            <w:pPr>
              <w:spacing w:line="276" w:lineRule="auto"/>
              <w:rPr>
                <w:sz w:val="22"/>
                <w:szCs w:val="22"/>
              </w:rPr>
            </w:pPr>
            <w:r w:rsidRPr="008D6E2F">
              <w:rPr>
                <w:sz w:val="22"/>
                <w:szCs w:val="22"/>
              </w:rPr>
              <w:t>mol m</w:t>
            </w:r>
            <w:r w:rsidRPr="008D6E2F">
              <w:rPr>
                <w:sz w:val="22"/>
                <w:szCs w:val="22"/>
                <w:vertAlign w:val="superscript"/>
              </w:rPr>
              <w:t>-2</w:t>
            </w:r>
            <w:r w:rsidRPr="008D6E2F">
              <w:rPr>
                <w:sz w:val="22"/>
                <w:szCs w:val="22"/>
              </w:rPr>
              <w:t xml:space="preserve"> s</w:t>
            </w:r>
            <w:r w:rsidRPr="008D6E2F">
              <w:rPr>
                <w:sz w:val="22"/>
                <w:szCs w:val="22"/>
                <w:vertAlign w:val="superscript"/>
              </w:rPr>
              <w:t>-1</w:t>
            </w:r>
          </w:p>
        </w:tc>
        <w:tc>
          <w:tcPr>
            <w:tcW w:w="8730" w:type="dxa"/>
            <w:vAlign w:val="center"/>
          </w:tcPr>
          <w:p w14:paraId="122693D9" w14:textId="29A5189F" w:rsidR="00F073BB" w:rsidRPr="008D6E2F" w:rsidRDefault="00F073BB" w:rsidP="00A85036">
            <w:pPr>
              <w:spacing w:line="276" w:lineRule="auto"/>
              <w:rPr>
                <w:sz w:val="22"/>
                <w:szCs w:val="22"/>
              </w:rPr>
            </w:pPr>
            <w:r w:rsidRPr="008D6E2F">
              <w:rPr>
                <w:sz w:val="22"/>
                <w:szCs w:val="22"/>
              </w:rPr>
              <w:t>stomatal conductance</w:t>
            </w:r>
            <w:r w:rsidR="00817E03">
              <w:rPr>
                <w:sz w:val="22"/>
                <w:szCs w:val="22"/>
              </w:rPr>
              <w:t xml:space="preserve">, measured at 400 </w:t>
            </w:r>
            <w:r w:rsidR="00817E03">
              <w:rPr>
                <w:sz w:val="22"/>
                <w:szCs w:val="22"/>
                <w:lang w:val="el-GR"/>
              </w:rPr>
              <w:t>μ</w:t>
            </w:r>
            <w:r w:rsidR="00817E03">
              <w:rPr>
                <w:sz w:val="22"/>
                <w:szCs w:val="22"/>
              </w:rPr>
              <w:t>mol mol</w:t>
            </w:r>
            <w:r w:rsidR="00817E03">
              <w:rPr>
                <w:sz w:val="22"/>
                <w:szCs w:val="22"/>
                <w:vertAlign w:val="superscript"/>
              </w:rPr>
              <w:t>-1</w:t>
            </w:r>
            <w:r w:rsidR="00817E03">
              <w:rPr>
                <w:sz w:val="22"/>
                <w:szCs w:val="22"/>
              </w:rPr>
              <w:t xml:space="preserve"> CO</w:t>
            </w:r>
            <w:r w:rsidR="00817E03">
              <w:rPr>
                <w:sz w:val="22"/>
                <w:szCs w:val="22"/>
                <w:vertAlign w:val="subscript"/>
              </w:rPr>
              <w:t>2</w:t>
            </w:r>
          </w:p>
        </w:tc>
      </w:tr>
      <w:tr w:rsidR="00F073BB" w:rsidRPr="007D0701" w14:paraId="000DB1CA" w14:textId="77777777" w:rsidTr="00A85036">
        <w:tc>
          <w:tcPr>
            <w:tcW w:w="3100" w:type="dxa"/>
            <w:vAlign w:val="center"/>
          </w:tcPr>
          <w:p w14:paraId="19E29D26" w14:textId="77777777" w:rsidR="00F073BB" w:rsidRPr="008D6E2F" w:rsidRDefault="00F073BB" w:rsidP="00A85036">
            <w:pPr>
              <w:spacing w:line="276" w:lineRule="auto"/>
              <w:rPr>
                <w:sz w:val="22"/>
                <w:szCs w:val="22"/>
              </w:rPr>
            </w:pPr>
            <w:proofErr w:type="spellStart"/>
            <w:r w:rsidRPr="008D6E2F">
              <w:rPr>
                <w:i/>
                <w:iCs/>
                <w:color w:val="000000"/>
                <w:sz w:val="22"/>
                <w:szCs w:val="22"/>
              </w:rPr>
              <w:t>iWUE</w:t>
            </w:r>
            <w:proofErr w:type="spellEnd"/>
          </w:p>
        </w:tc>
        <w:tc>
          <w:tcPr>
            <w:tcW w:w="2174" w:type="dxa"/>
            <w:vAlign w:val="center"/>
          </w:tcPr>
          <w:p w14:paraId="25B374E0" w14:textId="77777777" w:rsidR="00F073BB" w:rsidRPr="008D6E2F" w:rsidRDefault="00F073BB" w:rsidP="00A85036">
            <w:pPr>
              <w:spacing w:line="276" w:lineRule="auto"/>
              <w:rPr>
                <w:sz w:val="22"/>
                <w:szCs w:val="22"/>
              </w:rPr>
            </w:pPr>
            <w:r w:rsidRPr="008D6E2F">
              <w:rPr>
                <w:color w:val="000000" w:themeColor="text1"/>
                <w:sz w:val="22"/>
                <w:szCs w:val="22"/>
                <w:lang w:val="el-GR"/>
              </w:rPr>
              <w:t>μ</w:t>
            </w:r>
            <w:r w:rsidRPr="008D6E2F">
              <w:rPr>
                <w:color w:val="000000" w:themeColor="text1"/>
                <w:sz w:val="22"/>
                <w:szCs w:val="22"/>
              </w:rPr>
              <w:t>mol CO</w:t>
            </w:r>
            <w:r w:rsidRPr="008D6E2F">
              <w:rPr>
                <w:color w:val="000000" w:themeColor="text1"/>
                <w:sz w:val="22"/>
                <w:szCs w:val="22"/>
                <w:vertAlign w:val="subscript"/>
              </w:rPr>
              <w:t>2</w:t>
            </w:r>
            <w:r w:rsidRPr="008D6E2F">
              <w:rPr>
                <w:color w:val="000000" w:themeColor="text1"/>
                <w:sz w:val="22"/>
                <w:szCs w:val="22"/>
              </w:rPr>
              <w:t xml:space="preserve"> mol</w:t>
            </w:r>
            <w:r w:rsidRPr="008D6E2F">
              <w:rPr>
                <w:color w:val="000000" w:themeColor="text1"/>
                <w:sz w:val="22"/>
                <w:szCs w:val="22"/>
                <w:vertAlign w:val="superscript"/>
              </w:rPr>
              <w:t>-1</w:t>
            </w:r>
            <w:r w:rsidRPr="008D6E2F">
              <w:rPr>
                <w:color w:val="000000" w:themeColor="text1"/>
                <w:sz w:val="22"/>
                <w:szCs w:val="22"/>
              </w:rPr>
              <w:t xml:space="preserve"> H</w:t>
            </w:r>
            <w:r w:rsidRPr="008D6E2F">
              <w:rPr>
                <w:color w:val="000000" w:themeColor="text1"/>
                <w:sz w:val="22"/>
                <w:szCs w:val="22"/>
                <w:vertAlign w:val="subscript"/>
              </w:rPr>
              <w:t>2</w:t>
            </w:r>
            <w:r w:rsidRPr="008D6E2F">
              <w:rPr>
                <w:color w:val="000000" w:themeColor="text1"/>
                <w:sz w:val="22"/>
                <w:szCs w:val="22"/>
              </w:rPr>
              <w:t>O</w:t>
            </w:r>
          </w:p>
        </w:tc>
        <w:tc>
          <w:tcPr>
            <w:tcW w:w="8730" w:type="dxa"/>
            <w:vAlign w:val="center"/>
          </w:tcPr>
          <w:p w14:paraId="70978672" w14:textId="63F2F3D8" w:rsidR="00F073BB" w:rsidRPr="008D6E2F" w:rsidRDefault="00F073BB" w:rsidP="00A85036">
            <w:pPr>
              <w:spacing w:line="276" w:lineRule="auto"/>
              <w:rPr>
                <w:sz w:val="22"/>
                <w:szCs w:val="22"/>
              </w:rPr>
            </w:pPr>
            <w:r w:rsidRPr="008D6E2F">
              <w:rPr>
                <w:sz w:val="22"/>
                <w:szCs w:val="22"/>
              </w:rPr>
              <w:t>intrinsic water-use efficiency</w:t>
            </w:r>
            <w:r w:rsidR="00817E03">
              <w:rPr>
                <w:sz w:val="22"/>
                <w:szCs w:val="22"/>
              </w:rPr>
              <w:t xml:space="preserve">, measured at 400 </w:t>
            </w:r>
            <w:r w:rsidR="00817E03">
              <w:rPr>
                <w:sz w:val="22"/>
                <w:szCs w:val="22"/>
                <w:lang w:val="el-GR"/>
              </w:rPr>
              <w:t>μ</w:t>
            </w:r>
            <w:r w:rsidR="00817E03">
              <w:rPr>
                <w:sz w:val="22"/>
                <w:szCs w:val="22"/>
              </w:rPr>
              <w:t>mol mol</w:t>
            </w:r>
            <w:r w:rsidR="00817E03">
              <w:rPr>
                <w:sz w:val="22"/>
                <w:szCs w:val="22"/>
                <w:vertAlign w:val="superscript"/>
              </w:rPr>
              <w:t>-1</w:t>
            </w:r>
            <w:r w:rsidR="00817E03">
              <w:rPr>
                <w:sz w:val="22"/>
                <w:szCs w:val="22"/>
              </w:rPr>
              <w:t xml:space="preserve"> CO</w:t>
            </w:r>
            <w:r w:rsidR="00817E03">
              <w:rPr>
                <w:sz w:val="22"/>
                <w:szCs w:val="22"/>
                <w:vertAlign w:val="subscript"/>
              </w:rPr>
              <w:t>2</w:t>
            </w:r>
          </w:p>
        </w:tc>
      </w:tr>
      <w:tr w:rsidR="00F073BB" w:rsidRPr="007D0701" w14:paraId="23D4D389" w14:textId="77777777" w:rsidTr="00A85036">
        <w:tc>
          <w:tcPr>
            <w:tcW w:w="3100" w:type="dxa"/>
            <w:vAlign w:val="center"/>
          </w:tcPr>
          <w:p w14:paraId="286A34ED" w14:textId="77777777" w:rsidR="00F073BB" w:rsidRPr="008D6E2F" w:rsidRDefault="00F073BB" w:rsidP="00A85036">
            <w:pPr>
              <w:spacing w:line="276" w:lineRule="auto"/>
              <w:rPr>
                <w:sz w:val="22"/>
                <w:szCs w:val="22"/>
              </w:rPr>
            </w:pPr>
            <w:r w:rsidRPr="008D6E2F">
              <w:rPr>
                <w:i/>
                <w:iCs/>
                <w:color w:val="000000"/>
                <w:sz w:val="22"/>
                <w:szCs w:val="22"/>
              </w:rPr>
              <w:t>J</w:t>
            </w:r>
            <w:r w:rsidRPr="008D6E2F">
              <w:rPr>
                <w:color w:val="000000"/>
                <w:sz w:val="22"/>
                <w:szCs w:val="22"/>
                <w:vertAlign w:val="subscript"/>
              </w:rPr>
              <w:t>max25</w:t>
            </w:r>
          </w:p>
        </w:tc>
        <w:tc>
          <w:tcPr>
            <w:tcW w:w="2174" w:type="dxa"/>
            <w:vAlign w:val="center"/>
          </w:tcPr>
          <w:p w14:paraId="0D7D37D3" w14:textId="77777777" w:rsidR="00F073BB" w:rsidRPr="008D6E2F" w:rsidRDefault="00F073BB" w:rsidP="00A85036">
            <w:pPr>
              <w:spacing w:line="276" w:lineRule="auto"/>
              <w:rPr>
                <w:sz w:val="22"/>
                <w:szCs w:val="22"/>
              </w:rPr>
            </w:pPr>
            <w:r w:rsidRPr="008D6E2F">
              <w:rPr>
                <w:sz w:val="22"/>
                <w:szCs w:val="22"/>
                <w:lang w:val="el-GR"/>
              </w:rPr>
              <w:t>μ</w:t>
            </w:r>
            <w:r w:rsidRPr="008D6E2F">
              <w:rPr>
                <w:sz w:val="22"/>
                <w:szCs w:val="22"/>
              </w:rPr>
              <w:t>mol m</w:t>
            </w:r>
            <w:r w:rsidRPr="008D6E2F">
              <w:rPr>
                <w:sz w:val="22"/>
                <w:szCs w:val="22"/>
                <w:vertAlign w:val="superscript"/>
              </w:rPr>
              <w:t>-2</w:t>
            </w:r>
            <w:r w:rsidRPr="008D6E2F">
              <w:rPr>
                <w:sz w:val="22"/>
                <w:szCs w:val="22"/>
              </w:rPr>
              <w:t xml:space="preserve"> s</w:t>
            </w:r>
            <w:r w:rsidRPr="008D6E2F">
              <w:rPr>
                <w:sz w:val="22"/>
                <w:szCs w:val="22"/>
                <w:vertAlign w:val="superscript"/>
              </w:rPr>
              <w:t>-1</w:t>
            </w:r>
          </w:p>
        </w:tc>
        <w:tc>
          <w:tcPr>
            <w:tcW w:w="8730" w:type="dxa"/>
            <w:vAlign w:val="center"/>
          </w:tcPr>
          <w:p w14:paraId="17D364F5" w14:textId="77777777" w:rsidR="00F073BB" w:rsidRPr="008D6E2F" w:rsidRDefault="00F073BB" w:rsidP="00A85036">
            <w:pPr>
              <w:spacing w:line="276" w:lineRule="auto"/>
              <w:rPr>
                <w:sz w:val="22"/>
                <w:szCs w:val="22"/>
              </w:rPr>
            </w:pPr>
            <w:r w:rsidRPr="008D6E2F">
              <w:rPr>
                <w:sz w:val="22"/>
                <w:szCs w:val="22"/>
              </w:rPr>
              <w:t>maximum RuBP regeneration rate, standardized to 25</w:t>
            </w:r>
            <w:r w:rsidRPr="008D6E2F">
              <w:rPr>
                <w:sz w:val="22"/>
                <w:szCs w:val="22"/>
              </w:rPr>
              <w:sym w:font="Symbol" w:char="F0B0"/>
            </w:r>
            <w:r w:rsidRPr="008D6E2F">
              <w:rPr>
                <w:sz w:val="22"/>
                <w:szCs w:val="22"/>
              </w:rPr>
              <w:t>C</w:t>
            </w:r>
          </w:p>
        </w:tc>
      </w:tr>
      <w:tr w:rsidR="00F073BB" w:rsidRPr="007D0701" w14:paraId="5513B4CD" w14:textId="77777777" w:rsidTr="00A85036">
        <w:tc>
          <w:tcPr>
            <w:tcW w:w="3100" w:type="dxa"/>
            <w:vAlign w:val="center"/>
          </w:tcPr>
          <w:p w14:paraId="36C40204" w14:textId="53F2CD48" w:rsidR="00F073BB" w:rsidRPr="008D6E2F" w:rsidRDefault="00F073BB" w:rsidP="00A85036">
            <w:pPr>
              <w:spacing w:line="276" w:lineRule="auto"/>
              <w:rPr>
                <w:sz w:val="22"/>
                <w:szCs w:val="22"/>
              </w:rPr>
            </w:pPr>
            <w:r w:rsidRPr="008D6E2F">
              <w:rPr>
                <w:i/>
                <w:iCs/>
                <w:color w:val="000000"/>
                <w:sz w:val="22"/>
                <w:szCs w:val="22"/>
              </w:rPr>
              <w:t>J</w:t>
            </w:r>
            <w:r w:rsidRPr="008D6E2F">
              <w:rPr>
                <w:color w:val="000000"/>
                <w:sz w:val="22"/>
                <w:szCs w:val="22"/>
                <w:vertAlign w:val="subscript"/>
              </w:rPr>
              <w:t>max25</w:t>
            </w:r>
            <w:r w:rsidRPr="008D6E2F">
              <w:rPr>
                <w:color w:val="000000"/>
                <w:sz w:val="22"/>
                <w:szCs w:val="22"/>
              </w:rPr>
              <w:t>:</w:t>
            </w:r>
            <w:r w:rsidRPr="008D6E2F">
              <w:rPr>
                <w:i/>
                <w:iCs/>
                <w:color w:val="000000"/>
                <w:sz w:val="22"/>
                <w:szCs w:val="22"/>
              </w:rPr>
              <w:t>V</w:t>
            </w:r>
            <w:r w:rsidRPr="008D6E2F">
              <w:rPr>
                <w:color w:val="000000"/>
                <w:sz w:val="22"/>
                <w:szCs w:val="22"/>
                <w:vertAlign w:val="subscript"/>
              </w:rPr>
              <w:t>cmax25</w:t>
            </w:r>
          </w:p>
        </w:tc>
        <w:tc>
          <w:tcPr>
            <w:tcW w:w="2174" w:type="dxa"/>
            <w:vAlign w:val="center"/>
          </w:tcPr>
          <w:p w14:paraId="188E25BA" w14:textId="77777777" w:rsidR="00F073BB" w:rsidRPr="008D6E2F" w:rsidRDefault="00F073BB" w:rsidP="00A85036">
            <w:pPr>
              <w:spacing w:line="276" w:lineRule="auto"/>
              <w:rPr>
                <w:sz w:val="22"/>
                <w:szCs w:val="22"/>
              </w:rPr>
            </w:pPr>
            <w:r w:rsidRPr="008D6E2F">
              <w:rPr>
                <w:sz w:val="22"/>
                <w:szCs w:val="22"/>
              </w:rPr>
              <w:t>unitless</w:t>
            </w:r>
          </w:p>
        </w:tc>
        <w:tc>
          <w:tcPr>
            <w:tcW w:w="8730" w:type="dxa"/>
            <w:vAlign w:val="center"/>
          </w:tcPr>
          <w:p w14:paraId="204A14FB" w14:textId="77777777" w:rsidR="00F073BB" w:rsidRPr="008D6E2F" w:rsidRDefault="00F073BB" w:rsidP="00A85036">
            <w:pPr>
              <w:spacing w:line="276" w:lineRule="auto"/>
              <w:rPr>
                <w:sz w:val="22"/>
                <w:szCs w:val="22"/>
              </w:rPr>
            </w:pPr>
            <w:r w:rsidRPr="008D6E2F">
              <w:rPr>
                <w:sz w:val="22"/>
                <w:szCs w:val="22"/>
              </w:rPr>
              <w:t>maximum RuBP regeneration rate: maximum Rubisco carboxylation rate, standardized to 25</w:t>
            </w:r>
            <w:r w:rsidRPr="008D6E2F">
              <w:rPr>
                <w:sz w:val="22"/>
                <w:szCs w:val="22"/>
              </w:rPr>
              <w:sym w:font="Symbol" w:char="F0B0"/>
            </w:r>
            <w:r w:rsidRPr="008D6E2F">
              <w:rPr>
                <w:sz w:val="22"/>
                <w:szCs w:val="22"/>
              </w:rPr>
              <w:t>C</w:t>
            </w:r>
          </w:p>
        </w:tc>
      </w:tr>
      <w:tr w:rsidR="00F073BB" w:rsidRPr="007D0701" w14:paraId="534F54B6" w14:textId="77777777" w:rsidTr="00A85036">
        <w:tc>
          <w:tcPr>
            <w:tcW w:w="3100" w:type="dxa"/>
            <w:vAlign w:val="center"/>
          </w:tcPr>
          <w:p w14:paraId="700C1195" w14:textId="77777777" w:rsidR="00F073BB" w:rsidRPr="008D6E2F" w:rsidRDefault="00F073BB" w:rsidP="00A85036">
            <w:pPr>
              <w:spacing w:line="276" w:lineRule="auto"/>
              <w:rPr>
                <w:sz w:val="22"/>
                <w:szCs w:val="22"/>
              </w:rPr>
            </w:pPr>
            <w:proofErr w:type="spellStart"/>
            <w:r w:rsidRPr="008D6E2F">
              <w:rPr>
                <w:i/>
                <w:iCs/>
                <w:color w:val="000000"/>
                <w:sz w:val="22"/>
                <w:szCs w:val="22"/>
              </w:rPr>
              <w:t>N</w:t>
            </w:r>
            <w:r w:rsidRPr="008D6E2F">
              <w:rPr>
                <w:color w:val="000000"/>
                <w:sz w:val="22"/>
                <w:szCs w:val="22"/>
                <w:vertAlign w:val="subscript"/>
              </w:rPr>
              <w:t>area</w:t>
            </w:r>
            <w:proofErr w:type="spellEnd"/>
          </w:p>
        </w:tc>
        <w:tc>
          <w:tcPr>
            <w:tcW w:w="2174" w:type="dxa"/>
            <w:vAlign w:val="center"/>
          </w:tcPr>
          <w:p w14:paraId="1A0B7DAA" w14:textId="77777777" w:rsidR="00F073BB" w:rsidRPr="008D6E2F" w:rsidRDefault="00F073BB" w:rsidP="00A85036">
            <w:pPr>
              <w:spacing w:line="276" w:lineRule="auto"/>
              <w:rPr>
                <w:sz w:val="22"/>
                <w:szCs w:val="22"/>
              </w:rPr>
            </w:pPr>
            <w:r w:rsidRPr="008D6E2F">
              <w:rPr>
                <w:sz w:val="22"/>
                <w:szCs w:val="22"/>
              </w:rPr>
              <w:t>g N m</w:t>
            </w:r>
            <w:r w:rsidRPr="008D6E2F">
              <w:rPr>
                <w:sz w:val="22"/>
                <w:szCs w:val="22"/>
                <w:vertAlign w:val="superscript"/>
              </w:rPr>
              <w:t>-2</w:t>
            </w:r>
          </w:p>
        </w:tc>
        <w:tc>
          <w:tcPr>
            <w:tcW w:w="8730" w:type="dxa"/>
            <w:vAlign w:val="center"/>
          </w:tcPr>
          <w:p w14:paraId="45E0920A" w14:textId="77777777" w:rsidR="00F073BB" w:rsidRPr="008D6E2F" w:rsidRDefault="00F073BB" w:rsidP="00A85036">
            <w:pPr>
              <w:spacing w:line="276" w:lineRule="auto"/>
              <w:rPr>
                <w:sz w:val="22"/>
                <w:szCs w:val="22"/>
              </w:rPr>
            </w:pPr>
            <w:r w:rsidRPr="008D6E2F">
              <w:rPr>
                <w:sz w:val="22"/>
                <w:szCs w:val="22"/>
              </w:rPr>
              <w:t>leaf nitrogen per leaf area</w:t>
            </w:r>
          </w:p>
        </w:tc>
      </w:tr>
      <w:tr w:rsidR="00F073BB" w:rsidRPr="007D0701" w14:paraId="7F0477CA" w14:textId="77777777" w:rsidTr="00A85036">
        <w:tc>
          <w:tcPr>
            <w:tcW w:w="3100" w:type="dxa"/>
            <w:vAlign w:val="center"/>
          </w:tcPr>
          <w:p w14:paraId="2571A41C" w14:textId="77777777" w:rsidR="00F073BB" w:rsidRPr="008D6E2F" w:rsidRDefault="00F073BB" w:rsidP="00A85036">
            <w:pPr>
              <w:spacing w:line="276" w:lineRule="auto"/>
              <w:rPr>
                <w:sz w:val="22"/>
                <w:szCs w:val="22"/>
              </w:rPr>
            </w:pPr>
            <w:proofErr w:type="spellStart"/>
            <w:r w:rsidRPr="008D6E2F">
              <w:rPr>
                <w:i/>
                <w:iCs/>
                <w:color w:val="000000"/>
                <w:sz w:val="22"/>
                <w:szCs w:val="22"/>
              </w:rPr>
              <w:t>N</w:t>
            </w:r>
            <w:r w:rsidRPr="008D6E2F">
              <w:rPr>
                <w:color w:val="000000"/>
                <w:sz w:val="22"/>
                <w:szCs w:val="22"/>
                <w:vertAlign w:val="subscript"/>
              </w:rPr>
              <w:t>area</w:t>
            </w:r>
            <w:r w:rsidRPr="008D6E2F">
              <w:rPr>
                <w:color w:val="000000"/>
                <w:sz w:val="22"/>
                <w:szCs w:val="22"/>
              </w:rPr>
              <w:t>:</w:t>
            </w:r>
            <w:r w:rsidRPr="008D6E2F">
              <w:rPr>
                <w:i/>
                <w:iCs/>
                <w:color w:val="000000"/>
                <w:sz w:val="22"/>
                <w:szCs w:val="22"/>
              </w:rPr>
              <w:t>g</w:t>
            </w:r>
            <w:r w:rsidRPr="008D6E2F">
              <w:rPr>
                <w:color w:val="000000"/>
                <w:sz w:val="22"/>
                <w:szCs w:val="22"/>
                <w:vertAlign w:val="subscript"/>
              </w:rPr>
              <w:t>s</w:t>
            </w:r>
            <w:proofErr w:type="spellEnd"/>
          </w:p>
        </w:tc>
        <w:tc>
          <w:tcPr>
            <w:tcW w:w="2174" w:type="dxa"/>
            <w:vAlign w:val="center"/>
          </w:tcPr>
          <w:p w14:paraId="13B17F6C" w14:textId="77777777" w:rsidR="00F073BB" w:rsidRPr="008D6E2F" w:rsidRDefault="00F073BB" w:rsidP="00A85036">
            <w:pPr>
              <w:spacing w:line="276" w:lineRule="auto"/>
              <w:rPr>
                <w:sz w:val="22"/>
                <w:szCs w:val="22"/>
              </w:rPr>
            </w:pPr>
            <w:r w:rsidRPr="008D6E2F">
              <w:rPr>
                <w:color w:val="000000" w:themeColor="text1"/>
                <w:sz w:val="22"/>
                <w:szCs w:val="22"/>
              </w:rPr>
              <w:t>g N s mol</w:t>
            </w:r>
            <w:r w:rsidRPr="008D6E2F">
              <w:rPr>
                <w:color w:val="000000" w:themeColor="text1"/>
                <w:sz w:val="22"/>
                <w:szCs w:val="22"/>
                <w:vertAlign w:val="superscript"/>
              </w:rPr>
              <w:t>-1</w:t>
            </w:r>
            <w:r w:rsidRPr="008D6E2F">
              <w:rPr>
                <w:color w:val="000000" w:themeColor="text1"/>
                <w:sz w:val="22"/>
                <w:szCs w:val="22"/>
              </w:rPr>
              <w:t xml:space="preserve"> H</w:t>
            </w:r>
            <w:r w:rsidRPr="008D6E2F">
              <w:rPr>
                <w:color w:val="000000" w:themeColor="text1"/>
                <w:sz w:val="22"/>
                <w:szCs w:val="22"/>
                <w:vertAlign w:val="subscript"/>
              </w:rPr>
              <w:t>2</w:t>
            </w:r>
            <w:r w:rsidRPr="008D6E2F">
              <w:rPr>
                <w:color w:val="000000" w:themeColor="text1"/>
                <w:sz w:val="22"/>
                <w:szCs w:val="22"/>
              </w:rPr>
              <w:t>O</w:t>
            </w:r>
          </w:p>
        </w:tc>
        <w:tc>
          <w:tcPr>
            <w:tcW w:w="8730" w:type="dxa"/>
            <w:vAlign w:val="center"/>
          </w:tcPr>
          <w:p w14:paraId="1B71FD05" w14:textId="657B2B66" w:rsidR="00F073BB" w:rsidRPr="008D6E2F" w:rsidRDefault="00F073BB" w:rsidP="00A85036">
            <w:pPr>
              <w:spacing w:line="276" w:lineRule="auto"/>
              <w:rPr>
                <w:sz w:val="22"/>
                <w:szCs w:val="22"/>
              </w:rPr>
            </w:pPr>
            <w:r w:rsidRPr="008D6E2F">
              <w:rPr>
                <w:sz w:val="22"/>
                <w:szCs w:val="22"/>
              </w:rPr>
              <w:t>leaf nitrogen per stomatal conductance</w:t>
            </w:r>
            <w:r w:rsidR="00817E03">
              <w:rPr>
                <w:sz w:val="22"/>
                <w:szCs w:val="22"/>
              </w:rPr>
              <w:t xml:space="preserve"> measured at 400 </w:t>
            </w:r>
            <w:r w:rsidR="00817E03">
              <w:rPr>
                <w:sz w:val="22"/>
                <w:szCs w:val="22"/>
                <w:lang w:val="el-GR"/>
              </w:rPr>
              <w:t>μ</w:t>
            </w:r>
            <w:r w:rsidR="00817E03">
              <w:rPr>
                <w:sz w:val="22"/>
                <w:szCs w:val="22"/>
              </w:rPr>
              <w:t>mol mol</w:t>
            </w:r>
            <w:r w:rsidR="00817E03">
              <w:rPr>
                <w:sz w:val="22"/>
                <w:szCs w:val="22"/>
                <w:vertAlign w:val="superscript"/>
              </w:rPr>
              <w:t>-1</w:t>
            </w:r>
            <w:r w:rsidR="00817E03">
              <w:rPr>
                <w:sz w:val="22"/>
                <w:szCs w:val="22"/>
              </w:rPr>
              <w:t xml:space="preserve"> CO</w:t>
            </w:r>
            <w:r w:rsidR="00817E03">
              <w:rPr>
                <w:sz w:val="22"/>
                <w:szCs w:val="22"/>
                <w:vertAlign w:val="subscript"/>
              </w:rPr>
              <w:t>2</w:t>
            </w:r>
          </w:p>
        </w:tc>
      </w:tr>
      <w:tr w:rsidR="00F073BB" w:rsidRPr="007D0701" w14:paraId="39C0FF3E" w14:textId="77777777" w:rsidTr="00A85036">
        <w:tc>
          <w:tcPr>
            <w:tcW w:w="3100" w:type="dxa"/>
            <w:vAlign w:val="center"/>
          </w:tcPr>
          <w:p w14:paraId="69746B74" w14:textId="77777777" w:rsidR="00F073BB" w:rsidRPr="00F073BB" w:rsidRDefault="00F073BB" w:rsidP="00A85036">
            <w:pPr>
              <w:spacing w:line="276" w:lineRule="auto"/>
              <w:rPr>
                <w:sz w:val="22"/>
                <w:szCs w:val="22"/>
                <w:vertAlign w:val="subscript"/>
              </w:rPr>
            </w:pPr>
            <w:proofErr w:type="spellStart"/>
            <w:r>
              <w:rPr>
                <w:i/>
                <w:iCs/>
                <w:color w:val="000000"/>
                <w:sz w:val="22"/>
                <w:szCs w:val="22"/>
              </w:rPr>
              <w:t>N</w:t>
            </w:r>
            <w:r>
              <w:rPr>
                <w:color w:val="000000"/>
                <w:sz w:val="22"/>
                <w:szCs w:val="22"/>
                <w:vertAlign w:val="subscript"/>
              </w:rPr>
              <w:t>cost</w:t>
            </w:r>
            <w:proofErr w:type="spellEnd"/>
          </w:p>
        </w:tc>
        <w:tc>
          <w:tcPr>
            <w:tcW w:w="2174" w:type="dxa"/>
            <w:vAlign w:val="center"/>
          </w:tcPr>
          <w:p w14:paraId="324B30B6" w14:textId="77777777" w:rsidR="00F073BB" w:rsidRPr="008D6E2F" w:rsidRDefault="00F073BB" w:rsidP="00A85036">
            <w:pPr>
              <w:spacing w:line="276" w:lineRule="auto"/>
              <w:rPr>
                <w:sz w:val="22"/>
                <w:szCs w:val="22"/>
              </w:rPr>
            </w:pPr>
            <w:r w:rsidRPr="008D6E2F">
              <w:rPr>
                <w:sz w:val="22"/>
                <w:szCs w:val="22"/>
              </w:rPr>
              <w:t>g C g</w:t>
            </w:r>
            <w:r w:rsidRPr="008D6E2F">
              <w:rPr>
                <w:sz w:val="22"/>
                <w:szCs w:val="22"/>
                <w:vertAlign w:val="superscript"/>
              </w:rPr>
              <w:t>-1</w:t>
            </w:r>
            <w:r w:rsidRPr="008D6E2F">
              <w:rPr>
                <w:sz w:val="22"/>
                <w:szCs w:val="22"/>
              </w:rPr>
              <w:t xml:space="preserve"> N</w:t>
            </w:r>
          </w:p>
        </w:tc>
        <w:tc>
          <w:tcPr>
            <w:tcW w:w="8730" w:type="dxa"/>
            <w:vAlign w:val="center"/>
          </w:tcPr>
          <w:p w14:paraId="09987B5B" w14:textId="77777777" w:rsidR="00F073BB" w:rsidRPr="008D6E2F" w:rsidRDefault="00F073BB" w:rsidP="00A85036">
            <w:pPr>
              <w:spacing w:line="276" w:lineRule="auto"/>
              <w:rPr>
                <w:sz w:val="22"/>
                <w:szCs w:val="22"/>
              </w:rPr>
            </w:pPr>
            <w:r w:rsidRPr="008D6E2F">
              <w:rPr>
                <w:sz w:val="22"/>
                <w:szCs w:val="22"/>
              </w:rPr>
              <w:t>structural carbon costs to acquire nitrogen</w:t>
            </w:r>
          </w:p>
        </w:tc>
      </w:tr>
      <w:tr w:rsidR="00F073BB" w:rsidRPr="007D0701" w14:paraId="10FD478E" w14:textId="77777777" w:rsidTr="00A85036">
        <w:tc>
          <w:tcPr>
            <w:tcW w:w="3100" w:type="dxa"/>
            <w:vAlign w:val="center"/>
          </w:tcPr>
          <w:p w14:paraId="3C0CB54E" w14:textId="77777777" w:rsidR="00F073BB" w:rsidRPr="008D6E2F" w:rsidRDefault="00F073BB" w:rsidP="00A85036">
            <w:pPr>
              <w:spacing w:line="276" w:lineRule="auto"/>
              <w:rPr>
                <w:sz w:val="22"/>
                <w:szCs w:val="22"/>
              </w:rPr>
            </w:pPr>
            <w:proofErr w:type="spellStart"/>
            <w:r w:rsidRPr="008D6E2F">
              <w:rPr>
                <w:i/>
                <w:iCs/>
                <w:color w:val="000000"/>
                <w:sz w:val="22"/>
                <w:szCs w:val="22"/>
              </w:rPr>
              <w:t>N</w:t>
            </w:r>
            <w:r w:rsidRPr="008D6E2F">
              <w:rPr>
                <w:color w:val="000000"/>
                <w:sz w:val="22"/>
                <w:szCs w:val="22"/>
                <w:vertAlign w:val="subscript"/>
              </w:rPr>
              <w:t>mass</w:t>
            </w:r>
            <w:proofErr w:type="spellEnd"/>
          </w:p>
        </w:tc>
        <w:tc>
          <w:tcPr>
            <w:tcW w:w="2174" w:type="dxa"/>
            <w:vAlign w:val="center"/>
          </w:tcPr>
          <w:p w14:paraId="4E944BA0" w14:textId="77777777" w:rsidR="00F073BB" w:rsidRPr="008D6E2F" w:rsidRDefault="00F073BB" w:rsidP="00A85036">
            <w:pPr>
              <w:spacing w:line="276" w:lineRule="auto"/>
              <w:rPr>
                <w:sz w:val="22"/>
                <w:szCs w:val="22"/>
              </w:rPr>
            </w:pPr>
            <w:r w:rsidRPr="008D6E2F">
              <w:rPr>
                <w:sz w:val="22"/>
                <w:szCs w:val="22"/>
              </w:rPr>
              <w:t>g N g</w:t>
            </w:r>
            <w:r w:rsidRPr="008D6E2F">
              <w:rPr>
                <w:sz w:val="22"/>
                <w:szCs w:val="22"/>
                <w:vertAlign w:val="superscript"/>
              </w:rPr>
              <w:t>-1</w:t>
            </w:r>
            <w:r w:rsidRPr="008D6E2F">
              <w:rPr>
                <w:sz w:val="22"/>
                <w:szCs w:val="22"/>
              </w:rPr>
              <w:t xml:space="preserve"> biomass</w:t>
            </w:r>
          </w:p>
        </w:tc>
        <w:tc>
          <w:tcPr>
            <w:tcW w:w="8730" w:type="dxa"/>
            <w:vAlign w:val="center"/>
          </w:tcPr>
          <w:p w14:paraId="2A260E3F" w14:textId="77777777" w:rsidR="00F073BB" w:rsidRPr="008D6E2F" w:rsidRDefault="00F073BB" w:rsidP="00A85036">
            <w:pPr>
              <w:spacing w:line="276" w:lineRule="auto"/>
              <w:rPr>
                <w:sz w:val="22"/>
                <w:szCs w:val="22"/>
              </w:rPr>
            </w:pPr>
            <w:r w:rsidRPr="008D6E2F">
              <w:rPr>
                <w:sz w:val="22"/>
                <w:szCs w:val="22"/>
              </w:rPr>
              <w:t>leaf nitrogen content</w:t>
            </w:r>
          </w:p>
        </w:tc>
      </w:tr>
      <w:tr w:rsidR="00F073BB" w:rsidRPr="007D0701" w14:paraId="22407092" w14:textId="77777777" w:rsidTr="00A85036">
        <w:tc>
          <w:tcPr>
            <w:tcW w:w="3100" w:type="dxa"/>
            <w:vAlign w:val="center"/>
          </w:tcPr>
          <w:p w14:paraId="5FAEBCB2" w14:textId="28C4C99F" w:rsidR="00F073BB" w:rsidRPr="008D6E2F" w:rsidRDefault="00F073BB" w:rsidP="00A85036">
            <w:pPr>
              <w:spacing w:line="276" w:lineRule="auto"/>
              <w:rPr>
                <w:color w:val="000000"/>
                <w:sz w:val="22"/>
                <w:szCs w:val="22"/>
              </w:rPr>
            </w:pPr>
            <w:r w:rsidRPr="008D6E2F">
              <w:rPr>
                <w:color w:val="000000"/>
                <w:sz w:val="22"/>
                <w:szCs w:val="22"/>
              </w:rPr>
              <w:t>Nodule biomass:</w:t>
            </w:r>
            <w:r w:rsidR="000E65D6">
              <w:rPr>
                <w:color w:val="000000"/>
                <w:sz w:val="22"/>
                <w:szCs w:val="22"/>
              </w:rPr>
              <w:t xml:space="preserve"> </w:t>
            </w:r>
            <w:r w:rsidRPr="008D6E2F">
              <w:rPr>
                <w:color w:val="000000"/>
                <w:sz w:val="22"/>
                <w:szCs w:val="22"/>
              </w:rPr>
              <w:t>root biomass</w:t>
            </w:r>
          </w:p>
        </w:tc>
        <w:tc>
          <w:tcPr>
            <w:tcW w:w="2174" w:type="dxa"/>
            <w:vAlign w:val="center"/>
          </w:tcPr>
          <w:p w14:paraId="4D89D5A6" w14:textId="77777777" w:rsidR="00F073BB" w:rsidRPr="008D6E2F" w:rsidRDefault="00F073BB" w:rsidP="00A85036">
            <w:pPr>
              <w:spacing w:line="276" w:lineRule="auto"/>
              <w:rPr>
                <w:sz w:val="22"/>
                <w:szCs w:val="22"/>
              </w:rPr>
            </w:pPr>
            <w:r w:rsidRPr="008D6E2F">
              <w:rPr>
                <w:sz w:val="22"/>
                <w:szCs w:val="22"/>
              </w:rPr>
              <w:t>unitless</w:t>
            </w:r>
          </w:p>
        </w:tc>
        <w:tc>
          <w:tcPr>
            <w:tcW w:w="8730" w:type="dxa"/>
            <w:vAlign w:val="center"/>
          </w:tcPr>
          <w:p w14:paraId="3BD62B1B" w14:textId="77777777" w:rsidR="00F073BB" w:rsidRPr="008D6E2F" w:rsidRDefault="00F073BB" w:rsidP="00A85036">
            <w:pPr>
              <w:spacing w:line="276" w:lineRule="auto"/>
              <w:rPr>
                <w:sz w:val="22"/>
                <w:szCs w:val="22"/>
              </w:rPr>
            </w:pPr>
            <w:r w:rsidRPr="008D6E2F">
              <w:rPr>
                <w:sz w:val="22"/>
                <w:szCs w:val="22"/>
              </w:rPr>
              <w:t>-</w:t>
            </w:r>
          </w:p>
        </w:tc>
      </w:tr>
      <w:tr w:rsidR="00F073BB" w:rsidRPr="007D0701" w14:paraId="13BDED55" w14:textId="77777777" w:rsidTr="00A85036">
        <w:tc>
          <w:tcPr>
            <w:tcW w:w="3100" w:type="dxa"/>
            <w:vAlign w:val="center"/>
          </w:tcPr>
          <w:p w14:paraId="1D2B48A3" w14:textId="77777777" w:rsidR="00F073BB" w:rsidRPr="00F073BB" w:rsidRDefault="00F073BB" w:rsidP="00A85036">
            <w:pPr>
              <w:spacing w:line="276" w:lineRule="auto"/>
              <w:rPr>
                <w:color w:val="000000"/>
                <w:sz w:val="22"/>
                <w:szCs w:val="22"/>
                <w:vertAlign w:val="subscript"/>
              </w:rPr>
            </w:pPr>
            <w:proofErr w:type="spellStart"/>
            <w:r>
              <w:rPr>
                <w:i/>
                <w:iCs/>
                <w:color w:val="000000"/>
                <w:sz w:val="22"/>
                <w:szCs w:val="22"/>
              </w:rPr>
              <w:t>N</w:t>
            </w:r>
            <w:r>
              <w:rPr>
                <w:color w:val="000000"/>
                <w:sz w:val="22"/>
                <w:szCs w:val="22"/>
                <w:vertAlign w:val="subscript"/>
              </w:rPr>
              <w:t>wp</w:t>
            </w:r>
            <w:proofErr w:type="spellEnd"/>
          </w:p>
        </w:tc>
        <w:tc>
          <w:tcPr>
            <w:tcW w:w="2174" w:type="dxa"/>
            <w:vAlign w:val="center"/>
          </w:tcPr>
          <w:p w14:paraId="208E6684" w14:textId="77777777" w:rsidR="00F073BB" w:rsidRPr="008D6E2F" w:rsidRDefault="00F073BB" w:rsidP="00A85036">
            <w:pPr>
              <w:spacing w:line="276" w:lineRule="auto"/>
              <w:rPr>
                <w:sz w:val="22"/>
                <w:szCs w:val="22"/>
              </w:rPr>
            </w:pPr>
            <w:r w:rsidRPr="008D6E2F">
              <w:rPr>
                <w:sz w:val="22"/>
                <w:szCs w:val="22"/>
              </w:rPr>
              <w:t>g N</w:t>
            </w:r>
          </w:p>
        </w:tc>
        <w:tc>
          <w:tcPr>
            <w:tcW w:w="8730" w:type="dxa"/>
            <w:vAlign w:val="center"/>
          </w:tcPr>
          <w:p w14:paraId="11FF8C81" w14:textId="73D36F17" w:rsidR="00F073BB" w:rsidRPr="008D6E2F" w:rsidRDefault="00F073BB" w:rsidP="00A85036">
            <w:pPr>
              <w:spacing w:line="276" w:lineRule="auto"/>
              <w:rPr>
                <w:sz w:val="22"/>
                <w:szCs w:val="22"/>
              </w:rPr>
            </w:pPr>
            <w:r>
              <w:rPr>
                <w:sz w:val="22"/>
                <w:szCs w:val="22"/>
              </w:rPr>
              <w:t>whole plant nitrogen biomass</w:t>
            </w:r>
            <w:r w:rsidR="00817E03">
              <w:rPr>
                <w:sz w:val="22"/>
                <w:szCs w:val="22"/>
              </w:rPr>
              <w:t xml:space="preserve"> (denominator of </w:t>
            </w:r>
            <w:proofErr w:type="spellStart"/>
            <w:r w:rsidR="00817E03">
              <w:rPr>
                <w:i/>
                <w:iCs/>
                <w:sz w:val="22"/>
                <w:szCs w:val="22"/>
              </w:rPr>
              <w:t>N</w:t>
            </w:r>
            <w:r w:rsidR="00817E03">
              <w:rPr>
                <w:sz w:val="22"/>
                <w:szCs w:val="22"/>
                <w:vertAlign w:val="subscript"/>
              </w:rPr>
              <w:t>cost</w:t>
            </w:r>
            <w:proofErr w:type="spellEnd"/>
            <w:r w:rsidR="00817E03">
              <w:rPr>
                <w:sz w:val="22"/>
                <w:szCs w:val="22"/>
              </w:rPr>
              <w:t>)</w:t>
            </w:r>
          </w:p>
        </w:tc>
      </w:tr>
      <w:tr w:rsidR="00F073BB" w:rsidRPr="007D0701" w14:paraId="1F028EE1" w14:textId="77777777" w:rsidTr="00A85036">
        <w:tc>
          <w:tcPr>
            <w:tcW w:w="3100" w:type="dxa"/>
            <w:vAlign w:val="center"/>
          </w:tcPr>
          <w:p w14:paraId="78469FC1" w14:textId="77777777" w:rsidR="00F073BB" w:rsidRPr="008D6E2F" w:rsidRDefault="00F073BB" w:rsidP="00A85036">
            <w:pPr>
              <w:spacing w:line="276" w:lineRule="auto"/>
              <w:rPr>
                <w:sz w:val="22"/>
                <w:szCs w:val="22"/>
              </w:rPr>
            </w:pPr>
            <w:r w:rsidRPr="008D6E2F">
              <w:rPr>
                <w:i/>
                <w:iCs/>
                <w:color w:val="000000"/>
                <w:sz w:val="22"/>
                <w:szCs w:val="22"/>
              </w:rPr>
              <w:t>PNUE</w:t>
            </w:r>
          </w:p>
        </w:tc>
        <w:tc>
          <w:tcPr>
            <w:tcW w:w="2174" w:type="dxa"/>
            <w:vAlign w:val="center"/>
          </w:tcPr>
          <w:p w14:paraId="486BB310" w14:textId="77777777" w:rsidR="00F073BB" w:rsidRPr="008D6E2F" w:rsidRDefault="00F073BB" w:rsidP="00A85036">
            <w:pPr>
              <w:spacing w:line="276" w:lineRule="auto"/>
              <w:rPr>
                <w:sz w:val="22"/>
                <w:szCs w:val="22"/>
              </w:rPr>
            </w:pPr>
            <w:r w:rsidRPr="008D6E2F">
              <w:rPr>
                <w:color w:val="000000" w:themeColor="text1"/>
                <w:sz w:val="22"/>
                <w:szCs w:val="22"/>
              </w:rPr>
              <w:t>µmol CO</w:t>
            </w:r>
            <w:r w:rsidRPr="008D6E2F">
              <w:rPr>
                <w:color w:val="000000" w:themeColor="text1"/>
                <w:sz w:val="22"/>
                <w:szCs w:val="22"/>
                <w:vertAlign w:val="subscript"/>
              </w:rPr>
              <w:t>2</w:t>
            </w:r>
            <w:r w:rsidRPr="008D6E2F">
              <w:rPr>
                <w:color w:val="000000" w:themeColor="text1"/>
                <w:sz w:val="22"/>
                <w:szCs w:val="22"/>
              </w:rPr>
              <w:t xml:space="preserve"> g</w:t>
            </w:r>
            <w:r w:rsidRPr="008D6E2F">
              <w:rPr>
                <w:color w:val="000000" w:themeColor="text1"/>
                <w:sz w:val="22"/>
                <w:szCs w:val="22"/>
                <w:vertAlign w:val="superscript"/>
              </w:rPr>
              <w:t>-1</w:t>
            </w:r>
            <w:r w:rsidRPr="008D6E2F">
              <w:rPr>
                <w:color w:val="000000" w:themeColor="text1"/>
                <w:sz w:val="22"/>
                <w:szCs w:val="22"/>
              </w:rPr>
              <w:t xml:space="preserve"> N s</w:t>
            </w:r>
            <w:r w:rsidRPr="008D6E2F">
              <w:rPr>
                <w:color w:val="000000" w:themeColor="text1"/>
                <w:sz w:val="22"/>
                <w:szCs w:val="22"/>
                <w:vertAlign w:val="superscript"/>
              </w:rPr>
              <w:t>-1</w:t>
            </w:r>
          </w:p>
        </w:tc>
        <w:tc>
          <w:tcPr>
            <w:tcW w:w="8730" w:type="dxa"/>
            <w:vAlign w:val="center"/>
          </w:tcPr>
          <w:p w14:paraId="66C141B4" w14:textId="47A990D0" w:rsidR="00F073BB" w:rsidRPr="008D6E2F" w:rsidRDefault="00F073BB" w:rsidP="00A85036">
            <w:pPr>
              <w:spacing w:line="276" w:lineRule="auto"/>
              <w:rPr>
                <w:sz w:val="22"/>
                <w:szCs w:val="22"/>
              </w:rPr>
            </w:pPr>
            <w:r w:rsidRPr="008D6E2F">
              <w:rPr>
                <w:sz w:val="22"/>
                <w:szCs w:val="22"/>
              </w:rPr>
              <w:t>photosynthetic nitrogen-use efficiency</w:t>
            </w:r>
            <w:r w:rsidR="00817E03">
              <w:rPr>
                <w:sz w:val="22"/>
                <w:szCs w:val="22"/>
              </w:rPr>
              <w:t xml:space="preserve">, measured at 400 </w:t>
            </w:r>
            <w:r w:rsidR="00817E03">
              <w:rPr>
                <w:sz w:val="22"/>
                <w:szCs w:val="22"/>
                <w:lang w:val="el-GR"/>
              </w:rPr>
              <w:t>μ</w:t>
            </w:r>
            <w:r w:rsidR="00817E03">
              <w:rPr>
                <w:sz w:val="22"/>
                <w:szCs w:val="22"/>
              </w:rPr>
              <w:t>mol mol</w:t>
            </w:r>
            <w:r w:rsidR="00817E03">
              <w:rPr>
                <w:sz w:val="22"/>
                <w:szCs w:val="22"/>
                <w:vertAlign w:val="superscript"/>
              </w:rPr>
              <w:t>-1</w:t>
            </w:r>
            <w:r w:rsidR="00817E03">
              <w:rPr>
                <w:sz w:val="22"/>
                <w:szCs w:val="22"/>
              </w:rPr>
              <w:t xml:space="preserve"> CO</w:t>
            </w:r>
            <w:r w:rsidR="00817E03">
              <w:rPr>
                <w:sz w:val="22"/>
                <w:szCs w:val="22"/>
                <w:vertAlign w:val="subscript"/>
              </w:rPr>
              <w:t>2</w:t>
            </w:r>
          </w:p>
        </w:tc>
      </w:tr>
      <w:tr w:rsidR="00F073BB" w:rsidRPr="007D0701" w14:paraId="3051C1C9" w14:textId="77777777" w:rsidTr="00A85036">
        <w:tc>
          <w:tcPr>
            <w:tcW w:w="3100" w:type="dxa"/>
            <w:vAlign w:val="center"/>
          </w:tcPr>
          <w:p w14:paraId="40300436" w14:textId="77777777" w:rsidR="00F073BB" w:rsidRPr="008D6E2F" w:rsidRDefault="00F073BB" w:rsidP="00A85036">
            <w:pPr>
              <w:spacing w:line="276" w:lineRule="auto"/>
              <w:rPr>
                <w:sz w:val="22"/>
                <w:szCs w:val="22"/>
              </w:rPr>
            </w:pPr>
            <w:r w:rsidRPr="008D6E2F">
              <w:rPr>
                <w:i/>
                <w:iCs/>
                <w:color w:val="000000"/>
                <w:sz w:val="22"/>
                <w:szCs w:val="22"/>
              </w:rPr>
              <w:t>R</w:t>
            </w:r>
            <w:r w:rsidRPr="008D6E2F">
              <w:rPr>
                <w:color w:val="000000"/>
                <w:sz w:val="22"/>
                <w:szCs w:val="22"/>
                <w:vertAlign w:val="subscript"/>
              </w:rPr>
              <w:t>d25</w:t>
            </w:r>
          </w:p>
        </w:tc>
        <w:tc>
          <w:tcPr>
            <w:tcW w:w="2174" w:type="dxa"/>
            <w:vAlign w:val="center"/>
          </w:tcPr>
          <w:p w14:paraId="0D1E677C" w14:textId="77777777" w:rsidR="00F073BB" w:rsidRPr="008D6E2F" w:rsidRDefault="00F073BB" w:rsidP="00A85036">
            <w:pPr>
              <w:spacing w:line="276" w:lineRule="auto"/>
              <w:rPr>
                <w:sz w:val="22"/>
                <w:szCs w:val="22"/>
              </w:rPr>
            </w:pPr>
            <w:r w:rsidRPr="008D6E2F">
              <w:rPr>
                <w:sz w:val="22"/>
                <w:szCs w:val="22"/>
                <w:lang w:val="el-GR"/>
              </w:rPr>
              <w:t>μ</w:t>
            </w:r>
            <w:r w:rsidRPr="008D6E2F">
              <w:rPr>
                <w:sz w:val="22"/>
                <w:szCs w:val="22"/>
              </w:rPr>
              <w:t xml:space="preserve">mol </w:t>
            </w:r>
            <w:r w:rsidRPr="008D6E2F">
              <w:rPr>
                <w:color w:val="000000" w:themeColor="text1"/>
                <w:sz w:val="22"/>
                <w:szCs w:val="22"/>
              </w:rPr>
              <w:t>CO</w:t>
            </w:r>
            <w:r w:rsidRPr="008D6E2F">
              <w:rPr>
                <w:color w:val="000000" w:themeColor="text1"/>
                <w:sz w:val="22"/>
                <w:szCs w:val="22"/>
                <w:vertAlign w:val="subscript"/>
              </w:rPr>
              <w:t>2</w:t>
            </w:r>
            <w:r w:rsidRPr="008D6E2F">
              <w:rPr>
                <w:color w:val="000000" w:themeColor="text1"/>
                <w:sz w:val="22"/>
                <w:szCs w:val="22"/>
              </w:rPr>
              <w:t xml:space="preserve"> </w:t>
            </w:r>
            <w:r w:rsidRPr="008D6E2F">
              <w:rPr>
                <w:sz w:val="22"/>
                <w:szCs w:val="22"/>
              </w:rPr>
              <w:t>m</w:t>
            </w:r>
            <w:r w:rsidRPr="008D6E2F">
              <w:rPr>
                <w:sz w:val="22"/>
                <w:szCs w:val="22"/>
                <w:vertAlign w:val="superscript"/>
              </w:rPr>
              <w:t>-2</w:t>
            </w:r>
            <w:r w:rsidRPr="008D6E2F">
              <w:rPr>
                <w:sz w:val="22"/>
                <w:szCs w:val="22"/>
              </w:rPr>
              <w:t xml:space="preserve"> s</w:t>
            </w:r>
            <w:r w:rsidRPr="008D6E2F">
              <w:rPr>
                <w:sz w:val="22"/>
                <w:szCs w:val="22"/>
                <w:vertAlign w:val="superscript"/>
              </w:rPr>
              <w:t>-1</w:t>
            </w:r>
          </w:p>
        </w:tc>
        <w:tc>
          <w:tcPr>
            <w:tcW w:w="8730" w:type="dxa"/>
            <w:vAlign w:val="center"/>
          </w:tcPr>
          <w:p w14:paraId="6274A7AF" w14:textId="5FA5F528" w:rsidR="00F073BB" w:rsidRPr="008D6E2F" w:rsidRDefault="00F073BB" w:rsidP="00A85036">
            <w:pPr>
              <w:spacing w:line="276" w:lineRule="auto"/>
              <w:rPr>
                <w:sz w:val="22"/>
                <w:szCs w:val="22"/>
              </w:rPr>
            </w:pPr>
            <w:r w:rsidRPr="008D6E2F">
              <w:rPr>
                <w:sz w:val="22"/>
                <w:szCs w:val="22"/>
              </w:rPr>
              <w:t>dark respiration,</w:t>
            </w:r>
            <w:r w:rsidR="00817E03">
              <w:rPr>
                <w:sz w:val="22"/>
                <w:szCs w:val="22"/>
              </w:rPr>
              <w:t xml:space="preserve"> measured at 400 </w:t>
            </w:r>
            <w:r w:rsidR="00817E03">
              <w:rPr>
                <w:sz w:val="22"/>
                <w:szCs w:val="22"/>
                <w:lang w:val="el-GR"/>
              </w:rPr>
              <w:t>μ</w:t>
            </w:r>
            <w:r w:rsidR="00817E03">
              <w:rPr>
                <w:sz w:val="22"/>
                <w:szCs w:val="22"/>
              </w:rPr>
              <w:t>mol mol</w:t>
            </w:r>
            <w:r w:rsidR="00817E03">
              <w:rPr>
                <w:sz w:val="22"/>
                <w:szCs w:val="22"/>
                <w:vertAlign w:val="superscript"/>
              </w:rPr>
              <w:t>-1</w:t>
            </w:r>
            <w:r w:rsidR="00817E03">
              <w:rPr>
                <w:sz w:val="22"/>
                <w:szCs w:val="22"/>
              </w:rPr>
              <w:t xml:space="preserve"> CO</w:t>
            </w:r>
            <w:r w:rsidR="00817E03">
              <w:rPr>
                <w:sz w:val="22"/>
                <w:szCs w:val="22"/>
                <w:vertAlign w:val="subscript"/>
              </w:rPr>
              <w:t>2</w:t>
            </w:r>
            <w:r w:rsidR="00817E03">
              <w:rPr>
                <w:sz w:val="22"/>
                <w:szCs w:val="22"/>
              </w:rPr>
              <w:t xml:space="preserve"> and s</w:t>
            </w:r>
            <w:r w:rsidRPr="008D6E2F">
              <w:rPr>
                <w:sz w:val="22"/>
                <w:szCs w:val="22"/>
              </w:rPr>
              <w:t>tandardized to 25</w:t>
            </w:r>
            <w:r w:rsidRPr="008D6E2F">
              <w:rPr>
                <w:sz w:val="22"/>
                <w:szCs w:val="22"/>
              </w:rPr>
              <w:sym w:font="Symbol" w:char="F0B0"/>
            </w:r>
            <w:r w:rsidRPr="008D6E2F">
              <w:rPr>
                <w:sz w:val="22"/>
                <w:szCs w:val="22"/>
              </w:rPr>
              <w:t>C</w:t>
            </w:r>
          </w:p>
        </w:tc>
      </w:tr>
      <w:tr w:rsidR="00F073BB" w:rsidRPr="007D0701" w14:paraId="1B4B59FE" w14:textId="77777777" w:rsidTr="00A85036">
        <w:tc>
          <w:tcPr>
            <w:tcW w:w="3100" w:type="dxa"/>
            <w:vAlign w:val="center"/>
          </w:tcPr>
          <w:p w14:paraId="30E4D7EE" w14:textId="77777777" w:rsidR="00F073BB" w:rsidRPr="008D6E2F" w:rsidRDefault="00F073BB" w:rsidP="00A85036">
            <w:pPr>
              <w:spacing w:line="276" w:lineRule="auto"/>
              <w:rPr>
                <w:color w:val="000000"/>
                <w:sz w:val="22"/>
                <w:szCs w:val="22"/>
              </w:rPr>
            </w:pPr>
            <w:r w:rsidRPr="008D6E2F">
              <w:rPr>
                <w:color w:val="000000"/>
                <w:sz w:val="22"/>
                <w:szCs w:val="22"/>
              </w:rPr>
              <w:t>Root biomass</w:t>
            </w:r>
          </w:p>
        </w:tc>
        <w:tc>
          <w:tcPr>
            <w:tcW w:w="2174" w:type="dxa"/>
            <w:vAlign w:val="center"/>
          </w:tcPr>
          <w:p w14:paraId="563C878C" w14:textId="77777777" w:rsidR="00F073BB" w:rsidRPr="008D6E2F" w:rsidRDefault="00F073BB" w:rsidP="00A85036">
            <w:pPr>
              <w:spacing w:line="276" w:lineRule="auto"/>
              <w:rPr>
                <w:sz w:val="22"/>
                <w:szCs w:val="22"/>
              </w:rPr>
            </w:pPr>
            <w:r w:rsidRPr="008D6E2F">
              <w:rPr>
                <w:sz w:val="22"/>
                <w:szCs w:val="22"/>
              </w:rPr>
              <w:t>g</w:t>
            </w:r>
          </w:p>
        </w:tc>
        <w:tc>
          <w:tcPr>
            <w:tcW w:w="8730" w:type="dxa"/>
            <w:vAlign w:val="center"/>
          </w:tcPr>
          <w:p w14:paraId="6B28E7A3" w14:textId="77777777" w:rsidR="00F073BB" w:rsidRPr="008D6E2F" w:rsidRDefault="00F073BB" w:rsidP="00A85036">
            <w:pPr>
              <w:spacing w:line="276" w:lineRule="auto"/>
              <w:rPr>
                <w:sz w:val="22"/>
                <w:szCs w:val="22"/>
              </w:rPr>
            </w:pPr>
            <w:r w:rsidRPr="008D6E2F">
              <w:rPr>
                <w:sz w:val="22"/>
                <w:szCs w:val="22"/>
              </w:rPr>
              <w:t>-</w:t>
            </w:r>
          </w:p>
        </w:tc>
      </w:tr>
      <w:tr w:rsidR="00F073BB" w:rsidRPr="007D0701" w14:paraId="0F7C35E1" w14:textId="77777777" w:rsidTr="00A85036">
        <w:tc>
          <w:tcPr>
            <w:tcW w:w="3100" w:type="dxa"/>
            <w:vAlign w:val="center"/>
          </w:tcPr>
          <w:p w14:paraId="34C82FD4" w14:textId="77777777" w:rsidR="00F073BB" w:rsidRPr="008D6E2F" w:rsidRDefault="00F073BB" w:rsidP="00A85036">
            <w:pPr>
              <w:spacing w:line="276" w:lineRule="auto"/>
              <w:rPr>
                <w:color w:val="000000"/>
                <w:sz w:val="22"/>
                <w:szCs w:val="22"/>
              </w:rPr>
            </w:pPr>
            <w:r w:rsidRPr="008D6E2F">
              <w:rPr>
                <w:color w:val="000000"/>
                <w:sz w:val="22"/>
                <w:szCs w:val="22"/>
              </w:rPr>
              <w:t>Root nodule biomass</w:t>
            </w:r>
          </w:p>
        </w:tc>
        <w:tc>
          <w:tcPr>
            <w:tcW w:w="2174" w:type="dxa"/>
            <w:vAlign w:val="center"/>
          </w:tcPr>
          <w:p w14:paraId="7EDFA796" w14:textId="77777777" w:rsidR="00F073BB" w:rsidRPr="008D6E2F" w:rsidRDefault="00F073BB" w:rsidP="00A85036">
            <w:pPr>
              <w:spacing w:line="276" w:lineRule="auto"/>
              <w:rPr>
                <w:sz w:val="22"/>
                <w:szCs w:val="22"/>
              </w:rPr>
            </w:pPr>
            <w:r w:rsidRPr="008D6E2F">
              <w:rPr>
                <w:sz w:val="22"/>
                <w:szCs w:val="22"/>
              </w:rPr>
              <w:t>g</w:t>
            </w:r>
          </w:p>
        </w:tc>
        <w:tc>
          <w:tcPr>
            <w:tcW w:w="8730" w:type="dxa"/>
            <w:vAlign w:val="center"/>
          </w:tcPr>
          <w:p w14:paraId="652D21F2" w14:textId="77777777" w:rsidR="00F073BB" w:rsidRPr="008D6E2F" w:rsidRDefault="00F073BB" w:rsidP="00A85036">
            <w:pPr>
              <w:spacing w:line="276" w:lineRule="auto"/>
              <w:rPr>
                <w:sz w:val="22"/>
                <w:szCs w:val="22"/>
              </w:rPr>
            </w:pPr>
            <w:r w:rsidRPr="008D6E2F">
              <w:rPr>
                <w:sz w:val="22"/>
                <w:szCs w:val="22"/>
              </w:rPr>
              <w:t>-</w:t>
            </w:r>
          </w:p>
        </w:tc>
      </w:tr>
      <w:tr w:rsidR="00F073BB" w:rsidRPr="007D0701" w14:paraId="637A58D7" w14:textId="77777777" w:rsidTr="00A85036">
        <w:tc>
          <w:tcPr>
            <w:tcW w:w="3100" w:type="dxa"/>
            <w:vAlign w:val="center"/>
          </w:tcPr>
          <w:p w14:paraId="2B2BC0F9" w14:textId="0BF8CF06" w:rsidR="00F073BB" w:rsidRPr="008D6E2F" w:rsidRDefault="00B877FE" w:rsidP="00A85036">
            <w:pPr>
              <w:spacing w:line="276" w:lineRule="auto"/>
              <w:rPr>
                <w:color w:val="000000"/>
                <w:sz w:val="22"/>
                <w:szCs w:val="22"/>
              </w:rPr>
            </w:pPr>
            <w:r>
              <w:rPr>
                <w:color w:val="000000"/>
                <w:sz w:val="22"/>
                <w:szCs w:val="22"/>
              </w:rPr>
              <w:t>SLA</w:t>
            </w:r>
          </w:p>
        </w:tc>
        <w:tc>
          <w:tcPr>
            <w:tcW w:w="2174" w:type="dxa"/>
            <w:vAlign w:val="center"/>
          </w:tcPr>
          <w:p w14:paraId="4896C7D4" w14:textId="77777777" w:rsidR="00F073BB" w:rsidRPr="008D6E2F" w:rsidRDefault="00F073BB" w:rsidP="00A85036">
            <w:pPr>
              <w:spacing w:line="276" w:lineRule="auto"/>
              <w:rPr>
                <w:sz w:val="22"/>
                <w:szCs w:val="22"/>
                <w:vertAlign w:val="superscript"/>
              </w:rPr>
            </w:pPr>
            <w:r w:rsidRPr="008D6E2F">
              <w:rPr>
                <w:sz w:val="22"/>
                <w:szCs w:val="22"/>
              </w:rPr>
              <w:t>cm</w:t>
            </w:r>
            <w:r w:rsidRPr="008D6E2F">
              <w:rPr>
                <w:sz w:val="22"/>
                <w:szCs w:val="22"/>
                <w:vertAlign w:val="superscript"/>
              </w:rPr>
              <w:t>2</w:t>
            </w:r>
            <w:r w:rsidRPr="008D6E2F">
              <w:rPr>
                <w:sz w:val="22"/>
                <w:szCs w:val="22"/>
              </w:rPr>
              <w:t xml:space="preserve"> g</w:t>
            </w:r>
            <w:r w:rsidRPr="008D6E2F">
              <w:rPr>
                <w:sz w:val="22"/>
                <w:szCs w:val="22"/>
                <w:vertAlign w:val="superscript"/>
              </w:rPr>
              <w:t>-1</w:t>
            </w:r>
          </w:p>
        </w:tc>
        <w:tc>
          <w:tcPr>
            <w:tcW w:w="8730" w:type="dxa"/>
            <w:vAlign w:val="center"/>
          </w:tcPr>
          <w:p w14:paraId="5B7CF2C5" w14:textId="0DDD9DAE" w:rsidR="00F073BB" w:rsidRPr="008D6E2F" w:rsidRDefault="00B877FE" w:rsidP="00A85036">
            <w:pPr>
              <w:spacing w:line="276" w:lineRule="auto"/>
              <w:rPr>
                <w:sz w:val="22"/>
                <w:szCs w:val="22"/>
              </w:rPr>
            </w:pPr>
            <w:r>
              <w:rPr>
                <w:sz w:val="22"/>
                <w:szCs w:val="22"/>
              </w:rPr>
              <w:t>specific leaf area</w:t>
            </w:r>
          </w:p>
        </w:tc>
      </w:tr>
      <w:tr w:rsidR="00F073BB" w:rsidRPr="007D0701" w14:paraId="0120629F" w14:textId="77777777" w:rsidTr="00A85036">
        <w:tc>
          <w:tcPr>
            <w:tcW w:w="3100" w:type="dxa"/>
            <w:vAlign w:val="center"/>
          </w:tcPr>
          <w:p w14:paraId="67AF11CF" w14:textId="77777777" w:rsidR="00F073BB" w:rsidRPr="008D6E2F" w:rsidRDefault="00F073BB" w:rsidP="00A85036">
            <w:pPr>
              <w:spacing w:line="276" w:lineRule="auto"/>
              <w:rPr>
                <w:color w:val="000000"/>
                <w:sz w:val="22"/>
                <w:szCs w:val="22"/>
              </w:rPr>
            </w:pPr>
            <w:r w:rsidRPr="008D6E2F">
              <w:rPr>
                <w:color w:val="000000"/>
                <w:sz w:val="22"/>
                <w:szCs w:val="22"/>
              </w:rPr>
              <w:t>Total leaf area</w:t>
            </w:r>
          </w:p>
        </w:tc>
        <w:tc>
          <w:tcPr>
            <w:tcW w:w="2174" w:type="dxa"/>
            <w:vAlign w:val="center"/>
          </w:tcPr>
          <w:p w14:paraId="424B2D02" w14:textId="77777777" w:rsidR="00F073BB" w:rsidRPr="008D6E2F" w:rsidRDefault="00F073BB" w:rsidP="00A85036">
            <w:pPr>
              <w:spacing w:line="276" w:lineRule="auto"/>
              <w:rPr>
                <w:sz w:val="22"/>
                <w:szCs w:val="22"/>
              </w:rPr>
            </w:pPr>
            <w:r w:rsidRPr="008D6E2F">
              <w:rPr>
                <w:sz w:val="22"/>
                <w:szCs w:val="22"/>
              </w:rPr>
              <w:t>cm</w:t>
            </w:r>
            <w:r w:rsidRPr="008D6E2F">
              <w:rPr>
                <w:sz w:val="22"/>
                <w:szCs w:val="22"/>
                <w:vertAlign w:val="superscript"/>
              </w:rPr>
              <w:t>2</w:t>
            </w:r>
          </w:p>
        </w:tc>
        <w:tc>
          <w:tcPr>
            <w:tcW w:w="8730" w:type="dxa"/>
            <w:vAlign w:val="center"/>
          </w:tcPr>
          <w:p w14:paraId="590A7466" w14:textId="77777777" w:rsidR="00F073BB" w:rsidRPr="008D6E2F" w:rsidRDefault="00F073BB" w:rsidP="00A85036">
            <w:pPr>
              <w:spacing w:line="276" w:lineRule="auto"/>
              <w:rPr>
                <w:sz w:val="22"/>
                <w:szCs w:val="22"/>
              </w:rPr>
            </w:pPr>
            <w:r w:rsidRPr="008D6E2F">
              <w:rPr>
                <w:sz w:val="22"/>
                <w:szCs w:val="22"/>
              </w:rPr>
              <w:t>-</w:t>
            </w:r>
          </w:p>
        </w:tc>
      </w:tr>
      <w:tr w:rsidR="00F073BB" w:rsidRPr="007D0701" w14:paraId="65836565" w14:textId="77777777" w:rsidTr="00A85036">
        <w:tc>
          <w:tcPr>
            <w:tcW w:w="3100" w:type="dxa"/>
            <w:vAlign w:val="center"/>
          </w:tcPr>
          <w:p w14:paraId="52742103" w14:textId="77777777" w:rsidR="00F073BB" w:rsidRPr="008D6E2F" w:rsidRDefault="00F073BB" w:rsidP="00A85036">
            <w:pPr>
              <w:spacing w:line="276" w:lineRule="auto"/>
              <w:rPr>
                <w:sz w:val="22"/>
                <w:szCs w:val="22"/>
              </w:rPr>
            </w:pPr>
            <w:proofErr w:type="spellStart"/>
            <w:r w:rsidRPr="008D6E2F">
              <w:rPr>
                <w:i/>
                <w:iCs/>
                <w:color w:val="000000"/>
                <w:sz w:val="22"/>
                <w:szCs w:val="22"/>
              </w:rPr>
              <w:t>V</w:t>
            </w:r>
            <w:r w:rsidRPr="008D6E2F">
              <w:rPr>
                <w:color w:val="000000"/>
                <w:sz w:val="22"/>
                <w:szCs w:val="22"/>
                <w:vertAlign w:val="subscript"/>
              </w:rPr>
              <w:t>cmax</w:t>
            </w:r>
            <w:r w:rsidRPr="008D6E2F">
              <w:rPr>
                <w:color w:val="000000"/>
                <w:sz w:val="22"/>
                <w:szCs w:val="22"/>
              </w:rPr>
              <w:t>:</w:t>
            </w:r>
            <w:r w:rsidRPr="008D6E2F">
              <w:rPr>
                <w:i/>
                <w:iCs/>
                <w:color w:val="000000"/>
                <w:sz w:val="22"/>
                <w:szCs w:val="22"/>
              </w:rPr>
              <w:t>g</w:t>
            </w:r>
            <w:r w:rsidRPr="008D6E2F">
              <w:rPr>
                <w:color w:val="000000"/>
                <w:sz w:val="22"/>
                <w:szCs w:val="22"/>
                <w:vertAlign w:val="subscript"/>
              </w:rPr>
              <w:t>s</w:t>
            </w:r>
            <w:proofErr w:type="spellEnd"/>
          </w:p>
        </w:tc>
        <w:tc>
          <w:tcPr>
            <w:tcW w:w="2174" w:type="dxa"/>
            <w:vAlign w:val="center"/>
          </w:tcPr>
          <w:p w14:paraId="4C235339" w14:textId="77777777" w:rsidR="00F073BB" w:rsidRPr="008D6E2F" w:rsidRDefault="00F073BB" w:rsidP="00A85036">
            <w:pPr>
              <w:spacing w:line="276" w:lineRule="auto"/>
              <w:rPr>
                <w:sz w:val="22"/>
                <w:szCs w:val="22"/>
              </w:rPr>
            </w:pPr>
            <w:r w:rsidRPr="008D6E2F">
              <w:rPr>
                <w:color w:val="000000" w:themeColor="text1"/>
                <w:sz w:val="22"/>
                <w:szCs w:val="22"/>
                <w:lang w:val="el-GR"/>
              </w:rPr>
              <w:t>μ</w:t>
            </w:r>
            <w:r w:rsidRPr="008D6E2F">
              <w:rPr>
                <w:color w:val="000000" w:themeColor="text1"/>
                <w:sz w:val="22"/>
                <w:szCs w:val="22"/>
              </w:rPr>
              <w:t>mol CO</w:t>
            </w:r>
            <w:r w:rsidRPr="008D6E2F">
              <w:rPr>
                <w:color w:val="000000" w:themeColor="text1"/>
                <w:sz w:val="22"/>
                <w:szCs w:val="22"/>
                <w:vertAlign w:val="subscript"/>
              </w:rPr>
              <w:t>2</w:t>
            </w:r>
            <w:r w:rsidRPr="008D6E2F">
              <w:rPr>
                <w:color w:val="000000" w:themeColor="text1"/>
                <w:sz w:val="22"/>
                <w:szCs w:val="22"/>
              </w:rPr>
              <w:t xml:space="preserve"> mol</w:t>
            </w:r>
            <w:r w:rsidRPr="008D6E2F">
              <w:rPr>
                <w:color w:val="000000" w:themeColor="text1"/>
                <w:sz w:val="22"/>
                <w:szCs w:val="22"/>
                <w:vertAlign w:val="superscript"/>
              </w:rPr>
              <w:t>-1</w:t>
            </w:r>
            <w:r w:rsidRPr="008D6E2F">
              <w:rPr>
                <w:color w:val="000000" w:themeColor="text1"/>
                <w:sz w:val="22"/>
                <w:szCs w:val="22"/>
              </w:rPr>
              <w:t xml:space="preserve"> H</w:t>
            </w:r>
            <w:r w:rsidRPr="008D6E2F">
              <w:rPr>
                <w:color w:val="000000" w:themeColor="text1"/>
                <w:sz w:val="22"/>
                <w:szCs w:val="22"/>
                <w:vertAlign w:val="subscript"/>
              </w:rPr>
              <w:t>2</w:t>
            </w:r>
            <w:r w:rsidRPr="008D6E2F">
              <w:rPr>
                <w:color w:val="000000" w:themeColor="text1"/>
                <w:sz w:val="22"/>
                <w:szCs w:val="22"/>
              </w:rPr>
              <w:t>O</w:t>
            </w:r>
          </w:p>
        </w:tc>
        <w:tc>
          <w:tcPr>
            <w:tcW w:w="8730" w:type="dxa"/>
            <w:vAlign w:val="center"/>
          </w:tcPr>
          <w:p w14:paraId="023C7C91" w14:textId="77777777" w:rsidR="00F073BB" w:rsidRPr="008D6E2F" w:rsidRDefault="00F073BB" w:rsidP="00A85036">
            <w:pPr>
              <w:spacing w:line="276" w:lineRule="auto"/>
              <w:rPr>
                <w:sz w:val="22"/>
                <w:szCs w:val="22"/>
              </w:rPr>
            </w:pPr>
            <w:r w:rsidRPr="008D6E2F">
              <w:rPr>
                <w:sz w:val="22"/>
                <w:szCs w:val="22"/>
              </w:rPr>
              <w:t>maximum Rubisco carboxylation rate per stomatal conductance</w:t>
            </w:r>
          </w:p>
        </w:tc>
      </w:tr>
      <w:tr w:rsidR="00F073BB" w:rsidRPr="007D0701" w14:paraId="799B8CA0" w14:textId="77777777" w:rsidTr="00A85036">
        <w:tc>
          <w:tcPr>
            <w:tcW w:w="3100" w:type="dxa"/>
            <w:vAlign w:val="center"/>
          </w:tcPr>
          <w:p w14:paraId="7CD5BFA9" w14:textId="77777777" w:rsidR="00F073BB" w:rsidRPr="008D6E2F" w:rsidRDefault="00F073BB" w:rsidP="00A85036">
            <w:pPr>
              <w:spacing w:line="276" w:lineRule="auto"/>
              <w:rPr>
                <w:sz w:val="22"/>
                <w:szCs w:val="22"/>
              </w:rPr>
            </w:pPr>
            <w:r w:rsidRPr="008D6E2F">
              <w:rPr>
                <w:i/>
                <w:iCs/>
                <w:color w:val="000000"/>
                <w:sz w:val="22"/>
                <w:szCs w:val="22"/>
              </w:rPr>
              <w:t>V</w:t>
            </w:r>
            <w:r w:rsidRPr="008D6E2F">
              <w:rPr>
                <w:color w:val="000000"/>
                <w:sz w:val="22"/>
                <w:szCs w:val="22"/>
                <w:vertAlign w:val="subscript"/>
              </w:rPr>
              <w:t>cmax25</w:t>
            </w:r>
          </w:p>
        </w:tc>
        <w:tc>
          <w:tcPr>
            <w:tcW w:w="2174" w:type="dxa"/>
            <w:vAlign w:val="center"/>
          </w:tcPr>
          <w:p w14:paraId="2F26C3C9" w14:textId="77777777" w:rsidR="00F073BB" w:rsidRPr="008D6E2F" w:rsidRDefault="00F073BB" w:rsidP="00A85036">
            <w:pPr>
              <w:spacing w:line="276" w:lineRule="auto"/>
              <w:rPr>
                <w:sz w:val="22"/>
                <w:szCs w:val="22"/>
              </w:rPr>
            </w:pPr>
            <w:r w:rsidRPr="008D6E2F">
              <w:rPr>
                <w:sz w:val="22"/>
                <w:szCs w:val="22"/>
                <w:lang w:val="el-GR"/>
              </w:rPr>
              <w:t>μ</w:t>
            </w:r>
            <w:r w:rsidRPr="008D6E2F">
              <w:rPr>
                <w:sz w:val="22"/>
                <w:szCs w:val="22"/>
              </w:rPr>
              <w:t>mol</w:t>
            </w:r>
            <w:r w:rsidRPr="008D6E2F">
              <w:rPr>
                <w:color w:val="000000" w:themeColor="text1"/>
                <w:sz w:val="22"/>
                <w:szCs w:val="22"/>
              </w:rPr>
              <w:t xml:space="preserve"> CO</w:t>
            </w:r>
            <w:r w:rsidRPr="008D6E2F">
              <w:rPr>
                <w:color w:val="000000" w:themeColor="text1"/>
                <w:sz w:val="22"/>
                <w:szCs w:val="22"/>
                <w:vertAlign w:val="subscript"/>
              </w:rPr>
              <w:t>2</w:t>
            </w:r>
            <w:r w:rsidRPr="008D6E2F">
              <w:rPr>
                <w:sz w:val="22"/>
                <w:szCs w:val="22"/>
              </w:rPr>
              <w:t xml:space="preserve"> m</w:t>
            </w:r>
            <w:r w:rsidRPr="008D6E2F">
              <w:rPr>
                <w:sz w:val="22"/>
                <w:szCs w:val="22"/>
                <w:vertAlign w:val="superscript"/>
              </w:rPr>
              <w:t>-2</w:t>
            </w:r>
            <w:r w:rsidRPr="008D6E2F">
              <w:rPr>
                <w:sz w:val="22"/>
                <w:szCs w:val="22"/>
              </w:rPr>
              <w:t xml:space="preserve"> s</w:t>
            </w:r>
            <w:r w:rsidRPr="008D6E2F">
              <w:rPr>
                <w:sz w:val="22"/>
                <w:szCs w:val="22"/>
                <w:vertAlign w:val="superscript"/>
              </w:rPr>
              <w:t>-1</w:t>
            </w:r>
          </w:p>
        </w:tc>
        <w:tc>
          <w:tcPr>
            <w:tcW w:w="8730" w:type="dxa"/>
            <w:vAlign w:val="center"/>
          </w:tcPr>
          <w:p w14:paraId="7D31C690" w14:textId="77777777" w:rsidR="00F073BB" w:rsidRPr="008D6E2F" w:rsidRDefault="00F073BB" w:rsidP="00A85036">
            <w:pPr>
              <w:spacing w:line="276" w:lineRule="auto"/>
              <w:rPr>
                <w:sz w:val="22"/>
                <w:szCs w:val="22"/>
              </w:rPr>
            </w:pPr>
            <w:r w:rsidRPr="008D6E2F">
              <w:rPr>
                <w:sz w:val="22"/>
                <w:szCs w:val="22"/>
              </w:rPr>
              <w:t>maximum Rubisco carboxylation rate, standardized to 25</w:t>
            </w:r>
            <w:r w:rsidRPr="008D6E2F">
              <w:rPr>
                <w:sz w:val="22"/>
                <w:szCs w:val="22"/>
              </w:rPr>
              <w:sym w:font="Symbol" w:char="F0B0"/>
            </w:r>
            <w:r w:rsidRPr="008D6E2F">
              <w:rPr>
                <w:sz w:val="22"/>
                <w:szCs w:val="22"/>
              </w:rPr>
              <w:t>C</w:t>
            </w:r>
          </w:p>
        </w:tc>
      </w:tr>
      <w:tr w:rsidR="00F073BB" w:rsidRPr="007D0701" w14:paraId="5FFD9593" w14:textId="77777777" w:rsidTr="00A85036">
        <w:tc>
          <w:tcPr>
            <w:tcW w:w="3100" w:type="dxa"/>
            <w:tcBorders>
              <w:bottom w:val="single" w:sz="4" w:space="0" w:color="auto"/>
            </w:tcBorders>
            <w:vAlign w:val="center"/>
          </w:tcPr>
          <w:p w14:paraId="5F6EE250" w14:textId="77777777" w:rsidR="00F073BB" w:rsidRPr="008D6E2F" w:rsidRDefault="00F073BB" w:rsidP="00A85036">
            <w:pPr>
              <w:spacing w:line="276" w:lineRule="auto"/>
              <w:rPr>
                <w:color w:val="000000"/>
                <w:sz w:val="22"/>
                <w:szCs w:val="22"/>
              </w:rPr>
            </w:pPr>
            <w:r w:rsidRPr="008D6E2F">
              <w:rPr>
                <w:color w:val="000000"/>
                <w:sz w:val="22"/>
                <w:szCs w:val="22"/>
              </w:rPr>
              <w:t>Whole plant biomass</w:t>
            </w:r>
          </w:p>
        </w:tc>
        <w:tc>
          <w:tcPr>
            <w:tcW w:w="2174" w:type="dxa"/>
            <w:tcBorders>
              <w:bottom w:val="single" w:sz="4" w:space="0" w:color="auto"/>
            </w:tcBorders>
            <w:vAlign w:val="center"/>
          </w:tcPr>
          <w:p w14:paraId="3BED1192" w14:textId="77777777" w:rsidR="00F073BB" w:rsidRPr="008D6E2F" w:rsidRDefault="00F073BB" w:rsidP="00A85036">
            <w:pPr>
              <w:spacing w:line="276" w:lineRule="auto"/>
              <w:rPr>
                <w:sz w:val="22"/>
                <w:szCs w:val="22"/>
              </w:rPr>
            </w:pPr>
            <w:r w:rsidRPr="008D6E2F">
              <w:rPr>
                <w:sz w:val="22"/>
                <w:szCs w:val="22"/>
              </w:rPr>
              <w:t>g</w:t>
            </w:r>
          </w:p>
        </w:tc>
        <w:tc>
          <w:tcPr>
            <w:tcW w:w="8730" w:type="dxa"/>
            <w:tcBorders>
              <w:bottom w:val="single" w:sz="4" w:space="0" w:color="auto"/>
            </w:tcBorders>
            <w:vAlign w:val="center"/>
          </w:tcPr>
          <w:p w14:paraId="10C7E735" w14:textId="77777777" w:rsidR="00F073BB" w:rsidRPr="008D6E2F" w:rsidRDefault="00F073BB" w:rsidP="00A85036">
            <w:pPr>
              <w:spacing w:line="276" w:lineRule="auto"/>
              <w:rPr>
                <w:sz w:val="22"/>
                <w:szCs w:val="22"/>
              </w:rPr>
            </w:pPr>
            <w:r w:rsidRPr="008D6E2F">
              <w:rPr>
                <w:sz w:val="22"/>
                <w:szCs w:val="22"/>
              </w:rPr>
              <w:t>-</w:t>
            </w:r>
          </w:p>
        </w:tc>
      </w:tr>
    </w:tbl>
    <w:p w14:paraId="7117B065" w14:textId="5C584499" w:rsidR="00412BAB" w:rsidRPr="00412BAB" w:rsidRDefault="00412BAB" w:rsidP="00A85036">
      <w:pPr>
        <w:spacing w:line="480" w:lineRule="auto"/>
        <w:sectPr w:rsidR="00412BAB" w:rsidRPr="00412BAB" w:rsidSect="004C3C71">
          <w:pgSz w:w="15840" w:h="12240" w:orient="landscape"/>
          <w:pgMar w:top="1440" w:right="1440" w:bottom="1440" w:left="1440" w:header="720" w:footer="720" w:gutter="0"/>
          <w:lnNumType w:countBy="1" w:restart="continuous"/>
          <w:cols w:space="720"/>
          <w:docGrid w:linePitch="360"/>
        </w:sectPr>
      </w:pPr>
    </w:p>
    <w:p w14:paraId="50CE6179" w14:textId="7E49F8E7" w:rsidR="00926F7B" w:rsidRDefault="00926F7B" w:rsidP="009D6E5B">
      <w:pPr>
        <w:spacing w:line="480" w:lineRule="auto"/>
      </w:pPr>
      <w:r>
        <w:rPr>
          <w:b/>
          <w:bCs/>
        </w:rPr>
        <w:lastRenderedPageBreak/>
        <w:t>Results</w:t>
      </w:r>
    </w:p>
    <w:p w14:paraId="2B64DC3A" w14:textId="77777777" w:rsidR="008B6B1D" w:rsidRDefault="008B6B1D" w:rsidP="008B6B1D">
      <w:pPr>
        <w:spacing w:line="480" w:lineRule="auto"/>
      </w:pPr>
      <w:r>
        <w:rPr>
          <w:i/>
          <w:iCs/>
        </w:rPr>
        <w:t>Structural carbon costs to acquire nitrogen</w:t>
      </w:r>
    </w:p>
    <w:p w14:paraId="576171AA" w14:textId="21AD432B" w:rsidR="008B6B1D" w:rsidRDefault="008B6B1D" w:rsidP="008B6B1D">
      <w:pPr>
        <w:spacing w:line="480" w:lineRule="auto"/>
        <w:ind w:firstLine="720"/>
      </w:pPr>
      <w:r>
        <w:t>S</w:t>
      </w:r>
      <w:r w:rsidRPr="00607987">
        <w:t>tructural carbon costs to acquire nitrogen</w:t>
      </w:r>
      <w:r>
        <w:t xml:space="preserve"> were driven by a strong interaction between nitrogen fertilization and inoculation (Table </w:t>
      </w:r>
      <w:r w:rsidR="00D14794">
        <w:t>1</w:t>
      </w:r>
      <w:r>
        <w:t xml:space="preserve">; Fig. </w:t>
      </w:r>
      <w:r w:rsidR="00D14794">
        <w:t>1</w:t>
      </w:r>
      <w:r>
        <w:t xml:space="preserve">A). This interaction indicated that inoculated individuals grown under low nitrogen fertilization had 63.4% lower </w:t>
      </w:r>
      <w:r w:rsidRPr="00607987">
        <w:t>structural carbon costs to acquire nitrogen</w:t>
      </w:r>
      <w:r>
        <w:t xml:space="preserve"> than non-inoculated individuals also grown under low nitrogen fertilization (Tukey: p&lt;0.001). There was no difference in </w:t>
      </w:r>
      <w:r w:rsidRPr="00607987">
        <w:t>structural carbon costs to acquire nitrogen</w:t>
      </w:r>
      <w:r>
        <w:t xml:space="preserve"> between inoculation treatments under high nitrogen fertilization (Tukey: p=0.597). Nitrogen fertilization also decreased </w:t>
      </w:r>
      <w:r w:rsidRPr="00607987">
        <w:t>structural carbon costs to acquire nitrogen</w:t>
      </w:r>
      <w:r>
        <w:t>, where individuals grown under high nitrogen fertilization</w:t>
      </w:r>
      <w:r w:rsidR="00AF02DC">
        <w:t xml:space="preserve"> </w:t>
      </w:r>
      <w:r>
        <w:t xml:space="preserve">had 54.1% lower </w:t>
      </w:r>
      <w:r w:rsidRPr="00607987">
        <w:t>structural carbon costs to acquire nitrogen</w:t>
      </w:r>
      <w:r>
        <w:t xml:space="preserve"> than those grown under low nitrogen fertilization (Tukey: p&lt;0.001). Inoculation decreased </w:t>
      </w:r>
      <w:r w:rsidRPr="00607987">
        <w:t>structural carbon costs to acquire nitrogen</w:t>
      </w:r>
      <w:r>
        <w:t xml:space="preserve">, where inoculated individuals had 91.5% lower </w:t>
      </w:r>
      <w:r w:rsidRPr="00607987">
        <w:t xml:space="preserve">structural carbon costs to acquire nitrogen than </w:t>
      </w:r>
      <w:r>
        <w:t>non-inoculated individuals (Tukey: p&lt;0.001).</w:t>
      </w:r>
    </w:p>
    <w:p w14:paraId="1040FEF2" w14:textId="6AFCE8ED" w:rsidR="00457CFE" w:rsidRDefault="008B6B1D" w:rsidP="00457CFE">
      <w:pPr>
        <w:spacing w:line="480" w:lineRule="auto"/>
        <w:ind w:firstLine="720"/>
      </w:pPr>
      <w:r>
        <w:t xml:space="preserve">Inoculation negatively affected </w:t>
      </w:r>
      <w:r w:rsidRPr="00607987">
        <w:t>belowground carbon biomass (</w:t>
      </w:r>
      <w:r>
        <w:t xml:space="preserve">Table </w:t>
      </w:r>
      <w:r w:rsidR="00D14794">
        <w:t>1</w:t>
      </w:r>
      <w:r>
        <w:t xml:space="preserve">; Fig. </w:t>
      </w:r>
      <w:r w:rsidR="00D14794">
        <w:t>1</w:t>
      </w:r>
      <w:r>
        <w:t xml:space="preserve">B). Specifically, inoculated </w:t>
      </w:r>
      <w:r w:rsidR="00AF02DC">
        <w:t xml:space="preserve">individuals </w:t>
      </w:r>
      <w:r>
        <w:t>had 29.9% less belowground carbon biomass than</w:t>
      </w:r>
      <w:r w:rsidR="000E65D6">
        <w:t xml:space="preserve"> those that were not inoculated</w:t>
      </w:r>
      <w:r>
        <w:t xml:space="preserve"> (Tukey: p=0.050). There was no effect of fertilization or any observable interaction between fertilization and inoculation on </w:t>
      </w:r>
      <w:r w:rsidRPr="00607987">
        <w:t>belowground carbon biomass</w:t>
      </w:r>
      <w:r>
        <w:t xml:space="preserve"> (Table </w:t>
      </w:r>
      <w:r w:rsidR="00D14794">
        <w:t>1</w:t>
      </w:r>
      <w:r>
        <w:t xml:space="preserve">). </w:t>
      </w:r>
    </w:p>
    <w:p w14:paraId="03BAFA79" w14:textId="109DCFE2" w:rsidR="008B6B1D" w:rsidRDefault="008B6B1D" w:rsidP="00457CFE">
      <w:pPr>
        <w:spacing w:line="480" w:lineRule="auto"/>
        <w:ind w:firstLine="720"/>
      </w:pPr>
      <w:r>
        <w:t xml:space="preserve">Whole plant nitrogen biomass was driven by a strong interaction between fertilization and inoculation (Table </w:t>
      </w:r>
      <w:r w:rsidR="00D14794">
        <w:t>1</w:t>
      </w:r>
      <w:r>
        <w:t xml:space="preserve">; Fig. </w:t>
      </w:r>
      <w:r w:rsidR="00D14794">
        <w:t>1</w:t>
      </w:r>
      <w:r>
        <w:t xml:space="preserve">C). This interaction indicated that inoculated individuals grown under low nitrogen fertilization had 72.4% higher whole plant nitrogen biomass than non-inoculated individuals also grown under low nitrogen fertilization (Tukey: p&lt;0.001), with no difference between inoculation treatments under high nitrogen fertilization (Tukey: p=0.873). </w:t>
      </w:r>
      <w:r>
        <w:lastRenderedPageBreak/>
        <w:t>Nitrogen fertilization also increased whole plant nitrogen biomass, where individuals grown under high nitrogen fertilization</w:t>
      </w:r>
      <w:r w:rsidR="00AF02DC">
        <w:t xml:space="preserve"> </w:t>
      </w:r>
      <w:r>
        <w:t>had 119.0% higher whole plant nitrogen biomass than those grown under low nitrogen fertilization (Tukey: p&lt;0.001). Inoculation increased whole plant nitrogen biomass, where inoculated individuals had 17.4% higher whole plant nitrogen biomass than</w:t>
      </w:r>
      <w:r w:rsidR="000E65D6">
        <w:t xml:space="preserve"> those that were not </w:t>
      </w:r>
      <w:r>
        <w:t>inoculated (Tukey: p&lt;0.001).</w:t>
      </w:r>
    </w:p>
    <w:p w14:paraId="3727A7F5" w14:textId="77777777" w:rsidR="008B6B1D" w:rsidRPr="00AF1559" w:rsidRDefault="008B6B1D" w:rsidP="008B6B1D">
      <w:pPr>
        <w:spacing w:line="480" w:lineRule="auto"/>
        <w:sectPr w:rsidR="008B6B1D" w:rsidRPr="00AF1559" w:rsidSect="00772287">
          <w:pgSz w:w="12240" w:h="15840"/>
          <w:pgMar w:top="1440" w:right="1440" w:bottom="1440" w:left="1440" w:header="720" w:footer="720" w:gutter="0"/>
          <w:lnNumType w:countBy="1" w:restart="continuous"/>
          <w:cols w:space="720"/>
          <w:docGrid w:linePitch="360"/>
        </w:sectPr>
      </w:pPr>
    </w:p>
    <w:p w14:paraId="0551DB44" w14:textId="423D72E9" w:rsidR="008B6B1D" w:rsidRDefault="008B6B1D" w:rsidP="00AF02DC">
      <w:pPr>
        <w:spacing w:line="480" w:lineRule="auto"/>
      </w:pPr>
      <w:r>
        <w:rPr>
          <w:b/>
          <w:bCs/>
        </w:rPr>
        <w:lastRenderedPageBreak/>
        <w:t xml:space="preserve">Table </w:t>
      </w:r>
      <w:r w:rsidR="00876B7A">
        <w:rPr>
          <w:b/>
          <w:bCs/>
        </w:rPr>
        <w:t>1</w:t>
      </w:r>
      <w:r>
        <w:t xml:space="preserve"> Analysis of variance results exploring effect of soil nitrogen fertilization, inoculation with </w:t>
      </w:r>
      <w:r>
        <w:rPr>
          <w:i/>
          <w:iCs/>
        </w:rPr>
        <w:t>B. japonicum</w:t>
      </w:r>
      <w:r>
        <w:t>, and interactions between soil nitrogen fertilization and inoculation on structural carbon costs to acquire nitrogen, whole plant growth, and root nodulation*</w:t>
      </w:r>
    </w:p>
    <w:tbl>
      <w:tblPr>
        <w:tblStyle w:val="TableGridLight"/>
        <w:tblW w:w="1255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80"/>
        <w:gridCol w:w="536"/>
        <w:gridCol w:w="996"/>
        <w:gridCol w:w="1012"/>
        <w:gridCol w:w="996"/>
        <w:gridCol w:w="1013"/>
        <w:gridCol w:w="996"/>
        <w:gridCol w:w="1013"/>
        <w:gridCol w:w="996"/>
        <w:gridCol w:w="1013"/>
        <w:gridCol w:w="996"/>
        <w:gridCol w:w="1012"/>
      </w:tblGrid>
      <w:tr w:rsidR="008B6B1D" w:rsidRPr="009515D2" w14:paraId="3395BFD7" w14:textId="77777777" w:rsidTr="00813CB3">
        <w:tc>
          <w:tcPr>
            <w:tcW w:w="2516" w:type="dxa"/>
            <w:gridSpan w:val="2"/>
            <w:tcBorders>
              <w:bottom w:val="single" w:sz="4" w:space="0" w:color="auto"/>
            </w:tcBorders>
          </w:tcPr>
          <w:p w14:paraId="30556A30" w14:textId="77777777" w:rsidR="008B6B1D" w:rsidRPr="009515D2" w:rsidRDefault="008B6B1D" w:rsidP="00813CB3">
            <w:pPr>
              <w:spacing w:line="276" w:lineRule="auto"/>
              <w:rPr>
                <w:b/>
                <w:bCs/>
                <w:sz w:val="22"/>
                <w:szCs w:val="22"/>
              </w:rPr>
            </w:pPr>
          </w:p>
        </w:tc>
        <w:tc>
          <w:tcPr>
            <w:tcW w:w="2008" w:type="dxa"/>
            <w:gridSpan w:val="2"/>
            <w:tcBorders>
              <w:bottom w:val="single" w:sz="4" w:space="0" w:color="auto"/>
            </w:tcBorders>
          </w:tcPr>
          <w:p w14:paraId="57D78CE7" w14:textId="77777777" w:rsidR="008B6B1D" w:rsidRPr="009515D2" w:rsidRDefault="008B6B1D" w:rsidP="00813CB3">
            <w:pPr>
              <w:spacing w:line="276" w:lineRule="auto"/>
              <w:jc w:val="right"/>
              <w:rPr>
                <w:b/>
                <w:bCs/>
                <w:sz w:val="22"/>
                <w:szCs w:val="22"/>
                <w:vertAlign w:val="subscript"/>
              </w:rPr>
            </w:pPr>
            <w:r w:rsidRPr="009515D2">
              <w:rPr>
                <w:b/>
                <w:bCs/>
                <w:sz w:val="22"/>
                <w:szCs w:val="22"/>
              </w:rPr>
              <w:t>Carbon cost to acquire nitrogen</w:t>
            </w:r>
          </w:p>
        </w:tc>
        <w:tc>
          <w:tcPr>
            <w:tcW w:w="2009" w:type="dxa"/>
            <w:gridSpan w:val="2"/>
            <w:tcBorders>
              <w:bottom w:val="single" w:sz="4" w:space="0" w:color="auto"/>
            </w:tcBorders>
          </w:tcPr>
          <w:p w14:paraId="03454F1E" w14:textId="77777777" w:rsidR="008B6B1D" w:rsidRPr="009515D2" w:rsidRDefault="008B6B1D" w:rsidP="00813CB3">
            <w:pPr>
              <w:spacing w:line="276" w:lineRule="auto"/>
              <w:jc w:val="right"/>
              <w:rPr>
                <w:b/>
                <w:bCs/>
                <w:sz w:val="22"/>
                <w:szCs w:val="22"/>
                <w:vertAlign w:val="subscript"/>
              </w:rPr>
            </w:pPr>
            <w:r w:rsidRPr="009515D2">
              <w:rPr>
                <w:b/>
                <w:bCs/>
                <w:sz w:val="22"/>
                <w:szCs w:val="22"/>
              </w:rPr>
              <w:t>Belowground carbon biomass</w:t>
            </w:r>
          </w:p>
        </w:tc>
        <w:tc>
          <w:tcPr>
            <w:tcW w:w="2009" w:type="dxa"/>
            <w:gridSpan w:val="2"/>
            <w:tcBorders>
              <w:bottom w:val="single" w:sz="4" w:space="0" w:color="auto"/>
            </w:tcBorders>
          </w:tcPr>
          <w:p w14:paraId="14F8D32B" w14:textId="77777777" w:rsidR="008B6B1D" w:rsidRPr="009515D2" w:rsidRDefault="008B6B1D" w:rsidP="00813CB3">
            <w:pPr>
              <w:spacing w:line="276" w:lineRule="auto"/>
              <w:jc w:val="right"/>
              <w:rPr>
                <w:b/>
                <w:bCs/>
                <w:sz w:val="22"/>
                <w:szCs w:val="22"/>
                <w:vertAlign w:val="subscript"/>
              </w:rPr>
            </w:pPr>
            <w:r w:rsidRPr="009515D2">
              <w:rPr>
                <w:b/>
                <w:bCs/>
                <w:sz w:val="22"/>
                <w:szCs w:val="22"/>
              </w:rPr>
              <w:t>Whole plant nitrogen biomass</w:t>
            </w:r>
          </w:p>
        </w:tc>
        <w:tc>
          <w:tcPr>
            <w:tcW w:w="2009" w:type="dxa"/>
            <w:gridSpan w:val="2"/>
            <w:tcBorders>
              <w:bottom w:val="single" w:sz="4" w:space="0" w:color="auto"/>
            </w:tcBorders>
          </w:tcPr>
          <w:p w14:paraId="28C9E4FA" w14:textId="77777777" w:rsidR="008B6B1D" w:rsidRPr="009515D2" w:rsidRDefault="008B6B1D" w:rsidP="00813CB3">
            <w:pPr>
              <w:spacing w:line="276" w:lineRule="auto"/>
              <w:jc w:val="right"/>
              <w:rPr>
                <w:b/>
                <w:bCs/>
                <w:sz w:val="22"/>
                <w:szCs w:val="22"/>
              </w:rPr>
            </w:pPr>
            <w:r w:rsidRPr="009515D2">
              <w:rPr>
                <w:b/>
                <w:bCs/>
                <w:sz w:val="22"/>
                <w:szCs w:val="22"/>
              </w:rPr>
              <w:t xml:space="preserve">Total </w:t>
            </w:r>
          </w:p>
          <w:p w14:paraId="646218D2" w14:textId="77777777" w:rsidR="008B6B1D" w:rsidRPr="009515D2" w:rsidRDefault="008B6B1D" w:rsidP="00813CB3">
            <w:pPr>
              <w:spacing w:line="276" w:lineRule="auto"/>
              <w:jc w:val="right"/>
              <w:rPr>
                <w:b/>
                <w:bCs/>
                <w:sz w:val="22"/>
                <w:szCs w:val="22"/>
              </w:rPr>
            </w:pPr>
            <w:r w:rsidRPr="009515D2">
              <w:rPr>
                <w:b/>
                <w:bCs/>
                <w:sz w:val="22"/>
                <w:szCs w:val="22"/>
              </w:rPr>
              <w:t>leaf area</w:t>
            </w:r>
          </w:p>
        </w:tc>
        <w:tc>
          <w:tcPr>
            <w:tcW w:w="2008" w:type="dxa"/>
            <w:gridSpan w:val="2"/>
            <w:tcBorders>
              <w:bottom w:val="single" w:sz="4" w:space="0" w:color="auto"/>
            </w:tcBorders>
          </w:tcPr>
          <w:p w14:paraId="225F0D81" w14:textId="77777777" w:rsidR="008B6B1D" w:rsidRPr="009515D2" w:rsidRDefault="008B6B1D" w:rsidP="00813CB3">
            <w:pPr>
              <w:spacing w:line="276" w:lineRule="auto"/>
              <w:jc w:val="right"/>
              <w:rPr>
                <w:b/>
                <w:bCs/>
                <w:sz w:val="22"/>
                <w:szCs w:val="22"/>
              </w:rPr>
            </w:pPr>
            <w:r w:rsidRPr="009515D2">
              <w:rPr>
                <w:b/>
                <w:bCs/>
                <w:sz w:val="22"/>
                <w:szCs w:val="22"/>
              </w:rPr>
              <w:t>Whole plant biomass</w:t>
            </w:r>
          </w:p>
        </w:tc>
      </w:tr>
      <w:tr w:rsidR="008B6B1D" w:rsidRPr="009515D2" w14:paraId="0C651064" w14:textId="77777777" w:rsidTr="00813CB3">
        <w:tc>
          <w:tcPr>
            <w:tcW w:w="1980" w:type="dxa"/>
            <w:tcBorders>
              <w:top w:val="single" w:sz="4" w:space="0" w:color="auto"/>
              <w:bottom w:val="single" w:sz="4" w:space="0" w:color="auto"/>
            </w:tcBorders>
          </w:tcPr>
          <w:p w14:paraId="12ED7ADE" w14:textId="77777777" w:rsidR="008B6B1D" w:rsidRPr="009515D2" w:rsidRDefault="008B6B1D" w:rsidP="00813CB3">
            <w:pPr>
              <w:spacing w:line="276" w:lineRule="auto"/>
              <w:rPr>
                <w:sz w:val="22"/>
                <w:szCs w:val="22"/>
              </w:rPr>
            </w:pPr>
          </w:p>
        </w:tc>
        <w:tc>
          <w:tcPr>
            <w:tcW w:w="536" w:type="dxa"/>
            <w:tcBorders>
              <w:top w:val="single" w:sz="4" w:space="0" w:color="auto"/>
              <w:bottom w:val="single" w:sz="4" w:space="0" w:color="auto"/>
            </w:tcBorders>
          </w:tcPr>
          <w:p w14:paraId="3B8F4F5F" w14:textId="77777777" w:rsidR="008B6B1D" w:rsidRPr="009515D2" w:rsidRDefault="008B6B1D" w:rsidP="00813CB3">
            <w:pPr>
              <w:spacing w:line="276" w:lineRule="auto"/>
              <w:jc w:val="right"/>
              <w:rPr>
                <w:sz w:val="22"/>
                <w:szCs w:val="22"/>
              </w:rPr>
            </w:pPr>
            <w:proofErr w:type="spellStart"/>
            <w:r w:rsidRPr="009515D2">
              <w:rPr>
                <w:sz w:val="22"/>
                <w:szCs w:val="22"/>
              </w:rPr>
              <w:t>df</w:t>
            </w:r>
            <w:proofErr w:type="spellEnd"/>
          </w:p>
        </w:tc>
        <w:tc>
          <w:tcPr>
            <w:tcW w:w="996" w:type="dxa"/>
            <w:tcBorders>
              <w:top w:val="single" w:sz="4" w:space="0" w:color="auto"/>
              <w:bottom w:val="single" w:sz="4" w:space="0" w:color="auto"/>
            </w:tcBorders>
          </w:tcPr>
          <w:p w14:paraId="03E4B63F" w14:textId="77777777" w:rsidR="008B6B1D" w:rsidRPr="009515D2" w:rsidRDefault="008B6B1D" w:rsidP="00813CB3">
            <w:pPr>
              <w:spacing w:line="276" w:lineRule="auto"/>
              <w:jc w:val="right"/>
              <w:rPr>
                <w:sz w:val="22"/>
                <w:szCs w:val="22"/>
              </w:rPr>
            </w:pPr>
            <w:r w:rsidRPr="009515D2">
              <w:rPr>
                <w:sz w:val="22"/>
                <w:szCs w:val="22"/>
                <w:lang w:val="el-GR"/>
              </w:rPr>
              <w:t>χ</w:t>
            </w:r>
            <w:r w:rsidRPr="009515D2">
              <w:rPr>
                <w:sz w:val="22"/>
                <w:szCs w:val="22"/>
                <w:vertAlign w:val="superscript"/>
              </w:rPr>
              <w:t>2</w:t>
            </w:r>
          </w:p>
        </w:tc>
        <w:tc>
          <w:tcPr>
            <w:tcW w:w="1012" w:type="dxa"/>
            <w:tcBorders>
              <w:top w:val="single" w:sz="4" w:space="0" w:color="auto"/>
              <w:bottom w:val="single" w:sz="4" w:space="0" w:color="auto"/>
            </w:tcBorders>
          </w:tcPr>
          <w:p w14:paraId="78305458" w14:textId="77777777" w:rsidR="008B6B1D" w:rsidRPr="009515D2" w:rsidRDefault="008B6B1D" w:rsidP="00813CB3">
            <w:pPr>
              <w:spacing w:line="276" w:lineRule="auto"/>
              <w:jc w:val="right"/>
              <w:rPr>
                <w:sz w:val="22"/>
                <w:szCs w:val="22"/>
              </w:rPr>
            </w:pPr>
            <w:r w:rsidRPr="009515D2">
              <w:rPr>
                <w:i/>
                <w:iCs/>
                <w:sz w:val="22"/>
                <w:szCs w:val="22"/>
              </w:rPr>
              <w:t>p</w:t>
            </w:r>
          </w:p>
        </w:tc>
        <w:tc>
          <w:tcPr>
            <w:tcW w:w="996" w:type="dxa"/>
            <w:tcBorders>
              <w:top w:val="single" w:sz="4" w:space="0" w:color="auto"/>
              <w:bottom w:val="single" w:sz="4" w:space="0" w:color="auto"/>
            </w:tcBorders>
          </w:tcPr>
          <w:p w14:paraId="71209C6B" w14:textId="77777777" w:rsidR="008B6B1D" w:rsidRPr="009515D2" w:rsidRDefault="008B6B1D" w:rsidP="00813CB3">
            <w:pPr>
              <w:spacing w:line="276" w:lineRule="auto"/>
              <w:jc w:val="right"/>
              <w:rPr>
                <w:sz w:val="22"/>
                <w:szCs w:val="22"/>
              </w:rPr>
            </w:pPr>
            <w:r w:rsidRPr="009515D2">
              <w:rPr>
                <w:sz w:val="22"/>
                <w:szCs w:val="22"/>
                <w:lang w:val="el-GR"/>
              </w:rPr>
              <w:t>χ</w:t>
            </w:r>
            <w:r w:rsidRPr="009515D2">
              <w:rPr>
                <w:sz w:val="22"/>
                <w:szCs w:val="22"/>
                <w:vertAlign w:val="superscript"/>
              </w:rPr>
              <w:t>2</w:t>
            </w:r>
          </w:p>
        </w:tc>
        <w:tc>
          <w:tcPr>
            <w:tcW w:w="1013" w:type="dxa"/>
            <w:tcBorders>
              <w:top w:val="single" w:sz="4" w:space="0" w:color="auto"/>
              <w:bottom w:val="single" w:sz="4" w:space="0" w:color="auto"/>
            </w:tcBorders>
          </w:tcPr>
          <w:p w14:paraId="0B1D96CE" w14:textId="77777777" w:rsidR="008B6B1D" w:rsidRPr="009515D2" w:rsidRDefault="008B6B1D" w:rsidP="00813CB3">
            <w:pPr>
              <w:spacing w:line="276" w:lineRule="auto"/>
              <w:jc w:val="right"/>
              <w:rPr>
                <w:sz w:val="22"/>
                <w:szCs w:val="22"/>
              </w:rPr>
            </w:pPr>
            <w:r w:rsidRPr="009515D2">
              <w:rPr>
                <w:i/>
                <w:iCs/>
                <w:sz w:val="22"/>
                <w:szCs w:val="22"/>
              </w:rPr>
              <w:t>p</w:t>
            </w:r>
          </w:p>
        </w:tc>
        <w:tc>
          <w:tcPr>
            <w:tcW w:w="996" w:type="dxa"/>
            <w:tcBorders>
              <w:top w:val="single" w:sz="4" w:space="0" w:color="auto"/>
              <w:bottom w:val="single" w:sz="4" w:space="0" w:color="auto"/>
            </w:tcBorders>
          </w:tcPr>
          <w:p w14:paraId="092F1FE7" w14:textId="77777777" w:rsidR="008B6B1D" w:rsidRPr="009515D2" w:rsidRDefault="008B6B1D" w:rsidP="00813CB3">
            <w:pPr>
              <w:spacing w:line="276" w:lineRule="auto"/>
              <w:jc w:val="right"/>
              <w:rPr>
                <w:sz w:val="22"/>
                <w:szCs w:val="22"/>
              </w:rPr>
            </w:pPr>
            <w:r w:rsidRPr="009515D2">
              <w:rPr>
                <w:sz w:val="22"/>
                <w:szCs w:val="22"/>
                <w:lang w:val="el-GR"/>
              </w:rPr>
              <w:t>χ</w:t>
            </w:r>
            <w:r w:rsidRPr="009515D2">
              <w:rPr>
                <w:sz w:val="22"/>
                <w:szCs w:val="22"/>
                <w:vertAlign w:val="superscript"/>
              </w:rPr>
              <w:t>2</w:t>
            </w:r>
          </w:p>
        </w:tc>
        <w:tc>
          <w:tcPr>
            <w:tcW w:w="1013" w:type="dxa"/>
            <w:tcBorders>
              <w:top w:val="single" w:sz="4" w:space="0" w:color="auto"/>
              <w:bottom w:val="single" w:sz="4" w:space="0" w:color="auto"/>
            </w:tcBorders>
          </w:tcPr>
          <w:p w14:paraId="6FE783D5" w14:textId="77777777" w:rsidR="008B6B1D" w:rsidRPr="009515D2" w:rsidRDefault="008B6B1D" w:rsidP="00813CB3">
            <w:pPr>
              <w:spacing w:line="276" w:lineRule="auto"/>
              <w:jc w:val="right"/>
              <w:rPr>
                <w:sz w:val="22"/>
                <w:szCs w:val="22"/>
              </w:rPr>
            </w:pPr>
            <w:r w:rsidRPr="009515D2">
              <w:rPr>
                <w:i/>
                <w:iCs/>
                <w:sz w:val="22"/>
                <w:szCs w:val="22"/>
              </w:rPr>
              <w:t>p</w:t>
            </w:r>
          </w:p>
        </w:tc>
        <w:tc>
          <w:tcPr>
            <w:tcW w:w="996" w:type="dxa"/>
            <w:tcBorders>
              <w:top w:val="single" w:sz="4" w:space="0" w:color="auto"/>
              <w:bottom w:val="single" w:sz="4" w:space="0" w:color="auto"/>
            </w:tcBorders>
          </w:tcPr>
          <w:p w14:paraId="1FB974F2" w14:textId="77777777" w:rsidR="008B6B1D" w:rsidRPr="009515D2" w:rsidRDefault="008B6B1D" w:rsidP="00813CB3">
            <w:pPr>
              <w:spacing w:line="276" w:lineRule="auto"/>
              <w:jc w:val="right"/>
              <w:rPr>
                <w:sz w:val="22"/>
                <w:szCs w:val="22"/>
              </w:rPr>
            </w:pPr>
            <w:r w:rsidRPr="009515D2">
              <w:rPr>
                <w:sz w:val="22"/>
                <w:szCs w:val="22"/>
                <w:lang w:val="el-GR"/>
              </w:rPr>
              <w:t>χ</w:t>
            </w:r>
            <w:r w:rsidRPr="009515D2">
              <w:rPr>
                <w:sz w:val="22"/>
                <w:szCs w:val="22"/>
                <w:vertAlign w:val="superscript"/>
              </w:rPr>
              <w:t>2</w:t>
            </w:r>
          </w:p>
        </w:tc>
        <w:tc>
          <w:tcPr>
            <w:tcW w:w="1013" w:type="dxa"/>
            <w:tcBorders>
              <w:top w:val="single" w:sz="4" w:space="0" w:color="auto"/>
              <w:bottom w:val="single" w:sz="4" w:space="0" w:color="auto"/>
            </w:tcBorders>
          </w:tcPr>
          <w:p w14:paraId="28C8376A" w14:textId="77777777" w:rsidR="008B6B1D" w:rsidRPr="009515D2" w:rsidRDefault="008B6B1D" w:rsidP="00813CB3">
            <w:pPr>
              <w:spacing w:line="276" w:lineRule="auto"/>
              <w:jc w:val="right"/>
              <w:rPr>
                <w:sz w:val="22"/>
                <w:szCs w:val="22"/>
              </w:rPr>
            </w:pPr>
            <w:r w:rsidRPr="009515D2">
              <w:rPr>
                <w:i/>
                <w:iCs/>
                <w:sz w:val="22"/>
                <w:szCs w:val="22"/>
              </w:rPr>
              <w:t>p</w:t>
            </w:r>
          </w:p>
        </w:tc>
        <w:tc>
          <w:tcPr>
            <w:tcW w:w="996" w:type="dxa"/>
            <w:tcBorders>
              <w:top w:val="single" w:sz="4" w:space="0" w:color="auto"/>
              <w:bottom w:val="single" w:sz="4" w:space="0" w:color="auto"/>
            </w:tcBorders>
          </w:tcPr>
          <w:p w14:paraId="2402ACA2" w14:textId="77777777" w:rsidR="008B6B1D" w:rsidRPr="009515D2" w:rsidRDefault="008B6B1D" w:rsidP="00813CB3">
            <w:pPr>
              <w:spacing w:line="276" w:lineRule="auto"/>
              <w:jc w:val="right"/>
              <w:rPr>
                <w:i/>
                <w:iCs/>
                <w:sz w:val="22"/>
                <w:szCs w:val="22"/>
              </w:rPr>
            </w:pPr>
            <w:r w:rsidRPr="009515D2">
              <w:rPr>
                <w:sz w:val="22"/>
                <w:szCs w:val="22"/>
                <w:lang w:val="el-GR"/>
              </w:rPr>
              <w:t>χ</w:t>
            </w:r>
            <w:r w:rsidRPr="009515D2">
              <w:rPr>
                <w:sz w:val="22"/>
                <w:szCs w:val="22"/>
                <w:vertAlign w:val="superscript"/>
              </w:rPr>
              <w:t>2</w:t>
            </w:r>
          </w:p>
        </w:tc>
        <w:tc>
          <w:tcPr>
            <w:tcW w:w="1012" w:type="dxa"/>
            <w:tcBorders>
              <w:top w:val="single" w:sz="4" w:space="0" w:color="auto"/>
              <w:bottom w:val="single" w:sz="4" w:space="0" w:color="auto"/>
            </w:tcBorders>
          </w:tcPr>
          <w:p w14:paraId="15A59580" w14:textId="77777777" w:rsidR="008B6B1D" w:rsidRPr="009515D2" w:rsidRDefault="008B6B1D" w:rsidP="00813CB3">
            <w:pPr>
              <w:spacing w:line="276" w:lineRule="auto"/>
              <w:jc w:val="right"/>
              <w:rPr>
                <w:i/>
                <w:iCs/>
                <w:sz w:val="22"/>
                <w:szCs w:val="22"/>
              </w:rPr>
            </w:pPr>
            <w:r w:rsidRPr="009515D2">
              <w:rPr>
                <w:i/>
                <w:iCs/>
                <w:sz w:val="22"/>
                <w:szCs w:val="22"/>
              </w:rPr>
              <w:t>p</w:t>
            </w:r>
          </w:p>
        </w:tc>
      </w:tr>
      <w:tr w:rsidR="008B6B1D" w:rsidRPr="009515D2" w14:paraId="7AD3FFD6" w14:textId="77777777" w:rsidTr="00813CB3">
        <w:tc>
          <w:tcPr>
            <w:tcW w:w="1980" w:type="dxa"/>
            <w:tcBorders>
              <w:top w:val="single" w:sz="4" w:space="0" w:color="auto"/>
            </w:tcBorders>
          </w:tcPr>
          <w:p w14:paraId="1C328B58" w14:textId="77777777" w:rsidR="008B6B1D" w:rsidRPr="009515D2" w:rsidRDefault="008B6B1D" w:rsidP="00813CB3">
            <w:pPr>
              <w:spacing w:line="276" w:lineRule="auto"/>
              <w:jc w:val="right"/>
              <w:rPr>
                <w:sz w:val="22"/>
                <w:szCs w:val="22"/>
              </w:rPr>
            </w:pPr>
            <w:r w:rsidRPr="009515D2">
              <w:rPr>
                <w:sz w:val="22"/>
                <w:szCs w:val="22"/>
              </w:rPr>
              <w:t>N fertilization (N)</w:t>
            </w:r>
          </w:p>
        </w:tc>
        <w:tc>
          <w:tcPr>
            <w:tcW w:w="536" w:type="dxa"/>
            <w:tcBorders>
              <w:top w:val="single" w:sz="4" w:space="0" w:color="auto"/>
            </w:tcBorders>
          </w:tcPr>
          <w:p w14:paraId="5A187F97" w14:textId="77777777" w:rsidR="008B6B1D" w:rsidRPr="009515D2" w:rsidRDefault="008B6B1D" w:rsidP="00813CB3">
            <w:pPr>
              <w:spacing w:line="276" w:lineRule="auto"/>
              <w:jc w:val="right"/>
              <w:rPr>
                <w:sz w:val="22"/>
                <w:szCs w:val="22"/>
              </w:rPr>
            </w:pPr>
            <w:r w:rsidRPr="009515D2">
              <w:rPr>
                <w:sz w:val="22"/>
                <w:szCs w:val="22"/>
              </w:rPr>
              <w:t>1</w:t>
            </w:r>
          </w:p>
        </w:tc>
        <w:tc>
          <w:tcPr>
            <w:tcW w:w="996" w:type="dxa"/>
            <w:tcBorders>
              <w:top w:val="single" w:sz="4" w:space="0" w:color="auto"/>
            </w:tcBorders>
          </w:tcPr>
          <w:p w14:paraId="78E3AEC6" w14:textId="77777777" w:rsidR="008B6B1D" w:rsidRPr="009515D2" w:rsidRDefault="008B6B1D" w:rsidP="00813CB3">
            <w:pPr>
              <w:spacing w:line="276" w:lineRule="auto"/>
              <w:jc w:val="right"/>
              <w:rPr>
                <w:sz w:val="22"/>
                <w:szCs w:val="22"/>
              </w:rPr>
            </w:pPr>
            <w:r w:rsidRPr="009515D2">
              <w:rPr>
                <w:sz w:val="22"/>
                <w:szCs w:val="22"/>
              </w:rPr>
              <w:t>23.34</w:t>
            </w:r>
          </w:p>
        </w:tc>
        <w:tc>
          <w:tcPr>
            <w:tcW w:w="1012" w:type="dxa"/>
            <w:tcBorders>
              <w:top w:val="single" w:sz="4" w:space="0" w:color="auto"/>
            </w:tcBorders>
          </w:tcPr>
          <w:p w14:paraId="51B4E9D9" w14:textId="77777777" w:rsidR="008B6B1D" w:rsidRPr="009515D2" w:rsidRDefault="008B6B1D" w:rsidP="00813CB3">
            <w:pPr>
              <w:spacing w:line="276" w:lineRule="auto"/>
              <w:jc w:val="right"/>
              <w:rPr>
                <w:b/>
                <w:bCs/>
                <w:sz w:val="22"/>
                <w:szCs w:val="22"/>
              </w:rPr>
            </w:pPr>
            <w:r w:rsidRPr="009515D2">
              <w:rPr>
                <w:b/>
                <w:bCs/>
                <w:sz w:val="22"/>
                <w:szCs w:val="22"/>
              </w:rPr>
              <w:t>&lt;0.001</w:t>
            </w:r>
          </w:p>
        </w:tc>
        <w:tc>
          <w:tcPr>
            <w:tcW w:w="996" w:type="dxa"/>
            <w:tcBorders>
              <w:top w:val="single" w:sz="4" w:space="0" w:color="auto"/>
            </w:tcBorders>
          </w:tcPr>
          <w:p w14:paraId="247C16DB" w14:textId="77777777" w:rsidR="008B6B1D" w:rsidRPr="009515D2" w:rsidRDefault="008B6B1D" w:rsidP="00813CB3">
            <w:pPr>
              <w:spacing w:line="276" w:lineRule="auto"/>
              <w:jc w:val="right"/>
              <w:rPr>
                <w:sz w:val="22"/>
                <w:szCs w:val="22"/>
              </w:rPr>
            </w:pPr>
            <w:r w:rsidRPr="009515D2">
              <w:rPr>
                <w:sz w:val="22"/>
                <w:szCs w:val="22"/>
              </w:rPr>
              <w:t>0.08</w:t>
            </w:r>
          </w:p>
        </w:tc>
        <w:tc>
          <w:tcPr>
            <w:tcW w:w="1013" w:type="dxa"/>
            <w:tcBorders>
              <w:top w:val="single" w:sz="4" w:space="0" w:color="auto"/>
            </w:tcBorders>
          </w:tcPr>
          <w:p w14:paraId="47858E0C" w14:textId="77777777" w:rsidR="008B6B1D" w:rsidRPr="009515D2" w:rsidRDefault="008B6B1D" w:rsidP="00813CB3">
            <w:pPr>
              <w:spacing w:line="276" w:lineRule="auto"/>
              <w:jc w:val="right"/>
              <w:rPr>
                <w:sz w:val="22"/>
                <w:szCs w:val="22"/>
              </w:rPr>
            </w:pPr>
            <w:r w:rsidRPr="009515D2">
              <w:rPr>
                <w:sz w:val="22"/>
                <w:szCs w:val="22"/>
              </w:rPr>
              <w:t>0.782</w:t>
            </w:r>
          </w:p>
        </w:tc>
        <w:tc>
          <w:tcPr>
            <w:tcW w:w="996" w:type="dxa"/>
            <w:tcBorders>
              <w:top w:val="single" w:sz="4" w:space="0" w:color="auto"/>
            </w:tcBorders>
          </w:tcPr>
          <w:p w14:paraId="69A74EEE" w14:textId="77777777" w:rsidR="008B6B1D" w:rsidRPr="009515D2" w:rsidRDefault="008B6B1D" w:rsidP="00813CB3">
            <w:pPr>
              <w:spacing w:line="276" w:lineRule="auto"/>
              <w:jc w:val="right"/>
              <w:rPr>
                <w:sz w:val="22"/>
                <w:szCs w:val="22"/>
              </w:rPr>
            </w:pPr>
            <w:r w:rsidRPr="009515D2">
              <w:rPr>
                <w:sz w:val="22"/>
                <w:szCs w:val="22"/>
              </w:rPr>
              <w:t>358.69</w:t>
            </w:r>
          </w:p>
        </w:tc>
        <w:tc>
          <w:tcPr>
            <w:tcW w:w="1013" w:type="dxa"/>
            <w:tcBorders>
              <w:top w:val="single" w:sz="4" w:space="0" w:color="auto"/>
            </w:tcBorders>
          </w:tcPr>
          <w:p w14:paraId="528BE1DE" w14:textId="77777777" w:rsidR="008B6B1D" w:rsidRPr="009515D2" w:rsidRDefault="008B6B1D" w:rsidP="00813CB3">
            <w:pPr>
              <w:spacing w:line="276" w:lineRule="auto"/>
              <w:jc w:val="right"/>
              <w:rPr>
                <w:b/>
                <w:bCs/>
                <w:sz w:val="22"/>
                <w:szCs w:val="22"/>
              </w:rPr>
            </w:pPr>
            <w:r w:rsidRPr="009515D2">
              <w:rPr>
                <w:b/>
                <w:bCs/>
                <w:sz w:val="22"/>
                <w:szCs w:val="22"/>
              </w:rPr>
              <w:t>&lt;0.001</w:t>
            </w:r>
          </w:p>
        </w:tc>
        <w:tc>
          <w:tcPr>
            <w:tcW w:w="996" w:type="dxa"/>
            <w:tcBorders>
              <w:top w:val="single" w:sz="4" w:space="0" w:color="auto"/>
            </w:tcBorders>
          </w:tcPr>
          <w:p w14:paraId="5B64E095" w14:textId="77777777" w:rsidR="008B6B1D" w:rsidRPr="009515D2" w:rsidRDefault="008B6B1D" w:rsidP="00813CB3">
            <w:pPr>
              <w:spacing w:line="276" w:lineRule="auto"/>
              <w:jc w:val="right"/>
              <w:rPr>
                <w:sz w:val="22"/>
                <w:szCs w:val="22"/>
              </w:rPr>
            </w:pPr>
            <w:r w:rsidRPr="009515D2">
              <w:rPr>
                <w:sz w:val="22"/>
                <w:szCs w:val="22"/>
              </w:rPr>
              <w:t>292.46</w:t>
            </w:r>
          </w:p>
        </w:tc>
        <w:tc>
          <w:tcPr>
            <w:tcW w:w="1013" w:type="dxa"/>
            <w:tcBorders>
              <w:top w:val="single" w:sz="4" w:space="0" w:color="auto"/>
            </w:tcBorders>
          </w:tcPr>
          <w:p w14:paraId="4808934A" w14:textId="77777777" w:rsidR="008B6B1D" w:rsidRPr="009515D2" w:rsidRDefault="008B6B1D" w:rsidP="00813CB3">
            <w:pPr>
              <w:spacing w:line="276" w:lineRule="auto"/>
              <w:jc w:val="right"/>
              <w:rPr>
                <w:b/>
                <w:bCs/>
                <w:sz w:val="22"/>
                <w:szCs w:val="22"/>
              </w:rPr>
            </w:pPr>
            <w:r w:rsidRPr="009515D2">
              <w:rPr>
                <w:b/>
                <w:bCs/>
                <w:sz w:val="22"/>
                <w:szCs w:val="22"/>
              </w:rPr>
              <w:t>&lt;0.001</w:t>
            </w:r>
          </w:p>
        </w:tc>
        <w:tc>
          <w:tcPr>
            <w:tcW w:w="996" w:type="dxa"/>
            <w:tcBorders>
              <w:top w:val="single" w:sz="4" w:space="0" w:color="auto"/>
            </w:tcBorders>
          </w:tcPr>
          <w:p w14:paraId="0C074B96" w14:textId="77777777" w:rsidR="008B6B1D" w:rsidRPr="009515D2" w:rsidRDefault="008B6B1D" w:rsidP="00813CB3">
            <w:pPr>
              <w:spacing w:line="276" w:lineRule="auto"/>
              <w:jc w:val="right"/>
              <w:rPr>
                <w:sz w:val="22"/>
                <w:szCs w:val="22"/>
              </w:rPr>
            </w:pPr>
            <w:r w:rsidRPr="009515D2">
              <w:rPr>
                <w:sz w:val="22"/>
                <w:szCs w:val="22"/>
              </w:rPr>
              <w:t>52.43</w:t>
            </w:r>
          </w:p>
        </w:tc>
        <w:tc>
          <w:tcPr>
            <w:tcW w:w="1012" w:type="dxa"/>
            <w:tcBorders>
              <w:top w:val="single" w:sz="4" w:space="0" w:color="auto"/>
            </w:tcBorders>
          </w:tcPr>
          <w:p w14:paraId="0EEB7AD5" w14:textId="77777777" w:rsidR="008B6B1D" w:rsidRPr="009515D2" w:rsidRDefault="008B6B1D" w:rsidP="00813CB3">
            <w:pPr>
              <w:spacing w:line="276" w:lineRule="auto"/>
              <w:jc w:val="right"/>
              <w:rPr>
                <w:b/>
                <w:bCs/>
                <w:sz w:val="22"/>
                <w:szCs w:val="22"/>
              </w:rPr>
            </w:pPr>
            <w:r w:rsidRPr="009515D2">
              <w:rPr>
                <w:b/>
                <w:bCs/>
                <w:sz w:val="22"/>
                <w:szCs w:val="22"/>
              </w:rPr>
              <w:t>&lt;0.001</w:t>
            </w:r>
          </w:p>
        </w:tc>
      </w:tr>
      <w:tr w:rsidR="008B6B1D" w:rsidRPr="009515D2" w14:paraId="6ECC16F7" w14:textId="77777777" w:rsidTr="00813CB3">
        <w:tc>
          <w:tcPr>
            <w:tcW w:w="1980" w:type="dxa"/>
          </w:tcPr>
          <w:p w14:paraId="320AB95E" w14:textId="77777777" w:rsidR="008B6B1D" w:rsidRPr="009515D2" w:rsidRDefault="008B6B1D" w:rsidP="00813CB3">
            <w:pPr>
              <w:spacing w:line="276" w:lineRule="auto"/>
              <w:jc w:val="right"/>
              <w:rPr>
                <w:sz w:val="22"/>
                <w:szCs w:val="22"/>
              </w:rPr>
            </w:pPr>
            <w:r w:rsidRPr="009515D2">
              <w:rPr>
                <w:sz w:val="22"/>
                <w:szCs w:val="22"/>
              </w:rPr>
              <w:t>Inoculation (I)</w:t>
            </w:r>
          </w:p>
        </w:tc>
        <w:tc>
          <w:tcPr>
            <w:tcW w:w="536" w:type="dxa"/>
          </w:tcPr>
          <w:p w14:paraId="6076121B" w14:textId="77777777" w:rsidR="008B6B1D" w:rsidRPr="009515D2" w:rsidRDefault="008B6B1D" w:rsidP="00813CB3">
            <w:pPr>
              <w:spacing w:line="276" w:lineRule="auto"/>
              <w:jc w:val="right"/>
              <w:rPr>
                <w:sz w:val="22"/>
                <w:szCs w:val="22"/>
              </w:rPr>
            </w:pPr>
            <w:r w:rsidRPr="009515D2">
              <w:rPr>
                <w:sz w:val="22"/>
                <w:szCs w:val="22"/>
              </w:rPr>
              <w:t>1</w:t>
            </w:r>
          </w:p>
        </w:tc>
        <w:tc>
          <w:tcPr>
            <w:tcW w:w="996" w:type="dxa"/>
          </w:tcPr>
          <w:p w14:paraId="2CA1702C" w14:textId="77777777" w:rsidR="008B6B1D" w:rsidRPr="009515D2" w:rsidRDefault="008B6B1D" w:rsidP="00813CB3">
            <w:pPr>
              <w:spacing w:line="276" w:lineRule="auto"/>
              <w:jc w:val="right"/>
              <w:rPr>
                <w:sz w:val="22"/>
                <w:szCs w:val="22"/>
              </w:rPr>
            </w:pPr>
            <w:r w:rsidRPr="009515D2">
              <w:rPr>
                <w:sz w:val="22"/>
                <w:szCs w:val="22"/>
              </w:rPr>
              <w:t>16.75</w:t>
            </w:r>
          </w:p>
        </w:tc>
        <w:tc>
          <w:tcPr>
            <w:tcW w:w="1012" w:type="dxa"/>
          </w:tcPr>
          <w:p w14:paraId="48592412" w14:textId="77777777" w:rsidR="008B6B1D" w:rsidRPr="009515D2" w:rsidRDefault="008B6B1D" w:rsidP="00813CB3">
            <w:pPr>
              <w:spacing w:line="276" w:lineRule="auto"/>
              <w:jc w:val="right"/>
              <w:rPr>
                <w:b/>
                <w:bCs/>
                <w:sz w:val="22"/>
                <w:szCs w:val="22"/>
              </w:rPr>
            </w:pPr>
            <w:r w:rsidRPr="009515D2">
              <w:rPr>
                <w:b/>
                <w:bCs/>
                <w:sz w:val="22"/>
                <w:szCs w:val="22"/>
              </w:rPr>
              <w:t>&lt;0.001</w:t>
            </w:r>
          </w:p>
        </w:tc>
        <w:tc>
          <w:tcPr>
            <w:tcW w:w="996" w:type="dxa"/>
          </w:tcPr>
          <w:p w14:paraId="1EC9A972" w14:textId="77777777" w:rsidR="008B6B1D" w:rsidRPr="009515D2" w:rsidRDefault="008B6B1D" w:rsidP="00813CB3">
            <w:pPr>
              <w:spacing w:line="276" w:lineRule="auto"/>
              <w:jc w:val="right"/>
              <w:rPr>
                <w:sz w:val="22"/>
                <w:szCs w:val="22"/>
              </w:rPr>
            </w:pPr>
            <w:r w:rsidRPr="009515D2">
              <w:rPr>
                <w:sz w:val="22"/>
                <w:szCs w:val="22"/>
              </w:rPr>
              <w:t>4.17</w:t>
            </w:r>
          </w:p>
        </w:tc>
        <w:tc>
          <w:tcPr>
            <w:tcW w:w="1013" w:type="dxa"/>
          </w:tcPr>
          <w:p w14:paraId="39764B43" w14:textId="77777777" w:rsidR="008B6B1D" w:rsidRPr="009515D2" w:rsidRDefault="008B6B1D" w:rsidP="00813CB3">
            <w:pPr>
              <w:spacing w:line="276" w:lineRule="auto"/>
              <w:jc w:val="right"/>
              <w:rPr>
                <w:b/>
                <w:bCs/>
                <w:sz w:val="22"/>
                <w:szCs w:val="22"/>
              </w:rPr>
            </w:pPr>
            <w:r w:rsidRPr="009515D2">
              <w:rPr>
                <w:b/>
                <w:bCs/>
                <w:sz w:val="22"/>
                <w:szCs w:val="22"/>
              </w:rPr>
              <w:t>0.041</w:t>
            </w:r>
          </w:p>
        </w:tc>
        <w:tc>
          <w:tcPr>
            <w:tcW w:w="996" w:type="dxa"/>
          </w:tcPr>
          <w:p w14:paraId="0A3222CF" w14:textId="77777777" w:rsidR="008B6B1D" w:rsidRPr="009515D2" w:rsidRDefault="008B6B1D" w:rsidP="00813CB3">
            <w:pPr>
              <w:spacing w:line="276" w:lineRule="auto"/>
              <w:jc w:val="right"/>
              <w:rPr>
                <w:sz w:val="22"/>
                <w:szCs w:val="22"/>
              </w:rPr>
            </w:pPr>
            <w:r w:rsidRPr="009515D2">
              <w:rPr>
                <w:sz w:val="22"/>
                <w:szCs w:val="22"/>
              </w:rPr>
              <w:t>24.11</w:t>
            </w:r>
          </w:p>
        </w:tc>
        <w:tc>
          <w:tcPr>
            <w:tcW w:w="1013" w:type="dxa"/>
          </w:tcPr>
          <w:p w14:paraId="406E0E08" w14:textId="77777777" w:rsidR="008B6B1D" w:rsidRPr="009515D2" w:rsidRDefault="008B6B1D" w:rsidP="00813CB3">
            <w:pPr>
              <w:spacing w:line="276" w:lineRule="auto"/>
              <w:jc w:val="right"/>
              <w:rPr>
                <w:b/>
                <w:bCs/>
                <w:sz w:val="22"/>
                <w:szCs w:val="22"/>
              </w:rPr>
            </w:pPr>
            <w:r w:rsidRPr="009515D2">
              <w:rPr>
                <w:b/>
                <w:bCs/>
                <w:sz w:val="22"/>
                <w:szCs w:val="22"/>
              </w:rPr>
              <w:t>&lt;0.001</w:t>
            </w:r>
          </w:p>
        </w:tc>
        <w:tc>
          <w:tcPr>
            <w:tcW w:w="996" w:type="dxa"/>
          </w:tcPr>
          <w:p w14:paraId="591D1089" w14:textId="77777777" w:rsidR="008B6B1D" w:rsidRPr="009515D2" w:rsidRDefault="008B6B1D" w:rsidP="00813CB3">
            <w:pPr>
              <w:spacing w:line="276" w:lineRule="auto"/>
              <w:jc w:val="right"/>
              <w:rPr>
                <w:sz w:val="22"/>
                <w:szCs w:val="22"/>
              </w:rPr>
            </w:pPr>
            <w:r w:rsidRPr="009515D2">
              <w:rPr>
                <w:sz w:val="22"/>
                <w:szCs w:val="22"/>
              </w:rPr>
              <w:t>35.09</w:t>
            </w:r>
          </w:p>
        </w:tc>
        <w:tc>
          <w:tcPr>
            <w:tcW w:w="1013" w:type="dxa"/>
          </w:tcPr>
          <w:p w14:paraId="4B104A7C" w14:textId="77777777" w:rsidR="008B6B1D" w:rsidRPr="009515D2" w:rsidRDefault="008B6B1D" w:rsidP="00813CB3">
            <w:pPr>
              <w:spacing w:line="276" w:lineRule="auto"/>
              <w:jc w:val="right"/>
              <w:rPr>
                <w:b/>
                <w:bCs/>
                <w:sz w:val="22"/>
                <w:szCs w:val="22"/>
              </w:rPr>
            </w:pPr>
            <w:r w:rsidRPr="009515D2">
              <w:rPr>
                <w:b/>
                <w:bCs/>
                <w:sz w:val="22"/>
                <w:szCs w:val="22"/>
              </w:rPr>
              <w:t>&lt;0.001</w:t>
            </w:r>
          </w:p>
        </w:tc>
        <w:tc>
          <w:tcPr>
            <w:tcW w:w="996" w:type="dxa"/>
          </w:tcPr>
          <w:p w14:paraId="4B065468" w14:textId="77777777" w:rsidR="008B6B1D" w:rsidRPr="009515D2" w:rsidRDefault="008B6B1D" w:rsidP="00813CB3">
            <w:pPr>
              <w:spacing w:line="276" w:lineRule="auto"/>
              <w:jc w:val="right"/>
              <w:rPr>
                <w:sz w:val="22"/>
                <w:szCs w:val="22"/>
              </w:rPr>
            </w:pPr>
            <w:r w:rsidRPr="009515D2">
              <w:rPr>
                <w:sz w:val="22"/>
                <w:szCs w:val="22"/>
              </w:rPr>
              <w:t>2.04</w:t>
            </w:r>
          </w:p>
        </w:tc>
        <w:tc>
          <w:tcPr>
            <w:tcW w:w="1012" w:type="dxa"/>
          </w:tcPr>
          <w:p w14:paraId="4CE1000F" w14:textId="77777777" w:rsidR="008B6B1D" w:rsidRPr="009515D2" w:rsidRDefault="008B6B1D" w:rsidP="00813CB3">
            <w:pPr>
              <w:spacing w:line="276" w:lineRule="auto"/>
              <w:jc w:val="right"/>
              <w:rPr>
                <w:sz w:val="22"/>
                <w:szCs w:val="22"/>
              </w:rPr>
            </w:pPr>
            <w:r w:rsidRPr="009515D2">
              <w:rPr>
                <w:sz w:val="22"/>
                <w:szCs w:val="22"/>
              </w:rPr>
              <w:t>0.153</w:t>
            </w:r>
          </w:p>
        </w:tc>
      </w:tr>
      <w:tr w:rsidR="008B6B1D" w:rsidRPr="009515D2" w14:paraId="0946AE6C" w14:textId="77777777" w:rsidTr="00813CB3">
        <w:tc>
          <w:tcPr>
            <w:tcW w:w="1980" w:type="dxa"/>
            <w:tcBorders>
              <w:bottom w:val="single" w:sz="4" w:space="0" w:color="auto"/>
            </w:tcBorders>
          </w:tcPr>
          <w:p w14:paraId="2699E191" w14:textId="77777777" w:rsidR="008B6B1D" w:rsidRPr="009515D2" w:rsidRDefault="008B6B1D" w:rsidP="00813CB3">
            <w:pPr>
              <w:spacing w:line="276" w:lineRule="auto"/>
              <w:jc w:val="right"/>
              <w:rPr>
                <w:sz w:val="22"/>
                <w:szCs w:val="22"/>
              </w:rPr>
            </w:pPr>
            <w:r w:rsidRPr="009515D2">
              <w:rPr>
                <w:sz w:val="22"/>
                <w:szCs w:val="22"/>
              </w:rPr>
              <w:t>N*I</w:t>
            </w:r>
          </w:p>
        </w:tc>
        <w:tc>
          <w:tcPr>
            <w:tcW w:w="536" w:type="dxa"/>
            <w:tcBorders>
              <w:bottom w:val="single" w:sz="4" w:space="0" w:color="auto"/>
            </w:tcBorders>
          </w:tcPr>
          <w:p w14:paraId="786F3770" w14:textId="77777777" w:rsidR="008B6B1D" w:rsidRPr="009515D2" w:rsidRDefault="008B6B1D" w:rsidP="00813CB3">
            <w:pPr>
              <w:spacing w:line="276" w:lineRule="auto"/>
              <w:jc w:val="right"/>
              <w:rPr>
                <w:sz w:val="22"/>
                <w:szCs w:val="22"/>
              </w:rPr>
            </w:pPr>
            <w:r w:rsidRPr="009515D2">
              <w:rPr>
                <w:sz w:val="22"/>
                <w:szCs w:val="22"/>
              </w:rPr>
              <w:t>1</w:t>
            </w:r>
          </w:p>
        </w:tc>
        <w:tc>
          <w:tcPr>
            <w:tcW w:w="996" w:type="dxa"/>
            <w:tcBorders>
              <w:bottom w:val="single" w:sz="4" w:space="0" w:color="auto"/>
            </w:tcBorders>
          </w:tcPr>
          <w:p w14:paraId="5DAEB3A1" w14:textId="77777777" w:rsidR="008B6B1D" w:rsidRPr="009515D2" w:rsidRDefault="008B6B1D" w:rsidP="00813CB3">
            <w:pPr>
              <w:spacing w:line="276" w:lineRule="auto"/>
              <w:jc w:val="right"/>
              <w:rPr>
                <w:sz w:val="22"/>
                <w:szCs w:val="22"/>
              </w:rPr>
            </w:pPr>
            <w:r w:rsidRPr="009515D2">
              <w:rPr>
                <w:sz w:val="22"/>
                <w:szCs w:val="22"/>
              </w:rPr>
              <w:t>4.83</w:t>
            </w:r>
          </w:p>
        </w:tc>
        <w:tc>
          <w:tcPr>
            <w:tcW w:w="1012" w:type="dxa"/>
            <w:tcBorders>
              <w:bottom w:val="single" w:sz="4" w:space="0" w:color="auto"/>
            </w:tcBorders>
          </w:tcPr>
          <w:p w14:paraId="122E0FB7" w14:textId="77777777" w:rsidR="008B6B1D" w:rsidRPr="009515D2" w:rsidRDefault="008B6B1D" w:rsidP="00813CB3">
            <w:pPr>
              <w:spacing w:line="276" w:lineRule="auto"/>
              <w:jc w:val="right"/>
              <w:rPr>
                <w:b/>
                <w:bCs/>
                <w:sz w:val="22"/>
                <w:szCs w:val="22"/>
              </w:rPr>
            </w:pPr>
            <w:r w:rsidRPr="009515D2">
              <w:rPr>
                <w:b/>
                <w:bCs/>
                <w:sz w:val="22"/>
                <w:szCs w:val="22"/>
              </w:rPr>
              <w:t>0.028</w:t>
            </w:r>
          </w:p>
        </w:tc>
        <w:tc>
          <w:tcPr>
            <w:tcW w:w="996" w:type="dxa"/>
            <w:tcBorders>
              <w:bottom w:val="single" w:sz="4" w:space="0" w:color="auto"/>
            </w:tcBorders>
          </w:tcPr>
          <w:p w14:paraId="0C1DAC5C" w14:textId="77777777" w:rsidR="008B6B1D" w:rsidRPr="009515D2" w:rsidRDefault="008B6B1D" w:rsidP="00813CB3">
            <w:pPr>
              <w:spacing w:line="276" w:lineRule="auto"/>
              <w:jc w:val="right"/>
              <w:rPr>
                <w:sz w:val="22"/>
                <w:szCs w:val="22"/>
              </w:rPr>
            </w:pPr>
            <w:r w:rsidRPr="009515D2">
              <w:rPr>
                <w:sz w:val="22"/>
                <w:szCs w:val="22"/>
              </w:rPr>
              <w:t>0.265</w:t>
            </w:r>
          </w:p>
        </w:tc>
        <w:tc>
          <w:tcPr>
            <w:tcW w:w="1013" w:type="dxa"/>
            <w:tcBorders>
              <w:bottom w:val="single" w:sz="4" w:space="0" w:color="auto"/>
            </w:tcBorders>
          </w:tcPr>
          <w:p w14:paraId="696A06D5" w14:textId="77777777" w:rsidR="008B6B1D" w:rsidRPr="009515D2" w:rsidRDefault="008B6B1D" w:rsidP="00813CB3">
            <w:pPr>
              <w:spacing w:line="276" w:lineRule="auto"/>
              <w:jc w:val="right"/>
              <w:rPr>
                <w:sz w:val="22"/>
                <w:szCs w:val="22"/>
              </w:rPr>
            </w:pPr>
            <w:r w:rsidRPr="009515D2">
              <w:rPr>
                <w:sz w:val="22"/>
                <w:szCs w:val="22"/>
              </w:rPr>
              <w:t>0.607</w:t>
            </w:r>
          </w:p>
        </w:tc>
        <w:tc>
          <w:tcPr>
            <w:tcW w:w="996" w:type="dxa"/>
            <w:tcBorders>
              <w:bottom w:val="single" w:sz="4" w:space="0" w:color="auto"/>
            </w:tcBorders>
          </w:tcPr>
          <w:p w14:paraId="2395092D" w14:textId="77777777" w:rsidR="008B6B1D" w:rsidRPr="009515D2" w:rsidRDefault="008B6B1D" w:rsidP="00813CB3">
            <w:pPr>
              <w:spacing w:line="276" w:lineRule="auto"/>
              <w:jc w:val="right"/>
              <w:rPr>
                <w:sz w:val="22"/>
                <w:szCs w:val="22"/>
              </w:rPr>
            </w:pPr>
            <w:r w:rsidRPr="009515D2">
              <w:rPr>
                <w:sz w:val="22"/>
                <w:szCs w:val="22"/>
              </w:rPr>
              <w:t>13.52</w:t>
            </w:r>
          </w:p>
        </w:tc>
        <w:tc>
          <w:tcPr>
            <w:tcW w:w="1013" w:type="dxa"/>
            <w:tcBorders>
              <w:bottom w:val="single" w:sz="4" w:space="0" w:color="auto"/>
            </w:tcBorders>
          </w:tcPr>
          <w:p w14:paraId="278DB720" w14:textId="77777777" w:rsidR="008B6B1D" w:rsidRPr="009515D2" w:rsidRDefault="008B6B1D" w:rsidP="00813CB3">
            <w:pPr>
              <w:spacing w:line="276" w:lineRule="auto"/>
              <w:jc w:val="right"/>
              <w:rPr>
                <w:b/>
                <w:bCs/>
                <w:sz w:val="22"/>
                <w:szCs w:val="22"/>
              </w:rPr>
            </w:pPr>
            <w:r w:rsidRPr="009515D2">
              <w:rPr>
                <w:b/>
                <w:bCs/>
                <w:sz w:val="22"/>
                <w:szCs w:val="22"/>
              </w:rPr>
              <w:t>&lt;0.001</w:t>
            </w:r>
          </w:p>
        </w:tc>
        <w:tc>
          <w:tcPr>
            <w:tcW w:w="996" w:type="dxa"/>
            <w:tcBorders>
              <w:bottom w:val="single" w:sz="4" w:space="0" w:color="auto"/>
            </w:tcBorders>
          </w:tcPr>
          <w:p w14:paraId="02B70DD0" w14:textId="77777777" w:rsidR="008B6B1D" w:rsidRPr="009515D2" w:rsidRDefault="008B6B1D" w:rsidP="00813CB3">
            <w:pPr>
              <w:spacing w:line="276" w:lineRule="auto"/>
              <w:jc w:val="right"/>
              <w:rPr>
                <w:sz w:val="22"/>
                <w:szCs w:val="22"/>
              </w:rPr>
            </w:pPr>
            <w:r w:rsidRPr="009515D2">
              <w:rPr>
                <w:sz w:val="22"/>
                <w:szCs w:val="22"/>
              </w:rPr>
              <w:t>17.90</w:t>
            </w:r>
          </w:p>
        </w:tc>
        <w:tc>
          <w:tcPr>
            <w:tcW w:w="1013" w:type="dxa"/>
            <w:tcBorders>
              <w:bottom w:val="single" w:sz="4" w:space="0" w:color="auto"/>
            </w:tcBorders>
          </w:tcPr>
          <w:p w14:paraId="4399871B" w14:textId="77777777" w:rsidR="008B6B1D" w:rsidRPr="009515D2" w:rsidRDefault="008B6B1D" w:rsidP="00813CB3">
            <w:pPr>
              <w:spacing w:line="276" w:lineRule="auto"/>
              <w:jc w:val="right"/>
              <w:rPr>
                <w:b/>
                <w:bCs/>
                <w:sz w:val="22"/>
                <w:szCs w:val="22"/>
              </w:rPr>
            </w:pPr>
            <w:r w:rsidRPr="009515D2">
              <w:rPr>
                <w:b/>
                <w:bCs/>
                <w:sz w:val="22"/>
                <w:szCs w:val="22"/>
              </w:rPr>
              <w:t>&lt;0.001</w:t>
            </w:r>
          </w:p>
        </w:tc>
        <w:tc>
          <w:tcPr>
            <w:tcW w:w="996" w:type="dxa"/>
            <w:tcBorders>
              <w:bottom w:val="single" w:sz="4" w:space="0" w:color="auto"/>
            </w:tcBorders>
          </w:tcPr>
          <w:p w14:paraId="73E0E688" w14:textId="77777777" w:rsidR="008B6B1D" w:rsidRPr="009515D2" w:rsidRDefault="008B6B1D" w:rsidP="00813CB3">
            <w:pPr>
              <w:spacing w:line="276" w:lineRule="auto"/>
              <w:jc w:val="right"/>
              <w:rPr>
                <w:sz w:val="22"/>
                <w:szCs w:val="22"/>
              </w:rPr>
            </w:pPr>
            <w:r w:rsidRPr="009515D2">
              <w:rPr>
                <w:sz w:val="22"/>
                <w:szCs w:val="22"/>
              </w:rPr>
              <w:t>1.23</w:t>
            </w:r>
          </w:p>
        </w:tc>
        <w:tc>
          <w:tcPr>
            <w:tcW w:w="1012" w:type="dxa"/>
            <w:tcBorders>
              <w:bottom w:val="single" w:sz="4" w:space="0" w:color="auto"/>
            </w:tcBorders>
          </w:tcPr>
          <w:p w14:paraId="15F8EA71" w14:textId="77777777" w:rsidR="008B6B1D" w:rsidRPr="009515D2" w:rsidRDefault="008B6B1D" w:rsidP="00813CB3">
            <w:pPr>
              <w:spacing w:line="276" w:lineRule="auto"/>
              <w:jc w:val="right"/>
              <w:rPr>
                <w:sz w:val="22"/>
                <w:szCs w:val="22"/>
              </w:rPr>
            </w:pPr>
            <w:r w:rsidRPr="009515D2">
              <w:rPr>
                <w:sz w:val="22"/>
                <w:szCs w:val="22"/>
              </w:rPr>
              <w:t>0.267</w:t>
            </w:r>
          </w:p>
        </w:tc>
      </w:tr>
      <w:tr w:rsidR="008B6B1D" w:rsidRPr="009515D2" w14:paraId="7373095B" w14:textId="77777777" w:rsidTr="00813CB3">
        <w:tc>
          <w:tcPr>
            <w:tcW w:w="1980" w:type="dxa"/>
            <w:tcBorders>
              <w:top w:val="single" w:sz="4" w:space="0" w:color="auto"/>
            </w:tcBorders>
          </w:tcPr>
          <w:p w14:paraId="779E0FA4" w14:textId="77777777" w:rsidR="008B6B1D" w:rsidRPr="009515D2" w:rsidRDefault="008B6B1D" w:rsidP="00813CB3">
            <w:pPr>
              <w:spacing w:line="276" w:lineRule="auto"/>
              <w:jc w:val="right"/>
              <w:rPr>
                <w:sz w:val="22"/>
                <w:szCs w:val="22"/>
              </w:rPr>
            </w:pPr>
          </w:p>
        </w:tc>
        <w:tc>
          <w:tcPr>
            <w:tcW w:w="536" w:type="dxa"/>
            <w:tcBorders>
              <w:top w:val="single" w:sz="4" w:space="0" w:color="auto"/>
            </w:tcBorders>
          </w:tcPr>
          <w:p w14:paraId="05CAFF71" w14:textId="77777777" w:rsidR="008B6B1D" w:rsidRPr="009515D2" w:rsidRDefault="008B6B1D" w:rsidP="00813CB3">
            <w:pPr>
              <w:spacing w:line="276" w:lineRule="auto"/>
              <w:jc w:val="right"/>
              <w:rPr>
                <w:sz w:val="22"/>
                <w:szCs w:val="22"/>
              </w:rPr>
            </w:pPr>
          </w:p>
        </w:tc>
        <w:tc>
          <w:tcPr>
            <w:tcW w:w="996" w:type="dxa"/>
            <w:tcBorders>
              <w:top w:val="single" w:sz="4" w:space="0" w:color="auto"/>
            </w:tcBorders>
          </w:tcPr>
          <w:p w14:paraId="57B64513" w14:textId="77777777" w:rsidR="008B6B1D" w:rsidRPr="009515D2" w:rsidRDefault="008B6B1D" w:rsidP="00813CB3">
            <w:pPr>
              <w:spacing w:line="276" w:lineRule="auto"/>
              <w:jc w:val="right"/>
              <w:rPr>
                <w:sz w:val="22"/>
                <w:szCs w:val="22"/>
              </w:rPr>
            </w:pPr>
          </w:p>
        </w:tc>
        <w:tc>
          <w:tcPr>
            <w:tcW w:w="1012" w:type="dxa"/>
            <w:tcBorders>
              <w:top w:val="single" w:sz="4" w:space="0" w:color="auto"/>
            </w:tcBorders>
          </w:tcPr>
          <w:p w14:paraId="0684DE7F" w14:textId="77777777" w:rsidR="008B6B1D" w:rsidRPr="009515D2" w:rsidRDefault="008B6B1D" w:rsidP="00813CB3">
            <w:pPr>
              <w:spacing w:line="276" w:lineRule="auto"/>
              <w:jc w:val="right"/>
              <w:rPr>
                <w:b/>
                <w:bCs/>
                <w:sz w:val="22"/>
                <w:szCs w:val="22"/>
              </w:rPr>
            </w:pPr>
          </w:p>
        </w:tc>
        <w:tc>
          <w:tcPr>
            <w:tcW w:w="996" w:type="dxa"/>
            <w:tcBorders>
              <w:top w:val="single" w:sz="4" w:space="0" w:color="auto"/>
            </w:tcBorders>
          </w:tcPr>
          <w:p w14:paraId="32585387" w14:textId="77777777" w:rsidR="008B6B1D" w:rsidRPr="009515D2" w:rsidRDefault="008B6B1D" w:rsidP="00813CB3">
            <w:pPr>
              <w:spacing w:line="276" w:lineRule="auto"/>
              <w:jc w:val="right"/>
              <w:rPr>
                <w:sz w:val="22"/>
                <w:szCs w:val="22"/>
              </w:rPr>
            </w:pPr>
          </w:p>
        </w:tc>
        <w:tc>
          <w:tcPr>
            <w:tcW w:w="1013" w:type="dxa"/>
            <w:tcBorders>
              <w:top w:val="single" w:sz="4" w:space="0" w:color="auto"/>
            </w:tcBorders>
          </w:tcPr>
          <w:p w14:paraId="01892E06" w14:textId="77777777" w:rsidR="008B6B1D" w:rsidRPr="009515D2" w:rsidRDefault="008B6B1D" w:rsidP="00813CB3">
            <w:pPr>
              <w:spacing w:line="276" w:lineRule="auto"/>
              <w:jc w:val="right"/>
              <w:rPr>
                <w:sz w:val="22"/>
                <w:szCs w:val="22"/>
              </w:rPr>
            </w:pPr>
          </w:p>
        </w:tc>
        <w:tc>
          <w:tcPr>
            <w:tcW w:w="996" w:type="dxa"/>
            <w:tcBorders>
              <w:top w:val="single" w:sz="4" w:space="0" w:color="auto"/>
            </w:tcBorders>
          </w:tcPr>
          <w:p w14:paraId="06B756B4" w14:textId="77777777" w:rsidR="008B6B1D" w:rsidRPr="009515D2" w:rsidRDefault="008B6B1D" w:rsidP="00813CB3">
            <w:pPr>
              <w:spacing w:line="276" w:lineRule="auto"/>
              <w:jc w:val="right"/>
              <w:rPr>
                <w:sz w:val="22"/>
                <w:szCs w:val="22"/>
              </w:rPr>
            </w:pPr>
          </w:p>
        </w:tc>
        <w:tc>
          <w:tcPr>
            <w:tcW w:w="1013" w:type="dxa"/>
            <w:tcBorders>
              <w:top w:val="single" w:sz="4" w:space="0" w:color="auto"/>
            </w:tcBorders>
          </w:tcPr>
          <w:p w14:paraId="4285E58C" w14:textId="77777777" w:rsidR="008B6B1D" w:rsidRPr="009515D2" w:rsidRDefault="008B6B1D" w:rsidP="00813CB3">
            <w:pPr>
              <w:spacing w:line="276" w:lineRule="auto"/>
              <w:jc w:val="right"/>
              <w:rPr>
                <w:b/>
                <w:bCs/>
                <w:sz w:val="22"/>
                <w:szCs w:val="22"/>
              </w:rPr>
            </w:pPr>
          </w:p>
        </w:tc>
        <w:tc>
          <w:tcPr>
            <w:tcW w:w="996" w:type="dxa"/>
            <w:tcBorders>
              <w:top w:val="single" w:sz="4" w:space="0" w:color="auto"/>
            </w:tcBorders>
          </w:tcPr>
          <w:p w14:paraId="25C40D01" w14:textId="77777777" w:rsidR="008B6B1D" w:rsidRPr="009515D2" w:rsidRDefault="008B6B1D" w:rsidP="00813CB3">
            <w:pPr>
              <w:spacing w:line="276" w:lineRule="auto"/>
              <w:jc w:val="right"/>
              <w:rPr>
                <w:sz w:val="22"/>
                <w:szCs w:val="22"/>
              </w:rPr>
            </w:pPr>
          </w:p>
        </w:tc>
        <w:tc>
          <w:tcPr>
            <w:tcW w:w="1013" w:type="dxa"/>
            <w:tcBorders>
              <w:top w:val="single" w:sz="4" w:space="0" w:color="auto"/>
            </w:tcBorders>
          </w:tcPr>
          <w:p w14:paraId="6D33B920" w14:textId="77777777" w:rsidR="008B6B1D" w:rsidRPr="009515D2" w:rsidRDefault="008B6B1D" w:rsidP="00813CB3">
            <w:pPr>
              <w:spacing w:line="276" w:lineRule="auto"/>
              <w:jc w:val="right"/>
              <w:rPr>
                <w:b/>
                <w:bCs/>
                <w:sz w:val="22"/>
                <w:szCs w:val="22"/>
              </w:rPr>
            </w:pPr>
          </w:p>
        </w:tc>
        <w:tc>
          <w:tcPr>
            <w:tcW w:w="996" w:type="dxa"/>
            <w:tcBorders>
              <w:top w:val="single" w:sz="4" w:space="0" w:color="auto"/>
            </w:tcBorders>
          </w:tcPr>
          <w:p w14:paraId="7451F1B0" w14:textId="77777777" w:rsidR="008B6B1D" w:rsidRPr="009515D2" w:rsidRDefault="008B6B1D" w:rsidP="00813CB3">
            <w:pPr>
              <w:spacing w:line="276" w:lineRule="auto"/>
              <w:jc w:val="right"/>
              <w:rPr>
                <w:sz w:val="22"/>
                <w:szCs w:val="22"/>
              </w:rPr>
            </w:pPr>
          </w:p>
        </w:tc>
        <w:tc>
          <w:tcPr>
            <w:tcW w:w="1012" w:type="dxa"/>
            <w:tcBorders>
              <w:top w:val="single" w:sz="4" w:space="0" w:color="auto"/>
            </w:tcBorders>
          </w:tcPr>
          <w:p w14:paraId="06B1F0E4" w14:textId="77777777" w:rsidR="008B6B1D" w:rsidRPr="009515D2" w:rsidRDefault="008B6B1D" w:rsidP="00813CB3">
            <w:pPr>
              <w:spacing w:line="276" w:lineRule="auto"/>
              <w:jc w:val="right"/>
              <w:rPr>
                <w:sz w:val="22"/>
                <w:szCs w:val="22"/>
              </w:rPr>
            </w:pPr>
          </w:p>
        </w:tc>
      </w:tr>
      <w:tr w:rsidR="008B6B1D" w:rsidRPr="009515D2" w14:paraId="127B406D" w14:textId="77777777" w:rsidTr="00813CB3">
        <w:tc>
          <w:tcPr>
            <w:tcW w:w="1980" w:type="dxa"/>
            <w:tcBorders>
              <w:bottom w:val="single" w:sz="4" w:space="0" w:color="auto"/>
            </w:tcBorders>
          </w:tcPr>
          <w:p w14:paraId="1F3AE08C" w14:textId="77777777" w:rsidR="008B6B1D" w:rsidRPr="009515D2" w:rsidRDefault="008B6B1D" w:rsidP="00813CB3">
            <w:pPr>
              <w:spacing w:line="276" w:lineRule="auto"/>
              <w:jc w:val="right"/>
              <w:rPr>
                <w:sz w:val="22"/>
                <w:szCs w:val="22"/>
              </w:rPr>
            </w:pPr>
          </w:p>
        </w:tc>
        <w:tc>
          <w:tcPr>
            <w:tcW w:w="536" w:type="dxa"/>
            <w:tcBorders>
              <w:bottom w:val="single" w:sz="4" w:space="0" w:color="auto"/>
            </w:tcBorders>
          </w:tcPr>
          <w:p w14:paraId="30C51155" w14:textId="77777777" w:rsidR="008B6B1D" w:rsidRPr="009515D2" w:rsidRDefault="008B6B1D" w:rsidP="00813CB3">
            <w:pPr>
              <w:spacing w:line="276" w:lineRule="auto"/>
              <w:jc w:val="right"/>
              <w:rPr>
                <w:sz w:val="22"/>
                <w:szCs w:val="22"/>
              </w:rPr>
            </w:pPr>
          </w:p>
        </w:tc>
        <w:tc>
          <w:tcPr>
            <w:tcW w:w="2008" w:type="dxa"/>
            <w:gridSpan w:val="2"/>
            <w:tcBorders>
              <w:bottom w:val="single" w:sz="4" w:space="0" w:color="auto"/>
            </w:tcBorders>
          </w:tcPr>
          <w:p w14:paraId="1336C5BE" w14:textId="77777777" w:rsidR="008B6B1D" w:rsidRPr="009515D2" w:rsidRDefault="008B6B1D" w:rsidP="00813CB3">
            <w:pPr>
              <w:spacing w:line="276" w:lineRule="auto"/>
              <w:jc w:val="right"/>
              <w:rPr>
                <w:b/>
                <w:bCs/>
                <w:sz w:val="22"/>
                <w:szCs w:val="22"/>
                <w:vertAlign w:val="subscript"/>
              </w:rPr>
            </w:pPr>
            <w:r w:rsidRPr="009515D2">
              <w:rPr>
                <w:b/>
                <w:bCs/>
                <w:sz w:val="22"/>
                <w:szCs w:val="22"/>
              </w:rPr>
              <w:t>Nodule biomass: root biomass</w:t>
            </w:r>
          </w:p>
        </w:tc>
        <w:tc>
          <w:tcPr>
            <w:tcW w:w="2009" w:type="dxa"/>
            <w:gridSpan w:val="2"/>
            <w:tcBorders>
              <w:bottom w:val="single" w:sz="4" w:space="0" w:color="auto"/>
            </w:tcBorders>
          </w:tcPr>
          <w:p w14:paraId="374CD806" w14:textId="77777777" w:rsidR="008B6B1D" w:rsidRPr="009515D2" w:rsidRDefault="008B6B1D" w:rsidP="00813CB3">
            <w:pPr>
              <w:spacing w:line="276" w:lineRule="auto"/>
              <w:jc w:val="right"/>
              <w:rPr>
                <w:b/>
                <w:bCs/>
                <w:sz w:val="22"/>
                <w:szCs w:val="22"/>
              </w:rPr>
            </w:pPr>
            <w:r w:rsidRPr="009515D2">
              <w:rPr>
                <w:b/>
                <w:bCs/>
                <w:sz w:val="22"/>
                <w:szCs w:val="22"/>
              </w:rPr>
              <w:t xml:space="preserve">Nodule </w:t>
            </w:r>
          </w:p>
          <w:p w14:paraId="1A083B65" w14:textId="77777777" w:rsidR="008B6B1D" w:rsidRPr="009515D2" w:rsidRDefault="008B6B1D" w:rsidP="00813CB3">
            <w:pPr>
              <w:spacing w:line="276" w:lineRule="auto"/>
              <w:jc w:val="right"/>
              <w:rPr>
                <w:b/>
                <w:bCs/>
                <w:sz w:val="22"/>
                <w:szCs w:val="22"/>
              </w:rPr>
            </w:pPr>
            <w:r w:rsidRPr="009515D2">
              <w:rPr>
                <w:b/>
                <w:bCs/>
                <w:sz w:val="22"/>
                <w:szCs w:val="22"/>
              </w:rPr>
              <w:t>biomass</w:t>
            </w:r>
          </w:p>
        </w:tc>
        <w:tc>
          <w:tcPr>
            <w:tcW w:w="2009" w:type="dxa"/>
            <w:gridSpan w:val="2"/>
            <w:tcBorders>
              <w:bottom w:val="single" w:sz="4" w:space="0" w:color="auto"/>
            </w:tcBorders>
          </w:tcPr>
          <w:p w14:paraId="48DB43AB" w14:textId="77777777" w:rsidR="008B6B1D" w:rsidRPr="009515D2" w:rsidRDefault="008B6B1D" w:rsidP="00813CB3">
            <w:pPr>
              <w:spacing w:line="276" w:lineRule="auto"/>
              <w:jc w:val="right"/>
              <w:rPr>
                <w:b/>
                <w:bCs/>
                <w:sz w:val="22"/>
                <w:szCs w:val="22"/>
              </w:rPr>
            </w:pPr>
            <w:r w:rsidRPr="009515D2">
              <w:rPr>
                <w:b/>
                <w:bCs/>
                <w:sz w:val="22"/>
                <w:szCs w:val="22"/>
              </w:rPr>
              <w:t xml:space="preserve">Root </w:t>
            </w:r>
          </w:p>
          <w:p w14:paraId="1EBFD6E2" w14:textId="77777777" w:rsidR="008B6B1D" w:rsidRPr="009515D2" w:rsidRDefault="008B6B1D" w:rsidP="00813CB3">
            <w:pPr>
              <w:spacing w:line="276" w:lineRule="auto"/>
              <w:jc w:val="right"/>
              <w:rPr>
                <w:b/>
                <w:bCs/>
                <w:sz w:val="22"/>
                <w:szCs w:val="22"/>
              </w:rPr>
            </w:pPr>
            <w:r w:rsidRPr="009515D2">
              <w:rPr>
                <w:b/>
                <w:bCs/>
                <w:sz w:val="22"/>
                <w:szCs w:val="22"/>
              </w:rPr>
              <w:t>biomass</w:t>
            </w:r>
          </w:p>
        </w:tc>
        <w:tc>
          <w:tcPr>
            <w:tcW w:w="2009" w:type="dxa"/>
            <w:gridSpan w:val="2"/>
          </w:tcPr>
          <w:p w14:paraId="40A354D3" w14:textId="77777777" w:rsidR="008B6B1D" w:rsidRPr="009515D2" w:rsidRDefault="008B6B1D" w:rsidP="00813CB3">
            <w:pPr>
              <w:spacing w:line="276" w:lineRule="auto"/>
              <w:jc w:val="right"/>
              <w:rPr>
                <w:b/>
                <w:bCs/>
                <w:sz w:val="22"/>
                <w:szCs w:val="22"/>
              </w:rPr>
            </w:pPr>
          </w:p>
        </w:tc>
        <w:tc>
          <w:tcPr>
            <w:tcW w:w="2008" w:type="dxa"/>
            <w:gridSpan w:val="2"/>
          </w:tcPr>
          <w:p w14:paraId="54F9E962" w14:textId="77777777" w:rsidR="008B6B1D" w:rsidRPr="009515D2" w:rsidRDefault="008B6B1D" w:rsidP="00813CB3">
            <w:pPr>
              <w:spacing w:line="276" w:lineRule="auto"/>
              <w:jc w:val="right"/>
              <w:rPr>
                <w:b/>
                <w:bCs/>
                <w:sz w:val="22"/>
                <w:szCs w:val="22"/>
              </w:rPr>
            </w:pPr>
          </w:p>
        </w:tc>
      </w:tr>
      <w:tr w:rsidR="008B6B1D" w:rsidRPr="009515D2" w14:paraId="62FDBC23" w14:textId="77777777" w:rsidTr="00813CB3">
        <w:tc>
          <w:tcPr>
            <w:tcW w:w="1980" w:type="dxa"/>
            <w:tcBorders>
              <w:top w:val="single" w:sz="4" w:space="0" w:color="auto"/>
              <w:bottom w:val="single" w:sz="4" w:space="0" w:color="auto"/>
            </w:tcBorders>
          </w:tcPr>
          <w:p w14:paraId="1D6357B0" w14:textId="77777777" w:rsidR="008B6B1D" w:rsidRPr="009515D2" w:rsidRDefault="008B6B1D" w:rsidP="00813CB3">
            <w:pPr>
              <w:spacing w:line="276" w:lineRule="auto"/>
              <w:jc w:val="right"/>
              <w:rPr>
                <w:sz w:val="22"/>
                <w:szCs w:val="22"/>
              </w:rPr>
            </w:pPr>
          </w:p>
        </w:tc>
        <w:tc>
          <w:tcPr>
            <w:tcW w:w="536" w:type="dxa"/>
            <w:tcBorders>
              <w:top w:val="single" w:sz="4" w:space="0" w:color="auto"/>
              <w:bottom w:val="single" w:sz="4" w:space="0" w:color="auto"/>
            </w:tcBorders>
          </w:tcPr>
          <w:p w14:paraId="0727B65C" w14:textId="77777777" w:rsidR="008B6B1D" w:rsidRPr="009515D2" w:rsidRDefault="008B6B1D" w:rsidP="00813CB3">
            <w:pPr>
              <w:spacing w:line="276" w:lineRule="auto"/>
              <w:jc w:val="right"/>
              <w:rPr>
                <w:sz w:val="22"/>
                <w:szCs w:val="22"/>
              </w:rPr>
            </w:pPr>
            <w:proofErr w:type="spellStart"/>
            <w:r w:rsidRPr="009515D2">
              <w:rPr>
                <w:sz w:val="22"/>
                <w:szCs w:val="22"/>
              </w:rPr>
              <w:t>df</w:t>
            </w:r>
            <w:proofErr w:type="spellEnd"/>
          </w:p>
        </w:tc>
        <w:tc>
          <w:tcPr>
            <w:tcW w:w="996" w:type="dxa"/>
            <w:tcBorders>
              <w:top w:val="single" w:sz="4" w:space="0" w:color="auto"/>
              <w:bottom w:val="single" w:sz="4" w:space="0" w:color="auto"/>
            </w:tcBorders>
          </w:tcPr>
          <w:p w14:paraId="198B9C79" w14:textId="77777777" w:rsidR="008B6B1D" w:rsidRPr="009515D2" w:rsidRDefault="008B6B1D" w:rsidP="00813CB3">
            <w:pPr>
              <w:spacing w:line="276" w:lineRule="auto"/>
              <w:jc w:val="right"/>
              <w:rPr>
                <w:sz w:val="22"/>
                <w:szCs w:val="22"/>
              </w:rPr>
            </w:pPr>
            <w:r w:rsidRPr="009515D2">
              <w:rPr>
                <w:sz w:val="22"/>
                <w:szCs w:val="22"/>
                <w:lang w:val="el-GR"/>
              </w:rPr>
              <w:t>χ</w:t>
            </w:r>
            <w:r w:rsidRPr="009515D2">
              <w:rPr>
                <w:sz w:val="22"/>
                <w:szCs w:val="22"/>
                <w:vertAlign w:val="superscript"/>
              </w:rPr>
              <w:t>2</w:t>
            </w:r>
          </w:p>
        </w:tc>
        <w:tc>
          <w:tcPr>
            <w:tcW w:w="1012" w:type="dxa"/>
            <w:tcBorders>
              <w:top w:val="single" w:sz="4" w:space="0" w:color="auto"/>
              <w:bottom w:val="single" w:sz="4" w:space="0" w:color="auto"/>
            </w:tcBorders>
          </w:tcPr>
          <w:p w14:paraId="1BFE9883" w14:textId="77777777" w:rsidR="008B6B1D" w:rsidRPr="009515D2" w:rsidRDefault="008B6B1D" w:rsidP="00813CB3">
            <w:pPr>
              <w:spacing w:line="276" w:lineRule="auto"/>
              <w:jc w:val="right"/>
              <w:rPr>
                <w:b/>
                <w:bCs/>
                <w:sz w:val="22"/>
                <w:szCs w:val="22"/>
              </w:rPr>
            </w:pPr>
            <w:r w:rsidRPr="009515D2">
              <w:rPr>
                <w:i/>
                <w:iCs/>
                <w:sz w:val="22"/>
                <w:szCs w:val="22"/>
              </w:rPr>
              <w:t>p</w:t>
            </w:r>
          </w:p>
        </w:tc>
        <w:tc>
          <w:tcPr>
            <w:tcW w:w="996" w:type="dxa"/>
            <w:tcBorders>
              <w:top w:val="single" w:sz="4" w:space="0" w:color="auto"/>
              <w:bottom w:val="single" w:sz="4" w:space="0" w:color="auto"/>
            </w:tcBorders>
          </w:tcPr>
          <w:p w14:paraId="112DA92B" w14:textId="77777777" w:rsidR="008B6B1D" w:rsidRPr="009515D2" w:rsidRDefault="008B6B1D" w:rsidP="00813CB3">
            <w:pPr>
              <w:spacing w:line="276" w:lineRule="auto"/>
              <w:jc w:val="right"/>
              <w:rPr>
                <w:sz w:val="22"/>
                <w:szCs w:val="22"/>
              </w:rPr>
            </w:pPr>
            <w:r w:rsidRPr="009515D2">
              <w:rPr>
                <w:sz w:val="22"/>
                <w:szCs w:val="22"/>
                <w:lang w:val="el-GR"/>
              </w:rPr>
              <w:t>χ</w:t>
            </w:r>
            <w:r w:rsidRPr="009515D2">
              <w:rPr>
                <w:sz w:val="22"/>
                <w:szCs w:val="22"/>
                <w:vertAlign w:val="superscript"/>
              </w:rPr>
              <w:t>2</w:t>
            </w:r>
          </w:p>
        </w:tc>
        <w:tc>
          <w:tcPr>
            <w:tcW w:w="1013" w:type="dxa"/>
            <w:tcBorders>
              <w:top w:val="single" w:sz="4" w:space="0" w:color="auto"/>
              <w:bottom w:val="single" w:sz="4" w:space="0" w:color="auto"/>
            </w:tcBorders>
          </w:tcPr>
          <w:p w14:paraId="1FBF865A" w14:textId="77777777" w:rsidR="008B6B1D" w:rsidRPr="009515D2" w:rsidRDefault="008B6B1D" w:rsidP="00813CB3">
            <w:pPr>
              <w:spacing w:line="276" w:lineRule="auto"/>
              <w:jc w:val="right"/>
              <w:rPr>
                <w:sz w:val="22"/>
                <w:szCs w:val="22"/>
              </w:rPr>
            </w:pPr>
            <w:r w:rsidRPr="009515D2">
              <w:rPr>
                <w:i/>
                <w:iCs/>
                <w:sz w:val="22"/>
                <w:szCs w:val="22"/>
              </w:rPr>
              <w:t>p</w:t>
            </w:r>
          </w:p>
        </w:tc>
        <w:tc>
          <w:tcPr>
            <w:tcW w:w="996" w:type="dxa"/>
            <w:tcBorders>
              <w:top w:val="single" w:sz="4" w:space="0" w:color="auto"/>
              <w:bottom w:val="single" w:sz="4" w:space="0" w:color="auto"/>
            </w:tcBorders>
          </w:tcPr>
          <w:p w14:paraId="1191F939" w14:textId="77777777" w:rsidR="008B6B1D" w:rsidRPr="009515D2" w:rsidRDefault="008B6B1D" w:rsidP="00813CB3">
            <w:pPr>
              <w:spacing w:line="276" w:lineRule="auto"/>
              <w:jc w:val="right"/>
              <w:rPr>
                <w:sz w:val="22"/>
                <w:szCs w:val="22"/>
              </w:rPr>
            </w:pPr>
            <w:r w:rsidRPr="009515D2">
              <w:rPr>
                <w:sz w:val="22"/>
                <w:szCs w:val="22"/>
                <w:lang w:val="el-GR"/>
              </w:rPr>
              <w:t>χ</w:t>
            </w:r>
            <w:r w:rsidRPr="009515D2">
              <w:rPr>
                <w:sz w:val="22"/>
                <w:szCs w:val="22"/>
                <w:vertAlign w:val="superscript"/>
              </w:rPr>
              <w:t>2</w:t>
            </w:r>
          </w:p>
        </w:tc>
        <w:tc>
          <w:tcPr>
            <w:tcW w:w="1013" w:type="dxa"/>
            <w:tcBorders>
              <w:top w:val="single" w:sz="4" w:space="0" w:color="auto"/>
              <w:bottom w:val="single" w:sz="4" w:space="0" w:color="auto"/>
            </w:tcBorders>
          </w:tcPr>
          <w:p w14:paraId="2812C0F9" w14:textId="77777777" w:rsidR="008B6B1D" w:rsidRPr="009515D2" w:rsidRDefault="008B6B1D" w:rsidP="00813CB3">
            <w:pPr>
              <w:spacing w:line="276" w:lineRule="auto"/>
              <w:jc w:val="right"/>
              <w:rPr>
                <w:b/>
                <w:bCs/>
                <w:sz w:val="22"/>
                <w:szCs w:val="22"/>
              </w:rPr>
            </w:pPr>
            <w:r w:rsidRPr="009515D2">
              <w:rPr>
                <w:i/>
                <w:iCs/>
                <w:sz w:val="22"/>
                <w:szCs w:val="22"/>
              </w:rPr>
              <w:t>p</w:t>
            </w:r>
          </w:p>
        </w:tc>
        <w:tc>
          <w:tcPr>
            <w:tcW w:w="996" w:type="dxa"/>
          </w:tcPr>
          <w:p w14:paraId="7281CBF3" w14:textId="77777777" w:rsidR="008B6B1D" w:rsidRPr="009515D2" w:rsidRDefault="008B6B1D" w:rsidP="00813CB3">
            <w:pPr>
              <w:spacing w:line="276" w:lineRule="auto"/>
              <w:jc w:val="right"/>
              <w:rPr>
                <w:sz w:val="22"/>
                <w:szCs w:val="22"/>
              </w:rPr>
            </w:pPr>
          </w:p>
        </w:tc>
        <w:tc>
          <w:tcPr>
            <w:tcW w:w="1013" w:type="dxa"/>
          </w:tcPr>
          <w:p w14:paraId="787A0BA8" w14:textId="77777777" w:rsidR="008B6B1D" w:rsidRPr="009515D2" w:rsidRDefault="008B6B1D" w:rsidP="00813CB3">
            <w:pPr>
              <w:spacing w:line="276" w:lineRule="auto"/>
              <w:jc w:val="right"/>
              <w:rPr>
                <w:b/>
                <w:bCs/>
                <w:sz w:val="22"/>
                <w:szCs w:val="22"/>
              </w:rPr>
            </w:pPr>
          </w:p>
        </w:tc>
        <w:tc>
          <w:tcPr>
            <w:tcW w:w="996" w:type="dxa"/>
          </w:tcPr>
          <w:p w14:paraId="7D1E18E6" w14:textId="77777777" w:rsidR="008B6B1D" w:rsidRPr="009515D2" w:rsidRDefault="008B6B1D" w:rsidP="00813CB3">
            <w:pPr>
              <w:spacing w:line="276" w:lineRule="auto"/>
              <w:jc w:val="right"/>
              <w:rPr>
                <w:sz w:val="22"/>
                <w:szCs w:val="22"/>
              </w:rPr>
            </w:pPr>
          </w:p>
        </w:tc>
        <w:tc>
          <w:tcPr>
            <w:tcW w:w="1012" w:type="dxa"/>
          </w:tcPr>
          <w:p w14:paraId="06AE2CEA" w14:textId="77777777" w:rsidR="008B6B1D" w:rsidRPr="009515D2" w:rsidRDefault="008B6B1D" w:rsidP="00813CB3">
            <w:pPr>
              <w:spacing w:line="276" w:lineRule="auto"/>
              <w:jc w:val="right"/>
              <w:rPr>
                <w:sz w:val="22"/>
                <w:szCs w:val="22"/>
              </w:rPr>
            </w:pPr>
          </w:p>
        </w:tc>
      </w:tr>
      <w:tr w:rsidR="008B6B1D" w:rsidRPr="009515D2" w14:paraId="4ABF7179" w14:textId="77777777" w:rsidTr="00813CB3">
        <w:tc>
          <w:tcPr>
            <w:tcW w:w="1980" w:type="dxa"/>
            <w:tcBorders>
              <w:top w:val="single" w:sz="4" w:space="0" w:color="auto"/>
            </w:tcBorders>
          </w:tcPr>
          <w:p w14:paraId="3B276E38" w14:textId="77777777" w:rsidR="008B6B1D" w:rsidRPr="009515D2" w:rsidRDefault="008B6B1D" w:rsidP="00813CB3">
            <w:pPr>
              <w:spacing w:line="276" w:lineRule="auto"/>
              <w:jc w:val="right"/>
              <w:rPr>
                <w:sz w:val="22"/>
                <w:szCs w:val="22"/>
              </w:rPr>
            </w:pPr>
            <w:r w:rsidRPr="009515D2">
              <w:rPr>
                <w:sz w:val="22"/>
                <w:szCs w:val="22"/>
              </w:rPr>
              <w:t>N fertilization (N)</w:t>
            </w:r>
          </w:p>
        </w:tc>
        <w:tc>
          <w:tcPr>
            <w:tcW w:w="536" w:type="dxa"/>
            <w:tcBorders>
              <w:top w:val="single" w:sz="4" w:space="0" w:color="auto"/>
            </w:tcBorders>
          </w:tcPr>
          <w:p w14:paraId="72BC3C92" w14:textId="77777777" w:rsidR="008B6B1D" w:rsidRPr="009515D2" w:rsidRDefault="008B6B1D" w:rsidP="00813CB3">
            <w:pPr>
              <w:spacing w:line="276" w:lineRule="auto"/>
              <w:jc w:val="right"/>
              <w:rPr>
                <w:sz w:val="22"/>
                <w:szCs w:val="22"/>
              </w:rPr>
            </w:pPr>
            <w:r w:rsidRPr="009515D2">
              <w:rPr>
                <w:sz w:val="22"/>
                <w:szCs w:val="22"/>
              </w:rPr>
              <w:t>1</w:t>
            </w:r>
          </w:p>
        </w:tc>
        <w:tc>
          <w:tcPr>
            <w:tcW w:w="996" w:type="dxa"/>
            <w:tcBorders>
              <w:top w:val="single" w:sz="4" w:space="0" w:color="auto"/>
            </w:tcBorders>
          </w:tcPr>
          <w:p w14:paraId="3A6CB243" w14:textId="77777777" w:rsidR="008B6B1D" w:rsidRPr="009515D2" w:rsidRDefault="008B6B1D" w:rsidP="00813CB3">
            <w:pPr>
              <w:spacing w:line="276" w:lineRule="auto"/>
              <w:jc w:val="right"/>
              <w:rPr>
                <w:sz w:val="22"/>
                <w:szCs w:val="22"/>
              </w:rPr>
            </w:pPr>
            <w:r w:rsidRPr="009515D2">
              <w:rPr>
                <w:sz w:val="22"/>
                <w:szCs w:val="22"/>
              </w:rPr>
              <w:t>0.99</w:t>
            </w:r>
          </w:p>
        </w:tc>
        <w:tc>
          <w:tcPr>
            <w:tcW w:w="1012" w:type="dxa"/>
            <w:tcBorders>
              <w:top w:val="single" w:sz="4" w:space="0" w:color="auto"/>
            </w:tcBorders>
          </w:tcPr>
          <w:p w14:paraId="76FF8CAD" w14:textId="77777777" w:rsidR="008B6B1D" w:rsidRPr="009515D2" w:rsidRDefault="008B6B1D" w:rsidP="00813CB3">
            <w:pPr>
              <w:spacing w:line="276" w:lineRule="auto"/>
              <w:jc w:val="right"/>
              <w:rPr>
                <w:sz w:val="22"/>
                <w:szCs w:val="22"/>
              </w:rPr>
            </w:pPr>
            <w:r w:rsidRPr="009515D2">
              <w:rPr>
                <w:sz w:val="22"/>
                <w:szCs w:val="22"/>
              </w:rPr>
              <w:t>0.320</w:t>
            </w:r>
          </w:p>
        </w:tc>
        <w:tc>
          <w:tcPr>
            <w:tcW w:w="996" w:type="dxa"/>
            <w:tcBorders>
              <w:top w:val="single" w:sz="4" w:space="0" w:color="auto"/>
            </w:tcBorders>
          </w:tcPr>
          <w:p w14:paraId="44C4CEF8" w14:textId="77777777" w:rsidR="008B6B1D" w:rsidRPr="009515D2" w:rsidRDefault="008B6B1D" w:rsidP="00813CB3">
            <w:pPr>
              <w:spacing w:line="276" w:lineRule="auto"/>
              <w:jc w:val="right"/>
              <w:rPr>
                <w:sz w:val="22"/>
                <w:szCs w:val="22"/>
              </w:rPr>
            </w:pPr>
            <w:r w:rsidRPr="009515D2">
              <w:rPr>
                <w:sz w:val="22"/>
                <w:szCs w:val="22"/>
              </w:rPr>
              <w:t>1.36</w:t>
            </w:r>
          </w:p>
        </w:tc>
        <w:tc>
          <w:tcPr>
            <w:tcW w:w="1013" w:type="dxa"/>
            <w:tcBorders>
              <w:top w:val="single" w:sz="4" w:space="0" w:color="auto"/>
            </w:tcBorders>
          </w:tcPr>
          <w:p w14:paraId="4D44DF54" w14:textId="77777777" w:rsidR="008B6B1D" w:rsidRPr="009515D2" w:rsidRDefault="008B6B1D" w:rsidP="00813CB3">
            <w:pPr>
              <w:spacing w:line="276" w:lineRule="auto"/>
              <w:jc w:val="right"/>
              <w:rPr>
                <w:sz w:val="22"/>
                <w:szCs w:val="22"/>
              </w:rPr>
            </w:pPr>
            <w:r w:rsidRPr="009515D2">
              <w:rPr>
                <w:sz w:val="22"/>
                <w:szCs w:val="22"/>
              </w:rPr>
              <w:t>0.243</w:t>
            </w:r>
          </w:p>
        </w:tc>
        <w:tc>
          <w:tcPr>
            <w:tcW w:w="996" w:type="dxa"/>
            <w:tcBorders>
              <w:top w:val="single" w:sz="4" w:space="0" w:color="auto"/>
            </w:tcBorders>
          </w:tcPr>
          <w:p w14:paraId="66386E2F" w14:textId="77777777" w:rsidR="008B6B1D" w:rsidRPr="009515D2" w:rsidRDefault="008B6B1D" w:rsidP="00813CB3">
            <w:pPr>
              <w:spacing w:line="276" w:lineRule="auto"/>
              <w:jc w:val="right"/>
              <w:rPr>
                <w:sz w:val="22"/>
                <w:szCs w:val="22"/>
              </w:rPr>
            </w:pPr>
            <w:r w:rsidRPr="009515D2">
              <w:rPr>
                <w:sz w:val="22"/>
                <w:szCs w:val="22"/>
              </w:rPr>
              <w:t>0.01</w:t>
            </w:r>
          </w:p>
        </w:tc>
        <w:tc>
          <w:tcPr>
            <w:tcW w:w="1013" w:type="dxa"/>
            <w:tcBorders>
              <w:top w:val="single" w:sz="4" w:space="0" w:color="auto"/>
            </w:tcBorders>
          </w:tcPr>
          <w:p w14:paraId="1DE7E4A8" w14:textId="77777777" w:rsidR="008B6B1D" w:rsidRPr="009515D2" w:rsidRDefault="008B6B1D" w:rsidP="00813CB3">
            <w:pPr>
              <w:spacing w:line="276" w:lineRule="auto"/>
              <w:jc w:val="right"/>
              <w:rPr>
                <w:sz w:val="22"/>
                <w:szCs w:val="22"/>
              </w:rPr>
            </w:pPr>
            <w:r w:rsidRPr="009515D2">
              <w:rPr>
                <w:sz w:val="22"/>
                <w:szCs w:val="22"/>
              </w:rPr>
              <w:t>0.918</w:t>
            </w:r>
          </w:p>
        </w:tc>
        <w:tc>
          <w:tcPr>
            <w:tcW w:w="996" w:type="dxa"/>
          </w:tcPr>
          <w:p w14:paraId="643BC3DE" w14:textId="77777777" w:rsidR="008B6B1D" w:rsidRPr="009515D2" w:rsidRDefault="008B6B1D" w:rsidP="00813CB3">
            <w:pPr>
              <w:spacing w:line="276" w:lineRule="auto"/>
              <w:jc w:val="right"/>
              <w:rPr>
                <w:sz w:val="22"/>
                <w:szCs w:val="22"/>
              </w:rPr>
            </w:pPr>
          </w:p>
        </w:tc>
        <w:tc>
          <w:tcPr>
            <w:tcW w:w="1013" w:type="dxa"/>
          </w:tcPr>
          <w:p w14:paraId="63D5F662" w14:textId="77777777" w:rsidR="008B6B1D" w:rsidRPr="009515D2" w:rsidRDefault="008B6B1D" w:rsidP="00813CB3">
            <w:pPr>
              <w:spacing w:line="276" w:lineRule="auto"/>
              <w:jc w:val="right"/>
              <w:rPr>
                <w:b/>
                <w:bCs/>
                <w:sz w:val="22"/>
                <w:szCs w:val="22"/>
              </w:rPr>
            </w:pPr>
          </w:p>
        </w:tc>
        <w:tc>
          <w:tcPr>
            <w:tcW w:w="996" w:type="dxa"/>
          </w:tcPr>
          <w:p w14:paraId="225A0C88" w14:textId="77777777" w:rsidR="008B6B1D" w:rsidRPr="009515D2" w:rsidRDefault="008B6B1D" w:rsidP="00813CB3">
            <w:pPr>
              <w:spacing w:line="276" w:lineRule="auto"/>
              <w:jc w:val="right"/>
              <w:rPr>
                <w:sz w:val="22"/>
                <w:szCs w:val="22"/>
              </w:rPr>
            </w:pPr>
          </w:p>
        </w:tc>
        <w:tc>
          <w:tcPr>
            <w:tcW w:w="1012" w:type="dxa"/>
          </w:tcPr>
          <w:p w14:paraId="739F8BB4" w14:textId="77777777" w:rsidR="008B6B1D" w:rsidRPr="009515D2" w:rsidRDefault="008B6B1D" w:rsidP="00813CB3">
            <w:pPr>
              <w:spacing w:line="276" w:lineRule="auto"/>
              <w:jc w:val="right"/>
              <w:rPr>
                <w:sz w:val="22"/>
                <w:szCs w:val="22"/>
              </w:rPr>
            </w:pPr>
          </w:p>
        </w:tc>
      </w:tr>
      <w:tr w:rsidR="008B6B1D" w:rsidRPr="009515D2" w14:paraId="7C7241A4" w14:textId="77777777" w:rsidTr="00813CB3">
        <w:tc>
          <w:tcPr>
            <w:tcW w:w="1980" w:type="dxa"/>
          </w:tcPr>
          <w:p w14:paraId="2D711D2E" w14:textId="77777777" w:rsidR="008B6B1D" w:rsidRPr="009515D2" w:rsidRDefault="008B6B1D" w:rsidP="00813CB3">
            <w:pPr>
              <w:spacing w:line="276" w:lineRule="auto"/>
              <w:jc w:val="right"/>
              <w:rPr>
                <w:sz w:val="22"/>
                <w:szCs w:val="22"/>
              </w:rPr>
            </w:pPr>
            <w:r w:rsidRPr="009515D2">
              <w:rPr>
                <w:sz w:val="22"/>
                <w:szCs w:val="22"/>
              </w:rPr>
              <w:t>Inoculation (I)</w:t>
            </w:r>
          </w:p>
        </w:tc>
        <w:tc>
          <w:tcPr>
            <w:tcW w:w="536" w:type="dxa"/>
          </w:tcPr>
          <w:p w14:paraId="6779289A" w14:textId="77777777" w:rsidR="008B6B1D" w:rsidRPr="009515D2" w:rsidRDefault="008B6B1D" w:rsidP="00813CB3">
            <w:pPr>
              <w:spacing w:line="276" w:lineRule="auto"/>
              <w:jc w:val="right"/>
              <w:rPr>
                <w:sz w:val="22"/>
                <w:szCs w:val="22"/>
              </w:rPr>
            </w:pPr>
            <w:r w:rsidRPr="009515D2">
              <w:rPr>
                <w:sz w:val="22"/>
                <w:szCs w:val="22"/>
              </w:rPr>
              <w:t>1</w:t>
            </w:r>
          </w:p>
        </w:tc>
        <w:tc>
          <w:tcPr>
            <w:tcW w:w="996" w:type="dxa"/>
          </w:tcPr>
          <w:p w14:paraId="2E17934F" w14:textId="77777777" w:rsidR="008B6B1D" w:rsidRPr="009515D2" w:rsidRDefault="008B6B1D" w:rsidP="00813CB3">
            <w:pPr>
              <w:spacing w:line="276" w:lineRule="auto"/>
              <w:jc w:val="right"/>
              <w:rPr>
                <w:sz w:val="22"/>
                <w:szCs w:val="22"/>
              </w:rPr>
            </w:pPr>
            <w:r w:rsidRPr="009515D2">
              <w:rPr>
                <w:sz w:val="22"/>
                <w:szCs w:val="22"/>
              </w:rPr>
              <w:t>31.13</w:t>
            </w:r>
          </w:p>
        </w:tc>
        <w:tc>
          <w:tcPr>
            <w:tcW w:w="1012" w:type="dxa"/>
          </w:tcPr>
          <w:p w14:paraId="597AFEBC" w14:textId="77777777" w:rsidR="008B6B1D" w:rsidRPr="009515D2" w:rsidRDefault="008B6B1D" w:rsidP="00813CB3">
            <w:pPr>
              <w:spacing w:line="276" w:lineRule="auto"/>
              <w:jc w:val="right"/>
              <w:rPr>
                <w:b/>
                <w:bCs/>
                <w:sz w:val="22"/>
                <w:szCs w:val="22"/>
              </w:rPr>
            </w:pPr>
            <w:r w:rsidRPr="009515D2">
              <w:rPr>
                <w:b/>
                <w:bCs/>
                <w:sz w:val="22"/>
                <w:szCs w:val="22"/>
              </w:rPr>
              <w:t>&lt;0.001</w:t>
            </w:r>
          </w:p>
        </w:tc>
        <w:tc>
          <w:tcPr>
            <w:tcW w:w="996" w:type="dxa"/>
          </w:tcPr>
          <w:p w14:paraId="5E8B659C" w14:textId="77777777" w:rsidR="008B6B1D" w:rsidRPr="009515D2" w:rsidRDefault="008B6B1D" w:rsidP="00813CB3">
            <w:pPr>
              <w:spacing w:line="276" w:lineRule="auto"/>
              <w:jc w:val="right"/>
              <w:rPr>
                <w:sz w:val="22"/>
                <w:szCs w:val="22"/>
              </w:rPr>
            </w:pPr>
            <w:r w:rsidRPr="009515D2">
              <w:rPr>
                <w:sz w:val="22"/>
                <w:szCs w:val="22"/>
              </w:rPr>
              <w:t>30.79</w:t>
            </w:r>
          </w:p>
        </w:tc>
        <w:tc>
          <w:tcPr>
            <w:tcW w:w="1013" w:type="dxa"/>
          </w:tcPr>
          <w:p w14:paraId="24C6006B" w14:textId="77777777" w:rsidR="008B6B1D" w:rsidRPr="009515D2" w:rsidRDefault="008B6B1D" w:rsidP="00813CB3">
            <w:pPr>
              <w:spacing w:line="276" w:lineRule="auto"/>
              <w:jc w:val="right"/>
              <w:rPr>
                <w:b/>
                <w:bCs/>
                <w:sz w:val="22"/>
                <w:szCs w:val="22"/>
              </w:rPr>
            </w:pPr>
            <w:r w:rsidRPr="009515D2">
              <w:rPr>
                <w:b/>
                <w:bCs/>
                <w:sz w:val="22"/>
                <w:szCs w:val="22"/>
              </w:rPr>
              <w:t>&lt;0.001</w:t>
            </w:r>
          </w:p>
        </w:tc>
        <w:tc>
          <w:tcPr>
            <w:tcW w:w="996" w:type="dxa"/>
          </w:tcPr>
          <w:p w14:paraId="5B0ACE2E" w14:textId="77777777" w:rsidR="008B6B1D" w:rsidRPr="009515D2" w:rsidRDefault="008B6B1D" w:rsidP="00813CB3">
            <w:pPr>
              <w:spacing w:line="276" w:lineRule="auto"/>
              <w:jc w:val="right"/>
              <w:rPr>
                <w:sz w:val="22"/>
                <w:szCs w:val="22"/>
              </w:rPr>
            </w:pPr>
            <w:r w:rsidRPr="009515D2">
              <w:rPr>
                <w:sz w:val="22"/>
                <w:szCs w:val="22"/>
              </w:rPr>
              <w:t>3.27</w:t>
            </w:r>
          </w:p>
        </w:tc>
        <w:tc>
          <w:tcPr>
            <w:tcW w:w="1013" w:type="dxa"/>
          </w:tcPr>
          <w:p w14:paraId="48949539" w14:textId="77777777" w:rsidR="008B6B1D" w:rsidRPr="009515D2" w:rsidRDefault="008B6B1D" w:rsidP="00813CB3">
            <w:pPr>
              <w:spacing w:line="276" w:lineRule="auto"/>
              <w:jc w:val="right"/>
              <w:rPr>
                <w:i/>
                <w:iCs/>
                <w:sz w:val="22"/>
                <w:szCs w:val="22"/>
              </w:rPr>
            </w:pPr>
            <w:r w:rsidRPr="009515D2">
              <w:rPr>
                <w:i/>
                <w:iCs/>
                <w:sz w:val="22"/>
                <w:szCs w:val="22"/>
              </w:rPr>
              <w:t>0.071</w:t>
            </w:r>
          </w:p>
        </w:tc>
        <w:tc>
          <w:tcPr>
            <w:tcW w:w="996" w:type="dxa"/>
          </w:tcPr>
          <w:p w14:paraId="072D95BC" w14:textId="77777777" w:rsidR="008B6B1D" w:rsidRPr="009515D2" w:rsidRDefault="008B6B1D" w:rsidP="00813CB3">
            <w:pPr>
              <w:spacing w:line="276" w:lineRule="auto"/>
              <w:jc w:val="right"/>
              <w:rPr>
                <w:sz w:val="22"/>
                <w:szCs w:val="22"/>
              </w:rPr>
            </w:pPr>
          </w:p>
        </w:tc>
        <w:tc>
          <w:tcPr>
            <w:tcW w:w="1013" w:type="dxa"/>
          </w:tcPr>
          <w:p w14:paraId="7AD60198" w14:textId="77777777" w:rsidR="008B6B1D" w:rsidRPr="009515D2" w:rsidRDefault="008B6B1D" w:rsidP="00813CB3">
            <w:pPr>
              <w:spacing w:line="276" w:lineRule="auto"/>
              <w:jc w:val="right"/>
              <w:rPr>
                <w:b/>
                <w:bCs/>
                <w:sz w:val="22"/>
                <w:szCs w:val="22"/>
              </w:rPr>
            </w:pPr>
          </w:p>
        </w:tc>
        <w:tc>
          <w:tcPr>
            <w:tcW w:w="996" w:type="dxa"/>
          </w:tcPr>
          <w:p w14:paraId="7F081C2D" w14:textId="77777777" w:rsidR="008B6B1D" w:rsidRPr="009515D2" w:rsidRDefault="008B6B1D" w:rsidP="00813CB3">
            <w:pPr>
              <w:spacing w:line="276" w:lineRule="auto"/>
              <w:jc w:val="right"/>
              <w:rPr>
                <w:sz w:val="22"/>
                <w:szCs w:val="22"/>
              </w:rPr>
            </w:pPr>
          </w:p>
        </w:tc>
        <w:tc>
          <w:tcPr>
            <w:tcW w:w="1012" w:type="dxa"/>
          </w:tcPr>
          <w:p w14:paraId="752DE334" w14:textId="77777777" w:rsidR="008B6B1D" w:rsidRPr="009515D2" w:rsidRDefault="008B6B1D" w:rsidP="00813CB3">
            <w:pPr>
              <w:spacing w:line="276" w:lineRule="auto"/>
              <w:jc w:val="right"/>
              <w:rPr>
                <w:sz w:val="22"/>
                <w:szCs w:val="22"/>
              </w:rPr>
            </w:pPr>
          </w:p>
        </w:tc>
      </w:tr>
      <w:tr w:rsidR="008B6B1D" w:rsidRPr="009515D2" w14:paraId="453E0AC4" w14:textId="77777777" w:rsidTr="00813CB3">
        <w:tc>
          <w:tcPr>
            <w:tcW w:w="1980" w:type="dxa"/>
            <w:tcBorders>
              <w:bottom w:val="single" w:sz="4" w:space="0" w:color="auto"/>
            </w:tcBorders>
          </w:tcPr>
          <w:p w14:paraId="464D253E" w14:textId="77777777" w:rsidR="008B6B1D" w:rsidRPr="009515D2" w:rsidRDefault="008B6B1D" w:rsidP="00813CB3">
            <w:pPr>
              <w:spacing w:line="276" w:lineRule="auto"/>
              <w:jc w:val="right"/>
              <w:rPr>
                <w:sz w:val="22"/>
                <w:szCs w:val="22"/>
              </w:rPr>
            </w:pPr>
            <w:r w:rsidRPr="009515D2">
              <w:rPr>
                <w:sz w:val="22"/>
                <w:szCs w:val="22"/>
              </w:rPr>
              <w:t>N*I</w:t>
            </w:r>
          </w:p>
        </w:tc>
        <w:tc>
          <w:tcPr>
            <w:tcW w:w="536" w:type="dxa"/>
            <w:tcBorders>
              <w:bottom w:val="single" w:sz="4" w:space="0" w:color="auto"/>
            </w:tcBorders>
          </w:tcPr>
          <w:p w14:paraId="189A8E52" w14:textId="77777777" w:rsidR="008B6B1D" w:rsidRPr="009515D2" w:rsidRDefault="008B6B1D" w:rsidP="00813CB3">
            <w:pPr>
              <w:spacing w:line="276" w:lineRule="auto"/>
              <w:jc w:val="right"/>
              <w:rPr>
                <w:sz w:val="22"/>
                <w:szCs w:val="22"/>
              </w:rPr>
            </w:pPr>
            <w:r w:rsidRPr="009515D2">
              <w:rPr>
                <w:sz w:val="22"/>
                <w:szCs w:val="22"/>
              </w:rPr>
              <w:t>1</w:t>
            </w:r>
          </w:p>
        </w:tc>
        <w:tc>
          <w:tcPr>
            <w:tcW w:w="996" w:type="dxa"/>
            <w:tcBorders>
              <w:bottom w:val="single" w:sz="4" w:space="0" w:color="auto"/>
            </w:tcBorders>
          </w:tcPr>
          <w:p w14:paraId="7C52AE9C" w14:textId="77777777" w:rsidR="008B6B1D" w:rsidRPr="009515D2" w:rsidRDefault="008B6B1D" w:rsidP="00813CB3">
            <w:pPr>
              <w:spacing w:line="276" w:lineRule="auto"/>
              <w:jc w:val="right"/>
              <w:rPr>
                <w:sz w:val="22"/>
                <w:szCs w:val="22"/>
              </w:rPr>
            </w:pPr>
            <w:r w:rsidRPr="009515D2">
              <w:rPr>
                <w:sz w:val="22"/>
                <w:szCs w:val="22"/>
              </w:rPr>
              <w:t>0.76</w:t>
            </w:r>
          </w:p>
        </w:tc>
        <w:tc>
          <w:tcPr>
            <w:tcW w:w="1012" w:type="dxa"/>
            <w:tcBorders>
              <w:bottom w:val="single" w:sz="4" w:space="0" w:color="auto"/>
            </w:tcBorders>
          </w:tcPr>
          <w:p w14:paraId="0B019A2D" w14:textId="77777777" w:rsidR="008B6B1D" w:rsidRPr="009515D2" w:rsidRDefault="008B6B1D" w:rsidP="00813CB3">
            <w:pPr>
              <w:spacing w:line="276" w:lineRule="auto"/>
              <w:jc w:val="right"/>
              <w:rPr>
                <w:sz w:val="22"/>
                <w:szCs w:val="22"/>
              </w:rPr>
            </w:pPr>
            <w:r w:rsidRPr="009515D2">
              <w:rPr>
                <w:sz w:val="22"/>
                <w:szCs w:val="22"/>
              </w:rPr>
              <w:t>0.383</w:t>
            </w:r>
          </w:p>
        </w:tc>
        <w:tc>
          <w:tcPr>
            <w:tcW w:w="996" w:type="dxa"/>
            <w:tcBorders>
              <w:bottom w:val="single" w:sz="4" w:space="0" w:color="auto"/>
            </w:tcBorders>
          </w:tcPr>
          <w:p w14:paraId="57845B6E" w14:textId="77777777" w:rsidR="008B6B1D" w:rsidRPr="009515D2" w:rsidRDefault="008B6B1D" w:rsidP="00813CB3">
            <w:pPr>
              <w:spacing w:line="276" w:lineRule="auto"/>
              <w:jc w:val="right"/>
              <w:rPr>
                <w:sz w:val="22"/>
                <w:szCs w:val="22"/>
              </w:rPr>
            </w:pPr>
            <w:r w:rsidRPr="009515D2">
              <w:rPr>
                <w:sz w:val="22"/>
                <w:szCs w:val="22"/>
              </w:rPr>
              <w:t>1.01</w:t>
            </w:r>
          </w:p>
        </w:tc>
        <w:tc>
          <w:tcPr>
            <w:tcW w:w="1013" w:type="dxa"/>
            <w:tcBorders>
              <w:bottom w:val="single" w:sz="4" w:space="0" w:color="auto"/>
            </w:tcBorders>
          </w:tcPr>
          <w:p w14:paraId="0BB475D0" w14:textId="77777777" w:rsidR="008B6B1D" w:rsidRPr="009515D2" w:rsidRDefault="008B6B1D" w:rsidP="00813CB3">
            <w:pPr>
              <w:spacing w:line="276" w:lineRule="auto"/>
              <w:jc w:val="right"/>
              <w:rPr>
                <w:sz w:val="22"/>
                <w:szCs w:val="22"/>
              </w:rPr>
            </w:pPr>
            <w:r w:rsidRPr="009515D2">
              <w:rPr>
                <w:sz w:val="22"/>
                <w:szCs w:val="22"/>
              </w:rPr>
              <w:t>0.316</w:t>
            </w:r>
          </w:p>
        </w:tc>
        <w:tc>
          <w:tcPr>
            <w:tcW w:w="996" w:type="dxa"/>
            <w:tcBorders>
              <w:bottom w:val="single" w:sz="4" w:space="0" w:color="auto"/>
            </w:tcBorders>
          </w:tcPr>
          <w:p w14:paraId="251860CA" w14:textId="77777777" w:rsidR="008B6B1D" w:rsidRPr="009515D2" w:rsidRDefault="008B6B1D" w:rsidP="00813CB3">
            <w:pPr>
              <w:spacing w:line="276" w:lineRule="auto"/>
              <w:jc w:val="right"/>
              <w:rPr>
                <w:sz w:val="22"/>
                <w:szCs w:val="22"/>
              </w:rPr>
            </w:pPr>
            <w:r w:rsidRPr="009515D2">
              <w:rPr>
                <w:sz w:val="22"/>
                <w:szCs w:val="22"/>
              </w:rPr>
              <w:t>0.25</w:t>
            </w:r>
          </w:p>
        </w:tc>
        <w:tc>
          <w:tcPr>
            <w:tcW w:w="1013" w:type="dxa"/>
            <w:tcBorders>
              <w:bottom w:val="single" w:sz="4" w:space="0" w:color="auto"/>
            </w:tcBorders>
          </w:tcPr>
          <w:p w14:paraId="3345F003" w14:textId="77777777" w:rsidR="008B6B1D" w:rsidRPr="009515D2" w:rsidRDefault="008B6B1D" w:rsidP="00813CB3">
            <w:pPr>
              <w:spacing w:line="276" w:lineRule="auto"/>
              <w:jc w:val="right"/>
              <w:rPr>
                <w:sz w:val="22"/>
                <w:szCs w:val="22"/>
              </w:rPr>
            </w:pPr>
            <w:r w:rsidRPr="009515D2">
              <w:rPr>
                <w:sz w:val="22"/>
                <w:szCs w:val="22"/>
              </w:rPr>
              <w:t>0.614</w:t>
            </w:r>
          </w:p>
        </w:tc>
        <w:tc>
          <w:tcPr>
            <w:tcW w:w="996" w:type="dxa"/>
          </w:tcPr>
          <w:p w14:paraId="1D1579A2" w14:textId="77777777" w:rsidR="008B6B1D" w:rsidRPr="009515D2" w:rsidRDefault="008B6B1D" w:rsidP="00813CB3">
            <w:pPr>
              <w:spacing w:line="276" w:lineRule="auto"/>
              <w:jc w:val="right"/>
              <w:rPr>
                <w:sz w:val="22"/>
                <w:szCs w:val="22"/>
              </w:rPr>
            </w:pPr>
          </w:p>
        </w:tc>
        <w:tc>
          <w:tcPr>
            <w:tcW w:w="1013" w:type="dxa"/>
          </w:tcPr>
          <w:p w14:paraId="5BE80DD2" w14:textId="77777777" w:rsidR="008B6B1D" w:rsidRPr="009515D2" w:rsidRDefault="008B6B1D" w:rsidP="00813CB3">
            <w:pPr>
              <w:spacing w:line="276" w:lineRule="auto"/>
              <w:jc w:val="right"/>
              <w:rPr>
                <w:b/>
                <w:bCs/>
                <w:sz w:val="22"/>
                <w:szCs w:val="22"/>
              </w:rPr>
            </w:pPr>
          </w:p>
        </w:tc>
        <w:tc>
          <w:tcPr>
            <w:tcW w:w="996" w:type="dxa"/>
          </w:tcPr>
          <w:p w14:paraId="7067268D" w14:textId="77777777" w:rsidR="008B6B1D" w:rsidRPr="009515D2" w:rsidRDefault="008B6B1D" w:rsidP="00813CB3">
            <w:pPr>
              <w:spacing w:line="276" w:lineRule="auto"/>
              <w:jc w:val="right"/>
              <w:rPr>
                <w:sz w:val="22"/>
                <w:szCs w:val="22"/>
              </w:rPr>
            </w:pPr>
          </w:p>
        </w:tc>
        <w:tc>
          <w:tcPr>
            <w:tcW w:w="1012" w:type="dxa"/>
          </w:tcPr>
          <w:p w14:paraId="403ED354" w14:textId="77777777" w:rsidR="008B6B1D" w:rsidRPr="009515D2" w:rsidRDefault="008B6B1D" w:rsidP="00813CB3">
            <w:pPr>
              <w:spacing w:line="276" w:lineRule="auto"/>
              <w:jc w:val="right"/>
              <w:rPr>
                <w:sz w:val="22"/>
                <w:szCs w:val="22"/>
              </w:rPr>
            </w:pPr>
          </w:p>
        </w:tc>
      </w:tr>
    </w:tbl>
    <w:p w14:paraId="782FE574" w14:textId="77777777" w:rsidR="008B6B1D" w:rsidRDefault="008B6B1D" w:rsidP="008B6B1D">
      <w:pPr>
        <w:spacing w:line="480" w:lineRule="auto"/>
      </w:pPr>
    </w:p>
    <w:p w14:paraId="608294B1" w14:textId="77777777" w:rsidR="008B6B1D" w:rsidRDefault="008B6B1D" w:rsidP="008B6B1D">
      <w:pPr>
        <w:spacing w:line="480" w:lineRule="auto"/>
        <w:rPr>
          <w:b/>
          <w:bCs/>
        </w:rPr>
      </w:pPr>
      <w:r w:rsidRPr="00E6584D">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 xml:space="preserve">-values less than 0.05 are in bold and </w:t>
      </w:r>
      <w:r>
        <w:rPr>
          <w:i/>
          <w:iCs/>
        </w:rPr>
        <w:t>P</w:t>
      </w:r>
      <w:r>
        <w:t>-values between 0.05 and 0.1 are italicized.</w:t>
      </w:r>
    </w:p>
    <w:p w14:paraId="0C8F2664" w14:textId="77777777" w:rsidR="008B6B1D" w:rsidRPr="006D1951" w:rsidRDefault="008B6B1D" w:rsidP="008B6B1D">
      <w:pPr>
        <w:spacing w:line="480" w:lineRule="auto"/>
        <w:rPr>
          <w:b/>
          <w:bCs/>
        </w:rPr>
      </w:pPr>
    </w:p>
    <w:p w14:paraId="6AC086DE" w14:textId="77777777" w:rsidR="008B6B1D" w:rsidRDefault="008B6B1D" w:rsidP="008B6B1D">
      <w:pPr>
        <w:spacing w:line="480" w:lineRule="auto"/>
        <w:rPr>
          <w:b/>
          <w:bCs/>
        </w:rPr>
        <w:sectPr w:rsidR="008B6B1D" w:rsidSect="00451ED1">
          <w:pgSz w:w="15840" w:h="12240" w:orient="landscape"/>
          <w:pgMar w:top="1440" w:right="1440" w:bottom="1440" w:left="1440" w:header="720" w:footer="720" w:gutter="0"/>
          <w:lnNumType w:countBy="1" w:restart="continuous"/>
          <w:cols w:space="720"/>
          <w:docGrid w:linePitch="360"/>
        </w:sectPr>
      </w:pPr>
    </w:p>
    <w:p w14:paraId="7702E9DB" w14:textId="3AA8190E" w:rsidR="008B6B1D" w:rsidRDefault="008B6B1D" w:rsidP="008B6B1D">
      <w:pPr>
        <w:spacing w:line="480" w:lineRule="auto"/>
        <w:rPr>
          <w:b/>
          <w:bCs/>
        </w:rPr>
      </w:pPr>
      <w:r>
        <w:rPr>
          <w:b/>
          <w:bCs/>
        </w:rPr>
        <w:lastRenderedPageBreak/>
        <w:t xml:space="preserve">Figure </w:t>
      </w:r>
      <w:r w:rsidR="00876B7A">
        <w:rPr>
          <w:b/>
          <w:bCs/>
        </w:rPr>
        <w:t>1</w:t>
      </w:r>
    </w:p>
    <w:p w14:paraId="45D27663" w14:textId="48E4442E" w:rsidR="008B6B1D" w:rsidRDefault="00D23267" w:rsidP="008B6B1D">
      <w:pPr>
        <w:spacing w:line="480" w:lineRule="auto"/>
        <w:rPr>
          <w:b/>
          <w:bCs/>
        </w:rPr>
      </w:pPr>
      <w:r>
        <w:rPr>
          <w:b/>
          <w:bCs/>
          <w:noProof/>
        </w:rPr>
        <w:drawing>
          <wp:inline distT="0" distB="0" distL="0" distR="0" wp14:anchorId="7818661C" wp14:editId="2EFF37F4">
            <wp:extent cx="5943600" cy="2971800"/>
            <wp:effectExtent l="0" t="0" r="0" b="0"/>
            <wp:docPr id="17" name="Picture 17"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 box and whisker chart&#10;&#10;Description automatically generated"/>
                    <pic:cNvPicPr/>
                  </pic:nvPicPr>
                  <pic:blipFill>
                    <a:blip r:embed="rId10"/>
                    <a:stretch>
                      <a:fillRect/>
                    </a:stretch>
                  </pic:blipFill>
                  <pic:spPr>
                    <a:xfrm>
                      <a:off x="0" y="0"/>
                      <a:ext cx="5943600" cy="2971800"/>
                    </a:xfrm>
                    <a:prstGeom prst="rect">
                      <a:avLst/>
                    </a:prstGeom>
                  </pic:spPr>
                </pic:pic>
              </a:graphicData>
            </a:graphic>
          </wp:inline>
        </w:drawing>
      </w:r>
    </w:p>
    <w:p w14:paraId="4CE47144" w14:textId="043886E6" w:rsidR="008B6B1D" w:rsidRDefault="008B6B1D" w:rsidP="008B6B1D">
      <w:pPr>
        <w:spacing w:line="480" w:lineRule="auto"/>
      </w:pPr>
      <w:r>
        <w:rPr>
          <w:b/>
          <w:bCs/>
        </w:rPr>
        <w:t xml:space="preserve">Figure </w:t>
      </w:r>
      <w:r w:rsidR="001A31D4">
        <w:rPr>
          <w:b/>
          <w:bCs/>
        </w:rPr>
        <w:t>1</w:t>
      </w:r>
      <w:r>
        <w:t xml:space="preserve"> </w:t>
      </w:r>
      <w:r w:rsidRPr="001B10F7">
        <w:t>Effects</w:t>
      </w:r>
      <w:r>
        <w:t xml:space="preserve"> of soil nitrogen fertilization and inoculation on </w:t>
      </w:r>
      <w:r>
        <w:rPr>
          <w:i/>
          <w:iCs/>
        </w:rPr>
        <w:t>G. max</w:t>
      </w:r>
      <w:r>
        <w:t xml:space="preserve"> structural carbon costs to acquire nitrogen (“</w:t>
      </w:r>
      <w:proofErr w:type="spellStart"/>
      <w:r>
        <w:rPr>
          <w:i/>
          <w:iCs/>
        </w:rPr>
        <w:t>N</w:t>
      </w:r>
      <w:r>
        <w:rPr>
          <w:vertAlign w:val="subscript"/>
        </w:rPr>
        <w:t>cost</w:t>
      </w:r>
      <w:proofErr w:type="spellEnd"/>
      <w:r>
        <w:t>”; panel A), belowground carbon biomass (“</w:t>
      </w:r>
      <w:proofErr w:type="spellStart"/>
      <w:r>
        <w:rPr>
          <w:i/>
          <w:iCs/>
        </w:rPr>
        <w:t>C</w:t>
      </w:r>
      <w:r>
        <w:rPr>
          <w:vertAlign w:val="subscript"/>
        </w:rPr>
        <w:t>bg</w:t>
      </w:r>
      <w:proofErr w:type="spellEnd"/>
      <w:r>
        <w:t>”; panel B), and whole plant nitrogen biomass (“</w:t>
      </w:r>
      <w:r>
        <w:rPr>
          <w:i/>
          <w:iCs/>
        </w:rPr>
        <w:t>N</w:t>
      </w:r>
      <w:r>
        <w:rPr>
          <w:vertAlign w:val="subscript"/>
        </w:rPr>
        <w:t>ag</w:t>
      </w:r>
      <w:r>
        <w:t xml:space="preserve"> + </w:t>
      </w:r>
      <w:proofErr w:type="spellStart"/>
      <w:r>
        <w:rPr>
          <w:i/>
          <w:iCs/>
        </w:rPr>
        <w:t>N</w:t>
      </w:r>
      <w:r>
        <w:rPr>
          <w:vertAlign w:val="subscript"/>
        </w:rPr>
        <w:t>bg</w:t>
      </w:r>
      <w:proofErr w:type="spellEnd"/>
      <w:r>
        <w:t>”; panel C). Soil nitrogen fertilization is represented categorically on the x-axis, while inoculation treatment is represented by colored boxplots. Yellow shaded boxplots indicate individuals that were not inoculated</w:t>
      </w:r>
      <w:r w:rsidRPr="00490BC5">
        <w:t xml:space="preserve"> </w:t>
      </w:r>
      <w:r>
        <w:t xml:space="preserve">with </w:t>
      </w:r>
      <w:r>
        <w:rPr>
          <w:i/>
          <w:iCs/>
        </w:rPr>
        <w:t>B. japonicum</w:t>
      </w:r>
      <w:r>
        <w:t xml:space="preserve">, while red shaded boxplots indicate individuals that were inoculated with </w:t>
      </w:r>
      <w:r>
        <w:rPr>
          <w:i/>
          <w:iCs/>
        </w:rPr>
        <w:t>B. japonicum</w:t>
      </w:r>
      <w:r>
        <w:t xml:space="preserve">. </w:t>
      </w:r>
      <w:r w:rsidRPr="6E1ABADC">
        <w:rPr>
          <w:rFonts w:eastAsia="Times New Roman" w:cs="Times New Roman"/>
          <w:color w:val="000000" w:themeColor="text1"/>
        </w:rPr>
        <w:t>Boxes are the upper (75% percentile) and lower (25% percentile) quartile. The whiskers are the minimum and maximum value, calculated as 1.5 times the upper and lower quartile value. Grey dots are individual data points, jittered for visibility. The lettering over each box indicates the results from post-hoc Tukey’s tests with different lettering indicating statistically different groups (</w:t>
      </w:r>
      <w:r>
        <w:rPr>
          <w:rFonts w:eastAsia="Times New Roman" w:cs="Times New Roman"/>
          <w:color w:val="000000" w:themeColor="text1"/>
        </w:rPr>
        <w:t>p</w:t>
      </w:r>
      <w:r w:rsidRPr="6E1ABADC">
        <w:rPr>
          <w:rFonts w:eastAsia="Times New Roman" w:cs="Times New Roman"/>
          <w:color w:val="000000" w:themeColor="text1"/>
        </w:rPr>
        <w:t>&lt;0.05).</w:t>
      </w:r>
    </w:p>
    <w:p w14:paraId="72DA282C" w14:textId="77777777" w:rsidR="008B6B1D" w:rsidRPr="00E256F3" w:rsidRDefault="008B6B1D" w:rsidP="008B6B1D">
      <w:pPr>
        <w:spacing w:line="480" w:lineRule="auto"/>
      </w:pPr>
      <w:r>
        <w:rPr>
          <w:b/>
          <w:bCs/>
        </w:rPr>
        <w:br w:type="page"/>
      </w:r>
    </w:p>
    <w:p w14:paraId="36442475" w14:textId="598B63C3" w:rsidR="008B6B1D" w:rsidRPr="00322974" w:rsidRDefault="0004004B" w:rsidP="008B6B1D">
      <w:pPr>
        <w:spacing w:line="480" w:lineRule="auto"/>
        <w:rPr>
          <w:i/>
          <w:iCs/>
        </w:rPr>
      </w:pPr>
      <w:r>
        <w:rPr>
          <w:i/>
          <w:iCs/>
        </w:rPr>
        <w:lastRenderedPageBreak/>
        <w:t>Whole plant growth and plant investments to nitrogen fixation</w:t>
      </w:r>
    </w:p>
    <w:p w14:paraId="6F377BBC" w14:textId="02AFE730" w:rsidR="008B6B1D" w:rsidRDefault="008B6B1D" w:rsidP="008B6B1D">
      <w:pPr>
        <w:spacing w:line="480" w:lineRule="auto"/>
        <w:ind w:firstLine="720"/>
      </w:pPr>
      <w:r>
        <w:t xml:space="preserve">Total leaf area was driven by a strong interaction between nitrogen fertilization and inoculation (Table </w:t>
      </w:r>
      <w:r w:rsidR="00D14794">
        <w:t>1</w:t>
      </w:r>
      <w:r>
        <w:t xml:space="preserve">; Fig. </w:t>
      </w:r>
      <w:r w:rsidR="00D14794">
        <w:t>2</w:t>
      </w:r>
      <w:r>
        <w:t>A). This interaction indicated that inoculated individuals grown under low nitrogen fertilization had 59.7% higher total leaf area than non-inoculated individuals also grown under low nitrogen fertilization (Tukey: p&lt;0.001), with no difference between inoculation treatments under high nitrogen fertilization (Tukey: p=0.631). Nitrogen fertilization also increased total leaf area, where individuals grown under high nitrogen fertilization had 77.4% higher total leaf area than those grown under low nitrogen fertilization (Tukey: p&lt;0.001). Inoculation also increased total leaf area, where inoculated individuals had 21.4 higher total leaf area than non-inoculated individuals (Tukey: p&lt;0.001).</w:t>
      </w:r>
    </w:p>
    <w:p w14:paraId="3E92D654" w14:textId="347E8C96" w:rsidR="008B6B1D" w:rsidRDefault="008B6B1D" w:rsidP="008B6B1D">
      <w:pPr>
        <w:spacing w:line="480" w:lineRule="auto"/>
        <w:ind w:firstLine="720"/>
      </w:pPr>
      <w:r>
        <w:t xml:space="preserve">Whole plant biomass was driven by nitrogen fertilization (Table 5; Fig. 5B), where individuals grown under high nitrogen fertilization had 55.5% higher whole plant biomass than those grown under low nitrogen fertilization (Tukey: p&lt;0.001). There was no observable inoculation effect nor was there any interaction between inoculation and nitrogen fertilization (Table </w:t>
      </w:r>
      <w:r w:rsidR="00D14794">
        <w:t>1</w:t>
      </w:r>
      <w:r>
        <w:t xml:space="preserve">; Fig. </w:t>
      </w:r>
      <w:r w:rsidR="00D14794">
        <w:t>2</w:t>
      </w:r>
      <w:r>
        <w:t>B).</w:t>
      </w:r>
    </w:p>
    <w:p w14:paraId="1BCAB548" w14:textId="77777777" w:rsidR="008B104C" w:rsidRDefault="0004004B" w:rsidP="0004004B">
      <w:pPr>
        <w:spacing w:line="480" w:lineRule="auto"/>
        <w:ind w:firstLine="720"/>
      </w:pPr>
      <w:r>
        <w:t>Root nodule biomass: root biomass was determined through an individual positive effect of inoculation (Table 1; Fig. 2C). Specifically, inoculated individuals had 323.5% greater root nodule biomass: root biomass than non-inoculated individuals when averaged across nitrogen fertilization treatments. There was no effect of fertilization or any observable interaction between fertilization and inoculation on root nodule biomass: root biomass (Table 1). Root nodule biomass: root biomass patterns were driven by a strong increase in root nodule biomass and a marginal decrease in root biomass with inoculation.</w:t>
      </w:r>
    </w:p>
    <w:p w14:paraId="2235383F" w14:textId="23840BF0" w:rsidR="008B6B1D" w:rsidRPr="0004004B" w:rsidRDefault="008B6B1D" w:rsidP="0004004B">
      <w:pPr>
        <w:spacing w:line="480" w:lineRule="auto"/>
        <w:ind w:firstLine="720"/>
      </w:pPr>
      <w:r>
        <w:rPr>
          <w:b/>
          <w:bCs/>
        </w:rPr>
        <w:br w:type="page"/>
      </w:r>
    </w:p>
    <w:p w14:paraId="637515AA" w14:textId="020CF0A9" w:rsidR="00494E8C" w:rsidRDefault="008B6B1D" w:rsidP="008B6B1D">
      <w:pPr>
        <w:spacing w:line="480" w:lineRule="auto"/>
        <w:rPr>
          <w:b/>
          <w:bCs/>
        </w:rPr>
      </w:pPr>
      <w:r>
        <w:rPr>
          <w:b/>
          <w:bCs/>
        </w:rPr>
        <w:lastRenderedPageBreak/>
        <w:t xml:space="preserve">Figure </w:t>
      </w:r>
      <w:r w:rsidR="00F640C8">
        <w:rPr>
          <w:b/>
          <w:bCs/>
        </w:rPr>
        <w:t>2</w:t>
      </w:r>
    </w:p>
    <w:p w14:paraId="59E4CA2E" w14:textId="08744EB4" w:rsidR="00494E8C" w:rsidRDefault="00494E8C" w:rsidP="008B6B1D">
      <w:pPr>
        <w:spacing w:line="480" w:lineRule="auto"/>
        <w:rPr>
          <w:b/>
          <w:bCs/>
        </w:rPr>
      </w:pPr>
      <w:r>
        <w:rPr>
          <w:b/>
          <w:bCs/>
          <w:noProof/>
        </w:rPr>
        <w:drawing>
          <wp:inline distT="0" distB="0" distL="0" distR="0" wp14:anchorId="70FBF8D3" wp14:editId="77881C1A">
            <wp:extent cx="5943600" cy="2122805"/>
            <wp:effectExtent l="0" t="0" r="0" b="0"/>
            <wp:docPr id="23" name="Picture 23"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 box and whisker chart&#10;&#10;Description automatically generated"/>
                    <pic:cNvPicPr/>
                  </pic:nvPicPr>
                  <pic:blipFill>
                    <a:blip r:embed="rId11"/>
                    <a:stretch>
                      <a:fillRect/>
                    </a:stretch>
                  </pic:blipFill>
                  <pic:spPr>
                    <a:xfrm>
                      <a:off x="0" y="0"/>
                      <a:ext cx="5943600" cy="2122805"/>
                    </a:xfrm>
                    <a:prstGeom prst="rect">
                      <a:avLst/>
                    </a:prstGeom>
                  </pic:spPr>
                </pic:pic>
              </a:graphicData>
            </a:graphic>
          </wp:inline>
        </w:drawing>
      </w:r>
    </w:p>
    <w:p w14:paraId="39C89638" w14:textId="42AEBB1C" w:rsidR="008B6B1D" w:rsidRDefault="008B6B1D" w:rsidP="008B6B1D">
      <w:pPr>
        <w:spacing w:line="480" w:lineRule="auto"/>
        <w:rPr>
          <w:b/>
          <w:bCs/>
        </w:rPr>
      </w:pPr>
      <w:r>
        <w:rPr>
          <w:b/>
          <w:bCs/>
        </w:rPr>
        <w:t xml:space="preserve">Figure </w:t>
      </w:r>
      <w:r w:rsidR="00F640C8">
        <w:rPr>
          <w:b/>
          <w:bCs/>
        </w:rPr>
        <w:t>2</w:t>
      </w:r>
      <w:r>
        <w:t xml:space="preserve"> </w:t>
      </w:r>
      <w:r w:rsidRPr="001B10F7">
        <w:t>Effects</w:t>
      </w:r>
      <w:r>
        <w:t xml:space="preserve"> of soil nitrogen fertilization and inoculation on </w:t>
      </w:r>
      <w:r>
        <w:rPr>
          <w:i/>
          <w:iCs/>
        </w:rPr>
        <w:t>G. max</w:t>
      </w:r>
      <w:r>
        <w:t xml:space="preserve"> total leaf area (panel A)</w:t>
      </w:r>
      <w:r w:rsidR="00494E8C">
        <w:t xml:space="preserve">, </w:t>
      </w:r>
      <w:r>
        <w:t>whole plant biomass</w:t>
      </w:r>
      <w:r>
        <w:rPr>
          <w:color w:val="000000"/>
        </w:rPr>
        <w:t xml:space="preserve"> (panel B)</w:t>
      </w:r>
      <w:r w:rsidR="00494E8C">
        <w:rPr>
          <w:color w:val="000000"/>
        </w:rPr>
        <w:t>, and nodule biomass: root biomass (panel C)</w:t>
      </w:r>
      <w:r>
        <w:t>. Soil nitrogen fertilization is represented categorically on the x-axis, while inoculation treatment is represented by colored boxplots. Yellow shaded boxplots indicate individuals that were not inoculated</w:t>
      </w:r>
      <w:r w:rsidRPr="00490BC5">
        <w:t xml:space="preserve"> </w:t>
      </w:r>
      <w:r>
        <w:t xml:space="preserve">with </w:t>
      </w:r>
      <w:r>
        <w:rPr>
          <w:i/>
          <w:iCs/>
        </w:rPr>
        <w:t>B. japonicum</w:t>
      </w:r>
      <w:r>
        <w:t xml:space="preserve">, while red shaded boxplots indicate individuals that were inoculated with </w:t>
      </w:r>
      <w:r>
        <w:rPr>
          <w:i/>
          <w:iCs/>
        </w:rPr>
        <w:t>B. japonicum</w:t>
      </w:r>
      <w:r>
        <w:t xml:space="preserve">. </w:t>
      </w:r>
      <w:r w:rsidRPr="6E1ABADC">
        <w:rPr>
          <w:rFonts w:eastAsia="Times New Roman" w:cs="Times New Roman"/>
          <w:color w:val="000000" w:themeColor="text1"/>
        </w:rPr>
        <w:t>Boxes are the upper (75% percentile) and lower (25% percentile) quartile. The whiskers are the minimum and maximum value, calculated as 1.5 times the upper and lower quartile value. Grey dots are individual data points, jittered for visibility. The lettering over each box indicates the results from post-hoc Tukey’s tests with different lettering indicating statistically different groups (</w:t>
      </w:r>
      <w:r>
        <w:rPr>
          <w:rFonts w:eastAsia="Times New Roman" w:cs="Times New Roman"/>
          <w:color w:val="000000" w:themeColor="text1"/>
        </w:rPr>
        <w:t>p</w:t>
      </w:r>
      <w:r w:rsidRPr="6E1ABADC">
        <w:rPr>
          <w:rFonts w:eastAsia="Times New Roman" w:cs="Times New Roman"/>
          <w:color w:val="000000" w:themeColor="text1"/>
        </w:rPr>
        <w:t>&lt;0.05).</w:t>
      </w:r>
    </w:p>
    <w:p w14:paraId="0CD1113E" w14:textId="450735E8" w:rsidR="008B6B1D" w:rsidRPr="0004004B" w:rsidRDefault="008B6B1D" w:rsidP="0004004B">
      <w:pPr>
        <w:spacing w:line="480" w:lineRule="auto"/>
        <w:rPr>
          <w:b/>
          <w:bCs/>
        </w:rPr>
      </w:pPr>
      <w:r>
        <w:rPr>
          <w:b/>
          <w:bCs/>
        </w:rPr>
        <w:br w:type="page"/>
      </w:r>
    </w:p>
    <w:p w14:paraId="5F2DF415" w14:textId="01556F7C" w:rsidR="00BA75F3" w:rsidRPr="00885391" w:rsidRDefault="00885391" w:rsidP="009D6E5B">
      <w:pPr>
        <w:spacing w:line="480" w:lineRule="auto"/>
        <w:rPr>
          <w:i/>
          <w:iCs/>
        </w:rPr>
      </w:pPr>
      <w:r>
        <w:rPr>
          <w:i/>
          <w:iCs/>
        </w:rPr>
        <w:lastRenderedPageBreak/>
        <w:t>Leaf nitrogen allocation</w:t>
      </w:r>
    </w:p>
    <w:p w14:paraId="33395C09" w14:textId="3C67D5ED" w:rsidR="00852AF7" w:rsidRDefault="00106FCE" w:rsidP="009D6E5B">
      <w:pPr>
        <w:spacing w:line="480" w:lineRule="auto"/>
        <w:ind w:firstLine="720"/>
      </w:pPr>
      <w:proofErr w:type="spellStart"/>
      <w:r>
        <w:rPr>
          <w:i/>
          <w:iCs/>
        </w:rPr>
        <w:t>N</w:t>
      </w:r>
      <w:r>
        <w:rPr>
          <w:vertAlign w:val="subscript"/>
        </w:rPr>
        <w:t>area</w:t>
      </w:r>
      <w:proofErr w:type="spellEnd"/>
      <w:r w:rsidR="009E31F0">
        <w:t xml:space="preserve"> and </w:t>
      </w:r>
      <w:proofErr w:type="spellStart"/>
      <w:r w:rsidR="009E31F0">
        <w:rPr>
          <w:i/>
          <w:iCs/>
        </w:rPr>
        <w:t>N</w:t>
      </w:r>
      <w:r w:rsidR="009E31F0">
        <w:rPr>
          <w:vertAlign w:val="subscript"/>
        </w:rPr>
        <w:t>mass</w:t>
      </w:r>
      <w:proofErr w:type="spellEnd"/>
      <w:r w:rsidR="009E31F0">
        <w:t xml:space="preserve"> were both</w:t>
      </w:r>
      <w:r w:rsidR="00885391">
        <w:t xml:space="preserve"> driven by an interaction between inoculation and nitrogen fertilization</w:t>
      </w:r>
      <w:r w:rsidR="009E31F0">
        <w:t xml:space="preserve"> (Table </w:t>
      </w:r>
      <w:r w:rsidR="0048004A">
        <w:t>2</w:t>
      </w:r>
      <w:r w:rsidR="009E31F0">
        <w:t xml:space="preserve">; Figs. </w:t>
      </w:r>
      <w:r w:rsidR="0004004B">
        <w:t>3</w:t>
      </w:r>
      <w:r w:rsidR="009E31F0">
        <w:t>A-B)</w:t>
      </w:r>
      <w:r w:rsidR="00885391">
        <w:t>. This interaction indicated that</w:t>
      </w:r>
      <w:r>
        <w:t xml:space="preserve"> </w:t>
      </w:r>
      <w:r w:rsidR="00852AF7">
        <w:t xml:space="preserve">inoculated individuals had </w:t>
      </w:r>
      <w:r w:rsidR="003D3439">
        <w:t>19.5</w:t>
      </w:r>
      <w:r w:rsidR="00852AF7">
        <w:t xml:space="preserve">% and </w:t>
      </w:r>
      <w:r w:rsidR="003D3439">
        <w:t>41.9</w:t>
      </w:r>
      <w:r w:rsidR="00852AF7">
        <w:t xml:space="preserve">% higher </w:t>
      </w:r>
      <w:r w:rsidR="003D3439">
        <w:t xml:space="preserve">respective </w:t>
      </w:r>
      <w:proofErr w:type="spellStart"/>
      <w:r w:rsidR="00852AF7">
        <w:rPr>
          <w:i/>
          <w:iCs/>
        </w:rPr>
        <w:t>N</w:t>
      </w:r>
      <w:r w:rsidR="00852AF7">
        <w:rPr>
          <w:vertAlign w:val="subscript"/>
        </w:rPr>
        <w:t>area</w:t>
      </w:r>
      <w:proofErr w:type="spellEnd"/>
      <w:r w:rsidR="00852AF7">
        <w:t xml:space="preserve"> and </w:t>
      </w:r>
      <w:proofErr w:type="spellStart"/>
      <w:r w:rsidR="00852AF7">
        <w:rPr>
          <w:i/>
          <w:iCs/>
        </w:rPr>
        <w:t>N</w:t>
      </w:r>
      <w:r w:rsidR="00852AF7">
        <w:rPr>
          <w:vertAlign w:val="subscript"/>
        </w:rPr>
        <w:t>mass</w:t>
      </w:r>
      <w:proofErr w:type="spellEnd"/>
      <w:r w:rsidR="00852AF7">
        <w:t xml:space="preserve"> under low nitrogen fertilization than non-inoculated individuals</w:t>
      </w:r>
      <w:r w:rsidR="008C398A">
        <w:t>,</w:t>
      </w:r>
      <w:r>
        <w:t xml:space="preserve"> (Tukey: p&lt;0.001</w:t>
      </w:r>
      <w:r w:rsidR="009E31F0">
        <w:t xml:space="preserve"> in both cases</w:t>
      </w:r>
      <w:r>
        <w:t xml:space="preserve">), with no difference between inoculation treatments under high </w:t>
      </w:r>
      <w:r w:rsidR="00852AF7">
        <w:t>nitrogen fertilization</w:t>
      </w:r>
      <w:r>
        <w:t xml:space="preserve"> (</w:t>
      </w:r>
      <w:proofErr w:type="spellStart"/>
      <w:r>
        <w:t>Tukey</w:t>
      </w:r>
      <w:r w:rsidR="00AF02DC">
        <w:rPr>
          <w:vertAlign w:val="subscript"/>
        </w:rPr>
        <w:t>Narea</w:t>
      </w:r>
      <w:proofErr w:type="spellEnd"/>
      <w:r>
        <w:t>: p=0.623</w:t>
      </w:r>
      <w:r w:rsidR="009E31F0">
        <w:t>;</w:t>
      </w:r>
      <w:r w:rsidR="00AF02DC">
        <w:t xml:space="preserve"> </w:t>
      </w:r>
      <w:proofErr w:type="spellStart"/>
      <w:r w:rsidR="009E31F0">
        <w:t>Tukey</w:t>
      </w:r>
      <w:r w:rsidR="00AF02DC">
        <w:rPr>
          <w:vertAlign w:val="subscript"/>
        </w:rPr>
        <w:t>Nmass</w:t>
      </w:r>
      <w:proofErr w:type="spellEnd"/>
      <w:r w:rsidR="009E31F0">
        <w:t>: p=0.941</w:t>
      </w:r>
      <w:r>
        <w:t xml:space="preserve">). </w:t>
      </w:r>
      <w:r w:rsidR="00852AF7">
        <w:t xml:space="preserve">Individuals grown under high nitrogen fertilization also had </w:t>
      </w:r>
      <w:r w:rsidR="00071365">
        <w:t>30.0</w:t>
      </w:r>
      <w:r w:rsidR="00852AF7">
        <w:t xml:space="preserve">% and </w:t>
      </w:r>
      <w:r w:rsidR="00071365">
        <w:t>38.2</w:t>
      </w:r>
      <w:r w:rsidR="00852AF7">
        <w:t xml:space="preserve">% higher </w:t>
      </w:r>
      <w:proofErr w:type="spellStart"/>
      <w:r w:rsidR="008C398A">
        <w:rPr>
          <w:i/>
          <w:iCs/>
        </w:rPr>
        <w:t>N</w:t>
      </w:r>
      <w:r w:rsidR="008C398A">
        <w:rPr>
          <w:vertAlign w:val="subscript"/>
        </w:rPr>
        <w:t>area</w:t>
      </w:r>
      <w:proofErr w:type="spellEnd"/>
      <w:r w:rsidR="008C398A">
        <w:t xml:space="preserve"> and</w:t>
      </w:r>
      <w:r w:rsidR="008C398A" w:rsidRPr="009E31F0">
        <w:rPr>
          <w:i/>
          <w:iCs/>
        </w:rPr>
        <w:t xml:space="preserve"> </w:t>
      </w:r>
      <w:proofErr w:type="spellStart"/>
      <w:r w:rsidR="008C398A">
        <w:rPr>
          <w:i/>
          <w:iCs/>
        </w:rPr>
        <w:t>N</w:t>
      </w:r>
      <w:r w:rsidR="008C398A">
        <w:rPr>
          <w:vertAlign w:val="subscript"/>
        </w:rPr>
        <w:t>mass</w:t>
      </w:r>
      <w:proofErr w:type="spellEnd"/>
      <w:r w:rsidR="008C398A">
        <w:t xml:space="preserve"> </w:t>
      </w:r>
      <w:r w:rsidR="00852AF7">
        <w:t>than those grown under low nitrogen fertilization</w:t>
      </w:r>
      <w:r w:rsidR="00AF02DC">
        <w:t xml:space="preserve">, </w:t>
      </w:r>
      <w:r w:rsidR="00852AF7">
        <w:t>respectively</w:t>
      </w:r>
      <w:r w:rsidR="006C759F">
        <w:t xml:space="preserve"> </w:t>
      </w:r>
      <w:r>
        <w:t>(</w:t>
      </w:r>
      <w:r w:rsidR="009E31F0">
        <w:t xml:space="preserve">Table </w:t>
      </w:r>
      <w:r w:rsidR="0048004A">
        <w:t>2</w:t>
      </w:r>
      <w:r w:rsidR="009E31F0">
        <w:t xml:space="preserve">; Figs. </w:t>
      </w:r>
      <w:r w:rsidR="0004004B">
        <w:t>3</w:t>
      </w:r>
      <w:r w:rsidR="009E31F0">
        <w:t>A-B</w:t>
      </w:r>
      <w:r>
        <w:t>).</w:t>
      </w:r>
    </w:p>
    <w:p w14:paraId="7910ABA5" w14:textId="77777777" w:rsidR="008B104C" w:rsidRDefault="00B877FE" w:rsidP="00457CFE">
      <w:pPr>
        <w:spacing w:line="480" w:lineRule="auto"/>
        <w:ind w:firstLine="720"/>
      </w:pPr>
      <w:r w:rsidRPr="00B877FE">
        <w:rPr>
          <w:i/>
          <w:iCs/>
        </w:rPr>
        <w:t>SLA</w:t>
      </w:r>
      <w:r w:rsidR="00852AF7">
        <w:t xml:space="preserve"> increased with inoculation and marginally increased with increasing soil nitrogen fertilization</w:t>
      </w:r>
      <w:r w:rsidR="006C759F">
        <w:t xml:space="preserve">, with no observable interaction between fertilization and inoculation (Table </w:t>
      </w:r>
      <w:r w:rsidR="0048004A">
        <w:t>2</w:t>
      </w:r>
      <w:r w:rsidR="006C759F">
        <w:t xml:space="preserve">; Fig. </w:t>
      </w:r>
      <w:r w:rsidR="0004004B">
        <w:t>3</w:t>
      </w:r>
      <w:r w:rsidR="006C759F">
        <w:t>C).</w:t>
      </w:r>
      <w:r w:rsidR="00852AF7">
        <w:t xml:space="preserve"> Specifically, inoculated individuals</w:t>
      </w:r>
      <w:r w:rsidR="00071365">
        <w:t xml:space="preserve"> </w:t>
      </w:r>
      <w:r w:rsidR="00852AF7">
        <w:t xml:space="preserve">had </w:t>
      </w:r>
      <w:r w:rsidR="00071365">
        <w:t>6.3</w:t>
      </w:r>
      <w:r w:rsidR="00852AF7">
        <w:t xml:space="preserve">% higher </w:t>
      </w:r>
      <w:r w:rsidRPr="00B877FE">
        <w:rPr>
          <w:i/>
          <w:iCs/>
        </w:rPr>
        <w:t>SLA</w:t>
      </w:r>
      <w:r w:rsidR="00852AF7">
        <w:t xml:space="preserve"> than non-inoculated individuals (Tukey: p</w:t>
      </w:r>
      <w:r w:rsidR="00071365">
        <w:t>=0.014</w:t>
      </w:r>
      <w:r w:rsidR="00852AF7">
        <w:t>)</w:t>
      </w:r>
      <w:r w:rsidR="00071365">
        <w:t>, while i</w:t>
      </w:r>
      <w:r w:rsidR="00852AF7">
        <w:t>ndividuals grown under high nitrogen fertilization</w:t>
      </w:r>
      <w:r w:rsidR="00071365">
        <w:t xml:space="preserve"> </w:t>
      </w:r>
      <w:r w:rsidR="00852AF7">
        <w:t xml:space="preserve">had </w:t>
      </w:r>
      <w:r w:rsidR="00071365">
        <w:t>4.2</w:t>
      </w:r>
      <w:r w:rsidR="00852AF7">
        <w:t xml:space="preserve">% higher </w:t>
      </w:r>
      <w:r w:rsidRPr="00B877FE">
        <w:rPr>
          <w:i/>
          <w:iCs/>
        </w:rPr>
        <w:t>SLA</w:t>
      </w:r>
      <w:r>
        <w:t xml:space="preserve"> </w:t>
      </w:r>
      <w:r w:rsidR="00852AF7">
        <w:t>than those grown under low nitrogen fertilization (</w:t>
      </w:r>
      <w:r w:rsidR="00852AF7" w:rsidRPr="00071365">
        <w:t>Tukey</w:t>
      </w:r>
      <w:r w:rsidR="00852AF7">
        <w:t>: p</w:t>
      </w:r>
      <w:r w:rsidR="00071365">
        <w:t>=0.095</w:t>
      </w:r>
      <w:r w:rsidR="00852AF7">
        <w:t>).</w:t>
      </w:r>
    </w:p>
    <w:p w14:paraId="29F60B81" w14:textId="04EC51F4" w:rsidR="009E31F0" w:rsidRDefault="009E31F0" w:rsidP="00457CFE">
      <w:pPr>
        <w:spacing w:line="480" w:lineRule="auto"/>
        <w:ind w:firstLine="720"/>
      </w:pPr>
      <w:r>
        <w:br w:type="page"/>
      </w:r>
    </w:p>
    <w:p w14:paraId="2F172692" w14:textId="0604FF9A" w:rsidR="008D6E2F" w:rsidRDefault="00BA75F3" w:rsidP="009D6E5B">
      <w:pPr>
        <w:spacing w:line="480" w:lineRule="auto"/>
        <w:rPr>
          <w:vertAlign w:val="superscript"/>
        </w:rPr>
      </w:pPr>
      <w:r w:rsidRPr="004C14FD">
        <w:rPr>
          <w:b/>
          <w:bCs/>
        </w:rPr>
        <w:lastRenderedPageBreak/>
        <w:t xml:space="preserve">Table </w:t>
      </w:r>
      <w:r w:rsidR="0048004A">
        <w:rPr>
          <w:b/>
          <w:bCs/>
        </w:rPr>
        <w:t>2</w:t>
      </w:r>
      <w:r>
        <w:rPr>
          <w:b/>
          <w:bCs/>
        </w:rPr>
        <w:t xml:space="preserve"> </w:t>
      </w:r>
      <w:r>
        <w:t xml:space="preserve">Analysis of variance results exploring effect of nitrogen fertilization, inoculation with </w:t>
      </w:r>
      <w:r>
        <w:rPr>
          <w:i/>
          <w:iCs/>
        </w:rPr>
        <w:t>B. japonicum</w:t>
      </w:r>
      <w:r>
        <w:t xml:space="preserve">, and interactions between </w:t>
      </w:r>
      <w:r w:rsidR="00885391">
        <w:t>soil nitrogen fertilization and inoculation on leaf nitrogen allocation</w:t>
      </w:r>
      <w:r w:rsidRPr="00526EFB">
        <w:rPr>
          <w:vertAlign w:val="superscript"/>
        </w:rPr>
        <w:t>*</w:t>
      </w:r>
    </w:p>
    <w:p w14:paraId="08CE6CBF" w14:textId="77777777" w:rsidR="00A754EC" w:rsidRPr="00A754EC" w:rsidRDefault="00A754EC" w:rsidP="00A754EC">
      <w:pPr>
        <w:spacing w:line="360" w:lineRule="auto"/>
      </w:pPr>
    </w:p>
    <w:tbl>
      <w:tblPr>
        <w:tblStyle w:val="TableGridLight"/>
        <w:tblW w:w="864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082"/>
        <w:gridCol w:w="537"/>
        <w:gridCol w:w="996"/>
        <w:gridCol w:w="1013"/>
        <w:gridCol w:w="996"/>
        <w:gridCol w:w="1013"/>
        <w:gridCol w:w="996"/>
        <w:gridCol w:w="1013"/>
      </w:tblGrid>
      <w:tr w:rsidR="00BA75F3" w:rsidRPr="009515D2" w14:paraId="1B9B3249" w14:textId="77777777" w:rsidTr="00885391">
        <w:trPr>
          <w:jc w:val="center"/>
        </w:trPr>
        <w:tc>
          <w:tcPr>
            <w:tcW w:w="2619" w:type="dxa"/>
            <w:gridSpan w:val="2"/>
            <w:tcBorders>
              <w:bottom w:val="single" w:sz="4" w:space="0" w:color="auto"/>
            </w:tcBorders>
          </w:tcPr>
          <w:p w14:paraId="72532A24" w14:textId="77777777" w:rsidR="00BA75F3" w:rsidRPr="009515D2" w:rsidRDefault="00BA75F3" w:rsidP="00A85036">
            <w:pPr>
              <w:spacing w:line="276" w:lineRule="auto"/>
              <w:rPr>
                <w:b/>
                <w:bCs/>
                <w:sz w:val="22"/>
                <w:szCs w:val="22"/>
              </w:rPr>
            </w:pPr>
          </w:p>
        </w:tc>
        <w:tc>
          <w:tcPr>
            <w:tcW w:w="2009" w:type="dxa"/>
            <w:gridSpan w:val="2"/>
            <w:tcBorders>
              <w:bottom w:val="single" w:sz="4" w:space="0" w:color="auto"/>
            </w:tcBorders>
          </w:tcPr>
          <w:p w14:paraId="7B84AA6D" w14:textId="77777777" w:rsidR="00BA75F3" w:rsidRPr="009515D2" w:rsidRDefault="00BA75F3" w:rsidP="00A85036">
            <w:pPr>
              <w:spacing w:line="276" w:lineRule="auto"/>
              <w:jc w:val="right"/>
              <w:rPr>
                <w:b/>
                <w:bCs/>
                <w:sz w:val="22"/>
                <w:szCs w:val="22"/>
                <w:vertAlign w:val="subscript"/>
              </w:rPr>
            </w:pPr>
            <w:proofErr w:type="spellStart"/>
            <w:r w:rsidRPr="009515D2">
              <w:rPr>
                <w:b/>
                <w:bCs/>
                <w:i/>
                <w:iCs/>
                <w:sz w:val="22"/>
                <w:szCs w:val="22"/>
              </w:rPr>
              <w:t>N</w:t>
            </w:r>
            <w:r w:rsidRPr="009515D2">
              <w:rPr>
                <w:b/>
                <w:bCs/>
                <w:sz w:val="22"/>
                <w:szCs w:val="22"/>
                <w:vertAlign w:val="subscript"/>
              </w:rPr>
              <w:t>area</w:t>
            </w:r>
            <w:proofErr w:type="spellEnd"/>
          </w:p>
        </w:tc>
        <w:tc>
          <w:tcPr>
            <w:tcW w:w="2009" w:type="dxa"/>
            <w:gridSpan w:val="2"/>
            <w:tcBorders>
              <w:bottom w:val="single" w:sz="4" w:space="0" w:color="auto"/>
            </w:tcBorders>
          </w:tcPr>
          <w:p w14:paraId="2B8B0179" w14:textId="77777777" w:rsidR="00BA75F3" w:rsidRPr="009515D2" w:rsidRDefault="00BA75F3" w:rsidP="00A85036">
            <w:pPr>
              <w:spacing w:line="276" w:lineRule="auto"/>
              <w:jc w:val="right"/>
              <w:rPr>
                <w:b/>
                <w:bCs/>
                <w:sz w:val="22"/>
                <w:szCs w:val="22"/>
                <w:vertAlign w:val="subscript"/>
              </w:rPr>
            </w:pPr>
            <w:proofErr w:type="spellStart"/>
            <w:r w:rsidRPr="009515D2">
              <w:rPr>
                <w:b/>
                <w:bCs/>
                <w:i/>
                <w:iCs/>
                <w:sz w:val="22"/>
                <w:szCs w:val="22"/>
              </w:rPr>
              <w:t>N</w:t>
            </w:r>
            <w:r w:rsidRPr="009515D2">
              <w:rPr>
                <w:b/>
                <w:bCs/>
                <w:sz w:val="22"/>
                <w:szCs w:val="22"/>
                <w:vertAlign w:val="subscript"/>
              </w:rPr>
              <w:t>mass</w:t>
            </w:r>
            <w:proofErr w:type="spellEnd"/>
          </w:p>
        </w:tc>
        <w:tc>
          <w:tcPr>
            <w:tcW w:w="2009" w:type="dxa"/>
            <w:gridSpan w:val="2"/>
            <w:tcBorders>
              <w:bottom w:val="single" w:sz="4" w:space="0" w:color="auto"/>
            </w:tcBorders>
          </w:tcPr>
          <w:p w14:paraId="0EC44BC3" w14:textId="143F43DE" w:rsidR="00BA75F3" w:rsidRPr="009515D2" w:rsidRDefault="00B877FE" w:rsidP="00A85036">
            <w:pPr>
              <w:spacing w:line="276" w:lineRule="auto"/>
              <w:jc w:val="right"/>
              <w:rPr>
                <w:sz w:val="22"/>
                <w:szCs w:val="22"/>
              </w:rPr>
            </w:pPr>
            <w:r>
              <w:rPr>
                <w:b/>
                <w:bCs/>
                <w:i/>
                <w:iCs/>
                <w:sz w:val="22"/>
                <w:szCs w:val="22"/>
              </w:rPr>
              <w:t>SLA</w:t>
            </w:r>
          </w:p>
        </w:tc>
      </w:tr>
      <w:tr w:rsidR="00BA75F3" w:rsidRPr="009515D2" w14:paraId="33AEDB71" w14:textId="77777777" w:rsidTr="00885391">
        <w:trPr>
          <w:jc w:val="center"/>
        </w:trPr>
        <w:tc>
          <w:tcPr>
            <w:tcW w:w="2082" w:type="dxa"/>
            <w:tcBorders>
              <w:top w:val="single" w:sz="4" w:space="0" w:color="auto"/>
              <w:bottom w:val="single" w:sz="4" w:space="0" w:color="auto"/>
            </w:tcBorders>
          </w:tcPr>
          <w:p w14:paraId="2BE4E812" w14:textId="77777777" w:rsidR="00BA75F3" w:rsidRPr="009515D2" w:rsidRDefault="00BA75F3" w:rsidP="00A85036">
            <w:pPr>
              <w:spacing w:line="276" w:lineRule="auto"/>
              <w:rPr>
                <w:sz w:val="22"/>
                <w:szCs w:val="22"/>
              </w:rPr>
            </w:pPr>
          </w:p>
        </w:tc>
        <w:tc>
          <w:tcPr>
            <w:tcW w:w="536" w:type="dxa"/>
            <w:tcBorders>
              <w:top w:val="single" w:sz="4" w:space="0" w:color="auto"/>
              <w:bottom w:val="single" w:sz="4" w:space="0" w:color="auto"/>
            </w:tcBorders>
          </w:tcPr>
          <w:p w14:paraId="07A7D44F" w14:textId="77777777" w:rsidR="00BA75F3" w:rsidRPr="009515D2" w:rsidRDefault="00BA75F3" w:rsidP="00A85036">
            <w:pPr>
              <w:spacing w:line="276" w:lineRule="auto"/>
              <w:jc w:val="right"/>
              <w:rPr>
                <w:sz w:val="22"/>
                <w:szCs w:val="22"/>
              </w:rPr>
            </w:pPr>
            <w:proofErr w:type="spellStart"/>
            <w:r w:rsidRPr="009515D2">
              <w:rPr>
                <w:sz w:val="22"/>
                <w:szCs w:val="22"/>
              </w:rPr>
              <w:t>df</w:t>
            </w:r>
            <w:proofErr w:type="spellEnd"/>
          </w:p>
        </w:tc>
        <w:tc>
          <w:tcPr>
            <w:tcW w:w="996" w:type="dxa"/>
            <w:tcBorders>
              <w:top w:val="single" w:sz="4" w:space="0" w:color="auto"/>
              <w:bottom w:val="single" w:sz="4" w:space="0" w:color="auto"/>
            </w:tcBorders>
          </w:tcPr>
          <w:p w14:paraId="4C887F0A" w14:textId="77777777" w:rsidR="00BA75F3" w:rsidRPr="009515D2" w:rsidRDefault="00BA75F3" w:rsidP="00A85036">
            <w:pPr>
              <w:spacing w:line="276" w:lineRule="auto"/>
              <w:jc w:val="right"/>
              <w:rPr>
                <w:sz w:val="22"/>
                <w:szCs w:val="22"/>
              </w:rPr>
            </w:pPr>
            <w:r w:rsidRPr="009515D2">
              <w:rPr>
                <w:sz w:val="22"/>
                <w:szCs w:val="22"/>
                <w:lang w:val="el-GR"/>
              </w:rPr>
              <w:t>χ</w:t>
            </w:r>
            <w:r w:rsidRPr="009515D2">
              <w:rPr>
                <w:sz w:val="22"/>
                <w:szCs w:val="22"/>
                <w:vertAlign w:val="superscript"/>
              </w:rPr>
              <w:t>2</w:t>
            </w:r>
          </w:p>
        </w:tc>
        <w:tc>
          <w:tcPr>
            <w:tcW w:w="1013" w:type="dxa"/>
            <w:tcBorders>
              <w:top w:val="single" w:sz="4" w:space="0" w:color="auto"/>
              <w:bottom w:val="single" w:sz="4" w:space="0" w:color="auto"/>
            </w:tcBorders>
          </w:tcPr>
          <w:p w14:paraId="2B7E8025" w14:textId="77777777" w:rsidR="00BA75F3" w:rsidRPr="009515D2" w:rsidRDefault="00BA75F3" w:rsidP="00A85036">
            <w:pPr>
              <w:spacing w:line="276" w:lineRule="auto"/>
              <w:jc w:val="right"/>
              <w:rPr>
                <w:sz w:val="22"/>
                <w:szCs w:val="22"/>
              </w:rPr>
            </w:pPr>
            <w:r w:rsidRPr="009515D2">
              <w:rPr>
                <w:i/>
                <w:iCs/>
                <w:sz w:val="22"/>
                <w:szCs w:val="22"/>
              </w:rPr>
              <w:t>p</w:t>
            </w:r>
          </w:p>
        </w:tc>
        <w:tc>
          <w:tcPr>
            <w:tcW w:w="996" w:type="dxa"/>
            <w:tcBorders>
              <w:top w:val="single" w:sz="4" w:space="0" w:color="auto"/>
              <w:bottom w:val="single" w:sz="4" w:space="0" w:color="auto"/>
            </w:tcBorders>
          </w:tcPr>
          <w:p w14:paraId="2F06D94B" w14:textId="77777777" w:rsidR="00BA75F3" w:rsidRPr="009515D2" w:rsidRDefault="00BA75F3" w:rsidP="00A85036">
            <w:pPr>
              <w:spacing w:line="276" w:lineRule="auto"/>
              <w:jc w:val="right"/>
              <w:rPr>
                <w:sz w:val="22"/>
                <w:szCs w:val="22"/>
              </w:rPr>
            </w:pPr>
            <w:r w:rsidRPr="009515D2">
              <w:rPr>
                <w:sz w:val="22"/>
                <w:szCs w:val="22"/>
                <w:lang w:val="el-GR"/>
              </w:rPr>
              <w:t>χ</w:t>
            </w:r>
            <w:r w:rsidRPr="009515D2">
              <w:rPr>
                <w:sz w:val="22"/>
                <w:szCs w:val="22"/>
                <w:vertAlign w:val="superscript"/>
              </w:rPr>
              <w:t>2</w:t>
            </w:r>
          </w:p>
        </w:tc>
        <w:tc>
          <w:tcPr>
            <w:tcW w:w="1013" w:type="dxa"/>
            <w:tcBorders>
              <w:top w:val="single" w:sz="4" w:space="0" w:color="auto"/>
              <w:bottom w:val="single" w:sz="4" w:space="0" w:color="auto"/>
            </w:tcBorders>
          </w:tcPr>
          <w:p w14:paraId="34CAE185" w14:textId="77777777" w:rsidR="00BA75F3" w:rsidRPr="009515D2" w:rsidRDefault="00BA75F3" w:rsidP="00A85036">
            <w:pPr>
              <w:spacing w:line="276" w:lineRule="auto"/>
              <w:jc w:val="right"/>
              <w:rPr>
                <w:sz w:val="22"/>
                <w:szCs w:val="22"/>
              </w:rPr>
            </w:pPr>
            <w:r w:rsidRPr="009515D2">
              <w:rPr>
                <w:i/>
                <w:iCs/>
                <w:sz w:val="22"/>
                <w:szCs w:val="22"/>
              </w:rPr>
              <w:t>p</w:t>
            </w:r>
          </w:p>
        </w:tc>
        <w:tc>
          <w:tcPr>
            <w:tcW w:w="996" w:type="dxa"/>
            <w:tcBorders>
              <w:top w:val="single" w:sz="4" w:space="0" w:color="auto"/>
              <w:bottom w:val="single" w:sz="4" w:space="0" w:color="auto"/>
            </w:tcBorders>
          </w:tcPr>
          <w:p w14:paraId="663A8BE6" w14:textId="77777777" w:rsidR="00BA75F3" w:rsidRPr="009515D2" w:rsidRDefault="00BA75F3" w:rsidP="00A85036">
            <w:pPr>
              <w:spacing w:line="276" w:lineRule="auto"/>
              <w:jc w:val="right"/>
              <w:rPr>
                <w:sz w:val="22"/>
                <w:szCs w:val="22"/>
              </w:rPr>
            </w:pPr>
            <w:r w:rsidRPr="009515D2">
              <w:rPr>
                <w:sz w:val="22"/>
                <w:szCs w:val="22"/>
                <w:lang w:val="el-GR"/>
              </w:rPr>
              <w:t>χ</w:t>
            </w:r>
            <w:r w:rsidRPr="009515D2">
              <w:rPr>
                <w:sz w:val="22"/>
                <w:szCs w:val="22"/>
                <w:vertAlign w:val="superscript"/>
              </w:rPr>
              <w:t>2</w:t>
            </w:r>
          </w:p>
        </w:tc>
        <w:tc>
          <w:tcPr>
            <w:tcW w:w="1013" w:type="dxa"/>
            <w:tcBorders>
              <w:top w:val="single" w:sz="4" w:space="0" w:color="auto"/>
              <w:bottom w:val="single" w:sz="4" w:space="0" w:color="auto"/>
            </w:tcBorders>
          </w:tcPr>
          <w:p w14:paraId="6F15D590" w14:textId="77777777" w:rsidR="00BA75F3" w:rsidRPr="009515D2" w:rsidRDefault="00BA75F3" w:rsidP="00A85036">
            <w:pPr>
              <w:spacing w:line="276" w:lineRule="auto"/>
              <w:jc w:val="right"/>
              <w:rPr>
                <w:sz w:val="22"/>
                <w:szCs w:val="22"/>
              </w:rPr>
            </w:pPr>
            <w:r w:rsidRPr="009515D2">
              <w:rPr>
                <w:i/>
                <w:iCs/>
                <w:sz w:val="22"/>
                <w:szCs w:val="22"/>
              </w:rPr>
              <w:t>p</w:t>
            </w:r>
          </w:p>
        </w:tc>
      </w:tr>
      <w:tr w:rsidR="00BA75F3" w:rsidRPr="009515D2" w14:paraId="01F7C978" w14:textId="77777777" w:rsidTr="00885391">
        <w:trPr>
          <w:jc w:val="center"/>
        </w:trPr>
        <w:tc>
          <w:tcPr>
            <w:tcW w:w="2082" w:type="dxa"/>
            <w:tcBorders>
              <w:top w:val="single" w:sz="4" w:space="0" w:color="auto"/>
            </w:tcBorders>
          </w:tcPr>
          <w:p w14:paraId="562547B4" w14:textId="0C635FBF" w:rsidR="00BA75F3" w:rsidRPr="009515D2" w:rsidRDefault="00885391" w:rsidP="00A85036">
            <w:pPr>
              <w:spacing w:line="276" w:lineRule="auto"/>
              <w:jc w:val="right"/>
              <w:rPr>
                <w:sz w:val="22"/>
                <w:szCs w:val="22"/>
              </w:rPr>
            </w:pPr>
            <w:r w:rsidRPr="009515D2">
              <w:rPr>
                <w:sz w:val="22"/>
                <w:szCs w:val="22"/>
              </w:rPr>
              <w:t>N fertilization (N)</w:t>
            </w:r>
          </w:p>
        </w:tc>
        <w:tc>
          <w:tcPr>
            <w:tcW w:w="536" w:type="dxa"/>
            <w:tcBorders>
              <w:top w:val="single" w:sz="4" w:space="0" w:color="auto"/>
            </w:tcBorders>
          </w:tcPr>
          <w:p w14:paraId="6F3CB36F" w14:textId="77777777" w:rsidR="00BA75F3" w:rsidRPr="009515D2" w:rsidRDefault="00BA75F3" w:rsidP="00A85036">
            <w:pPr>
              <w:spacing w:line="276" w:lineRule="auto"/>
              <w:jc w:val="right"/>
              <w:rPr>
                <w:sz w:val="22"/>
                <w:szCs w:val="22"/>
              </w:rPr>
            </w:pPr>
            <w:r w:rsidRPr="009515D2">
              <w:rPr>
                <w:sz w:val="22"/>
                <w:szCs w:val="22"/>
              </w:rPr>
              <w:t>1</w:t>
            </w:r>
          </w:p>
        </w:tc>
        <w:tc>
          <w:tcPr>
            <w:tcW w:w="996" w:type="dxa"/>
            <w:tcBorders>
              <w:top w:val="single" w:sz="4" w:space="0" w:color="auto"/>
            </w:tcBorders>
          </w:tcPr>
          <w:p w14:paraId="06BC8A83" w14:textId="37E37AED" w:rsidR="00BA75F3" w:rsidRPr="009515D2" w:rsidRDefault="00885391" w:rsidP="00A85036">
            <w:pPr>
              <w:spacing w:line="276" w:lineRule="auto"/>
              <w:jc w:val="right"/>
              <w:rPr>
                <w:sz w:val="22"/>
                <w:szCs w:val="22"/>
              </w:rPr>
            </w:pPr>
            <w:r w:rsidRPr="009515D2">
              <w:rPr>
                <w:sz w:val="22"/>
                <w:szCs w:val="22"/>
              </w:rPr>
              <w:t>104.61</w:t>
            </w:r>
          </w:p>
        </w:tc>
        <w:tc>
          <w:tcPr>
            <w:tcW w:w="1013" w:type="dxa"/>
            <w:tcBorders>
              <w:top w:val="single" w:sz="4" w:space="0" w:color="auto"/>
            </w:tcBorders>
          </w:tcPr>
          <w:p w14:paraId="0A1A6756" w14:textId="09DC8A97" w:rsidR="00BA75F3" w:rsidRPr="009515D2" w:rsidRDefault="00885391" w:rsidP="00A85036">
            <w:pPr>
              <w:spacing w:line="276" w:lineRule="auto"/>
              <w:jc w:val="right"/>
              <w:rPr>
                <w:b/>
                <w:bCs/>
                <w:sz w:val="22"/>
                <w:szCs w:val="22"/>
              </w:rPr>
            </w:pPr>
            <w:r w:rsidRPr="009515D2">
              <w:rPr>
                <w:b/>
                <w:bCs/>
                <w:sz w:val="22"/>
                <w:szCs w:val="22"/>
              </w:rPr>
              <w:t>&lt;0.001</w:t>
            </w:r>
          </w:p>
        </w:tc>
        <w:tc>
          <w:tcPr>
            <w:tcW w:w="996" w:type="dxa"/>
            <w:tcBorders>
              <w:top w:val="single" w:sz="4" w:space="0" w:color="auto"/>
            </w:tcBorders>
          </w:tcPr>
          <w:p w14:paraId="31FAF402" w14:textId="0CE74CD4" w:rsidR="00BA75F3" w:rsidRPr="009515D2" w:rsidRDefault="00885391" w:rsidP="00A85036">
            <w:pPr>
              <w:spacing w:line="276" w:lineRule="auto"/>
              <w:jc w:val="right"/>
              <w:rPr>
                <w:sz w:val="22"/>
                <w:szCs w:val="22"/>
              </w:rPr>
            </w:pPr>
            <w:r w:rsidRPr="009515D2">
              <w:rPr>
                <w:sz w:val="22"/>
                <w:szCs w:val="22"/>
              </w:rPr>
              <w:t>139.51</w:t>
            </w:r>
          </w:p>
        </w:tc>
        <w:tc>
          <w:tcPr>
            <w:tcW w:w="1013" w:type="dxa"/>
            <w:tcBorders>
              <w:top w:val="single" w:sz="4" w:space="0" w:color="auto"/>
            </w:tcBorders>
          </w:tcPr>
          <w:p w14:paraId="036FB930" w14:textId="127132FC" w:rsidR="00BA75F3" w:rsidRPr="009515D2" w:rsidRDefault="00885391" w:rsidP="00A85036">
            <w:pPr>
              <w:spacing w:line="276" w:lineRule="auto"/>
              <w:jc w:val="right"/>
              <w:rPr>
                <w:b/>
                <w:bCs/>
                <w:sz w:val="22"/>
                <w:szCs w:val="22"/>
              </w:rPr>
            </w:pPr>
            <w:r w:rsidRPr="009515D2">
              <w:rPr>
                <w:b/>
                <w:bCs/>
                <w:sz w:val="22"/>
                <w:szCs w:val="22"/>
              </w:rPr>
              <w:t>&lt;0.001</w:t>
            </w:r>
          </w:p>
        </w:tc>
        <w:tc>
          <w:tcPr>
            <w:tcW w:w="996" w:type="dxa"/>
            <w:tcBorders>
              <w:top w:val="single" w:sz="4" w:space="0" w:color="auto"/>
            </w:tcBorders>
          </w:tcPr>
          <w:p w14:paraId="70200C59" w14:textId="1B8D6833" w:rsidR="00BA75F3" w:rsidRPr="009515D2" w:rsidRDefault="00885391" w:rsidP="00A85036">
            <w:pPr>
              <w:spacing w:line="276" w:lineRule="auto"/>
              <w:jc w:val="right"/>
              <w:rPr>
                <w:sz w:val="22"/>
                <w:szCs w:val="22"/>
              </w:rPr>
            </w:pPr>
            <w:r w:rsidRPr="009515D2">
              <w:rPr>
                <w:sz w:val="22"/>
                <w:szCs w:val="22"/>
              </w:rPr>
              <w:t>2.88</w:t>
            </w:r>
          </w:p>
        </w:tc>
        <w:tc>
          <w:tcPr>
            <w:tcW w:w="1013" w:type="dxa"/>
            <w:tcBorders>
              <w:top w:val="single" w:sz="4" w:space="0" w:color="auto"/>
            </w:tcBorders>
          </w:tcPr>
          <w:p w14:paraId="1886AF17" w14:textId="63AF2487" w:rsidR="00BA75F3" w:rsidRPr="009515D2" w:rsidRDefault="00885391" w:rsidP="00A85036">
            <w:pPr>
              <w:spacing w:line="276" w:lineRule="auto"/>
              <w:jc w:val="right"/>
              <w:rPr>
                <w:i/>
                <w:iCs/>
                <w:sz w:val="22"/>
                <w:szCs w:val="22"/>
              </w:rPr>
            </w:pPr>
            <w:r w:rsidRPr="009515D2">
              <w:rPr>
                <w:i/>
                <w:iCs/>
                <w:sz w:val="22"/>
                <w:szCs w:val="22"/>
              </w:rPr>
              <w:t>0.090</w:t>
            </w:r>
          </w:p>
        </w:tc>
      </w:tr>
      <w:tr w:rsidR="00BA75F3" w:rsidRPr="009515D2" w14:paraId="329D108C" w14:textId="77777777" w:rsidTr="0048004A">
        <w:trPr>
          <w:jc w:val="center"/>
        </w:trPr>
        <w:tc>
          <w:tcPr>
            <w:tcW w:w="2082" w:type="dxa"/>
          </w:tcPr>
          <w:p w14:paraId="19F8B858" w14:textId="404BE41C" w:rsidR="00BA75F3" w:rsidRPr="009515D2" w:rsidRDefault="00885391" w:rsidP="00A85036">
            <w:pPr>
              <w:spacing w:line="276" w:lineRule="auto"/>
              <w:jc w:val="right"/>
              <w:rPr>
                <w:sz w:val="22"/>
                <w:szCs w:val="22"/>
              </w:rPr>
            </w:pPr>
            <w:r w:rsidRPr="009515D2">
              <w:rPr>
                <w:sz w:val="22"/>
                <w:szCs w:val="22"/>
              </w:rPr>
              <w:t>Inoculation (I)</w:t>
            </w:r>
          </w:p>
        </w:tc>
        <w:tc>
          <w:tcPr>
            <w:tcW w:w="536" w:type="dxa"/>
          </w:tcPr>
          <w:p w14:paraId="75C4C0D7" w14:textId="77777777" w:rsidR="00BA75F3" w:rsidRPr="009515D2" w:rsidRDefault="00BA75F3" w:rsidP="00A85036">
            <w:pPr>
              <w:spacing w:line="276" w:lineRule="auto"/>
              <w:jc w:val="right"/>
              <w:rPr>
                <w:sz w:val="22"/>
                <w:szCs w:val="22"/>
              </w:rPr>
            </w:pPr>
            <w:r w:rsidRPr="009515D2">
              <w:rPr>
                <w:sz w:val="22"/>
                <w:szCs w:val="22"/>
              </w:rPr>
              <w:t>1</w:t>
            </w:r>
          </w:p>
        </w:tc>
        <w:tc>
          <w:tcPr>
            <w:tcW w:w="996" w:type="dxa"/>
          </w:tcPr>
          <w:p w14:paraId="1826E3C8" w14:textId="50434BDD" w:rsidR="00BA75F3" w:rsidRPr="009515D2" w:rsidRDefault="00885391" w:rsidP="00A85036">
            <w:pPr>
              <w:spacing w:line="276" w:lineRule="auto"/>
              <w:jc w:val="right"/>
              <w:rPr>
                <w:sz w:val="22"/>
                <w:szCs w:val="22"/>
              </w:rPr>
            </w:pPr>
            <w:r w:rsidRPr="009515D2">
              <w:rPr>
                <w:sz w:val="22"/>
                <w:szCs w:val="22"/>
              </w:rPr>
              <w:t>4.45</w:t>
            </w:r>
          </w:p>
        </w:tc>
        <w:tc>
          <w:tcPr>
            <w:tcW w:w="1013" w:type="dxa"/>
          </w:tcPr>
          <w:p w14:paraId="26FD23E2" w14:textId="7A83B797" w:rsidR="00BA75F3" w:rsidRPr="009515D2" w:rsidRDefault="00885391" w:rsidP="00A85036">
            <w:pPr>
              <w:spacing w:line="276" w:lineRule="auto"/>
              <w:jc w:val="right"/>
              <w:rPr>
                <w:b/>
                <w:bCs/>
                <w:sz w:val="22"/>
                <w:szCs w:val="22"/>
              </w:rPr>
            </w:pPr>
            <w:r w:rsidRPr="009515D2">
              <w:rPr>
                <w:b/>
                <w:bCs/>
                <w:sz w:val="22"/>
                <w:szCs w:val="22"/>
              </w:rPr>
              <w:t>0.035</w:t>
            </w:r>
          </w:p>
        </w:tc>
        <w:tc>
          <w:tcPr>
            <w:tcW w:w="996" w:type="dxa"/>
          </w:tcPr>
          <w:p w14:paraId="58565FBB" w14:textId="3A87E2DC" w:rsidR="00BA75F3" w:rsidRPr="009515D2" w:rsidRDefault="00885391" w:rsidP="00A85036">
            <w:pPr>
              <w:spacing w:line="276" w:lineRule="auto"/>
              <w:jc w:val="right"/>
              <w:rPr>
                <w:sz w:val="22"/>
                <w:szCs w:val="22"/>
              </w:rPr>
            </w:pPr>
            <w:r w:rsidRPr="009515D2">
              <w:rPr>
                <w:sz w:val="22"/>
                <w:szCs w:val="22"/>
              </w:rPr>
              <w:t>36.38</w:t>
            </w:r>
          </w:p>
        </w:tc>
        <w:tc>
          <w:tcPr>
            <w:tcW w:w="1013" w:type="dxa"/>
          </w:tcPr>
          <w:p w14:paraId="04A35F7B" w14:textId="157D014F" w:rsidR="00BA75F3" w:rsidRPr="009515D2" w:rsidRDefault="00885391" w:rsidP="00A85036">
            <w:pPr>
              <w:spacing w:line="276" w:lineRule="auto"/>
              <w:jc w:val="right"/>
              <w:rPr>
                <w:b/>
                <w:bCs/>
                <w:sz w:val="22"/>
                <w:szCs w:val="22"/>
              </w:rPr>
            </w:pPr>
            <w:r w:rsidRPr="009515D2">
              <w:rPr>
                <w:b/>
                <w:bCs/>
                <w:sz w:val="22"/>
                <w:szCs w:val="22"/>
              </w:rPr>
              <w:t>&lt;0.001</w:t>
            </w:r>
          </w:p>
        </w:tc>
        <w:tc>
          <w:tcPr>
            <w:tcW w:w="996" w:type="dxa"/>
          </w:tcPr>
          <w:p w14:paraId="0A929D4C" w14:textId="578D74E0" w:rsidR="00BA75F3" w:rsidRPr="009515D2" w:rsidRDefault="00885391" w:rsidP="00A85036">
            <w:pPr>
              <w:spacing w:line="276" w:lineRule="auto"/>
              <w:jc w:val="right"/>
              <w:rPr>
                <w:sz w:val="22"/>
                <w:szCs w:val="22"/>
              </w:rPr>
            </w:pPr>
            <w:r w:rsidRPr="009515D2">
              <w:rPr>
                <w:sz w:val="22"/>
                <w:szCs w:val="22"/>
              </w:rPr>
              <w:t>6.46</w:t>
            </w:r>
          </w:p>
        </w:tc>
        <w:tc>
          <w:tcPr>
            <w:tcW w:w="1013" w:type="dxa"/>
          </w:tcPr>
          <w:p w14:paraId="35A91526" w14:textId="1EAF171A" w:rsidR="00BA75F3" w:rsidRPr="009515D2" w:rsidRDefault="00885391" w:rsidP="00A85036">
            <w:pPr>
              <w:spacing w:line="276" w:lineRule="auto"/>
              <w:jc w:val="right"/>
              <w:rPr>
                <w:b/>
                <w:bCs/>
                <w:sz w:val="22"/>
                <w:szCs w:val="22"/>
              </w:rPr>
            </w:pPr>
            <w:r w:rsidRPr="009515D2">
              <w:rPr>
                <w:b/>
                <w:bCs/>
                <w:sz w:val="22"/>
                <w:szCs w:val="22"/>
              </w:rPr>
              <w:t>0.011</w:t>
            </w:r>
          </w:p>
        </w:tc>
      </w:tr>
      <w:tr w:rsidR="00BA75F3" w:rsidRPr="009515D2" w14:paraId="543D92F6" w14:textId="77777777" w:rsidTr="0048004A">
        <w:trPr>
          <w:jc w:val="center"/>
        </w:trPr>
        <w:tc>
          <w:tcPr>
            <w:tcW w:w="2082" w:type="dxa"/>
            <w:tcBorders>
              <w:bottom w:val="single" w:sz="4" w:space="0" w:color="auto"/>
            </w:tcBorders>
          </w:tcPr>
          <w:p w14:paraId="4E90981C" w14:textId="23CBCA51" w:rsidR="00BA75F3" w:rsidRPr="009515D2" w:rsidRDefault="00885391" w:rsidP="00A85036">
            <w:pPr>
              <w:spacing w:line="276" w:lineRule="auto"/>
              <w:jc w:val="right"/>
              <w:rPr>
                <w:sz w:val="22"/>
                <w:szCs w:val="22"/>
              </w:rPr>
            </w:pPr>
            <w:r w:rsidRPr="009515D2">
              <w:rPr>
                <w:sz w:val="22"/>
                <w:szCs w:val="22"/>
              </w:rPr>
              <w:t>N*I</w:t>
            </w:r>
          </w:p>
        </w:tc>
        <w:tc>
          <w:tcPr>
            <w:tcW w:w="536" w:type="dxa"/>
            <w:tcBorders>
              <w:bottom w:val="single" w:sz="4" w:space="0" w:color="auto"/>
            </w:tcBorders>
          </w:tcPr>
          <w:p w14:paraId="1C284E6E" w14:textId="261C4FB0" w:rsidR="00BA75F3" w:rsidRPr="009515D2" w:rsidRDefault="00885391" w:rsidP="00A85036">
            <w:pPr>
              <w:spacing w:line="276" w:lineRule="auto"/>
              <w:jc w:val="right"/>
              <w:rPr>
                <w:sz w:val="22"/>
                <w:szCs w:val="22"/>
              </w:rPr>
            </w:pPr>
            <w:r w:rsidRPr="009515D2">
              <w:rPr>
                <w:sz w:val="22"/>
                <w:szCs w:val="22"/>
              </w:rPr>
              <w:t>1</w:t>
            </w:r>
          </w:p>
        </w:tc>
        <w:tc>
          <w:tcPr>
            <w:tcW w:w="996" w:type="dxa"/>
            <w:tcBorders>
              <w:bottom w:val="single" w:sz="4" w:space="0" w:color="auto"/>
            </w:tcBorders>
          </w:tcPr>
          <w:p w14:paraId="515586C9" w14:textId="1DB7C6F0" w:rsidR="00BA75F3" w:rsidRPr="009515D2" w:rsidRDefault="00885391" w:rsidP="00A85036">
            <w:pPr>
              <w:spacing w:line="276" w:lineRule="auto"/>
              <w:jc w:val="right"/>
              <w:rPr>
                <w:sz w:val="22"/>
                <w:szCs w:val="22"/>
              </w:rPr>
            </w:pPr>
            <w:r w:rsidRPr="009515D2">
              <w:rPr>
                <w:sz w:val="22"/>
                <w:szCs w:val="22"/>
              </w:rPr>
              <w:t>14.62</w:t>
            </w:r>
          </w:p>
        </w:tc>
        <w:tc>
          <w:tcPr>
            <w:tcW w:w="1013" w:type="dxa"/>
            <w:tcBorders>
              <w:bottom w:val="single" w:sz="4" w:space="0" w:color="auto"/>
            </w:tcBorders>
          </w:tcPr>
          <w:p w14:paraId="5920A908" w14:textId="41B4F389" w:rsidR="00BA75F3" w:rsidRPr="009515D2" w:rsidRDefault="00885391" w:rsidP="00A85036">
            <w:pPr>
              <w:spacing w:line="276" w:lineRule="auto"/>
              <w:jc w:val="right"/>
              <w:rPr>
                <w:b/>
                <w:bCs/>
                <w:sz w:val="22"/>
                <w:szCs w:val="22"/>
              </w:rPr>
            </w:pPr>
            <w:r w:rsidRPr="009515D2">
              <w:rPr>
                <w:b/>
                <w:bCs/>
                <w:sz w:val="22"/>
                <w:szCs w:val="22"/>
              </w:rPr>
              <w:t>&lt;0.001</w:t>
            </w:r>
          </w:p>
        </w:tc>
        <w:tc>
          <w:tcPr>
            <w:tcW w:w="996" w:type="dxa"/>
            <w:tcBorders>
              <w:bottom w:val="single" w:sz="4" w:space="0" w:color="auto"/>
            </w:tcBorders>
          </w:tcPr>
          <w:p w14:paraId="550173D8" w14:textId="3C571147" w:rsidR="00BA75F3" w:rsidRPr="009515D2" w:rsidRDefault="00885391" w:rsidP="00A85036">
            <w:pPr>
              <w:spacing w:line="276" w:lineRule="auto"/>
              <w:jc w:val="right"/>
              <w:rPr>
                <w:sz w:val="22"/>
                <w:szCs w:val="22"/>
              </w:rPr>
            </w:pPr>
            <w:r w:rsidRPr="009515D2">
              <w:rPr>
                <w:sz w:val="22"/>
                <w:szCs w:val="22"/>
              </w:rPr>
              <w:t>27.35</w:t>
            </w:r>
          </w:p>
        </w:tc>
        <w:tc>
          <w:tcPr>
            <w:tcW w:w="1013" w:type="dxa"/>
            <w:tcBorders>
              <w:bottom w:val="single" w:sz="4" w:space="0" w:color="auto"/>
            </w:tcBorders>
          </w:tcPr>
          <w:p w14:paraId="33C5FA70" w14:textId="56127BC5" w:rsidR="00BA75F3" w:rsidRPr="009515D2" w:rsidRDefault="00885391" w:rsidP="00A85036">
            <w:pPr>
              <w:spacing w:line="276" w:lineRule="auto"/>
              <w:jc w:val="right"/>
              <w:rPr>
                <w:b/>
                <w:bCs/>
                <w:sz w:val="22"/>
                <w:szCs w:val="22"/>
              </w:rPr>
            </w:pPr>
            <w:r w:rsidRPr="009515D2">
              <w:rPr>
                <w:b/>
                <w:bCs/>
                <w:sz w:val="22"/>
                <w:szCs w:val="22"/>
              </w:rPr>
              <w:t>&lt;0.001</w:t>
            </w:r>
          </w:p>
        </w:tc>
        <w:tc>
          <w:tcPr>
            <w:tcW w:w="996" w:type="dxa"/>
            <w:tcBorders>
              <w:bottom w:val="single" w:sz="4" w:space="0" w:color="auto"/>
            </w:tcBorders>
          </w:tcPr>
          <w:p w14:paraId="4D2573C7" w14:textId="673736C0" w:rsidR="00BA75F3" w:rsidRPr="009515D2" w:rsidRDefault="00885391" w:rsidP="00A85036">
            <w:pPr>
              <w:spacing w:line="276" w:lineRule="auto"/>
              <w:jc w:val="right"/>
              <w:rPr>
                <w:sz w:val="22"/>
                <w:szCs w:val="22"/>
              </w:rPr>
            </w:pPr>
            <w:r w:rsidRPr="009515D2">
              <w:rPr>
                <w:sz w:val="22"/>
                <w:szCs w:val="22"/>
              </w:rPr>
              <w:t>1.27</w:t>
            </w:r>
          </w:p>
        </w:tc>
        <w:tc>
          <w:tcPr>
            <w:tcW w:w="1013" w:type="dxa"/>
            <w:tcBorders>
              <w:bottom w:val="single" w:sz="4" w:space="0" w:color="auto"/>
            </w:tcBorders>
          </w:tcPr>
          <w:p w14:paraId="30D77202" w14:textId="0952F57A" w:rsidR="00BA75F3" w:rsidRPr="009515D2" w:rsidRDefault="00885391" w:rsidP="00A85036">
            <w:pPr>
              <w:spacing w:line="276" w:lineRule="auto"/>
              <w:jc w:val="right"/>
              <w:rPr>
                <w:sz w:val="22"/>
                <w:szCs w:val="22"/>
              </w:rPr>
            </w:pPr>
            <w:r w:rsidRPr="009515D2">
              <w:rPr>
                <w:sz w:val="22"/>
                <w:szCs w:val="22"/>
              </w:rPr>
              <w:t>0.260</w:t>
            </w:r>
          </w:p>
        </w:tc>
      </w:tr>
    </w:tbl>
    <w:p w14:paraId="7538BD46" w14:textId="77777777" w:rsidR="007A2F1C" w:rsidRDefault="007A2F1C" w:rsidP="009D6E5B">
      <w:pPr>
        <w:spacing w:line="480" w:lineRule="auto"/>
        <w:rPr>
          <w:vertAlign w:val="superscript"/>
        </w:rPr>
      </w:pPr>
    </w:p>
    <w:p w14:paraId="2F1D329D" w14:textId="4F2F8588" w:rsidR="009E31F0" w:rsidRDefault="00BA75F3" w:rsidP="009D6E5B">
      <w:pPr>
        <w:spacing w:line="480" w:lineRule="auto"/>
      </w:pPr>
      <w:r w:rsidRPr="00526EFB">
        <w:rPr>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-values less than 0.05 are in bold.</w:t>
      </w:r>
      <w:r w:rsidR="00885391">
        <w:t xml:space="preserve"> Key: </w:t>
      </w:r>
      <w:proofErr w:type="spellStart"/>
      <w:r w:rsidR="00885391">
        <w:rPr>
          <w:i/>
          <w:iCs/>
        </w:rPr>
        <w:t>N</w:t>
      </w:r>
      <w:r w:rsidR="00885391">
        <w:rPr>
          <w:vertAlign w:val="subscript"/>
        </w:rPr>
        <w:t>area</w:t>
      </w:r>
      <w:proofErr w:type="spellEnd"/>
      <w:r w:rsidR="00885391">
        <w:t>=leaf nitrogen per leaf area (g m</w:t>
      </w:r>
      <w:r w:rsidR="00885391">
        <w:rPr>
          <w:vertAlign w:val="superscript"/>
        </w:rPr>
        <w:t>-2</w:t>
      </w:r>
      <w:r w:rsidR="00885391">
        <w:t xml:space="preserve">); </w:t>
      </w:r>
      <w:proofErr w:type="spellStart"/>
      <w:r w:rsidR="00885391">
        <w:rPr>
          <w:i/>
          <w:iCs/>
        </w:rPr>
        <w:t>N</w:t>
      </w:r>
      <w:r w:rsidR="00885391">
        <w:rPr>
          <w:vertAlign w:val="subscript"/>
        </w:rPr>
        <w:t>mass</w:t>
      </w:r>
      <w:proofErr w:type="spellEnd"/>
      <w:r w:rsidR="00885391">
        <w:t>=leaf nitrogen per leaf mass (g g</w:t>
      </w:r>
      <w:r w:rsidR="00885391">
        <w:rPr>
          <w:vertAlign w:val="superscript"/>
        </w:rPr>
        <w:t>-1</w:t>
      </w:r>
      <w:r w:rsidR="00885391">
        <w:t xml:space="preserve">); </w:t>
      </w:r>
      <w:r w:rsidR="00885391">
        <w:rPr>
          <w:i/>
          <w:iCs/>
        </w:rPr>
        <w:t>SLA</w:t>
      </w:r>
      <w:r w:rsidR="00885391">
        <w:t>=specific leaf area (cm</w:t>
      </w:r>
      <w:r w:rsidR="00885391">
        <w:rPr>
          <w:vertAlign w:val="superscript"/>
        </w:rPr>
        <w:t>2</w:t>
      </w:r>
      <w:r w:rsidR="00885391">
        <w:t xml:space="preserve"> g</w:t>
      </w:r>
      <w:r w:rsidR="00885391">
        <w:rPr>
          <w:vertAlign w:val="superscript"/>
        </w:rPr>
        <w:t>-1</w:t>
      </w:r>
      <w:r w:rsidR="00885391">
        <w:t>)</w:t>
      </w:r>
    </w:p>
    <w:p w14:paraId="1A54C76E" w14:textId="59BF9C41" w:rsidR="009E31F0" w:rsidRDefault="009E31F0" w:rsidP="00A85036">
      <w:pPr>
        <w:spacing w:line="480" w:lineRule="auto"/>
      </w:pPr>
      <w:r>
        <w:br w:type="page"/>
      </w:r>
    </w:p>
    <w:p w14:paraId="3B309D73" w14:textId="37CE2F2D" w:rsidR="0080636D" w:rsidRDefault="009E31F0" w:rsidP="001A31D4">
      <w:pPr>
        <w:spacing w:line="480" w:lineRule="auto"/>
        <w:rPr>
          <w:b/>
          <w:bCs/>
        </w:rPr>
      </w:pPr>
      <w:r>
        <w:rPr>
          <w:b/>
          <w:bCs/>
        </w:rPr>
        <w:lastRenderedPageBreak/>
        <w:t xml:space="preserve">Figure </w:t>
      </w:r>
      <w:r w:rsidR="0004004B">
        <w:rPr>
          <w:b/>
          <w:bCs/>
        </w:rPr>
        <w:t>3</w:t>
      </w:r>
    </w:p>
    <w:p w14:paraId="392C0986" w14:textId="11B4AB53" w:rsidR="0080636D" w:rsidRDefault="0080636D" w:rsidP="001A31D4">
      <w:pPr>
        <w:spacing w:line="480" w:lineRule="auto"/>
        <w:rPr>
          <w:b/>
          <w:bCs/>
        </w:rPr>
      </w:pPr>
      <w:r>
        <w:rPr>
          <w:b/>
          <w:bCs/>
          <w:noProof/>
        </w:rPr>
        <w:drawing>
          <wp:inline distT="0" distB="0" distL="0" distR="0" wp14:anchorId="5B1D428D" wp14:editId="38D68477">
            <wp:extent cx="6670364" cy="3335182"/>
            <wp:effectExtent l="0" t="0" r="0" b="5080"/>
            <wp:docPr id="14" name="Picture 14"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box and whisker chart&#10;&#10;Description automatically generated"/>
                    <pic:cNvPicPr/>
                  </pic:nvPicPr>
                  <pic:blipFill>
                    <a:blip r:embed="rId12"/>
                    <a:stretch>
                      <a:fillRect/>
                    </a:stretch>
                  </pic:blipFill>
                  <pic:spPr>
                    <a:xfrm>
                      <a:off x="0" y="0"/>
                      <a:ext cx="6711754" cy="3355877"/>
                    </a:xfrm>
                    <a:prstGeom prst="rect">
                      <a:avLst/>
                    </a:prstGeom>
                  </pic:spPr>
                </pic:pic>
              </a:graphicData>
            </a:graphic>
          </wp:inline>
        </w:drawing>
      </w:r>
    </w:p>
    <w:p w14:paraId="2A3DAD0D" w14:textId="77777777" w:rsidR="008B104C" w:rsidRDefault="009E31F0" w:rsidP="001A31D4">
      <w:pPr>
        <w:spacing w:line="480" w:lineRule="auto"/>
        <w:rPr>
          <w:rFonts w:eastAsia="Times New Roman" w:cs="Times New Roman"/>
          <w:color w:val="000000" w:themeColor="text1"/>
        </w:rPr>
      </w:pPr>
      <w:r>
        <w:rPr>
          <w:b/>
          <w:bCs/>
        </w:rPr>
        <w:t xml:space="preserve">Figure </w:t>
      </w:r>
      <w:r w:rsidR="0004004B">
        <w:rPr>
          <w:b/>
          <w:bCs/>
        </w:rPr>
        <w:t>3</w:t>
      </w:r>
      <w:r>
        <w:t xml:space="preserve"> </w:t>
      </w:r>
      <w:r w:rsidR="00490BC5" w:rsidRPr="001B10F7">
        <w:t>Effects</w:t>
      </w:r>
      <w:r w:rsidR="00490BC5">
        <w:t xml:space="preserve"> of soil nitrogen fertilization and inoculation on </w:t>
      </w:r>
      <w:r w:rsidR="00490BC5">
        <w:rPr>
          <w:i/>
          <w:iCs/>
        </w:rPr>
        <w:t>G. max</w:t>
      </w:r>
      <w:r w:rsidR="00490BC5">
        <w:t xml:space="preserve"> leaf nitrogen per unit leaf area (panel A), leaf nitrogen per unit leaf biomass (panel B), and specific leaf area (panel C). Soil nitrogen fertilization is represented categorically on the x-axis, while inoculation </w:t>
      </w:r>
      <w:r w:rsidR="00F9445D">
        <w:t xml:space="preserve">treatment </w:t>
      </w:r>
      <w:r w:rsidR="00490BC5">
        <w:t>is represented by colored boxplots. Yellow</w:t>
      </w:r>
      <w:r w:rsidR="007A2F1C">
        <w:t xml:space="preserve"> shaded</w:t>
      </w:r>
      <w:r w:rsidR="00490BC5">
        <w:t xml:space="preserve"> boxplots indicate individuals that were not inoculated</w:t>
      </w:r>
      <w:r w:rsidR="00490BC5" w:rsidRPr="00490BC5">
        <w:t xml:space="preserve"> </w:t>
      </w:r>
      <w:r w:rsidR="00490BC5">
        <w:t xml:space="preserve">with </w:t>
      </w:r>
      <w:r w:rsidR="00490BC5">
        <w:rPr>
          <w:i/>
          <w:iCs/>
        </w:rPr>
        <w:t>B. japonicum</w:t>
      </w:r>
      <w:r w:rsidR="00490BC5">
        <w:t>, while red</w:t>
      </w:r>
      <w:r w:rsidR="007A2F1C">
        <w:t xml:space="preserve"> shaded</w:t>
      </w:r>
      <w:r w:rsidR="00490BC5">
        <w:t xml:space="preserve"> boxplots indicate individuals that were inoculated with </w:t>
      </w:r>
      <w:r w:rsidR="00490BC5">
        <w:rPr>
          <w:i/>
          <w:iCs/>
        </w:rPr>
        <w:t>B. japonicum</w:t>
      </w:r>
      <w:r w:rsidR="00490BC5">
        <w:t xml:space="preserve">. </w:t>
      </w:r>
      <w:r w:rsidR="0079226D" w:rsidRPr="6E1ABADC">
        <w:rPr>
          <w:rFonts w:eastAsia="Times New Roman" w:cs="Times New Roman"/>
          <w:color w:val="000000" w:themeColor="text1"/>
        </w:rPr>
        <w:t>Boxes are the upper (75% percentile) and lower (25% percentile) quartile. The whiskers are the minimum and maximum value, calculated as 1.5 times the upper and lower quartile value. Grey dots are individual data points, jittered for visibility. The lettering over each box indicates the results from post-hoc Tukey’s tests with different lettering indicating statistically different groups (</w:t>
      </w:r>
      <w:r w:rsidR="007A7928">
        <w:rPr>
          <w:rFonts w:eastAsia="Times New Roman" w:cs="Times New Roman"/>
          <w:color w:val="000000" w:themeColor="text1"/>
        </w:rPr>
        <w:t>p</w:t>
      </w:r>
      <w:r w:rsidR="0079226D" w:rsidRPr="6E1ABADC">
        <w:rPr>
          <w:rFonts w:eastAsia="Times New Roman" w:cs="Times New Roman"/>
          <w:color w:val="000000" w:themeColor="text1"/>
        </w:rPr>
        <w:t>&lt;0.05).</w:t>
      </w:r>
    </w:p>
    <w:p w14:paraId="14BDAABD" w14:textId="71000E9E" w:rsidR="007A2F1C" w:rsidRDefault="007A2F1C" w:rsidP="001A31D4">
      <w:pPr>
        <w:spacing w:line="480" w:lineRule="auto"/>
      </w:pPr>
      <w:r>
        <w:br w:type="page"/>
      </w:r>
    </w:p>
    <w:p w14:paraId="5B469B50" w14:textId="1885A216" w:rsidR="00F75EB7" w:rsidRDefault="007A2F1C" w:rsidP="009D6E5B">
      <w:pPr>
        <w:spacing w:line="480" w:lineRule="auto"/>
      </w:pPr>
      <w:r>
        <w:rPr>
          <w:i/>
          <w:iCs/>
        </w:rPr>
        <w:lastRenderedPageBreak/>
        <w:t>Leaf photosynthesis</w:t>
      </w:r>
      <w:r w:rsidR="00AF1559">
        <w:rPr>
          <w:i/>
          <w:iCs/>
        </w:rPr>
        <w:t xml:space="preserve"> and gas exchange</w:t>
      </w:r>
    </w:p>
    <w:p w14:paraId="1947EC02" w14:textId="2CB076E4" w:rsidR="008B104C" w:rsidRDefault="009E304C" w:rsidP="008B104C">
      <w:pPr>
        <w:spacing w:line="480" w:lineRule="auto"/>
        <w:ind w:firstLine="720"/>
      </w:pPr>
      <w:r>
        <w:t xml:space="preserve">Increasing </w:t>
      </w:r>
      <w:r w:rsidR="003873F0">
        <w:t xml:space="preserve">nitrogen fertilization </w:t>
      </w:r>
      <w:r w:rsidR="00AA5502">
        <w:t>had a</w:t>
      </w:r>
      <w:r w:rsidR="00942187">
        <w:t xml:space="preserve"> weak</w:t>
      </w:r>
      <w:r w:rsidR="00AA5502">
        <w:t xml:space="preserve"> negative effect on</w:t>
      </w:r>
      <w:r>
        <w:t xml:space="preserve"> </w:t>
      </w:r>
      <w:proofErr w:type="spellStart"/>
      <w:r w:rsidR="00D634C4">
        <w:rPr>
          <w:i/>
          <w:iCs/>
        </w:rPr>
        <w:t>A</w:t>
      </w:r>
      <w:r w:rsidR="00D634C4">
        <w:rPr>
          <w:vertAlign w:val="subscript"/>
        </w:rPr>
        <w:t>net</w:t>
      </w:r>
      <w:proofErr w:type="spellEnd"/>
      <w:r w:rsidR="0004004B">
        <w:t xml:space="preserve">, </w:t>
      </w:r>
      <w:r w:rsidR="0004004B">
        <w:rPr>
          <w:i/>
          <w:iCs/>
        </w:rPr>
        <w:t>V</w:t>
      </w:r>
      <w:r w:rsidR="0004004B">
        <w:rPr>
          <w:vertAlign w:val="subscript"/>
        </w:rPr>
        <w:t xml:space="preserve">cmax25, </w:t>
      </w:r>
      <w:r w:rsidR="0004004B">
        <w:t xml:space="preserve">and </w:t>
      </w:r>
      <w:r w:rsidR="0004004B">
        <w:rPr>
          <w:i/>
          <w:iCs/>
        </w:rPr>
        <w:t>J</w:t>
      </w:r>
      <w:r w:rsidR="0004004B">
        <w:rPr>
          <w:vertAlign w:val="subscript"/>
        </w:rPr>
        <w:t>max25</w:t>
      </w:r>
      <w:r w:rsidR="00AA5502">
        <w:t xml:space="preserve"> </w:t>
      </w:r>
      <w:r w:rsidR="003873F0">
        <w:t xml:space="preserve">(Table </w:t>
      </w:r>
      <w:r w:rsidR="00F640C8">
        <w:t>3</w:t>
      </w:r>
      <w:r w:rsidR="003873F0">
        <w:t xml:space="preserve">; Fig. </w:t>
      </w:r>
      <w:r w:rsidR="0004004B">
        <w:t>4</w:t>
      </w:r>
      <w:r w:rsidR="00055528">
        <w:t>A</w:t>
      </w:r>
      <w:r w:rsidR="00AA5502">
        <w:t>-</w:t>
      </w:r>
      <w:r w:rsidR="0004004B">
        <w:t>C</w:t>
      </w:r>
      <w:r w:rsidR="003873F0">
        <w:t>)</w:t>
      </w:r>
      <w:r w:rsidR="0004004B">
        <w:t xml:space="preserve">. Specifically, individuals grown under high fertilization had 20.8%, </w:t>
      </w:r>
      <w:r w:rsidR="00942187">
        <w:t>11.</w:t>
      </w:r>
      <w:r w:rsidR="00370AD1">
        <w:t>3</w:t>
      </w:r>
      <w:r w:rsidR="0004004B">
        <w:t xml:space="preserve">%, and </w:t>
      </w:r>
      <w:r w:rsidR="00370AD1">
        <w:t>10.8</w:t>
      </w:r>
      <w:r w:rsidR="0004004B">
        <w:t xml:space="preserve">% lower </w:t>
      </w:r>
      <w:proofErr w:type="spellStart"/>
      <w:r w:rsidR="0004004B">
        <w:rPr>
          <w:i/>
          <w:iCs/>
        </w:rPr>
        <w:t>A</w:t>
      </w:r>
      <w:r w:rsidR="0004004B">
        <w:rPr>
          <w:vertAlign w:val="subscript"/>
        </w:rPr>
        <w:t>net</w:t>
      </w:r>
      <w:proofErr w:type="spellEnd"/>
      <w:r w:rsidR="0004004B">
        <w:t xml:space="preserve">, </w:t>
      </w:r>
      <w:r w:rsidR="0004004B">
        <w:rPr>
          <w:i/>
          <w:iCs/>
        </w:rPr>
        <w:t>V</w:t>
      </w:r>
      <w:r w:rsidR="0004004B">
        <w:rPr>
          <w:vertAlign w:val="subscript"/>
        </w:rPr>
        <w:t xml:space="preserve">cmax25, </w:t>
      </w:r>
      <w:r w:rsidR="0004004B">
        <w:t xml:space="preserve">and </w:t>
      </w:r>
      <w:r w:rsidR="0004004B">
        <w:rPr>
          <w:i/>
          <w:iCs/>
        </w:rPr>
        <w:t>J</w:t>
      </w:r>
      <w:r w:rsidR="0004004B">
        <w:rPr>
          <w:vertAlign w:val="subscript"/>
        </w:rPr>
        <w:t>max25</w:t>
      </w:r>
      <w:r w:rsidR="0004004B">
        <w:t xml:space="preserve"> than those grown under low nitrogen fertilization</w:t>
      </w:r>
      <w:r w:rsidR="00370AD1">
        <w:t xml:space="preserve"> (</w:t>
      </w:r>
      <w:proofErr w:type="spellStart"/>
      <w:r w:rsidR="00370AD1">
        <w:t>Tukey</w:t>
      </w:r>
      <w:r w:rsidR="00370AD1">
        <w:rPr>
          <w:vertAlign w:val="subscript"/>
        </w:rPr>
        <w:t>Anet</w:t>
      </w:r>
      <w:proofErr w:type="spellEnd"/>
      <w:r w:rsidR="00370AD1">
        <w:t>: p&lt;0.001; Tukey</w:t>
      </w:r>
      <w:r w:rsidR="00370AD1">
        <w:rPr>
          <w:vertAlign w:val="subscript"/>
        </w:rPr>
        <w:t>Vcmax25</w:t>
      </w:r>
      <w:r w:rsidR="00370AD1">
        <w:t>: p=0.043; Tukey</w:t>
      </w:r>
      <w:r w:rsidR="00370AD1">
        <w:rPr>
          <w:vertAlign w:val="subscript"/>
        </w:rPr>
        <w:t>Jmax25</w:t>
      </w:r>
      <w:r w:rsidR="00370AD1">
        <w:t>: p=0.038), respectively</w:t>
      </w:r>
      <w:r w:rsidRPr="00532E28">
        <w:t>.</w:t>
      </w:r>
      <w:r>
        <w:t xml:space="preserve"> </w:t>
      </w:r>
      <w:r w:rsidR="00942187">
        <w:t xml:space="preserve">There was no </w:t>
      </w:r>
      <w:r w:rsidR="00370AD1">
        <w:t>observable inoculation effect</w:t>
      </w:r>
      <w:r w:rsidR="00942187">
        <w:t xml:space="preserve"> or interaction between fertilization and inoculation on </w:t>
      </w:r>
      <w:proofErr w:type="spellStart"/>
      <w:r w:rsidR="00942187">
        <w:rPr>
          <w:i/>
          <w:iCs/>
        </w:rPr>
        <w:t>A</w:t>
      </w:r>
      <w:r w:rsidR="00942187">
        <w:rPr>
          <w:vertAlign w:val="subscript"/>
        </w:rPr>
        <w:t>net</w:t>
      </w:r>
      <w:proofErr w:type="spellEnd"/>
      <w:r w:rsidR="00942187">
        <w:t xml:space="preserve">, </w:t>
      </w:r>
      <w:r w:rsidR="00942187">
        <w:rPr>
          <w:i/>
          <w:iCs/>
        </w:rPr>
        <w:t>V</w:t>
      </w:r>
      <w:r w:rsidR="00942187">
        <w:rPr>
          <w:vertAlign w:val="subscript"/>
        </w:rPr>
        <w:t>cmax25</w:t>
      </w:r>
      <w:r w:rsidR="00942187">
        <w:t xml:space="preserve">, or </w:t>
      </w:r>
      <w:r w:rsidR="00942187" w:rsidRPr="002F0BBB">
        <w:rPr>
          <w:i/>
          <w:iCs/>
        </w:rPr>
        <w:t>J</w:t>
      </w:r>
      <w:r w:rsidR="00942187" w:rsidRPr="002F0BBB">
        <w:rPr>
          <w:vertAlign w:val="subscript"/>
        </w:rPr>
        <w:t>max25</w:t>
      </w:r>
      <w:r w:rsidR="00942187">
        <w:t xml:space="preserve"> (Table 3). </w:t>
      </w:r>
      <w:r w:rsidR="00DE6B10">
        <w:t xml:space="preserve">Similar reductions in </w:t>
      </w:r>
      <w:r w:rsidR="00DE6B10">
        <w:rPr>
          <w:i/>
          <w:iCs/>
        </w:rPr>
        <w:t>V</w:t>
      </w:r>
      <w:r w:rsidR="00DE6B10">
        <w:rPr>
          <w:vertAlign w:val="subscript"/>
        </w:rPr>
        <w:t>cmax25</w:t>
      </w:r>
      <w:r w:rsidR="00DE6B10" w:rsidRPr="00DE6B10">
        <w:t xml:space="preserve"> </w:t>
      </w:r>
      <w:r w:rsidR="00DE6B10">
        <w:t xml:space="preserve">and </w:t>
      </w:r>
      <w:r w:rsidR="00DE6B10">
        <w:rPr>
          <w:i/>
          <w:iCs/>
        </w:rPr>
        <w:t>J</w:t>
      </w:r>
      <w:r w:rsidR="00DE6B10">
        <w:rPr>
          <w:vertAlign w:val="subscript"/>
        </w:rPr>
        <w:t>max25</w:t>
      </w:r>
      <w:r w:rsidR="00DE6B10">
        <w:t xml:space="preserve"> with fertilization yielded no observable effect of fertilization on </w:t>
      </w:r>
      <w:r w:rsidR="00DE6B10" w:rsidRPr="002F0BBB">
        <w:rPr>
          <w:i/>
          <w:iCs/>
        </w:rPr>
        <w:t>J</w:t>
      </w:r>
      <w:r w:rsidR="00DE6B10" w:rsidRPr="002F0BBB">
        <w:rPr>
          <w:vertAlign w:val="subscript"/>
        </w:rPr>
        <w:t>max25</w:t>
      </w:r>
      <w:r w:rsidR="00DE6B10" w:rsidRPr="002F0BBB">
        <w:t>:</w:t>
      </w:r>
      <w:r w:rsidR="00DE6B10" w:rsidRPr="002F0BBB">
        <w:rPr>
          <w:i/>
          <w:iCs/>
        </w:rPr>
        <w:t>V</w:t>
      </w:r>
      <w:r w:rsidR="00DE6B10" w:rsidRPr="002F0BBB">
        <w:rPr>
          <w:vertAlign w:val="subscript"/>
        </w:rPr>
        <w:t>cmax25</w:t>
      </w:r>
      <w:r w:rsidR="00DE6B10">
        <w:t xml:space="preserve"> (Table 3); however, there was a weak stimulation in </w:t>
      </w:r>
      <w:r w:rsidR="00DE6B10" w:rsidRPr="002F0BBB">
        <w:rPr>
          <w:i/>
          <w:iCs/>
        </w:rPr>
        <w:t>J</w:t>
      </w:r>
      <w:r w:rsidR="00DE6B10" w:rsidRPr="002F0BBB">
        <w:rPr>
          <w:vertAlign w:val="subscript"/>
        </w:rPr>
        <w:t>max25</w:t>
      </w:r>
      <w:r w:rsidR="00DE6B10" w:rsidRPr="002F0BBB">
        <w:t>:</w:t>
      </w:r>
      <w:r w:rsidR="00DE6B10" w:rsidRPr="002F0BBB">
        <w:rPr>
          <w:i/>
          <w:iCs/>
        </w:rPr>
        <w:t>V</w:t>
      </w:r>
      <w:r w:rsidR="00DE6B10" w:rsidRPr="002F0BBB">
        <w:rPr>
          <w:vertAlign w:val="subscript"/>
        </w:rPr>
        <w:t>cmax25</w:t>
      </w:r>
      <w:r w:rsidR="00DE6B10">
        <w:t xml:space="preserve"> with inoculation (Table 3). </w:t>
      </w:r>
      <w:r w:rsidR="00BD310E">
        <w:rPr>
          <w:i/>
          <w:iCs/>
        </w:rPr>
        <w:t>R</w:t>
      </w:r>
      <w:r w:rsidR="00BD310E">
        <w:rPr>
          <w:vertAlign w:val="subscript"/>
        </w:rPr>
        <w:t>d25</w:t>
      </w:r>
      <w:r w:rsidR="00BD310E">
        <w:t xml:space="preserve"> w</w:t>
      </w:r>
      <w:r w:rsidR="00E372EE">
        <w:t>as</w:t>
      </w:r>
      <w:r w:rsidR="00BD310E">
        <w:t xml:space="preserve"> </w:t>
      </w:r>
      <w:r w:rsidR="00E372EE">
        <w:t>determined through</w:t>
      </w:r>
      <w:r w:rsidR="00BD310E">
        <w:t xml:space="preserve"> a weak</w:t>
      </w:r>
      <w:r w:rsidR="00E372EE">
        <w:t xml:space="preserve"> </w:t>
      </w:r>
      <w:r w:rsidR="00BD310E">
        <w:t xml:space="preserve">interaction between nitrogen fertilization and inoculation </w:t>
      </w:r>
      <w:r w:rsidR="00055528">
        <w:t xml:space="preserve">(Table </w:t>
      </w:r>
      <w:r w:rsidR="0048004A">
        <w:t>3</w:t>
      </w:r>
      <w:r w:rsidR="00055528">
        <w:t xml:space="preserve">; Fig. </w:t>
      </w:r>
      <w:r w:rsidR="0004004B">
        <w:t>4</w:t>
      </w:r>
      <w:r w:rsidR="00055528">
        <w:t>D)</w:t>
      </w:r>
      <w:r w:rsidR="00BD310E">
        <w:t xml:space="preserve">. </w:t>
      </w:r>
      <w:r w:rsidR="00FE6DAB">
        <w:t>This interaction indicated that inoculated individuals grown under high nitrogen fertilization (</w:t>
      </w:r>
      <w:r w:rsidR="008E75B9">
        <w:t>0.81</w:t>
      </w:r>
      <w:r w:rsidR="008E75B9" w:rsidRPr="008E75B9">
        <w:sym w:font="Symbol" w:char="F0B1"/>
      </w:r>
      <w:r w:rsidR="008E75B9" w:rsidRPr="008E75B9">
        <w:t xml:space="preserve">0.07 </w:t>
      </w:r>
      <w:r w:rsidR="00FE6DAB" w:rsidRPr="008E75B9">
        <w:rPr>
          <w:lang w:val="el-GR"/>
        </w:rPr>
        <w:t>μ</w:t>
      </w:r>
      <w:r w:rsidR="00FE6DAB" w:rsidRPr="008E75B9">
        <w:t>mol m</w:t>
      </w:r>
      <w:r w:rsidR="00FE6DAB" w:rsidRPr="008E75B9">
        <w:rPr>
          <w:vertAlign w:val="superscript"/>
        </w:rPr>
        <w:t>-2</w:t>
      </w:r>
      <w:r w:rsidR="00FE6DAB" w:rsidRPr="008E75B9">
        <w:t xml:space="preserve"> s</w:t>
      </w:r>
      <w:r w:rsidR="00FE6DAB" w:rsidRPr="008E75B9">
        <w:rPr>
          <w:vertAlign w:val="superscript"/>
        </w:rPr>
        <w:t>-1</w:t>
      </w:r>
      <w:r w:rsidR="00FE6DAB">
        <w:t xml:space="preserve">) had </w:t>
      </w:r>
      <w:r w:rsidR="008E75B9">
        <w:t>47.2</w:t>
      </w:r>
      <w:r w:rsidR="00FE6DAB">
        <w:t xml:space="preserve">% higher </w:t>
      </w:r>
      <w:r w:rsidR="00FE6DAB">
        <w:rPr>
          <w:i/>
          <w:iCs/>
        </w:rPr>
        <w:t>R</w:t>
      </w:r>
      <w:r w:rsidR="00FE6DAB">
        <w:rPr>
          <w:vertAlign w:val="subscript"/>
        </w:rPr>
        <w:t>d25</w:t>
      </w:r>
      <w:r w:rsidR="00FE6DAB">
        <w:t xml:space="preserve"> values than inoculated individuals grown under low nitrogen fertilization (</w:t>
      </w:r>
      <w:r w:rsidR="008E75B9">
        <w:t>0.55</w:t>
      </w:r>
      <w:r w:rsidR="008E75B9" w:rsidRPr="008E75B9">
        <w:sym w:font="Symbol" w:char="F0B1"/>
      </w:r>
      <w:r w:rsidR="008E75B9" w:rsidRPr="008E75B9">
        <w:t xml:space="preserve">0.04 </w:t>
      </w:r>
      <w:r w:rsidR="00FE6DAB" w:rsidRPr="008E75B9">
        <w:rPr>
          <w:lang w:val="el-GR"/>
        </w:rPr>
        <w:t>μ</w:t>
      </w:r>
      <w:r w:rsidR="00FE6DAB" w:rsidRPr="008E75B9">
        <w:t>mol m</w:t>
      </w:r>
      <w:r w:rsidR="00FE6DAB" w:rsidRPr="008E75B9">
        <w:rPr>
          <w:vertAlign w:val="superscript"/>
        </w:rPr>
        <w:t>-2</w:t>
      </w:r>
      <w:r w:rsidR="00FE6DAB" w:rsidRPr="008E75B9">
        <w:t xml:space="preserve"> s</w:t>
      </w:r>
      <w:r w:rsidR="00FE6DAB" w:rsidRPr="008E75B9">
        <w:rPr>
          <w:vertAlign w:val="superscript"/>
        </w:rPr>
        <w:t>-1</w:t>
      </w:r>
      <w:r w:rsidR="00FE6DAB">
        <w:t>; Tukey: p=</w:t>
      </w:r>
      <w:r w:rsidR="008E75B9">
        <w:t>0.004</w:t>
      </w:r>
      <w:r w:rsidR="00FE6DAB">
        <w:t>), with no fertilization effect observed in non-inoculated individuals</w:t>
      </w:r>
      <w:r w:rsidR="002F0BBB" w:rsidRPr="00D634C4">
        <w:t xml:space="preserve"> (Tukey: p=0.956).</w:t>
      </w:r>
    </w:p>
    <w:p w14:paraId="08CDC5AC" w14:textId="77777777" w:rsidR="008B104C" w:rsidRPr="009C62F2" w:rsidRDefault="008B104C" w:rsidP="008B104C">
      <w:pPr>
        <w:spacing w:line="480" w:lineRule="auto"/>
      </w:pPr>
    </w:p>
    <w:p w14:paraId="212B52C6" w14:textId="77777777" w:rsidR="007A2F1C" w:rsidRDefault="007A2F1C" w:rsidP="00A85036">
      <w:pPr>
        <w:spacing w:line="480" w:lineRule="auto"/>
        <w:sectPr w:rsidR="007A2F1C" w:rsidSect="004C3C71">
          <w:pgSz w:w="12240" w:h="15840"/>
          <w:pgMar w:top="1440" w:right="1440" w:bottom="1440" w:left="1440" w:header="720" w:footer="720" w:gutter="0"/>
          <w:lnNumType w:countBy="1" w:restart="continuous"/>
          <w:cols w:space="720"/>
          <w:docGrid w:linePitch="360"/>
        </w:sectPr>
      </w:pPr>
    </w:p>
    <w:p w14:paraId="359C997A" w14:textId="298E2962" w:rsidR="008D6E2F" w:rsidRDefault="007A2F1C" w:rsidP="009D6E5B">
      <w:pPr>
        <w:spacing w:line="480" w:lineRule="auto"/>
      </w:pPr>
      <w:r>
        <w:rPr>
          <w:b/>
          <w:bCs/>
        </w:rPr>
        <w:lastRenderedPageBreak/>
        <w:t xml:space="preserve">Table </w:t>
      </w:r>
      <w:r w:rsidR="00EB0C0F">
        <w:rPr>
          <w:b/>
          <w:bCs/>
        </w:rPr>
        <w:t>3</w:t>
      </w:r>
      <w:r>
        <w:t xml:space="preserve"> Analysis of variance results exploring effect of soil nitrogen </w:t>
      </w:r>
      <w:r w:rsidR="0033651D">
        <w:t xml:space="preserve">fertilization, inoculation with </w:t>
      </w:r>
      <w:r w:rsidR="0033651D">
        <w:rPr>
          <w:i/>
          <w:iCs/>
        </w:rPr>
        <w:t>B. japonicum</w:t>
      </w:r>
      <w:r w:rsidR="0033651D">
        <w:t>, and interactions between soil nitrogen fertilization and inoculation on leaf photosynthesis and gas exchange</w:t>
      </w:r>
      <w:r>
        <w:t>*</w:t>
      </w:r>
    </w:p>
    <w:tbl>
      <w:tblPr>
        <w:tblStyle w:val="TableGridLight"/>
        <w:tblW w:w="1242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80"/>
        <w:gridCol w:w="536"/>
        <w:gridCol w:w="996"/>
        <w:gridCol w:w="1012"/>
        <w:gridCol w:w="996"/>
        <w:gridCol w:w="1013"/>
        <w:gridCol w:w="996"/>
        <w:gridCol w:w="1013"/>
        <w:gridCol w:w="996"/>
        <w:gridCol w:w="1013"/>
        <w:gridCol w:w="996"/>
        <w:gridCol w:w="876"/>
      </w:tblGrid>
      <w:tr w:rsidR="004B1EA4" w:rsidRPr="009515D2" w14:paraId="7869E195" w14:textId="77777777" w:rsidTr="004B1EA4">
        <w:tc>
          <w:tcPr>
            <w:tcW w:w="2516" w:type="dxa"/>
            <w:gridSpan w:val="2"/>
            <w:tcBorders>
              <w:bottom w:val="single" w:sz="4" w:space="0" w:color="auto"/>
            </w:tcBorders>
          </w:tcPr>
          <w:p w14:paraId="440F8845" w14:textId="77777777" w:rsidR="004B1EA4" w:rsidRPr="009515D2" w:rsidRDefault="004B1EA4" w:rsidP="00A85036">
            <w:pPr>
              <w:spacing w:line="276" w:lineRule="auto"/>
              <w:rPr>
                <w:b/>
                <w:bCs/>
                <w:sz w:val="22"/>
                <w:szCs w:val="22"/>
              </w:rPr>
            </w:pPr>
          </w:p>
        </w:tc>
        <w:tc>
          <w:tcPr>
            <w:tcW w:w="2008" w:type="dxa"/>
            <w:gridSpan w:val="2"/>
            <w:tcBorders>
              <w:bottom w:val="single" w:sz="4" w:space="0" w:color="auto"/>
            </w:tcBorders>
          </w:tcPr>
          <w:p w14:paraId="22EB8E91" w14:textId="06A22E57" w:rsidR="004B1EA4" w:rsidRPr="009515D2" w:rsidRDefault="004B1EA4" w:rsidP="00A85036">
            <w:pPr>
              <w:spacing w:line="276" w:lineRule="auto"/>
              <w:jc w:val="right"/>
              <w:rPr>
                <w:b/>
                <w:bCs/>
                <w:sz w:val="22"/>
                <w:szCs w:val="22"/>
                <w:vertAlign w:val="subscript"/>
              </w:rPr>
            </w:pPr>
            <w:proofErr w:type="spellStart"/>
            <w:r w:rsidRPr="009515D2">
              <w:rPr>
                <w:b/>
                <w:bCs/>
                <w:i/>
                <w:iCs/>
                <w:sz w:val="22"/>
                <w:szCs w:val="22"/>
              </w:rPr>
              <w:t>A</w:t>
            </w:r>
            <w:r w:rsidRPr="009515D2">
              <w:rPr>
                <w:b/>
                <w:bCs/>
                <w:sz w:val="22"/>
                <w:szCs w:val="22"/>
                <w:vertAlign w:val="subscript"/>
              </w:rPr>
              <w:t>net</w:t>
            </w:r>
            <w:proofErr w:type="spellEnd"/>
          </w:p>
        </w:tc>
        <w:tc>
          <w:tcPr>
            <w:tcW w:w="2009" w:type="dxa"/>
            <w:gridSpan w:val="2"/>
            <w:tcBorders>
              <w:bottom w:val="single" w:sz="4" w:space="0" w:color="auto"/>
            </w:tcBorders>
          </w:tcPr>
          <w:p w14:paraId="41C91FCD" w14:textId="77777777" w:rsidR="004B1EA4" w:rsidRPr="009515D2" w:rsidRDefault="004B1EA4" w:rsidP="00A85036">
            <w:pPr>
              <w:spacing w:line="276" w:lineRule="auto"/>
              <w:jc w:val="right"/>
              <w:rPr>
                <w:b/>
                <w:bCs/>
                <w:sz w:val="22"/>
                <w:szCs w:val="22"/>
                <w:vertAlign w:val="subscript"/>
              </w:rPr>
            </w:pPr>
            <w:r w:rsidRPr="009515D2">
              <w:rPr>
                <w:b/>
                <w:bCs/>
                <w:i/>
                <w:iCs/>
                <w:sz w:val="22"/>
                <w:szCs w:val="22"/>
              </w:rPr>
              <w:t>V</w:t>
            </w:r>
            <w:r w:rsidRPr="009515D2">
              <w:rPr>
                <w:b/>
                <w:bCs/>
                <w:sz w:val="22"/>
                <w:szCs w:val="22"/>
                <w:vertAlign w:val="subscript"/>
              </w:rPr>
              <w:t>cmax25</w:t>
            </w:r>
          </w:p>
        </w:tc>
        <w:tc>
          <w:tcPr>
            <w:tcW w:w="2009" w:type="dxa"/>
            <w:gridSpan w:val="2"/>
            <w:tcBorders>
              <w:bottom w:val="single" w:sz="4" w:space="0" w:color="auto"/>
            </w:tcBorders>
          </w:tcPr>
          <w:p w14:paraId="5BD5CE1E" w14:textId="77777777" w:rsidR="004B1EA4" w:rsidRPr="009515D2" w:rsidRDefault="004B1EA4" w:rsidP="00A85036">
            <w:pPr>
              <w:spacing w:line="276" w:lineRule="auto"/>
              <w:jc w:val="right"/>
              <w:rPr>
                <w:b/>
                <w:bCs/>
                <w:sz w:val="22"/>
                <w:szCs w:val="22"/>
                <w:vertAlign w:val="subscript"/>
              </w:rPr>
            </w:pPr>
            <w:r w:rsidRPr="009515D2">
              <w:rPr>
                <w:b/>
                <w:bCs/>
                <w:i/>
                <w:iCs/>
                <w:sz w:val="22"/>
                <w:szCs w:val="22"/>
              </w:rPr>
              <w:t>J</w:t>
            </w:r>
            <w:r w:rsidRPr="009515D2">
              <w:rPr>
                <w:b/>
                <w:bCs/>
                <w:sz w:val="22"/>
                <w:szCs w:val="22"/>
                <w:vertAlign w:val="subscript"/>
              </w:rPr>
              <w:t>max25</w:t>
            </w:r>
          </w:p>
        </w:tc>
        <w:tc>
          <w:tcPr>
            <w:tcW w:w="2009" w:type="dxa"/>
            <w:gridSpan w:val="2"/>
            <w:tcBorders>
              <w:bottom w:val="single" w:sz="4" w:space="0" w:color="auto"/>
            </w:tcBorders>
          </w:tcPr>
          <w:p w14:paraId="34513C27" w14:textId="77777777" w:rsidR="004B1EA4" w:rsidRPr="009515D2" w:rsidRDefault="004B1EA4" w:rsidP="00A85036">
            <w:pPr>
              <w:spacing w:line="276" w:lineRule="auto"/>
              <w:jc w:val="right"/>
              <w:rPr>
                <w:b/>
                <w:bCs/>
                <w:sz w:val="22"/>
                <w:szCs w:val="22"/>
              </w:rPr>
            </w:pPr>
            <w:r w:rsidRPr="009515D2">
              <w:rPr>
                <w:b/>
                <w:bCs/>
                <w:i/>
                <w:iCs/>
                <w:sz w:val="22"/>
                <w:szCs w:val="22"/>
              </w:rPr>
              <w:t>J</w:t>
            </w:r>
            <w:r w:rsidRPr="009515D2">
              <w:rPr>
                <w:b/>
                <w:bCs/>
                <w:sz w:val="22"/>
                <w:szCs w:val="22"/>
                <w:vertAlign w:val="subscript"/>
              </w:rPr>
              <w:t>max25</w:t>
            </w:r>
            <w:r w:rsidRPr="009515D2">
              <w:rPr>
                <w:b/>
                <w:bCs/>
                <w:sz w:val="22"/>
                <w:szCs w:val="22"/>
              </w:rPr>
              <w:t>:</w:t>
            </w:r>
            <w:r w:rsidRPr="009515D2">
              <w:rPr>
                <w:b/>
                <w:bCs/>
                <w:i/>
                <w:iCs/>
                <w:sz w:val="22"/>
                <w:szCs w:val="22"/>
              </w:rPr>
              <w:t>V</w:t>
            </w:r>
            <w:r w:rsidRPr="009515D2">
              <w:rPr>
                <w:b/>
                <w:bCs/>
                <w:sz w:val="22"/>
                <w:szCs w:val="22"/>
                <w:vertAlign w:val="subscript"/>
              </w:rPr>
              <w:t>cmax25</w:t>
            </w:r>
          </w:p>
        </w:tc>
        <w:tc>
          <w:tcPr>
            <w:tcW w:w="1872" w:type="dxa"/>
            <w:gridSpan w:val="2"/>
            <w:tcBorders>
              <w:bottom w:val="single" w:sz="4" w:space="0" w:color="auto"/>
            </w:tcBorders>
          </w:tcPr>
          <w:p w14:paraId="2B7D632F" w14:textId="36AC814F" w:rsidR="004B1EA4" w:rsidRPr="009515D2" w:rsidRDefault="004B1EA4" w:rsidP="00A85036">
            <w:pPr>
              <w:spacing w:line="276" w:lineRule="auto"/>
              <w:jc w:val="right"/>
              <w:rPr>
                <w:b/>
                <w:bCs/>
                <w:sz w:val="22"/>
                <w:szCs w:val="22"/>
              </w:rPr>
            </w:pPr>
            <w:r w:rsidRPr="009515D2">
              <w:rPr>
                <w:b/>
                <w:bCs/>
                <w:i/>
                <w:iCs/>
                <w:sz w:val="22"/>
                <w:szCs w:val="22"/>
              </w:rPr>
              <w:t>R</w:t>
            </w:r>
            <w:r w:rsidRPr="009515D2">
              <w:rPr>
                <w:b/>
                <w:bCs/>
                <w:sz w:val="22"/>
                <w:szCs w:val="22"/>
                <w:vertAlign w:val="subscript"/>
              </w:rPr>
              <w:t>d25</w:t>
            </w:r>
          </w:p>
        </w:tc>
      </w:tr>
      <w:tr w:rsidR="004B1EA4" w:rsidRPr="009515D2" w14:paraId="7F809614" w14:textId="77777777" w:rsidTr="004B1EA4">
        <w:tc>
          <w:tcPr>
            <w:tcW w:w="1980" w:type="dxa"/>
            <w:tcBorders>
              <w:top w:val="single" w:sz="4" w:space="0" w:color="auto"/>
              <w:bottom w:val="single" w:sz="4" w:space="0" w:color="auto"/>
            </w:tcBorders>
          </w:tcPr>
          <w:p w14:paraId="1100190D" w14:textId="77777777" w:rsidR="004B1EA4" w:rsidRPr="009515D2" w:rsidRDefault="004B1EA4" w:rsidP="00A85036">
            <w:pPr>
              <w:spacing w:line="276" w:lineRule="auto"/>
              <w:rPr>
                <w:sz w:val="22"/>
                <w:szCs w:val="22"/>
              </w:rPr>
            </w:pPr>
          </w:p>
        </w:tc>
        <w:tc>
          <w:tcPr>
            <w:tcW w:w="536" w:type="dxa"/>
            <w:tcBorders>
              <w:top w:val="single" w:sz="4" w:space="0" w:color="auto"/>
              <w:bottom w:val="single" w:sz="4" w:space="0" w:color="auto"/>
            </w:tcBorders>
          </w:tcPr>
          <w:p w14:paraId="4BCDCE61" w14:textId="77777777" w:rsidR="004B1EA4" w:rsidRPr="009515D2" w:rsidRDefault="004B1EA4" w:rsidP="00A85036">
            <w:pPr>
              <w:spacing w:line="276" w:lineRule="auto"/>
              <w:jc w:val="right"/>
              <w:rPr>
                <w:sz w:val="22"/>
                <w:szCs w:val="22"/>
              </w:rPr>
            </w:pPr>
            <w:proofErr w:type="spellStart"/>
            <w:r w:rsidRPr="009515D2">
              <w:rPr>
                <w:sz w:val="22"/>
                <w:szCs w:val="22"/>
              </w:rPr>
              <w:t>df</w:t>
            </w:r>
            <w:proofErr w:type="spellEnd"/>
          </w:p>
        </w:tc>
        <w:tc>
          <w:tcPr>
            <w:tcW w:w="996" w:type="dxa"/>
            <w:tcBorders>
              <w:top w:val="single" w:sz="4" w:space="0" w:color="auto"/>
              <w:bottom w:val="single" w:sz="4" w:space="0" w:color="auto"/>
            </w:tcBorders>
          </w:tcPr>
          <w:p w14:paraId="31734418" w14:textId="77777777" w:rsidR="004B1EA4" w:rsidRPr="009515D2" w:rsidRDefault="004B1EA4" w:rsidP="00A85036">
            <w:pPr>
              <w:spacing w:line="276" w:lineRule="auto"/>
              <w:jc w:val="right"/>
              <w:rPr>
                <w:sz w:val="22"/>
                <w:szCs w:val="22"/>
              </w:rPr>
            </w:pPr>
            <w:r w:rsidRPr="009515D2">
              <w:rPr>
                <w:sz w:val="22"/>
                <w:szCs w:val="22"/>
                <w:lang w:val="el-GR"/>
              </w:rPr>
              <w:t>χ</w:t>
            </w:r>
            <w:r w:rsidRPr="009515D2">
              <w:rPr>
                <w:sz w:val="22"/>
                <w:szCs w:val="22"/>
                <w:vertAlign w:val="superscript"/>
              </w:rPr>
              <w:t>2</w:t>
            </w:r>
          </w:p>
        </w:tc>
        <w:tc>
          <w:tcPr>
            <w:tcW w:w="1012" w:type="dxa"/>
            <w:tcBorders>
              <w:top w:val="single" w:sz="4" w:space="0" w:color="auto"/>
              <w:bottom w:val="single" w:sz="4" w:space="0" w:color="auto"/>
            </w:tcBorders>
          </w:tcPr>
          <w:p w14:paraId="2E0812EE" w14:textId="77777777" w:rsidR="004B1EA4" w:rsidRPr="009515D2" w:rsidRDefault="004B1EA4" w:rsidP="00A85036">
            <w:pPr>
              <w:spacing w:line="276" w:lineRule="auto"/>
              <w:jc w:val="right"/>
              <w:rPr>
                <w:sz w:val="22"/>
                <w:szCs w:val="22"/>
              </w:rPr>
            </w:pPr>
            <w:r w:rsidRPr="009515D2">
              <w:rPr>
                <w:i/>
                <w:iCs/>
                <w:sz w:val="22"/>
                <w:szCs w:val="22"/>
              </w:rPr>
              <w:t>p</w:t>
            </w:r>
          </w:p>
        </w:tc>
        <w:tc>
          <w:tcPr>
            <w:tcW w:w="996" w:type="dxa"/>
            <w:tcBorders>
              <w:top w:val="single" w:sz="4" w:space="0" w:color="auto"/>
              <w:bottom w:val="single" w:sz="4" w:space="0" w:color="auto"/>
            </w:tcBorders>
          </w:tcPr>
          <w:p w14:paraId="06CAEF82" w14:textId="77777777" w:rsidR="004B1EA4" w:rsidRPr="009515D2" w:rsidRDefault="004B1EA4" w:rsidP="00A85036">
            <w:pPr>
              <w:spacing w:line="276" w:lineRule="auto"/>
              <w:jc w:val="right"/>
              <w:rPr>
                <w:sz w:val="22"/>
                <w:szCs w:val="22"/>
              </w:rPr>
            </w:pPr>
            <w:r w:rsidRPr="009515D2">
              <w:rPr>
                <w:sz w:val="22"/>
                <w:szCs w:val="22"/>
                <w:lang w:val="el-GR"/>
              </w:rPr>
              <w:t>χ</w:t>
            </w:r>
            <w:r w:rsidRPr="009515D2">
              <w:rPr>
                <w:sz w:val="22"/>
                <w:szCs w:val="22"/>
                <w:vertAlign w:val="superscript"/>
              </w:rPr>
              <w:t>2</w:t>
            </w:r>
          </w:p>
        </w:tc>
        <w:tc>
          <w:tcPr>
            <w:tcW w:w="1013" w:type="dxa"/>
            <w:tcBorders>
              <w:top w:val="single" w:sz="4" w:space="0" w:color="auto"/>
              <w:bottom w:val="single" w:sz="4" w:space="0" w:color="auto"/>
            </w:tcBorders>
          </w:tcPr>
          <w:p w14:paraId="325306CC" w14:textId="77777777" w:rsidR="004B1EA4" w:rsidRPr="009515D2" w:rsidRDefault="004B1EA4" w:rsidP="00A85036">
            <w:pPr>
              <w:spacing w:line="276" w:lineRule="auto"/>
              <w:jc w:val="right"/>
              <w:rPr>
                <w:sz w:val="22"/>
                <w:szCs w:val="22"/>
              </w:rPr>
            </w:pPr>
            <w:r w:rsidRPr="009515D2">
              <w:rPr>
                <w:i/>
                <w:iCs/>
                <w:sz w:val="22"/>
                <w:szCs w:val="22"/>
              </w:rPr>
              <w:t>p</w:t>
            </w:r>
          </w:p>
        </w:tc>
        <w:tc>
          <w:tcPr>
            <w:tcW w:w="996" w:type="dxa"/>
            <w:tcBorders>
              <w:top w:val="single" w:sz="4" w:space="0" w:color="auto"/>
              <w:bottom w:val="single" w:sz="4" w:space="0" w:color="auto"/>
            </w:tcBorders>
          </w:tcPr>
          <w:p w14:paraId="36389F45" w14:textId="77777777" w:rsidR="004B1EA4" w:rsidRPr="009515D2" w:rsidRDefault="004B1EA4" w:rsidP="00A85036">
            <w:pPr>
              <w:spacing w:line="276" w:lineRule="auto"/>
              <w:jc w:val="right"/>
              <w:rPr>
                <w:sz w:val="22"/>
                <w:szCs w:val="22"/>
              </w:rPr>
            </w:pPr>
            <w:r w:rsidRPr="009515D2">
              <w:rPr>
                <w:sz w:val="22"/>
                <w:szCs w:val="22"/>
                <w:lang w:val="el-GR"/>
              </w:rPr>
              <w:t>χ</w:t>
            </w:r>
            <w:r w:rsidRPr="009515D2">
              <w:rPr>
                <w:sz w:val="22"/>
                <w:szCs w:val="22"/>
                <w:vertAlign w:val="superscript"/>
              </w:rPr>
              <w:t>2</w:t>
            </w:r>
          </w:p>
        </w:tc>
        <w:tc>
          <w:tcPr>
            <w:tcW w:w="1013" w:type="dxa"/>
            <w:tcBorders>
              <w:top w:val="single" w:sz="4" w:space="0" w:color="auto"/>
              <w:bottom w:val="single" w:sz="4" w:space="0" w:color="auto"/>
            </w:tcBorders>
          </w:tcPr>
          <w:p w14:paraId="3542E7C5" w14:textId="77777777" w:rsidR="004B1EA4" w:rsidRPr="009515D2" w:rsidRDefault="004B1EA4" w:rsidP="00A85036">
            <w:pPr>
              <w:spacing w:line="276" w:lineRule="auto"/>
              <w:jc w:val="right"/>
              <w:rPr>
                <w:sz w:val="22"/>
                <w:szCs w:val="22"/>
              </w:rPr>
            </w:pPr>
            <w:r w:rsidRPr="009515D2">
              <w:rPr>
                <w:i/>
                <w:iCs/>
                <w:sz w:val="22"/>
                <w:szCs w:val="22"/>
              </w:rPr>
              <w:t>p</w:t>
            </w:r>
          </w:p>
        </w:tc>
        <w:tc>
          <w:tcPr>
            <w:tcW w:w="996" w:type="dxa"/>
            <w:tcBorders>
              <w:top w:val="single" w:sz="4" w:space="0" w:color="auto"/>
              <w:bottom w:val="single" w:sz="4" w:space="0" w:color="auto"/>
            </w:tcBorders>
          </w:tcPr>
          <w:p w14:paraId="62C231E7" w14:textId="77777777" w:rsidR="004B1EA4" w:rsidRPr="009515D2" w:rsidRDefault="004B1EA4" w:rsidP="00A85036">
            <w:pPr>
              <w:spacing w:line="276" w:lineRule="auto"/>
              <w:jc w:val="right"/>
              <w:rPr>
                <w:sz w:val="22"/>
                <w:szCs w:val="22"/>
              </w:rPr>
            </w:pPr>
            <w:r w:rsidRPr="009515D2">
              <w:rPr>
                <w:sz w:val="22"/>
                <w:szCs w:val="22"/>
                <w:lang w:val="el-GR"/>
              </w:rPr>
              <w:t>χ</w:t>
            </w:r>
            <w:r w:rsidRPr="009515D2">
              <w:rPr>
                <w:sz w:val="22"/>
                <w:szCs w:val="22"/>
                <w:vertAlign w:val="superscript"/>
              </w:rPr>
              <w:t>2</w:t>
            </w:r>
          </w:p>
        </w:tc>
        <w:tc>
          <w:tcPr>
            <w:tcW w:w="1013" w:type="dxa"/>
            <w:tcBorders>
              <w:top w:val="single" w:sz="4" w:space="0" w:color="auto"/>
              <w:bottom w:val="single" w:sz="4" w:space="0" w:color="auto"/>
            </w:tcBorders>
          </w:tcPr>
          <w:p w14:paraId="4F0153BE" w14:textId="77777777" w:rsidR="004B1EA4" w:rsidRPr="009515D2" w:rsidRDefault="004B1EA4" w:rsidP="00A85036">
            <w:pPr>
              <w:spacing w:line="276" w:lineRule="auto"/>
              <w:jc w:val="right"/>
              <w:rPr>
                <w:sz w:val="22"/>
                <w:szCs w:val="22"/>
              </w:rPr>
            </w:pPr>
            <w:r w:rsidRPr="009515D2">
              <w:rPr>
                <w:i/>
                <w:iCs/>
                <w:sz w:val="22"/>
                <w:szCs w:val="22"/>
              </w:rPr>
              <w:t>p</w:t>
            </w:r>
          </w:p>
        </w:tc>
        <w:tc>
          <w:tcPr>
            <w:tcW w:w="996" w:type="dxa"/>
            <w:tcBorders>
              <w:top w:val="single" w:sz="4" w:space="0" w:color="auto"/>
              <w:bottom w:val="single" w:sz="4" w:space="0" w:color="auto"/>
            </w:tcBorders>
          </w:tcPr>
          <w:p w14:paraId="00F67E4A" w14:textId="77777777" w:rsidR="004B1EA4" w:rsidRPr="009515D2" w:rsidRDefault="004B1EA4" w:rsidP="00A85036">
            <w:pPr>
              <w:spacing w:line="276" w:lineRule="auto"/>
              <w:jc w:val="right"/>
              <w:rPr>
                <w:i/>
                <w:iCs/>
                <w:sz w:val="22"/>
                <w:szCs w:val="22"/>
              </w:rPr>
            </w:pPr>
            <w:r w:rsidRPr="009515D2">
              <w:rPr>
                <w:sz w:val="22"/>
                <w:szCs w:val="22"/>
                <w:lang w:val="el-GR"/>
              </w:rPr>
              <w:t>χ</w:t>
            </w:r>
            <w:r w:rsidRPr="009515D2">
              <w:rPr>
                <w:sz w:val="22"/>
                <w:szCs w:val="22"/>
                <w:vertAlign w:val="superscript"/>
              </w:rPr>
              <w:t>2</w:t>
            </w:r>
          </w:p>
        </w:tc>
        <w:tc>
          <w:tcPr>
            <w:tcW w:w="876" w:type="dxa"/>
            <w:tcBorders>
              <w:top w:val="single" w:sz="4" w:space="0" w:color="auto"/>
              <w:bottom w:val="single" w:sz="4" w:space="0" w:color="auto"/>
            </w:tcBorders>
          </w:tcPr>
          <w:p w14:paraId="0B577D55" w14:textId="77777777" w:rsidR="004B1EA4" w:rsidRPr="009515D2" w:rsidRDefault="004B1EA4" w:rsidP="00A85036">
            <w:pPr>
              <w:spacing w:line="276" w:lineRule="auto"/>
              <w:jc w:val="right"/>
              <w:rPr>
                <w:i/>
                <w:iCs/>
                <w:sz w:val="22"/>
                <w:szCs w:val="22"/>
              </w:rPr>
            </w:pPr>
            <w:r w:rsidRPr="009515D2">
              <w:rPr>
                <w:i/>
                <w:iCs/>
                <w:sz w:val="22"/>
                <w:szCs w:val="22"/>
              </w:rPr>
              <w:t>p</w:t>
            </w:r>
          </w:p>
        </w:tc>
      </w:tr>
      <w:tr w:rsidR="004B1EA4" w:rsidRPr="009515D2" w14:paraId="1A2F7F8F" w14:textId="77777777" w:rsidTr="008D46B4">
        <w:tc>
          <w:tcPr>
            <w:tcW w:w="1980" w:type="dxa"/>
            <w:tcBorders>
              <w:top w:val="single" w:sz="4" w:space="0" w:color="auto"/>
            </w:tcBorders>
          </w:tcPr>
          <w:p w14:paraId="030A6C63" w14:textId="223728B1" w:rsidR="004B1EA4" w:rsidRPr="009515D2" w:rsidRDefault="004B1EA4" w:rsidP="00A85036">
            <w:pPr>
              <w:spacing w:line="276" w:lineRule="auto"/>
              <w:jc w:val="right"/>
              <w:rPr>
                <w:sz w:val="22"/>
                <w:szCs w:val="22"/>
              </w:rPr>
            </w:pPr>
            <w:r w:rsidRPr="009515D2">
              <w:rPr>
                <w:sz w:val="22"/>
                <w:szCs w:val="22"/>
              </w:rPr>
              <w:t>N fertilization (N)</w:t>
            </w:r>
          </w:p>
        </w:tc>
        <w:tc>
          <w:tcPr>
            <w:tcW w:w="536" w:type="dxa"/>
            <w:tcBorders>
              <w:top w:val="single" w:sz="4" w:space="0" w:color="auto"/>
            </w:tcBorders>
          </w:tcPr>
          <w:p w14:paraId="41ECD3D4" w14:textId="77777777" w:rsidR="004B1EA4" w:rsidRPr="009515D2" w:rsidRDefault="004B1EA4" w:rsidP="00A85036">
            <w:pPr>
              <w:spacing w:line="276" w:lineRule="auto"/>
              <w:jc w:val="right"/>
              <w:rPr>
                <w:sz w:val="22"/>
                <w:szCs w:val="22"/>
              </w:rPr>
            </w:pPr>
            <w:r w:rsidRPr="009515D2">
              <w:rPr>
                <w:sz w:val="22"/>
                <w:szCs w:val="22"/>
              </w:rPr>
              <w:t>1</w:t>
            </w:r>
          </w:p>
        </w:tc>
        <w:tc>
          <w:tcPr>
            <w:tcW w:w="996" w:type="dxa"/>
            <w:tcBorders>
              <w:top w:val="single" w:sz="4" w:space="0" w:color="auto"/>
            </w:tcBorders>
          </w:tcPr>
          <w:p w14:paraId="358738E5" w14:textId="161A4811" w:rsidR="004B1EA4" w:rsidRPr="009515D2" w:rsidRDefault="00A747FF" w:rsidP="00A85036">
            <w:pPr>
              <w:spacing w:line="276" w:lineRule="auto"/>
              <w:jc w:val="right"/>
              <w:rPr>
                <w:sz w:val="22"/>
                <w:szCs w:val="22"/>
              </w:rPr>
            </w:pPr>
            <w:r>
              <w:rPr>
                <w:sz w:val="22"/>
                <w:szCs w:val="22"/>
              </w:rPr>
              <w:t>15.82</w:t>
            </w:r>
          </w:p>
        </w:tc>
        <w:tc>
          <w:tcPr>
            <w:tcW w:w="1012" w:type="dxa"/>
            <w:tcBorders>
              <w:top w:val="single" w:sz="4" w:space="0" w:color="auto"/>
            </w:tcBorders>
          </w:tcPr>
          <w:p w14:paraId="1F9E819C" w14:textId="3C3D2E8A" w:rsidR="004B1EA4" w:rsidRPr="009515D2" w:rsidRDefault="004B1EA4" w:rsidP="00A85036">
            <w:pPr>
              <w:spacing w:line="276" w:lineRule="auto"/>
              <w:jc w:val="right"/>
              <w:rPr>
                <w:b/>
                <w:bCs/>
                <w:sz w:val="22"/>
                <w:szCs w:val="22"/>
              </w:rPr>
            </w:pPr>
            <w:r w:rsidRPr="009515D2">
              <w:rPr>
                <w:b/>
                <w:bCs/>
                <w:sz w:val="22"/>
                <w:szCs w:val="22"/>
              </w:rPr>
              <w:t>&lt;0.001</w:t>
            </w:r>
          </w:p>
        </w:tc>
        <w:tc>
          <w:tcPr>
            <w:tcW w:w="996" w:type="dxa"/>
            <w:tcBorders>
              <w:top w:val="single" w:sz="4" w:space="0" w:color="auto"/>
            </w:tcBorders>
          </w:tcPr>
          <w:p w14:paraId="1EDEFE0A" w14:textId="363C1FFE" w:rsidR="004B1EA4" w:rsidRPr="009515D2" w:rsidRDefault="003A5F9A" w:rsidP="00A85036">
            <w:pPr>
              <w:spacing w:line="276" w:lineRule="auto"/>
              <w:jc w:val="right"/>
              <w:rPr>
                <w:sz w:val="22"/>
                <w:szCs w:val="22"/>
              </w:rPr>
            </w:pPr>
            <w:r>
              <w:rPr>
                <w:sz w:val="22"/>
                <w:szCs w:val="22"/>
              </w:rPr>
              <w:t>4.28</w:t>
            </w:r>
          </w:p>
        </w:tc>
        <w:tc>
          <w:tcPr>
            <w:tcW w:w="1013" w:type="dxa"/>
            <w:tcBorders>
              <w:top w:val="single" w:sz="4" w:space="0" w:color="auto"/>
            </w:tcBorders>
          </w:tcPr>
          <w:p w14:paraId="6BC47A3B" w14:textId="3BD195BF" w:rsidR="004B1EA4" w:rsidRPr="003A5F9A" w:rsidRDefault="008D46B4" w:rsidP="00A85036">
            <w:pPr>
              <w:spacing w:line="276" w:lineRule="auto"/>
              <w:jc w:val="right"/>
              <w:rPr>
                <w:b/>
                <w:bCs/>
                <w:sz w:val="22"/>
                <w:szCs w:val="22"/>
              </w:rPr>
            </w:pPr>
            <w:r w:rsidRPr="003A5F9A">
              <w:rPr>
                <w:b/>
                <w:bCs/>
                <w:sz w:val="22"/>
                <w:szCs w:val="22"/>
              </w:rPr>
              <w:t>0.0</w:t>
            </w:r>
            <w:r w:rsidR="003A5F9A" w:rsidRPr="003A5F9A">
              <w:rPr>
                <w:b/>
                <w:bCs/>
                <w:sz w:val="22"/>
                <w:szCs w:val="22"/>
              </w:rPr>
              <w:t>38</w:t>
            </w:r>
          </w:p>
        </w:tc>
        <w:tc>
          <w:tcPr>
            <w:tcW w:w="996" w:type="dxa"/>
            <w:tcBorders>
              <w:top w:val="single" w:sz="4" w:space="0" w:color="auto"/>
            </w:tcBorders>
          </w:tcPr>
          <w:p w14:paraId="6B9216E7" w14:textId="7FA6A2F2" w:rsidR="004B1EA4" w:rsidRPr="009515D2" w:rsidRDefault="003A5F9A" w:rsidP="00A85036">
            <w:pPr>
              <w:spacing w:line="276" w:lineRule="auto"/>
              <w:jc w:val="right"/>
              <w:rPr>
                <w:sz w:val="22"/>
                <w:szCs w:val="22"/>
              </w:rPr>
            </w:pPr>
            <w:r>
              <w:rPr>
                <w:sz w:val="22"/>
                <w:szCs w:val="22"/>
              </w:rPr>
              <w:t>4.53</w:t>
            </w:r>
          </w:p>
        </w:tc>
        <w:tc>
          <w:tcPr>
            <w:tcW w:w="1013" w:type="dxa"/>
            <w:tcBorders>
              <w:top w:val="single" w:sz="4" w:space="0" w:color="auto"/>
            </w:tcBorders>
          </w:tcPr>
          <w:p w14:paraId="5E85844B" w14:textId="2424F0AF" w:rsidR="004B1EA4" w:rsidRPr="003A5F9A" w:rsidRDefault="008D46B4" w:rsidP="00A85036">
            <w:pPr>
              <w:spacing w:line="276" w:lineRule="auto"/>
              <w:jc w:val="right"/>
              <w:rPr>
                <w:b/>
                <w:bCs/>
                <w:sz w:val="22"/>
                <w:szCs w:val="22"/>
              </w:rPr>
            </w:pPr>
            <w:r w:rsidRPr="003A5F9A">
              <w:rPr>
                <w:b/>
                <w:bCs/>
                <w:sz w:val="22"/>
                <w:szCs w:val="22"/>
              </w:rPr>
              <w:t>0.</w:t>
            </w:r>
            <w:r w:rsidR="003A5F9A" w:rsidRPr="003A5F9A">
              <w:rPr>
                <w:b/>
                <w:bCs/>
                <w:sz w:val="22"/>
                <w:szCs w:val="22"/>
              </w:rPr>
              <w:t>033</w:t>
            </w:r>
          </w:p>
        </w:tc>
        <w:tc>
          <w:tcPr>
            <w:tcW w:w="996" w:type="dxa"/>
            <w:tcBorders>
              <w:top w:val="single" w:sz="4" w:space="0" w:color="auto"/>
            </w:tcBorders>
          </w:tcPr>
          <w:p w14:paraId="43310C22" w14:textId="7D9E4262" w:rsidR="004B1EA4" w:rsidRPr="009515D2" w:rsidRDefault="003A5F9A" w:rsidP="00A85036">
            <w:pPr>
              <w:spacing w:line="276" w:lineRule="auto"/>
              <w:jc w:val="right"/>
              <w:rPr>
                <w:sz w:val="22"/>
                <w:szCs w:val="22"/>
              </w:rPr>
            </w:pPr>
            <w:r>
              <w:rPr>
                <w:sz w:val="22"/>
                <w:szCs w:val="22"/>
              </w:rPr>
              <w:t>1.43</w:t>
            </w:r>
          </w:p>
        </w:tc>
        <w:tc>
          <w:tcPr>
            <w:tcW w:w="1013" w:type="dxa"/>
            <w:tcBorders>
              <w:top w:val="single" w:sz="4" w:space="0" w:color="auto"/>
            </w:tcBorders>
            <w:shd w:val="clear" w:color="auto" w:fill="auto"/>
          </w:tcPr>
          <w:p w14:paraId="4BAB5ADA" w14:textId="7F3FF9B9" w:rsidR="004B1EA4" w:rsidRPr="008D46B4" w:rsidRDefault="008D46B4" w:rsidP="00A85036">
            <w:pPr>
              <w:spacing w:line="276" w:lineRule="auto"/>
              <w:jc w:val="right"/>
              <w:rPr>
                <w:sz w:val="22"/>
                <w:szCs w:val="22"/>
              </w:rPr>
            </w:pPr>
            <w:r w:rsidRPr="008D46B4">
              <w:rPr>
                <w:sz w:val="22"/>
                <w:szCs w:val="22"/>
              </w:rPr>
              <w:t>0.</w:t>
            </w:r>
            <w:r w:rsidR="003A5F9A">
              <w:rPr>
                <w:sz w:val="22"/>
                <w:szCs w:val="22"/>
              </w:rPr>
              <w:t>231</w:t>
            </w:r>
          </w:p>
        </w:tc>
        <w:tc>
          <w:tcPr>
            <w:tcW w:w="996" w:type="dxa"/>
            <w:tcBorders>
              <w:top w:val="single" w:sz="4" w:space="0" w:color="auto"/>
            </w:tcBorders>
          </w:tcPr>
          <w:p w14:paraId="07C9499F" w14:textId="42CF87ED" w:rsidR="004B1EA4" w:rsidRPr="009515D2" w:rsidRDefault="00F07852" w:rsidP="00A85036">
            <w:pPr>
              <w:spacing w:line="276" w:lineRule="auto"/>
              <w:jc w:val="right"/>
              <w:rPr>
                <w:sz w:val="22"/>
                <w:szCs w:val="22"/>
              </w:rPr>
            </w:pPr>
            <w:r w:rsidRPr="009515D2">
              <w:rPr>
                <w:sz w:val="22"/>
                <w:szCs w:val="22"/>
              </w:rPr>
              <w:t>8.61</w:t>
            </w:r>
          </w:p>
        </w:tc>
        <w:tc>
          <w:tcPr>
            <w:tcW w:w="876" w:type="dxa"/>
            <w:tcBorders>
              <w:top w:val="single" w:sz="4" w:space="0" w:color="auto"/>
            </w:tcBorders>
          </w:tcPr>
          <w:p w14:paraId="501A05DE" w14:textId="71D1361F" w:rsidR="004B1EA4" w:rsidRPr="009515D2" w:rsidRDefault="00F07852" w:rsidP="00A85036">
            <w:pPr>
              <w:spacing w:line="276" w:lineRule="auto"/>
              <w:jc w:val="right"/>
              <w:rPr>
                <w:b/>
                <w:bCs/>
                <w:sz w:val="22"/>
                <w:szCs w:val="22"/>
              </w:rPr>
            </w:pPr>
            <w:r w:rsidRPr="009515D2">
              <w:rPr>
                <w:b/>
                <w:bCs/>
                <w:sz w:val="22"/>
                <w:szCs w:val="22"/>
              </w:rPr>
              <w:t>0.003</w:t>
            </w:r>
          </w:p>
        </w:tc>
      </w:tr>
      <w:tr w:rsidR="004B1EA4" w:rsidRPr="009515D2" w14:paraId="4F37ED29" w14:textId="77777777" w:rsidTr="009D6E5B">
        <w:tc>
          <w:tcPr>
            <w:tcW w:w="1980" w:type="dxa"/>
          </w:tcPr>
          <w:p w14:paraId="2B3D5523" w14:textId="7E37DA1A" w:rsidR="004B1EA4" w:rsidRPr="009515D2" w:rsidRDefault="004B1EA4" w:rsidP="00A85036">
            <w:pPr>
              <w:spacing w:line="276" w:lineRule="auto"/>
              <w:jc w:val="right"/>
              <w:rPr>
                <w:sz w:val="22"/>
                <w:szCs w:val="22"/>
              </w:rPr>
            </w:pPr>
            <w:r w:rsidRPr="009515D2">
              <w:rPr>
                <w:sz w:val="22"/>
                <w:szCs w:val="22"/>
              </w:rPr>
              <w:t>Inoculation (I)</w:t>
            </w:r>
          </w:p>
        </w:tc>
        <w:tc>
          <w:tcPr>
            <w:tcW w:w="536" w:type="dxa"/>
          </w:tcPr>
          <w:p w14:paraId="6AF7DE6D" w14:textId="77777777" w:rsidR="004B1EA4" w:rsidRPr="009515D2" w:rsidRDefault="004B1EA4" w:rsidP="00A85036">
            <w:pPr>
              <w:spacing w:line="276" w:lineRule="auto"/>
              <w:jc w:val="right"/>
              <w:rPr>
                <w:sz w:val="22"/>
                <w:szCs w:val="22"/>
              </w:rPr>
            </w:pPr>
            <w:r w:rsidRPr="009515D2">
              <w:rPr>
                <w:sz w:val="22"/>
                <w:szCs w:val="22"/>
              </w:rPr>
              <w:t>1</w:t>
            </w:r>
          </w:p>
        </w:tc>
        <w:tc>
          <w:tcPr>
            <w:tcW w:w="996" w:type="dxa"/>
          </w:tcPr>
          <w:p w14:paraId="421CFD13" w14:textId="57857507" w:rsidR="004B1EA4" w:rsidRPr="009515D2" w:rsidRDefault="00A747FF" w:rsidP="00A85036">
            <w:pPr>
              <w:spacing w:line="276" w:lineRule="auto"/>
              <w:jc w:val="right"/>
              <w:rPr>
                <w:sz w:val="22"/>
                <w:szCs w:val="22"/>
              </w:rPr>
            </w:pPr>
            <w:r>
              <w:rPr>
                <w:sz w:val="22"/>
                <w:szCs w:val="22"/>
              </w:rPr>
              <w:t>0.46</w:t>
            </w:r>
          </w:p>
        </w:tc>
        <w:tc>
          <w:tcPr>
            <w:tcW w:w="1012" w:type="dxa"/>
          </w:tcPr>
          <w:p w14:paraId="6D2596F2" w14:textId="4263B04E" w:rsidR="004B1EA4" w:rsidRPr="009515D2" w:rsidRDefault="00A97B6C" w:rsidP="00A85036">
            <w:pPr>
              <w:spacing w:line="276" w:lineRule="auto"/>
              <w:jc w:val="right"/>
              <w:rPr>
                <w:sz w:val="22"/>
                <w:szCs w:val="22"/>
              </w:rPr>
            </w:pPr>
            <w:r>
              <w:rPr>
                <w:sz w:val="22"/>
                <w:szCs w:val="22"/>
              </w:rPr>
              <w:t>0.</w:t>
            </w:r>
            <w:r w:rsidR="00A747FF">
              <w:rPr>
                <w:sz w:val="22"/>
                <w:szCs w:val="22"/>
              </w:rPr>
              <w:t>498</w:t>
            </w:r>
          </w:p>
        </w:tc>
        <w:tc>
          <w:tcPr>
            <w:tcW w:w="996" w:type="dxa"/>
          </w:tcPr>
          <w:p w14:paraId="561CA1F9" w14:textId="51024787" w:rsidR="004B1EA4" w:rsidRPr="009515D2" w:rsidRDefault="003A5F9A" w:rsidP="00A85036">
            <w:pPr>
              <w:spacing w:line="276" w:lineRule="auto"/>
              <w:jc w:val="right"/>
              <w:rPr>
                <w:sz w:val="22"/>
                <w:szCs w:val="22"/>
              </w:rPr>
            </w:pPr>
            <w:r>
              <w:rPr>
                <w:sz w:val="22"/>
                <w:szCs w:val="22"/>
              </w:rPr>
              <w:t>0.56</w:t>
            </w:r>
          </w:p>
        </w:tc>
        <w:tc>
          <w:tcPr>
            <w:tcW w:w="1013" w:type="dxa"/>
          </w:tcPr>
          <w:p w14:paraId="237EA234" w14:textId="3965A405" w:rsidR="004B1EA4" w:rsidRPr="009515D2" w:rsidRDefault="008D46B4" w:rsidP="00A85036">
            <w:pPr>
              <w:spacing w:line="276" w:lineRule="auto"/>
              <w:jc w:val="right"/>
              <w:rPr>
                <w:sz w:val="22"/>
                <w:szCs w:val="22"/>
              </w:rPr>
            </w:pPr>
            <w:r>
              <w:rPr>
                <w:sz w:val="22"/>
                <w:szCs w:val="22"/>
              </w:rPr>
              <w:t>0.</w:t>
            </w:r>
            <w:r w:rsidR="003A5F9A">
              <w:rPr>
                <w:sz w:val="22"/>
                <w:szCs w:val="22"/>
              </w:rPr>
              <w:t>453</w:t>
            </w:r>
          </w:p>
        </w:tc>
        <w:tc>
          <w:tcPr>
            <w:tcW w:w="996" w:type="dxa"/>
          </w:tcPr>
          <w:p w14:paraId="4C216913" w14:textId="3B9DB14D" w:rsidR="004B1EA4" w:rsidRPr="009515D2" w:rsidRDefault="008D46B4" w:rsidP="00A85036">
            <w:pPr>
              <w:spacing w:line="276" w:lineRule="auto"/>
              <w:jc w:val="right"/>
              <w:rPr>
                <w:sz w:val="22"/>
                <w:szCs w:val="22"/>
              </w:rPr>
            </w:pPr>
            <w:r>
              <w:rPr>
                <w:sz w:val="22"/>
                <w:szCs w:val="22"/>
              </w:rPr>
              <w:t>2.</w:t>
            </w:r>
            <w:r w:rsidR="003A5F9A">
              <w:rPr>
                <w:sz w:val="22"/>
                <w:szCs w:val="22"/>
              </w:rPr>
              <w:t>13</w:t>
            </w:r>
          </w:p>
        </w:tc>
        <w:tc>
          <w:tcPr>
            <w:tcW w:w="1013" w:type="dxa"/>
          </w:tcPr>
          <w:p w14:paraId="38C8E2FB" w14:textId="46F731B3" w:rsidR="004B1EA4" w:rsidRPr="003A5F9A" w:rsidRDefault="003A5F9A" w:rsidP="00A85036">
            <w:pPr>
              <w:spacing w:line="276" w:lineRule="auto"/>
              <w:jc w:val="right"/>
              <w:rPr>
                <w:sz w:val="22"/>
                <w:szCs w:val="22"/>
              </w:rPr>
            </w:pPr>
            <w:r>
              <w:rPr>
                <w:sz w:val="22"/>
                <w:szCs w:val="22"/>
              </w:rPr>
              <w:t>0.145</w:t>
            </w:r>
          </w:p>
        </w:tc>
        <w:tc>
          <w:tcPr>
            <w:tcW w:w="996" w:type="dxa"/>
          </w:tcPr>
          <w:p w14:paraId="0DB8924D" w14:textId="15171670" w:rsidR="004B1EA4" w:rsidRPr="009515D2" w:rsidRDefault="003A5F9A" w:rsidP="00A85036">
            <w:pPr>
              <w:spacing w:line="276" w:lineRule="auto"/>
              <w:jc w:val="right"/>
              <w:rPr>
                <w:sz w:val="22"/>
                <w:szCs w:val="22"/>
              </w:rPr>
            </w:pPr>
            <w:r>
              <w:rPr>
                <w:sz w:val="22"/>
                <w:szCs w:val="22"/>
              </w:rPr>
              <w:t>4.55</w:t>
            </w:r>
          </w:p>
        </w:tc>
        <w:tc>
          <w:tcPr>
            <w:tcW w:w="1013" w:type="dxa"/>
            <w:shd w:val="clear" w:color="auto" w:fill="auto"/>
          </w:tcPr>
          <w:p w14:paraId="7CD142A6" w14:textId="6845D408" w:rsidR="004B1EA4" w:rsidRPr="003A5F9A" w:rsidRDefault="008D46B4" w:rsidP="00A85036">
            <w:pPr>
              <w:spacing w:line="276" w:lineRule="auto"/>
              <w:jc w:val="right"/>
              <w:rPr>
                <w:b/>
                <w:bCs/>
                <w:sz w:val="22"/>
                <w:szCs w:val="22"/>
              </w:rPr>
            </w:pPr>
            <w:r w:rsidRPr="003A5F9A">
              <w:rPr>
                <w:b/>
                <w:bCs/>
                <w:sz w:val="22"/>
                <w:szCs w:val="22"/>
              </w:rPr>
              <w:t>0.</w:t>
            </w:r>
            <w:r w:rsidR="003A5F9A" w:rsidRPr="003A5F9A">
              <w:rPr>
                <w:b/>
                <w:bCs/>
                <w:sz w:val="22"/>
                <w:szCs w:val="22"/>
              </w:rPr>
              <w:t>033</w:t>
            </w:r>
          </w:p>
        </w:tc>
        <w:tc>
          <w:tcPr>
            <w:tcW w:w="996" w:type="dxa"/>
          </w:tcPr>
          <w:p w14:paraId="02F6E0BB" w14:textId="616C9600" w:rsidR="004B1EA4" w:rsidRPr="009515D2" w:rsidRDefault="00F07852" w:rsidP="00A85036">
            <w:pPr>
              <w:spacing w:line="276" w:lineRule="auto"/>
              <w:jc w:val="right"/>
              <w:rPr>
                <w:sz w:val="22"/>
                <w:szCs w:val="22"/>
              </w:rPr>
            </w:pPr>
            <w:r w:rsidRPr="009515D2">
              <w:rPr>
                <w:sz w:val="22"/>
                <w:szCs w:val="22"/>
              </w:rPr>
              <w:t>1.51</w:t>
            </w:r>
          </w:p>
        </w:tc>
        <w:tc>
          <w:tcPr>
            <w:tcW w:w="876" w:type="dxa"/>
          </w:tcPr>
          <w:p w14:paraId="54181450" w14:textId="22FF0DEB" w:rsidR="004B1EA4" w:rsidRPr="009515D2" w:rsidRDefault="00F07852" w:rsidP="00A85036">
            <w:pPr>
              <w:spacing w:line="276" w:lineRule="auto"/>
              <w:jc w:val="right"/>
              <w:rPr>
                <w:sz w:val="22"/>
                <w:szCs w:val="22"/>
              </w:rPr>
            </w:pPr>
            <w:r w:rsidRPr="009515D2">
              <w:rPr>
                <w:sz w:val="22"/>
                <w:szCs w:val="22"/>
              </w:rPr>
              <w:t>0.219</w:t>
            </w:r>
          </w:p>
        </w:tc>
      </w:tr>
      <w:tr w:rsidR="004B1EA4" w:rsidRPr="009515D2" w14:paraId="5770BA07" w14:textId="77777777" w:rsidTr="009D6E5B">
        <w:tc>
          <w:tcPr>
            <w:tcW w:w="1980" w:type="dxa"/>
            <w:tcBorders>
              <w:bottom w:val="single" w:sz="4" w:space="0" w:color="auto"/>
            </w:tcBorders>
          </w:tcPr>
          <w:p w14:paraId="2F9213C4" w14:textId="6BBD27F3" w:rsidR="004B1EA4" w:rsidRPr="009515D2" w:rsidRDefault="004B1EA4" w:rsidP="00A85036">
            <w:pPr>
              <w:spacing w:line="276" w:lineRule="auto"/>
              <w:jc w:val="right"/>
              <w:rPr>
                <w:sz w:val="22"/>
                <w:szCs w:val="22"/>
              </w:rPr>
            </w:pPr>
            <w:r w:rsidRPr="009515D2">
              <w:rPr>
                <w:sz w:val="22"/>
                <w:szCs w:val="22"/>
              </w:rPr>
              <w:t>N*I</w:t>
            </w:r>
          </w:p>
        </w:tc>
        <w:tc>
          <w:tcPr>
            <w:tcW w:w="536" w:type="dxa"/>
            <w:tcBorders>
              <w:bottom w:val="single" w:sz="4" w:space="0" w:color="auto"/>
            </w:tcBorders>
          </w:tcPr>
          <w:p w14:paraId="120CFFD3" w14:textId="2916DC5F" w:rsidR="004B1EA4" w:rsidRPr="009515D2" w:rsidRDefault="004B1EA4" w:rsidP="00A85036">
            <w:pPr>
              <w:spacing w:line="276" w:lineRule="auto"/>
              <w:jc w:val="right"/>
              <w:rPr>
                <w:sz w:val="22"/>
                <w:szCs w:val="22"/>
              </w:rPr>
            </w:pPr>
            <w:r w:rsidRPr="009515D2">
              <w:rPr>
                <w:sz w:val="22"/>
                <w:szCs w:val="22"/>
              </w:rPr>
              <w:t>1</w:t>
            </w:r>
          </w:p>
        </w:tc>
        <w:tc>
          <w:tcPr>
            <w:tcW w:w="996" w:type="dxa"/>
            <w:tcBorders>
              <w:bottom w:val="single" w:sz="4" w:space="0" w:color="auto"/>
            </w:tcBorders>
          </w:tcPr>
          <w:p w14:paraId="17BF0F48" w14:textId="36E5B230" w:rsidR="004B1EA4" w:rsidRPr="009515D2" w:rsidRDefault="00A97B6C" w:rsidP="00A85036">
            <w:pPr>
              <w:spacing w:line="276" w:lineRule="auto"/>
              <w:jc w:val="right"/>
              <w:rPr>
                <w:sz w:val="22"/>
                <w:szCs w:val="22"/>
              </w:rPr>
            </w:pPr>
            <w:r>
              <w:rPr>
                <w:sz w:val="22"/>
                <w:szCs w:val="22"/>
              </w:rPr>
              <w:t>0.</w:t>
            </w:r>
            <w:r w:rsidR="00A747FF">
              <w:rPr>
                <w:sz w:val="22"/>
                <w:szCs w:val="22"/>
              </w:rPr>
              <w:t>39</w:t>
            </w:r>
          </w:p>
        </w:tc>
        <w:tc>
          <w:tcPr>
            <w:tcW w:w="1012" w:type="dxa"/>
            <w:tcBorders>
              <w:bottom w:val="single" w:sz="4" w:space="0" w:color="auto"/>
            </w:tcBorders>
          </w:tcPr>
          <w:p w14:paraId="17B9F787" w14:textId="471D20CA" w:rsidR="004B1EA4" w:rsidRPr="009515D2" w:rsidRDefault="00A97B6C" w:rsidP="00A85036">
            <w:pPr>
              <w:spacing w:line="276" w:lineRule="auto"/>
              <w:jc w:val="right"/>
              <w:rPr>
                <w:sz w:val="22"/>
                <w:szCs w:val="22"/>
              </w:rPr>
            </w:pPr>
            <w:r>
              <w:rPr>
                <w:sz w:val="22"/>
                <w:szCs w:val="22"/>
              </w:rPr>
              <w:t>0.</w:t>
            </w:r>
            <w:r w:rsidR="00A747FF">
              <w:rPr>
                <w:sz w:val="22"/>
                <w:szCs w:val="22"/>
              </w:rPr>
              <w:t>533</w:t>
            </w:r>
          </w:p>
        </w:tc>
        <w:tc>
          <w:tcPr>
            <w:tcW w:w="996" w:type="dxa"/>
            <w:tcBorders>
              <w:bottom w:val="single" w:sz="4" w:space="0" w:color="auto"/>
            </w:tcBorders>
          </w:tcPr>
          <w:p w14:paraId="5459BCA0" w14:textId="1E37388F" w:rsidR="004B1EA4" w:rsidRPr="009515D2" w:rsidRDefault="008D46B4" w:rsidP="00A85036">
            <w:pPr>
              <w:spacing w:line="276" w:lineRule="auto"/>
              <w:jc w:val="right"/>
              <w:rPr>
                <w:sz w:val="22"/>
                <w:szCs w:val="22"/>
              </w:rPr>
            </w:pPr>
            <w:r>
              <w:rPr>
                <w:sz w:val="22"/>
                <w:szCs w:val="22"/>
              </w:rPr>
              <w:t>0.</w:t>
            </w:r>
            <w:r w:rsidR="003A5F9A">
              <w:rPr>
                <w:sz w:val="22"/>
                <w:szCs w:val="22"/>
              </w:rPr>
              <w:t>90</w:t>
            </w:r>
          </w:p>
        </w:tc>
        <w:tc>
          <w:tcPr>
            <w:tcW w:w="1013" w:type="dxa"/>
            <w:tcBorders>
              <w:bottom w:val="single" w:sz="4" w:space="0" w:color="auto"/>
            </w:tcBorders>
          </w:tcPr>
          <w:p w14:paraId="11A62403" w14:textId="47D7E811" w:rsidR="004B1EA4" w:rsidRPr="009515D2" w:rsidRDefault="008D46B4" w:rsidP="00A85036">
            <w:pPr>
              <w:spacing w:line="276" w:lineRule="auto"/>
              <w:jc w:val="right"/>
              <w:rPr>
                <w:sz w:val="22"/>
                <w:szCs w:val="22"/>
              </w:rPr>
            </w:pPr>
            <w:r>
              <w:rPr>
                <w:sz w:val="22"/>
                <w:szCs w:val="22"/>
              </w:rPr>
              <w:t>0.</w:t>
            </w:r>
            <w:r w:rsidR="003A5F9A">
              <w:rPr>
                <w:sz w:val="22"/>
                <w:szCs w:val="22"/>
              </w:rPr>
              <w:t>343</w:t>
            </w:r>
          </w:p>
        </w:tc>
        <w:tc>
          <w:tcPr>
            <w:tcW w:w="996" w:type="dxa"/>
            <w:tcBorders>
              <w:bottom w:val="single" w:sz="4" w:space="0" w:color="auto"/>
            </w:tcBorders>
          </w:tcPr>
          <w:p w14:paraId="2DC0516C" w14:textId="177BE31A" w:rsidR="004B1EA4" w:rsidRPr="009515D2" w:rsidRDefault="003A5F9A" w:rsidP="00A85036">
            <w:pPr>
              <w:spacing w:line="276" w:lineRule="auto"/>
              <w:jc w:val="right"/>
              <w:rPr>
                <w:sz w:val="22"/>
                <w:szCs w:val="22"/>
              </w:rPr>
            </w:pPr>
            <w:r>
              <w:rPr>
                <w:sz w:val="22"/>
                <w:szCs w:val="22"/>
              </w:rPr>
              <w:t>1.43</w:t>
            </w:r>
          </w:p>
        </w:tc>
        <w:tc>
          <w:tcPr>
            <w:tcW w:w="1013" w:type="dxa"/>
            <w:tcBorders>
              <w:bottom w:val="single" w:sz="4" w:space="0" w:color="auto"/>
            </w:tcBorders>
          </w:tcPr>
          <w:p w14:paraId="460056E7" w14:textId="046B709C" w:rsidR="004B1EA4" w:rsidRPr="009515D2" w:rsidRDefault="008D46B4" w:rsidP="00A85036">
            <w:pPr>
              <w:spacing w:line="276" w:lineRule="auto"/>
              <w:jc w:val="right"/>
              <w:rPr>
                <w:sz w:val="22"/>
                <w:szCs w:val="22"/>
              </w:rPr>
            </w:pPr>
            <w:r>
              <w:rPr>
                <w:sz w:val="22"/>
                <w:szCs w:val="22"/>
              </w:rPr>
              <w:t>0.</w:t>
            </w:r>
            <w:r w:rsidR="003A5F9A">
              <w:rPr>
                <w:sz w:val="22"/>
                <w:szCs w:val="22"/>
              </w:rPr>
              <w:t>231</w:t>
            </w:r>
          </w:p>
        </w:tc>
        <w:tc>
          <w:tcPr>
            <w:tcW w:w="996" w:type="dxa"/>
            <w:tcBorders>
              <w:bottom w:val="single" w:sz="4" w:space="0" w:color="auto"/>
            </w:tcBorders>
          </w:tcPr>
          <w:p w14:paraId="1612BE60" w14:textId="343DBE44" w:rsidR="004B1EA4" w:rsidRPr="009515D2" w:rsidRDefault="003A5F9A" w:rsidP="00A85036">
            <w:pPr>
              <w:spacing w:line="276" w:lineRule="auto"/>
              <w:jc w:val="right"/>
              <w:rPr>
                <w:sz w:val="22"/>
                <w:szCs w:val="22"/>
              </w:rPr>
            </w:pPr>
            <w:r>
              <w:rPr>
                <w:sz w:val="22"/>
                <w:szCs w:val="22"/>
              </w:rPr>
              <w:t>1.27</w:t>
            </w:r>
          </w:p>
        </w:tc>
        <w:tc>
          <w:tcPr>
            <w:tcW w:w="1013" w:type="dxa"/>
            <w:tcBorders>
              <w:bottom w:val="single" w:sz="4" w:space="0" w:color="auto"/>
            </w:tcBorders>
            <w:shd w:val="clear" w:color="auto" w:fill="auto"/>
          </w:tcPr>
          <w:p w14:paraId="681E3646" w14:textId="27AB134A" w:rsidR="004B1EA4" w:rsidRPr="008D46B4" w:rsidRDefault="003A5F9A" w:rsidP="00A85036">
            <w:pPr>
              <w:spacing w:line="276" w:lineRule="auto"/>
              <w:jc w:val="right"/>
              <w:rPr>
                <w:sz w:val="22"/>
                <w:szCs w:val="22"/>
              </w:rPr>
            </w:pPr>
            <w:r>
              <w:rPr>
                <w:sz w:val="22"/>
                <w:szCs w:val="22"/>
              </w:rPr>
              <w:t>0.260</w:t>
            </w:r>
          </w:p>
        </w:tc>
        <w:tc>
          <w:tcPr>
            <w:tcW w:w="996" w:type="dxa"/>
            <w:tcBorders>
              <w:bottom w:val="single" w:sz="4" w:space="0" w:color="auto"/>
            </w:tcBorders>
          </w:tcPr>
          <w:p w14:paraId="6A150D9E" w14:textId="23BEA1E2" w:rsidR="004B1EA4" w:rsidRPr="009515D2" w:rsidRDefault="00F07852" w:rsidP="00A85036">
            <w:pPr>
              <w:spacing w:line="276" w:lineRule="auto"/>
              <w:jc w:val="right"/>
              <w:rPr>
                <w:sz w:val="22"/>
                <w:szCs w:val="22"/>
              </w:rPr>
            </w:pPr>
            <w:r w:rsidRPr="009515D2">
              <w:rPr>
                <w:sz w:val="22"/>
                <w:szCs w:val="22"/>
              </w:rPr>
              <w:t>4.34</w:t>
            </w:r>
          </w:p>
        </w:tc>
        <w:tc>
          <w:tcPr>
            <w:tcW w:w="876" w:type="dxa"/>
            <w:tcBorders>
              <w:bottom w:val="single" w:sz="4" w:space="0" w:color="auto"/>
            </w:tcBorders>
          </w:tcPr>
          <w:p w14:paraId="44B85FB5" w14:textId="71F5F31F" w:rsidR="004B1EA4" w:rsidRPr="009515D2" w:rsidRDefault="00F07852" w:rsidP="00A85036">
            <w:pPr>
              <w:spacing w:line="276" w:lineRule="auto"/>
              <w:jc w:val="right"/>
              <w:rPr>
                <w:b/>
                <w:bCs/>
                <w:sz w:val="22"/>
                <w:szCs w:val="22"/>
              </w:rPr>
            </w:pPr>
            <w:r w:rsidRPr="009515D2">
              <w:rPr>
                <w:b/>
                <w:bCs/>
                <w:sz w:val="22"/>
                <w:szCs w:val="22"/>
              </w:rPr>
              <w:t>0.037</w:t>
            </w:r>
          </w:p>
        </w:tc>
      </w:tr>
      <w:tr w:rsidR="004B1EA4" w:rsidRPr="009515D2" w14:paraId="7010AB4C" w14:textId="77777777" w:rsidTr="009D6E5B">
        <w:tc>
          <w:tcPr>
            <w:tcW w:w="1980" w:type="dxa"/>
            <w:tcBorders>
              <w:top w:val="single" w:sz="4" w:space="0" w:color="auto"/>
            </w:tcBorders>
          </w:tcPr>
          <w:p w14:paraId="1A9D825A" w14:textId="77777777" w:rsidR="004B1EA4" w:rsidRPr="009515D2" w:rsidRDefault="004B1EA4" w:rsidP="00A85036">
            <w:pPr>
              <w:spacing w:line="276" w:lineRule="auto"/>
              <w:jc w:val="right"/>
              <w:rPr>
                <w:sz w:val="22"/>
                <w:szCs w:val="22"/>
              </w:rPr>
            </w:pPr>
          </w:p>
        </w:tc>
        <w:tc>
          <w:tcPr>
            <w:tcW w:w="536" w:type="dxa"/>
            <w:tcBorders>
              <w:top w:val="single" w:sz="4" w:space="0" w:color="auto"/>
            </w:tcBorders>
          </w:tcPr>
          <w:p w14:paraId="279E6813" w14:textId="77777777" w:rsidR="004B1EA4" w:rsidRPr="009515D2" w:rsidRDefault="004B1EA4" w:rsidP="00A85036">
            <w:pPr>
              <w:spacing w:line="276" w:lineRule="auto"/>
              <w:jc w:val="right"/>
              <w:rPr>
                <w:sz w:val="22"/>
                <w:szCs w:val="22"/>
              </w:rPr>
            </w:pPr>
          </w:p>
        </w:tc>
        <w:tc>
          <w:tcPr>
            <w:tcW w:w="996" w:type="dxa"/>
            <w:tcBorders>
              <w:top w:val="single" w:sz="4" w:space="0" w:color="auto"/>
            </w:tcBorders>
          </w:tcPr>
          <w:p w14:paraId="030B6F48" w14:textId="77777777" w:rsidR="004B1EA4" w:rsidRPr="009515D2" w:rsidRDefault="004B1EA4" w:rsidP="00A85036">
            <w:pPr>
              <w:spacing w:line="276" w:lineRule="auto"/>
              <w:jc w:val="right"/>
              <w:rPr>
                <w:sz w:val="22"/>
                <w:szCs w:val="22"/>
              </w:rPr>
            </w:pPr>
          </w:p>
        </w:tc>
        <w:tc>
          <w:tcPr>
            <w:tcW w:w="1012" w:type="dxa"/>
            <w:tcBorders>
              <w:top w:val="single" w:sz="4" w:space="0" w:color="auto"/>
            </w:tcBorders>
          </w:tcPr>
          <w:p w14:paraId="68B8D07B" w14:textId="77777777" w:rsidR="004B1EA4" w:rsidRPr="009515D2" w:rsidRDefault="004B1EA4" w:rsidP="00A85036">
            <w:pPr>
              <w:spacing w:line="276" w:lineRule="auto"/>
              <w:jc w:val="right"/>
              <w:rPr>
                <w:sz w:val="22"/>
                <w:szCs w:val="22"/>
              </w:rPr>
            </w:pPr>
          </w:p>
        </w:tc>
        <w:tc>
          <w:tcPr>
            <w:tcW w:w="996" w:type="dxa"/>
            <w:tcBorders>
              <w:top w:val="single" w:sz="4" w:space="0" w:color="auto"/>
            </w:tcBorders>
          </w:tcPr>
          <w:p w14:paraId="1522E8CA" w14:textId="77777777" w:rsidR="004B1EA4" w:rsidRPr="009515D2" w:rsidRDefault="004B1EA4" w:rsidP="00A85036">
            <w:pPr>
              <w:spacing w:line="276" w:lineRule="auto"/>
              <w:jc w:val="right"/>
              <w:rPr>
                <w:sz w:val="22"/>
                <w:szCs w:val="22"/>
              </w:rPr>
            </w:pPr>
          </w:p>
        </w:tc>
        <w:tc>
          <w:tcPr>
            <w:tcW w:w="1013" w:type="dxa"/>
            <w:tcBorders>
              <w:top w:val="single" w:sz="4" w:space="0" w:color="auto"/>
            </w:tcBorders>
          </w:tcPr>
          <w:p w14:paraId="7749394A" w14:textId="77777777" w:rsidR="004B1EA4" w:rsidRPr="009515D2" w:rsidRDefault="004B1EA4" w:rsidP="00A85036">
            <w:pPr>
              <w:spacing w:line="276" w:lineRule="auto"/>
              <w:jc w:val="right"/>
              <w:rPr>
                <w:sz w:val="22"/>
                <w:szCs w:val="22"/>
              </w:rPr>
            </w:pPr>
          </w:p>
        </w:tc>
        <w:tc>
          <w:tcPr>
            <w:tcW w:w="996" w:type="dxa"/>
            <w:tcBorders>
              <w:top w:val="single" w:sz="4" w:space="0" w:color="auto"/>
            </w:tcBorders>
          </w:tcPr>
          <w:p w14:paraId="4F27B6A8" w14:textId="77777777" w:rsidR="004B1EA4" w:rsidRPr="009515D2" w:rsidRDefault="004B1EA4" w:rsidP="00A85036">
            <w:pPr>
              <w:spacing w:line="276" w:lineRule="auto"/>
              <w:jc w:val="right"/>
              <w:rPr>
                <w:sz w:val="22"/>
                <w:szCs w:val="22"/>
              </w:rPr>
            </w:pPr>
          </w:p>
        </w:tc>
        <w:tc>
          <w:tcPr>
            <w:tcW w:w="1013" w:type="dxa"/>
            <w:tcBorders>
              <w:top w:val="single" w:sz="4" w:space="0" w:color="auto"/>
            </w:tcBorders>
          </w:tcPr>
          <w:p w14:paraId="41971EBA" w14:textId="77777777" w:rsidR="004B1EA4" w:rsidRPr="009515D2" w:rsidRDefault="004B1EA4" w:rsidP="00A85036">
            <w:pPr>
              <w:spacing w:line="276" w:lineRule="auto"/>
              <w:jc w:val="right"/>
              <w:rPr>
                <w:sz w:val="22"/>
                <w:szCs w:val="22"/>
              </w:rPr>
            </w:pPr>
          </w:p>
        </w:tc>
        <w:tc>
          <w:tcPr>
            <w:tcW w:w="996" w:type="dxa"/>
            <w:tcBorders>
              <w:top w:val="single" w:sz="4" w:space="0" w:color="auto"/>
            </w:tcBorders>
          </w:tcPr>
          <w:p w14:paraId="5D829B49" w14:textId="77777777" w:rsidR="004B1EA4" w:rsidRPr="009515D2" w:rsidRDefault="004B1EA4" w:rsidP="00A85036">
            <w:pPr>
              <w:spacing w:line="276" w:lineRule="auto"/>
              <w:jc w:val="right"/>
              <w:rPr>
                <w:sz w:val="22"/>
                <w:szCs w:val="22"/>
              </w:rPr>
            </w:pPr>
          </w:p>
        </w:tc>
        <w:tc>
          <w:tcPr>
            <w:tcW w:w="1013" w:type="dxa"/>
            <w:tcBorders>
              <w:top w:val="single" w:sz="4" w:space="0" w:color="auto"/>
            </w:tcBorders>
          </w:tcPr>
          <w:p w14:paraId="768C37ED" w14:textId="77777777" w:rsidR="004B1EA4" w:rsidRPr="009515D2" w:rsidRDefault="004B1EA4" w:rsidP="00A85036">
            <w:pPr>
              <w:spacing w:line="276" w:lineRule="auto"/>
              <w:jc w:val="right"/>
              <w:rPr>
                <w:sz w:val="22"/>
                <w:szCs w:val="22"/>
              </w:rPr>
            </w:pPr>
          </w:p>
        </w:tc>
        <w:tc>
          <w:tcPr>
            <w:tcW w:w="996" w:type="dxa"/>
            <w:tcBorders>
              <w:top w:val="single" w:sz="4" w:space="0" w:color="auto"/>
            </w:tcBorders>
          </w:tcPr>
          <w:p w14:paraId="7C4A7B53" w14:textId="77777777" w:rsidR="004B1EA4" w:rsidRPr="009515D2" w:rsidRDefault="004B1EA4" w:rsidP="00A85036">
            <w:pPr>
              <w:spacing w:line="276" w:lineRule="auto"/>
              <w:jc w:val="right"/>
              <w:rPr>
                <w:sz w:val="22"/>
                <w:szCs w:val="22"/>
              </w:rPr>
            </w:pPr>
          </w:p>
        </w:tc>
        <w:tc>
          <w:tcPr>
            <w:tcW w:w="876" w:type="dxa"/>
            <w:tcBorders>
              <w:top w:val="single" w:sz="4" w:space="0" w:color="auto"/>
            </w:tcBorders>
          </w:tcPr>
          <w:p w14:paraId="506A25A6" w14:textId="77777777" w:rsidR="004B1EA4" w:rsidRPr="009515D2" w:rsidRDefault="004B1EA4" w:rsidP="00A85036">
            <w:pPr>
              <w:spacing w:line="276" w:lineRule="auto"/>
              <w:jc w:val="right"/>
              <w:rPr>
                <w:sz w:val="22"/>
                <w:szCs w:val="22"/>
              </w:rPr>
            </w:pPr>
          </w:p>
        </w:tc>
      </w:tr>
      <w:tr w:rsidR="004B1EA4" w:rsidRPr="009515D2" w14:paraId="199E22E6" w14:textId="77777777" w:rsidTr="00772D20">
        <w:tc>
          <w:tcPr>
            <w:tcW w:w="2516" w:type="dxa"/>
            <w:gridSpan w:val="2"/>
            <w:tcBorders>
              <w:bottom w:val="single" w:sz="4" w:space="0" w:color="auto"/>
            </w:tcBorders>
          </w:tcPr>
          <w:p w14:paraId="4A888030" w14:textId="77777777" w:rsidR="004B1EA4" w:rsidRPr="009515D2" w:rsidRDefault="004B1EA4" w:rsidP="00A85036">
            <w:pPr>
              <w:spacing w:line="276" w:lineRule="auto"/>
              <w:jc w:val="right"/>
              <w:rPr>
                <w:b/>
                <w:bCs/>
                <w:sz w:val="22"/>
                <w:szCs w:val="22"/>
              </w:rPr>
            </w:pPr>
          </w:p>
        </w:tc>
        <w:tc>
          <w:tcPr>
            <w:tcW w:w="2008" w:type="dxa"/>
            <w:gridSpan w:val="2"/>
            <w:tcBorders>
              <w:bottom w:val="single" w:sz="4" w:space="0" w:color="auto"/>
            </w:tcBorders>
          </w:tcPr>
          <w:p w14:paraId="71AA9BC2" w14:textId="1C3A1D80" w:rsidR="004B1EA4" w:rsidRPr="009515D2" w:rsidRDefault="00F07852" w:rsidP="00A85036">
            <w:pPr>
              <w:spacing w:line="276" w:lineRule="auto"/>
              <w:jc w:val="right"/>
              <w:rPr>
                <w:b/>
                <w:bCs/>
                <w:i/>
                <w:iCs/>
                <w:sz w:val="22"/>
                <w:szCs w:val="22"/>
              </w:rPr>
            </w:pPr>
            <w:r w:rsidRPr="009515D2">
              <w:rPr>
                <w:b/>
                <w:bCs/>
                <w:i/>
                <w:iCs/>
                <w:sz w:val="22"/>
                <w:szCs w:val="22"/>
              </w:rPr>
              <w:t>R</w:t>
            </w:r>
            <w:r w:rsidRPr="009515D2">
              <w:rPr>
                <w:b/>
                <w:bCs/>
                <w:sz w:val="22"/>
                <w:szCs w:val="22"/>
                <w:vertAlign w:val="subscript"/>
              </w:rPr>
              <w:t>d25</w:t>
            </w:r>
            <w:r w:rsidRPr="009515D2">
              <w:rPr>
                <w:b/>
                <w:bCs/>
                <w:sz w:val="22"/>
                <w:szCs w:val="22"/>
              </w:rPr>
              <w:t>:</w:t>
            </w:r>
            <w:r w:rsidRPr="009515D2">
              <w:rPr>
                <w:b/>
                <w:bCs/>
                <w:i/>
                <w:iCs/>
                <w:sz w:val="22"/>
                <w:szCs w:val="22"/>
              </w:rPr>
              <w:t>V</w:t>
            </w:r>
            <w:r w:rsidRPr="009515D2">
              <w:rPr>
                <w:b/>
                <w:bCs/>
                <w:sz w:val="22"/>
                <w:szCs w:val="22"/>
                <w:vertAlign w:val="subscript"/>
              </w:rPr>
              <w:t>cmax25</w:t>
            </w:r>
          </w:p>
        </w:tc>
        <w:tc>
          <w:tcPr>
            <w:tcW w:w="2009" w:type="dxa"/>
            <w:gridSpan w:val="2"/>
            <w:tcBorders>
              <w:bottom w:val="single" w:sz="4" w:space="0" w:color="auto"/>
            </w:tcBorders>
          </w:tcPr>
          <w:p w14:paraId="39265804" w14:textId="694764DB" w:rsidR="004B1EA4" w:rsidRPr="009515D2" w:rsidRDefault="0033651D" w:rsidP="00A85036">
            <w:pPr>
              <w:spacing w:line="276" w:lineRule="auto"/>
              <w:jc w:val="right"/>
              <w:rPr>
                <w:b/>
                <w:bCs/>
                <w:sz w:val="22"/>
                <w:szCs w:val="22"/>
                <w:vertAlign w:val="subscript"/>
              </w:rPr>
            </w:pPr>
            <w:proofErr w:type="spellStart"/>
            <w:r w:rsidRPr="009515D2">
              <w:rPr>
                <w:b/>
                <w:bCs/>
                <w:i/>
                <w:iCs/>
                <w:sz w:val="22"/>
                <w:szCs w:val="22"/>
              </w:rPr>
              <w:t>g</w:t>
            </w:r>
            <w:r w:rsidRPr="009515D2">
              <w:rPr>
                <w:b/>
                <w:bCs/>
                <w:sz w:val="22"/>
                <w:szCs w:val="22"/>
                <w:vertAlign w:val="subscript"/>
              </w:rPr>
              <w:t>s</w:t>
            </w:r>
            <w:proofErr w:type="spellEnd"/>
          </w:p>
        </w:tc>
        <w:tc>
          <w:tcPr>
            <w:tcW w:w="2009" w:type="dxa"/>
            <w:gridSpan w:val="2"/>
            <w:tcBorders>
              <w:bottom w:val="single" w:sz="4" w:space="0" w:color="auto"/>
            </w:tcBorders>
          </w:tcPr>
          <w:p w14:paraId="0F0B52B8" w14:textId="3C9F8CE5" w:rsidR="004B1EA4" w:rsidRPr="009515D2" w:rsidRDefault="00772D20" w:rsidP="00A85036">
            <w:pPr>
              <w:spacing w:line="276" w:lineRule="auto"/>
              <w:jc w:val="right"/>
              <w:rPr>
                <w:b/>
                <w:bCs/>
                <w:sz w:val="22"/>
                <w:szCs w:val="22"/>
              </w:rPr>
            </w:pPr>
            <w:r w:rsidRPr="009515D2">
              <w:rPr>
                <w:b/>
                <w:bCs/>
                <w:i/>
                <w:iCs/>
                <w:sz w:val="22"/>
                <w:szCs w:val="22"/>
              </w:rPr>
              <w:t>C</w:t>
            </w:r>
            <w:r w:rsidRPr="009515D2">
              <w:rPr>
                <w:b/>
                <w:bCs/>
                <w:sz w:val="22"/>
                <w:szCs w:val="22"/>
                <w:vertAlign w:val="subscript"/>
              </w:rPr>
              <w:t>i</w:t>
            </w:r>
            <w:r w:rsidRPr="009515D2">
              <w:rPr>
                <w:b/>
                <w:bCs/>
                <w:sz w:val="22"/>
                <w:szCs w:val="22"/>
              </w:rPr>
              <w:t xml:space="preserve">: </w:t>
            </w:r>
            <w:r w:rsidRPr="009515D2">
              <w:rPr>
                <w:b/>
                <w:bCs/>
                <w:i/>
                <w:iCs/>
                <w:sz w:val="22"/>
                <w:szCs w:val="22"/>
              </w:rPr>
              <w:t>C</w:t>
            </w:r>
            <w:r w:rsidRPr="009515D2">
              <w:rPr>
                <w:b/>
                <w:bCs/>
                <w:sz w:val="22"/>
                <w:szCs w:val="22"/>
                <w:vertAlign w:val="subscript"/>
              </w:rPr>
              <w:t>a</w:t>
            </w:r>
          </w:p>
        </w:tc>
        <w:tc>
          <w:tcPr>
            <w:tcW w:w="2009" w:type="dxa"/>
            <w:gridSpan w:val="2"/>
          </w:tcPr>
          <w:p w14:paraId="40711856" w14:textId="780A5EBB" w:rsidR="004B1EA4" w:rsidRPr="009515D2" w:rsidRDefault="004B1EA4" w:rsidP="00A85036">
            <w:pPr>
              <w:spacing w:line="276" w:lineRule="auto"/>
              <w:jc w:val="right"/>
              <w:rPr>
                <w:sz w:val="22"/>
                <w:szCs w:val="22"/>
              </w:rPr>
            </w:pPr>
          </w:p>
        </w:tc>
        <w:tc>
          <w:tcPr>
            <w:tcW w:w="1872" w:type="dxa"/>
            <w:gridSpan w:val="2"/>
          </w:tcPr>
          <w:p w14:paraId="4DBF7D9F" w14:textId="35722BE2" w:rsidR="004B1EA4" w:rsidRPr="009515D2" w:rsidRDefault="004B1EA4" w:rsidP="00A85036">
            <w:pPr>
              <w:spacing w:line="276" w:lineRule="auto"/>
              <w:jc w:val="right"/>
              <w:rPr>
                <w:sz w:val="22"/>
                <w:szCs w:val="22"/>
              </w:rPr>
            </w:pPr>
          </w:p>
        </w:tc>
      </w:tr>
      <w:tr w:rsidR="00772D20" w:rsidRPr="009515D2" w14:paraId="51DA29E8" w14:textId="77777777" w:rsidTr="00772D20">
        <w:tc>
          <w:tcPr>
            <w:tcW w:w="1980" w:type="dxa"/>
            <w:tcBorders>
              <w:top w:val="single" w:sz="4" w:space="0" w:color="auto"/>
              <w:bottom w:val="single" w:sz="4" w:space="0" w:color="auto"/>
            </w:tcBorders>
          </w:tcPr>
          <w:p w14:paraId="62ADA420" w14:textId="77777777" w:rsidR="00772D20" w:rsidRPr="009515D2" w:rsidRDefault="00772D20" w:rsidP="00A85036">
            <w:pPr>
              <w:spacing w:line="276" w:lineRule="auto"/>
              <w:jc w:val="right"/>
              <w:rPr>
                <w:sz w:val="22"/>
                <w:szCs w:val="22"/>
              </w:rPr>
            </w:pPr>
          </w:p>
        </w:tc>
        <w:tc>
          <w:tcPr>
            <w:tcW w:w="536" w:type="dxa"/>
            <w:tcBorders>
              <w:top w:val="single" w:sz="4" w:space="0" w:color="auto"/>
              <w:bottom w:val="single" w:sz="4" w:space="0" w:color="auto"/>
            </w:tcBorders>
          </w:tcPr>
          <w:p w14:paraId="3A7E3FE9" w14:textId="77777777" w:rsidR="00772D20" w:rsidRPr="009515D2" w:rsidRDefault="00772D20" w:rsidP="00A85036">
            <w:pPr>
              <w:spacing w:line="276" w:lineRule="auto"/>
              <w:jc w:val="right"/>
              <w:rPr>
                <w:sz w:val="22"/>
                <w:szCs w:val="22"/>
              </w:rPr>
            </w:pPr>
            <w:proofErr w:type="spellStart"/>
            <w:r w:rsidRPr="009515D2">
              <w:rPr>
                <w:sz w:val="22"/>
                <w:szCs w:val="22"/>
              </w:rPr>
              <w:t>df</w:t>
            </w:r>
            <w:proofErr w:type="spellEnd"/>
          </w:p>
        </w:tc>
        <w:tc>
          <w:tcPr>
            <w:tcW w:w="996" w:type="dxa"/>
            <w:tcBorders>
              <w:top w:val="single" w:sz="4" w:space="0" w:color="auto"/>
              <w:bottom w:val="single" w:sz="4" w:space="0" w:color="auto"/>
            </w:tcBorders>
          </w:tcPr>
          <w:p w14:paraId="186690C8" w14:textId="77777777" w:rsidR="00772D20" w:rsidRPr="009515D2" w:rsidRDefault="00772D20" w:rsidP="00A85036">
            <w:pPr>
              <w:spacing w:line="276" w:lineRule="auto"/>
              <w:jc w:val="right"/>
              <w:rPr>
                <w:sz w:val="22"/>
                <w:szCs w:val="22"/>
              </w:rPr>
            </w:pPr>
            <w:r w:rsidRPr="009515D2">
              <w:rPr>
                <w:sz w:val="22"/>
                <w:szCs w:val="22"/>
                <w:lang w:val="el-GR"/>
              </w:rPr>
              <w:t>χ</w:t>
            </w:r>
            <w:r w:rsidRPr="009515D2">
              <w:rPr>
                <w:sz w:val="22"/>
                <w:szCs w:val="22"/>
                <w:vertAlign w:val="superscript"/>
              </w:rPr>
              <w:t>2</w:t>
            </w:r>
          </w:p>
        </w:tc>
        <w:tc>
          <w:tcPr>
            <w:tcW w:w="1012" w:type="dxa"/>
            <w:tcBorders>
              <w:top w:val="single" w:sz="4" w:space="0" w:color="auto"/>
              <w:bottom w:val="single" w:sz="4" w:space="0" w:color="auto"/>
            </w:tcBorders>
          </w:tcPr>
          <w:p w14:paraId="31CD18E8" w14:textId="77777777" w:rsidR="00772D20" w:rsidRPr="009515D2" w:rsidRDefault="00772D20" w:rsidP="00A85036">
            <w:pPr>
              <w:spacing w:line="276" w:lineRule="auto"/>
              <w:jc w:val="right"/>
              <w:rPr>
                <w:sz w:val="22"/>
                <w:szCs w:val="22"/>
              </w:rPr>
            </w:pPr>
            <w:r w:rsidRPr="009515D2">
              <w:rPr>
                <w:i/>
                <w:iCs/>
                <w:sz w:val="22"/>
                <w:szCs w:val="22"/>
              </w:rPr>
              <w:t>p</w:t>
            </w:r>
          </w:p>
        </w:tc>
        <w:tc>
          <w:tcPr>
            <w:tcW w:w="996" w:type="dxa"/>
            <w:tcBorders>
              <w:top w:val="single" w:sz="4" w:space="0" w:color="auto"/>
              <w:bottom w:val="single" w:sz="4" w:space="0" w:color="auto"/>
            </w:tcBorders>
          </w:tcPr>
          <w:p w14:paraId="2441445D" w14:textId="77777777" w:rsidR="00772D20" w:rsidRPr="009515D2" w:rsidRDefault="00772D20" w:rsidP="00A85036">
            <w:pPr>
              <w:spacing w:line="276" w:lineRule="auto"/>
              <w:jc w:val="right"/>
              <w:rPr>
                <w:sz w:val="22"/>
                <w:szCs w:val="22"/>
              </w:rPr>
            </w:pPr>
            <w:r w:rsidRPr="009515D2">
              <w:rPr>
                <w:sz w:val="22"/>
                <w:szCs w:val="22"/>
                <w:lang w:val="el-GR"/>
              </w:rPr>
              <w:t>χ</w:t>
            </w:r>
            <w:r w:rsidRPr="009515D2">
              <w:rPr>
                <w:sz w:val="22"/>
                <w:szCs w:val="22"/>
                <w:vertAlign w:val="superscript"/>
              </w:rPr>
              <w:t>2</w:t>
            </w:r>
          </w:p>
        </w:tc>
        <w:tc>
          <w:tcPr>
            <w:tcW w:w="1013" w:type="dxa"/>
            <w:tcBorders>
              <w:top w:val="single" w:sz="4" w:space="0" w:color="auto"/>
              <w:bottom w:val="single" w:sz="4" w:space="0" w:color="auto"/>
            </w:tcBorders>
          </w:tcPr>
          <w:p w14:paraId="76E87395" w14:textId="77777777" w:rsidR="00772D20" w:rsidRPr="009515D2" w:rsidRDefault="00772D20" w:rsidP="00A85036">
            <w:pPr>
              <w:spacing w:line="276" w:lineRule="auto"/>
              <w:jc w:val="right"/>
              <w:rPr>
                <w:sz w:val="22"/>
                <w:szCs w:val="22"/>
              </w:rPr>
            </w:pPr>
            <w:r w:rsidRPr="009515D2">
              <w:rPr>
                <w:i/>
                <w:iCs/>
                <w:sz w:val="22"/>
                <w:szCs w:val="22"/>
              </w:rPr>
              <w:t>p</w:t>
            </w:r>
          </w:p>
        </w:tc>
        <w:tc>
          <w:tcPr>
            <w:tcW w:w="996" w:type="dxa"/>
            <w:tcBorders>
              <w:top w:val="single" w:sz="4" w:space="0" w:color="auto"/>
              <w:bottom w:val="single" w:sz="4" w:space="0" w:color="auto"/>
            </w:tcBorders>
          </w:tcPr>
          <w:p w14:paraId="4EA70620" w14:textId="595CDB1A" w:rsidR="00772D20" w:rsidRPr="009515D2" w:rsidRDefault="00772D20" w:rsidP="00A85036">
            <w:pPr>
              <w:spacing w:line="276" w:lineRule="auto"/>
              <w:jc w:val="right"/>
              <w:rPr>
                <w:sz w:val="22"/>
                <w:szCs w:val="22"/>
              </w:rPr>
            </w:pPr>
            <w:r w:rsidRPr="009515D2">
              <w:rPr>
                <w:sz w:val="22"/>
                <w:szCs w:val="22"/>
                <w:lang w:val="el-GR"/>
              </w:rPr>
              <w:t>χ</w:t>
            </w:r>
            <w:r w:rsidRPr="009515D2">
              <w:rPr>
                <w:sz w:val="22"/>
                <w:szCs w:val="22"/>
                <w:vertAlign w:val="superscript"/>
              </w:rPr>
              <w:t>2</w:t>
            </w:r>
          </w:p>
        </w:tc>
        <w:tc>
          <w:tcPr>
            <w:tcW w:w="1013" w:type="dxa"/>
            <w:tcBorders>
              <w:top w:val="single" w:sz="4" w:space="0" w:color="auto"/>
              <w:bottom w:val="single" w:sz="4" w:space="0" w:color="auto"/>
            </w:tcBorders>
          </w:tcPr>
          <w:p w14:paraId="78A2E226" w14:textId="5A4E6C2E" w:rsidR="00772D20" w:rsidRPr="009515D2" w:rsidRDefault="00772D20" w:rsidP="00A85036">
            <w:pPr>
              <w:spacing w:line="276" w:lineRule="auto"/>
              <w:jc w:val="right"/>
              <w:rPr>
                <w:sz w:val="22"/>
                <w:szCs w:val="22"/>
              </w:rPr>
            </w:pPr>
            <w:r w:rsidRPr="009515D2">
              <w:rPr>
                <w:i/>
                <w:iCs/>
                <w:sz w:val="22"/>
                <w:szCs w:val="22"/>
              </w:rPr>
              <w:t>p</w:t>
            </w:r>
          </w:p>
        </w:tc>
        <w:tc>
          <w:tcPr>
            <w:tcW w:w="996" w:type="dxa"/>
          </w:tcPr>
          <w:p w14:paraId="1BCAB48F" w14:textId="4FB93CCB" w:rsidR="00772D20" w:rsidRPr="009515D2" w:rsidRDefault="00772D20" w:rsidP="00A85036">
            <w:pPr>
              <w:spacing w:line="276" w:lineRule="auto"/>
              <w:jc w:val="right"/>
              <w:rPr>
                <w:sz w:val="22"/>
                <w:szCs w:val="22"/>
              </w:rPr>
            </w:pPr>
          </w:p>
        </w:tc>
        <w:tc>
          <w:tcPr>
            <w:tcW w:w="1013" w:type="dxa"/>
          </w:tcPr>
          <w:p w14:paraId="4A7D8307" w14:textId="4644929C" w:rsidR="00772D20" w:rsidRPr="009515D2" w:rsidRDefault="00772D20" w:rsidP="00A85036">
            <w:pPr>
              <w:spacing w:line="276" w:lineRule="auto"/>
              <w:jc w:val="right"/>
              <w:rPr>
                <w:sz w:val="22"/>
                <w:szCs w:val="22"/>
              </w:rPr>
            </w:pPr>
          </w:p>
        </w:tc>
        <w:tc>
          <w:tcPr>
            <w:tcW w:w="996" w:type="dxa"/>
          </w:tcPr>
          <w:p w14:paraId="4C187C68" w14:textId="0DF68B24" w:rsidR="00772D20" w:rsidRPr="009515D2" w:rsidRDefault="00772D20" w:rsidP="00A85036">
            <w:pPr>
              <w:spacing w:line="276" w:lineRule="auto"/>
              <w:jc w:val="right"/>
              <w:rPr>
                <w:i/>
                <w:iCs/>
                <w:sz w:val="22"/>
                <w:szCs w:val="22"/>
              </w:rPr>
            </w:pPr>
          </w:p>
        </w:tc>
        <w:tc>
          <w:tcPr>
            <w:tcW w:w="876" w:type="dxa"/>
          </w:tcPr>
          <w:p w14:paraId="62698BF4" w14:textId="178CC1E1" w:rsidR="00772D20" w:rsidRPr="009515D2" w:rsidRDefault="00772D20" w:rsidP="00A85036">
            <w:pPr>
              <w:spacing w:line="276" w:lineRule="auto"/>
              <w:jc w:val="right"/>
              <w:rPr>
                <w:i/>
                <w:iCs/>
                <w:sz w:val="22"/>
                <w:szCs w:val="22"/>
              </w:rPr>
            </w:pPr>
          </w:p>
        </w:tc>
      </w:tr>
      <w:tr w:rsidR="00772D20" w:rsidRPr="009515D2" w14:paraId="49896A63" w14:textId="77777777" w:rsidTr="00772D20">
        <w:tc>
          <w:tcPr>
            <w:tcW w:w="1980" w:type="dxa"/>
            <w:tcBorders>
              <w:top w:val="single" w:sz="4" w:space="0" w:color="auto"/>
            </w:tcBorders>
          </w:tcPr>
          <w:p w14:paraId="39869AF3" w14:textId="08DB46EA" w:rsidR="00772D20" w:rsidRPr="009515D2" w:rsidRDefault="00772D20" w:rsidP="00A85036">
            <w:pPr>
              <w:spacing w:line="276" w:lineRule="auto"/>
              <w:jc w:val="right"/>
              <w:rPr>
                <w:sz w:val="22"/>
                <w:szCs w:val="22"/>
              </w:rPr>
            </w:pPr>
            <w:r w:rsidRPr="009515D2">
              <w:rPr>
                <w:sz w:val="22"/>
                <w:szCs w:val="22"/>
              </w:rPr>
              <w:t>N fertilization (N)</w:t>
            </w:r>
          </w:p>
        </w:tc>
        <w:tc>
          <w:tcPr>
            <w:tcW w:w="536" w:type="dxa"/>
            <w:tcBorders>
              <w:top w:val="single" w:sz="4" w:space="0" w:color="auto"/>
            </w:tcBorders>
          </w:tcPr>
          <w:p w14:paraId="7BF324CE" w14:textId="77777777" w:rsidR="00772D20" w:rsidRPr="009515D2" w:rsidRDefault="00772D20" w:rsidP="00A85036">
            <w:pPr>
              <w:spacing w:line="276" w:lineRule="auto"/>
              <w:jc w:val="right"/>
              <w:rPr>
                <w:sz w:val="22"/>
                <w:szCs w:val="22"/>
              </w:rPr>
            </w:pPr>
            <w:r w:rsidRPr="009515D2">
              <w:rPr>
                <w:sz w:val="22"/>
                <w:szCs w:val="22"/>
              </w:rPr>
              <w:t>1</w:t>
            </w:r>
          </w:p>
        </w:tc>
        <w:tc>
          <w:tcPr>
            <w:tcW w:w="996" w:type="dxa"/>
            <w:tcBorders>
              <w:top w:val="single" w:sz="4" w:space="0" w:color="auto"/>
            </w:tcBorders>
          </w:tcPr>
          <w:p w14:paraId="39D7EC72" w14:textId="4F528A36" w:rsidR="00772D20" w:rsidRPr="009515D2" w:rsidRDefault="008D46B4" w:rsidP="00A85036">
            <w:pPr>
              <w:spacing w:line="276" w:lineRule="auto"/>
              <w:jc w:val="right"/>
              <w:rPr>
                <w:sz w:val="22"/>
                <w:szCs w:val="22"/>
              </w:rPr>
            </w:pPr>
            <w:r>
              <w:rPr>
                <w:sz w:val="22"/>
                <w:szCs w:val="22"/>
              </w:rPr>
              <w:t>1</w:t>
            </w:r>
            <w:r w:rsidR="003A5F9A">
              <w:rPr>
                <w:sz w:val="22"/>
                <w:szCs w:val="22"/>
              </w:rPr>
              <w:t>3.05</w:t>
            </w:r>
          </w:p>
        </w:tc>
        <w:tc>
          <w:tcPr>
            <w:tcW w:w="1012" w:type="dxa"/>
            <w:tcBorders>
              <w:top w:val="single" w:sz="4" w:space="0" w:color="auto"/>
            </w:tcBorders>
          </w:tcPr>
          <w:p w14:paraId="2B96A3C3" w14:textId="7265AC6C" w:rsidR="00772D20" w:rsidRPr="009515D2" w:rsidRDefault="008D46B4" w:rsidP="00A85036">
            <w:pPr>
              <w:spacing w:line="276" w:lineRule="auto"/>
              <w:jc w:val="right"/>
              <w:rPr>
                <w:b/>
                <w:bCs/>
                <w:sz w:val="22"/>
                <w:szCs w:val="22"/>
              </w:rPr>
            </w:pPr>
            <w:r>
              <w:rPr>
                <w:b/>
                <w:bCs/>
                <w:sz w:val="22"/>
                <w:szCs w:val="22"/>
              </w:rPr>
              <w:t>0.001</w:t>
            </w:r>
          </w:p>
        </w:tc>
        <w:tc>
          <w:tcPr>
            <w:tcW w:w="996" w:type="dxa"/>
            <w:tcBorders>
              <w:top w:val="single" w:sz="4" w:space="0" w:color="auto"/>
            </w:tcBorders>
          </w:tcPr>
          <w:p w14:paraId="4D153B38" w14:textId="363BB4CC" w:rsidR="00772D20" w:rsidRPr="009515D2" w:rsidRDefault="00A747FF" w:rsidP="00A85036">
            <w:pPr>
              <w:spacing w:line="276" w:lineRule="auto"/>
              <w:jc w:val="right"/>
              <w:rPr>
                <w:sz w:val="22"/>
                <w:szCs w:val="22"/>
              </w:rPr>
            </w:pPr>
            <w:r>
              <w:rPr>
                <w:sz w:val="22"/>
                <w:szCs w:val="22"/>
              </w:rPr>
              <w:t>9.97</w:t>
            </w:r>
          </w:p>
        </w:tc>
        <w:tc>
          <w:tcPr>
            <w:tcW w:w="1013" w:type="dxa"/>
            <w:tcBorders>
              <w:top w:val="single" w:sz="4" w:space="0" w:color="auto"/>
            </w:tcBorders>
          </w:tcPr>
          <w:p w14:paraId="428DA2D8" w14:textId="5E64488E" w:rsidR="008D46B4" w:rsidRPr="009515D2" w:rsidRDefault="008D46B4" w:rsidP="008D46B4">
            <w:pPr>
              <w:spacing w:line="276" w:lineRule="auto"/>
              <w:jc w:val="right"/>
              <w:rPr>
                <w:b/>
                <w:bCs/>
                <w:sz w:val="22"/>
                <w:szCs w:val="22"/>
              </w:rPr>
            </w:pPr>
            <w:r>
              <w:rPr>
                <w:b/>
                <w:bCs/>
                <w:sz w:val="22"/>
                <w:szCs w:val="22"/>
              </w:rPr>
              <w:t>0.00</w:t>
            </w:r>
            <w:r w:rsidR="00A747FF">
              <w:rPr>
                <w:b/>
                <w:bCs/>
                <w:sz w:val="22"/>
                <w:szCs w:val="22"/>
              </w:rPr>
              <w:t>2</w:t>
            </w:r>
          </w:p>
        </w:tc>
        <w:tc>
          <w:tcPr>
            <w:tcW w:w="996" w:type="dxa"/>
            <w:tcBorders>
              <w:top w:val="single" w:sz="4" w:space="0" w:color="auto"/>
            </w:tcBorders>
          </w:tcPr>
          <w:p w14:paraId="4EAD0798" w14:textId="514F7EC4" w:rsidR="00772D20" w:rsidRPr="009515D2" w:rsidRDefault="004654D8" w:rsidP="00A85036">
            <w:pPr>
              <w:spacing w:line="276" w:lineRule="auto"/>
              <w:jc w:val="right"/>
              <w:rPr>
                <w:sz w:val="22"/>
                <w:szCs w:val="22"/>
              </w:rPr>
            </w:pPr>
            <w:r>
              <w:rPr>
                <w:sz w:val="22"/>
                <w:szCs w:val="22"/>
              </w:rPr>
              <w:t>0.0</w:t>
            </w:r>
            <w:r w:rsidR="000C5833">
              <w:rPr>
                <w:sz w:val="22"/>
                <w:szCs w:val="22"/>
              </w:rPr>
              <w:t>1</w:t>
            </w:r>
          </w:p>
        </w:tc>
        <w:tc>
          <w:tcPr>
            <w:tcW w:w="1013" w:type="dxa"/>
            <w:tcBorders>
              <w:top w:val="single" w:sz="4" w:space="0" w:color="auto"/>
            </w:tcBorders>
          </w:tcPr>
          <w:p w14:paraId="5F0924DD" w14:textId="5EB748FE" w:rsidR="00772D20" w:rsidRPr="004654D8" w:rsidRDefault="004654D8" w:rsidP="00A85036">
            <w:pPr>
              <w:spacing w:line="276" w:lineRule="auto"/>
              <w:jc w:val="right"/>
              <w:rPr>
                <w:sz w:val="22"/>
                <w:szCs w:val="22"/>
              </w:rPr>
            </w:pPr>
            <w:r w:rsidRPr="004654D8">
              <w:rPr>
                <w:sz w:val="22"/>
                <w:szCs w:val="22"/>
              </w:rPr>
              <w:t>0.</w:t>
            </w:r>
            <w:r w:rsidR="000C5833">
              <w:rPr>
                <w:sz w:val="22"/>
                <w:szCs w:val="22"/>
              </w:rPr>
              <w:t>913</w:t>
            </w:r>
          </w:p>
        </w:tc>
        <w:tc>
          <w:tcPr>
            <w:tcW w:w="996" w:type="dxa"/>
          </w:tcPr>
          <w:p w14:paraId="7CD81988" w14:textId="35769B81" w:rsidR="00772D20" w:rsidRPr="009515D2" w:rsidRDefault="00772D20" w:rsidP="00A85036">
            <w:pPr>
              <w:spacing w:line="276" w:lineRule="auto"/>
              <w:jc w:val="right"/>
              <w:rPr>
                <w:sz w:val="22"/>
                <w:szCs w:val="22"/>
              </w:rPr>
            </w:pPr>
          </w:p>
        </w:tc>
        <w:tc>
          <w:tcPr>
            <w:tcW w:w="1013" w:type="dxa"/>
          </w:tcPr>
          <w:p w14:paraId="09588227" w14:textId="63D675EB" w:rsidR="00772D20" w:rsidRPr="009515D2" w:rsidRDefault="00772D20" w:rsidP="00A85036">
            <w:pPr>
              <w:spacing w:line="276" w:lineRule="auto"/>
              <w:jc w:val="right"/>
              <w:rPr>
                <w:b/>
                <w:bCs/>
                <w:sz w:val="22"/>
                <w:szCs w:val="22"/>
              </w:rPr>
            </w:pPr>
          </w:p>
        </w:tc>
        <w:tc>
          <w:tcPr>
            <w:tcW w:w="996" w:type="dxa"/>
          </w:tcPr>
          <w:p w14:paraId="2385BC81" w14:textId="5F6FECA6" w:rsidR="00772D20" w:rsidRPr="009515D2" w:rsidRDefault="00772D20" w:rsidP="00A85036">
            <w:pPr>
              <w:spacing w:line="276" w:lineRule="auto"/>
              <w:jc w:val="right"/>
              <w:rPr>
                <w:sz w:val="22"/>
                <w:szCs w:val="22"/>
              </w:rPr>
            </w:pPr>
          </w:p>
        </w:tc>
        <w:tc>
          <w:tcPr>
            <w:tcW w:w="876" w:type="dxa"/>
          </w:tcPr>
          <w:p w14:paraId="5C9D6C64" w14:textId="2E5A760F" w:rsidR="00772D20" w:rsidRPr="009515D2" w:rsidRDefault="00772D20" w:rsidP="00A85036">
            <w:pPr>
              <w:spacing w:line="276" w:lineRule="auto"/>
              <w:jc w:val="right"/>
              <w:rPr>
                <w:i/>
                <w:iCs/>
                <w:sz w:val="22"/>
                <w:szCs w:val="22"/>
              </w:rPr>
            </w:pPr>
          </w:p>
        </w:tc>
      </w:tr>
      <w:tr w:rsidR="00772D20" w:rsidRPr="009515D2" w14:paraId="6B28A648" w14:textId="77777777" w:rsidTr="009D6E5B">
        <w:trPr>
          <w:trHeight w:val="60"/>
        </w:trPr>
        <w:tc>
          <w:tcPr>
            <w:tcW w:w="1980" w:type="dxa"/>
          </w:tcPr>
          <w:p w14:paraId="37C3382C" w14:textId="2321B3F4" w:rsidR="00772D20" w:rsidRPr="009515D2" w:rsidRDefault="00772D20" w:rsidP="00A85036">
            <w:pPr>
              <w:spacing w:line="276" w:lineRule="auto"/>
              <w:jc w:val="right"/>
              <w:rPr>
                <w:sz w:val="22"/>
                <w:szCs w:val="22"/>
              </w:rPr>
            </w:pPr>
            <w:r w:rsidRPr="009515D2">
              <w:rPr>
                <w:sz w:val="22"/>
                <w:szCs w:val="22"/>
              </w:rPr>
              <w:t>Inoculation (I)</w:t>
            </w:r>
          </w:p>
        </w:tc>
        <w:tc>
          <w:tcPr>
            <w:tcW w:w="536" w:type="dxa"/>
          </w:tcPr>
          <w:p w14:paraId="574ED284" w14:textId="77777777" w:rsidR="00772D20" w:rsidRPr="009515D2" w:rsidRDefault="00772D20" w:rsidP="00A85036">
            <w:pPr>
              <w:spacing w:line="276" w:lineRule="auto"/>
              <w:jc w:val="right"/>
              <w:rPr>
                <w:sz w:val="22"/>
                <w:szCs w:val="22"/>
              </w:rPr>
            </w:pPr>
            <w:r w:rsidRPr="009515D2">
              <w:rPr>
                <w:sz w:val="22"/>
                <w:szCs w:val="22"/>
              </w:rPr>
              <w:t>1</w:t>
            </w:r>
          </w:p>
        </w:tc>
        <w:tc>
          <w:tcPr>
            <w:tcW w:w="996" w:type="dxa"/>
          </w:tcPr>
          <w:p w14:paraId="05EEE654" w14:textId="39DBA08A" w:rsidR="00772D20" w:rsidRPr="009515D2" w:rsidRDefault="008D46B4" w:rsidP="00A85036">
            <w:pPr>
              <w:spacing w:line="276" w:lineRule="auto"/>
              <w:jc w:val="right"/>
              <w:rPr>
                <w:sz w:val="22"/>
                <w:szCs w:val="22"/>
              </w:rPr>
            </w:pPr>
            <w:r>
              <w:rPr>
                <w:sz w:val="22"/>
                <w:szCs w:val="22"/>
              </w:rPr>
              <w:t>0.6</w:t>
            </w:r>
            <w:r w:rsidR="003A5F9A">
              <w:rPr>
                <w:sz w:val="22"/>
                <w:szCs w:val="22"/>
              </w:rPr>
              <w:t>6</w:t>
            </w:r>
          </w:p>
        </w:tc>
        <w:tc>
          <w:tcPr>
            <w:tcW w:w="1012" w:type="dxa"/>
          </w:tcPr>
          <w:p w14:paraId="3906C5DC" w14:textId="5105980C" w:rsidR="00772D20" w:rsidRPr="009515D2" w:rsidRDefault="008D46B4" w:rsidP="00A85036">
            <w:pPr>
              <w:spacing w:line="276" w:lineRule="auto"/>
              <w:jc w:val="right"/>
              <w:rPr>
                <w:sz w:val="22"/>
                <w:szCs w:val="22"/>
              </w:rPr>
            </w:pPr>
            <w:r>
              <w:rPr>
                <w:sz w:val="22"/>
                <w:szCs w:val="22"/>
              </w:rPr>
              <w:t>0.421</w:t>
            </w:r>
          </w:p>
        </w:tc>
        <w:tc>
          <w:tcPr>
            <w:tcW w:w="996" w:type="dxa"/>
          </w:tcPr>
          <w:p w14:paraId="53E15C3E" w14:textId="4C254606" w:rsidR="00772D20" w:rsidRPr="009515D2" w:rsidRDefault="008D46B4" w:rsidP="00A85036">
            <w:pPr>
              <w:spacing w:line="276" w:lineRule="auto"/>
              <w:jc w:val="right"/>
              <w:rPr>
                <w:sz w:val="22"/>
                <w:szCs w:val="22"/>
              </w:rPr>
            </w:pPr>
            <w:r>
              <w:rPr>
                <w:sz w:val="22"/>
                <w:szCs w:val="22"/>
              </w:rPr>
              <w:t>0.</w:t>
            </w:r>
            <w:r w:rsidR="00A747FF">
              <w:rPr>
                <w:sz w:val="22"/>
                <w:szCs w:val="22"/>
              </w:rPr>
              <w:t>34</w:t>
            </w:r>
          </w:p>
        </w:tc>
        <w:tc>
          <w:tcPr>
            <w:tcW w:w="1013" w:type="dxa"/>
          </w:tcPr>
          <w:p w14:paraId="079C8FC4" w14:textId="5E096C68" w:rsidR="00772D20" w:rsidRPr="009515D2" w:rsidRDefault="008D46B4" w:rsidP="00A85036">
            <w:pPr>
              <w:spacing w:line="276" w:lineRule="auto"/>
              <w:jc w:val="right"/>
              <w:rPr>
                <w:sz w:val="22"/>
                <w:szCs w:val="22"/>
              </w:rPr>
            </w:pPr>
            <w:r>
              <w:rPr>
                <w:sz w:val="22"/>
                <w:szCs w:val="22"/>
              </w:rPr>
              <w:t>0.</w:t>
            </w:r>
            <w:r w:rsidR="00A747FF">
              <w:rPr>
                <w:sz w:val="22"/>
                <w:szCs w:val="22"/>
              </w:rPr>
              <w:t>561</w:t>
            </w:r>
          </w:p>
        </w:tc>
        <w:tc>
          <w:tcPr>
            <w:tcW w:w="996" w:type="dxa"/>
          </w:tcPr>
          <w:p w14:paraId="1C44127E" w14:textId="47D51476" w:rsidR="00772D20" w:rsidRPr="009515D2" w:rsidRDefault="004654D8" w:rsidP="00A85036">
            <w:pPr>
              <w:spacing w:line="276" w:lineRule="auto"/>
              <w:jc w:val="right"/>
              <w:rPr>
                <w:sz w:val="22"/>
                <w:szCs w:val="22"/>
              </w:rPr>
            </w:pPr>
            <w:r>
              <w:rPr>
                <w:sz w:val="22"/>
                <w:szCs w:val="22"/>
              </w:rPr>
              <w:t>0.2</w:t>
            </w:r>
            <w:r w:rsidR="000C5833">
              <w:rPr>
                <w:sz w:val="22"/>
                <w:szCs w:val="22"/>
              </w:rPr>
              <w:t>8</w:t>
            </w:r>
          </w:p>
        </w:tc>
        <w:tc>
          <w:tcPr>
            <w:tcW w:w="1013" w:type="dxa"/>
          </w:tcPr>
          <w:p w14:paraId="7A863FC4" w14:textId="2D7AE862" w:rsidR="00772D20" w:rsidRPr="009515D2" w:rsidRDefault="004654D8" w:rsidP="00A85036">
            <w:pPr>
              <w:spacing w:line="276" w:lineRule="auto"/>
              <w:jc w:val="right"/>
              <w:rPr>
                <w:sz w:val="22"/>
                <w:szCs w:val="22"/>
              </w:rPr>
            </w:pPr>
            <w:r>
              <w:rPr>
                <w:sz w:val="22"/>
                <w:szCs w:val="22"/>
              </w:rPr>
              <w:t>0.</w:t>
            </w:r>
            <w:r w:rsidR="000C5833">
              <w:rPr>
                <w:sz w:val="22"/>
                <w:szCs w:val="22"/>
              </w:rPr>
              <w:t>597</w:t>
            </w:r>
          </w:p>
        </w:tc>
        <w:tc>
          <w:tcPr>
            <w:tcW w:w="996" w:type="dxa"/>
          </w:tcPr>
          <w:p w14:paraId="0B4933CC" w14:textId="3E00819E" w:rsidR="00772D20" w:rsidRPr="009515D2" w:rsidRDefault="00772D20" w:rsidP="00A85036">
            <w:pPr>
              <w:spacing w:line="276" w:lineRule="auto"/>
              <w:jc w:val="right"/>
              <w:rPr>
                <w:sz w:val="22"/>
                <w:szCs w:val="22"/>
              </w:rPr>
            </w:pPr>
          </w:p>
        </w:tc>
        <w:tc>
          <w:tcPr>
            <w:tcW w:w="1013" w:type="dxa"/>
          </w:tcPr>
          <w:p w14:paraId="1254DAAD" w14:textId="051CD413" w:rsidR="00772D20" w:rsidRPr="009515D2" w:rsidRDefault="00772D20" w:rsidP="00A85036">
            <w:pPr>
              <w:spacing w:line="276" w:lineRule="auto"/>
              <w:jc w:val="right"/>
              <w:rPr>
                <w:sz w:val="22"/>
                <w:szCs w:val="22"/>
              </w:rPr>
            </w:pPr>
          </w:p>
        </w:tc>
        <w:tc>
          <w:tcPr>
            <w:tcW w:w="996" w:type="dxa"/>
          </w:tcPr>
          <w:p w14:paraId="5C55CFD9" w14:textId="44BF9751" w:rsidR="00772D20" w:rsidRPr="009515D2" w:rsidRDefault="00772D20" w:rsidP="00A85036">
            <w:pPr>
              <w:spacing w:line="276" w:lineRule="auto"/>
              <w:jc w:val="right"/>
              <w:rPr>
                <w:sz w:val="22"/>
                <w:szCs w:val="22"/>
              </w:rPr>
            </w:pPr>
          </w:p>
        </w:tc>
        <w:tc>
          <w:tcPr>
            <w:tcW w:w="876" w:type="dxa"/>
          </w:tcPr>
          <w:p w14:paraId="6313B017" w14:textId="7060984C" w:rsidR="00772D20" w:rsidRPr="009515D2" w:rsidRDefault="00772D20" w:rsidP="00A85036">
            <w:pPr>
              <w:spacing w:line="276" w:lineRule="auto"/>
              <w:jc w:val="right"/>
              <w:rPr>
                <w:sz w:val="22"/>
                <w:szCs w:val="22"/>
              </w:rPr>
            </w:pPr>
          </w:p>
        </w:tc>
      </w:tr>
      <w:tr w:rsidR="00772D20" w:rsidRPr="009515D2" w14:paraId="276C464A" w14:textId="77777777" w:rsidTr="009D6E5B">
        <w:tc>
          <w:tcPr>
            <w:tcW w:w="1980" w:type="dxa"/>
            <w:tcBorders>
              <w:bottom w:val="single" w:sz="4" w:space="0" w:color="auto"/>
            </w:tcBorders>
          </w:tcPr>
          <w:p w14:paraId="117FFFF0" w14:textId="538B42F4" w:rsidR="00772D20" w:rsidRPr="009515D2" w:rsidRDefault="00772D20" w:rsidP="00A85036">
            <w:pPr>
              <w:spacing w:line="276" w:lineRule="auto"/>
              <w:jc w:val="right"/>
              <w:rPr>
                <w:sz w:val="22"/>
                <w:szCs w:val="22"/>
              </w:rPr>
            </w:pPr>
            <w:r w:rsidRPr="009515D2">
              <w:rPr>
                <w:sz w:val="22"/>
                <w:szCs w:val="22"/>
              </w:rPr>
              <w:t>N*I</w:t>
            </w:r>
          </w:p>
        </w:tc>
        <w:tc>
          <w:tcPr>
            <w:tcW w:w="536" w:type="dxa"/>
            <w:tcBorders>
              <w:bottom w:val="single" w:sz="4" w:space="0" w:color="auto"/>
            </w:tcBorders>
          </w:tcPr>
          <w:p w14:paraId="768A5441" w14:textId="3CBA14BA" w:rsidR="00772D20" w:rsidRPr="009515D2" w:rsidRDefault="00772D20" w:rsidP="00A85036">
            <w:pPr>
              <w:spacing w:line="276" w:lineRule="auto"/>
              <w:jc w:val="right"/>
              <w:rPr>
                <w:sz w:val="22"/>
                <w:szCs w:val="22"/>
              </w:rPr>
            </w:pPr>
            <w:r w:rsidRPr="009515D2">
              <w:rPr>
                <w:sz w:val="22"/>
                <w:szCs w:val="22"/>
              </w:rPr>
              <w:t>1</w:t>
            </w:r>
          </w:p>
        </w:tc>
        <w:tc>
          <w:tcPr>
            <w:tcW w:w="996" w:type="dxa"/>
            <w:tcBorders>
              <w:bottom w:val="single" w:sz="4" w:space="0" w:color="auto"/>
            </w:tcBorders>
          </w:tcPr>
          <w:p w14:paraId="33CF390D" w14:textId="691987D5" w:rsidR="00772D20" w:rsidRPr="009515D2" w:rsidRDefault="003A5F9A" w:rsidP="00A85036">
            <w:pPr>
              <w:spacing w:line="276" w:lineRule="auto"/>
              <w:jc w:val="right"/>
              <w:rPr>
                <w:sz w:val="22"/>
                <w:szCs w:val="22"/>
              </w:rPr>
            </w:pPr>
            <w:r>
              <w:rPr>
                <w:sz w:val="22"/>
                <w:szCs w:val="22"/>
              </w:rPr>
              <w:t>2.44</w:t>
            </w:r>
          </w:p>
        </w:tc>
        <w:tc>
          <w:tcPr>
            <w:tcW w:w="1012" w:type="dxa"/>
            <w:tcBorders>
              <w:bottom w:val="single" w:sz="4" w:space="0" w:color="auto"/>
            </w:tcBorders>
          </w:tcPr>
          <w:p w14:paraId="2FCC6FE1" w14:textId="0AA4E299" w:rsidR="00772D20" w:rsidRPr="003A5F9A" w:rsidRDefault="003A5F9A" w:rsidP="00A85036">
            <w:pPr>
              <w:spacing w:line="276" w:lineRule="auto"/>
              <w:jc w:val="right"/>
              <w:rPr>
                <w:sz w:val="22"/>
                <w:szCs w:val="22"/>
              </w:rPr>
            </w:pPr>
            <w:r w:rsidRPr="003A5F9A">
              <w:rPr>
                <w:sz w:val="22"/>
                <w:szCs w:val="22"/>
              </w:rPr>
              <w:t>0.118</w:t>
            </w:r>
          </w:p>
        </w:tc>
        <w:tc>
          <w:tcPr>
            <w:tcW w:w="996" w:type="dxa"/>
            <w:tcBorders>
              <w:bottom w:val="single" w:sz="4" w:space="0" w:color="auto"/>
            </w:tcBorders>
          </w:tcPr>
          <w:p w14:paraId="50ECE181" w14:textId="7D740BA8" w:rsidR="00772D20" w:rsidRPr="009515D2" w:rsidRDefault="008D46B4" w:rsidP="00A85036">
            <w:pPr>
              <w:spacing w:line="276" w:lineRule="auto"/>
              <w:jc w:val="right"/>
              <w:rPr>
                <w:sz w:val="22"/>
                <w:szCs w:val="22"/>
              </w:rPr>
            </w:pPr>
            <w:r>
              <w:rPr>
                <w:sz w:val="22"/>
                <w:szCs w:val="22"/>
              </w:rPr>
              <w:t>0.</w:t>
            </w:r>
            <w:r w:rsidR="00A747FF">
              <w:rPr>
                <w:sz w:val="22"/>
                <w:szCs w:val="22"/>
              </w:rPr>
              <w:t>01</w:t>
            </w:r>
          </w:p>
        </w:tc>
        <w:tc>
          <w:tcPr>
            <w:tcW w:w="1013" w:type="dxa"/>
            <w:tcBorders>
              <w:bottom w:val="single" w:sz="4" w:space="0" w:color="auto"/>
            </w:tcBorders>
          </w:tcPr>
          <w:p w14:paraId="2A93F8BE" w14:textId="4BEEF89A" w:rsidR="00772D20" w:rsidRPr="009515D2" w:rsidRDefault="008D46B4" w:rsidP="00A85036">
            <w:pPr>
              <w:spacing w:line="276" w:lineRule="auto"/>
              <w:jc w:val="right"/>
              <w:rPr>
                <w:sz w:val="22"/>
                <w:szCs w:val="22"/>
              </w:rPr>
            </w:pPr>
            <w:r>
              <w:rPr>
                <w:sz w:val="22"/>
                <w:szCs w:val="22"/>
              </w:rPr>
              <w:t>0.</w:t>
            </w:r>
            <w:r w:rsidR="00A747FF">
              <w:rPr>
                <w:sz w:val="22"/>
                <w:szCs w:val="22"/>
              </w:rPr>
              <w:t>929</w:t>
            </w:r>
          </w:p>
        </w:tc>
        <w:tc>
          <w:tcPr>
            <w:tcW w:w="996" w:type="dxa"/>
            <w:tcBorders>
              <w:bottom w:val="single" w:sz="4" w:space="0" w:color="auto"/>
            </w:tcBorders>
          </w:tcPr>
          <w:p w14:paraId="09BA5390" w14:textId="25F3D33E" w:rsidR="00772D20" w:rsidRPr="009515D2" w:rsidRDefault="000C5833" w:rsidP="00A85036">
            <w:pPr>
              <w:spacing w:line="276" w:lineRule="auto"/>
              <w:jc w:val="right"/>
              <w:rPr>
                <w:sz w:val="22"/>
                <w:szCs w:val="22"/>
              </w:rPr>
            </w:pPr>
            <w:r>
              <w:rPr>
                <w:sz w:val="22"/>
                <w:szCs w:val="22"/>
              </w:rPr>
              <w:t>1.40</w:t>
            </w:r>
          </w:p>
        </w:tc>
        <w:tc>
          <w:tcPr>
            <w:tcW w:w="1013" w:type="dxa"/>
            <w:tcBorders>
              <w:bottom w:val="single" w:sz="4" w:space="0" w:color="auto"/>
            </w:tcBorders>
          </w:tcPr>
          <w:p w14:paraId="4C247A2D" w14:textId="697AEEFC" w:rsidR="00772D20" w:rsidRPr="009515D2" w:rsidRDefault="004654D8" w:rsidP="00A85036">
            <w:pPr>
              <w:spacing w:line="276" w:lineRule="auto"/>
              <w:jc w:val="right"/>
              <w:rPr>
                <w:sz w:val="22"/>
                <w:szCs w:val="22"/>
              </w:rPr>
            </w:pPr>
            <w:r>
              <w:rPr>
                <w:sz w:val="22"/>
                <w:szCs w:val="22"/>
              </w:rPr>
              <w:t>0.</w:t>
            </w:r>
            <w:r w:rsidR="000C5833">
              <w:rPr>
                <w:sz w:val="22"/>
                <w:szCs w:val="22"/>
              </w:rPr>
              <w:t>237</w:t>
            </w:r>
          </w:p>
        </w:tc>
        <w:tc>
          <w:tcPr>
            <w:tcW w:w="996" w:type="dxa"/>
          </w:tcPr>
          <w:p w14:paraId="2E6FF966" w14:textId="4ACB9D39" w:rsidR="00772D20" w:rsidRPr="009515D2" w:rsidRDefault="00772D20" w:rsidP="00A85036">
            <w:pPr>
              <w:spacing w:line="276" w:lineRule="auto"/>
              <w:jc w:val="right"/>
              <w:rPr>
                <w:sz w:val="22"/>
                <w:szCs w:val="22"/>
              </w:rPr>
            </w:pPr>
          </w:p>
        </w:tc>
        <w:tc>
          <w:tcPr>
            <w:tcW w:w="1013" w:type="dxa"/>
          </w:tcPr>
          <w:p w14:paraId="18BF8ADC" w14:textId="5526C11F" w:rsidR="00772D20" w:rsidRPr="009515D2" w:rsidRDefault="00772D20" w:rsidP="00A85036">
            <w:pPr>
              <w:spacing w:line="276" w:lineRule="auto"/>
              <w:jc w:val="right"/>
              <w:rPr>
                <w:b/>
                <w:bCs/>
                <w:sz w:val="22"/>
                <w:szCs w:val="22"/>
              </w:rPr>
            </w:pPr>
          </w:p>
        </w:tc>
        <w:tc>
          <w:tcPr>
            <w:tcW w:w="996" w:type="dxa"/>
          </w:tcPr>
          <w:p w14:paraId="073ED45F" w14:textId="1E0C33AA" w:rsidR="00772D20" w:rsidRPr="009515D2" w:rsidRDefault="00772D20" w:rsidP="00A85036">
            <w:pPr>
              <w:spacing w:line="276" w:lineRule="auto"/>
              <w:jc w:val="right"/>
              <w:rPr>
                <w:sz w:val="22"/>
                <w:szCs w:val="22"/>
              </w:rPr>
            </w:pPr>
          </w:p>
        </w:tc>
        <w:tc>
          <w:tcPr>
            <w:tcW w:w="876" w:type="dxa"/>
          </w:tcPr>
          <w:p w14:paraId="1065E7B4" w14:textId="6F86B64A" w:rsidR="00772D20" w:rsidRPr="009515D2" w:rsidRDefault="00772D20" w:rsidP="00A85036">
            <w:pPr>
              <w:spacing w:line="276" w:lineRule="auto"/>
              <w:jc w:val="right"/>
              <w:rPr>
                <w:sz w:val="22"/>
                <w:szCs w:val="22"/>
              </w:rPr>
            </w:pPr>
          </w:p>
        </w:tc>
      </w:tr>
    </w:tbl>
    <w:p w14:paraId="7FD152BB" w14:textId="77777777" w:rsidR="007A2F1C" w:rsidRDefault="007A2F1C" w:rsidP="00A754EC">
      <w:pPr>
        <w:spacing w:line="360" w:lineRule="auto"/>
      </w:pPr>
    </w:p>
    <w:p w14:paraId="3FB515BD" w14:textId="77777777" w:rsidR="0033651D" w:rsidRDefault="007A2F1C" w:rsidP="009D6E5B">
      <w:pPr>
        <w:spacing w:line="480" w:lineRule="auto"/>
      </w:pPr>
      <w:r w:rsidRPr="00E6584D">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 xml:space="preserve">-values less than 0.05 are in bold and </w:t>
      </w:r>
      <w:r>
        <w:rPr>
          <w:i/>
          <w:iCs/>
        </w:rPr>
        <w:t>P</w:t>
      </w:r>
      <w:r>
        <w:t>-values between 0.05 and 0.1 are italicized. Key:</w:t>
      </w:r>
      <w:r w:rsidRPr="00D07058">
        <w:rPr>
          <w:i/>
          <w:iCs/>
        </w:rPr>
        <w:t xml:space="preserve"> </w:t>
      </w:r>
      <w:proofErr w:type="spellStart"/>
      <w:r>
        <w:rPr>
          <w:i/>
          <w:iCs/>
        </w:rPr>
        <w:t>A</w:t>
      </w:r>
      <w:r>
        <w:rPr>
          <w:vertAlign w:val="subscript"/>
        </w:rPr>
        <w:t>net</w:t>
      </w:r>
      <w:proofErr w:type="spellEnd"/>
      <w:r>
        <w:t>=light saturated net photosynthesis</w:t>
      </w:r>
      <w:r w:rsidRPr="00A01023">
        <w:t xml:space="preserve"> </w:t>
      </w:r>
      <w:r>
        <w:t xml:space="preserve">measured at 400 </w:t>
      </w:r>
      <w:r w:rsidRPr="00863849">
        <w:rPr>
          <w:color w:val="000000"/>
          <w:lang w:val="el-GR"/>
        </w:rPr>
        <w:t>μ</w:t>
      </w:r>
      <w:r w:rsidRPr="00863849">
        <w:rPr>
          <w:color w:val="000000"/>
        </w:rPr>
        <w:t>mol mol</w:t>
      </w:r>
      <w:r w:rsidRPr="00863849">
        <w:rPr>
          <w:color w:val="000000"/>
          <w:vertAlign w:val="superscript"/>
        </w:rPr>
        <w:t>-1</w:t>
      </w:r>
      <w:r>
        <w:rPr>
          <w:color w:val="000000"/>
        </w:rPr>
        <w:t xml:space="preserve"> CO</w:t>
      </w:r>
      <w:r>
        <w:rPr>
          <w:color w:val="000000"/>
          <w:vertAlign w:val="subscript"/>
        </w:rPr>
        <w:t>2</w:t>
      </w:r>
      <w:r>
        <w:t>;</w:t>
      </w:r>
      <w:r w:rsidRPr="00D07058">
        <w:rPr>
          <w:i/>
          <w:iCs/>
        </w:rPr>
        <w:t xml:space="preserve"> </w:t>
      </w:r>
      <w:r>
        <w:rPr>
          <w:i/>
          <w:iCs/>
        </w:rPr>
        <w:t>V</w:t>
      </w:r>
      <w:r>
        <w:rPr>
          <w:vertAlign w:val="subscript"/>
        </w:rPr>
        <w:t>cmax25</w:t>
      </w:r>
      <w:r>
        <w:t>=maximum rate of Rubisco carboxylation</w:t>
      </w:r>
      <w:r w:rsidR="004B1EA4" w:rsidRPr="004B1EA4">
        <w:t xml:space="preserve"> </w:t>
      </w:r>
      <w:r w:rsidR="004B1EA4">
        <w:t>standardized to 25</w:t>
      </w:r>
      <w:r w:rsidR="004B1EA4">
        <w:sym w:font="Symbol" w:char="F0B0"/>
      </w:r>
      <w:r w:rsidR="004B1EA4">
        <w:t>C</w:t>
      </w:r>
      <w:r>
        <w:t xml:space="preserve">; </w:t>
      </w:r>
      <w:r w:rsidRPr="00D07058">
        <w:rPr>
          <w:i/>
          <w:iCs/>
        </w:rPr>
        <w:t>J</w:t>
      </w:r>
      <w:r w:rsidRPr="00D07058">
        <w:rPr>
          <w:vertAlign w:val="subscript"/>
        </w:rPr>
        <w:t>max25</w:t>
      </w:r>
      <w:r>
        <w:t>=</w:t>
      </w:r>
      <w:r w:rsidRPr="00D07058">
        <w:t>maximum</w:t>
      </w:r>
      <w:r>
        <w:t xml:space="preserve"> rate of electron transport for RuBP regeneration</w:t>
      </w:r>
      <w:r w:rsidR="004B1EA4" w:rsidRPr="004B1EA4">
        <w:t xml:space="preserve"> </w:t>
      </w:r>
      <w:r w:rsidR="004B1EA4">
        <w:t>standardized to 25</w:t>
      </w:r>
      <w:r w:rsidR="004B1EA4">
        <w:sym w:font="Symbol" w:char="F0B0"/>
      </w:r>
      <w:r w:rsidR="004B1EA4">
        <w:t>C</w:t>
      </w:r>
      <w:r>
        <w:t xml:space="preserve">, </w:t>
      </w:r>
      <w:r>
        <w:rPr>
          <w:i/>
          <w:iCs/>
        </w:rPr>
        <w:t>J</w:t>
      </w:r>
      <w:r>
        <w:rPr>
          <w:vertAlign w:val="subscript"/>
        </w:rPr>
        <w:t>max25</w:t>
      </w:r>
      <w:r>
        <w:t>:</w:t>
      </w:r>
      <w:r w:rsidRPr="00D07058">
        <w:rPr>
          <w:i/>
          <w:iCs/>
        </w:rPr>
        <w:t>V</w:t>
      </w:r>
      <w:r w:rsidRPr="00F21918">
        <w:rPr>
          <w:vertAlign w:val="subscript"/>
        </w:rPr>
        <w:t>cmax25</w:t>
      </w:r>
      <w:r>
        <w:t xml:space="preserve">=the ratio of </w:t>
      </w:r>
      <w:r>
        <w:rPr>
          <w:i/>
          <w:iCs/>
        </w:rPr>
        <w:t>J</w:t>
      </w:r>
      <w:r>
        <w:rPr>
          <w:vertAlign w:val="subscript"/>
        </w:rPr>
        <w:t>max25</w:t>
      </w:r>
      <w:r>
        <w:t xml:space="preserve"> to </w:t>
      </w:r>
      <w:r>
        <w:rPr>
          <w:i/>
          <w:iCs/>
        </w:rPr>
        <w:t>V</w:t>
      </w:r>
      <w:r>
        <w:rPr>
          <w:vertAlign w:val="subscript"/>
        </w:rPr>
        <w:t>cmax25</w:t>
      </w:r>
      <w:r w:rsidR="0033651D">
        <w:t>, both standardized to 25</w:t>
      </w:r>
      <w:r w:rsidR="0033651D">
        <w:sym w:font="Symbol" w:char="F0B0"/>
      </w:r>
      <w:r w:rsidR="0033651D">
        <w:t>C;</w:t>
      </w:r>
      <w:r w:rsidRPr="004B1EA4">
        <w:t xml:space="preserve"> </w:t>
      </w:r>
      <w:r w:rsidR="004B1EA4" w:rsidRPr="004B1EA4">
        <w:rPr>
          <w:i/>
          <w:iCs/>
        </w:rPr>
        <w:t>R</w:t>
      </w:r>
      <w:r w:rsidR="004B1EA4" w:rsidRPr="004B1EA4">
        <w:rPr>
          <w:vertAlign w:val="subscript"/>
        </w:rPr>
        <w:t>d25</w:t>
      </w:r>
      <w:r w:rsidR="004B1EA4">
        <w:t>=dark respiration rate standardized to 25</w:t>
      </w:r>
      <w:r w:rsidR="004B1EA4">
        <w:sym w:font="Symbol" w:char="F0B0"/>
      </w:r>
      <w:r w:rsidR="004B1EA4">
        <w:t>C;</w:t>
      </w:r>
      <w:r w:rsidR="0033651D">
        <w:t xml:space="preserve"> </w:t>
      </w:r>
      <w:r w:rsidR="0033651D" w:rsidRPr="0033651D">
        <w:rPr>
          <w:i/>
          <w:iCs/>
        </w:rPr>
        <w:t>R</w:t>
      </w:r>
      <w:r w:rsidR="0033651D" w:rsidRPr="0033651D">
        <w:rPr>
          <w:vertAlign w:val="subscript"/>
        </w:rPr>
        <w:t>d25</w:t>
      </w:r>
      <w:r w:rsidR="0033651D" w:rsidRPr="0033651D">
        <w:t>:</w:t>
      </w:r>
      <w:r w:rsidR="0033651D" w:rsidRPr="0033651D">
        <w:rPr>
          <w:i/>
          <w:iCs/>
        </w:rPr>
        <w:t>V</w:t>
      </w:r>
      <w:r w:rsidR="0033651D" w:rsidRPr="0033651D">
        <w:rPr>
          <w:vertAlign w:val="subscript"/>
        </w:rPr>
        <w:t>cmax25</w:t>
      </w:r>
      <w:r w:rsidR="0033651D">
        <w:t xml:space="preserve">= ratio of </w:t>
      </w:r>
      <w:r w:rsidR="0033651D" w:rsidRPr="0033651D">
        <w:rPr>
          <w:i/>
          <w:iCs/>
        </w:rPr>
        <w:t>R</w:t>
      </w:r>
      <w:r w:rsidR="0033651D" w:rsidRPr="0033651D">
        <w:rPr>
          <w:vertAlign w:val="subscript"/>
        </w:rPr>
        <w:t>d25</w:t>
      </w:r>
      <w:r w:rsidR="0033651D">
        <w:t xml:space="preserve"> to </w:t>
      </w:r>
      <w:r w:rsidR="0033651D" w:rsidRPr="0033651D">
        <w:rPr>
          <w:i/>
          <w:iCs/>
        </w:rPr>
        <w:t>V</w:t>
      </w:r>
      <w:r w:rsidR="0033651D" w:rsidRPr="0033651D">
        <w:rPr>
          <w:vertAlign w:val="subscript"/>
        </w:rPr>
        <w:t>cmax25</w:t>
      </w:r>
      <w:r w:rsidR="0033651D">
        <w:t>, both standardized to 25</w:t>
      </w:r>
      <w:r w:rsidR="0033651D">
        <w:sym w:font="Symbol" w:char="F0B0"/>
      </w:r>
      <w:r w:rsidR="0033651D">
        <w:t>C;</w:t>
      </w:r>
      <w:r w:rsidR="004B1EA4">
        <w:t xml:space="preserve"> </w:t>
      </w:r>
      <w:proofErr w:type="spellStart"/>
      <w:r>
        <w:rPr>
          <w:i/>
          <w:iCs/>
        </w:rPr>
        <w:t>g</w:t>
      </w:r>
      <w:r>
        <w:rPr>
          <w:vertAlign w:val="subscript"/>
        </w:rPr>
        <w:t>s</w:t>
      </w:r>
      <w:proofErr w:type="spellEnd"/>
      <w:r>
        <w:t xml:space="preserve">=stomatal conductance measured at 400 </w:t>
      </w:r>
      <w:r w:rsidRPr="00863849">
        <w:rPr>
          <w:color w:val="000000"/>
          <w:lang w:val="el-GR"/>
        </w:rPr>
        <w:t>μ</w:t>
      </w:r>
      <w:r w:rsidRPr="00863849">
        <w:rPr>
          <w:color w:val="000000"/>
        </w:rPr>
        <w:t>mol mol</w:t>
      </w:r>
      <w:r w:rsidRPr="00863849">
        <w:rPr>
          <w:color w:val="000000"/>
          <w:vertAlign w:val="superscript"/>
        </w:rPr>
        <w:t>-1</w:t>
      </w:r>
      <w:r>
        <w:rPr>
          <w:color w:val="000000"/>
        </w:rPr>
        <w:t xml:space="preserve"> CO</w:t>
      </w:r>
      <w:r>
        <w:rPr>
          <w:color w:val="000000"/>
          <w:vertAlign w:val="subscript"/>
        </w:rPr>
        <w:t>2</w:t>
      </w:r>
      <w:r>
        <w:t>;</w:t>
      </w:r>
      <w:r w:rsidR="00F00703">
        <w:rPr>
          <w:i/>
          <w:iCs/>
        </w:rPr>
        <w:t xml:space="preserve"> </w:t>
      </w:r>
      <w:proofErr w:type="spellStart"/>
      <w:r w:rsidR="00F00703">
        <w:rPr>
          <w:i/>
          <w:iCs/>
        </w:rPr>
        <w:t>C</w:t>
      </w:r>
      <w:r w:rsidR="00F00703">
        <w:rPr>
          <w:vertAlign w:val="subscript"/>
        </w:rPr>
        <w:t>i</w:t>
      </w:r>
      <w:r w:rsidR="00F00703">
        <w:t>:</w:t>
      </w:r>
      <w:r w:rsidR="00F00703">
        <w:rPr>
          <w:i/>
          <w:iCs/>
        </w:rPr>
        <w:t>C</w:t>
      </w:r>
      <w:r w:rsidR="00F00703">
        <w:rPr>
          <w:vertAlign w:val="subscript"/>
        </w:rPr>
        <w:t>a</w:t>
      </w:r>
      <w:proofErr w:type="spellEnd"/>
      <w:r w:rsidR="00F00703">
        <w:t>=ratio of intercellular CO</w:t>
      </w:r>
      <w:r w:rsidR="00F00703">
        <w:rPr>
          <w:vertAlign w:val="subscript"/>
        </w:rPr>
        <w:t>2</w:t>
      </w:r>
      <w:r w:rsidR="00F00703">
        <w:t xml:space="preserve"> to atmospheric CO</w:t>
      </w:r>
      <w:r w:rsidR="00F00703">
        <w:rPr>
          <w:vertAlign w:val="subscript"/>
        </w:rPr>
        <w:t>2</w:t>
      </w:r>
      <w:r>
        <w:t>.</w:t>
      </w:r>
    </w:p>
    <w:p w14:paraId="76DCCE7C" w14:textId="77777777" w:rsidR="008B104C" w:rsidRDefault="008B104C" w:rsidP="009D6E5B">
      <w:pPr>
        <w:spacing w:line="480" w:lineRule="auto"/>
      </w:pPr>
    </w:p>
    <w:p w14:paraId="41234A95" w14:textId="5B08ACDF" w:rsidR="008B104C" w:rsidRPr="008B104C" w:rsidRDefault="008B104C" w:rsidP="009D6E5B">
      <w:pPr>
        <w:spacing w:line="480" w:lineRule="auto"/>
        <w:rPr>
          <w:vertAlign w:val="subscript"/>
        </w:rPr>
        <w:sectPr w:rsidR="008B104C" w:rsidRPr="008B104C" w:rsidSect="00772287">
          <w:pgSz w:w="15840" w:h="12240" w:orient="landscape"/>
          <w:pgMar w:top="1440" w:right="1440" w:bottom="1440" w:left="1440" w:header="720" w:footer="720" w:gutter="0"/>
          <w:lnNumType w:countBy="1" w:restart="continuous"/>
          <w:cols w:space="720"/>
          <w:docGrid w:linePitch="360"/>
        </w:sectPr>
      </w:pPr>
    </w:p>
    <w:p w14:paraId="3310B983" w14:textId="08F1AAE3" w:rsidR="003B6FAA" w:rsidRDefault="003B6FAA" w:rsidP="001A31D4">
      <w:pPr>
        <w:spacing w:line="480" w:lineRule="auto"/>
        <w:rPr>
          <w:b/>
          <w:bCs/>
        </w:rPr>
      </w:pPr>
      <w:r>
        <w:rPr>
          <w:b/>
          <w:bCs/>
        </w:rPr>
        <w:lastRenderedPageBreak/>
        <w:t xml:space="preserve">Figure </w:t>
      </w:r>
      <w:r w:rsidR="0004004B">
        <w:rPr>
          <w:b/>
          <w:bCs/>
        </w:rPr>
        <w:t>4</w:t>
      </w:r>
    </w:p>
    <w:p w14:paraId="04F5D345" w14:textId="1737D37A" w:rsidR="003B6FAA" w:rsidRDefault="00942187" w:rsidP="001A31D4">
      <w:pPr>
        <w:spacing w:line="480" w:lineRule="auto"/>
        <w:rPr>
          <w:b/>
          <w:bCs/>
        </w:rPr>
      </w:pPr>
      <w:r>
        <w:rPr>
          <w:b/>
          <w:bCs/>
          <w:noProof/>
        </w:rPr>
        <w:drawing>
          <wp:inline distT="0" distB="0" distL="0" distR="0" wp14:anchorId="53B8BB72" wp14:editId="46644BD0">
            <wp:extent cx="5943600" cy="4754880"/>
            <wp:effectExtent l="0" t="0" r="0" b="0"/>
            <wp:docPr id="24" name="Picture 24"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 box and whisker chart&#10;&#10;Description automatically generated"/>
                    <pic:cNvPicPr/>
                  </pic:nvPicPr>
                  <pic:blipFill>
                    <a:blip r:embed="rId13"/>
                    <a:stretch>
                      <a:fillRect/>
                    </a:stretch>
                  </pic:blipFill>
                  <pic:spPr>
                    <a:xfrm>
                      <a:off x="0" y="0"/>
                      <a:ext cx="5943600" cy="4754880"/>
                    </a:xfrm>
                    <a:prstGeom prst="rect">
                      <a:avLst/>
                    </a:prstGeom>
                  </pic:spPr>
                </pic:pic>
              </a:graphicData>
            </a:graphic>
          </wp:inline>
        </w:drawing>
      </w:r>
    </w:p>
    <w:p w14:paraId="2D5DBC68" w14:textId="77777777" w:rsidR="008B104C" w:rsidRDefault="005214CF" w:rsidP="001A31D4">
      <w:pPr>
        <w:spacing w:line="480" w:lineRule="auto"/>
        <w:rPr>
          <w:rFonts w:eastAsia="Times New Roman" w:cs="Times New Roman"/>
          <w:color w:val="000000" w:themeColor="text1"/>
        </w:rPr>
      </w:pPr>
      <w:r>
        <w:rPr>
          <w:b/>
          <w:bCs/>
        </w:rPr>
        <w:t xml:space="preserve">Figure </w:t>
      </w:r>
      <w:r w:rsidR="0004004B">
        <w:rPr>
          <w:b/>
          <w:bCs/>
        </w:rPr>
        <w:t>4</w:t>
      </w:r>
      <w:r>
        <w:t xml:space="preserve"> </w:t>
      </w:r>
      <w:r w:rsidRPr="001B10F7">
        <w:t>Effects</w:t>
      </w:r>
      <w:r>
        <w:t xml:space="preserve"> of soil nitrogen fertilization and inoculation on </w:t>
      </w:r>
      <w:r>
        <w:rPr>
          <w:i/>
          <w:iCs/>
        </w:rPr>
        <w:t>G. max</w:t>
      </w:r>
      <w:r>
        <w:t xml:space="preserve"> net photosynthesis (panel A), maximum Rubisco carboxylation rate standardized to </w:t>
      </w:r>
      <w:r w:rsidRPr="00863849">
        <w:rPr>
          <w:color w:val="000000"/>
        </w:rPr>
        <w:t>25</w:t>
      </w:r>
      <w:r w:rsidRPr="00863849">
        <w:rPr>
          <w:rFonts w:ascii="Symbol" w:eastAsia="Symbol" w:hAnsi="Symbol" w:cs="Symbol"/>
          <w:color w:val="000000"/>
        </w:rPr>
        <w:t></w:t>
      </w:r>
      <w:r w:rsidRPr="00863849">
        <w:rPr>
          <w:color w:val="000000"/>
        </w:rPr>
        <w:t>C</w:t>
      </w:r>
      <w:r>
        <w:t xml:space="preserve"> (panel </w:t>
      </w:r>
      <w:r w:rsidR="00942187">
        <w:t>B</w:t>
      </w:r>
      <w:r>
        <w:t xml:space="preserve">), and the maximum electron transport for RuBP regeneration rate standardized to </w:t>
      </w:r>
      <w:r w:rsidRPr="00863849">
        <w:rPr>
          <w:color w:val="000000"/>
        </w:rPr>
        <w:t>25</w:t>
      </w:r>
      <w:r w:rsidRPr="00863849">
        <w:rPr>
          <w:rFonts w:ascii="Symbol" w:eastAsia="Symbol" w:hAnsi="Symbol" w:cs="Symbol"/>
          <w:color w:val="000000"/>
        </w:rPr>
        <w:t></w:t>
      </w:r>
      <w:r w:rsidRPr="00863849">
        <w:rPr>
          <w:color w:val="000000"/>
        </w:rPr>
        <w:t>C</w:t>
      </w:r>
      <w:r>
        <w:rPr>
          <w:color w:val="000000"/>
        </w:rPr>
        <w:t xml:space="preserve"> (panel </w:t>
      </w:r>
      <w:r w:rsidR="00942187">
        <w:rPr>
          <w:color w:val="000000"/>
        </w:rPr>
        <w:t>C</w:t>
      </w:r>
      <w:r>
        <w:rPr>
          <w:color w:val="000000"/>
        </w:rPr>
        <w:t>)</w:t>
      </w:r>
      <w:r w:rsidR="00942187">
        <w:rPr>
          <w:color w:val="000000"/>
        </w:rPr>
        <w:t xml:space="preserve">, </w:t>
      </w:r>
      <w:r w:rsidR="00942187">
        <w:t xml:space="preserve">dark respiration standardized to </w:t>
      </w:r>
      <w:r w:rsidR="00942187" w:rsidRPr="00863849">
        <w:rPr>
          <w:color w:val="000000"/>
        </w:rPr>
        <w:t>25</w:t>
      </w:r>
      <w:r w:rsidR="00942187" w:rsidRPr="00863849">
        <w:rPr>
          <w:rFonts w:ascii="Symbol" w:eastAsia="Symbol" w:hAnsi="Symbol" w:cs="Symbol"/>
          <w:color w:val="000000"/>
        </w:rPr>
        <w:t></w:t>
      </w:r>
      <w:r w:rsidR="00942187" w:rsidRPr="00863849">
        <w:rPr>
          <w:color w:val="000000"/>
        </w:rPr>
        <w:t>C</w:t>
      </w:r>
      <w:r w:rsidR="00942187">
        <w:t xml:space="preserve"> (panel D)</w:t>
      </w:r>
      <w:r>
        <w:t xml:space="preserve">. Soil nitrogen fertilization is represented categorically on the x-axis, while inoculation </w:t>
      </w:r>
      <w:r w:rsidR="00A433B8">
        <w:t>treatment</w:t>
      </w:r>
      <w:r>
        <w:t xml:space="preserve"> is represented by colored boxplots. Yellow shaded boxplots indicate individuals that were not inoculated</w:t>
      </w:r>
      <w:r w:rsidRPr="00490BC5">
        <w:t xml:space="preserve"> </w:t>
      </w:r>
      <w:r>
        <w:t xml:space="preserve">with </w:t>
      </w:r>
      <w:r>
        <w:rPr>
          <w:i/>
          <w:iCs/>
        </w:rPr>
        <w:t>B. japonicum</w:t>
      </w:r>
      <w:r>
        <w:t xml:space="preserve">, while red shaded boxplots indicate individuals that were inoculated with </w:t>
      </w:r>
      <w:r>
        <w:rPr>
          <w:i/>
          <w:iCs/>
        </w:rPr>
        <w:t>B. japonicum</w:t>
      </w:r>
      <w:r>
        <w:t xml:space="preserve">. </w:t>
      </w:r>
      <w:r w:rsidR="0079226D" w:rsidRPr="6E1ABADC">
        <w:rPr>
          <w:rFonts w:eastAsia="Times New Roman" w:cs="Times New Roman"/>
          <w:color w:val="000000" w:themeColor="text1"/>
        </w:rPr>
        <w:t xml:space="preserve">Boxes are the upper (75% percentile) and lower (25% percentile) quartile. The whiskers are the minimum and maximum </w:t>
      </w:r>
      <w:r w:rsidR="0079226D" w:rsidRPr="6E1ABADC">
        <w:rPr>
          <w:rFonts w:eastAsia="Times New Roman" w:cs="Times New Roman"/>
          <w:color w:val="000000" w:themeColor="text1"/>
        </w:rPr>
        <w:lastRenderedPageBreak/>
        <w:t>value, calculated as 1.5 times the upper and lower quartile value. Grey dots are individual data points, jittered for visibility. The lettering over each box indicates the results from post-hoc Tukey’s tests with different lettering indicating statistically different groups (</w:t>
      </w:r>
      <w:r w:rsidR="00602B12">
        <w:rPr>
          <w:rFonts w:eastAsia="Times New Roman" w:cs="Times New Roman"/>
          <w:color w:val="000000" w:themeColor="text1"/>
        </w:rPr>
        <w:t>p</w:t>
      </w:r>
      <w:r w:rsidR="0079226D" w:rsidRPr="6E1ABADC">
        <w:rPr>
          <w:rFonts w:eastAsia="Times New Roman" w:cs="Times New Roman"/>
          <w:color w:val="000000" w:themeColor="text1"/>
        </w:rPr>
        <w:t>&lt;0.05).</w:t>
      </w:r>
    </w:p>
    <w:p w14:paraId="1E3BD203" w14:textId="5DFF7CA5" w:rsidR="003B6FAA" w:rsidRPr="00A85036" w:rsidRDefault="003B6FAA" w:rsidP="001A31D4">
      <w:pPr>
        <w:spacing w:line="480" w:lineRule="auto"/>
      </w:pPr>
      <w:r>
        <w:rPr>
          <w:i/>
          <w:iCs/>
        </w:rPr>
        <w:br w:type="page"/>
      </w:r>
    </w:p>
    <w:p w14:paraId="1C5FC593" w14:textId="11BD1784" w:rsidR="007A2F1C" w:rsidRDefault="00AF1559" w:rsidP="009D6E5B">
      <w:pPr>
        <w:spacing w:line="480" w:lineRule="auto"/>
        <w:rPr>
          <w:i/>
          <w:iCs/>
        </w:rPr>
      </w:pPr>
      <w:r>
        <w:rPr>
          <w:i/>
          <w:iCs/>
        </w:rPr>
        <w:lastRenderedPageBreak/>
        <w:t>Tradeoffs between nitrogen and water usage</w:t>
      </w:r>
    </w:p>
    <w:p w14:paraId="192E5AB2" w14:textId="58B8D0CF" w:rsidR="00C377A1" w:rsidRDefault="00957D32" w:rsidP="009D6E5B">
      <w:pPr>
        <w:spacing w:line="480" w:lineRule="auto"/>
        <w:ind w:firstLine="720"/>
      </w:pPr>
      <w:r w:rsidRPr="00957D32">
        <w:rPr>
          <w:i/>
          <w:iCs/>
        </w:rPr>
        <w:t>PNUE</w:t>
      </w:r>
      <w:r w:rsidR="00021BEB">
        <w:t xml:space="preserve"> was determined through an interaction between nitrogen fertilization and inoculation (Table </w:t>
      </w:r>
      <w:r w:rsidR="0048004A">
        <w:t>4</w:t>
      </w:r>
      <w:r w:rsidR="00021BEB">
        <w:t xml:space="preserve">; Fig. </w:t>
      </w:r>
      <w:r w:rsidR="0004004B">
        <w:t>5</w:t>
      </w:r>
      <w:r w:rsidR="003A7574">
        <w:t>A</w:t>
      </w:r>
      <w:r w:rsidR="00021BEB">
        <w:t>).</w:t>
      </w:r>
      <w:r w:rsidR="00C377A1">
        <w:t xml:space="preserve"> This interaction indicated that inoculated individuals grown under low nitrogen fertilization had</w:t>
      </w:r>
      <w:r w:rsidR="000C5833">
        <w:t xml:space="preserve"> 17.3%</w:t>
      </w:r>
      <w:r w:rsidR="00C377A1">
        <w:t xml:space="preserve"> lower </w:t>
      </w:r>
      <w:r w:rsidR="00C377A1">
        <w:rPr>
          <w:i/>
          <w:iCs/>
        </w:rPr>
        <w:t>PNUE</w:t>
      </w:r>
      <w:r w:rsidR="00C377A1">
        <w:t xml:space="preserve"> than non-inoculated individuals also grown under low nitrogen fertilization (</w:t>
      </w:r>
      <w:r w:rsidR="0072033E">
        <w:t>Tukey: p=0.0</w:t>
      </w:r>
      <w:r w:rsidR="000C5833">
        <w:t>24</w:t>
      </w:r>
      <w:r w:rsidR="00C377A1">
        <w:t>), with no difference in inoculation treatments under high nitrogen fertilization (Tukey: p=0.</w:t>
      </w:r>
      <w:r w:rsidR="000C5833">
        <w:t>799</w:t>
      </w:r>
      <w:r w:rsidR="0072033E">
        <w:t>)</w:t>
      </w:r>
      <w:r w:rsidR="00C377A1">
        <w:t xml:space="preserve">. We also observed a strong negative effect of soil nitrogen fertilization on </w:t>
      </w:r>
      <w:r w:rsidR="00C377A1">
        <w:rPr>
          <w:i/>
          <w:iCs/>
        </w:rPr>
        <w:t>PNUE</w:t>
      </w:r>
      <w:r w:rsidR="00C377A1">
        <w:t xml:space="preserve">, where individuals grown under high nitrogen fertilization had </w:t>
      </w:r>
      <w:r w:rsidR="000C5833">
        <w:t>40.1</w:t>
      </w:r>
      <w:r w:rsidR="00C377A1">
        <w:t xml:space="preserve">% lower </w:t>
      </w:r>
      <w:r w:rsidR="00C377A1" w:rsidRPr="0072033E">
        <w:rPr>
          <w:i/>
          <w:iCs/>
        </w:rPr>
        <w:t>PNUE</w:t>
      </w:r>
      <w:r w:rsidR="00C377A1">
        <w:t xml:space="preserve"> than those grown under low nitrogen fertilization (Tukey: p</w:t>
      </w:r>
      <w:r w:rsidR="0072033E">
        <w:t>&lt;0.001</w:t>
      </w:r>
      <w:r w:rsidR="00C377A1">
        <w:t xml:space="preserve">). There was no individual inoculation effect on </w:t>
      </w:r>
      <w:r w:rsidR="00C377A1" w:rsidRPr="0072033E">
        <w:rPr>
          <w:i/>
          <w:iCs/>
        </w:rPr>
        <w:t>PNUE</w:t>
      </w:r>
      <w:r w:rsidR="00C377A1">
        <w:t xml:space="preserve"> (Table 4; Fig. </w:t>
      </w:r>
      <w:r w:rsidR="0004004B">
        <w:t>5</w:t>
      </w:r>
      <w:r w:rsidR="00C377A1">
        <w:t>A).</w:t>
      </w:r>
    </w:p>
    <w:p w14:paraId="113CFB71" w14:textId="2DB5846D" w:rsidR="00DE6B10" w:rsidRDefault="00C24060" w:rsidP="00DE6B10">
      <w:pPr>
        <w:spacing w:line="480" w:lineRule="auto"/>
        <w:ind w:firstLine="720"/>
      </w:pPr>
      <w:r>
        <w:t xml:space="preserve">There was no effect of nitrogen fertilization, inoculation, or any observable interaction between fertilization and inoculation on </w:t>
      </w:r>
      <w:proofErr w:type="spellStart"/>
      <w:r w:rsidR="00957D32" w:rsidRPr="00957D32">
        <w:rPr>
          <w:i/>
          <w:iCs/>
        </w:rPr>
        <w:t>iWUE</w:t>
      </w:r>
      <w:proofErr w:type="spellEnd"/>
      <w:r w:rsidR="003A7574">
        <w:t xml:space="preserve"> (Table </w:t>
      </w:r>
      <w:r w:rsidR="0048004A">
        <w:t>4</w:t>
      </w:r>
      <w:r w:rsidR="003A7574">
        <w:t xml:space="preserve">; Fig. </w:t>
      </w:r>
      <w:r w:rsidR="0004004B">
        <w:t>5</w:t>
      </w:r>
      <w:r w:rsidR="003A7574">
        <w:t>B)</w:t>
      </w:r>
      <w:r w:rsidR="00751149">
        <w:t>.</w:t>
      </w:r>
      <w:r w:rsidR="00DE6B10">
        <w:t xml:space="preserve"> The null response of </w:t>
      </w:r>
      <w:proofErr w:type="spellStart"/>
      <w:r w:rsidR="00DE6B10">
        <w:rPr>
          <w:i/>
          <w:iCs/>
        </w:rPr>
        <w:t>iWUE</w:t>
      </w:r>
      <w:proofErr w:type="spellEnd"/>
      <w:r w:rsidR="00DE6B10">
        <w:t xml:space="preserve"> to fertilization was likely driven by a similar reduction in </w:t>
      </w:r>
      <w:proofErr w:type="spellStart"/>
      <w:r w:rsidR="00DE6B10">
        <w:rPr>
          <w:i/>
          <w:iCs/>
        </w:rPr>
        <w:t>A</w:t>
      </w:r>
      <w:r w:rsidR="00DE6B10">
        <w:rPr>
          <w:vertAlign w:val="subscript"/>
        </w:rPr>
        <w:t>net</w:t>
      </w:r>
      <w:proofErr w:type="spellEnd"/>
      <w:r w:rsidR="00DE6B10">
        <w:t xml:space="preserve"> and </w:t>
      </w:r>
      <w:proofErr w:type="spellStart"/>
      <w:r w:rsidR="00DE6B10">
        <w:t>g</w:t>
      </w:r>
      <w:r w:rsidR="00DE6B10">
        <w:rPr>
          <w:vertAlign w:val="subscript"/>
        </w:rPr>
        <w:t>s</w:t>
      </w:r>
      <w:proofErr w:type="spellEnd"/>
      <w:r w:rsidR="00DE6B10">
        <w:t xml:space="preserve"> with increasing fertilization (Table 3).</w:t>
      </w:r>
    </w:p>
    <w:p w14:paraId="404E21FC" w14:textId="43017C3C" w:rsidR="00AF1559" w:rsidRDefault="00751149" w:rsidP="00DE6B10">
      <w:pPr>
        <w:spacing w:line="480" w:lineRule="auto"/>
        <w:ind w:firstLine="720"/>
      </w:pPr>
      <w:r>
        <w:t xml:space="preserve">Increasing nitrogen fertilization generally increased </w:t>
      </w:r>
      <w:proofErr w:type="spellStart"/>
      <w:r w:rsidR="00957D32">
        <w:rPr>
          <w:i/>
          <w:iCs/>
        </w:rPr>
        <w:t>N</w:t>
      </w:r>
      <w:r w:rsidR="00957D32">
        <w:rPr>
          <w:vertAlign w:val="subscript"/>
        </w:rPr>
        <w:t>area</w:t>
      </w:r>
      <w:r w:rsidR="00957D32">
        <w:t>:</w:t>
      </w:r>
      <w:r w:rsidR="00957D32">
        <w:rPr>
          <w:i/>
          <w:iCs/>
        </w:rPr>
        <w:t>g</w:t>
      </w:r>
      <w:r w:rsidR="00957D32">
        <w:rPr>
          <w:vertAlign w:val="subscript"/>
        </w:rPr>
        <w:t>s</w:t>
      </w:r>
      <w:proofErr w:type="spellEnd"/>
      <w:r w:rsidR="005214CF" w:rsidRPr="00477955">
        <w:t xml:space="preserve"> </w:t>
      </w:r>
      <w:r w:rsidR="005214CF">
        <w:t xml:space="preserve">(Table </w:t>
      </w:r>
      <w:r w:rsidR="0048004A">
        <w:t>4</w:t>
      </w:r>
      <w:r w:rsidR="005214CF">
        <w:t xml:space="preserve">; Fig </w:t>
      </w:r>
      <w:r w:rsidR="0004004B">
        <w:t>5</w:t>
      </w:r>
      <w:r w:rsidR="005214CF">
        <w:t>C)</w:t>
      </w:r>
      <w:r w:rsidR="00957D32">
        <w:t xml:space="preserve"> and</w:t>
      </w:r>
      <w:r w:rsidR="00C24060">
        <w:t xml:space="preserve"> marginally increased</w:t>
      </w:r>
      <w:r w:rsidR="00957D32">
        <w:t xml:space="preserve"> </w:t>
      </w:r>
      <w:proofErr w:type="spellStart"/>
      <w:r w:rsidR="00957D32" w:rsidRPr="00957D32">
        <w:rPr>
          <w:i/>
          <w:iCs/>
        </w:rPr>
        <w:t>V</w:t>
      </w:r>
      <w:r w:rsidR="00957D32">
        <w:rPr>
          <w:vertAlign w:val="subscript"/>
        </w:rPr>
        <w:t>cmax</w:t>
      </w:r>
      <w:r w:rsidR="00957D32">
        <w:t>:</w:t>
      </w:r>
      <w:r w:rsidR="00957D32" w:rsidRPr="00957D32">
        <w:rPr>
          <w:i/>
          <w:iCs/>
        </w:rPr>
        <w:t>g</w:t>
      </w:r>
      <w:r w:rsidR="00957D32">
        <w:rPr>
          <w:vertAlign w:val="subscript"/>
        </w:rPr>
        <w:t>s</w:t>
      </w:r>
      <w:proofErr w:type="spellEnd"/>
      <w:r w:rsidR="00957D32" w:rsidRPr="00957D32">
        <w:t xml:space="preserve"> </w:t>
      </w:r>
      <w:r w:rsidR="005214CF">
        <w:t xml:space="preserve">(Table </w:t>
      </w:r>
      <w:r w:rsidR="0048004A">
        <w:t>4</w:t>
      </w:r>
      <w:r w:rsidR="005214CF">
        <w:t xml:space="preserve">; Fig </w:t>
      </w:r>
      <w:r w:rsidR="00F640C8">
        <w:t>6</w:t>
      </w:r>
      <w:r w:rsidR="005214CF">
        <w:t>D)</w:t>
      </w:r>
      <w:r>
        <w:t>.</w:t>
      </w:r>
      <w:r w:rsidR="008C56B6">
        <w:t xml:space="preserve"> </w:t>
      </w:r>
      <w:r w:rsidR="00DE6B10">
        <w:t>Specifically, i</w:t>
      </w:r>
      <w:r w:rsidR="00EA4E30">
        <w:t>ndividuals grown under high nitrogen fertilization</w:t>
      </w:r>
      <w:r w:rsidR="008C56B6">
        <w:t xml:space="preserve"> had </w:t>
      </w:r>
      <w:r w:rsidR="00EA4E30">
        <w:t>68.3</w:t>
      </w:r>
      <w:r w:rsidR="008C56B6">
        <w:t xml:space="preserve">% higher </w:t>
      </w:r>
      <w:proofErr w:type="spellStart"/>
      <w:r w:rsidR="008C56B6">
        <w:rPr>
          <w:i/>
          <w:iCs/>
        </w:rPr>
        <w:t>N</w:t>
      </w:r>
      <w:r w:rsidR="008C56B6">
        <w:rPr>
          <w:vertAlign w:val="subscript"/>
        </w:rPr>
        <w:t>area</w:t>
      </w:r>
      <w:r w:rsidR="008C56B6">
        <w:t>:</w:t>
      </w:r>
      <w:r w:rsidR="008C56B6">
        <w:rPr>
          <w:i/>
          <w:iCs/>
        </w:rPr>
        <w:t>g</w:t>
      </w:r>
      <w:r w:rsidR="008C56B6">
        <w:rPr>
          <w:vertAlign w:val="subscript"/>
        </w:rPr>
        <w:t>s</w:t>
      </w:r>
      <w:proofErr w:type="spellEnd"/>
      <w:r w:rsidR="008C56B6">
        <w:t xml:space="preserve"> than those grown under low nitrogen fertilization (</w:t>
      </w:r>
      <w:r w:rsidR="00FE31B0">
        <w:t>Tukey: p&lt;0.001</w:t>
      </w:r>
      <w:r w:rsidR="008C56B6">
        <w:t>)</w:t>
      </w:r>
      <w:r w:rsidR="00FE31B0">
        <w:t xml:space="preserve">. </w:t>
      </w:r>
      <w:r w:rsidR="00DE6B10">
        <w:t xml:space="preserve">The </w:t>
      </w:r>
      <w:proofErr w:type="spellStart"/>
      <w:r w:rsidR="00DE6B10">
        <w:rPr>
          <w:i/>
          <w:iCs/>
        </w:rPr>
        <w:t>N</w:t>
      </w:r>
      <w:r w:rsidR="00DE6B10">
        <w:rPr>
          <w:vertAlign w:val="subscript"/>
        </w:rPr>
        <w:t>area</w:t>
      </w:r>
      <w:r w:rsidR="00DE6B10">
        <w:t>:</w:t>
      </w:r>
      <w:r w:rsidR="00DE6B10">
        <w:rPr>
          <w:i/>
          <w:iCs/>
        </w:rPr>
        <w:t>g</w:t>
      </w:r>
      <w:r w:rsidR="00DE6B10">
        <w:rPr>
          <w:vertAlign w:val="subscript"/>
        </w:rPr>
        <w:t>s</w:t>
      </w:r>
      <w:proofErr w:type="spellEnd"/>
      <w:r w:rsidR="00DE6B10">
        <w:t xml:space="preserve"> response to fertilization was likely driven by an increase in leaf nitrogen allocation that corresponded with a reduction in </w:t>
      </w:r>
      <w:proofErr w:type="spellStart"/>
      <w:r w:rsidR="00DE6B10">
        <w:t>g</w:t>
      </w:r>
      <w:r w:rsidR="00DE6B10">
        <w:rPr>
          <w:vertAlign w:val="subscript"/>
        </w:rPr>
        <w:t>s</w:t>
      </w:r>
      <w:proofErr w:type="spellEnd"/>
      <w:r w:rsidR="00DE6B10">
        <w:t xml:space="preserve"> with increasing fertilization (Table 3). </w:t>
      </w:r>
      <w:r w:rsidR="00FE31B0">
        <w:t>There was no observable inoculation effect or interaction between fertilization and inoculation on</w:t>
      </w:r>
      <w:r w:rsidR="00EA4E30" w:rsidRPr="00EA4E30">
        <w:rPr>
          <w:i/>
          <w:iCs/>
        </w:rPr>
        <w:t xml:space="preserve"> </w:t>
      </w:r>
      <w:proofErr w:type="spellStart"/>
      <w:r w:rsidR="00EA4E30">
        <w:rPr>
          <w:i/>
          <w:iCs/>
        </w:rPr>
        <w:t>N</w:t>
      </w:r>
      <w:r w:rsidR="00EA4E30">
        <w:rPr>
          <w:vertAlign w:val="subscript"/>
        </w:rPr>
        <w:t>area</w:t>
      </w:r>
      <w:r w:rsidR="00EA4E30">
        <w:t>:</w:t>
      </w:r>
      <w:r w:rsidR="00EA4E30">
        <w:rPr>
          <w:i/>
          <w:iCs/>
        </w:rPr>
        <w:t>g</w:t>
      </w:r>
      <w:r w:rsidR="00EA4E30">
        <w:rPr>
          <w:vertAlign w:val="subscript"/>
        </w:rPr>
        <w:t>s</w:t>
      </w:r>
      <w:proofErr w:type="spellEnd"/>
      <w:r w:rsidR="00EA4E30" w:rsidRPr="00477955">
        <w:t xml:space="preserve"> </w:t>
      </w:r>
      <w:r w:rsidR="00EA4E30">
        <w:t xml:space="preserve">and </w:t>
      </w:r>
      <w:proofErr w:type="spellStart"/>
      <w:r w:rsidR="00EA4E30" w:rsidRPr="00957D32">
        <w:rPr>
          <w:i/>
          <w:iCs/>
        </w:rPr>
        <w:t>V</w:t>
      </w:r>
      <w:r w:rsidR="00EA4E30">
        <w:rPr>
          <w:vertAlign w:val="subscript"/>
        </w:rPr>
        <w:t>cmax</w:t>
      </w:r>
      <w:r w:rsidR="00EA4E30">
        <w:t>:</w:t>
      </w:r>
      <w:r w:rsidR="00EA4E30" w:rsidRPr="00957D32">
        <w:rPr>
          <w:i/>
          <w:iCs/>
        </w:rPr>
        <w:t>g</w:t>
      </w:r>
      <w:r w:rsidR="00EA4E30">
        <w:rPr>
          <w:vertAlign w:val="subscript"/>
        </w:rPr>
        <w:t>s</w:t>
      </w:r>
      <w:proofErr w:type="spellEnd"/>
      <w:r w:rsidR="00EA4E30" w:rsidRPr="00EA4E30">
        <w:t xml:space="preserve"> </w:t>
      </w:r>
      <w:r w:rsidR="00FE31B0">
        <w:t>(Table 4).</w:t>
      </w:r>
    </w:p>
    <w:p w14:paraId="56F80B48" w14:textId="77777777" w:rsidR="00AF1559" w:rsidRDefault="00AF1559" w:rsidP="00A85036">
      <w:pPr>
        <w:spacing w:line="480" w:lineRule="auto"/>
        <w:sectPr w:rsidR="00AF1559" w:rsidSect="00772287">
          <w:pgSz w:w="12240" w:h="15840"/>
          <w:pgMar w:top="1440" w:right="1440" w:bottom="1440" w:left="1440" w:header="720" w:footer="720" w:gutter="0"/>
          <w:lnNumType w:countBy="1" w:restart="continuous"/>
          <w:cols w:space="720"/>
          <w:docGrid w:linePitch="360"/>
        </w:sectPr>
      </w:pPr>
    </w:p>
    <w:p w14:paraId="0E2441EB" w14:textId="21261934" w:rsidR="008D6E2F" w:rsidRDefault="00AF1559" w:rsidP="009D6E5B">
      <w:pPr>
        <w:spacing w:line="480" w:lineRule="auto"/>
      </w:pPr>
      <w:r>
        <w:rPr>
          <w:b/>
          <w:bCs/>
        </w:rPr>
        <w:lastRenderedPageBreak/>
        <w:t xml:space="preserve">Table </w:t>
      </w:r>
      <w:r w:rsidR="00EB0C0F">
        <w:rPr>
          <w:b/>
          <w:bCs/>
        </w:rPr>
        <w:t>4</w:t>
      </w:r>
      <w:r>
        <w:t xml:space="preserve"> Analysis of variance results exploring effect of soil nitrogen fertilization, inoculation with </w:t>
      </w:r>
      <w:r>
        <w:rPr>
          <w:i/>
          <w:iCs/>
        </w:rPr>
        <w:t>B. japonicum</w:t>
      </w:r>
      <w:r>
        <w:t>, and interactions between soil nitrogen fertilization and inoculation on tradeoffs between nitrogen and water usage*</w:t>
      </w:r>
    </w:p>
    <w:p w14:paraId="4DA193F7" w14:textId="77777777" w:rsidR="00A754EC" w:rsidRDefault="00A754EC" w:rsidP="009D6E5B">
      <w:pPr>
        <w:spacing w:line="480" w:lineRule="auto"/>
      </w:pPr>
    </w:p>
    <w:tbl>
      <w:tblPr>
        <w:tblStyle w:val="TableGridLight"/>
        <w:tblW w:w="105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80"/>
        <w:gridCol w:w="536"/>
        <w:gridCol w:w="996"/>
        <w:gridCol w:w="1012"/>
        <w:gridCol w:w="996"/>
        <w:gridCol w:w="1013"/>
        <w:gridCol w:w="996"/>
        <w:gridCol w:w="1013"/>
        <w:gridCol w:w="996"/>
        <w:gridCol w:w="1013"/>
      </w:tblGrid>
      <w:tr w:rsidR="00AF1559" w:rsidRPr="009515D2" w14:paraId="18D67BC5" w14:textId="77777777" w:rsidTr="00AF1559">
        <w:tc>
          <w:tcPr>
            <w:tcW w:w="2516" w:type="dxa"/>
            <w:gridSpan w:val="2"/>
            <w:tcBorders>
              <w:bottom w:val="single" w:sz="4" w:space="0" w:color="auto"/>
            </w:tcBorders>
          </w:tcPr>
          <w:p w14:paraId="182B1290" w14:textId="77777777" w:rsidR="00AF1559" w:rsidRPr="009515D2" w:rsidRDefault="00AF1559" w:rsidP="00A85036">
            <w:pPr>
              <w:spacing w:line="276" w:lineRule="auto"/>
              <w:rPr>
                <w:b/>
                <w:bCs/>
                <w:sz w:val="22"/>
                <w:szCs w:val="22"/>
              </w:rPr>
            </w:pPr>
          </w:p>
        </w:tc>
        <w:tc>
          <w:tcPr>
            <w:tcW w:w="2008" w:type="dxa"/>
            <w:gridSpan w:val="2"/>
            <w:tcBorders>
              <w:bottom w:val="single" w:sz="4" w:space="0" w:color="auto"/>
            </w:tcBorders>
          </w:tcPr>
          <w:p w14:paraId="4773E066" w14:textId="05BF929C" w:rsidR="00AF1559" w:rsidRPr="009515D2" w:rsidRDefault="00AF1559" w:rsidP="00A85036">
            <w:pPr>
              <w:spacing w:line="276" w:lineRule="auto"/>
              <w:jc w:val="right"/>
              <w:rPr>
                <w:b/>
                <w:bCs/>
                <w:sz w:val="22"/>
                <w:szCs w:val="22"/>
                <w:vertAlign w:val="subscript"/>
              </w:rPr>
            </w:pPr>
            <w:r w:rsidRPr="009515D2">
              <w:rPr>
                <w:b/>
                <w:bCs/>
                <w:i/>
                <w:iCs/>
                <w:sz w:val="22"/>
                <w:szCs w:val="22"/>
              </w:rPr>
              <w:t>PNUE</w:t>
            </w:r>
          </w:p>
        </w:tc>
        <w:tc>
          <w:tcPr>
            <w:tcW w:w="2009" w:type="dxa"/>
            <w:gridSpan w:val="2"/>
            <w:tcBorders>
              <w:bottom w:val="single" w:sz="4" w:space="0" w:color="auto"/>
            </w:tcBorders>
          </w:tcPr>
          <w:p w14:paraId="43748AD6" w14:textId="4FF8045F" w:rsidR="00AF1559" w:rsidRPr="009515D2" w:rsidRDefault="00AF1559" w:rsidP="00A85036">
            <w:pPr>
              <w:spacing w:line="276" w:lineRule="auto"/>
              <w:jc w:val="right"/>
              <w:rPr>
                <w:b/>
                <w:bCs/>
                <w:sz w:val="22"/>
                <w:szCs w:val="22"/>
                <w:vertAlign w:val="subscript"/>
              </w:rPr>
            </w:pPr>
            <w:proofErr w:type="spellStart"/>
            <w:r w:rsidRPr="009515D2">
              <w:rPr>
                <w:b/>
                <w:bCs/>
                <w:i/>
                <w:iCs/>
                <w:sz w:val="22"/>
                <w:szCs w:val="22"/>
              </w:rPr>
              <w:t>iWUE</w:t>
            </w:r>
            <w:proofErr w:type="spellEnd"/>
          </w:p>
        </w:tc>
        <w:tc>
          <w:tcPr>
            <w:tcW w:w="2009" w:type="dxa"/>
            <w:gridSpan w:val="2"/>
            <w:tcBorders>
              <w:bottom w:val="single" w:sz="4" w:space="0" w:color="auto"/>
            </w:tcBorders>
          </w:tcPr>
          <w:p w14:paraId="68FF0F27" w14:textId="66990E21" w:rsidR="00AF1559" w:rsidRPr="009515D2" w:rsidRDefault="00AF1559" w:rsidP="00A85036">
            <w:pPr>
              <w:spacing w:line="276" w:lineRule="auto"/>
              <w:jc w:val="right"/>
              <w:rPr>
                <w:b/>
                <w:bCs/>
                <w:sz w:val="22"/>
                <w:szCs w:val="22"/>
                <w:vertAlign w:val="subscript"/>
              </w:rPr>
            </w:pPr>
            <w:proofErr w:type="spellStart"/>
            <w:r w:rsidRPr="009515D2">
              <w:rPr>
                <w:b/>
                <w:bCs/>
                <w:i/>
                <w:iCs/>
                <w:sz w:val="22"/>
                <w:szCs w:val="22"/>
              </w:rPr>
              <w:t>N</w:t>
            </w:r>
            <w:r w:rsidRPr="009515D2">
              <w:rPr>
                <w:b/>
                <w:bCs/>
                <w:sz w:val="22"/>
                <w:szCs w:val="22"/>
                <w:vertAlign w:val="subscript"/>
              </w:rPr>
              <w:t>area</w:t>
            </w:r>
            <w:r w:rsidRPr="009515D2">
              <w:rPr>
                <w:b/>
                <w:bCs/>
                <w:sz w:val="22"/>
                <w:szCs w:val="22"/>
              </w:rPr>
              <w:t>:</w:t>
            </w:r>
            <w:r w:rsidRPr="009515D2">
              <w:rPr>
                <w:b/>
                <w:bCs/>
                <w:i/>
                <w:iCs/>
                <w:sz w:val="22"/>
                <w:szCs w:val="22"/>
              </w:rPr>
              <w:t>g</w:t>
            </w:r>
            <w:r w:rsidRPr="009515D2">
              <w:rPr>
                <w:b/>
                <w:bCs/>
                <w:sz w:val="22"/>
                <w:szCs w:val="22"/>
                <w:vertAlign w:val="subscript"/>
              </w:rPr>
              <w:t>s</w:t>
            </w:r>
            <w:proofErr w:type="spellEnd"/>
          </w:p>
        </w:tc>
        <w:tc>
          <w:tcPr>
            <w:tcW w:w="2009" w:type="dxa"/>
            <w:gridSpan w:val="2"/>
            <w:tcBorders>
              <w:bottom w:val="single" w:sz="4" w:space="0" w:color="auto"/>
            </w:tcBorders>
          </w:tcPr>
          <w:p w14:paraId="1BF53C16" w14:textId="431B529F" w:rsidR="00AF1559" w:rsidRPr="009515D2" w:rsidRDefault="00AF1559" w:rsidP="00A85036">
            <w:pPr>
              <w:spacing w:line="276" w:lineRule="auto"/>
              <w:jc w:val="right"/>
              <w:rPr>
                <w:b/>
                <w:bCs/>
                <w:sz w:val="22"/>
                <w:szCs w:val="22"/>
              </w:rPr>
            </w:pPr>
            <w:proofErr w:type="spellStart"/>
            <w:r w:rsidRPr="009515D2">
              <w:rPr>
                <w:b/>
                <w:bCs/>
                <w:i/>
                <w:iCs/>
                <w:sz w:val="22"/>
                <w:szCs w:val="22"/>
              </w:rPr>
              <w:t>V</w:t>
            </w:r>
            <w:r w:rsidRPr="009515D2">
              <w:rPr>
                <w:b/>
                <w:bCs/>
                <w:sz w:val="22"/>
                <w:szCs w:val="22"/>
                <w:vertAlign w:val="subscript"/>
              </w:rPr>
              <w:t>cmax</w:t>
            </w:r>
            <w:r w:rsidRPr="009515D2">
              <w:rPr>
                <w:b/>
                <w:bCs/>
                <w:sz w:val="22"/>
                <w:szCs w:val="22"/>
              </w:rPr>
              <w:t>:</w:t>
            </w:r>
            <w:r w:rsidRPr="009515D2">
              <w:rPr>
                <w:b/>
                <w:bCs/>
                <w:i/>
                <w:iCs/>
                <w:sz w:val="22"/>
                <w:szCs w:val="22"/>
              </w:rPr>
              <w:t>g</w:t>
            </w:r>
            <w:r w:rsidRPr="009515D2">
              <w:rPr>
                <w:b/>
                <w:bCs/>
                <w:sz w:val="22"/>
                <w:szCs w:val="22"/>
                <w:vertAlign w:val="subscript"/>
              </w:rPr>
              <w:t>s</w:t>
            </w:r>
            <w:proofErr w:type="spellEnd"/>
          </w:p>
        </w:tc>
      </w:tr>
      <w:tr w:rsidR="00AF1559" w:rsidRPr="009515D2" w14:paraId="555037E2" w14:textId="77777777" w:rsidTr="00AF1559">
        <w:tc>
          <w:tcPr>
            <w:tcW w:w="1980" w:type="dxa"/>
            <w:tcBorders>
              <w:top w:val="single" w:sz="4" w:space="0" w:color="auto"/>
              <w:bottom w:val="single" w:sz="4" w:space="0" w:color="auto"/>
            </w:tcBorders>
          </w:tcPr>
          <w:p w14:paraId="77570317" w14:textId="77777777" w:rsidR="00AF1559" w:rsidRPr="009515D2" w:rsidRDefault="00AF1559" w:rsidP="00A85036">
            <w:pPr>
              <w:spacing w:line="276" w:lineRule="auto"/>
              <w:rPr>
                <w:sz w:val="22"/>
                <w:szCs w:val="22"/>
              </w:rPr>
            </w:pPr>
          </w:p>
        </w:tc>
        <w:tc>
          <w:tcPr>
            <w:tcW w:w="536" w:type="dxa"/>
            <w:tcBorders>
              <w:top w:val="single" w:sz="4" w:space="0" w:color="auto"/>
              <w:bottom w:val="single" w:sz="4" w:space="0" w:color="auto"/>
            </w:tcBorders>
          </w:tcPr>
          <w:p w14:paraId="601E70FB" w14:textId="77777777" w:rsidR="00AF1559" w:rsidRPr="009515D2" w:rsidRDefault="00AF1559" w:rsidP="00A85036">
            <w:pPr>
              <w:spacing w:line="276" w:lineRule="auto"/>
              <w:jc w:val="right"/>
              <w:rPr>
                <w:sz w:val="22"/>
                <w:szCs w:val="22"/>
              </w:rPr>
            </w:pPr>
            <w:proofErr w:type="spellStart"/>
            <w:r w:rsidRPr="009515D2">
              <w:rPr>
                <w:sz w:val="22"/>
                <w:szCs w:val="22"/>
              </w:rPr>
              <w:t>df</w:t>
            </w:r>
            <w:proofErr w:type="spellEnd"/>
          </w:p>
        </w:tc>
        <w:tc>
          <w:tcPr>
            <w:tcW w:w="996" w:type="dxa"/>
            <w:tcBorders>
              <w:top w:val="single" w:sz="4" w:space="0" w:color="auto"/>
              <w:bottom w:val="single" w:sz="4" w:space="0" w:color="auto"/>
            </w:tcBorders>
          </w:tcPr>
          <w:p w14:paraId="0AE12F1E" w14:textId="77777777" w:rsidR="00AF1559" w:rsidRPr="009515D2" w:rsidRDefault="00AF1559" w:rsidP="00A85036">
            <w:pPr>
              <w:spacing w:line="276" w:lineRule="auto"/>
              <w:jc w:val="right"/>
              <w:rPr>
                <w:sz w:val="22"/>
                <w:szCs w:val="22"/>
              </w:rPr>
            </w:pPr>
            <w:r w:rsidRPr="009515D2">
              <w:rPr>
                <w:sz w:val="22"/>
                <w:szCs w:val="22"/>
                <w:lang w:val="el-GR"/>
              </w:rPr>
              <w:t>χ</w:t>
            </w:r>
            <w:r w:rsidRPr="009515D2">
              <w:rPr>
                <w:sz w:val="22"/>
                <w:szCs w:val="22"/>
                <w:vertAlign w:val="superscript"/>
              </w:rPr>
              <w:t>2</w:t>
            </w:r>
          </w:p>
        </w:tc>
        <w:tc>
          <w:tcPr>
            <w:tcW w:w="1012" w:type="dxa"/>
            <w:tcBorders>
              <w:top w:val="single" w:sz="4" w:space="0" w:color="auto"/>
              <w:bottom w:val="single" w:sz="4" w:space="0" w:color="auto"/>
            </w:tcBorders>
          </w:tcPr>
          <w:p w14:paraId="7BD954E2" w14:textId="77777777" w:rsidR="00AF1559" w:rsidRPr="009515D2" w:rsidRDefault="00AF1559" w:rsidP="00A85036">
            <w:pPr>
              <w:spacing w:line="276" w:lineRule="auto"/>
              <w:jc w:val="right"/>
              <w:rPr>
                <w:sz w:val="22"/>
                <w:szCs w:val="22"/>
              </w:rPr>
            </w:pPr>
            <w:r w:rsidRPr="009515D2">
              <w:rPr>
                <w:i/>
                <w:iCs/>
                <w:sz w:val="22"/>
                <w:szCs w:val="22"/>
              </w:rPr>
              <w:t>p</w:t>
            </w:r>
          </w:p>
        </w:tc>
        <w:tc>
          <w:tcPr>
            <w:tcW w:w="996" w:type="dxa"/>
            <w:tcBorders>
              <w:top w:val="single" w:sz="4" w:space="0" w:color="auto"/>
              <w:bottom w:val="single" w:sz="4" w:space="0" w:color="auto"/>
            </w:tcBorders>
          </w:tcPr>
          <w:p w14:paraId="5B9A4AC6" w14:textId="77777777" w:rsidR="00AF1559" w:rsidRPr="009515D2" w:rsidRDefault="00AF1559" w:rsidP="00A85036">
            <w:pPr>
              <w:spacing w:line="276" w:lineRule="auto"/>
              <w:jc w:val="right"/>
              <w:rPr>
                <w:sz w:val="22"/>
                <w:szCs w:val="22"/>
              </w:rPr>
            </w:pPr>
            <w:r w:rsidRPr="009515D2">
              <w:rPr>
                <w:sz w:val="22"/>
                <w:szCs w:val="22"/>
                <w:lang w:val="el-GR"/>
              </w:rPr>
              <w:t>χ</w:t>
            </w:r>
            <w:r w:rsidRPr="009515D2">
              <w:rPr>
                <w:sz w:val="22"/>
                <w:szCs w:val="22"/>
                <w:vertAlign w:val="superscript"/>
              </w:rPr>
              <w:t>2</w:t>
            </w:r>
          </w:p>
        </w:tc>
        <w:tc>
          <w:tcPr>
            <w:tcW w:w="1013" w:type="dxa"/>
            <w:tcBorders>
              <w:top w:val="single" w:sz="4" w:space="0" w:color="auto"/>
              <w:bottom w:val="single" w:sz="4" w:space="0" w:color="auto"/>
            </w:tcBorders>
          </w:tcPr>
          <w:p w14:paraId="493384B1" w14:textId="77777777" w:rsidR="00AF1559" w:rsidRPr="009515D2" w:rsidRDefault="00AF1559" w:rsidP="00A85036">
            <w:pPr>
              <w:spacing w:line="276" w:lineRule="auto"/>
              <w:jc w:val="right"/>
              <w:rPr>
                <w:sz w:val="22"/>
                <w:szCs w:val="22"/>
              </w:rPr>
            </w:pPr>
            <w:r w:rsidRPr="009515D2">
              <w:rPr>
                <w:i/>
                <w:iCs/>
                <w:sz w:val="22"/>
                <w:szCs w:val="22"/>
              </w:rPr>
              <w:t>p</w:t>
            </w:r>
          </w:p>
        </w:tc>
        <w:tc>
          <w:tcPr>
            <w:tcW w:w="996" w:type="dxa"/>
            <w:tcBorders>
              <w:top w:val="single" w:sz="4" w:space="0" w:color="auto"/>
              <w:bottom w:val="single" w:sz="4" w:space="0" w:color="auto"/>
            </w:tcBorders>
          </w:tcPr>
          <w:p w14:paraId="58765051" w14:textId="77777777" w:rsidR="00AF1559" w:rsidRPr="009515D2" w:rsidRDefault="00AF1559" w:rsidP="00A85036">
            <w:pPr>
              <w:spacing w:line="276" w:lineRule="auto"/>
              <w:jc w:val="right"/>
              <w:rPr>
                <w:sz w:val="22"/>
                <w:szCs w:val="22"/>
              </w:rPr>
            </w:pPr>
            <w:r w:rsidRPr="009515D2">
              <w:rPr>
                <w:sz w:val="22"/>
                <w:szCs w:val="22"/>
                <w:lang w:val="el-GR"/>
              </w:rPr>
              <w:t>χ</w:t>
            </w:r>
            <w:r w:rsidRPr="009515D2">
              <w:rPr>
                <w:sz w:val="22"/>
                <w:szCs w:val="22"/>
                <w:vertAlign w:val="superscript"/>
              </w:rPr>
              <w:t>2</w:t>
            </w:r>
          </w:p>
        </w:tc>
        <w:tc>
          <w:tcPr>
            <w:tcW w:w="1013" w:type="dxa"/>
            <w:tcBorders>
              <w:top w:val="single" w:sz="4" w:space="0" w:color="auto"/>
              <w:bottom w:val="single" w:sz="4" w:space="0" w:color="auto"/>
            </w:tcBorders>
          </w:tcPr>
          <w:p w14:paraId="4DF42158" w14:textId="77777777" w:rsidR="00AF1559" w:rsidRPr="009515D2" w:rsidRDefault="00AF1559" w:rsidP="00A85036">
            <w:pPr>
              <w:spacing w:line="276" w:lineRule="auto"/>
              <w:jc w:val="right"/>
              <w:rPr>
                <w:sz w:val="22"/>
                <w:szCs w:val="22"/>
              </w:rPr>
            </w:pPr>
            <w:r w:rsidRPr="009515D2">
              <w:rPr>
                <w:i/>
                <w:iCs/>
                <w:sz w:val="22"/>
                <w:szCs w:val="22"/>
              </w:rPr>
              <w:t>p</w:t>
            </w:r>
          </w:p>
        </w:tc>
        <w:tc>
          <w:tcPr>
            <w:tcW w:w="996" w:type="dxa"/>
            <w:tcBorders>
              <w:top w:val="single" w:sz="4" w:space="0" w:color="auto"/>
              <w:bottom w:val="single" w:sz="4" w:space="0" w:color="auto"/>
            </w:tcBorders>
          </w:tcPr>
          <w:p w14:paraId="29B018B8" w14:textId="77777777" w:rsidR="00AF1559" w:rsidRPr="009515D2" w:rsidRDefault="00AF1559" w:rsidP="00A85036">
            <w:pPr>
              <w:spacing w:line="276" w:lineRule="auto"/>
              <w:jc w:val="right"/>
              <w:rPr>
                <w:sz w:val="22"/>
                <w:szCs w:val="22"/>
              </w:rPr>
            </w:pPr>
            <w:r w:rsidRPr="009515D2">
              <w:rPr>
                <w:sz w:val="22"/>
                <w:szCs w:val="22"/>
                <w:lang w:val="el-GR"/>
              </w:rPr>
              <w:t>χ</w:t>
            </w:r>
            <w:r w:rsidRPr="009515D2">
              <w:rPr>
                <w:sz w:val="22"/>
                <w:szCs w:val="22"/>
                <w:vertAlign w:val="superscript"/>
              </w:rPr>
              <w:t>2</w:t>
            </w:r>
          </w:p>
        </w:tc>
        <w:tc>
          <w:tcPr>
            <w:tcW w:w="1013" w:type="dxa"/>
            <w:tcBorders>
              <w:top w:val="single" w:sz="4" w:space="0" w:color="auto"/>
              <w:bottom w:val="single" w:sz="4" w:space="0" w:color="auto"/>
            </w:tcBorders>
          </w:tcPr>
          <w:p w14:paraId="63B105F6" w14:textId="77777777" w:rsidR="00AF1559" w:rsidRPr="009515D2" w:rsidRDefault="00AF1559" w:rsidP="00A85036">
            <w:pPr>
              <w:spacing w:line="276" w:lineRule="auto"/>
              <w:jc w:val="right"/>
              <w:rPr>
                <w:sz w:val="22"/>
                <w:szCs w:val="22"/>
              </w:rPr>
            </w:pPr>
            <w:r w:rsidRPr="009515D2">
              <w:rPr>
                <w:i/>
                <w:iCs/>
                <w:sz w:val="22"/>
                <w:szCs w:val="22"/>
              </w:rPr>
              <w:t>p</w:t>
            </w:r>
          </w:p>
        </w:tc>
      </w:tr>
      <w:tr w:rsidR="002C4FBE" w:rsidRPr="009515D2" w14:paraId="793DC0B0" w14:textId="77777777" w:rsidTr="00AF1559">
        <w:tc>
          <w:tcPr>
            <w:tcW w:w="1980" w:type="dxa"/>
            <w:tcBorders>
              <w:top w:val="single" w:sz="4" w:space="0" w:color="auto"/>
            </w:tcBorders>
          </w:tcPr>
          <w:p w14:paraId="017CBD49" w14:textId="77777777" w:rsidR="002C4FBE" w:rsidRPr="009515D2" w:rsidRDefault="002C4FBE" w:rsidP="00A85036">
            <w:pPr>
              <w:spacing w:line="276" w:lineRule="auto"/>
              <w:jc w:val="right"/>
              <w:rPr>
                <w:sz w:val="22"/>
                <w:szCs w:val="22"/>
              </w:rPr>
            </w:pPr>
            <w:r w:rsidRPr="009515D2">
              <w:rPr>
                <w:sz w:val="22"/>
                <w:szCs w:val="22"/>
              </w:rPr>
              <w:t>N fertilization (N)</w:t>
            </w:r>
          </w:p>
        </w:tc>
        <w:tc>
          <w:tcPr>
            <w:tcW w:w="536" w:type="dxa"/>
            <w:tcBorders>
              <w:top w:val="single" w:sz="4" w:space="0" w:color="auto"/>
            </w:tcBorders>
          </w:tcPr>
          <w:p w14:paraId="29764761" w14:textId="77777777" w:rsidR="002C4FBE" w:rsidRPr="009515D2" w:rsidRDefault="002C4FBE" w:rsidP="00A85036">
            <w:pPr>
              <w:spacing w:line="276" w:lineRule="auto"/>
              <w:jc w:val="right"/>
              <w:rPr>
                <w:sz w:val="22"/>
                <w:szCs w:val="22"/>
              </w:rPr>
            </w:pPr>
            <w:r w:rsidRPr="009515D2">
              <w:rPr>
                <w:sz w:val="22"/>
                <w:szCs w:val="22"/>
              </w:rPr>
              <w:t>1</w:t>
            </w:r>
          </w:p>
        </w:tc>
        <w:tc>
          <w:tcPr>
            <w:tcW w:w="996" w:type="dxa"/>
            <w:tcBorders>
              <w:top w:val="single" w:sz="4" w:space="0" w:color="auto"/>
            </w:tcBorders>
          </w:tcPr>
          <w:p w14:paraId="399D0E03" w14:textId="64D698BA" w:rsidR="002C4FBE" w:rsidRPr="009515D2" w:rsidRDefault="000C5833" w:rsidP="00A85036">
            <w:pPr>
              <w:spacing w:line="276" w:lineRule="auto"/>
              <w:jc w:val="right"/>
              <w:rPr>
                <w:sz w:val="22"/>
                <w:szCs w:val="22"/>
              </w:rPr>
            </w:pPr>
            <w:r>
              <w:rPr>
                <w:sz w:val="22"/>
                <w:szCs w:val="22"/>
              </w:rPr>
              <w:t>77.73</w:t>
            </w:r>
          </w:p>
        </w:tc>
        <w:tc>
          <w:tcPr>
            <w:tcW w:w="1012" w:type="dxa"/>
            <w:tcBorders>
              <w:top w:val="single" w:sz="4" w:space="0" w:color="auto"/>
            </w:tcBorders>
          </w:tcPr>
          <w:p w14:paraId="592F49CA" w14:textId="7219AA22" w:rsidR="002C4FBE" w:rsidRPr="009515D2" w:rsidRDefault="002C4FBE" w:rsidP="00A85036">
            <w:pPr>
              <w:spacing w:line="276" w:lineRule="auto"/>
              <w:jc w:val="right"/>
              <w:rPr>
                <w:b/>
                <w:bCs/>
                <w:sz w:val="22"/>
                <w:szCs w:val="22"/>
              </w:rPr>
            </w:pPr>
            <w:r w:rsidRPr="009515D2">
              <w:rPr>
                <w:b/>
                <w:bCs/>
                <w:sz w:val="22"/>
                <w:szCs w:val="22"/>
              </w:rPr>
              <w:t>&lt;0.001</w:t>
            </w:r>
          </w:p>
        </w:tc>
        <w:tc>
          <w:tcPr>
            <w:tcW w:w="996" w:type="dxa"/>
            <w:tcBorders>
              <w:top w:val="single" w:sz="4" w:space="0" w:color="auto"/>
            </w:tcBorders>
          </w:tcPr>
          <w:p w14:paraId="062EB17D" w14:textId="3F8ED8F5" w:rsidR="002C4FBE" w:rsidRPr="009515D2" w:rsidRDefault="000C5833" w:rsidP="00A85036">
            <w:pPr>
              <w:spacing w:line="276" w:lineRule="auto"/>
              <w:jc w:val="right"/>
              <w:rPr>
                <w:sz w:val="22"/>
                <w:szCs w:val="22"/>
              </w:rPr>
            </w:pPr>
            <w:r>
              <w:rPr>
                <w:sz w:val="22"/>
                <w:szCs w:val="22"/>
              </w:rPr>
              <w:t>&lt;0.01</w:t>
            </w:r>
          </w:p>
        </w:tc>
        <w:tc>
          <w:tcPr>
            <w:tcW w:w="1013" w:type="dxa"/>
            <w:tcBorders>
              <w:top w:val="single" w:sz="4" w:space="0" w:color="auto"/>
            </w:tcBorders>
          </w:tcPr>
          <w:p w14:paraId="485BB97D" w14:textId="2603B0AC" w:rsidR="002C4FBE" w:rsidRPr="009F14D5" w:rsidRDefault="000C5833" w:rsidP="00A85036">
            <w:pPr>
              <w:spacing w:line="276" w:lineRule="auto"/>
              <w:jc w:val="right"/>
              <w:rPr>
                <w:sz w:val="22"/>
                <w:szCs w:val="22"/>
              </w:rPr>
            </w:pPr>
            <w:r w:rsidRPr="009F14D5">
              <w:rPr>
                <w:sz w:val="22"/>
                <w:szCs w:val="22"/>
              </w:rPr>
              <w:t>0.974</w:t>
            </w:r>
          </w:p>
        </w:tc>
        <w:tc>
          <w:tcPr>
            <w:tcW w:w="996" w:type="dxa"/>
            <w:tcBorders>
              <w:top w:val="single" w:sz="4" w:space="0" w:color="auto"/>
            </w:tcBorders>
          </w:tcPr>
          <w:p w14:paraId="01E7C947" w14:textId="59E3BF96" w:rsidR="002C4FBE" w:rsidRPr="009515D2" w:rsidRDefault="00EA4E30" w:rsidP="00A85036">
            <w:pPr>
              <w:spacing w:line="276" w:lineRule="auto"/>
              <w:jc w:val="right"/>
              <w:rPr>
                <w:sz w:val="22"/>
                <w:szCs w:val="22"/>
              </w:rPr>
            </w:pPr>
            <w:r>
              <w:rPr>
                <w:sz w:val="22"/>
                <w:szCs w:val="22"/>
              </w:rPr>
              <w:t>38.</w:t>
            </w:r>
            <w:r w:rsidR="00F32359">
              <w:rPr>
                <w:sz w:val="22"/>
                <w:szCs w:val="22"/>
              </w:rPr>
              <w:t>45</w:t>
            </w:r>
          </w:p>
        </w:tc>
        <w:tc>
          <w:tcPr>
            <w:tcW w:w="1013" w:type="dxa"/>
            <w:tcBorders>
              <w:top w:val="single" w:sz="4" w:space="0" w:color="auto"/>
            </w:tcBorders>
          </w:tcPr>
          <w:p w14:paraId="34216C9B" w14:textId="6CAFEBEE" w:rsidR="002C4FBE" w:rsidRPr="009515D2" w:rsidRDefault="00EA4E30" w:rsidP="00A85036">
            <w:pPr>
              <w:spacing w:line="276" w:lineRule="auto"/>
              <w:jc w:val="right"/>
              <w:rPr>
                <w:b/>
                <w:bCs/>
                <w:sz w:val="22"/>
                <w:szCs w:val="22"/>
              </w:rPr>
            </w:pPr>
            <w:r>
              <w:rPr>
                <w:b/>
                <w:bCs/>
                <w:sz w:val="22"/>
                <w:szCs w:val="22"/>
              </w:rPr>
              <w:t>&lt;0.001</w:t>
            </w:r>
          </w:p>
        </w:tc>
        <w:tc>
          <w:tcPr>
            <w:tcW w:w="996" w:type="dxa"/>
            <w:tcBorders>
              <w:top w:val="single" w:sz="4" w:space="0" w:color="auto"/>
            </w:tcBorders>
          </w:tcPr>
          <w:p w14:paraId="0150388D" w14:textId="1EC88DFF" w:rsidR="002C4FBE" w:rsidRPr="009515D2" w:rsidRDefault="00F32359" w:rsidP="00A85036">
            <w:pPr>
              <w:spacing w:line="276" w:lineRule="auto"/>
              <w:jc w:val="right"/>
              <w:rPr>
                <w:sz w:val="22"/>
                <w:szCs w:val="22"/>
              </w:rPr>
            </w:pPr>
            <w:r>
              <w:rPr>
                <w:sz w:val="22"/>
                <w:szCs w:val="22"/>
              </w:rPr>
              <w:t>2.89</w:t>
            </w:r>
          </w:p>
        </w:tc>
        <w:tc>
          <w:tcPr>
            <w:tcW w:w="1013" w:type="dxa"/>
            <w:tcBorders>
              <w:top w:val="single" w:sz="4" w:space="0" w:color="auto"/>
            </w:tcBorders>
          </w:tcPr>
          <w:p w14:paraId="7D963337" w14:textId="0AB8D2ED" w:rsidR="002C4FBE" w:rsidRPr="00C24060" w:rsidRDefault="00C24060" w:rsidP="00A85036">
            <w:pPr>
              <w:spacing w:line="276" w:lineRule="auto"/>
              <w:jc w:val="right"/>
              <w:rPr>
                <w:i/>
                <w:iCs/>
                <w:sz w:val="22"/>
                <w:szCs w:val="22"/>
              </w:rPr>
            </w:pPr>
            <w:r w:rsidRPr="00C24060">
              <w:rPr>
                <w:i/>
                <w:iCs/>
                <w:sz w:val="22"/>
                <w:szCs w:val="22"/>
              </w:rPr>
              <w:t>0.0</w:t>
            </w:r>
            <w:r w:rsidR="00F32359">
              <w:rPr>
                <w:i/>
                <w:iCs/>
                <w:sz w:val="22"/>
                <w:szCs w:val="22"/>
              </w:rPr>
              <w:t>89</w:t>
            </w:r>
          </w:p>
        </w:tc>
      </w:tr>
      <w:tr w:rsidR="002C4FBE" w:rsidRPr="009515D2" w14:paraId="1EABCC44" w14:textId="77777777" w:rsidTr="00EB0C0F">
        <w:tc>
          <w:tcPr>
            <w:tcW w:w="1980" w:type="dxa"/>
          </w:tcPr>
          <w:p w14:paraId="51161FFD" w14:textId="77777777" w:rsidR="002C4FBE" w:rsidRPr="009515D2" w:rsidRDefault="002C4FBE" w:rsidP="00A85036">
            <w:pPr>
              <w:spacing w:line="276" w:lineRule="auto"/>
              <w:jc w:val="right"/>
              <w:rPr>
                <w:sz w:val="22"/>
                <w:szCs w:val="22"/>
              </w:rPr>
            </w:pPr>
            <w:r w:rsidRPr="009515D2">
              <w:rPr>
                <w:sz w:val="22"/>
                <w:szCs w:val="22"/>
              </w:rPr>
              <w:t>Inoculation (I)</w:t>
            </w:r>
          </w:p>
        </w:tc>
        <w:tc>
          <w:tcPr>
            <w:tcW w:w="536" w:type="dxa"/>
          </w:tcPr>
          <w:p w14:paraId="58D61715" w14:textId="77777777" w:rsidR="002C4FBE" w:rsidRPr="009515D2" w:rsidRDefault="002C4FBE" w:rsidP="00A85036">
            <w:pPr>
              <w:spacing w:line="276" w:lineRule="auto"/>
              <w:jc w:val="right"/>
              <w:rPr>
                <w:sz w:val="22"/>
                <w:szCs w:val="22"/>
              </w:rPr>
            </w:pPr>
            <w:r w:rsidRPr="009515D2">
              <w:rPr>
                <w:sz w:val="22"/>
                <w:szCs w:val="22"/>
              </w:rPr>
              <w:t>1</w:t>
            </w:r>
          </w:p>
        </w:tc>
        <w:tc>
          <w:tcPr>
            <w:tcW w:w="996" w:type="dxa"/>
          </w:tcPr>
          <w:p w14:paraId="2840693B" w14:textId="5F13E734" w:rsidR="002C4FBE" w:rsidRPr="009515D2" w:rsidRDefault="000C5833" w:rsidP="00A85036">
            <w:pPr>
              <w:spacing w:line="276" w:lineRule="auto"/>
              <w:jc w:val="right"/>
              <w:rPr>
                <w:sz w:val="22"/>
                <w:szCs w:val="22"/>
              </w:rPr>
            </w:pPr>
            <w:r>
              <w:rPr>
                <w:sz w:val="22"/>
                <w:szCs w:val="22"/>
              </w:rPr>
              <w:t>2.06</w:t>
            </w:r>
          </w:p>
        </w:tc>
        <w:tc>
          <w:tcPr>
            <w:tcW w:w="1012" w:type="dxa"/>
          </w:tcPr>
          <w:p w14:paraId="4A11C5CA" w14:textId="4B2320AE" w:rsidR="002C4FBE" w:rsidRPr="009515D2" w:rsidRDefault="000C5833" w:rsidP="00A85036">
            <w:pPr>
              <w:spacing w:line="276" w:lineRule="auto"/>
              <w:jc w:val="right"/>
              <w:rPr>
                <w:sz w:val="22"/>
                <w:szCs w:val="22"/>
              </w:rPr>
            </w:pPr>
            <w:r>
              <w:rPr>
                <w:sz w:val="22"/>
                <w:szCs w:val="22"/>
              </w:rPr>
              <w:t>0.152</w:t>
            </w:r>
          </w:p>
        </w:tc>
        <w:tc>
          <w:tcPr>
            <w:tcW w:w="996" w:type="dxa"/>
          </w:tcPr>
          <w:p w14:paraId="26DDA98E" w14:textId="044BDDF9" w:rsidR="002C4FBE" w:rsidRPr="009515D2" w:rsidRDefault="000C5833" w:rsidP="00A85036">
            <w:pPr>
              <w:spacing w:line="276" w:lineRule="auto"/>
              <w:jc w:val="right"/>
              <w:rPr>
                <w:sz w:val="22"/>
                <w:szCs w:val="22"/>
              </w:rPr>
            </w:pPr>
            <w:r>
              <w:rPr>
                <w:sz w:val="22"/>
                <w:szCs w:val="22"/>
              </w:rPr>
              <w:t>0.30</w:t>
            </w:r>
          </w:p>
        </w:tc>
        <w:tc>
          <w:tcPr>
            <w:tcW w:w="1013" w:type="dxa"/>
          </w:tcPr>
          <w:p w14:paraId="20BE77E4" w14:textId="26860013" w:rsidR="002C4FBE" w:rsidRPr="009515D2" w:rsidRDefault="000C5833" w:rsidP="00A85036">
            <w:pPr>
              <w:spacing w:line="276" w:lineRule="auto"/>
              <w:jc w:val="right"/>
              <w:rPr>
                <w:sz w:val="22"/>
                <w:szCs w:val="22"/>
              </w:rPr>
            </w:pPr>
            <w:r>
              <w:rPr>
                <w:sz w:val="22"/>
                <w:szCs w:val="22"/>
              </w:rPr>
              <w:t>0.586</w:t>
            </w:r>
          </w:p>
        </w:tc>
        <w:tc>
          <w:tcPr>
            <w:tcW w:w="996" w:type="dxa"/>
          </w:tcPr>
          <w:p w14:paraId="460A2E5C" w14:textId="7F9C9210" w:rsidR="002C4FBE" w:rsidRPr="009515D2" w:rsidRDefault="00EA4E30" w:rsidP="00A85036">
            <w:pPr>
              <w:spacing w:line="276" w:lineRule="auto"/>
              <w:jc w:val="right"/>
              <w:rPr>
                <w:sz w:val="22"/>
                <w:szCs w:val="22"/>
              </w:rPr>
            </w:pPr>
            <w:r>
              <w:rPr>
                <w:sz w:val="22"/>
                <w:szCs w:val="22"/>
              </w:rPr>
              <w:t>&lt;0.01</w:t>
            </w:r>
          </w:p>
        </w:tc>
        <w:tc>
          <w:tcPr>
            <w:tcW w:w="1013" w:type="dxa"/>
          </w:tcPr>
          <w:p w14:paraId="0FA152AC" w14:textId="1D301DE1" w:rsidR="002C4FBE" w:rsidRPr="009515D2" w:rsidRDefault="00EA4E30" w:rsidP="00A85036">
            <w:pPr>
              <w:spacing w:line="276" w:lineRule="auto"/>
              <w:jc w:val="right"/>
              <w:rPr>
                <w:sz w:val="22"/>
                <w:szCs w:val="22"/>
              </w:rPr>
            </w:pPr>
            <w:r>
              <w:rPr>
                <w:sz w:val="22"/>
                <w:szCs w:val="22"/>
              </w:rPr>
              <w:t>0.9</w:t>
            </w:r>
            <w:r w:rsidR="00F32359">
              <w:rPr>
                <w:sz w:val="22"/>
                <w:szCs w:val="22"/>
              </w:rPr>
              <w:t>96</w:t>
            </w:r>
          </w:p>
        </w:tc>
        <w:tc>
          <w:tcPr>
            <w:tcW w:w="996" w:type="dxa"/>
          </w:tcPr>
          <w:p w14:paraId="3AED3C65" w14:textId="6E1D9080" w:rsidR="002C4FBE" w:rsidRPr="009515D2" w:rsidRDefault="00C24060" w:rsidP="00A85036">
            <w:pPr>
              <w:spacing w:line="276" w:lineRule="auto"/>
              <w:jc w:val="right"/>
              <w:rPr>
                <w:sz w:val="22"/>
                <w:szCs w:val="22"/>
              </w:rPr>
            </w:pPr>
            <w:r>
              <w:rPr>
                <w:sz w:val="22"/>
                <w:szCs w:val="22"/>
              </w:rPr>
              <w:t>0.</w:t>
            </w:r>
            <w:r w:rsidR="00F32359">
              <w:rPr>
                <w:sz w:val="22"/>
                <w:szCs w:val="22"/>
              </w:rPr>
              <w:t>34</w:t>
            </w:r>
          </w:p>
        </w:tc>
        <w:tc>
          <w:tcPr>
            <w:tcW w:w="1013" w:type="dxa"/>
          </w:tcPr>
          <w:p w14:paraId="3A32B31A" w14:textId="57801A1E" w:rsidR="002C4FBE" w:rsidRPr="00C24060" w:rsidRDefault="00C24060" w:rsidP="00A85036">
            <w:pPr>
              <w:spacing w:line="276" w:lineRule="auto"/>
              <w:jc w:val="right"/>
              <w:rPr>
                <w:sz w:val="22"/>
                <w:szCs w:val="22"/>
              </w:rPr>
            </w:pPr>
            <w:r w:rsidRPr="00C24060">
              <w:rPr>
                <w:sz w:val="22"/>
                <w:szCs w:val="22"/>
              </w:rPr>
              <w:t>0.</w:t>
            </w:r>
            <w:r w:rsidR="00F32359">
              <w:rPr>
                <w:sz w:val="22"/>
                <w:szCs w:val="22"/>
              </w:rPr>
              <w:t>561</w:t>
            </w:r>
          </w:p>
        </w:tc>
      </w:tr>
      <w:tr w:rsidR="002C4FBE" w:rsidRPr="009515D2" w14:paraId="1A42C81E" w14:textId="77777777" w:rsidTr="00EB0C0F">
        <w:tc>
          <w:tcPr>
            <w:tcW w:w="1980" w:type="dxa"/>
            <w:tcBorders>
              <w:bottom w:val="single" w:sz="4" w:space="0" w:color="auto"/>
            </w:tcBorders>
          </w:tcPr>
          <w:p w14:paraId="3FC82232" w14:textId="77777777" w:rsidR="002C4FBE" w:rsidRPr="009515D2" w:rsidRDefault="002C4FBE" w:rsidP="00A85036">
            <w:pPr>
              <w:spacing w:line="276" w:lineRule="auto"/>
              <w:jc w:val="right"/>
              <w:rPr>
                <w:sz w:val="22"/>
                <w:szCs w:val="22"/>
              </w:rPr>
            </w:pPr>
            <w:r w:rsidRPr="009515D2">
              <w:rPr>
                <w:sz w:val="22"/>
                <w:szCs w:val="22"/>
              </w:rPr>
              <w:t>N*I</w:t>
            </w:r>
          </w:p>
        </w:tc>
        <w:tc>
          <w:tcPr>
            <w:tcW w:w="536" w:type="dxa"/>
            <w:tcBorders>
              <w:bottom w:val="single" w:sz="4" w:space="0" w:color="auto"/>
            </w:tcBorders>
          </w:tcPr>
          <w:p w14:paraId="7BD4BBAA" w14:textId="77777777" w:rsidR="002C4FBE" w:rsidRPr="009515D2" w:rsidRDefault="002C4FBE" w:rsidP="00A85036">
            <w:pPr>
              <w:spacing w:line="276" w:lineRule="auto"/>
              <w:jc w:val="right"/>
              <w:rPr>
                <w:sz w:val="22"/>
                <w:szCs w:val="22"/>
              </w:rPr>
            </w:pPr>
            <w:r w:rsidRPr="009515D2">
              <w:rPr>
                <w:sz w:val="22"/>
                <w:szCs w:val="22"/>
              </w:rPr>
              <w:t>1</w:t>
            </w:r>
          </w:p>
        </w:tc>
        <w:tc>
          <w:tcPr>
            <w:tcW w:w="996" w:type="dxa"/>
            <w:tcBorders>
              <w:bottom w:val="single" w:sz="4" w:space="0" w:color="auto"/>
            </w:tcBorders>
          </w:tcPr>
          <w:p w14:paraId="2B30715B" w14:textId="250194B3" w:rsidR="002C4FBE" w:rsidRPr="009515D2" w:rsidRDefault="000C5833" w:rsidP="00A85036">
            <w:pPr>
              <w:spacing w:line="276" w:lineRule="auto"/>
              <w:jc w:val="right"/>
              <w:rPr>
                <w:sz w:val="22"/>
                <w:szCs w:val="22"/>
              </w:rPr>
            </w:pPr>
            <w:r>
              <w:rPr>
                <w:sz w:val="22"/>
                <w:szCs w:val="22"/>
              </w:rPr>
              <w:t>7.42</w:t>
            </w:r>
          </w:p>
        </w:tc>
        <w:tc>
          <w:tcPr>
            <w:tcW w:w="1012" w:type="dxa"/>
            <w:tcBorders>
              <w:bottom w:val="single" w:sz="4" w:space="0" w:color="auto"/>
            </w:tcBorders>
          </w:tcPr>
          <w:p w14:paraId="7C7968A0" w14:textId="27D159B6" w:rsidR="002C4FBE" w:rsidRPr="009515D2" w:rsidRDefault="000C5833" w:rsidP="00A85036">
            <w:pPr>
              <w:spacing w:line="276" w:lineRule="auto"/>
              <w:jc w:val="right"/>
              <w:rPr>
                <w:b/>
                <w:bCs/>
                <w:sz w:val="22"/>
                <w:szCs w:val="22"/>
              </w:rPr>
            </w:pPr>
            <w:r>
              <w:rPr>
                <w:b/>
                <w:bCs/>
                <w:sz w:val="22"/>
                <w:szCs w:val="22"/>
              </w:rPr>
              <w:t>0.006</w:t>
            </w:r>
          </w:p>
        </w:tc>
        <w:tc>
          <w:tcPr>
            <w:tcW w:w="996" w:type="dxa"/>
            <w:tcBorders>
              <w:bottom w:val="single" w:sz="4" w:space="0" w:color="auto"/>
            </w:tcBorders>
          </w:tcPr>
          <w:p w14:paraId="58AFC7A5" w14:textId="0B844203" w:rsidR="002C4FBE" w:rsidRPr="009515D2" w:rsidRDefault="000C5833" w:rsidP="00A85036">
            <w:pPr>
              <w:spacing w:line="276" w:lineRule="auto"/>
              <w:jc w:val="right"/>
              <w:rPr>
                <w:sz w:val="22"/>
                <w:szCs w:val="22"/>
              </w:rPr>
            </w:pPr>
            <w:r>
              <w:rPr>
                <w:sz w:val="22"/>
                <w:szCs w:val="22"/>
              </w:rPr>
              <w:t>1.36</w:t>
            </w:r>
          </w:p>
        </w:tc>
        <w:tc>
          <w:tcPr>
            <w:tcW w:w="1013" w:type="dxa"/>
            <w:tcBorders>
              <w:bottom w:val="single" w:sz="4" w:space="0" w:color="auto"/>
            </w:tcBorders>
          </w:tcPr>
          <w:p w14:paraId="6A8AF927" w14:textId="59C90AC3" w:rsidR="002C4FBE" w:rsidRPr="009515D2" w:rsidRDefault="000C5833" w:rsidP="00A85036">
            <w:pPr>
              <w:spacing w:line="276" w:lineRule="auto"/>
              <w:jc w:val="right"/>
              <w:rPr>
                <w:sz w:val="22"/>
                <w:szCs w:val="22"/>
              </w:rPr>
            </w:pPr>
            <w:r>
              <w:rPr>
                <w:sz w:val="22"/>
                <w:szCs w:val="22"/>
              </w:rPr>
              <w:t>0.243</w:t>
            </w:r>
          </w:p>
        </w:tc>
        <w:tc>
          <w:tcPr>
            <w:tcW w:w="996" w:type="dxa"/>
            <w:tcBorders>
              <w:bottom w:val="single" w:sz="4" w:space="0" w:color="auto"/>
            </w:tcBorders>
          </w:tcPr>
          <w:p w14:paraId="708542CE" w14:textId="4A764AC3" w:rsidR="002C4FBE" w:rsidRPr="009515D2" w:rsidRDefault="00F32359" w:rsidP="00A85036">
            <w:pPr>
              <w:spacing w:line="276" w:lineRule="auto"/>
              <w:jc w:val="right"/>
              <w:rPr>
                <w:sz w:val="22"/>
                <w:szCs w:val="22"/>
              </w:rPr>
            </w:pPr>
            <w:r>
              <w:rPr>
                <w:sz w:val="22"/>
                <w:szCs w:val="22"/>
              </w:rPr>
              <w:t>0.88</w:t>
            </w:r>
          </w:p>
        </w:tc>
        <w:tc>
          <w:tcPr>
            <w:tcW w:w="1013" w:type="dxa"/>
            <w:tcBorders>
              <w:bottom w:val="single" w:sz="4" w:space="0" w:color="auto"/>
            </w:tcBorders>
          </w:tcPr>
          <w:p w14:paraId="4360B96B" w14:textId="2C8806C4" w:rsidR="002C4FBE" w:rsidRPr="009515D2" w:rsidRDefault="00EA4E30" w:rsidP="00A85036">
            <w:pPr>
              <w:spacing w:line="276" w:lineRule="auto"/>
              <w:jc w:val="right"/>
              <w:rPr>
                <w:sz w:val="22"/>
                <w:szCs w:val="22"/>
              </w:rPr>
            </w:pPr>
            <w:r>
              <w:rPr>
                <w:sz w:val="22"/>
                <w:szCs w:val="22"/>
              </w:rPr>
              <w:t>0.</w:t>
            </w:r>
            <w:r w:rsidR="00F32359">
              <w:rPr>
                <w:sz w:val="22"/>
                <w:szCs w:val="22"/>
              </w:rPr>
              <w:t>349</w:t>
            </w:r>
          </w:p>
        </w:tc>
        <w:tc>
          <w:tcPr>
            <w:tcW w:w="996" w:type="dxa"/>
            <w:tcBorders>
              <w:bottom w:val="single" w:sz="4" w:space="0" w:color="auto"/>
            </w:tcBorders>
          </w:tcPr>
          <w:p w14:paraId="70B61CF4" w14:textId="0CECC027" w:rsidR="002C4FBE" w:rsidRPr="009515D2" w:rsidRDefault="00C24060" w:rsidP="00A85036">
            <w:pPr>
              <w:spacing w:line="276" w:lineRule="auto"/>
              <w:jc w:val="right"/>
              <w:rPr>
                <w:sz w:val="22"/>
                <w:szCs w:val="22"/>
              </w:rPr>
            </w:pPr>
            <w:r>
              <w:rPr>
                <w:sz w:val="22"/>
                <w:szCs w:val="22"/>
              </w:rPr>
              <w:t>0.</w:t>
            </w:r>
            <w:r w:rsidR="00F32359">
              <w:rPr>
                <w:sz w:val="22"/>
                <w:szCs w:val="22"/>
              </w:rPr>
              <w:t>60</w:t>
            </w:r>
          </w:p>
        </w:tc>
        <w:tc>
          <w:tcPr>
            <w:tcW w:w="1013" w:type="dxa"/>
            <w:tcBorders>
              <w:bottom w:val="single" w:sz="4" w:space="0" w:color="auto"/>
            </w:tcBorders>
          </w:tcPr>
          <w:p w14:paraId="1581A9BD" w14:textId="28D2C235" w:rsidR="002C4FBE" w:rsidRPr="00C24060" w:rsidRDefault="00C24060" w:rsidP="00A85036">
            <w:pPr>
              <w:spacing w:line="276" w:lineRule="auto"/>
              <w:jc w:val="right"/>
              <w:rPr>
                <w:sz w:val="22"/>
                <w:szCs w:val="22"/>
              </w:rPr>
            </w:pPr>
            <w:r w:rsidRPr="00C24060">
              <w:rPr>
                <w:sz w:val="22"/>
                <w:szCs w:val="22"/>
              </w:rPr>
              <w:t>0.</w:t>
            </w:r>
            <w:r w:rsidR="00F32359">
              <w:rPr>
                <w:sz w:val="22"/>
                <w:szCs w:val="22"/>
              </w:rPr>
              <w:t>439</w:t>
            </w:r>
          </w:p>
        </w:tc>
      </w:tr>
    </w:tbl>
    <w:p w14:paraId="194973AA" w14:textId="77777777" w:rsidR="00AF1559" w:rsidRDefault="00AF1559" w:rsidP="00A754EC">
      <w:pPr>
        <w:spacing w:line="360" w:lineRule="auto"/>
      </w:pPr>
    </w:p>
    <w:p w14:paraId="009D9BCF" w14:textId="1D0EEF39" w:rsidR="00AF1559" w:rsidRDefault="00AF1559" w:rsidP="009D6E5B">
      <w:pPr>
        <w:spacing w:line="480" w:lineRule="auto"/>
      </w:pPr>
      <w:r w:rsidRPr="00E6584D">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 xml:space="preserve">-values less than 0.05 are in bold and </w:t>
      </w:r>
      <w:r>
        <w:rPr>
          <w:i/>
          <w:iCs/>
        </w:rPr>
        <w:t>P</w:t>
      </w:r>
      <w:r>
        <w:t>-values between 0.05 and 0.1 are italicized. Key:</w:t>
      </w:r>
      <w:r w:rsidRPr="00D07058">
        <w:rPr>
          <w:i/>
          <w:iCs/>
        </w:rPr>
        <w:t xml:space="preserve"> </w:t>
      </w:r>
      <w:r>
        <w:rPr>
          <w:i/>
          <w:iCs/>
        </w:rPr>
        <w:t>PNUE</w:t>
      </w:r>
      <w:r>
        <w:t xml:space="preserve">=photosynthetic nitrogen use efficiency; </w:t>
      </w:r>
      <w:proofErr w:type="spellStart"/>
      <w:r w:rsidRPr="00F072DB">
        <w:rPr>
          <w:i/>
          <w:iCs/>
        </w:rPr>
        <w:t>N</w:t>
      </w:r>
      <w:r w:rsidRPr="00F072DB">
        <w:rPr>
          <w:vertAlign w:val="subscript"/>
        </w:rPr>
        <w:t>area</w:t>
      </w:r>
      <w:r w:rsidRPr="00F072DB">
        <w:t>:</w:t>
      </w:r>
      <w:r w:rsidRPr="00F072DB">
        <w:rPr>
          <w:i/>
          <w:iCs/>
        </w:rPr>
        <w:t>g</w:t>
      </w:r>
      <w:r w:rsidRPr="00F072DB">
        <w:rPr>
          <w:vertAlign w:val="subscript"/>
        </w:rPr>
        <w:t>s</w:t>
      </w:r>
      <w:proofErr w:type="spellEnd"/>
      <w:r>
        <w:t xml:space="preserve">=ratio of </w:t>
      </w:r>
      <w:proofErr w:type="spellStart"/>
      <w:r w:rsidRPr="00F072DB">
        <w:rPr>
          <w:i/>
          <w:iCs/>
        </w:rPr>
        <w:t>N</w:t>
      </w:r>
      <w:r w:rsidRPr="00F072DB">
        <w:rPr>
          <w:vertAlign w:val="subscript"/>
        </w:rPr>
        <w:t>area</w:t>
      </w:r>
      <w:proofErr w:type="spellEnd"/>
      <w:r w:rsidRPr="00F072DB">
        <w:t xml:space="preserve"> to </w:t>
      </w:r>
      <w:proofErr w:type="spellStart"/>
      <w:r w:rsidRPr="00F072DB">
        <w:rPr>
          <w:i/>
          <w:iCs/>
        </w:rPr>
        <w:t>g</w:t>
      </w:r>
      <w:r w:rsidRPr="00F072DB">
        <w:rPr>
          <w:vertAlign w:val="subscript"/>
        </w:rPr>
        <w:t>s</w:t>
      </w:r>
      <w:proofErr w:type="spellEnd"/>
      <w:r>
        <w:t>;</w:t>
      </w:r>
      <w:r w:rsidRPr="00982BDD">
        <w:t xml:space="preserve"> </w:t>
      </w:r>
      <w:proofErr w:type="spellStart"/>
      <w:r w:rsidRPr="00982BDD">
        <w:rPr>
          <w:i/>
          <w:iCs/>
        </w:rPr>
        <w:t>V</w:t>
      </w:r>
      <w:r w:rsidRPr="00982BDD">
        <w:rPr>
          <w:vertAlign w:val="subscript"/>
        </w:rPr>
        <w:t>cmax</w:t>
      </w:r>
      <w:r w:rsidRPr="00982BDD">
        <w:t>:</w:t>
      </w:r>
      <w:r w:rsidRPr="00982BDD">
        <w:rPr>
          <w:i/>
          <w:iCs/>
        </w:rPr>
        <w:t>g</w:t>
      </w:r>
      <w:r w:rsidRPr="00982BDD">
        <w:rPr>
          <w:vertAlign w:val="subscript"/>
        </w:rPr>
        <w:t>s</w:t>
      </w:r>
      <w:proofErr w:type="spellEnd"/>
      <w:r>
        <w:t>=ratio of temperature unstandardized</w:t>
      </w:r>
      <w:r w:rsidRPr="002B7BC1">
        <w:rPr>
          <w:i/>
          <w:iCs/>
        </w:rPr>
        <w:t xml:space="preserve"> </w:t>
      </w:r>
      <w:r>
        <w:rPr>
          <w:i/>
          <w:iCs/>
        </w:rPr>
        <w:t>V</w:t>
      </w:r>
      <w:r>
        <w:rPr>
          <w:vertAlign w:val="subscript"/>
        </w:rPr>
        <w:t>cmax</w:t>
      </w:r>
      <w:r>
        <w:t xml:space="preserve"> to </w:t>
      </w:r>
      <w:proofErr w:type="spellStart"/>
      <w:r>
        <w:rPr>
          <w:i/>
          <w:iCs/>
        </w:rPr>
        <w:t>g</w:t>
      </w:r>
      <w:r>
        <w:rPr>
          <w:vertAlign w:val="subscript"/>
        </w:rPr>
        <w:t>s</w:t>
      </w:r>
      <w:proofErr w:type="spellEnd"/>
      <w:r>
        <w:t>.</w:t>
      </w:r>
    </w:p>
    <w:p w14:paraId="73A30839" w14:textId="77777777" w:rsidR="002C4FBE" w:rsidRDefault="002C4FBE" w:rsidP="009D6E5B">
      <w:pPr>
        <w:spacing w:line="480" w:lineRule="auto"/>
      </w:pPr>
    </w:p>
    <w:p w14:paraId="6F402091" w14:textId="396F086D" w:rsidR="002C4FBE" w:rsidRDefault="002C4FBE" w:rsidP="00A85036">
      <w:pPr>
        <w:spacing w:line="480" w:lineRule="auto"/>
        <w:sectPr w:rsidR="002C4FBE" w:rsidSect="00772287">
          <w:pgSz w:w="15840" w:h="12240" w:orient="landscape"/>
          <w:pgMar w:top="1440" w:right="1440" w:bottom="1440" w:left="1440" w:header="720" w:footer="720" w:gutter="0"/>
          <w:lnNumType w:countBy="1" w:restart="continuous"/>
          <w:cols w:space="720"/>
          <w:docGrid w:linePitch="360"/>
        </w:sectPr>
      </w:pPr>
    </w:p>
    <w:p w14:paraId="69C5F409" w14:textId="779DD492" w:rsidR="005F0602" w:rsidRDefault="005F0602" w:rsidP="009D6E5B">
      <w:pPr>
        <w:spacing w:line="480" w:lineRule="auto"/>
        <w:rPr>
          <w:b/>
          <w:bCs/>
        </w:rPr>
      </w:pPr>
      <w:r>
        <w:rPr>
          <w:b/>
          <w:bCs/>
        </w:rPr>
        <w:lastRenderedPageBreak/>
        <w:t xml:space="preserve">Figure </w:t>
      </w:r>
      <w:r w:rsidR="00DE6B10">
        <w:rPr>
          <w:b/>
          <w:bCs/>
        </w:rPr>
        <w:t>5</w:t>
      </w:r>
    </w:p>
    <w:p w14:paraId="4BD407F2" w14:textId="661811FF" w:rsidR="005F0602" w:rsidRDefault="00D23267" w:rsidP="009D6E5B">
      <w:pPr>
        <w:spacing w:line="480" w:lineRule="auto"/>
        <w:rPr>
          <w:b/>
          <w:bCs/>
        </w:rPr>
      </w:pPr>
      <w:r>
        <w:rPr>
          <w:b/>
          <w:bCs/>
          <w:noProof/>
        </w:rPr>
        <w:drawing>
          <wp:inline distT="0" distB="0" distL="0" distR="0" wp14:anchorId="4477626A" wp14:editId="729ABA2F">
            <wp:extent cx="5943600" cy="4754880"/>
            <wp:effectExtent l="0" t="0" r="0" b="0"/>
            <wp:docPr id="16" name="Picture 16" descr="Chart, calendar,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calendar, box and whisker chart&#10;&#10;Description automatically generated"/>
                    <pic:cNvPicPr/>
                  </pic:nvPicPr>
                  <pic:blipFill>
                    <a:blip r:embed="rId14"/>
                    <a:stretch>
                      <a:fillRect/>
                    </a:stretch>
                  </pic:blipFill>
                  <pic:spPr>
                    <a:xfrm>
                      <a:off x="0" y="0"/>
                      <a:ext cx="5943600" cy="4754880"/>
                    </a:xfrm>
                    <a:prstGeom prst="rect">
                      <a:avLst/>
                    </a:prstGeom>
                  </pic:spPr>
                </pic:pic>
              </a:graphicData>
            </a:graphic>
          </wp:inline>
        </w:drawing>
      </w:r>
    </w:p>
    <w:p w14:paraId="436FDF7F" w14:textId="77777777" w:rsidR="008B104C" w:rsidRDefault="00C4037A" w:rsidP="00A85036">
      <w:pPr>
        <w:spacing w:line="480" w:lineRule="auto"/>
        <w:rPr>
          <w:rFonts w:eastAsia="Times New Roman" w:cs="Times New Roman"/>
          <w:color w:val="000000" w:themeColor="text1"/>
        </w:rPr>
      </w:pPr>
      <w:r>
        <w:rPr>
          <w:b/>
          <w:bCs/>
        </w:rPr>
        <w:t xml:space="preserve">Figure </w:t>
      </w:r>
      <w:r w:rsidR="00F640C8">
        <w:rPr>
          <w:b/>
          <w:bCs/>
        </w:rPr>
        <w:t>6</w:t>
      </w:r>
      <w:r>
        <w:t xml:space="preserve"> </w:t>
      </w:r>
      <w:r w:rsidRPr="001B10F7">
        <w:t>Effects</w:t>
      </w:r>
      <w:r>
        <w:t xml:space="preserve"> of soil nitrogen fertilization and inoculation on </w:t>
      </w:r>
      <w:r>
        <w:rPr>
          <w:i/>
          <w:iCs/>
        </w:rPr>
        <w:t>G. max</w:t>
      </w:r>
      <w:r>
        <w:t xml:space="preserve"> photosynthetic nitrogen use efficiency (panel A), intrinsic water-use efficiency (panel B), the ratio of leaf nitrogen per leaf area to stomatal conductance (panel C), and the ratio of the maximum Rubisco carboxylation rate to stomatal conductance </w:t>
      </w:r>
      <w:r>
        <w:rPr>
          <w:color w:val="000000"/>
        </w:rPr>
        <w:t>(panel D)</w:t>
      </w:r>
      <w:r>
        <w:t xml:space="preserve">. Soil nitrogen fertilization is represented categorically on the x-axis, while inoculation </w:t>
      </w:r>
      <w:r w:rsidR="00A433B8">
        <w:t>treatment</w:t>
      </w:r>
      <w:r>
        <w:t xml:space="preserve"> is represented by colored boxplots. Yellow shaded boxplots indicate individuals that were not inoculated</w:t>
      </w:r>
      <w:r w:rsidRPr="00490BC5">
        <w:t xml:space="preserve"> </w:t>
      </w:r>
      <w:r>
        <w:t xml:space="preserve">with </w:t>
      </w:r>
      <w:r>
        <w:rPr>
          <w:i/>
          <w:iCs/>
        </w:rPr>
        <w:t>B. japonicum</w:t>
      </w:r>
      <w:r>
        <w:t xml:space="preserve">, while red shaded boxplots indicate individuals that were inoculated with </w:t>
      </w:r>
      <w:r>
        <w:rPr>
          <w:i/>
          <w:iCs/>
        </w:rPr>
        <w:t>B. japonicum</w:t>
      </w:r>
      <w:r>
        <w:t xml:space="preserve">. </w:t>
      </w:r>
      <w:r w:rsidR="0079226D" w:rsidRPr="6E1ABADC">
        <w:rPr>
          <w:rFonts w:eastAsia="Times New Roman" w:cs="Times New Roman"/>
          <w:color w:val="000000" w:themeColor="text1"/>
        </w:rPr>
        <w:t xml:space="preserve">Boxes are the upper (75% percentile) and lower (25% percentile) quartile. The whiskers are the minimum and maximum </w:t>
      </w:r>
      <w:r w:rsidR="0079226D" w:rsidRPr="6E1ABADC">
        <w:rPr>
          <w:rFonts w:eastAsia="Times New Roman" w:cs="Times New Roman"/>
          <w:color w:val="000000" w:themeColor="text1"/>
        </w:rPr>
        <w:lastRenderedPageBreak/>
        <w:t>value, calculated as 1.5 times the upper and lower quartile value. Grey dots are individual data points, jittered for visibility. The lettering over each box indicates the results from post-hoc Tukey’s tests with different lettering indicating statistically different groups (</w:t>
      </w:r>
      <w:r w:rsidR="00E20C33">
        <w:rPr>
          <w:rFonts w:eastAsia="Times New Roman" w:cs="Times New Roman"/>
          <w:color w:val="000000" w:themeColor="text1"/>
        </w:rPr>
        <w:t>p</w:t>
      </w:r>
      <w:r w:rsidR="0079226D" w:rsidRPr="6E1ABADC">
        <w:rPr>
          <w:rFonts w:eastAsia="Times New Roman" w:cs="Times New Roman"/>
          <w:color w:val="000000" w:themeColor="text1"/>
        </w:rPr>
        <w:t>&lt;0.05).</w:t>
      </w:r>
    </w:p>
    <w:p w14:paraId="6484937F" w14:textId="308041FA" w:rsidR="00E2103C" w:rsidRPr="008B6B1D" w:rsidRDefault="00E2103C" w:rsidP="00A85036">
      <w:pPr>
        <w:spacing w:line="480" w:lineRule="auto"/>
      </w:pPr>
      <w:r>
        <w:rPr>
          <w:b/>
          <w:bCs/>
        </w:rPr>
        <w:br w:type="page"/>
      </w:r>
    </w:p>
    <w:p w14:paraId="17A662CB" w14:textId="3B9F2CC0" w:rsidR="00772287" w:rsidRDefault="00E2103C" w:rsidP="008B6B1D">
      <w:pPr>
        <w:spacing w:line="480" w:lineRule="auto"/>
        <w:rPr>
          <w:b/>
          <w:bCs/>
        </w:rPr>
      </w:pPr>
      <w:r>
        <w:rPr>
          <w:b/>
          <w:bCs/>
        </w:rPr>
        <w:lastRenderedPageBreak/>
        <w:t>D</w:t>
      </w:r>
      <w:r w:rsidR="00754725">
        <w:rPr>
          <w:b/>
          <w:bCs/>
        </w:rPr>
        <w:t>iscussion</w:t>
      </w:r>
    </w:p>
    <w:p w14:paraId="72658BC1" w14:textId="1147F883" w:rsidR="004035F7" w:rsidRDefault="004035F7" w:rsidP="00D32CFF">
      <w:pPr>
        <w:pStyle w:val="Bibliography"/>
      </w:pPr>
    </w:p>
    <w:p w14:paraId="4D12C9DD" w14:textId="77777777" w:rsidR="00F4560A" w:rsidRDefault="00F4560A" w:rsidP="008B6B1D">
      <w:pPr>
        <w:spacing w:line="480" w:lineRule="auto"/>
        <w:ind w:firstLine="720"/>
      </w:pPr>
    </w:p>
    <w:p w14:paraId="580720B6" w14:textId="51A8363F" w:rsidR="00DA006B" w:rsidRDefault="00DA006B" w:rsidP="008B6B1D">
      <w:pPr>
        <w:spacing w:line="480" w:lineRule="auto"/>
        <w:ind w:left="720"/>
      </w:pPr>
      <w:r>
        <w:t>[</w:t>
      </w:r>
      <w:commentRangeStart w:id="4"/>
      <w:r w:rsidRPr="00723F29">
        <w:rPr>
          <w:b/>
          <w:bCs/>
        </w:rPr>
        <w:t>Main point #1</w:t>
      </w:r>
      <w:r>
        <w:t xml:space="preserve">: </w:t>
      </w:r>
      <w:commentRangeEnd w:id="4"/>
      <w:r w:rsidR="00950F50">
        <w:rPr>
          <w:rStyle w:val="CommentReference"/>
          <w:rFonts w:eastAsia="Times New Roman" w:cs="Times New Roman"/>
        </w:rPr>
        <w:commentReference w:id="4"/>
      </w:r>
      <w:r>
        <w:t>stronger whole plant than leaf level responses to soil N</w:t>
      </w:r>
      <w:r w:rsidR="00D35783">
        <w:t>.</w:t>
      </w:r>
      <w:r w:rsidR="00723F29">
        <w:t xml:space="preserve"> </w:t>
      </w:r>
      <w:r w:rsidR="00D35783">
        <w:t>M</w:t>
      </w:r>
      <w:r w:rsidR="00723F29">
        <w:t xml:space="preserve">ight have </w:t>
      </w:r>
      <w:r w:rsidR="00125358">
        <w:t>diminished</w:t>
      </w:r>
      <w:r w:rsidR="00723F29">
        <w:t xml:space="preserve"> expected PLCT nitrogen-water use tradeoffs</w:t>
      </w:r>
      <w:r w:rsidR="00ED1773">
        <w:t>. Important to consider whole plant responses when leaf acclimation responses deviate from those expected from theory</w:t>
      </w:r>
      <w:r>
        <w:t>]</w:t>
      </w:r>
    </w:p>
    <w:p w14:paraId="16D020B7" w14:textId="2ED06786" w:rsidR="00723F29" w:rsidRDefault="00723F29" w:rsidP="008B6B1D">
      <w:pPr>
        <w:spacing w:line="480" w:lineRule="auto"/>
        <w:ind w:firstLine="720"/>
      </w:pPr>
    </w:p>
    <w:p w14:paraId="07A0FCB2" w14:textId="523CD655" w:rsidR="00D35783" w:rsidRDefault="00D35783" w:rsidP="008B6B1D">
      <w:pPr>
        <w:spacing w:line="480" w:lineRule="auto"/>
        <w:ind w:left="720"/>
      </w:pPr>
      <w:r>
        <w:t>[</w:t>
      </w:r>
      <w:commentRangeStart w:id="5"/>
      <w:r>
        <w:rPr>
          <w:b/>
          <w:bCs/>
        </w:rPr>
        <w:t>Main point #2</w:t>
      </w:r>
      <w:r>
        <w:t xml:space="preserve">: </w:t>
      </w:r>
      <w:commentRangeEnd w:id="5"/>
      <w:r w:rsidR="000E7D92">
        <w:rPr>
          <w:rStyle w:val="CommentReference"/>
          <w:rFonts w:eastAsia="Times New Roman" w:cs="Times New Roman"/>
        </w:rPr>
        <w:commentReference w:id="5"/>
      </w:r>
      <w:r>
        <w:t xml:space="preserve">strong effects of inoculation on whole plant responses under low soil N, no effect of inoculation on nitrogen-water </w:t>
      </w:r>
      <w:proofErr w:type="gramStart"/>
      <w:r>
        <w:t>use</w:t>
      </w:r>
      <w:proofErr w:type="gramEnd"/>
      <w:r>
        <w:t xml:space="preserve"> tradeoffs except for stimulation in leaf N. Hard to tell if this is driven by PLCT-expected strategy or just a pattern of N-fixation strategy. N-fixers usually seem to have higher leaf N than non-fixers</w:t>
      </w:r>
      <w:r w:rsidR="00125358">
        <w:t>. Stimulation in total leaf area with inoculation under low soil N could have exacerbated diminishing nitrogen-water tradeoffs with increasing soil N</w:t>
      </w:r>
      <w:r>
        <w:t>]</w:t>
      </w:r>
    </w:p>
    <w:p w14:paraId="186FD6A0" w14:textId="77777777" w:rsidR="00D35783" w:rsidRDefault="00D35783" w:rsidP="008B6B1D">
      <w:pPr>
        <w:spacing w:line="480" w:lineRule="auto"/>
        <w:ind w:left="720"/>
      </w:pPr>
    </w:p>
    <w:p w14:paraId="0C205254" w14:textId="73BFFBFE" w:rsidR="00D35783" w:rsidRDefault="00D35783" w:rsidP="008B6B1D">
      <w:pPr>
        <w:spacing w:line="480" w:lineRule="auto"/>
        <w:ind w:left="720"/>
      </w:pPr>
      <w:r>
        <w:t>[</w:t>
      </w:r>
      <w:commentRangeStart w:id="6"/>
      <w:r w:rsidRPr="00D35783">
        <w:rPr>
          <w:b/>
          <w:bCs/>
        </w:rPr>
        <w:t>Main point #3</w:t>
      </w:r>
      <w:r>
        <w:t xml:space="preserve">: </w:t>
      </w:r>
      <w:commentRangeEnd w:id="6"/>
      <w:r w:rsidR="00950F50">
        <w:rPr>
          <w:rStyle w:val="CommentReference"/>
          <w:rFonts w:eastAsia="Times New Roman" w:cs="Times New Roman"/>
        </w:rPr>
        <w:commentReference w:id="6"/>
      </w:r>
      <w:r>
        <w:t xml:space="preserve">effects of inoculation </w:t>
      </w:r>
      <w:r w:rsidR="00125358">
        <w:t>on total leaf area/carbon costs to acquire nitrogen/leaf nitrogen allocation</w:t>
      </w:r>
      <w:r>
        <w:t xml:space="preserve"> diminish with increasing N. This could be driven by shift away from N fixation and toward direct uptake with fertilization, as costs to acquire nitrogen become similar between pathways]</w:t>
      </w:r>
    </w:p>
    <w:p w14:paraId="10EA2C96" w14:textId="66E7477E" w:rsidR="00F4560A" w:rsidRDefault="00BB1C61" w:rsidP="008B6B1D">
      <w:pPr>
        <w:spacing w:line="480" w:lineRule="auto"/>
        <w:ind w:left="720"/>
      </w:pPr>
      <w:commentRangeStart w:id="7"/>
      <w:commentRangeEnd w:id="7"/>
      <w:r>
        <w:rPr>
          <w:rStyle w:val="CommentReference"/>
          <w:rFonts w:eastAsia="Times New Roman" w:cs="Times New Roman"/>
        </w:rPr>
        <w:commentReference w:id="7"/>
      </w:r>
    </w:p>
    <w:p w14:paraId="6EE2234E" w14:textId="3B4D343D" w:rsidR="001D4CE3" w:rsidRDefault="001D4CE3" w:rsidP="008B6B1D">
      <w:pPr>
        <w:spacing w:line="480" w:lineRule="auto"/>
      </w:pPr>
      <w:r>
        <w:rPr>
          <w:i/>
          <w:iCs/>
        </w:rPr>
        <w:t>Study limitations</w:t>
      </w:r>
    </w:p>
    <w:p w14:paraId="6A873158" w14:textId="29864FB8" w:rsidR="001B21C7" w:rsidRPr="001D4CE3" w:rsidRDefault="001D4CE3" w:rsidP="008B6B1D">
      <w:pPr>
        <w:spacing w:line="480" w:lineRule="auto"/>
        <w:ind w:firstLine="720"/>
      </w:pPr>
      <w:r>
        <w:t xml:space="preserve">This study </w:t>
      </w:r>
      <w:r w:rsidR="00125358">
        <w:t>has</w:t>
      </w:r>
      <w:r>
        <w:t xml:space="preserve"> a few limitations that deserve recognition and limit the generality of our observed responses. First, effects of soil nitrogen fertilization on root nodulation may be nonlinear, as inferred from root nodulation data in</w:t>
      </w:r>
      <w:r w:rsidR="001B21C7">
        <w:t xml:space="preserve"> </w:t>
      </w:r>
      <w:r w:rsidR="00D32CFF">
        <w:t>(XX)</w:t>
      </w:r>
      <w:r w:rsidR="001B21C7">
        <w:t xml:space="preserve">, and a two-point fertilization experiment </w:t>
      </w:r>
      <w:r w:rsidR="001B21C7">
        <w:lastRenderedPageBreak/>
        <w:t xml:space="preserve">such as the one done here is </w:t>
      </w:r>
      <w:r w:rsidR="0079226D">
        <w:t>not</w:t>
      </w:r>
      <w:r w:rsidR="001B21C7">
        <w:t xml:space="preserve"> equipped to address </w:t>
      </w:r>
      <w:r w:rsidR="0079226D">
        <w:t xml:space="preserve">possible </w:t>
      </w:r>
      <w:r w:rsidR="001B21C7">
        <w:t xml:space="preserve">nonlinearities </w:t>
      </w:r>
      <w:r w:rsidR="0079226D">
        <w:t>that might explain the interaction between soil nitrogen fertilization and root nodulation.</w:t>
      </w:r>
      <w:r w:rsidR="001B21C7">
        <w:t xml:space="preserve"> Future work should consider conducting similar experiments using a larger suite of nitrogen fertilization treatments than what is presented here. Additionally, this study used a single </w:t>
      </w:r>
      <w:r w:rsidR="00F4560A">
        <w:t xml:space="preserve">plant </w:t>
      </w:r>
      <w:r w:rsidR="001B21C7">
        <w:t>species and a</w:t>
      </w:r>
      <w:r w:rsidR="00BB5F98">
        <w:t>n inoculant comprising a</w:t>
      </w:r>
      <w:r w:rsidR="001B21C7">
        <w:t xml:space="preserve"> single </w:t>
      </w:r>
      <w:r w:rsidR="00F4560A">
        <w:t>bacterial</w:t>
      </w:r>
      <w:r w:rsidR="001B21C7">
        <w:t xml:space="preserve"> species. While this did allow us to isolate mechanisms that</w:t>
      </w:r>
      <w:r w:rsidR="00F4560A">
        <w:t xml:space="preserve"> drove </w:t>
      </w:r>
      <w:r w:rsidR="00F4560A">
        <w:rPr>
          <w:i/>
          <w:iCs/>
        </w:rPr>
        <w:t>G. max</w:t>
      </w:r>
      <w:r w:rsidR="00F4560A">
        <w:t xml:space="preserve"> responses to nitrogen fertilization and inoculation </w:t>
      </w:r>
      <w:r w:rsidR="001B21C7">
        <w:t>independent of phylogeny or genetic diversity, future work should consider conducting similar experiments using a suite of legum</w:t>
      </w:r>
      <w:r w:rsidR="000F1E36">
        <w:t>inous species</w:t>
      </w:r>
      <w:r w:rsidR="001B21C7">
        <w:t xml:space="preserve">, as well as a suite of different </w:t>
      </w:r>
      <w:r w:rsidR="001B21C7">
        <w:rPr>
          <w:i/>
          <w:iCs/>
        </w:rPr>
        <w:t>Rhizobium</w:t>
      </w:r>
      <w:r w:rsidR="001B21C7">
        <w:t xml:space="preserve"> </w:t>
      </w:r>
      <w:r w:rsidR="00B55208">
        <w:t xml:space="preserve">or other </w:t>
      </w:r>
      <w:r w:rsidR="00B55208">
        <w:rPr>
          <w:i/>
          <w:iCs/>
        </w:rPr>
        <w:t>Actinobacteria</w:t>
      </w:r>
      <w:r w:rsidR="00B55208">
        <w:t xml:space="preserve"> </w:t>
      </w:r>
      <w:r w:rsidR="001B21C7">
        <w:t xml:space="preserve">cocktails. Doing so would better allow us to generalize patterns observed here, and better replicate soil microbial communities observed in nature. </w:t>
      </w:r>
    </w:p>
    <w:p w14:paraId="735E4205" w14:textId="671BF499" w:rsidR="00E33726" w:rsidRDefault="00E33726" w:rsidP="008B6B1D">
      <w:pPr>
        <w:spacing w:line="480" w:lineRule="auto"/>
        <w:rPr>
          <w:i/>
          <w:iCs/>
        </w:rPr>
      </w:pPr>
    </w:p>
    <w:p w14:paraId="368377DC" w14:textId="7E90BA3E" w:rsidR="00E33726" w:rsidRDefault="00E33726" w:rsidP="008B6B1D">
      <w:pPr>
        <w:spacing w:line="480" w:lineRule="auto"/>
        <w:rPr>
          <w:i/>
          <w:iCs/>
        </w:rPr>
      </w:pPr>
      <w:r>
        <w:rPr>
          <w:i/>
          <w:iCs/>
        </w:rPr>
        <w:t>Conclusions</w:t>
      </w:r>
    </w:p>
    <w:p w14:paraId="36658C05" w14:textId="25FAA2F0" w:rsidR="00F4560A" w:rsidRDefault="00125358" w:rsidP="008B6B1D">
      <w:pPr>
        <w:spacing w:line="480" w:lineRule="auto"/>
      </w:pPr>
      <w:r w:rsidRPr="00125358">
        <w:rPr>
          <w:highlight w:val="yellow"/>
        </w:rPr>
        <w:t>[add concluding paragraph here]</w:t>
      </w:r>
    </w:p>
    <w:p w14:paraId="7934AA15" w14:textId="77777777" w:rsidR="00F4560A" w:rsidRDefault="00F4560A" w:rsidP="008B6B1D">
      <w:pPr>
        <w:spacing w:line="480" w:lineRule="auto"/>
      </w:pPr>
    </w:p>
    <w:p w14:paraId="73395A6C" w14:textId="2CE57134" w:rsidR="001B21C7" w:rsidRDefault="001B21C7" w:rsidP="008B6B1D">
      <w:pPr>
        <w:spacing w:line="480" w:lineRule="auto"/>
      </w:pPr>
      <w:r>
        <w:rPr>
          <w:b/>
          <w:bCs/>
        </w:rPr>
        <w:t>Acknowledgements</w:t>
      </w:r>
    </w:p>
    <w:p w14:paraId="287FB464" w14:textId="4A8030D7" w:rsidR="004A35A3" w:rsidRDefault="004A35A3" w:rsidP="008B6B1D">
      <w:pPr>
        <w:spacing w:line="480" w:lineRule="auto"/>
      </w:pPr>
      <w:r>
        <w:t xml:space="preserve">We would like to thank </w:t>
      </w:r>
      <w:r w:rsidR="00B55208">
        <w:t xml:space="preserve">Dr. </w:t>
      </w:r>
      <w:r>
        <w:t xml:space="preserve">Jeffrey </w:t>
      </w:r>
      <w:proofErr w:type="spellStart"/>
      <w:r>
        <w:t>Chieppa</w:t>
      </w:r>
      <w:proofErr w:type="spellEnd"/>
      <w:r>
        <w:t xml:space="preserve"> and </w:t>
      </w:r>
      <w:proofErr w:type="spellStart"/>
      <w:r>
        <w:t>Ezinwanne</w:t>
      </w:r>
      <w:proofErr w:type="spellEnd"/>
      <w:r>
        <w:t xml:space="preserve"> </w:t>
      </w:r>
      <w:proofErr w:type="spellStart"/>
      <w:r>
        <w:t>Ezekannagha</w:t>
      </w:r>
      <w:proofErr w:type="spellEnd"/>
      <w:r>
        <w:t xml:space="preserve"> for their extensive help with generating CO</w:t>
      </w:r>
      <w:r>
        <w:rPr>
          <w:vertAlign w:val="subscript"/>
        </w:rPr>
        <w:t>2</w:t>
      </w:r>
      <w:r>
        <w:t xml:space="preserve"> response curves</w:t>
      </w:r>
      <w:r w:rsidR="00451CDF">
        <w:t xml:space="preserve"> and</w:t>
      </w:r>
      <w:r>
        <w:t xml:space="preserve"> dark respiration measurements, and </w:t>
      </w:r>
      <w:r w:rsidR="00451CDF">
        <w:t xml:space="preserve">assistance with the </w:t>
      </w:r>
      <w:r>
        <w:t xml:space="preserve">experiment harvest. We would also like to thank Gwendolyn Wagner and Garrison Garza for their help with </w:t>
      </w:r>
      <w:r w:rsidR="000424C7">
        <w:t xml:space="preserve">the </w:t>
      </w:r>
      <w:r>
        <w:t>experiment harvest</w:t>
      </w:r>
      <w:r w:rsidR="000424C7">
        <w:t xml:space="preserve">, and members of the </w:t>
      </w:r>
      <w:proofErr w:type="spellStart"/>
      <w:r w:rsidR="000424C7">
        <w:t>Schwilk</w:t>
      </w:r>
      <w:proofErr w:type="spellEnd"/>
      <w:r w:rsidR="000424C7">
        <w:t xml:space="preserve"> and van </w:t>
      </w:r>
      <w:proofErr w:type="spellStart"/>
      <w:r w:rsidR="000424C7">
        <w:t>Gestel</w:t>
      </w:r>
      <w:proofErr w:type="spellEnd"/>
      <w:r w:rsidR="000424C7">
        <w:t xml:space="preserve"> lab for analysis feedback</w:t>
      </w:r>
      <w:r>
        <w:t>. NGS acknowledges funding support from the NSF (</w:t>
      </w:r>
      <w:r w:rsidRPr="00F33193">
        <w:t>DEB-2045968</w:t>
      </w:r>
      <w:r>
        <w:t xml:space="preserve">), </w:t>
      </w:r>
      <w:commentRangeStart w:id="8"/>
      <w:r>
        <w:t>Eric and Wendy Schmidt and</w:t>
      </w:r>
      <w:ins w:id="9" w:author="Nick Smith" w:date="2022-06-04T12:36:00Z">
        <w:r w:rsidR="00482C17">
          <w:t xml:space="preserve"> the</w:t>
        </w:r>
      </w:ins>
      <w:r>
        <w:t xml:space="preserve"> Schmidt Futures</w:t>
      </w:r>
      <w:ins w:id="10" w:author="Nick Smith" w:date="2022-06-04T12:36:00Z">
        <w:r w:rsidR="00482C17">
          <w:t xml:space="preserve"> VESRI program</w:t>
        </w:r>
        <w:commentRangeEnd w:id="8"/>
        <w:r w:rsidR="00482C17">
          <w:rPr>
            <w:rStyle w:val="CommentReference"/>
            <w:rFonts w:eastAsia="Times New Roman" w:cs="Times New Roman"/>
          </w:rPr>
          <w:commentReference w:id="8"/>
        </w:r>
      </w:ins>
      <w:r>
        <w:t>, and Texas Tech University.</w:t>
      </w:r>
    </w:p>
    <w:p w14:paraId="0ED32DAC" w14:textId="77777777" w:rsidR="004A35A3" w:rsidRDefault="004A35A3" w:rsidP="008B6B1D">
      <w:pPr>
        <w:spacing w:line="480" w:lineRule="auto"/>
      </w:pPr>
    </w:p>
    <w:p w14:paraId="2498C7DF" w14:textId="35A7DBEC" w:rsidR="00774D67" w:rsidRDefault="00774D67" w:rsidP="008B6B1D">
      <w:pPr>
        <w:spacing w:line="480" w:lineRule="auto"/>
        <w:rPr>
          <w:b/>
          <w:bCs/>
        </w:rPr>
      </w:pPr>
      <w:r>
        <w:rPr>
          <w:b/>
          <w:bCs/>
        </w:rPr>
        <w:t>Author contributions</w:t>
      </w:r>
    </w:p>
    <w:p w14:paraId="03ACC920" w14:textId="6CEA7B1D" w:rsidR="00774D67" w:rsidRPr="00774D67" w:rsidRDefault="00303F2D" w:rsidP="008B6B1D">
      <w:pPr>
        <w:spacing w:line="480" w:lineRule="auto"/>
      </w:pPr>
      <w:r>
        <w:lastRenderedPageBreak/>
        <w:t>EAP coordinated leaf physiological measurements, conducted data analysis, wrote the first draft of the manuscript, and</w:t>
      </w:r>
      <w:r w:rsidR="00BB1D36">
        <w:t xml:space="preserve"> made revisions based on collaborator and reviewer feedback.</w:t>
      </w:r>
      <w:r>
        <w:t xml:space="preserve"> </w:t>
      </w:r>
      <w:r w:rsidR="00BE2568">
        <w:t>JT designed</w:t>
      </w:r>
      <w:r w:rsidR="000424C7">
        <w:t xml:space="preserve"> the experiment</w:t>
      </w:r>
      <w:r w:rsidR="00F008CB">
        <w:t xml:space="preserve"> with NGS and EAP</w:t>
      </w:r>
      <w:r w:rsidR="000424C7">
        <w:t>,</w:t>
      </w:r>
      <w:r w:rsidR="00BE2568">
        <w:t xml:space="preserve"> carried out the experiment, </w:t>
      </w:r>
      <w:r w:rsidR="00BB1D36">
        <w:t xml:space="preserve">and contributed to manuscript revisions. HG assisted with post-experiment harvest </w:t>
      </w:r>
      <w:r w:rsidR="000424C7">
        <w:t>and</w:t>
      </w:r>
      <w:r w:rsidR="00BB1D36">
        <w:t xml:space="preserve"> contributed to manuscript revisions. NGS oversaw experiment progress, assisted with the post-experiment harvest, and contributed to manuscript revisions. All authors support publication of this manuscript to </w:t>
      </w:r>
      <w:r w:rsidR="00BB1D36" w:rsidRPr="00BB1D36">
        <w:rPr>
          <w:highlight w:val="yellow"/>
        </w:rPr>
        <w:t>XX</w:t>
      </w:r>
      <w:r w:rsidR="00BB1D36">
        <w:t>.</w:t>
      </w:r>
    </w:p>
    <w:p w14:paraId="7644E0A0" w14:textId="77777777" w:rsidR="00774D67" w:rsidRPr="00774D67" w:rsidRDefault="00774D67" w:rsidP="008B6B1D">
      <w:pPr>
        <w:spacing w:line="480" w:lineRule="auto"/>
      </w:pPr>
    </w:p>
    <w:p w14:paraId="4E523BAD" w14:textId="77777777" w:rsidR="00774D67" w:rsidRDefault="00774D67" w:rsidP="008B6B1D">
      <w:pPr>
        <w:spacing w:line="480" w:lineRule="auto"/>
      </w:pPr>
      <w:r>
        <w:rPr>
          <w:b/>
          <w:bCs/>
        </w:rPr>
        <w:t>Data Availability Statement</w:t>
      </w:r>
    </w:p>
    <w:p w14:paraId="6CB735A2" w14:textId="18ADE776" w:rsidR="00774D67" w:rsidRPr="00774D67" w:rsidRDefault="00774D67" w:rsidP="008B6B1D">
      <w:pPr>
        <w:spacing w:line="480" w:lineRule="auto"/>
      </w:pPr>
      <w:r>
        <w:t>All statistical analyses and plots were created in R version 4.</w:t>
      </w:r>
      <w:r w:rsidR="00BB1D36">
        <w:t>2</w:t>
      </w:r>
      <w:r>
        <w:t>.</w:t>
      </w:r>
      <w:r w:rsidR="00BB1D36">
        <w:t>0</w:t>
      </w:r>
      <w:r>
        <w:t xml:space="preserve">. All R code and data for this manuscript are available in a GitHub repository at &lt;insert URL here&gt; (&lt;insert DOI from </w:t>
      </w:r>
      <w:proofErr w:type="spellStart"/>
      <w:r>
        <w:t>Zenodo</w:t>
      </w:r>
      <w:proofErr w:type="spellEnd"/>
      <w:r>
        <w:t xml:space="preserve"> here&gt;).</w:t>
      </w:r>
    </w:p>
    <w:p w14:paraId="70D78CE6" w14:textId="6D045050" w:rsidR="00772287" w:rsidRDefault="00772287" w:rsidP="00A754EC">
      <w:pPr>
        <w:spacing w:line="360" w:lineRule="auto"/>
        <w:rPr>
          <w:b/>
          <w:bCs/>
        </w:rPr>
      </w:pPr>
      <w:r>
        <w:rPr>
          <w:b/>
          <w:bCs/>
        </w:rPr>
        <w:br w:type="page"/>
      </w:r>
    </w:p>
    <w:p w14:paraId="4E44C6AA" w14:textId="705CFE53" w:rsidR="003C2C84" w:rsidRPr="00754725" w:rsidRDefault="00772287" w:rsidP="003C2C84">
      <w:pPr>
        <w:spacing w:line="480" w:lineRule="auto"/>
        <w:rPr>
          <w:b/>
          <w:bCs/>
        </w:rPr>
      </w:pPr>
      <w:r>
        <w:rPr>
          <w:b/>
          <w:bCs/>
        </w:rPr>
        <w:lastRenderedPageBreak/>
        <w:t>References</w:t>
      </w:r>
    </w:p>
    <w:sectPr w:rsidR="003C2C84" w:rsidRPr="00754725" w:rsidSect="00E256F3">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Perkowski, Evan A" w:date="2022-05-17T09:45:00Z" w:initials="PEA">
    <w:p w14:paraId="1B0AB548" w14:textId="14CD3FE1" w:rsidR="00072D81" w:rsidRDefault="00072D81" w:rsidP="007320E5">
      <w:pPr>
        <w:pStyle w:val="CommentText"/>
      </w:pPr>
      <w:r>
        <w:rPr>
          <w:rStyle w:val="CommentReference"/>
        </w:rPr>
        <w:annotationRef/>
      </w:r>
      <w:r>
        <w:t>Open to suggestions!</w:t>
      </w:r>
    </w:p>
  </w:comment>
  <w:comment w:id="1" w:author="Nick Smith" w:date="2022-06-04T11:57:00Z" w:initials="NGS">
    <w:p w14:paraId="27E54AE4" w14:textId="536701E4" w:rsidR="00072D81" w:rsidRDefault="00072D81">
      <w:pPr>
        <w:pStyle w:val="CommentText"/>
      </w:pPr>
      <w:r>
        <w:rPr>
          <w:rStyle w:val="CommentReference"/>
        </w:rPr>
        <w:annotationRef/>
      </w:r>
      <w:r>
        <w:t>I’d maybe wait for a “main conclusion” to use here</w:t>
      </w:r>
    </w:p>
  </w:comment>
  <w:comment w:id="2" w:author="Perkowski, Evan A" w:date="2022-07-25T13:17:00Z" w:initials="PEA">
    <w:p w14:paraId="7387D7AF" w14:textId="5489BDC6" w:rsidR="00CD5C63" w:rsidRDefault="00CD5C63">
      <w:pPr>
        <w:pStyle w:val="CommentText"/>
      </w:pPr>
      <w:r>
        <w:rPr>
          <w:rStyle w:val="CommentReference"/>
        </w:rPr>
        <w:annotationRef/>
      </w:r>
      <w:r>
        <w:t>Check for more refs</w:t>
      </w:r>
    </w:p>
  </w:comment>
  <w:comment w:id="3" w:author="Perkowski, Evan A" w:date="2022-05-13T13:42:00Z" w:initials="PEA">
    <w:p w14:paraId="003F850E" w14:textId="476E9931" w:rsidR="00072D81" w:rsidRDefault="00072D81">
      <w:pPr>
        <w:pStyle w:val="CommentText"/>
      </w:pPr>
      <w:r>
        <w:rPr>
          <w:rStyle w:val="CommentReference"/>
        </w:rPr>
        <w:annotationRef/>
      </w:r>
      <w:r>
        <w:t>Joseph, is this correct? I took a stab at a number, but couldn’t remember how long you had put the soil in the steam sterilizer</w:t>
      </w:r>
    </w:p>
  </w:comment>
  <w:comment w:id="4" w:author="Nick Smith" w:date="2022-06-04T12:30:00Z" w:initials="NGS">
    <w:p w14:paraId="571CEF61" w14:textId="7B92AD6F" w:rsidR="00950F50" w:rsidRDefault="00950F50">
      <w:pPr>
        <w:pStyle w:val="CommentText"/>
      </w:pPr>
      <w:r>
        <w:rPr>
          <w:rStyle w:val="CommentReference"/>
        </w:rPr>
        <w:annotationRef/>
      </w:r>
      <w:r>
        <w:t>I like this one and you could maybe broaden it to include inoculation as well</w:t>
      </w:r>
      <w:r w:rsidR="008A60A5">
        <w:t>. Additional main point is that aspects of PCLT need to likely consider whole plant effects</w:t>
      </w:r>
    </w:p>
  </w:comment>
  <w:comment w:id="5" w:author="Nick Smith" w:date="2022-06-04T12:32:00Z" w:initials="NGS">
    <w:p w14:paraId="6C18348B" w14:textId="1B38B5DD" w:rsidR="000E7D92" w:rsidRDefault="000E7D92">
      <w:pPr>
        <w:pStyle w:val="CommentText"/>
      </w:pPr>
      <w:r>
        <w:rPr>
          <w:rStyle w:val="CommentReference"/>
        </w:rPr>
        <w:annotationRef/>
      </w:r>
      <w:r>
        <w:t>Not so sure about this one?</w:t>
      </w:r>
    </w:p>
  </w:comment>
  <w:comment w:id="6" w:author="Nick Smith" w:date="2022-06-04T12:31:00Z" w:initials="NGS">
    <w:p w14:paraId="26A05523" w14:textId="7A2FD791" w:rsidR="00950F50" w:rsidRDefault="00950F50">
      <w:pPr>
        <w:pStyle w:val="CommentText"/>
      </w:pPr>
      <w:r>
        <w:rPr>
          <w:rStyle w:val="CommentReference"/>
        </w:rPr>
        <w:annotationRef/>
      </w:r>
      <w:r>
        <w:t>I like this one too!</w:t>
      </w:r>
    </w:p>
  </w:comment>
  <w:comment w:id="7" w:author="Nick Smith" w:date="2022-06-04T12:33:00Z" w:initials="NGS">
    <w:p w14:paraId="0B957133" w14:textId="77777777" w:rsidR="00BB1C61" w:rsidRDefault="00BB1C61">
      <w:pPr>
        <w:pStyle w:val="CommentText"/>
      </w:pPr>
      <w:r>
        <w:rPr>
          <w:rStyle w:val="CommentReference"/>
        </w:rPr>
        <w:annotationRef/>
      </w:r>
      <w:r>
        <w:t>Another way to think of main points is to think of what models should be doing as a result of your study. E.g.,</w:t>
      </w:r>
    </w:p>
    <w:p w14:paraId="326BE73A" w14:textId="77777777" w:rsidR="00BB1C61" w:rsidRDefault="00BB1C61">
      <w:pPr>
        <w:pStyle w:val="CommentText"/>
      </w:pPr>
    </w:p>
    <w:p w14:paraId="5AD8D30D" w14:textId="0A6F52B0" w:rsidR="00BB1C61" w:rsidRDefault="00BB1C61" w:rsidP="00BB1C61">
      <w:pPr>
        <w:pStyle w:val="CommentText"/>
        <w:numPr>
          <w:ilvl w:val="0"/>
          <w:numId w:val="5"/>
        </w:numPr>
      </w:pPr>
      <w:r>
        <w:t xml:space="preserve">Stop assuming link between soil N-leaf N-photosynthesis. Soil N-leaf N link is </w:t>
      </w:r>
      <w:r w:rsidR="00FE43A0">
        <w:t xml:space="preserve">maybe </w:t>
      </w:r>
      <w:r>
        <w:t xml:space="preserve">fine, but the leaf N-photosynthesis link is not (could also show this with </w:t>
      </w:r>
      <w:r w:rsidR="0007464E">
        <w:t>a</w:t>
      </w:r>
      <w:r>
        <w:t xml:space="preserve"> figure)</w:t>
      </w:r>
    </w:p>
    <w:p w14:paraId="77F242B1" w14:textId="77777777" w:rsidR="00BB1C61" w:rsidRDefault="00BB1C61" w:rsidP="00BB1C61">
      <w:pPr>
        <w:pStyle w:val="CommentText"/>
        <w:numPr>
          <w:ilvl w:val="0"/>
          <w:numId w:val="5"/>
        </w:numPr>
      </w:pPr>
      <w:r>
        <w:t>Need to be able to simulation whole plant C-cost to obtain N under varying soil N and in species with different acquisition strategies</w:t>
      </w:r>
    </w:p>
    <w:p w14:paraId="7E3D999B" w14:textId="77777777" w:rsidR="00BB1C61" w:rsidRDefault="00BB1C61" w:rsidP="00BB1C61">
      <w:pPr>
        <w:pStyle w:val="CommentText"/>
        <w:numPr>
          <w:ilvl w:val="0"/>
          <w:numId w:val="5"/>
        </w:numPr>
      </w:pPr>
      <w:r>
        <w:t>Need to simulate change in acquisition strategy with leaf N</w:t>
      </w:r>
    </w:p>
    <w:p w14:paraId="4E54EE94" w14:textId="4927DC84" w:rsidR="00BB1C61" w:rsidRDefault="00BB1C61" w:rsidP="00BB1C61">
      <w:pPr>
        <w:pStyle w:val="CommentText"/>
        <w:numPr>
          <w:ilvl w:val="0"/>
          <w:numId w:val="5"/>
        </w:numPr>
      </w:pPr>
      <w:r>
        <w:t>Need to simulate change in biomass with increasing N uptake that is independent of leaf photosynthesis</w:t>
      </w:r>
    </w:p>
  </w:comment>
  <w:comment w:id="8" w:author="Nick Smith" w:date="2022-06-04T12:36:00Z" w:initials="NGS">
    <w:p w14:paraId="60D4A7B5" w14:textId="0A10AF8A" w:rsidR="00482C17" w:rsidRDefault="00482C17">
      <w:pPr>
        <w:pStyle w:val="CommentText"/>
      </w:pPr>
      <w:r>
        <w:rPr>
          <w:rStyle w:val="CommentReference"/>
        </w:rPr>
        <w:annotationRef/>
      </w:r>
      <w:r>
        <w:t>Will need to find the proper wording for this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B0AB548" w15:done="0"/>
  <w15:commentEx w15:paraId="27E54AE4" w15:paraIdParent="1B0AB548" w15:done="0"/>
  <w15:commentEx w15:paraId="7387D7AF" w15:done="0"/>
  <w15:commentEx w15:paraId="003F850E" w15:done="0"/>
  <w15:commentEx w15:paraId="571CEF61" w15:done="0"/>
  <w15:commentEx w15:paraId="6C18348B" w15:done="0"/>
  <w15:commentEx w15:paraId="26A05523" w15:done="0"/>
  <w15:commentEx w15:paraId="4E54EE94" w15:done="0"/>
  <w15:commentEx w15:paraId="60D4A7B5"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2DED54" w16cex:dateUtc="2022-05-17T14:45:00Z"/>
  <w16cex:commentExtensible w16cex:durableId="2689165D" w16cex:dateUtc="2022-07-25T18:17:00Z"/>
  <w16cex:commentExtensible w16cex:durableId="2628DEDC" w16cex:dateUtc="2022-05-13T18:4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B0AB548" w16cid:durableId="262DED54"/>
  <w16cid:commentId w16cid:paraId="27E54AE4" w16cid:durableId="2645C712"/>
  <w16cid:commentId w16cid:paraId="7387D7AF" w16cid:durableId="2689165D"/>
  <w16cid:commentId w16cid:paraId="003F850E" w16cid:durableId="2628DEDC"/>
  <w16cid:commentId w16cid:paraId="571CEF61" w16cid:durableId="2645CEE6"/>
  <w16cid:commentId w16cid:paraId="6C18348B" w16cid:durableId="2645CF6F"/>
  <w16cid:commentId w16cid:paraId="26A05523" w16cid:durableId="2645CF25"/>
  <w16cid:commentId w16cid:paraId="4E54EE94" w16cid:durableId="2645CF7D"/>
  <w16cid:commentId w16cid:paraId="60D4A7B5" w16cid:durableId="2645D05E"/>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imes New Roman (Body CS)">
    <w:altName w:val="Times New Roman"/>
    <w:panose1 w:val="020B0604020202020204"/>
    <w:charset w:val="00"/>
    <w:family w:val="roman"/>
    <w:pitch w:val="variable"/>
    <w:sig w:usb0="E0002AEF" w:usb1="C0007841"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3910B5"/>
    <w:multiLevelType w:val="hybridMultilevel"/>
    <w:tmpl w:val="69BEFF9C"/>
    <w:lvl w:ilvl="0" w:tplc="C554C5D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BE91627"/>
    <w:multiLevelType w:val="hybridMultilevel"/>
    <w:tmpl w:val="32F066E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151330F9"/>
    <w:multiLevelType w:val="hybridMultilevel"/>
    <w:tmpl w:val="B2EC833E"/>
    <w:lvl w:ilvl="0" w:tplc="83F0087A">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85A4972"/>
    <w:multiLevelType w:val="hybridMultilevel"/>
    <w:tmpl w:val="3E84DDC2"/>
    <w:lvl w:ilvl="0" w:tplc="C554C5DE">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28E87B4B"/>
    <w:multiLevelType w:val="hybridMultilevel"/>
    <w:tmpl w:val="5B4CD1B4"/>
    <w:lvl w:ilvl="0" w:tplc="BBE4A812">
      <w:start w:val="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E51141A"/>
    <w:multiLevelType w:val="hybridMultilevel"/>
    <w:tmpl w:val="5FF47F3C"/>
    <w:lvl w:ilvl="0" w:tplc="F600017C">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856576968">
    <w:abstractNumId w:val="5"/>
  </w:num>
  <w:num w:numId="2" w16cid:durableId="1090781271">
    <w:abstractNumId w:val="2"/>
  </w:num>
  <w:num w:numId="3" w16cid:durableId="484861162">
    <w:abstractNumId w:val="1"/>
  </w:num>
  <w:num w:numId="4" w16cid:durableId="619260975">
    <w:abstractNumId w:val="0"/>
  </w:num>
  <w:num w:numId="5" w16cid:durableId="1445265814">
    <w:abstractNumId w:val="4"/>
  </w:num>
  <w:num w:numId="6" w16cid:durableId="1819496800">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Perkowski, Evan A">
    <w15:presenceInfo w15:providerId="AD" w15:userId="S::evan.a.perkowski@ttu.edu::60f99932-1f8b-47fd-ae71-548bdb6d48d3"/>
  </w15:person>
  <w15:person w15:author="Nick Smith">
    <w15:presenceInfo w15:providerId="None" w15:userId="Nick Smith"/>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67D74"/>
    <w:rsid w:val="00006440"/>
    <w:rsid w:val="000103A6"/>
    <w:rsid w:val="000137B5"/>
    <w:rsid w:val="00013F5C"/>
    <w:rsid w:val="00015827"/>
    <w:rsid w:val="00021BEB"/>
    <w:rsid w:val="00033599"/>
    <w:rsid w:val="0004004B"/>
    <w:rsid w:val="000424C7"/>
    <w:rsid w:val="000443A6"/>
    <w:rsid w:val="00045694"/>
    <w:rsid w:val="00047FF3"/>
    <w:rsid w:val="00055528"/>
    <w:rsid w:val="00061330"/>
    <w:rsid w:val="00071365"/>
    <w:rsid w:val="00072D81"/>
    <w:rsid w:val="0007391F"/>
    <w:rsid w:val="0007464E"/>
    <w:rsid w:val="0007680C"/>
    <w:rsid w:val="00080882"/>
    <w:rsid w:val="000846E5"/>
    <w:rsid w:val="00086E13"/>
    <w:rsid w:val="00091EA0"/>
    <w:rsid w:val="00096CD6"/>
    <w:rsid w:val="00097A1D"/>
    <w:rsid w:val="000A15F3"/>
    <w:rsid w:val="000A24B2"/>
    <w:rsid w:val="000B0465"/>
    <w:rsid w:val="000B25C5"/>
    <w:rsid w:val="000B35AF"/>
    <w:rsid w:val="000B69B8"/>
    <w:rsid w:val="000C5833"/>
    <w:rsid w:val="000C5C34"/>
    <w:rsid w:val="000D2FE4"/>
    <w:rsid w:val="000D5B61"/>
    <w:rsid w:val="000E1A24"/>
    <w:rsid w:val="000E40BD"/>
    <w:rsid w:val="000E5005"/>
    <w:rsid w:val="000E65D6"/>
    <w:rsid w:val="000E7D92"/>
    <w:rsid w:val="000F0314"/>
    <w:rsid w:val="000F1E36"/>
    <w:rsid w:val="00102628"/>
    <w:rsid w:val="00106FCE"/>
    <w:rsid w:val="0011017D"/>
    <w:rsid w:val="00114DDF"/>
    <w:rsid w:val="00115F98"/>
    <w:rsid w:val="00116583"/>
    <w:rsid w:val="001227FA"/>
    <w:rsid w:val="00125358"/>
    <w:rsid w:val="00126F94"/>
    <w:rsid w:val="00131777"/>
    <w:rsid w:val="00140846"/>
    <w:rsid w:val="00140BC4"/>
    <w:rsid w:val="001438DB"/>
    <w:rsid w:val="00146410"/>
    <w:rsid w:val="001500C2"/>
    <w:rsid w:val="00150CFB"/>
    <w:rsid w:val="00166B47"/>
    <w:rsid w:val="00167EA8"/>
    <w:rsid w:val="0017601E"/>
    <w:rsid w:val="00181F29"/>
    <w:rsid w:val="00182295"/>
    <w:rsid w:val="00192404"/>
    <w:rsid w:val="001A1184"/>
    <w:rsid w:val="001A31D4"/>
    <w:rsid w:val="001A4127"/>
    <w:rsid w:val="001A5E20"/>
    <w:rsid w:val="001A5F2D"/>
    <w:rsid w:val="001A743B"/>
    <w:rsid w:val="001B143E"/>
    <w:rsid w:val="001B21C7"/>
    <w:rsid w:val="001B24E0"/>
    <w:rsid w:val="001B3B2A"/>
    <w:rsid w:val="001B766A"/>
    <w:rsid w:val="001C1F9E"/>
    <w:rsid w:val="001C6743"/>
    <w:rsid w:val="001D0903"/>
    <w:rsid w:val="001D15E4"/>
    <w:rsid w:val="001D26CA"/>
    <w:rsid w:val="001D4CE3"/>
    <w:rsid w:val="001D541B"/>
    <w:rsid w:val="001D79F3"/>
    <w:rsid w:val="001E40E6"/>
    <w:rsid w:val="001E4DC0"/>
    <w:rsid w:val="001F09BC"/>
    <w:rsid w:val="001F254A"/>
    <w:rsid w:val="001F2D5E"/>
    <w:rsid w:val="001F5FF5"/>
    <w:rsid w:val="00204F81"/>
    <w:rsid w:val="002177ED"/>
    <w:rsid w:val="00217A2E"/>
    <w:rsid w:val="0022275C"/>
    <w:rsid w:val="00224179"/>
    <w:rsid w:val="00231617"/>
    <w:rsid w:val="00235EDC"/>
    <w:rsid w:val="00237528"/>
    <w:rsid w:val="00251AEA"/>
    <w:rsid w:val="002548F5"/>
    <w:rsid w:val="0025668C"/>
    <w:rsid w:val="00262143"/>
    <w:rsid w:val="00264E17"/>
    <w:rsid w:val="00265035"/>
    <w:rsid w:val="002665D6"/>
    <w:rsid w:val="00266AD9"/>
    <w:rsid w:val="00266FA1"/>
    <w:rsid w:val="00267C61"/>
    <w:rsid w:val="00270350"/>
    <w:rsid w:val="00271F6C"/>
    <w:rsid w:val="00272DB1"/>
    <w:rsid w:val="00272E59"/>
    <w:rsid w:val="00283F06"/>
    <w:rsid w:val="00287D42"/>
    <w:rsid w:val="0029276A"/>
    <w:rsid w:val="00293580"/>
    <w:rsid w:val="002948B1"/>
    <w:rsid w:val="002948E0"/>
    <w:rsid w:val="00295B37"/>
    <w:rsid w:val="002A0FC6"/>
    <w:rsid w:val="002A5009"/>
    <w:rsid w:val="002A575E"/>
    <w:rsid w:val="002B4EF9"/>
    <w:rsid w:val="002C2B2A"/>
    <w:rsid w:val="002C2D4C"/>
    <w:rsid w:val="002C360E"/>
    <w:rsid w:val="002C4FBE"/>
    <w:rsid w:val="002C5045"/>
    <w:rsid w:val="002D044D"/>
    <w:rsid w:val="002D150D"/>
    <w:rsid w:val="002D49E3"/>
    <w:rsid w:val="002D7F0E"/>
    <w:rsid w:val="002E7D85"/>
    <w:rsid w:val="002F0BBB"/>
    <w:rsid w:val="002F24D6"/>
    <w:rsid w:val="002F3BA4"/>
    <w:rsid w:val="002F57B0"/>
    <w:rsid w:val="003003F0"/>
    <w:rsid w:val="003032DB"/>
    <w:rsid w:val="00303814"/>
    <w:rsid w:val="00303F2D"/>
    <w:rsid w:val="0030516D"/>
    <w:rsid w:val="0030650A"/>
    <w:rsid w:val="00310558"/>
    <w:rsid w:val="00315200"/>
    <w:rsid w:val="00322974"/>
    <w:rsid w:val="0033651D"/>
    <w:rsid w:val="00340D31"/>
    <w:rsid w:val="00345929"/>
    <w:rsid w:val="00350162"/>
    <w:rsid w:val="00351491"/>
    <w:rsid w:val="00351A75"/>
    <w:rsid w:val="00353731"/>
    <w:rsid w:val="00360D30"/>
    <w:rsid w:val="00370AD1"/>
    <w:rsid w:val="00371C20"/>
    <w:rsid w:val="00376DE0"/>
    <w:rsid w:val="0038171F"/>
    <w:rsid w:val="0038539A"/>
    <w:rsid w:val="003873F0"/>
    <w:rsid w:val="003918A1"/>
    <w:rsid w:val="00391A1D"/>
    <w:rsid w:val="003A411D"/>
    <w:rsid w:val="003A4D07"/>
    <w:rsid w:val="003A5F9A"/>
    <w:rsid w:val="003A7574"/>
    <w:rsid w:val="003B2924"/>
    <w:rsid w:val="003B410D"/>
    <w:rsid w:val="003B4F23"/>
    <w:rsid w:val="003B6FAA"/>
    <w:rsid w:val="003B782E"/>
    <w:rsid w:val="003C2C84"/>
    <w:rsid w:val="003C51C9"/>
    <w:rsid w:val="003C553A"/>
    <w:rsid w:val="003C6063"/>
    <w:rsid w:val="003D1643"/>
    <w:rsid w:val="003D3439"/>
    <w:rsid w:val="003D74E1"/>
    <w:rsid w:val="003E1FC7"/>
    <w:rsid w:val="003E355C"/>
    <w:rsid w:val="003F2A85"/>
    <w:rsid w:val="00400618"/>
    <w:rsid w:val="004035F7"/>
    <w:rsid w:val="004039EE"/>
    <w:rsid w:val="00403BBD"/>
    <w:rsid w:val="004111A1"/>
    <w:rsid w:val="00412BAB"/>
    <w:rsid w:val="00417A8F"/>
    <w:rsid w:val="00417C57"/>
    <w:rsid w:val="00421AE0"/>
    <w:rsid w:val="00421BAA"/>
    <w:rsid w:val="00430044"/>
    <w:rsid w:val="004301BB"/>
    <w:rsid w:val="00431B7D"/>
    <w:rsid w:val="00433868"/>
    <w:rsid w:val="00437175"/>
    <w:rsid w:val="00440CFF"/>
    <w:rsid w:val="00443328"/>
    <w:rsid w:val="00447752"/>
    <w:rsid w:val="0045096E"/>
    <w:rsid w:val="00451CDF"/>
    <w:rsid w:val="00451ED1"/>
    <w:rsid w:val="00457CFE"/>
    <w:rsid w:val="00460656"/>
    <w:rsid w:val="00460EB9"/>
    <w:rsid w:val="00462729"/>
    <w:rsid w:val="0046396A"/>
    <w:rsid w:val="00464BF7"/>
    <w:rsid w:val="0046524E"/>
    <w:rsid w:val="004654D8"/>
    <w:rsid w:val="004667E6"/>
    <w:rsid w:val="00467321"/>
    <w:rsid w:val="004764EB"/>
    <w:rsid w:val="00477955"/>
    <w:rsid w:val="00477EE4"/>
    <w:rsid w:val="0048004A"/>
    <w:rsid w:val="00482C17"/>
    <w:rsid w:val="0048753D"/>
    <w:rsid w:val="00490BC5"/>
    <w:rsid w:val="0049190E"/>
    <w:rsid w:val="00492888"/>
    <w:rsid w:val="004940A0"/>
    <w:rsid w:val="00494E8C"/>
    <w:rsid w:val="00497794"/>
    <w:rsid w:val="004A2495"/>
    <w:rsid w:val="004A35A3"/>
    <w:rsid w:val="004A3DE5"/>
    <w:rsid w:val="004A6C35"/>
    <w:rsid w:val="004A6E69"/>
    <w:rsid w:val="004B1EA4"/>
    <w:rsid w:val="004B5E0F"/>
    <w:rsid w:val="004B7F18"/>
    <w:rsid w:val="004C0BD2"/>
    <w:rsid w:val="004C3C71"/>
    <w:rsid w:val="004C7C0C"/>
    <w:rsid w:val="004C7C69"/>
    <w:rsid w:val="004F4C11"/>
    <w:rsid w:val="00502BC6"/>
    <w:rsid w:val="005052B7"/>
    <w:rsid w:val="0051142F"/>
    <w:rsid w:val="00515D2D"/>
    <w:rsid w:val="005174E3"/>
    <w:rsid w:val="005214CF"/>
    <w:rsid w:val="00521B92"/>
    <w:rsid w:val="00524F9C"/>
    <w:rsid w:val="00526968"/>
    <w:rsid w:val="00532E28"/>
    <w:rsid w:val="00534BFA"/>
    <w:rsid w:val="0053745F"/>
    <w:rsid w:val="005379AB"/>
    <w:rsid w:val="00547EA6"/>
    <w:rsid w:val="00550616"/>
    <w:rsid w:val="00562561"/>
    <w:rsid w:val="00562F5D"/>
    <w:rsid w:val="00565C0A"/>
    <w:rsid w:val="00566FD1"/>
    <w:rsid w:val="00571A5C"/>
    <w:rsid w:val="00573C0E"/>
    <w:rsid w:val="005921A6"/>
    <w:rsid w:val="005942F6"/>
    <w:rsid w:val="00594F9B"/>
    <w:rsid w:val="005968A5"/>
    <w:rsid w:val="005A3AD9"/>
    <w:rsid w:val="005A73E0"/>
    <w:rsid w:val="005A7A45"/>
    <w:rsid w:val="005B21F4"/>
    <w:rsid w:val="005B6DED"/>
    <w:rsid w:val="005C40DF"/>
    <w:rsid w:val="005D006F"/>
    <w:rsid w:val="005D3C45"/>
    <w:rsid w:val="005E3C64"/>
    <w:rsid w:val="005E752C"/>
    <w:rsid w:val="005F0602"/>
    <w:rsid w:val="005F1477"/>
    <w:rsid w:val="005F5455"/>
    <w:rsid w:val="00601827"/>
    <w:rsid w:val="00602B12"/>
    <w:rsid w:val="00607987"/>
    <w:rsid w:val="0061158F"/>
    <w:rsid w:val="00611A5F"/>
    <w:rsid w:val="00613A93"/>
    <w:rsid w:val="006157EC"/>
    <w:rsid w:val="006160E5"/>
    <w:rsid w:val="006209EB"/>
    <w:rsid w:val="00621781"/>
    <w:rsid w:val="00621CDE"/>
    <w:rsid w:val="00642465"/>
    <w:rsid w:val="0065127B"/>
    <w:rsid w:val="00651708"/>
    <w:rsid w:val="00654A55"/>
    <w:rsid w:val="006569E0"/>
    <w:rsid w:val="0066049F"/>
    <w:rsid w:val="00674BF3"/>
    <w:rsid w:val="00675662"/>
    <w:rsid w:val="00684F12"/>
    <w:rsid w:val="00690EDA"/>
    <w:rsid w:val="00696F09"/>
    <w:rsid w:val="006A0837"/>
    <w:rsid w:val="006A394B"/>
    <w:rsid w:val="006A5366"/>
    <w:rsid w:val="006B734B"/>
    <w:rsid w:val="006C0352"/>
    <w:rsid w:val="006C060E"/>
    <w:rsid w:val="006C0BAD"/>
    <w:rsid w:val="006C50B8"/>
    <w:rsid w:val="006C759F"/>
    <w:rsid w:val="006C7EA6"/>
    <w:rsid w:val="006D1951"/>
    <w:rsid w:val="006D3E93"/>
    <w:rsid w:val="006D7E2D"/>
    <w:rsid w:val="006E0881"/>
    <w:rsid w:val="006E3A3D"/>
    <w:rsid w:val="006E7608"/>
    <w:rsid w:val="006F4B04"/>
    <w:rsid w:val="007022D1"/>
    <w:rsid w:val="0072033E"/>
    <w:rsid w:val="00723F29"/>
    <w:rsid w:val="00727F3E"/>
    <w:rsid w:val="0073086F"/>
    <w:rsid w:val="007320E5"/>
    <w:rsid w:val="00743947"/>
    <w:rsid w:val="00746208"/>
    <w:rsid w:val="00746CCB"/>
    <w:rsid w:val="00751149"/>
    <w:rsid w:val="00754725"/>
    <w:rsid w:val="00756429"/>
    <w:rsid w:val="00763DFE"/>
    <w:rsid w:val="00766809"/>
    <w:rsid w:val="00772287"/>
    <w:rsid w:val="00772D20"/>
    <w:rsid w:val="00774D67"/>
    <w:rsid w:val="007755C4"/>
    <w:rsid w:val="00777671"/>
    <w:rsid w:val="00786D44"/>
    <w:rsid w:val="00790B8B"/>
    <w:rsid w:val="0079226D"/>
    <w:rsid w:val="00792D5B"/>
    <w:rsid w:val="007935E9"/>
    <w:rsid w:val="007A082A"/>
    <w:rsid w:val="007A2F1C"/>
    <w:rsid w:val="007A66FD"/>
    <w:rsid w:val="007A7928"/>
    <w:rsid w:val="007B12CC"/>
    <w:rsid w:val="007B13FC"/>
    <w:rsid w:val="007B192C"/>
    <w:rsid w:val="007B1AFE"/>
    <w:rsid w:val="007B3063"/>
    <w:rsid w:val="007B6971"/>
    <w:rsid w:val="007B6BD6"/>
    <w:rsid w:val="007B7C4F"/>
    <w:rsid w:val="007C1C57"/>
    <w:rsid w:val="007C2F39"/>
    <w:rsid w:val="007C6B38"/>
    <w:rsid w:val="007D0701"/>
    <w:rsid w:val="007D2877"/>
    <w:rsid w:val="007E5400"/>
    <w:rsid w:val="007E56DC"/>
    <w:rsid w:val="007E6FDF"/>
    <w:rsid w:val="007E743D"/>
    <w:rsid w:val="007F426D"/>
    <w:rsid w:val="007F4329"/>
    <w:rsid w:val="0080636D"/>
    <w:rsid w:val="00806371"/>
    <w:rsid w:val="0081139F"/>
    <w:rsid w:val="00813CB8"/>
    <w:rsid w:val="00817E03"/>
    <w:rsid w:val="00831D90"/>
    <w:rsid w:val="00847557"/>
    <w:rsid w:val="0084793A"/>
    <w:rsid w:val="00850627"/>
    <w:rsid w:val="00850723"/>
    <w:rsid w:val="00852AF7"/>
    <w:rsid w:val="0085460C"/>
    <w:rsid w:val="00867812"/>
    <w:rsid w:val="0087300A"/>
    <w:rsid w:val="00876B7A"/>
    <w:rsid w:val="00884550"/>
    <w:rsid w:val="00885391"/>
    <w:rsid w:val="008854FF"/>
    <w:rsid w:val="008873DD"/>
    <w:rsid w:val="00887478"/>
    <w:rsid w:val="00895284"/>
    <w:rsid w:val="0089764A"/>
    <w:rsid w:val="008A60A5"/>
    <w:rsid w:val="008B104C"/>
    <w:rsid w:val="008B6B1D"/>
    <w:rsid w:val="008C398A"/>
    <w:rsid w:val="008C3EB8"/>
    <w:rsid w:val="008C4F5B"/>
    <w:rsid w:val="008C56B6"/>
    <w:rsid w:val="008D34FA"/>
    <w:rsid w:val="008D46B4"/>
    <w:rsid w:val="008D6E2F"/>
    <w:rsid w:val="008E2BDE"/>
    <w:rsid w:val="008E75B9"/>
    <w:rsid w:val="008E7FEB"/>
    <w:rsid w:val="008F26FA"/>
    <w:rsid w:val="008F457A"/>
    <w:rsid w:val="008F6058"/>
    <w:rsid w:val="009018A1"/>
    <w:rsid w:val="009022E6"/>
    <w:rsid w:val="00902FD9"/>
    <w:rsid w:val="00912680"/>
    <w:rsid w:val="0091473E"/>
    <w:rsid w:val="009162CB"/>
    <w:rsid w:val="00916FB5"/>
    <w:rsid w:val="009214F3"/>
    <w:rsid w:val="00926F7B"/>
    <w:rsid w:val="009273E2"/>
    <w:rsid w:val="0093380B"/>
    <w:rsid w:val="00936914"/>
    <w:rsid w:val="00942187"/>
    <w:rsid w:val="00947B9C"/>
    <w:rsid w:val="00947C65"/>
    <w:rsid w:val="00950F50"/>
    <w:rsid w:val="009515D2"/>
    <w:rsid w:val="00956882"/>
    <w:rsid w:val="00957D32"/>
    <w:rsid w:val="00973FA7"/>
    <w:rsid w:val="00984B84"/>
    <w:rsid w:val="00987718"/>
    <w:rsid w:val="00987F23"/>
    <w:rsid w:val="00993546"/>
    <w:rsid w:val="00996C9F"/>
    <w:rsid w:val="009A02EE"/>
    <w:rsid w:val="009A5542"/>
    <w:rsid w:val="009A60BD"/>
    <w:rsid w:val="009B1682"/>
    <w:rsid w:val="009C62F2"/>
    <w:rsid w:val="009C63FC"/>
    <w:rsid w:val="009C6E53"/>
    <w:rsid w:val="009D1104"/>
    <w:rsid w:val="009D2C98"/>
    <w:rsid w:val="009D3874"/>
    <w:rsid w:val="009D3FF6"/>
    <w:rsid w:val="009D6499"/>
    <w:rsid w:val="009D6E5B"/>
    <w:rsid w:val="009D7ED8"/>
    <w:rsid w:val="009E304C"/>
    <w:rsid w:val="009E31F0"/>
    <w:rsid w:val="009E6ED3"/>
    <w:rsid w:val="009F0F34"/>
    <w:rsid w:val="009F14D5"/>
    <w:rsid w:val="00A03A1B"/>
    <w:rsid w:val="00A07AF4"/>
    <w:rsid w:val="00A10AB7"/>
    <w:rsid w:val="00A138D0"/>
    <w:rsid w:val="00A13B09"/>
    <w:rsid w:val="00A1612D"/>
    <w:rsid w:val="00A163C6"/>
    <w:rsid w:val="00A25EB2"/>
    <w:rsid w:val="00A30C53"/>
    <w:rsid w:val="00A3142C"/>
    <w:rsid w:val="00A3337F"/>
    <w:rsid w:val="00A33E81"/>
    <w:rsid w:val="00A33FE7"/>
    <w:rsid w:val="00A34369"/>
    <w:rsid w:val="00A433B8"/>
    <w:rsid w:val="00A44260"/>
    <w:rsid w:val="00A4564D"/>
    <w:rsid w:val="00A461D6"/>
    <w:rsid w:val="00A46FE6"/>
    <w:rsid w:val="00A57BBF"/>
    <w:rsid w:val="00A656A3"/>
    <w:rsid w:val="00A71069"/>
    <w:rsid w:val="00A73883"/>
    <w:rsid w:val="00A747FF"/>
    <w:rsid w:val="00A754EC"/>
    <w:rsid w:val="00A85036"/>
    <w:rsid w:val="00A9041E"/>
    <w:rsid w:val="00A97B6C"/>
    <w:rsid w:val="00A97E81"/>
    <w:rsid w:val="00AA41B8"/>
    <w:rsid w:val="00AA479F"/>
    <w:rsid w:val="00AA5502"/>
    <w:rsid w:val="00AA6BAB"/>
    <w:rsid w:val="00AB17F0"/>
    <w:rsid w:val="00AB654B"/>
    <w:rsid w:val="00AC38E7"/>
    <w:rsid w:val="00AD6759"/>
    <w:rsid w:val="00AE0EFF"/>
    <w:rsid w:val="00AF02DC"/>
    <w:rsid w:val="00AF1559"/>
    <w:rsid w:val="00AF17C1"/>
    <w:rsid w:val="00AF426E"/>
    <w:rsid w:val="00B035D5"/>
    <w:rsid w:val="00B11CB2"/>
    <w:rsid w:val="00B20D1B"/>
    <w:rsid w:val="00B26369"/>
    <w:rsid w:val="00B310D2"/>
    <w:rsid w:val="00B33741"/>
    <w:rsid w:val="00B346E3"/>
    <w:rsid w:val="00B452E0"/>
    <w:rsid w:val="00B55208"/>
    <w:rsid w:val="00B601C0"/>
    <w:rsid w:val="00B62938"/>
    <w:rsid w:val="00B64237"/>
    <w:rsid w:val="00B65114"/>
    <w:rsid w:val="00B77283"/>
    <w:rsid w:val="00B84938"/>
    <w:rsid w:val="00B86B96"/>
    <w:rsid w:val="00B877FE"/>
    <w:rsid w:val="00B92FF2"/>
    <w:rsid w:val="00BA5B53"/>
    <w:rsid w:val="00BA75F3"/>
    <w:rsid w:val="00BB175D"/>
    <w:rsid w:val="00BB1C61"/>
    <w:rsid w:val="00BB1D36"/>
    <w:rsid w:val="00BB5F98"/>
    <w:rsid w:val="00BC0551"/>
    <w:rsid w:val="00BC7961"/>
    <w:rsid w:val="00BD310E"/>
    <w:rsid w:val="00BD4037"/>
    <w:rsid w:val="00BD669B"/>
    <w:rsid w:val="00BE2568"/>
    <w:rsid w:val="00BE583F"/>
    <w:rsid w:val="00BF3222"/>
    <w:rsid w:val="00BF7930"/>
    <w:rsid w:val="00C074CA"/>
    <w:rsid w:val="00C07F2A"/>
    <w:rsid w:val="00C15F8B"/>
    <w:rsid w:val="00C24060"/>
    <w:rsid w:val="00C26E3E"/>
    <w:rsid w:val="00C31CF3"/>
    <w:rsid w:val="00C32E51"/>
    <w:rsid w:val="00C377A1"/>
    <w:rsid w:val="00C4037A"/>
    <w:rsid w:val="00C41309"/>
    <w:rsid w:val="00C41A80"/>
    <w:rsid w:val="00C45948"/>
    <w:rsid w:val="00C4618D"/>
    <w:rsid w:val="00C57242"/>
    <w:rsid w:val="00C6042C"/>
    <w:rsid w:val="00C64309"/>
    <w:rsid w:val="00C654B2"/>
    <w:rsid w:val="00C66EFD"/>
    <w:rsid w:val="00C70352"/>
    <w:rsid w:val="00C70400"/>
    <w:rsid w:val="00C70E2E"/>
    <w:rsid w:val="00C72B7A"/>
    <w:rsid w:val="00C72D94"/>
    <w:rsid w:val="00C7318F"/>
    <w:rsid w:val="00C75D20"/>
    <w:rsid w:val="00C8325C"/>
    <w:rsid w:val="00C859D6"/>
    <w:rsid w:val="00C93F2E"/>
    <w:rsid w:val="00CA0627"/>
    <w:rsid w:val="00CA5FBB"/>
    <w:rsid w:val="00CB446B"/>
    <w:rsid w:val="00CC06E6"/>
    <w:rsid w:val="00CC1CCF"/>
    <w:rsid w:val="00CC3B0A"/>
    <w:rsid w:val="00CC5E7B"/>
    <w:rsid w:val="00CD5C63"/>
    <w:rsid w:val="00CE366A"/>
    <w:rsid w:val="00CE771F"/>
    <w:rsid w:val="00CF0D09"/>
    <w:rsid w:val="00CF48BE"/>
    <w:rsid w:val="00CF665D"/>
    <w:rsid w:val="00D0019D"/>
    <w:rsid w:val="00D01503"/>
    <w:rsid w:val="00D04ECF"/>
    <w:rsid w:val="00D05C84"/>
    <w:rsid w:val="00D14794"/>
    <w:rsid w:val="00D16FB9"/>
    <w:rsid w:val="00D17106"/>
    <w:rsid w:val="00D21DBD"/>
    <w:rsid w:val="00D23267"/>
    <w:rsid w:val="00D26E15"/>
    <w:rsid w:val="00D272B1"/>
    <w:rsid w:val="00D279E9"/>
    <w:rsid w:val="00D30494"/>
    <w:rsid w:val="00D32CFF"/>
    <w:rsid w:val="00D3527E"/>
    <w:rsid w:val="00D35783"/>
    <w:rsid w:val="00D373FB"/>
    <w:rsid w:val="00D45E15"/>
    <w:rsid w:val="00D472D2"/>
    <w:rsid w:val="00D52C95"/>
    <w:rsid w:val="00D56C9D"/>
    <w:rsid w:val="00D6220B"/>
    <w:rsid w:val="00D634C4"/>
    <w:rsid w:val="00D64D0D"/>
    <w:rsid w:val="00D652DF"/>
    <w:rsid w:val="00D660CD"/>
    <w:rsid w:val="00D66A72"/>
    <w:rsid w:val="00D67D74"/>
    <w:rsid w:val="00D73281"/>
    <w:rsid w:val="00D80427"/>
    <w:rsid w:val="00D8588A"/>
    <w:rsid w:val="00D86784"/>
    <w:rsid w:val="00D87519"/>
    <w:rsid w:val="00D87CFC"/>
    <w:rsid w:val="00D9075F"/>
    <w:rsid w:val="00D90888"/>
    <w:rsid w:val="00D9618B"/>
    <w:rsid w:val="00DA006B"/>
    <w:rsid w:val="00DA425E"/>
    <w:rsid w:val="00DA42E9"/>
    <w:rsid w:val="00DA60ED"/>
    <w:rsid w:val="00DA72DC"/>
    <w:rsid w:val="00DB3A79"/>
    <w:rsid w:val="00DC1821"/>
    <w:rsid w:val="00DC3DBA"/>
    <w:rsid w:val="00DC4961"/>
    <w:rsid w:val="00DD0878"/>
    <w:rsid w:val="00DE2FE3"/>
    <w:rsid w:val="00DE33E1"/>
    <w:rsid w:val="00DE50D7"/>
    <w:rsid w:val="00DE5D3F"/>
    <w:rsid w:val="00DE6B10"/>
    <w:rsid w:val="00E01FA8"/>
    <w:rsid w:val="00E0208C"/>
    <w:rsid w:val="00E12B46"/>
    <w:rsid w:val="00E12FFE"/>
    <w:rsid w:val="00E16C50"/>
    <w:rsid w:val="00E16CA5"/>
    <w:rsid w:val="00E20912"/>
    <w:rsid w:val="00E20C33"/>
    <w:rsid w:val="00E2103C"/>
    <w:rsid w:val="00E217B4"/>
    <w:rsid w:val="00E23DE1"/>
    <w:rsid w:val="00E256F3"/>
    <w:rsid w:val="00E26AC6"/>
    <w:rsid w:val="00E27650"/>
    <w:rsid w:val="00E33726"/>
    <w:rsid w:val="00E353CB"/>
    <w:rsid w:val="00E372EE"/>
    <w:rsid w:val="00E44BFE"/>
    <w:rsid w:val="00E676AF"/>
    <w:rsid w:val="00E74A6D"/>
    <w:rsid w:val="00E83939"/>
    <w:rsid w:val="00E8768C"/>
    <w:rsid w:val="00E945AC"/>
    <w:rsid w:val="00EA0A3D"/>
    <w:rsid w:val="00EA15F8"/>
    <w:rsid w:val="00EA4E30"/>
    <w:rsid w:val="00EA5D43"/>
    <w:rsid w:val="00EB0C0F"/>
    <w:rsid w:val="00EB2706"/>
    <w:rsid w:val="00EB5CA3"/>
    <w:rsid w:val="00EC01F6"/>
    <w:rsid w:val="00EC11A8"/>
    <w:rsid w:val="00EC2C0C"/>
    <w:rsid w:val="00EC6B47"/>
    <w:rsid w:val="00ED1628"/>
    <w:rsid w:val="00ED1773"/>
    <w:rsid w:val="00ED2735"/>
    <w:rsid w:val="00ED4CFC"/>
    <w:rsid w:val="00EE4443"/>
    <w:rsid w:val="00EE5B74"/>
    <w:rsid w:val="00EE601F"/>
    <w:rsid w:val="00EE796F"/>
    <w:rsid w:val="00EF1D97"/>
    <w:rsid w:val="00EF3C3C"/>
    <w:rsid w:val="00F00703"/>
    <w:rsid w:val="00F008CB"/>
    <w:rsid w:val="00F01DF2"/>
    <w:rsid w:val="00F073BB"/>
    <w:rsid w:val="00F07852"/>
    <w:rsid w:val="00F13EBD"/>
    <w:rsid w:val="00F15597"/>
    <w:rsid w:val="00F21CD4"/>
    <w:rsid w:val="00F2556B"/>
    <w:rsid w:val="00F307CD"/>
    <w:rsid w:val="00F32359"/>
    <w:rsid w:val="00F43CC6"/>
    <w:rsid w:val="00F4560A"/>
    <w:rsid w:val="00F5091C"/>
    <w:rsid w:val="00F57D74"/>
    <w:rsid w:val="00F633C1"/>
    <w:rsid w:val="00F640C8"/>
    <w:rsid w:val="00F645DB"/>
    <w:rsid w:val="00F706A9"/>
    <w:rsid w:val="00F75EB7"/>
    <w:rsid w:val="00F76F37"/>
    <w:rsid w:val="00F83744"/>
    <w:rsid w:val="00F871BB"/>
    <w:rsid w:val="00F87256"/>
    <w:rsid w:val="00F9445D"/>
    <w:rsid w:val="00FA37A7"/>
    <w:rsid w:val="00FB54EF"/>
    <w:rsid w:val="00FC0900"/>
    <w:rsid w:val="00FC4732"/>
    <w:rsid w:val="00FD1C5A"/>
    <w:rsid w:val="00FD777D"/>
    <w:rsid w:val="00FE31B0"/>
    <w:rsid w:val="00FE43A0"/>
    <w:rsid w:val="00FE5E18"/>
    <w:rsid w:val="00FE6DAB"/>
    <w:rsid w:val="00FF0D02"/>
    <w:rsid w:val="00FF2F22"/>
    <w:rsid w:val="00FF5B3D"/>
    <w:rsid w:val="00FF6F53"/>
    <w:rsid w:val="00FF7948"/>
    <w:rsid w:val="00FF7DD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CE19BC5"/>
  <w14:defaultImageDpi w14:val="32767"/>
  <w15:chartTrackingRefBased/>
  <w15:docId w15:val="{17DADD4F-3688-8347-9AF7-D44EF62558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Body CS)"/>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B6BD6"/>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0846E5"/>
    <w:rPr>
      <w:color w:val="808080"/>
    </w:rPr>
  </w:style>
  <w:style w:type="table" w:styleId="TableGrid">
    <w:name w:val="Table Grid"/>
    <w:basedOn w:val="TableNormal"/>
    <w:uiPriority w:val="39"/>
    <w:rsid w:val="00BA75F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BA75F3"/>
    <w:rPr>
      <w:rFonts w:cstheme="minorBidi"/>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CommentReference">
    <w:name w:val="annotation reference"/>
    <w:basedOn w:val="DefaultParagraphFont"/>
    <w:uiPriority w:val="99"/>
    <w:semiHidden/>
    <w:unhideWhenUsed/>
    <w:rsid w:val="00754725"/>
    <w:rPr>
      <w:sz w:val="16"/>
      <w:szCs w:val="16"/>
    </w:rPr>
  </w:style>
  <w:style w:type="paragraph" w:styleId="CommentText">
    <w:name w:val="annotation text"/>
    <w:basedOn w:val="Normal"/>
    <w:link w:val="CommentTextChar"/>
    <w:uiPriority w:val="99"/>
    <w:unhideWhenUsed/>
    <w:rsid w:val="00754725"/>
    <w:rPr>
      <w:rFonts w:eastAsia="Times New Roman" w:cs="Times New Roman"/>
      <w:sz w:val="20"/>
      <w:szCs w:val="20"/>
    </w:rPr>
  </w:style>
  <w:style w:type="character" w:customStyle="1" w:styleId="CommentTextChar">
    <w:name w:val="Comment Text Char"/>
    <w:basedOn w:val="DefaultParagraphFont"/>
    <w:link w:val="CommentText"/>
    <w:uiPriority w:val="99"/>
    <w:rsid w:val="00754725"/>
    <w:rPr>
      <w:rFonts w:eastAsia="Times New Roman" w:cs="Times New Roman"/>
      <w:sz w:val="20"/>
      <w:szCs w:val="20"/>
    </w:rPr>
  </w:style>
  <w:style w:type="character" w:styleId="LineNumber">
    <w:name w:val="line number"/>
    <w:basedOn w:val="DefaultParagraphFont"/>
    <w:uiPriority w:val="99"/>
    <w:semiHidden/>
    <w:unhideWhenUsed/>
    <w:rsid w:val="00DD0878"/>
  </w:style>
  <w:style w:type="paragraph" w:styleId="CommentSubject">
    <w:name w:val="annotation subject"/>
    <w:basedOn w:val="CommentText"/>
    <w:next w:val="CommentText"/>
    <w:link w:val="CommentSubjectChar"/>
    <w:uiPriority w:val="99"/>
    <w:semiHidden/>
    <w:unhideWhenUsed/>
    <w:rsid w:val="00E256F3"/>
    <w:rPr>
      <w:rFonts w:eastAsiaTheme="minorHAnsi" w:cs="Times New Roman (Body CS)"/>
      <w:b/>
      <w:bCs/>
    </w:rPr>
  </w:style>
  <w:style w:type="character" w:customStyle="1" w:styleId="CommentSubjectChar">
    <w:name w:val="Comment Subject Char"/>
    <w:basedOn w:val="CommentTextChar"/>
    <w:link w:val="CommentSubject"/>
    <w:uiPriority w:val="99"/>
    <w:semiHidden/>
    <w:rsid w:val="00E256F3"/>
    <w:rPr>
      <w:rFonts w:eastAsia="Times New Roman" w:cs="Times New Roman"/>
      <w:b/>
      <w:bCs/>
      <w:sz w:val="20"/>
      <w:szCs w:val="20"/>
    </w:rPr>
  </w:style>
  <w:style w:type="paragraph" w:styleId="ListParagraph">
    <w:name w:val="List Paragraph"/>
    <w:basedOn w:val="Normal"/>
    <w:uiPriority w:val="34"/>
    <w:qFormat/>
    <w:rsid w:val="001D4CE3"/>
    <w:pPr>
      <w:ind w:left="720"/>
      <w:contextualSpacing/>
    </w:pPr>
  </w:style>
  <w:style w:type="paragraph" w:styleId="BalloonText">
    <w:name w:val="Balloon Text"/>
    <w:basedOn w:val="Normal"/>
    <w:link w:val="BalloonTextChar"/>
    <w:uiPriority w:val="99"/>
    <w:semiHidden/>
    <w:unhideWhenUsed/>
    <w:rsid w:val="00DE50D7"/>
    <w:rPr>
      <w:rFonts w:cs="Times New Roman"/>
      <w:sz w:val="18"/>
      <w:szCs w:val="18"/>
    </w:rPr>
  </w:style>
  <w:style w:type="character" w:customStyle="1" w:styleId="BalloonTextChar">
    <w:name w:val="Balloon Text Char"/>
    <w:basedOn w:val="DefaultParagraphFont"/>
    <w:link w:val="BalloonText"/>
    <w:uiPriority w:val="99"/>
    <w:semiHidden/>
    <w:rsid w:val="00DE50D7"/>
    <w:rPr>
      <w:rFonts w:cs="Times New Roman"/>
      <w:sz w:val="18"/>
      <w:szCs w:val="18"/>
    </w:rPr>
  </w:style>
  <w:style w:type="paragraph" w:styleId="Revision">
    <w:name w:val="Revision"/>
    <w:hidden/>
    <w:uiPriority w:val="99"/>
    <w:semiHidden/>
    <w:rsid w:val="00F5091C"/>
  </w:style>
  <w:style w:type="paragraph" w:styleId="Bibliography">
    <w:name w:val="Bibliography"/>
    <w:basedOn w:val="Normal"/>
    <w:next w:val="Normal"/>
    <w:uiPriority w:val="37"/>
    <w:unhideWhenUsed/>
    <w:rsid w:val="007B6971"/>
    <w:pPr>
      <w:spacing w:after="2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590023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microsoft.com/office/2016/09/relationships/commentsIds" Target="commentsIds.xml"/><Relationship Id="rId13" Type="http://schemas.openxmlformats.org/officeDocument/2006/relationships/image" Target="media/image4.png"/><Relationship Id="rId3" Type="http://schemas.openxmlformats.org/officeDocument/2006/relationships/styles" Target="styles.xml"/><Relationship Id="rId7" Type="http://schemas.microsoft.com/office/2011/relationships/commentsExtended" Target="commentsExtended.xml"/><Relationship Id="rId12" Type="http://schemas.openxmlformats.org/officeDocument/2006/relationships/image" Target="media/image3.png"/><Relationship Id="rId17" Type="http://schemas.openxmlformats.org/officeDocument/2006/relationships/theme" Target="theme/theme1.xml"/><Relationship Id="rId2" Type="http://schemas.openxmlformats.org/officeDocument/2006/relationships/numbering" Target="numbering.xml"/><Relationship Id="rId16" Type="http://schemas.microsoft.com/office/2011/relationships/people" Target="people.xml"/><Relationship Id="rId1" Type="http://schemas.openxmlformats.org/officeDocument/2006/relationships/customXml" Target="../customXml/item1.xml"/><Relationship Id="rId6" Type="http://schemas.openxmlformats.org/officeDocument/2006/relationships/comments" Target="comments.xml"/><Relationship Id="rId11" Type="http://schemas.openxmlformats.org/officeDocument/2006/relationships/image" Target="media/image2.png"/><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image" Target="media/image1.png"/><Relationship Id="rId4" Type="http://schemas.openxmlformats.org/officeDocument/2006/relationships/settings" Target="settings.xml"/><Relationship Id="rId9" Type="http://schemas.microsoft.com/office/2018/08/relationships/commentsExtensible" Target="commentsExtensible.xml"/><Relationship Id="rId14"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C9D72D2-112C-D44E-B81D-5420291D42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112</TotalTime>
  <Pages>37</Pages>
  <Words>29471</Words>
  <Characters>167988</Characters>
  <Application>Microsoft Office Word</Application>
  <DocSecurity>0</DocSecurity>
  <Lines>1399</Lines>
  <Paragraphs>394</Paragraphs>
  <ScaleCrop>false</ScaleCrop>
  <HeadingPairs>
    <vt:vector size="2" baseType="variant">
      <vt:variant>
        <vt:lpstr>Title</vt:lpstr>
      </vt:variant>
      <vt:variant>
        <vt:i4>1</vt:i4>
      </vt:variant>
    </vt:vector>
  </HeadingPairs>
  <TitlesOfParts>
    <vt:vector size="1" baseType="lpstr">
      <vt:lpstr/>
    </vt:vector>
  </TitlesOfParts>
  <Company>Texas Tech University</Company>
  <LinksUpToDate>false</LinksUpToDate>
  <CharactersWithSpaces>197065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Perkowski, Evan A</dc:creator>
  <cp:keywords/>
  <dc:description/>
  <cp:lastModifiedBy>Perkowski, Evan A</cp:lastModifiedBy>
  <cp:revision>4</cp:revision>
  <dcterms:created xsi:type="dcterms:W3CDTF">2022-07-25T17:06:00Z</dcterms:created>
  <dcterms:modified xsi:type="dcterms:W3CDTF">2022-07-25T19:29:00Z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http://www.zotero.org/styles/global-change-biology</vt:lpwstr>
  </property>
  <property fmtid="{D5CDD505-2E9C-101B-9397-08002B2CF9AE}" pid="15" name="Mendeley Recent Style Name 6_1">
    <vt:lpwstr>Global Change Biology</vt:lpwstr>
  </property>
  <property fmtid="{D5CDD505-2E9C-101B-9397-08002B2CF9AE}" pid="16" name="Mendeley Recent Style Id 7_1">
    <vt:lpwstr>http://www.zotero.org/styles/ieee</vt:lpwstr>
  </property>
  <property fmtid="{D5CDD505-2E9C-101B-9397-08002B2CF9AE}" pid="17" name="Mendeley Recent Style Name 7_1">
    <vt:lpwstr>IEEE</vt:lpwstr>
  </property>
  <property fmtid="{D5CDD505-2E9C-101B-9397-08002B2CF9AE}" pid="18" name="Mendeley Recent Style Id 8_1">
    <vt:lpwstr>http://www.zotero.org/styles/new-phytologist</vt:lpwstr>
  </property>
  <property fmtid="{D5CDD505-2E9C-101B-9397-08002B2CF9AE}" pid="19" name="Mendeley Recent Style Name 8_1">
    <vt:lpwstr>New Phytologist</vt:lpwstr>
  </property>
  <property fmtid="{D5CDD505-2E9C-101B-9397-08002B2CF9AE}" pid="20" name="Mendeley Recent Style Id 9_1">
    <vt:lpwstr>http://www.zotero.org/styles/plant-cell-and-environment</vt:lpwstr>
  </property>
  <property fmtid="{D5CDD505-2E9C-101B-9397-08002B2CF9AE}" pid="21" name="Mendeley Recent Style Name 9_1">
    <vt:lpwstr>Plant, Cell &amp; Environment</vt:lpwstr>
  </property>
  <property fmtid="{D5CDD505-2E9C-101B-9397-08002B2CF9AE}" pid="22" name="Mendeley Document_1">
    <vt:lpwstr>True</vt:lpwstr>
  </property>
  <property fmtid="{D5CDD505-2E9C-101B-9397-08002B2CF9AE}" pid="23" name="Mendeley Unique User Id_1">
    <vt:lpwstr>d318f89c-753e-37fb-ba10-399a36a20455</vt:lpwstr>
  </property>
  <property fmtid="{D5CDD505-2E9C-101B-9397-08002B2CF9AE}" pid="24" name="Mendeley Citation Style_1">
    <vt:lpwstr>http://www.zotero.org/styles/new-phytologist</vt:lpwstr>
  </property>
  <property fmtid="{D5CDD505-2E9C-101B-9397-08002B2CF9AE}" pid="25" name="ZOTERO_PREF_1">
    <vt:lpwstr>&lt;data data-version="3" zotero-version="6.0.11"&gt;&lt;session id="AVTu201O"/&gt;&lt;style id="http://www.zotero.org/styles/journal-of-experimental-botany" hasBibliography="1" bibliographyStyleHasBeenSet="1"/&gt;&lt;prefs&gt;&lt;pref name="fieldType" value="Field"/&gt;&lt;pref name="do</vt:lpwstr>
  </property>
  <property fmtid="{D5CDD505-2E9C-101B-9397-08002B2CF9AE}" pid="26" name="ZOTERO_PREF_2">
    <vt:lpwstr>ntAskDelayCitationUpdates" value="true"/&gt;&lt;/prefs&gt;&lt;/data&gt;</vt:lpwstr>
  </property>
</Properties>
</file>