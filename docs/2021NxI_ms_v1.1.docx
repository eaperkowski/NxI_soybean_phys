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0CD85EF6" w:rsidR="00115F98" w:rsidRPr="00DA72DC" w:rsidRDefault="00754725" w:rsidP="00DA72DC">
      <w:pPr>
        <w:spacing w:line="480" w:lineRule="auto"/>
      </w:pPr>
      <w:r>
        <w:rPr>
          <w:b/>
          <w:bCs/>
        </w:rPr>
        <w:t>T</w:t>
      </w:r>
      <w:r w:rsidRPr="0070582B">
        <w:rPr>
          <w:b/>
          <w:bCs/>
        </w:rPr>
        <w:t>itle</w:t>
      </w:r>
      <w:r>
        <w:t xml:space="preserve">: </w:t>
      </w:r>
      <w:r w:rsidR="00FE4E0C">
        <w:t>Symbiotic nitrogen fixation reduces carbon costs of nitrogen acquisition under low, but not high, nitrogen availability</w:t>
      </w:r>
    </w:p>
    <w:p w14:paraId="296CE4EA" w14:textId="77777777" w:rsidR="00A754EC" w:rsidRDefault="00A754EC" w:rsidP="00DA72DC">
      <w:pPr>
        <w:spacing w:line="480" w:lineRule="auto"/>
        <w:rPr>
          <w:b/>
          <w:bCs/>
        </w:rPr>
      </w:pPr>
    </w:p>
    <w:p w14:paraId="12CF4620" w14:textId="649180BA" w:rsidR="00754725" w:rsidRPr="00AA5310" w:rsidRDefault="00754725" w:rsidP="00DA72DC">
      <w:pPr>
        <w:spacing w:line="480" w:lineRule="auto"/>
      </w:pPr>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r w:rsidR="00C56C83">
        <w:rPr>
          <w:vertAlign w:val="superscript"/>
        </w:rPr>
        <w:t>,*</w:t>
      </w:r>
    </w:p>
    <w:p w14:paraId="2E276304" w14:textId="667CFE6B" w:rsidR="00C56C83" w:rsidRDefault="00C56C83" w:rsidP="00DA72DC">
      <w:pPr>
        <w:spacing w:line="480" w:lineRule="auto"/>
        <w:rPr>
          <w:b/>
          <w:bCs/>
        </w:rPr>
      </w:pPr>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b/>
        </w:rPr>
      </w:pPr>
    </w:p>
    <w:p w14:paraId="5355F908" w14:textId="3F3015F2" w:rsidR="00C56C83" w:rsidRPr="00984383" w:rsidRDefault="00C56C83" w:rsidP="00DA72DC">
      <w:pPr>
        <w:spacing w:line="480" w:lineRule="auto"/>
      </w:pPr>
      <w:r w:rsidRPr="00984383">
        <w:t>*Correspondence to:</w:t>
      </w:r>
    </w:p>
    <w:p w14:paraId="32C6C4D3" w14:textId="5A6DE2E4" w:rsidR="00C56C83" w:rsidRPr="00984383" w:rsidRDefault="00C56C83" w:rsidP="00DA72DC">
      <w:pPr>
        <w:spacing w:line="480" w:lineRule="auto"/>
      </w:pPr>
      <w:r w:rsidRPr="00984383">
        <w:t>Nicholas G. Smith</w:t>
      </w:r>
    </w:p>
    <w:p w14:paraId="44A62B08" w14:textId="20716E9A" w:rsidR="00C56C83" w:rsidRPr="00984383" w:rsidRDefault="00C56C83" w:rsidP="00DA72DC">
      <w:pPr>
        <w:spacing w:line="480" w:lineRule="auto"/>
      </w:pPr>
      <w:r w:rsidRPr="00984383">
        <w:t>2901 Main St.</w:t>
      </w:r>
    </w:p>
    <w:p w14:paraId="3AACC477" w14:textId="566EB1F3" w:rsidR="00C56C83" w:rsidRPr="00984383" w:rsidRDefault="00C56C83" w:rsidP="00DA72DC">
      <w:pPr>
        <w:spacing w:line="480" w:lineRule="auto"/>
      </w:pPr>
      <w:r w:rsidRPr="00984383">
        <w:t>Lubbock, TX 79409, USA</w:t>
      </w:r>
    </w:p>
    <w:p w14:paraId="6FADAC2A" w14:textId="7423F820" w:rsidR="00C56C83" w:rsidRPr="00984383" w:rsidRDefault="00C56C83" w:rsidP="00DA72DC">
      <w:pPr>
        <w:spacing w:line="480" w:lineRule="auto"/>
      </w:pPr>
      <w:r w:rsidRPr="00984383">
        <w:t>nick.smith@ttu.edu</w:t>
      </w:r>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lastRenderedPageBreak/>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7822D2E8" w:rsidR="001A31D4" w:rsidRDefault="007A08C0" w:rsidP="00BB5F98">
      <w:pPr>
        <w:spacing w:line="480" w:lineRule="auto"/>
      </w:pPr>
      <w:r>
        <w:t>Many plant species form symbiotic associations with nitrogen fixing bacteria. Through this symbiosis, plants give photosynthate to the bacteria in exchange for nitrogen fixed from the atmosphere. This symbiosis forms an important link between carbon and nitrogen cycles in many ecosystems.</w:t>
      </w:r>
      <w:r w:rsidR="005E6154">
        <w:t xml:space="preserve"> However, the economics of this relationship under different background soil nitrogen availabilities are not well understood. </w:t>
      </w:r>
      <w:r w:rsidR="001A1184">
        <w:t>Here, we</w:t>
      </w:r>
      <w:r w:rsidR="005E6154">
        <w:t xml:space="preserve"> used a manipulation experiment to examine how the costs of nitrogen acquisition vary under a factorial combination of soil nitrogen availability and nitrogen fixing bacteria inoculation in</w:t>
      </w:r>
      <w:r w:rsidR="001A1184">
        <w:t xml:space="preserve"> </w:t>
      </w:r>
      <w:r w:rsidR="001A1184">
        <w:rPr>
          <w:i/>
          <w:iCs/>
        </w:rPr>
        <w:t xml:space="preserve">Glycine max </w:t>
      </w:r>
      <w:r w:rsidR="001A1184" w:rsidRPr="00462729">
        <w:t>L. (</w:t>
      </w:r>
      <w:proofErr w:type="spellStart"/>
      <w:r w:rsidR="001A1184" w:rsidRPr="00462729">
        <w:t>Merr</w:t>
      </w:r>
      <w:proofErr w:type="spellEnd"/>
      <w:r w:rsidR="001A1184" w:rsidRPr="00462729">
        <w:t>.)</w:t>
      </w:r>
      <w:r w:rsidR="005E6154">
        <w:t>.</w:t>
      </w:r>
      <w:r w:rsidR="001A1184">
        <w:t xml:space="preserve"> </w:t>
      </w:r>
      <w:r w:rsidR="00CA5FBB">
        <w:t xml:space="preserve">After a 7-week growth period, we </w:t>
      </w:r>
      <w:r w:rsidR="001A1184">
        <w:t>measured</w:t>
      </w:r>
      <w:r w:rsidR="005E6154">
        <w:t xml:space="preserve"> root, stem, leaf, and nodule</w:t>
      </w:r>
      <w:r w:rsidR="007C5DE3">
        <w:t xml:space="preserve"> biomass as well as</w:t>
      </w:r>
      <w:r w:rsidR="005E6154">
        <w:t xml:space="preserve"> carbon and nitrogen </w:t>
      </w:r>
      <w:proofErr w:type="gramStart"/>
      <w:r w:rsidR="007C5DE3">
        <w:t>amounts</w:t>
      </w:r>
      <w:proofErr w:type="gramEnd"/>
      <w:r w:rsidR="007C5DE3">
        <w:t xml:space="preserve"> of each organ. We used this information to assess</w:t>
      </w:r>
      <w:r w:rsidR="001A1184">
        <w:t xml:space="preserve"> structural carbon costs to acquire nitrogen, plant investments to nitrogen fixation, leaf nitrogen allocation, and whole plant growth. We found that structural carbon costs to acquire nitrogen </w:t>
      </w:r>
      <w:r w:rsidR="007C5DE3">
        <w:t xml:space="preserve">decreased with inoculation </w:t>
      </w:r>
      <w:r w:rsidR="0070788B">
        <w:t xml:space="preserve">in the low soil nitrogen availability </w:t>
      </w:r>
      <w:proofErr w:type="gramStart"/>
      <w:r w:rsidR="0070788B">
        <w:t>treatment, but</w:t>
      </w:r>
      <w:proofErr w:type="gramEnd"/>
      <w:r w:rsidR="0070788B">
        <w:t xml:space="preserve"> were unaffected by inoculation in the high soil nitrogen fertilization treatment</w:t>
      </w:r>
      <w:r w:rsidR="007C5DE3">
        <w:t>.</w:t>
      </w:r>
      <w:r w:rsidR="0070788B">
        <w:t xml:space="preserve"> The treatment differences were the result of greater plant nitrogen, rather than any change in belowground carbon allocation.</w:t>
      </w:r>
      <w:r w:rsidR="00571371">
        <w:t xml:space="preserve"> These results suggest that symbioses with nitrogen fixing bacteria reduce carbon costs of nitrogen acquisition, but only when soil nitrogen is low. This helps to explain the prevalence of plants capable of forming these associations in less fertile areas and demonstrates patterns that can help guide models linking carbon and nitrogen cycles in terrestrial ecosystems.</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2CB8FDF3" w:rsidR="001B766A" w:rsidRDefault="00521B92" w:rsidP="00CA46D9">
      <w:pPr>
        <w:spacing w:line="480" w:lineRule="auto"/>
      </w:pPr>
      <w:r>
        <w:t xml:space="preserve">Terrestrial </w:t>
      </w:r>
      <w:r w:rsidR="00C654B2">
        <w:t>eco</w:t>
      </w:r>
      <w:r>
        <w:t>system</w:t>
      </w:r>
      <w:r w:rsidR="00FD4D4C">
        <w:t xml:space="preserve"> processe</w:t>
      </w:r>
      <w:r>
        <w:t>s are regulated</w:t>
      </w:r>
      <w:r w:rsidR="00FD4D4C">
        <w:t>, in part,</w:t>
      </w:r>
      <w:r>
        <w:t xml:space="preserve"> by </w:t>
      </w:r>
      <w:r w:rsidR="00FD4D4C">
        <w:t xml:space="preserve">interactions between </w:t>
      </w:r>
      <w:r>
        <w:t>carbon and nitrogen cycles</w:t>
      </w:r>
      <w:r w:rsidR="009A02EE">
        <w:t>. As a result, terrestrial biosphere models</w:t>
      </w:r>
      <w:r w:rsidR="00DA72DC">
        <w:t xml:space="preserve"> are</w:t>
      </w:r>
      <w:r w:rsidR="00F01DF2">
        <w:t xml:space="preserve"> beginning to include coupled carbon and nitrogen cycle</w:t>
      </w:r>
      <w:r w:rsidR="00EE601F">
        <w:t>s</w:t>
      </w:r>
      <w:r w:rsidR="00FD4D4C">
        <w:t xml:space="preserve"> to more realistically </w:t>
      </w:r>
      <w:r w:rsidR="00F01DF2">
        <w:t xml:space="preserve">simulate past, present, and future </w:t>
      </w:r>
      <w:r w:rsidR="00813CB8">
        <w:t xml:space="preserve">atmosphere-biosphere </w:t>
      </w:r>
      <w:r w:rsidR="00F01DF2">
        <w:t>fluxes</w:t>
      </w:r>
      <w:r w:rsidR="007B6971">
        <w:t xml:space="preserve"> </w:t>
      </w:r>
      <w:r w:rsidR="00D32CFF">
        <w:fldChar w:fldCharType="begin" w:fldLock="1"/>
      </w:r>
      <w:r w:rsidR="00CA46D9">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ins w:id="0" w:author="Perkowski, Evan A" w:date="2023-12-04T11:14:00Z">
        <w:r w:rsidR="00000852">
          <w:t xml:space="preserve"> divergence</w:t>
        </w:r>
      </w:ins>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4996F93B" w14:textId="36D0F1A0" w:rsidR="00A67AC8" w:rsidRDefault="00391A1D" w:rsidP="00FF04C4">
      <w:pPr>
        <w:spacing w:line="480" w:lineRule="auto"/>
        <w:ind w:firstLine="720"/>
      </w:pPr>
      <w:r>
        <w:t xml:space="preserve">Plant nitrogen acquisition is one process in terrestrial </w:t>
      </w:r>
      <w:r w:rsidR="00D61DA5">
        <w:t>eco</w:t>
      </w:r>
      <w:r>
        <w:t>systems</w:t>
      </w:r>
      <w:r w:rsidR="00D61DA5">
        <w:t xml:space="preserve"> that links</w:t>
      </w:r>
      <w:r>
        <w:t xml:space="preserve"> carbon and nitrogen cycles.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 xml:space="preserve">es that </w:t>
      </w:r>
      <w:r w:rsidR="0081750C">
        <w:t xml:space="preserve">supply carbon to </w:t>
      </w:r>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p>
    <w:p w14:paraId="7E3B0B83" w14:textId="1DB9EDF0" w:rsidR="00CA46D9" w:rsidRDefault="002548F5" w:rsidP="00FF04C4">
      <w:pPr>
        <w:spacing w:line="480" w:lineRule="auto"/>
        <w:ind w:firstLine="720"/>
        <w:rPr>
          <w:ins w:id="1" w:author="Perkowski, Evan A" w:date="2023-12-04T11:16:00Z"/>
        </w:rPr>
      </w:pPr>
      <w:r>
        <w:t xml:space="preserve">In principle, </w:t>
      </w:r>
      <w:r w:rsidR="00FB54EF">
        <w:t xml:space="preserve">plants cannot acquire nitrogen without </w:t>
      </w:r>
      <w:r w:rsidR="00CD5C63">
        <w:t xml:space="preserve">first </w:t>
      </w:r>
      <w:r w:rsidR="00FB54EF">
        <w:t xml:space="preserve">allocating carbon belowground, which implies an inherent carbon cost to the plant for acquiring nitrogen. </w:t>
      </w:r>
      <w:proofErr w:type="gramStart"/>
      <w:r w:rsidR="00CD5C63">
        <w:t>These</w:t>
      </w:r>
      <w:r w:rsidR="00A67AC8">
        <w:t xml:space="preserve"> nitrogen</w:t>
      </w:r>
      <w:proofErr w:type="gramEnd"/>
      <w:r w:rsidR="00A67AC8">
        <w:t xml:space="preserve"> return on carbon invested</w:t>
      </w:r>
      <w:r w:rsidR="00CD5C63">
        <w:t xml:space="preserve"> </w:t>
      </w:r>
      <w:r w:rsidR="00A67AC8">
        <w:t>belowground</w:t>
      </w:r>
      <w:r w:rsidR="00FA37A7">
        <w:t xml:space="preserve"> </w:t>
      </w:r>
      <w:r w:rsidR="00A67AC8">
        <w:t xml:space="preserve">may </w:t>
      </w:r>
      <w:r w:rsidR="00FA37A7">
        <w:t>vary in species with different nitrogen acquisition strategies</w:t>
      </w:r>
      <w:r w:rsidR="00A67AC8">
        <w:t xml:space="preserve">. For instance, carbon investment in roots for direct nitrogen uptake does not require costs beyond root development, </w:t>
      </w:r>
      <w:r w:rsidR="00830C83">
        <w:t xml:space="preserve">as is the cases for acquisition strategies that involve other </w:t>
      </w:r>
      <w:r w:rsidR="00830C83">
        <w:lastRenderedPageBreak/>
        <w:t xml:space="preserve">organisms. </w:t>
      </w:r>
      <w:r w:rsidR="0081750C">
        <w:t xml:space="preserve">However, the nitrogen </w:t>
      </w:r>
      <w:proofErr w:type="gramStart"/>
      <w:r w:rsidR="0081750C">
        <w:t>return</w:t>
      </w:r>
      <w:proofErr w:type="gramEnd"/>
      <w:ins w:id="2" w:author="Perkowski, Evan A" w:date="2023-12-04T11:15:00Z">
        <w:r w:rsidR="00CA46D9">
          <w:t xml:space="preserve"> from a given belowground carbon investment</w:t>
        </w:r>
      </w:ins>
      <w:r w:rsidR="0081750C">
        <w:t xml:space="preserve"> may be greater </w:t>
      </w:r>
      <w:del w:id="3" w:author="Perkowski, Evan A" w:date="2023-12-04T11:15:00Z">
        <w:r w:rsidR="0081750C" w:rsidDel="00CA46D9">
          <w:delText xml:space="preserve">is </w:delText>
        </w:r>
      </w:del>
      <w:ins w:id="4" w:author="Perkowski, Evan A" w:date="2023-12-04T11:15:00Z">
        <w:r w:rsidR="00CA46D9">
          <w:t>i</w:t>
        </w:r>
        <w:r w:rsidR="00CA46D9">
          <w:t>f</w:t>
        </w:r>
        <w:r w:rsidR="00CA46D9">
          <w:t xml:space="preserve"> </w:t>
        </w:r>
      </w:ins>
      <w:r w:rsidR="0081750C">
        <w:t>carbon is given to decomposers who produce inorganic nitrogen than can be taken up by roots (</w:t>
      </w:r>
      <w:r w:rsidR="0081750C" w:rsidRPr="00145675">
        <w:rPr>
          <w:highlight w:val="yellow"/>
        </w:rPr>
        <w:t>CITE</w:t>
      </w:r>
      <w:r w:rsidR="0081750C">
        <w:t>), fungal symbionts that mine the soil for nitrogen (</w:t>
      </w:r>
      <w:r w:rsidR="0081750C" w:rsidRPr="00145675">
        <w:rPr>
          <w:highlight w:val="yellow"/>
        </w:rPr>
        <w:t>CITE</w:t>
      </w:r>
      <w:r w:rsidR="0081750C">
        <w:t>), or bacteria symbionts that can provide nitrogen fixed from the atmosphere (</w:t>
      </w:r>
      <w:r w:rsidR="0081750C" w:rsidRPr="00145675">
        <w:rPr>
          <w:highlight w:val="yellow"/>
        </w:rPr>
        <w:t>CITE</w:t>
      </w:r>
      <w:r w:rsidR="0081750C">
        <w:t>). The variability in costs to acquire nitrogen may help to explain the prevalence of different nitrogen acquisition strategies in different environments, but these have not been well quantified outside of a few studies</w:t>
      </w:r>
      <w:ins w:id="5" w:author="Perkowski, Evan A" w:date="2023-12-04T11:16:00Z">
        <w:r w:rsidR="00CA46D9">
          <w:t xml:space="preserve"> </w:t>
        </w:r>
      </w:ins>
      <w:ins w:id="6" w:author="Perkowski, Evan A" w:date="2023-12-04T11:17:00Z">
        <w:r w:rsidR="00CA46D9">
          <w:fldChar w:fldCharType="begin" w:fldLock="1"/>
        </w:r>
      </w:ins>
      <w:r w:rsidR="00CA46D9">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Science","id":"ITEM-2","issued":{"date-parts":[["2022"]]},"page":"1-9","title":"Belowground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fertilization","type":"article-journal","volume":"13"},"uris":["http://www.mendeley.com/documents/?uuid=dfc9e40d-3479-48b7-8b2e-9c95537b5843"]}],"mendeley":{"formattedCitation":"(Terrer &lt;i&gt;et al.&lt;/i&gt;, 2018; Lu &lt;i&gt;et al.&lt;/i&gt;, 2022)","plainTextFormattedCitation":"(Terrer et al., 2018; Lu et al., 2022)","previouslyFormattedCitation":"(Terrer &lt;i&gt;et al.&lt;/i&gt;, 2018; Lu &lt;i&gt;et al.&lt;/i&gt;, 2022)"},"properties":{"noteIndex":0},"schema":"https://github.com/citation-style-language/schema/raw/master/csl-citation.json"}</w:instrText>
      </w:r>
      <w:r w:rsidR="00CA46D9">
        <w:fldChar w:fldCharType="separate"/>
      </w:r>
      <w:r w:rsidR="00CA46D9" w:rsidRPr="00CA46D9">
        <w:rPr>
          <w:noProof/>
        </w:rPr>
        <w:t xml:space="preserve">(Terrer </w:t>
      </w:r>
      <w:r w:rsidR="00CA46D9" w:rsidRPr="00CA46D9">
        <w:rPr>
          <w:i/>
          <w:noProof/>
        </w:rPr>
        <w:t>et al.</w:t>
      </w:r>
      <w:r w:rsidR="00CA46D9" w:rsidRPr="00CA46D9">
        <w:rPr>
          <w:noProof/>
        </w:rPr>
        <w:t xml:space="preserve">, 2018; Lu </w:t>
      </w:r>
      <w:r w:rsidR="00CA46D9" w:rsidRPr="00CA46D9">
        <w:rPr>
          <w:i/>
          <w:noProof/>
        </w:rPr>
        <w:t>et al.</w:t>
      </w:r>
      <w:r w:rsidR="00CA46D9" w:rsidRPr="00CA46D9">
        <w:rPr>
          <w:noProof/>
        </w:rPr>
        <w:t>, 2022)</w:t>
      </w:r>
      <w:ins w:id="7" w:author="Perkowski, Evan A" w:date="2023-12-04T11:17:00Z">
        <w:r w:rsidR="00CA46D9">
          <w:fldChar w:fldCharType="end"/>
        </w:r>
      </w:ins>
    </w:p>
    <w:p w14:paraId="0B399DDF" w14:textId="6F5B0490" w:rsidR="00A67AC8" w:rsidDel="00CA46D9" w:rsidRDefault="0081750C" w:rsidP="00FF04C4">
      <w:pPr>
        <w:spacing w:line="480" w:lineRule="auto"/>
        <w:ind w:firstLine="720"/>
        <w:rPr>
          <w:del w:id="8" w:author="Perkowski, Evan A" w:date="2023-12-04T11:17:00Z"/>
        </w:rPr>
      </w:pPr>
      <w:del w:id="9" w:author="Perkowski, Evan A" w:date="2023-12-04T11:17:00Z">
        <w:r w:rsidDel="00CA46D9">
          <w:delText xml:space="preserve"> (Terrer et al., 2018, </w:delText>
        </w:r>
        <w:r w:rsidRPr="00145675" w:rsidDel="00CA46D9">
          <w:rPr>
            <w:highlight w:val="yellow"/>
          </w:rPr>
          <w:delText>OTHERS</w:delText>
        </w:r>
        <w:r w:rsidDel="00CA46D9">
          <w:delText>??).</w:delText>
        </w:r>
      </w:del>
    </w:p>
    <w:p w14:paraId="48009BAC" w14:textId="66F634CA" w:rsidR="00FB54EF" w:rsidRPr="0081750C" w:rsidRDefault="0081750C" w:rsidP="00FF04C4">
      <w:pPr>
        <w:spacing w:line="480" w:lineRule="auto"/>
        <w:ind w:firstLine="720"/>
      </w:pPr>
      <w:r>
        <w:t xml:space="preserve">Nitrogen acquisition costs for a given nitrogen acquisition strategy is likely </w:t>
      </w:r>
      <w:r w:rsidR="00FA37A7">
        <w:t>depend</w:t>
      </w:r>
      <w:r w:rsidR="00A67AC8">
        <w:t>ent</w:t>
      </w:r>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CA46D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r>
        <w:t xml:space="preserve"> For instance, the amount of photosynthate </w:t>
      </w:r>
      <w:del w:id="10" w:author="Perkowski, Evan A" w:date="2023-12-04T11:17:00Z">
        <w:r w:rsidDel="00CA46D9">
          <w:delText xml:space="preserve">paid </w:delText>
        </w:r>
      </w:del>
      <w:ins w:id="11" w:author="Perkowski, Evan A" w:date="2023-12-04T11:17:00Z">
        <w:r w:rsidR="00CA46D9">
          <w:t>allocated belowground in exchange</w:t>
        </w:r>
        <w:r w:rsidR="00CA46D9">
          <w:t xml:space="preserve"> </w:t>
        </w:r>
      </w:ins>
      <w:r>
        <w:t>for nitrogen may increase with increased light and CO</w:t>
      </w:r>
      <w:r>
        <w:rPr>
          <w:vertAlign w:val="subscript"/>
        </w:rPr>
        <w:t>2</w:t>
      </w:r>
      <w:r>
        <w:t xml:space="preserve">, as these factors reduce the cost to produce photosynthate (Perkowski et al., 2021, </w:t>
      </w:r>
      <w:proofErr w:type="spellStart"/>
      <w:r>
        <w:t>Terrer</w:t>
      </w:r>
      <w:proofErr w:type="spellEnd"/>
      <w:r>
        <w:t xml:space="preserve"> et al., 2018, </w:t>
      </w:r>
      <w:r w:rsidRPr="00145675">
        <w:rPr>
          <w:highlight w:val="yellow"/>
        </w:rPr>
        <w:t>OTHERS</w:t>
      </w:r>
      <w:r>
        <w:t xml:space="preserve">??). However, </w:t>
      </w:r>
      <w:r w:rsidR="00A20518">
        <w:t xml:space="preserve">soil nitrogen availability is likely to reduce costs for nitrogen acquisition due a reduction in soil resourcing mining (by roots or symbionts) needed to meet plant nitrogen demand. </w:t>
      </w:r>
      <w:r w:rsidR="00525D8E">
        <w:t>However, this may not play out in plant species with strong and specialized symbiotic relationships with nitrogen-acquiring partners, such as plants that associate with nitrogen fixing bacteria.</w:t>
      </w:r>
      <w:r>
        <w:t xml:space="preserve"> </w:t>
      </w:r>
    </w:p>
    <w:p w14:paraId="5D3B626E" w14:textId="7FE28DF6"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w:t>
      </w:r>
      <w:del w:id="12" w:author="Perkowski, Evan A" w:date="2023-12-04T11:17:00Z">
        <w:r w:rsidDel="00CA46D9">
          <w:delText xml:space="preserve">generally </w:delText>
        </w:r>
      </w:del>
      <w:r>
        <w:t xml:space="preserve">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can acquire nutrients via direct uptake pathways or through symbioses with arbuscular mycorrhizal fungi, while </w:t>
      </w:r>
      <w:r w:rsidR="005042AD">
        <w:rPr>
          <w:i/>
          <w:iCs/>
        </w:rPr>
        <w:t>G. max</w:t>
      </w:r>
      <w:r w:rsidR="005042AD">
        <w:t xml:space="preserve"> 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w:t>
      </w:r>
      <w:r>
        <w:lastRenderedPageBreak/>
        <w:t xml:space="preserve">than </w:t>
      </w:r>
      <w:r>
        <w:rPr>
          <w:i/>
          <w:iCs/>
        </w:rPr>
        <w:t>G. hirsutum</w:t>
      </w:r>
      <w:r w:rsidR="005042AD">
        <w:t>, a pattern that coincided with a reduction in</w:t>
      </w:r>
      <w:ins w:id="13" w:author="Perkowski, Evan A" w:date="2023-12-04T11:18:00Z">
        <w:r w:rsidR="00CA46D9">
          <w:t xml:space="preserve"> </w:t>
        </w:r>
        <w:r w:rsidR="00CA46D9">
          <w:rPr>
            <w:i/>
            <w:iCs/>
          </w:rPr>
          <w:t>G. max</w:t>
        </w:r>
      </w:ins>
      <w:r w:rsidR="005042AD">
        <w:t xml:space="preserve"> root nodulation with 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w:t>
      </w:r>
      <w:ins w:id="14" w:author="Perkowski, Evan A" w:date="2023-12-04T11:18:00Z">
        <w:r w:rsidR="00CA46D9">
          <w:t xml:space="preserve"> </w:t>
        </w:r>
        <w:r w:rsidR="00CA46D9">
          <w:fldChar w:fldCharType="begin" w:fldLock="1"/>
        </w:r>
      </w:ins>
      <w:r w:rsidR="00CA46D9">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fixation","type":"article-journal","volume":"4"},"uris":["http://www.mendeley.com/documents/?uuid=5f7192cc-7244-42a5-a23f-57f5715a703f"]}],"mendeley":{"formattedCitation":"(Rastetter &lt;i&gt;et al.&lt;/i&gt;, 2001)","plainTextFormattedCitation":"(Rastetter et al., 2001)","previouslyFormattedCitation":"(Rastetter &lt;i&gt;et al.&lt;/i&gt;, 2001)"},"properties":{"noteIndex":0},"schema":"https://github.com/citation-style-language/schema/raw/master/csl-citation.json"}</w:instrText>
      </w:r>
      <w:r w:rsidR="00CA46D9">
        <w:fldChar w:fldCharType="separate"/>
      </w:r>
      <w:r w:rsidR="00CA46D9" w:rsidRPr="00CA46D9">
        <w:rPr>
          <w:noProof/>
        </w:rPr>
        <w:t xml:space="preserve">(Rastetter </w:t>
      </w:r>
      <w:r w:rsidR="00CA46D9" w:rsidRPr="00CA46D9">
        <w:rPr>
          <w:i/>
          <w:noProof/>
        </w:rPr>
        <w:t>et al.</w:t>
      </w:r>
      <w:r w:rsidR="00CA46D9" w:rsidRPr="00CA46D9">
        <w:rPr>
          <w:noProof/>
        </w:rPr>
        <w:t>, 2001)</w:t>
      </w:r>
      <w:ins w:id="15" w:author="Perkowski, Evan A" w:date="2023-12-04T11:18:00Z">
        <w:r w:rsidR="00CA46D9">
          <w:fldChar w:fldCharType="end"/>
        </w:r>
      </w:ins>
      <w:r w:rsidR="005042AD">
        <w:t xml:space="preserve">.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 because </w:t>
      </w:r>
      <w:r w:rsidR="005042AD">
        <w:t>the two species are not phylogenetically related and adopt different growth forms and growth durations.</w:t>
      </w:r>
    </w:p>
    <w:p w14:paraId="444BEBFD" w14:textId="74E9D202" w:rsidR="00A461D6" w:rsidRDefault="00221A4C" w:rsidP="00221A4C">
      <w:pPr>
        <w:spacing w:line="480" w:lineRule="auto"/>
        <w:ind w:firstLine="720"/>
      </w:pPr>
      <w:r>
        <w:t xml:space="preserve">To better understand how nitrogen fixation </w:t>
      </w:r>
      <w:r w:rsidR="00525D8E">
        <w:t>and</w:t>
      </w:r>
      <w:r>
        <w:t xml:space="preserve"> soil nitrogen fertilization</w:t>
      </w:r>
      <w:r w:rsidR="00525D8E">
        <w:t xml:space="preserve"> interact to influence</w:t>
      </w:r>
      <w:r>
        <w:t xml:space="preserve"> carbon costs to acquire nitrogen, </w:t>
      </w:r>
      <w:r w:rsidR="00FD777D">
        <w:t xml:space="preserve">we </w:t>
      </w:r>
      <w:r w:rsidR="00FF7948">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3E50993A"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r w:rsidR="00525D8E">
        <w:t>individuals</w:t>
      </w:r>
      <w:r w:rsidR="007935E9">
        <w:t>. Th</w:t>
      </w:r>
      <w:r w:rsidR="00525D8E">
        <w:t xml:space="preserve">is will manifest as an </w:t>
      </w:r>
      <w:r w:rsidR="007935E9">
        <w:t>increase the amount of nitrogen acquired per belowground carbon investment</w:t>
      </w:r>
      <w:ins w:id="16" w:author="Perkowski, Evan A" w:date="2023-12-04T11:19:00Z">
        <w:r w:rsidR="00CA46D9">
          <w:t>, or a stronger increase in plant nitrogen uptake than belowground carbon allocation</w:t>
        </w:r>
      </w:ins>
      <w:r w:rsidR="00525D8E">
        <w:t>.</w:t>
      </w:r>
    </w:p>
    <w:p w14:paraId="643926A3" w14:textId="5264462C" w:rsidR="007935E9" w:rsidRDefault="007935E9" w:rsidP="00642465">
      <w:pPr>
        <w:pStyle w:val="ListParagraph"/>
        <w:numPr>
          <w:ilvl w:val="0"/>
          <w:numId w:val="6"/>
        </w:numPr>
        <w:spacing w:line="480" w:lineRule="auto"/>
        <w:ind w:left="1080"/>
      </w:pPr>
      <w:r>
        <w:t xml:space="preserve">Inoculation with nitrogen-fixing bacteria will decrease </w:t>
      </w:r>
      <w:r w:rsidR="00E16C50">
        <w:t>carbon costs to acquire nitrogen under low soil nitrogen availability, as carbon costs to acquire nitrogen</w:t>
      </w:r>
      <w:ins w:id="17" w:author="Perkowski, Evan A" w:date="2023-12-04T11:20:00Z">
        <w:r w:rsidR="00CA46D9">
          <w:t xml:space="preserve"> through symbiotic nitrogen fixation</w:t>
        </w:r>
      </w:ins>
      <w:r w:rsidR="00E16C50">
        <w:t xml:space="preserve"> will be less than the carbon cost to acquire nitrogen via direct uptake.</w:t>
      </w:r>
      <w:ins w:id="18" w:author="Perkowski, Evan A" w:date="2023-12-04T11:20:00Z">
        <w:r w:rsidR="00CA46D9">
          <w:t xml:space="preserve"> However,</w:t>
        </w:r>
      </w:ins>
      <w:r w:rsidR="00E16C50">
        <w:t xml:space="preserve"> </w:t>
      </w:r>
      <w:del w:id="19" w:author="Perkowski, Evan A" w:date="2023-12-04T11:20:00Z">
        <w:r w:rsidR="00525D8E" w:rsidDel="00CA46D9">
          <w:delText>T</w:delText>
        </w:r>
      </w:del>
      <w:ins w:id="20" w:author="Perkowski, Evan A" w:date="2023-12-04T11:20:00Z">
        <w:r w:rsidR="00CA46D9">
          <w:t>t</w:t>
        </w:r>
      </w:ins>
      <w:r w:rsidR="00525D8E">
        <w:t>here will be no effect</w:t>
      </w:r>
      <w:ins w:id="21" w:author="Perkowski, Evan A" w:date="2023-12-04T11:20:00Z">
        <w:r w:rsidR="00CA46D9">
          <w:t xml:space="preserve"> of inoculation</w:t>
        </w:r>
      </w:ins>
      <w:r w:rsidR="00525D8E">
        <w:t xml:space="preserve"> under high soil nitrogen availability due to all plants shifting toward a similar, direct uptake-dominated mode of nitrogen acquisition.</w:t>
      </w:r>
    </w:p>
    <w:p w14:paraId="5224E321" w14:textId="77777777" w:rsidR="00A461D6" w:rsidRDefault="00A07AF4" w:rsidP="00642465">
      <w:pPr>
        <w:pStyle w:val="ListParagraph"/>
        <w:numPr>
          <w:ilvl w:val="0"/>
          <w:numId w:val="6"/>
        </w:numPr>
        <w:spacing w:line="480" w:lineRule="auto"/>
        <w:ind w:left="1080"/>
      </w:pPr>
      <w:r>
        <w:lastRenderedPageBreak/>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4CC5308" w:rsidR="00FF6F53" w:rsidRDefault="0011017D" w:rsidP="00CA46D9">
      <w:pPr>
        <w:spacing w:line="480" w:lineRule="auto"/>
        <w:rPr>
          <w:rFonts w:cs="Times New Roman"/>
        </w:rPr>
      </w:pPr>
      <w:r>
        <w:rPr>
          <w:i/>
          <w:iCs/>
        </w:rPr>
        <w:t>Glycine max</w:t>
      </w:r>
      <w:r>
        <w:t xml:space="preserve"> </w:t>
      </w:r>
      <w:r w:rsidR="00ED1628">
        <w:t xml:space="preserve">seeds </w:t>
      </w:r>
      <w:r>
        <w:t xml:space="preserve">were planted in </w:t>
      </w:r>
      <w:r w:rsidR="0089764A">
        <w:t>64</w:t>
      </w:r>
      <w:r w:rsidR="00283E1D">
        <w:t>,</w:t>
      </w:r>
      <w:r w:rsidR="0089764A">
        <w:t xml:space="preserve">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r w:rsidR="00283E1D">
        <w:t xml:space="preserve">three </w:t>
      </w:r>
      <w:r w:rsidR="0089764A">
        <w:t>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F61FD5">
        <w:rPr>
          <w:rFonts w:cs="Times New Roman"/>
          <w:highlight w:val="yellow"/>
        </w:rPr>
        <w:t>20,000 ppm</w:t>
      </w:r>
      <w:r w:rsidR="00675662">
        <w:rPr>
          <w:rFonts w:cs="Times New Roman"/>
        </w:rPr>
        <w:t xml:space="preserve"> </w:t>
      </w:r>
      <w:r w:rsidR="00534BFA">
        <w:rPr>
          <w:rFonts w:cs="Times New Roman"/>
        </w:rPr>
        <w:t>sodium hypochlorite</w:t>
      </w:r>
      <w:r w:rsidR="0038171F">
        <w:rPr>
          <w:rFonts w:cs="Times New Roman"/>
        </w:rPr>
        <w:t xml:space="preserve"> for </w:t>
      </w:r>
      <w:r w:rsidR="00F61FD5">
        <w:rPr>
          <w:rFonts w:cs="Times New Roman"/>
          <w:highlight w:val="yellow"/>
        </w:rPr>
        <w:t>5</w:t>
      </w:r>
      <w:r w:rsidR="00F61FD5">
        <w:rPr>
          <w:rFonts w:cs="Times New Roman"/>
        </w:rPr>
        <w:t xml:space="preserve"> </w:t>
      </w:r>
      <w:r w:rsidR="0038171F">
        <w:rPr>
          <w:rFonts w:cs="Times New Roman"/>
        </w:rPr>
        <w:t>minutes followed</w:t>
      </w:r>
      <w:r w:rsidR="00283E1D">
        <w:rPr>
          <w:rFonts w:cs="Times New Roman"/>
        </w:rPr>
        <w:t xml:space="preserve"> by</w:t>
      </w:r>
      <w:r w:rsidR="0038171F">
        <w:rPr>
          <w:rFonts w:cs="Times New Roman"/>
        </w:rPr>
        <w:t xml:space="preserve"> three</w:t>
      </w:r>
      <w:r w:rsidR="00DA425E">
        <w:rPr>
          <w:rFonts w:cs="Times New Roman"/>
        </w:rPr>
        <w:t xml:space="preserve"> washes in</w:t>
      </w:r>
      <w:r w:rsidR="0038171F">
        <w:rPr>
          <w:rFonts w:cs="Times New Roman"/>
        </w:rPr>
        <w:t xml:space="preserve"> </w:t>
      </w:r>
      <w:r w:rsidR="00283E1D">
        <w:rPr>
          <w:rFonts w:cs="Times New Roman"/>
        </w:rPr>
        <w:t xml:space="preserve">ultrapure </w:t>
      </w:r>
      <w:r w:rsidR="0038171F">
        <w:rPr>
          <w:rFonts w:cs="Times New Roman"/>
        </w:rPr>
        <w:t>water</w:t>
      </w:r>
      <w:ins w:id="22" w:author="Perkowski, Evan A" w:date="2023-12-04T11:23:00Z">
        <w:r w:rsidR="00CA46D9">
          <w:rPr>
            <w:rFonts w:cs="Times New Roman"/>
          </w:rPr>
          <w:t xml:space="preserve"> </w:t>
        </w:r>
        <w:r w:rsidR="00CA46D9">
          <w:rPr>
            <w:rFonts w:cs="Times New Roman"/>
          </w:rPr>
          <w:fldChar w:fldCharType="begin" w:fldLock="1"/>
        </w:r>
      </w:ins>
      <w:r w:rsidR="000C4049">
        <w:rPr>
          <w:rFonts w:cs="Times New Roman"/>
        </w:rPr>
        <w:instrText>ADDIN CSL_CITATION {"citationItems":[{"id":"ITEM-1","itemData":{"DOI":"10.4315/0362-028X-67.4.758","ISSN":"0362028X","PMID":"15083728","abstract":"Consumption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variability.","author":[{"dropping-particle":"","family":"Montville","given":"Rebecca","non-dropping-particle":"","parse-names":false,"suffix":""},{"dropping-particle":"","family":"Schaffner","given":"Donald W.","non-dropping-particle":"","parse-names":false,"suffix":""}],"container-title":"Journal of Food Protection","id":"ITEM-1","issue":"4","issued":{"date-parts":[["2004"]]},"page":"758-765","publisher":"Elsevier Masson SAS","title":"Analysis of published sprout seed sanitization studies shows treatments are highly variable","type":"article-journal","volume":"67"},"uris":["http://www.mendeley.com/documents/?uuid=3465481c-eb1d-49a3-8e4b-b87f26e868f3"]},{"id":"ITEM-2","itemData":{"DOI":"10.1046/j.1365-2672.2002.01571.x","ISSN":"13645072","PMID":"11966907","abstract":"Aims: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seeds.","author":[{"dropping-particle":"","family":"Scouten","given":"A. J.","non-dropping-particle":"","parse-names":false,"suffix":""},{"dropping-particle":"","family":"Beuchat","given":"L. R.","non-dropping-particle":"","parse-names":false,"suffix":""}],"container-title":"Journal of Applied Microbiology","id":"ITEM-2","issue":"4","issued":{"date-parts":[["2002"]]},"page":"668-674","title":"Combined effects of chemical, heat and ultrasound treatments to kill Salmonella and Escherichia coli O157:H7 on alfalfa seeds","type":"article-journal","volume":"92"},"uris":["http://www.mendeley.com/documents/?uuid=92fcb94b-ab67-4230-ad72-c2cc7888f3b3"]}],"mendeley":{"formattedCitation":"(Scouten &amp; Beuchat, 2002; Montville &amp; Schaffner, 2004)","plainTextFormattedCitation":"(Scouten &amp; Beuchat, 2002; Montville &amp; Schaffner, 2004)","previouslyFormattedCitation":"(Scouten &amp; Beuchat, 2002; Montville &amp; Schaffner, 2004)"},"properties":{"noteIndex":0},"schema":"https://github.com/citation-style-language/schema/raw/master/csl-citation.json"}</w:instrText>
      </w:r>
      <w:r w:rsidR="00CA46D9">
        <w:rPr>
          <w:rFonts w:cs="Times New Roman"/>
        </w:rPr>
        <w:fldChar w:fldCharType="separate"/>
      </w:r>
      <w:r w:rsidR="00CA46D9" w:rsidRPr="00CA46D9">
        <w:rPr>
          <w:rFonts w:cs="Times New Roman"/>
          <w:noProof/>
        </w:rPr>
        <w:t>(Scouten &amp; Beuchat, 2002; Montville &amp; Schaffner, 2004)</w:t>
      </w:r>
      <w:ins w:id="23" w:author="Perkowski, Evan A" w:date="2023-12-04T11:23:00Z">
        <w:r w:rsidR="00CA46D9">
          <w:rPr>
            <w:rFonts w:cs="Times New Roman"/>
          </w:rPr>
          <w:fldChar w:fldCharType="end"/>
        </w:r>
        <w:r w:rsidR="00CA46D9">
          <w:rPr>
            <w:rFonts w:cs="Times New Roman"/>
          </w:rPr>
          <w:t>.</w:t>
        </w:r>
      </w:ins>
      <w:r w:rsidR="00F61FD5">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F61FD5">
        <w:rPr>
          <w:rFonts w:cs="Times New Roman"/>
          <w:highlight w:val="yellow"/>
        </w:rPr>
        <w:t>20,000 ppm</w:t>
      </w:r>
      <w:r w:rsidR="00ED1628">
        <w:rPr>
          <w:rFonts w:cs="Times New Roman"/>
        </w:rPr>
        <w:t xml:space="preserve"> </w:t>
      </w:r>
      <w:r w:rsidR="00534BFA">
        <w:rPr>
          <w:rFonts w:cs="Times New Roman"/>
        </w:rPr>
        <w:t>sodium hypochlorit</w:t>
      </w:r>
      <w:r w:rsidR="0038171F">
        <w:rPr>
          <w:rFonts w:cs="Times New Roman"/>
        </w:rPr>
        <w:t xml:space="preserve">e for </w:t>
      </w:r>
      <w:r w:rsidR="00F61FD5">
        <w:rPr>
          <w:rFonts w:cs="Times New Roman"/>
          <w:highlight w:val="yellow"/>
        </w:rPr>
        <w:t>5</w:t>
      </w:r>
      <w:r w:rsidR="00F61FD5">
        <w:rPr>
          <w:rFonts w:cs="Times New Roman"/>
        </w:rPr>
        <w:t xml:space="preserve"> </w:t>
      </w:r>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134F11DA"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lastRenderedPageBreak/>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w:t>
      </w:r>
      <w:ins w:id="24" w:author="Perkowski, Evan A" w:date="2023-12-04T11:24:00Z">
        <w:r w:rsidR="00CA46D9">
          <w:rPr>
            <w:rFonts w:cs="Times New Roman"/>
          </w:rPr>
          <w:t>total</w:t>
        </w:r>
      </w:ins>
      <w:r w:rsidR="00412BAB">
        <w:rPr>
          <w:rFonts w:cs="Times New Roman"/>
        </w:rPr>
        <w:t xml:space="preserve">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64D2AC58" w14:textId="27F5B292" w:rsidR="00360D30" w:rsidRDefault="00283E1D" w:rsidP="009D6E5B">
      <w:pPr>
        <w:spacing w:line="480" w:lineRule="auto"/>
      </w:pPr>
      <w:r>
        <w:rPr>
          <w:i/>
          <w:iCs/>
        </w:rPr>
        <w:t>P</w:t>
      </w:r>
      <w:r w:rsidR="00360D30">
        <w:rPr>
          <w:i/>
          <w:iCs/>
        </w:rPr>
        <w:t>lant trait</w:t>
      </w:r>
      <w:r>
        <w:rPr>
          <w:i/>
          <w:iCs/>
        </w:rPr>
        <w:t xml:space="preserve"> measurements</w:t>
      </w:r>
    </w:p>
    <w:p w14:paraId="14099B94" w14:textId="045476EA" w:rsidR="007755C4" w:rsidRDefault="00CA46D9" w:rsidP="00CA46D9">
      <w:pPr>
        <w:autoSpaceDE w:val="0"/>
        <w:autoSpaceDN w:val="0"/>
        <w:adjustRightInd w:val="0"/>
        <w:spacing w:line="480" w:lineRule="auto"/>
        <w:rPr>
          <w:rFonts w:cs="Times New Roman"/>
        </w:rPr>
      </w:pPr>
      <w:ins w:id="25" w:author="Perkowski, Evan A" w:date="2023-12-04T11:24:00Z">
        <w:r>
          <w:t>A</w:t>
        </w:r>
      </w:ins>
      <w:del w:id="26" w:author="Perkowski, Evan A" w:date="2023-12-04T11:24:00Z">
        <w:r w:rsidR="00F83744" w:rsidDel="00CA46D9">
          <w:delText>W</w:delText>
        </w:r>
        <w:r w:rsidR="00360D30" w:rsidDel="00CA46D9">
          <w:delText>e harvested a</w:delText>
        </w:r>
      </w:del>
      <w:r w:rsidR="00360D30">
        <w:t>ll experimental individuals</w:t>
      </w:r>
      <w:ins w:id="27" w:author="Perkowski, Evan A" w:date="2023-12-04T11:24:00Z">
        <w:r>
          <w:t xml:space="preserve"> were harvested</w:t>
        </w:r>
      </w:ins>
      <w:r w:rsidR="00360D30">
        <w:t xml:space="preserve"> and</w:t>
      </w:r>
      <w:ins w:id="28" w:author="Perkowski, Evan A" w:date="2023-12-04T11:24:00Z">
        <w:r>
          <w:t xml:space="preserve"> biomass was</w:t>
        </w:r>
      </w:ins>
      <w:r w:rsidR="00360D30">
        <w:t xml:space="preserve"> separated </w:t>
      </w:r>
      <w:del w:id="29" w:author="Perkowski, Evan A" w:date="2023-12-04T11:24:00Z">
        <w:r w:rsidR="00360D30" w:rsidDel="00CA46D9">
          <w:delText xml:space="preserve">biomass of </w:delText>
        </w:r>
        <w:r w:rsidR="00360D30" w:rsidRPr="00360D30" w:rsidDel="00CA46D9">
          <w:delText xml:space="preserve">each experimental individual </w:delText>
        </w:r>
      </w:del>
      <w:r w:rsidR="00360D30" w:rsidRPr="00360D30">
        <w:t>into major organ types (leaves, stems, roots</w:t>
      </w:r>
      <w:r w:rsidR="00310558">
        <w:t>, and root nodules when present</w:t>
      </w:r>
      <w:r w:rsidR="00360D30" w:rsidRPr="00360D30">
        <w:t>)</w:t>
      </w:r>
      <w:r w:rsidR="00F83744">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t>
      </w:r>
      <w:ins w:id="30" w:author="Perkowski, Evan A" w:date="2023-12-04T11:25:00Z">
        <w:r w:rsidR="00924C4C">
          <w:rPr>
            <w:rFonts w:cs="Times New Roman"/>
          </w:rPr>
          <w:t>C</w:t>
        </w:r>
      </w:ins>
      <w:r w:rsidR="00430044">
        <w:rPr>
          <w:rFonts w:cs="Times New Roman"/>
        </w:rPr>
        <w:t>arbon and nitrogen content</w:t>
      </w:r>
      <w:r w:rsidR="00B84938">
        <w:rPr>
          <w:rFonts w:cs="Times New Roman"/>
        </w:rPr>
        <w:t xml:space="preserve"> </w:t>
      </w:r>
      <w:r w:rsidR="00430044">
        <w:rPr>
          <w:rFonts w:cs="Times New Roman"/>
        </w:rPr>
        <w:t xml:space="preserve">of each respective organ </w:t>
      </w:r>
      <w:del w:id="31" w:author="Perkowski, Evan A" w:date="2023-12-04T11:25:00Z">
        <w:r w:rsidR="00430044" w:rsidDel="00924C4C">
          <w:rPr>
            <w:rFonts w:cs="Times New Roman"/>
          </w:rPr>
          <w:delText>type</w:delText>
        </w:r>
      </w:del>
      <w:ins w:id="32" w:author="Perkowski, Evan A" w:date="2023-12-04T11:25:00Z">
        <w:r>
          <w:rPr>
            <w:rFonts w:cs="Times New Roman"/>
          </w:rPr>
          <w:t>was quantified</w:t>
        </w:r>
      </w:ins>
      <w:r w:rsidR="00430044">
        <w:rPr>
          <w:rFonts w:cs="Times New Roman"/>
        </w:rPr>
        <w:t xml:space="preserv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25FD4BCE" w:rsidR="00DD0878" w:rsidRDefault="00351A75" w:rsidP="00924C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calculated</w:t>
      </w:r>
      <w:ins w:id="33" w:author="Perkowski, Evan A" w:date="2023-12-04T11:26:00Z">
        <w:r w:rsidR="00924C4C">
          <w:rPr>
            <w:rFonts w:cs="Times New Roman"/>
          </w:rPr>
          <w:t xml:space="preserve"> as the sum of total root carbon biomass and total root nodule carbon biomass. Total root carbon biomass was calculated by multiplying the carbon content of roots by total root biomass, while total root nodule carbon biomass was calculated by m</w:t>
        </w:r>
      </w:ins>
      <w:ins w:id="34" w:author="Perkowski, Evan A" w:date="2023-12-04T11:27:00Z">
        <w:r w:rsidR="00924C4C">
          <w:rPr>
            <w:rFonts w:cs="Times New Roman"/>
          </w:rPr>
          <w:t xml:space="preserve">ultiplying the carbon content of root nodules by total root nodule biomass. </w:t>
        </w:r>
      </w:ins>
      <w:del w:id="35" w:author="Perkowski, Evan A" w:date="2023-12-04T11:27:00Z">
        <w:r w:rsidR="00B84938" w:rsidDel="00924C4C">
          <w:rPr>
            <w:rFonts w:cs="Times New Roman"/>
          </w:rPr>
          <w:delText xml:space="preserve"> by multiplying the carbon content of roots and root nodules by total biomass of each respective organ type, then adding root carbon biomass and root nodule carbon biomass. </w:delText>
        </w:r>
      </w:del>
      <w:r w:rsidR="00310558">
        <w:rPr>
          <w:rFonts w:cs="Times New Roman"/>
        </w:rPr>
        <w:t>W</w:t>
      </w:r>
      <w:r w:rsidR="00B84938">
        <w:rPr>
          <w:rFonts w:cs="Times New Roman"/>
        </w:rPr>
        <w:t>hole</w:t>
      </w:r>
      <w:ins w:id="36" w:author="Perkowski, Evan A" w:date="2023-12-04T11:40:00Z">
        <w:r w:rsidR="00D8530B">
          <w:rPr>
            <w:rFonts w:cs="Times New Roman"/>
          </w:rPr>
          <w:t>-</w:t>
        </w:r>
      </w:ins>
      <w:del w:id="37" w:author="Perkowski, Evan A" w:date="2023-12-04T11:40:00Z">
        <w:r w:rsidR="00B84938" w:rsidDel="00D8530B">
          <w:rPr>
            <w:rFonts w:cs="Times New Roman"/>
          </w:rPr>
          <w:delText xml:space="preserve"> </w:delText>
        </w:r>
      </w:del>
      <w:r w:rsidR="00B84938">
        <w:rPr>
          <w:rFonts w:cs="Times New Roman"/>
        </w:rPr>
        <w:t>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w:t>
      </w:r>
      <w:r>
        <w:rPr>
          <w:rFonts w:cs="Times New Roman"/>
        </w:rPr>
        <w:lastRenderedPageBreak/>
        <w:t xml:space="preserve">quantifies plant structural carbon costs to acquire </w:t>
      </w:r>
      <w:r w:rsidR="00310558">
        <w:rPr>
          <w:rFonts w:cs="Times New Roman"/>
        </w:rPr>
        <w:t>nitrogen and</w:t>
      </w:r>
      <w:r>
        <w:rPr>
          <w:rFonts w:cs="Times New Roman"/>
        </w:rPr>
        <w:t xml:space="preserve"> does not include </w:t>
      </w:r>
      <w:del w:id="38" w:author="Perkowski, Evan A" w:date="2023-12-04T11:27:00Z">
        <w:r w:rsidDel="00924C4C">
          <w:rPr>
            <w:rFonts w:cs="Times New Roman"/>
          </w:rPr>
          <w:delText xml:space="preserve">any </w:delText>
        </w:r>
      </w:del>
      <w:r>
        <w:rPr>
          <w:rFonts w:cs="Times New Roman"/>
        </w:rPr>
        <w:t xml:space="preserve">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CA46D9">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08CEDD9F" w:rsidR="00270350" w:rsidRDefault="00270350" w:rsidP="00924C4C">
      <w:pPr>
        <w:spacing w:line="480" w:lineRule="auto"/>
        <w:pPrChange w:id="39" w:author="Perkowski, Evan A" w:date="2023-12-04T11:27:00Z">
          <w:pPr>
            <w:spacing w:line="480" w:lineRule="auto"/>
            <w:ind w:firstLine="720"/>
          </w:pPr>
        </w:pPrChange>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00064D06">
        <w:t>traits</w:t>
      </w:r>
      <w:r>
        <w:t>.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40" w:author="Perkowski, Evan A" w:date="2023-12-04T11:28:00Z">
        <w:r w:rsidR="007D0701" w:rsidDel="00924C4C">
          <w:delText>whole plant biomass</w:delText>
        </w:r>
        <w:r w:rsidR="00360D30" w:rsidDel="00924C4C">
          <w:delText>,</w:delText>
        </w:r>
        <w:r w:rsidR="00360D30" w:rsidDel="00924C4C">
          <w:rPr>
            <w:i/>
            <w:iCs/>
          </w:rPr>
          <w:delText xml:space="preserve"> </w:delText>
        </w:r>
      </w:del>
      <w:r w:rsidR="00AD6759">
        <w:t xml:space="preserve">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4DF704EC" w:rsidR="006A394B" w:rsidRDefault="00166B47" w:rsidP="00924C4C">
      <w:pPr>
        <w:spacing w:line="480" w:lineRule="auto"/>
        <w:ind w:firstLine="720"/>
      </w:pPr>
      <w:r>
        <w:t>We used Shapiro-Wilk tests of normality</w:t>
      </w:r>
      <w:r w:rsidR="00DD0878">
        <w:t xml:space="preserve"> </w:t>
      </w:r>
      <w:r>
        <w:t xml:space="preserve">to determine whether linear mixed-effects models satisfied residual normality assumptions. </w:t>
      </w:r>
      <w:ins w:id="41" w:author="Perkowski, Evan A" w:date="2023-12-04T11:28:00Z">
        <w:r w:rsidR="00924C4C">
          <w:t xml:space="preserve">Whole-plant nitrogen biomass and total leaf area were the only models that satisfied </w:t>
        </w:r>
      </w:ins>
      <w:ins w:id="42" w:author="Perkowski, Evan A" w:date="2023-12-04T11:29:00Z">
        <w:r w:rsidR="00924C4C">
          <w:t xml:space="preserve">residual normality assumptions. We attempted to satisfy residuals. </w:t>
        </w:r>
      </w:ins>
      <w:del w:id="43" w:author="Perkowski, Evan A" w:date="2023-12-04T11:29:00Z">
        <w:r w:rsidDel="00924C4C">
          <w:delText>All models satisfied residual normality assumptions except</w:delText>
        </w:r>
        <w:r w:rsidR="00C7318F" w:rsidDel="00924C4C">
          <w:delText xml:space="preserve"> </w:delText>
        </w:r>
        <w:r w:rsidR="00D02153" w:rsidDel="00924C4C">
          <w:delText>structural carbon costs to acquire nitrogen</w:delText>
        </w:r>
        <w:r w:rsidR="006A394B" w:rsidDel="00924C4C">
          <w:delText xml:space="preserve">, </w:delText>
        </w:r>
        <w:r w:rsidR="00D02153" w:rsidDel="00924C4C">
          <w:delText>belowground carbon biomass</w:delText>
        </w:r>
        <w:r w:rsidR="006A394B" w:rsidDel="00924C4C">
          <w:delText xml:space="preserve">, total biomass, </w:delText>
        </w:r>
        <w:r w:rsidR="00AD6759" w:rsidDel="00924C4C">
          <w:delText>root nodule biomass: root biomass,</w:delText>
        </w:r>
        <w:r w:rsidR="00086E13" w:rsidDel="00924C4C">
          <w:delText xml:space="preserve"> </w:delText>
        </w:r>
        <w:r w:rsidR="00AD6759" w:rsidDel="00924C4C">
          <w:delText>root nodule biomass</w:delText>
        </w:r>
        <w:r w:rsidR="00B20D1B" w:rsidDel="00924C4C">
          <w:delText>, root biomass, and biomass: pot volume</w:delText>
        </w:r>
        <w:r w:rsidR="00AD6759" w:rsidDel="00924C4C">
          <w:delText xml:space="preserve"> </w:delText>
        </w:r>
        <w:r w:rsidDel="00924C4C">
          <w:delText>(Shapiro-Wilk: p&lt;0.05 in all cases).</w:delText>
        </w:r>
        <w:r w:rsidR="00AB654B" w:rsidDel="00924C4C">
          <w:delText xml:space="preserve"> </w:delText>
        </w:r>
      </w:del>
      <w:r w:rsidR="008B104C">
        <w:t xml:space="preserve">We </w:t>
      </w:r>
      <w:r w:rsidR="00D87519">
        <w:t xml:space="preserve">attempted to satisfy residual normality assumptions by fitting </w:t>
      </w:r>
      <w:ins w:id="44" w:author="Perkowski, Evan A" w:date="2023-12-04T11:29:00Z">
        <w:r w:rsidR="00924C4C">
          <w:t xml:space="preserve">the other </w:t>
        </w:r>
      </w:ins>
      <w:r w:rsidR="00D87519">
        <w:t xml:space="preserve">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w:t>
      </w:r>
      <w:r>
        <w:lastRenderedPageBreak/>
        <w:t>cases</w:t>
      </w:r>
      <w:r w:rsidRPr="00166B47">
        <w:t xml:space="preserve">). Specifically, </w:t>
      </w:r>
      <w:del w:id="45" w:author="Perkowski, Evan A" w:date="2023-12-04T11:30:00Z">
        <w:r w:rsidRPr="00166B47" w:rsidDel="00924C4C">
          <w:delText>we natural log transformed</w:delText>
        </w:r>
      </w:del>
      <w:ins w:id="46" w:author="Perkowski, Evan A" w:date="2023-12-04T11:30:00Z">
        <w:r w:rsidR="00924C4C">
          <w:t>models for</w:t>
        </w:r>
      </w:ins>
      <w:r w:rsidRPr="00166B47">
        <w:t xml:space="preserve"> </w:t>
      </w:r>
      <w:r w:rsidR="00D02153">
        <w:t>structural carbon costs to acquire nitrogen</w:t>
      </w:r>
      <w:r w:rsidR="006A394B">
        <w:t xml:space="preserve">, </w:t>
      </w:r>
      <w:r w:rsidR="00D02153">
        <w:t>belowground carbon biomass</w:t>
      </w:r>
      <w:r w:rsidR="006A394B">
        <w:t>, total biomass, root biomass, and biomass: pot volume</w:t>
      </w:r>
      <w:ins w:id="47" w:author="Perkowski, Evan A" w:date="2023-12-04T11:30:00Z">
        <w:r w:rsidR="00924C4C">
          <w:t xml:space="preserve"> satisfied normality assumptions when fit using natural log transformed data</w:t>
        </w:r>
      </w:ins>
      <w:r w:rsidR="006A394B">
        <w:t xml:space="preserve">, </w:t>
      </w:r>
      <w:del w:id="48" w:author="Perkowski, Evan A" w:date="2023-12-04T11:30:00Z">
        <w:r w:rsidR="006A394B" w:rsidDel="00924C4C">
          <w:delText xml:space="preserve">and </w:delText>
        </w:r>
      </w:del>
      <w:ins w:id="49" w:author="Perkowski, Evan A" w:date="2023-12-04T11:30:00Z">
        <w:r w:rsidR="00924C4C">
          <w:t>while the models for</w:t>
        </w:r>
        <w:r w:rsidR="00924C4C">
          <w:t xml:space="preserve"> </w:t>
        </w:r>
      </w:ins>
      <w:del w:id="50" w:author="Perkowski, Evan A" w:date="2023-12-04T11:30:00Z">
        <w:r w:rsidR="006A394B" w:rsidDel="00924C4C">
          <w:delText xml:space="preserve">square root transformed root </w:delText>
        </w:r>
      </w:del>
      <w:r w:rsidR="006A394B">
        <w:t>nodule biomass: root biomass and root nodule biomass</w:t>
      </w:r>
      <w:ins w:id="51" w:author="Perkowski, Evan A" w:date="2023-12-04T11:30:00Z">
        <w:r w:rsidR="00924C4C">
          <w:t xml:space="preserve"> w</w:t>
        </w:r>
      </w:ins>
      <w:ins w:id="52" w:author="Perkowski, Evan A" w:date="2023-12-04T11:31:00Z">
        <w:r w:rsidR="00924C4C">
          <w:t>ere satisfied when fit using square-</w:t>
        </w:r>
        <w:proofErr w:type="spellStart"/>
        <w:r w:rsidR="00924C4C">
          <w:t>root</w:t>
        </w:r>
        <w:proofErr w:type="spellEnd"/>
        <w:r w:rsidR="00924C4C">
          <w:t xml:space="preserve"> transformations</w:t>
        </w:r>
      </w:ins>
      <w:r w:rsidR="006A394B">
        <w:t>.</w:t>
      </w:r>
    </w:p>
    <w:p w14:paraId="3B7A47D8" w14:textId="228278C5"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78189FBA" w14:textId="35568B48" w:rsidR="00C35268" w:rsidRDefault="00A13D1B" w:rsidP="00C35268">
      <w:pPr>
        <w:spacing w:line="480" w:lineRule="auto"/>
        <w:rPr>
          <w:ins w:id="53" w:author="Perkowski, Evan A [2]" w:date="2023-12-04T14:12:00Z"/>
        </w:rPr>
      </w:pPr>
      <w:ins w:id="54" w:author="Perkowski, Evan A [2]" w:date="2023-12-04T13:57:00Z">
        <w:r>
          <w:t>An</w:t>
        </w:r>
      </w:ins>
      <w:del w:id="55" w:author="Perkowski, Evan A [2]" w:date="2023-12-04T13:57:00Z">
        <w:r w:rsidR="008B6B1D" w:rsidDel="00A13D1B">
          <w:delText>S</w:delText>
        </w:r>
        <w:r w:rsidR="008B6B1D" w:rsidRPr="00607987" w:rsidDel="00A13D1B">
          <w:delText>tructural carbon costs to ac</w:delText>
        </w:r>
      </w:del>
      <w:del w:id="56" w:author="Perkowski, Evan A [2]" w:date="2023-12-04T13:56:00Z">
        <w:r w:rsidR="008B6B1D" w:rsidRPr="00607987" w:rsidDel="00A13D1B">
          <w:delText>quire nitrogen</w:delText>
        </w:r>
        <w:r w:rsidR="008B6B1D" w:rsidDel="00A13D1B">
          <w:delText xml:space="preserve"> were driven by a</w:delText>
        </w:r>
      </w:del>
      <w:ins w:id="57" w:author="Perkowski, Evan A" w:date="2023-12-04T11:32:00Z">
        <w:del w:id="58" w:author="Perkowski, Evan A [2]" w:date="2023-12-04T13:57:00Z">
          <w:r w:rsidR="00924C4C" w:rsidDel="00A13D1B">
            <w:delText>n</w:delText>
          </w:r>
        </w:del>
      </w:ins>
      <w:del w:id="59" w:author="Perkowski, Evan A" w:date="2023-12-04T11:32:00Z">
        <w:r w:rsidR="008B6B1D" w:rsidDel="00924C4C">
          <w:delText xml:space="preserve"> strong</w:delText>
        </w:r>
      </w:del>
      <w:r w:rsidR="008B6B1D">
        <w:t xml:space="preserve"> interaction between nitrogen fertilization and inoculation (</w:t>
      </w:r>
      <w:ins w:id="60" w:author="Perkowski, Evan A" w:date="2023-12-04T11:32:00Z">
        <w:r w:rsidR="00924C4C">
          <w:rPr>
            <w:i/>
            <w:iCs/>
          </w:rPr>
          <w:t>p</w:t>
        </w:r>
        <w:r w:rsidR="00924C4C">
          <w:t>&lt;0.05;</w:t>
        </w:r>
        <w:r w:rsidR="00924C4C">
          <w:rPr>
            <w:i/>
            <w:iCs/>
          </w:rPr>
          <w:t xml:space="preserve"> </w:t>
        </w:r>
      </w:ins>
      <w:r w:rsidR="008B6B1D">
        <w:t xml:space="preserve">Table </w:t>
      </w:r>
      <w:r w:rsidR="00D14794">
        <w:t>1</w:t>
      </w:r>
      <w:del w:id="61" w:author="Perkowski, Evan A [2]" w:date="2023-12-04T14:02:00Z">
        <w:r w:rsidR="008B6B1D" w:rsidDel="00A13D1B">
          <w:delText xml:space="preserve">; Fig. </w:delText>
        </w:r>
        <w:r w:rsidR="00D14794" w:rsidDel="00A13D1B">
          <w:delText>1</w:delText>
        </w:r>
        <w:r w:rsidR="008B6B1D" w:rsidDel="00A13D1B">
          <w:delText>A</w:delText>
        </w:r>
      </w:del>
      <w:r w:rsidR="008B6B1D">
        <w:t>)</w:t>
      </w:r>
      <w:del w:id="62" w:author="Perkowski, Evan A [2]" w:date="2023-12-04T13:56:00Z">
        <w:r w:rsidR="008B6B1D" w:rsidDel="00A13D1B">
          <w:delText xml:space="preserve">. This interaction </w:delText>
        </w:r>
      </w:del>
      <w:ins w:id="63" w:author="Perkowski, Evan A [2]" w:date="2023-12-04T13:56:00Z">
        <w:r>
          <w:t xml:space="preserve"> </w:t>
        </w:r>
      </w:ins>
      <w:r w:rsidR="008B6B1D">
        <w:t xml:space="preserve">indicated that </w:t>
      </w:r>
      <w:ins w:id="64" w:author="Perkowski, Evan A [2]" w:date="2023-12-04T13:56:00Z">
        <w:r>
          <w:t>negative effect</w:t>
        </w:r>
      </w:ins>
      <w:ins w:id="65" w:author="Perkowski, Evan A [2]" w:date="2023-12-04T13:58:00Z">
        <w:r>
          <w:t>s</w:t>
        </w:r>
      </w:ins>
      <w:ins w:id="66" w:author="Perkowski, Evan A [2]" w:date="2023-12-04T13:56:00Z">
        <w:r>
          <w:t xml:space="preserve"> of inoculation</w:t>
        </w:r>
      </w:ins>
      <w:ins w:id="67" w:author="Perkowski, Evan A [2]" w:date="2023-12-04T13:57:00Z">
        <w:r>
          <w:t xml:space="preserve"> (</w:t>
        </w:r>
        <w:r>
          <w:rPr>
            <w:i/>
            <w:iCs/>
          </w:rPr>
          <w:t>p</w:t>
        </w:r>
        <w:r>
          <w:t>&lt;0.001; Table 1)</w:t>
        </w:r>
      </w:ins>
      <w:ins w:id="68" w:author="Perkowski, Evan A [2]" w:date="2023-12-04T13:56:00Z">
        <w:r>
          <w:t xml:space="preserve"> on structural carbon costs to acquire nitrogen were only apparent under low soil nitrogen fertilization</w:t>
        </w:r>
      </w:ins>
      <w:ins w:id="69" w:author="Perkowski, Evan A [2]" w:date="2023-12-04T13:57:00Z">
        <w:r>
          <w:t xml:space="preserve"> (Tukey: </w:t>
        </w:r>
        <w:r>
          <w:rPr>
            <w:i/>
            <w:iCs/>
          </w:rPr>
          <w:t>p</w:t>
        </w:r>
        <w:r>
          <w:t>&lt;</w:t>
        </w:r>
      </w:ins>
      <w:ins w:id="70" w:author="Perkowski, Evan A [2]" w:date="2023-12-04T13:58:00Z">
        <w:r>
          <w:t>0.001</w:t>
        </w:r>
      </w:ins>
      <w:ins w:id="71" w:author="Perkowski, Evan A [2]" w:date="2023-12-04T13:57:00Z">
        <w:r>
          <w:t xml:space="preserve">), as there was no </w:t>
        </w:r>
      </w:ins>
      <w:ins w:id="72" w:author="Perkowski, Evan A [2]" w:date="2023-12-04T13:58:00Z">
        <w:r>
          <w:t>inoculation effect on structural carbo</w:t>
        </w:r>
      </w:ins>
      <w:ins w:id="73" w:author="Perkowski, Evan A [2]" w:date="2023-12-04T13:59:00Z">
        <w:r>
          <w:t>n costs to acquire nitrogen</w:t>
        </w:r>
      </w:ins>
      <w:ins w:id="74" w:author="Perkowski, Evan A [2]" w:date="2023-12-04T13:58:00Z">
        <w:r>
          <w:t xml:space="preserve"> under high soil nitrogen fertilization (Tukey: </w:t>
        </w:r>
        <w:r>
          <w:rPr>
            <w:i/>
            <w:iCs/>
          </w:rPr>
          <w:t>p</w:t>
        </w:r>
        <w:r>
          <w:t>&gt;0.05</w:t>
        </w:r>
      </w:ins>
      <w:ins w:id="75" w:author="Perkowski, Evan A [2]" w:date="2023-12-04T14:02:00Z">
        <w:r>
          <w:t>; Fig. 1A</w:t>
        </w:r>
      </w:ins>
      <w:ins w:id="76" w:author="Perkowski, Evan A [2]" w:date="2023-12-04T13:58:00Z">
        <w:r>
          <w:t>).</w:t>
        </w:r>
      </w:ins>
      <w:ins w:id="77" w:author="Perkowski, Evan A [2]" w:date="2023-12-04T13:57:00Z">
        <w:r>
          <w:t xml:space="preserve"> </w:t>
        </w:r>
      </w:ins>
      <w:del w:id="78" w:author="Perkowski, Evan A [2]" w:date="2023-12-04T14:00:00Z">
        <w:r w:rsidR="008B6B1D" w:rsidDel="00A13D1B">
          <w:delText>inoculated individuals grown under low</w:delText>
        </w:r>
        <w:r w:rsidR="00737E3B" w:rsidDel="00A13D1B">
          <w:delText xml:space="preserve"> soil</w:delText>
        </w:r>
        <w:r w:rsidR="008B6B1D" w:rsidDel="00A13D1B">
          <w:delText xml:space="preserve"> nitrogen fertilization had 63% lower </w:delText>
        </w:r>
        <w:r w:rsidR="008B6B1D" w:rsidRPr="00607987" w:rsidDel="00A13D1B">
          <w:delText>structural carbon costs to acquire nitrogen</w:delText>
        </w:r>
        <w:r w:rsidR="008B6B1D" w:rsidDel="00A13D1B">
          <w:delText xml:space="preserve"> than non-inoculated individuals also grown under low </w:delText>
        </w:r>
        <w:r w:rsidR="00737E3B" w:rsidDel="00A13D1B">
          <w:delText xml:space="preserve">soil </w:delText>
        </w:r>
        <w:r w:rsidR="008B6B1D" w:rsidDel="00A13D1B">
          <w:delText>nitrogen fertilization (Tukey: p&lt;0.001).</w:delText>
        </w:r>
      </w:del>
      <w:ins w:id="79" w:author="Perkowski, Evan A" w:date="2023-12-04T11:33:00Z">
        <w:del w:id="80" w:author="Perkowski, Evan A [2]" w:date="2023-12-04T14:00:00Z">
          <w:r w:rsidR="00924C4C" w:rsidDel="00A13D1B">
            <w:delText xml:space="preserve"> </w:delText>
          </w:r>
        </w:del>
      </w:ins>
      <w:ins w:id="81" w:author="Perkowski, Evan A [2]" w:date="2023-12-04T14:00:00Z">
        <w:r>
          <w:t>S</w:t>
        </w:r>
      </w:ins>
      <w:ins w:id="82" w:author="Perkowski, Evan A" w:date="2023-12-04T11:33:00Z">
        <w:del w:id="83" w:author="Perkowski, Evan A [2]" w:date="2023-12-04T14:00:00Z">
          <w:r w:rsidR="00924C4C" w:rsidDel="00A13D1B">
            <w:delText>This pattern diminished with increasing soil nitrogen fertilization, as</w:delText>
          </w:r>
        </w:del>
      </w:ins>
      <w:del w:id="84" w:author="Perkowski, Evan A [2]" w:date="2023-12-04T14:00:00Z">
        <w:r w:rsidR="008B6B1D" w:rsidDel="00A13D1B">
          <w:delText xml:space="preserve"> T</w:delText>
        </w:r>
      </w:del>
      <w:ins w:id="85" w:author="Perkowski, Evan A" w:date="2023-12-04T11:33:00Z">
        <w:del w:id="86" w:author="Perkowski, Evan A [2]" w:date="2023-12-04T14:00:00Z">
          <w:r w:rsidR="00924C4C" w:rsidDel="00A13D1B">
            <w:delText>t</w:delText>
          </w:r>
        </w:del>
      </w:ins>
      <w:del w:id="87" w:author="Perkowski, Evan A [2]" w:date="2023-12-04T14:00:00Z">
        <w:r w:rsidR="008B6B1D" w:rsidDel="00A13D1B">
          <w:delText xml:space="preserve">here was no difference in </w:delText>
        </w:r>
        <w:r w:rsidR="008B6B1D" w:rsidRPr="00607987" w:rsidDel="00A13D1B">
          <w:delText>structural carbon costs to acquire nitrogen</w:delText>
        </w:r>
        <w:r w:rsidR="008B6B1D" w:rsidDel="00A13D1B">
          <w:delText xml:space="preserve"> between inoculation treatments under high</w:delText>
        </w:r>
        <w:r w:rsidR="001B6C4A" w:rsidDel="00A13D1B">
          <w:delText xml:space="preserve"> soil</w:delText>
        </w:r>
        <w:r w:rsidR="008B6B1D" w:rsidDel="00A13D1B">
          <w:delText xml:space="preserve"> nitrogen fertilization (Tukey: </w:delText>
        </w:r>
        <w:r w:rsidR="008B6B1D" w:rsidRPr="00D8530B" w:rsidDel="00A13D1B">
          <w:rPr>
            <w:i/>
            <w:iCs/>
          </w:rPr>
          <w:delText>p</w:delText>
        </w:r>
        <w:r w:rsidR="00924C4C" w:rsidDel="00A13D1B">
          <w:delText>&gt;0.05</w:delText>
        </w:r>
        <w:r w:rsidR="008B6B1D" w:rsidDel="00A13D1B">
          <w:delText xml:space="preserve">). </w:delText>
        </w:r>
        <w:r w:rsidR="001B6C4A" w:rsidDel="00A13D1B">
          <w:delText>Soil n</w:delText>
        </w:r>
        <w:r w:rsidR="008B6B1D" w:rsidDel="00A13D1B">
          <w:delText xml:space="preserve">itrogen fertilization also decreased </w:delText>
        </w:r>
        <w:r w:rsidR="008B6B1D" w:rsidRPr="00607987" w:rsidDel="00A13D1B">
          <w:delText>s</w:delText>
        </w:r>
      </w:del>
      <w:r w:rsidR="008B6B1D" w:rsidRPr="00607987">
        <w:t>tructural carbon costs to acquire nitrogen</w:t>
      </w:r>
      <w:ins w:id="88" w:author="Perkowski, Evan A [2]" w:date="2023-12-04T14:00:00Z">
        <w:r>
          <w:t xml:space="preserve"> </w:t>
        </w:r>
      </w:ins>
      <w:ins w:id="89" w:author="Perkowski, Evan A [2]" w:date="2023-12-04T14:01:00Z">
        <w:r>
          <w:t>also generally decreased</w:t>
        </w:r>
      </w:ins>
      <w:del w:id="90" w:author="Perkowski, Evan A [2]" w:date="2023-12-04T14:01:00Z">
        <w:r w:rsidR="008B6B1D" w:rsidDel="00A13D1B">
          <w:delText>, where individuals grown under high</w:delText>
        </w:r>
        <w:r w:rsidR="001B6C4A" w:rsidDel="00A13D1B">
          <w:delText xml:space="preserve"> soil</w:delText>
        </w:r>
        <w:r w:rsidR="008B6B1D" w:rsidDel="00A13D1B">
          <w:delText xml:space="preserve"> nitrogen fertilization</w:delText>
        </w:r>
        <w:r w:rsidR="00AF02DC" w:rsidDel="00A13D1B">
          <w:delText xml:space="preserve"> </w:delText>
        </w:r>
        <w:r w:rsidR="008B6B1D" w:rsidDel="00A13D1B">
          <w:delText xml:space="preserve">had 54% lower </w:delText>
        </w:r>
        <w:r w:rsidR="008B6B1D" w:rsidRPr="00607987" w:rsidDel="00A13D1B">
          <w:delText>structural carbon costs to acquire nitrogen</w:delText>
        </w:r>
        <w:r w:rsidR="008B6B1D" w:rsidDel="00A13D1B">
          <w:delText xml:space="preserve"> than those grown under low</w:delText>
        </w:r>
      </w:del>
      <w:ins w:id="91" w:author="Perkowski, Evan A [2]" w:date="2023-12-04T14:01:00Z">
        <w:r>
          <w:t xml:space="preserve"> with increasing</w:t>
        </w:r>
      </w:ins>
      <w:r w:rsidR="001B6C4A">
        <w:t xml:space="preserve"> soil</w:t>
      </w:r>
      <w:r w:rsidR="008B6B1D">
        <w:t xml:space="preserve"> nitrogen fertilization </w:t>
      </w:r>
      <w:r w:rsidR="008B6B1D" w:rsidRPr="00A13D1B">
        <w:t>(</w:t>
      </w:r>
      <w:ins w:id="92" w:author="Perkowski, Evan A [2]" w:date="2023-12-04T14:01:00Z">
        <w:r>
          <w:rPr>
            <w:i/>
            <w:iCs/>
          </w:rPr>
          <w:t>p</w:t>
        </w:r>
        <w:r>
          <w:t>&lt;0.001; Table 1; Fig. 1A</w:t>
        </w:r>
      </w:ins>
      <w:del w:id="93" w:author="Perkowski, Evan A [2]" w:date="2023-12-04T14:01:00Z">
        <w:r w:rsidR="008B6B1D" w:rsidRPr="00A13D1B" w:rsidDel="00A13D1B">
          <w:delText>Tukey: p&lt;0.001</w:delText>
        </w:r>
      </w:del>
      <w:r w:rsidR="008B6B1D" w:rsidRPr="00A13D1B">
        <w:t>)</w:t>
      </w:r>
      <w:r w:rsidR="008B6B1D" w:rsidRPr="00A13D1B">
        <w:rPr>
          <w:i/>
          <w:iCs/>
        </w:rPr>
        <w:t>.</w:t>
      </w:r>
      <w:r w:rsidR="00C35268">
        <w:t xml:space="preserve"> </w:t>
      </w:r>
      <w:r w:rsidR="007E4069">
        <w:t>S</w:t>
      </w:r>
      <w:r w:rsidR="007E4069" w:rsidRPr="00607987">
        <w:t>tructural carbon costs to acquire nitrogen</w:t>
      </w:r>
      <w:r w:rsidR="007E4069">
        <w:t xml:space="preserve"> res</w:t>
      </w:r>
      <w:ins w:id="94" w:author="Perkowski, Evan A" w:date="2023-12-04T11:42:00Z">
        <w:r w:rsidR="00D8530B">
          <w:t>ponses to inoculation and fertilization treatments</w:t>
        </w:r>
      </w:ins>
      <w:del w:id="95" w:author="Perkowski, Evan A" w:date="2023-12-04T11:42:00Z">
        <w:r w:rsidR="007E4069" w:rsidDel="00D8530B">
          <w:delText>ults</w:delText>
        </w:r>
      </w:del>
      <w:r w:rsidR="007E4069">
        <w:t xml:space="preserve"> were </w:t>
      </w:r>
      <w:del w:id="96" w:author="Perkowski, Evan A" w:date="2023-12-04T11:42:00Z">
        <w:r w:rsidR="007E4069" w:rsidDel="00D8530B">
          <w:delText xml:space="preserve">primarily </w:delText>
        </w:r>
      </w:del>
      <w:ins w:id="97" w:author="Perkowski, Evan A" w:date="2023-12-04T11:42:00Z">
        <w:r w:rsidR="00D8530B">
          <w:t>more strongly</w:t>
        </w:r>
      </w:ins>
      <w:ins w:id="98" w:author="Perkowski, Evan A [2]" w:date="2023-12-04T14:02:00Z">
        <w:r>
          <w:t xml:space="preserve"> driven by</w:t>
        </w:r>
      </w:ins>
      <w:ins w:id="99" w:author="Perkowski, Evan A" w:date="2023-12-04T11:42:00Z">
        <w:del w:id="100" w:author="Perkowski, Evan A [2]" w:date="2023-12-04T14:02:00Z">
          <w:r w:rsidR="00D8530B" w:rsidDel="00A13D1B">
            <w:delText xml:space="preserve"> </w:delText>
          </w:r>
        </w:del>
      </w:ins>
      <w:del w:id="101" w:author="Perkowski, Evan A [2]" w:date="2023-12-04T14:02:00Z">
        <w:r w:rsidR="007E4069" w:rsidDel="00A13D1B">
          <w:delText>due to</w:delText>
        </w:r>
      </w:del>
      <w:r w:rsidR="007E4069">
        <w:t xml:space="preserve"> treatment impacts on whole</w:t>
      </w:r>
      <w:ins w:id="102" w:author="Perkowski, Evan A" w:date="2023-12-04T11:40:00Z">
        <w:r w:rsidR="00D8530B">
          <w:t>-</w:t>
        </w:r>
      </w:ins>
      <w:r w:rsidR="007E4069">
        <w:t>plant</w:t>
      </w:r>
      <w:ins w:id="103" w:author="Perkowski, Evan A" w:date="2023-12-04T11:40:00Z">
        <w:r w:rsidR="00D8530B">
          <w:t xml:space="preserve"> nitrogen</w:t>
        </w:r>
      </w:ins>
      <w:r w:rsidR="007E4069">
        <w:t xml:space="preserve"> biomass</w:t>
      </w:r>
      <w:del w:id="104" w:author="Perkowski, Evan A" w:date="2023-12-04T11:42:00Z">
        <w:r w:rsidR="007E4069" w:rsidDel="00D8530B">
          <w:delText>, rather</w:delText>
        </w:r>
      </w:del>
      <w:r w:rsidR="007E4069">
        <w:t xml:space="preserve"> than belowground carbon biomass. </w:t>
      </w:r>
    </w:p>
    <w:p w14:paraId="5546D1B9" w14:textId="493B3B36" w:rsidR="00C35268" w:rsidRDefault="00C35268" w:rsidP="00C35268">
      <w:pPr>
        <w:spacing w:line="480" w:lineRule="auto"/>
        <w:ind w:firstLine="720"/>
        <w:rPr>
          <w:ins w:id="105" w:author="Perkowski, Evan A [2]" w:date="2023-12-04T14:10:00Z"/>
        </w:rPr>
      </w:pPr>
      <w:ins w:id="106" w:author="Perkowski, Evan A [2]" w:date="2023-12-04T14:10:00Z">
        <w:r>
          <w:t>I</w:t>
        </w:r>
      </w:ins>
      <w:r>
        <w:t>noculation</w:t>
      </w:r>
      <w:ins w:id="107" w:author="Perkowski, Evan A [2]" w:date="2023-12-04T14:10:00Z">
        <w:r>
          <w:t xml:space="preserve"> decreased </w:t>
        </w:r>
      </w:ins>
      <w:r w:rsidRPr="00607987">
        <w:t>belowground carbon biomass (</w:t>
      </w:r>
      <w:ins w:id="108" w:author="Perkowski, Evan A [2]" w:date="2023-12-04T14:10:00Z">
        <w:r>
          <w:rPr>
            <w:i/>
            <w:iCs/>
          </w:rPr>
          <w:t>p</w:t>
        </w:r>
        <w:r>
          <w:t>&lt;0.</w:t>
        </w:r>
      </w:ins>
      <w:ins w:id="109" w:author="Perkowski, Evan A [2]" w:date="2023-12-04T15:05:00Z">
        <w:r w:rsidR="007B15C6">
          <w:t>05</w:t>
        </w:r>
      </w:ins>
      <w:ins w:id="110" w:author="Perkowski, Evan A [2]" w:date="2023-12-04T14:10:00Z">
        <w:r>
          <w:t xml:space="preserve">; </w:t>
        </w:r>
      </w:ins>
      <w:r>
        <w:t>Table 1)</w:t>
      </w:r>
      <w:ins w:id="111" w:author="Perkowski, Evan A [2]" w:date="2023-12-04T14:10:00Z">
        <w:r>
          <w:t xml:space="preserve">, a response that was not modified by soil nitrogen fertilization (inoculation-by-fertilization interaction: </w:t>
        </w:r>
        <w:r>
          <w:rPr>
            <w:i/>
            <w:iCs/>
          </w:rPr>
          <w:t>p</w:t>
        </w:r>
        <w:r>
          <w:t>&gt;0.05; Table 1</w:t>
        </w:r>
      </w:ins>
      <w:ins w:id="112" w:author="Perkowski, Evan A [2]" w:date="2023-12-04T14:14:00Z">
        <w:r>
          <w:t>; Fig. 1B</w:t>
        </w:r>
      </w:ins>
      <w:ins w:id="113" w:author="Perkowski, Evan A [2]" w:date="2023-12-04T14:10:00Z">
        <w:r>
          <w:t xml:space="preserve">). </w:t>
        </w:r>
      </w:ins>
      <w:r>
        <w:t xml:space="preserve">There was no effect of soil nitrogen fertilization on </w:t>
      </w:r>
      <w:r w:rsidRPr="00607987">
        <w:t>belowground carbon biomass</w:t>
      </w:r>
      <w:r>
        <w:t xml:space="preserve"> (</w:t>
      </w:r>
      <w:ins w:id="114" w:author="Perkowski, Evan A [2]" w:date="2023-12-04T14:10:00Z">
        <w:r>
          <w:rPr>
            <w:i/>
            <w:iCs/>
          </w:rPr>
          <w:t>p</w:t>
        </w:r>
        <w:r>
          <w:t xml:space="preserve">&gt;0.05; </w:t>
        </w:r>
      </w:ins>
      <w:r>
        <w:t>Table 1).</w:t>
      </w:r>
    </w:p>
    <w:p w14:paraId="467D2C60" w14:textId="4D1ADE06" w:rsidR="007E4069" w:rsidRDefault="007E4069" w:rsidP="00A13D1B">
      <w:pPr>
        <w:spacing w:line="480" w:lineRule="auto"/>
        <w:ind w:firstLine="720"/>
        <w:rPr>
          <w:ins w:id="115" w:author="Perkowski, Evan A [2]" w:date="2023-12-04T14:07:00Z"/>
        </w:rPr>
      </w:pPr>
      <w:del w:id="116" w:author="Perkowski, Evan A [2]" w:date="2023-12-04T14:04:00Z">
        <w:r w:rsidDel="00A13D1B">
          <w:delText>Specifically, whole</w:delText>
        </w:r>
      </w:del>
      <w:ins w:id="117" w:author="Perkowski, Evan A" w:date="2023-12-04T11:40:00Z">
        <w:del w:id="118" w:author="Perkowski, Evan A [2]" w:date="2023-12-04T14:04:00Z">
          <w:r w:rsidR="00D8530B" w:rsidDel="00A13D1B">
            <w:delText>-</w:delText>
          </w:r>
        </w:del>
      </w:ins>
      <w:del w:id="119" w:author="Perkowski, Evan A [2]" w:date="2023-12-04T14:04:00Z">
        <w:r w:rsidDel="00A13D1B">
          <w:delText xml:space="preserve"> plant nitrogen biomass was driven by </w:delText>
        </w:r>
      </w:del>
      <w:ins w:id="120" w:author="Perkowski, Evan A [2]" w:date="2023-12-04T14:04:00Z">
        <w:r w:rsidR="00A13D1B">
          <w:t>An</w:t>
        </w:r>
      </w:ins>
      <w:del w:id="121" w:author="Perkowski, Evan A [2]" w:date="2023-12-04T14:04:00Z">
        <w:r w:rsidDel="00A13D1B">
          <w:delText>a</w:delText>
        </w:r>
      </w:del>
      <w:r>
        <w:t xml:space="preserve"> </w:t>
      </w:r>
      <w:del w:id="122" w:author="Perkowski, Evan A [2]" w:date="2023-12-04T14:04:00Z">
        <w:r w:rsidDel="00A13D1B">
          <w:delText xml:space="preserve">strong </w:delText>
        </w:r>
      </w:del>
      <w:r>
        <w:t>interaction between soil nitrogen fertilization and inoculation (</w:t>
      </w:r>
      <w:ins w:id="123" w:author="Perkowski, Evan A" w:date="2023-12-04T11:41:00Z">
        <w:r w:rsidR="00D8530B">
          <w:rPr>
            <w:i/>
            <w:iCs/>
          </w:rPr>
          <w:t>p</w:t>
        </w:r>
        <w:r w:rsidR="00D8530B">
          <w:t xml:space="preserve">&lt;0.001; </w:t>
        </w:r>
      </w:ins>
      <w:r>
        <w:t>Table 1</w:t>
      </w:r>
      <w:del w:id="124" w:author="Perkowski, Evan A" w:date="2023-12-04T11:41:00Z">
        <w:r w:rsidDel="00D8530B">
          <w:delText>; Fig. 1C</w:delText>
        </w:r>
      </w:del>
      <w:r>
        <w:t>)</w:t>
      </w:r>
      <w:del w:id="125" w:author="Perkowski, Evan A [2]" w:date="2023-12-04T14:04:00Z">
        <w:r w:rsidDel="00A13D1B">
          <w:delText>. This interaction</w:delText>
        </w:r>
      </w:del>
      <w:r>
        <w:t xml:space="preserve"> indicated that </w:t>
      </w:r>
      <w:ins w:id="126" w:author="Perkowski, Evan A [2]" w:date="2023-12-04T14:04:00Z">
        <w:r w:rsidR="00A13D1B">
          <w:t xml:space="preserve">positive effects of inoculation on whole-plant nitrogen biomass </w:t>
        </w:r>
      </w:ins>
      <w:ins w:id="127" w:author="Perkowski, Evan A [2]" w:date="2023-12-04T14:05:00Z">
        <w:r w:rsidR="00A13D1B">
          <w:t>(</w:t>
        </w:r>
        <w:r w:rsidR="00A13D1B">
          <w:rPr>
            <w:i/>
            <w:iCs/>
          </w:rPr>
          <w:t>p</w:t>
        </w:r>
        <w:r w:rsidR="00A13D1B">
          <w:t>&lt;0.001; Table 1) were only apparent under low</w:t>
        </w:r>
      </w:ins>
      <w:ins w:id="128" w:author="Perkowski, Evan A [2]" w:date="2023-12-04T14:06:00Z">
        <w:r w:rsidR="00A13D1B">
          <w:t xml:space="preserve"> soil nitrogen</w:t>
        </w:r>
      </w:ins>
      <w:ins w:id="129" w:author="Perkowski, Evan A [2]" w:date="2023-12-04T14:05:00Z">
        <w:r w:rsidR="00A13D1B">
          <w:t xml:space="preserve"> fertilization (Tukey: </w:t>
        </w:r>
        <w:r w:rsidR="00A13D1B">
          <w:rPr>
            <w:i/>
            <w:iCs/>
          </w:rPr>
          <w:t>p</w:t>
        </w:r>
        <w:r w:rsidR="00A13D1B">
          <w:t xml:space="preserve">&lt;0.001), as there was no effect of inoculation on whole-plant nitrogen biomass under </w:t>
        </w:r>
      </w:ins>
      <w:ins w:id="130" w:author="Perkowski, Evan A [2]" w:date="2023-12-04T14:06:00Z">
        <w:r w:rsidR="00A13D1B">
          <w:t>high soil nitrogen fertilization</w:t>
        </w:r>
      </w:ins>
      <w:ins w:id="131" w:author="Perkowski, Evan A [2]" w:date="2023-12-04T14:13:00Z">
        <w:r w:rsidR="00C35268">
          <w:t xml:space="preserve"> (Tukey: </w:t>
        </w:r>
        <w:r w:rsidR="00C35268">
          <w:rPr>
            <w:i/>
            <w:iCs/>
          </w:rPr>
          <w:t>p</w:t>
        </w:r>
      </w:ins>
      <w:ins w:id="132" w:author="Perkowski, Evan A [2]" w:date="2023-12-04T14:14:00Z">
        <w:r w:rsidR="00C35268">
          <w:t>&gt;0.05; Fig. 1C)</w:t>
        </w:r>
      </w:ins>
      <w:ins w:id="133" w:author="Perkowski, Evan A [2]" w:date="2023-12-04T14:06:00Z">
        <w:r w:rsidR="00A13D1B">
          <w:t xml:space="preserve">. Whole-plant nitrogen biomass generally increased with </w:t>
        </w:r>
        <w:r w:rsidR="00C35268">
          <w:t xml:space="preserve">increasing </w:t>
        </w:r>
      </w:ins>
      <w:del w:id="134" w:author="Perkowski, Evan A [2]" w:date="2023-12-04T14:06:00Z">
        <w:r w:rsidDel="00A13D1B">
          <w:delText xml:space="preserve">inoculated individuals grown under low soil nitrogen fertilization had 72% higher </w:delText>
        </w:r>
      </w:del>
      <w:ins w:id="135" w:author="Perkowski, Evan A" w:date="2023-12-04T11:41:00Z">
        <w:del w:id="136" w:author="Perkowski, Evan A [2]" w:date="2023-12-04T14:06:00Z">
          <w:r w:rsidR="00D8530B" w:rsidDel="00A13D1B">
            <w:delText xml:space="preserve">greater </w:delText>
          </w:r>
        </w:del>
      </w:ins>
      <w:del w:id="137" w:author="Perkowski, Evan A [2]" w:date="2023-12-04T14:06:00Z">
        <w:r w:rsidDel="00A13D1B">
          <w:delText xml:space="preserve">whole plant nitrogen biomass than non-inoculated individuals also grown under low soil nitrogen fertilization (Tukey: </w:delText>
        </w:r>
        <w:r w:rsidRPr="00D8530B" w:rsidDel="00A13D1B">
          <w:rPr>
            <w:i/>
            <w:iCs/>
          </w:rPr>
          <w:delText>p</w:delText>
        </w:r>
        <w:r w:rsidDel="00A13D1B">
          <w:delText xml:space="preserve">&lt;0.001), with </w:delText>
        </w:r>
      </w:del>
      <w:ins w:id="138" w:author="Perkowski, Evan A" w:date="2023-12-04T11:42:00Z">
        <w:del w:id="139" w:author="Perkowski, Evan A [2]" w:date="2023-12-04T14:06:00Z">
          <w:r w:rsidR="00D8530B" w:rsidDel="00A13D1B">
            <w:delText xml:space="preserve">while there was </w:delText>
          </w:r>
        </w:del>
      </w:ins>
      <w:del w:id="140" w:author="Perkowski, Evan A [2]" w:date="2023-12-04T14:06:00Z">
        <w:r w:rsidDel="00A13D1B">
          <w:delText xml:space="preserve">no difference between inoculation treatments under high soil nitrogen fertilization (Tukey: </w:delText>
        </w:r>
      </w:del>
      <w:ins w:id="141" w:author="Perkowski, Evan A" w:date="2023-12-04T11:41:00Z">
        <w:del w:id="142" w:author="Perkowski, Evan A [2]" w:date="2023-12-04T14:06:00Z">
          <w:r w:rsidR="00D8530B" w:rsidDel="00A13D1B">
            <w:rPr>
              <w:i/>
              <w:iCs/>
            </w:rPr>
            <w:delText>p</w:delText>
          </w:r>
          <w:r w:rsidR="00D8530B" w:rsidDel="00A13D1B">
            <w:delText>&gt;0.05</w:delText>
          </w:r>
          <w:r w:rsidR="00D8530B" w:rsidDel="00A13D1B">
            <w:delText>; Fig. 1C</w:delText>
          </w:r>
          <w:r w:rsidR="00D8530B" w:rsidRPr="00D8530B" w:rsidDel="00A13D1B">
            <w:rPr>
              <w:i/>
              <w:iCs/>
            </w:rPr>
            <w:delText xml:space="preserve"> </w:delText>
          </w:r>
        </w:del>
      </w:ins>
      <w:del w:id="143" w:author="Perkowski, Evan A [2]" w:date="2023-12-04T14:06:00Z">
        <w:r w:rsidRPr="00D8530B" w:rsidDel="00A13D1B">
          <w:rPr>
            <w:i/>
            <w:iCs/>
            <w:rPrChange w:id="144" w:author="Perkowski, Evan A" w:date="2023-12-04T11:41:00Z">
              <w:rPr/>
            </w:rPrChange>
          </w:rPr>
          <w:delText>p=0.873</w:delText>
        </w:r>
        <w:r w:rsidDel="00A13D1B">
          <w:delText xml:space="preserve">). </w:delText>
        </w:r>
        <w:r w:rsidDel="00C35268">
          <w:delText>S</w:delText>
        </w:r>
      </w:del>
      <w:ins w:id="145" w:author="Perkowski, Evan A [2]" w:date="2023-12-04T14:06:00Z">
        <w:r w:rsidR="00C35268">
          <w:t>s</w:t>
        </w:r>
      </w:ins>
      <w:r>
        <w:t xml:space="preserve">oil nitrogen fertilization </w:t>
      </w:r>
      <w:del w:id="146" w:author="Perkowski, Evan A [2]" w:date="2023-12-04T14:06:00Z">
        <w:r w:rsidDel="00C35268">
          <w:delText xml:space="preserve">also increased whole plant nitrogen biomass, where individuals grown under high soil nitrogen fertilization had 119.0% higher whole plant nitrogen biomass than those grown under low soil nitrogen fertilization </w:delText>
        </w:r>
      </w:del>
      <w:r>
        <w:t>(</w:t>
      </w:r>
      <w:del w:id="147" w:author="Perkowski, Evan A [2]" w:date="2023-12-04T14:06:00Z">
        <w:r w:rsidDel="00C35268">
          <w:delText>Tukey: p</w:delText>
        </w:r>
      </w:del>
      <w:ins w:id="148" w:author="Perkowski, Evan A [2]" w:date="2023-12-04T14:06:00Z">
        <w:r w:rsidR="00C35268">
          <w:rPr>
            <w:i/>
            <w:iCs/>
          </w:rPr>
          <w:t>p</w:t>
        </w:r>
      </w:ins>
      <w:r>
        <w:t>&lt;0.001</w:t>
      </w:r>
      <w:ins w:id="149" w:author="Perkowski, Evan A [2]" w:date="2023-12-04T14:06:00Z">
        <w:r w:rsidR="00C35268">
          <w:t>; Table 1</w:t>
        </w:r>
      </w:ins>
      <w:r>
        <w:t>).</w:t>
      </w:r>
    </w:p>
    <w:p w14:paraId="03BAFA79" w14:textId="26F9601E" w:rsidR="008B6B1D" w:rsidRDefault="008B6B1D" w:rsidP="00457CFE">
      <w:pPr>
        <w:spacing w:line="480" w:lineRule="auto"/>
        <w:ind w:firstLine="720"/>
      </w:pP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4FFB86D9" w:rsidR="008B6B1D" w:rsidRPr="009515D2" w:rsidRDefault="008B6B1D" w:rsidP="005E6154">
            <w:pPr>
              <w:spacing w:line="276" w:lineRule="auto"/>
              <w:jc w:val="right"/>
              <w:rPr>
                <w:b/>
                <w:bCs/>
                <w:sz w:val="22"/>
                <w:szCs w:val="22"/>
                <w:vertAlign w:val="subscript"/>
              </w:rPr>
            </w:pPr>
            <w:r w:rsidRPr="009515D2">
              <w:rPr>
                <w:b/>
                <w:bCs/>
                <w:sz w:val="22"/>
                <w:szCs w:val="22"/>
              </w:rPr>
              <w:t>Whole</w:t>
            </w:r>
            <w:r w:rsidR="00436B1F">
              <w:rPr>
                <w:b/>
                <w:bCs/>
                <w:sz w:val="22"/>
                <w:szCs w:val="22"/>
              </w:rPr>
              <w:t>-</w:t>
            </w:r>
            <w:r w:rsidRPr="009515D2">
              <w:rPr>
                <w:b/>
                <w:bCs/>
                <w:sz w:val="22"/>
                <w:szCs w:val="22"/>
              </w:rPr>
              <w:t>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4157BF6C" w:rsidR="008B6B1D" w:rsidRPr="009515D2" w:rsidRDefault="008B6B1D" w:rsidP="005E6154">
            <w:pPr>
              <w:spacing w:line="276" w:lineRule="auto"/>
              <w:jc w:val="right"/>
              <w:rPr>
                <w:sz w:val="22"/>
                <w:szCs w:val="22"/>
              </w:rPr>
            </w:pPr>
            <w:r w:rsidRPr="009515D2">
              <w:rPr>
                <w:sz w:val="22"/>
                <w:szCs w:val="22"/>
              </w:rPr>
              <w:t>23.34</w:t>
            </w:r>
            <w:r w:rsidR="00436B1F">
              <w:rPr>
                <w:sz w:val="22"/>
                <w:szCs w:val="22"/>
              </w:rPr>
              <w:t>0</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5AD3ACC1" w:rsidR="008B6B1D" w:rsidRPr="009515D2" w:rsidRDefault="008B6B1D" w:rsidP="005E6154">
            <w:pPr>
              <w:spacing w:line="276" w:lineRule="auto"/>
              <w:jc w:val="right"/>
              <w:rPr>
                <w:sz w:val="22"/>
                <w:szCs w:val="22"/>
              </w:rPr>
            </w:pPr>
            <w:r w:rsidRPr="009515D2">
              <w:rPr>
                <w:sz w:val="22"/>
                <w:szCs w:val="22"/>
              </w:rPr>
              <w:t>0.0</w:t>
            </w:r>
            <w:r w:rsidR="00436B1F">
              <w:rPr>
                <w:sz w:val="22"/>
                <w:szCs w:val="22"/>
              </w:rPr>
              <w:t>76</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09A61D6C" w:rsidR="008B6B1D" w:rsidRPr="009515D2" w:rsidRDefault="008B6B1D" w:rsidP="005E6154">
            <w:pPr>
              <w:spacing w:line="276" w:lineRule="auto"/>
              <w:jc w:val="right"/>
              <w:rPr>
                <w:sz w:val="22"/>
                <w:szCs w:val="22"/>
              </w:rPr>
            </w:pPr>
            <w:r w:rsidRPr="009515D2">
              <w:rPr>
                <w:sz w:val="22"/>
                <w:szCs w:val="22"/>
              </w:rPr>
              <w:t>358.69</w:t>
            </w:r>
            <w:r w:rsidR="00436B1F">
              <w:rPr>
                <w:sz w:val="22"/>
                <w:szCs w:val="22"/>
              </w:rPr>
              <w:t>5</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2280CA4B" w:rsidR="008B6B1D" w:rsidRPr="009515D2" w:rsidRDefault="008B6B1D" w:rsidP="005E6154">
            <w:pPr>
              <w:spacing w:line="276" w:lineRule="auto"/>
              <w:jc w:val="right"/>
              <w:rPr>
                <w:sz w:val="22"/>
                <w:szCs w:val="22"/>
              </w:rPr>
            </w:pPr>
            <w:r w:rsidRPr="009515D2">
              <w:rPr>
                <w:sz w:val="22"/>
                <w:szCs w:val="22"/>
              </w:rPr>
              <w:t>292.4</w:t>
            </w:r>
            <w:r w:rsidR="00436B1F">
              <w:rPr>
                <w:sz w:val="22"/>
                <w:szCs w:val="22"/>
              </w:rPr>
              <w:t>58</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1A70391C" w:rsidR="008B6B1D" w:rsidRPr="009515D2" w:rsidRDefault="008B6B1D" w:rsidP="005E6154">
            <w:pPr>
              <w:spacing w:line="276" w:lineRule="auto"/>
              <w:jc w:val="right"/>
              <w:rPr>
                <w:sz w:val="22"/>
                <w:szCs w:val="22"/>
              </w:rPr>
            </w:pPr>
            <w:r w:rsidRPr="009515D2">
              <w:rPr>
                <w:sz w:val="22"/>
                <w:szCs w:val="22"/>
              </w:rPr>
              <w:t>52.4</w:t>
            </w:r>
            <w:r w:rsidR="00436B1F">
              <w:rPr>
                <w:sz w:val="22"/>
                <w:szCs w:val="22"/>
              </w:rPr>
              <w:t>27</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44019E53" w:rsidR="008B6B1D" w:rsidRPr="009515D2" w:rsidRDefault="008B6B1D" w:rsidP="005E6154">
            <w:pPr>
              <w:spacing w:line="276" w:lineRule="auto"/>
              <w:jc w:val="right"/>
              <w:rPr>
                <w:sz w:val="22"/>
                <w:szCs w:val="22"/>
              </w:rPr>
            </w:pPr>
            <w:r w:rsidRPr="009515D2">
              <w:rPr>
                <w:sz w:val="22"/>
                <w:szCs w:val="22"/>
              </w:rPr>
              <w:t>16.7</w:t>
            </w:r>
            <w:r w:rsidR="00436B1F">
              <w:rPr>
                <w:sz w:val="22"/>
                <w:szCs w:val="22"/>
              </w:rPr>
              <w:t>49</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644012E5" w:rsidR="008B6B1D" w:rsidRPr="009515D2" w:rsidRDefault="008B6B1D" w:rsidP="005E6154">
            <w:pPr>
              <w:spacing w:line="276" w:lineRule="auto"/>
              <w:jc w:val="right"/>
              <w:rPr>
                <w:sz w:val="22"/>
                <w:szCs w:val="22"/>
              </w:rPr>
            </w:pPr>
            <w:r w:rsidRPr="009515D2">
              <w:rPr>
                <w:sz w:val="22"/>
                <w:szCs w:val="22"/>
              </w:rPr>
              <w:t>4.1</w:t>
            </w:r>
            <w:r w:rsidR="00436B1F">
              <w:rPr>
                <w:sz w:val="22"/>
                <w:szCs w:val="22"/>
              </w:rPr>
              <w:t>66</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3656EF2D" w:rsidR="008B6B1D" w:rsidRPr="009515D2" w:rsidRDefault="008B6B1D" w:rsidP="005E6154">
            <w:pPr>
              <w:spacing w:line="276" w:lineRule="auto"/>
              <w:jc w:val="right"/>
              <w:rPr>
                <w:sz w:val="22"/>
                <w:szCs w:val="22"/>
              </w:rPr>
            </w:pPr>
            <w:r w:rsidRPr="009515D2">
              <w:rPr>
                <w:sz w:val="22"/>
                <w:szCs w:val="22"/>
              </w:rPr>
              <w:t>24.11</w:t>
            </w:r>
            <w:r w:rsidR="00436B1F">
              <w:rPr>
                <w:sz w:val="22"/>
                <w:szCs w:val="22"/>
              </w:rPr>
              <w:t>3</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33F98D82" w:rsidR="008B6B1D" w:rsidRPr="009515D2" w:rsidRDefault="008B6B1D" w:rsidP="005E6154">
            <w:pPr>
              <w:spacing w:line="276" w:lineRule="auto"/>
              <w:jc w:val="right"/>
              <w:rPr>
                <w:sz w:val="22"/>
                <w:szCs w:val="22"/>
              </w:rPr>
            </w:pPr>
            <w:r w:rsidRPr="009515D2">
              <w:rPr>
                <w:sz w:val="22"/>
                <w:szCs w:val="22"/>
              </w:rPr>
              <w:t>35.09</w:t>
            </w:r>
            <w:r w:rsidR="00436B1F">
              <w:rPr>
                <w:sz w:val="22"/>
                <w:szCs w:val="22"/>
              </w:rPr>
              <w:t>5</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68DB6A6C" w:rsidR="008B6B1D" w:rsidRPr="009515D2" w:rsidRDefault="008B6B1D" w:rsidP="005E6154">
            <w:pPr>
              <w:spacing w:line="276" w:lineRule="auto"/>
              <w:jc w:val="right"/>
              <w:rPr>
                <w:sz w:val="22"/>
                <w:szCs w:val="22"/>
              </w:rPr>
            </w:pPr>
            <w:r w:rsidRPr="009515D2">
              <w:rPr>
                <w:sz w:val="22"/>
                <w:szCs w:val="22"/>
              </w:rPr>
              <w:t>2.04</w:t>
            </w:r>
            <w:r w:rsidR="00436B1F">
              <w:rPr>
                <w:sz w:val="22"/>
                <w:szCs w:val="22"/>
              </w:rPr>
              <w:t>2</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36CE78D8" w:rsidR="008B6B1D" w:rsidRPr="009515D2" w:rsidRDefault="008B6B1D" w:rsidP="005E6154">
            <w:pPr>
              <w:spacing w:line="276" w:lineRule="auto"/>
              <w:jc w:val="right"/>
              <w:rPr>
                <w:sz w:val="22"/>
                <w:szCs w:val="22"/>
              </w:rPr>
            </w:pPr>
            <w:r w:rsidRPr="009515D2">
              <w:rPr>
                <w:sz w:val="22"/>
                <w:szCs w:val="22"/>
              </w:rPr>
              <w:t>4.83</w:t>
            </w:r>
            <w:r w:rsidR="00436B1F">
              <w:rPr>
                <w:sz w:val="22"/>
                <w:szCs w:val="22"/>
              </w:rPr>
              <w:t>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5A678AD9" w:rsidR="008B6B1D" w:rsidRPr="009515D2" w:rsidRDefault="008B6B1D" w:rsidP="005E6154">
            <w:pPr>
              <w:spacing w:line="276" w:lineRule="auto"/>
              <w:jc w:val="right"/>
              <w:rPr>
                <w:sz w:val="22"/>
                <w:szCs w:val="22"/>
              </w:rPr>
            </w:pPr>
            <w:r w:rsidRPr="009515D2">
              <w:rPr>
                <w:sz w:val="22"/>
                <w:szCs w:val="22"/>
              </w:rPr>
              <w:t>13.5</w:t>
            </w:r>
            <w:r w:rsidR="00436B1F">
              <w:rPr>
                <w:sz w:val="22"/>
                <w:szCs w:val="22"/>
              </w:rPr>
              <w:t>15</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5AABC526" w:rsidR="008B6B1D" w:rsidRPr="009515D2" w:rsidRDefault="008B6B1D" w:rsidP="005E6154">
            <w:pPr>
              <w:spacing w:line="276" w:lineRule="auto"/>
              <w:jc w:val="right"/>
              <w:rPr>
                <w:sz w:val="22"/>
                <w:szCs w:val="22"/>
              </w:rPr>
            </w:pPr>
            <w:r w:rsidRPr="009515D2">
              <w:rPr>
                <w:sz w:val="22"/>
                <w:szCs w:val="22"/>
              </w:rPr>
              <w:t>17.</w:t>
            </w:r>
            <w:r w:rsidR="00436B1F">
              <w:rPr>
                <w:sz w:val="22"/>
                <w:szCs w:val="22"/>
              </w:rPr>
              <w:t>898</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6254058C" w:rsidR="008B6B1D" w:rsidRPr="009515D2" w:rsidRDefault="008B6B1D" w:rsidP="005E6154">
            <w:pPr>
              <w:spacing w:line="276" w:lineRule="auto"/>
              <w:jc w:val="right"/>
              <w:rPr>
                <w:sz w:val="22"/>
                <w:szCs w:val="22"/>
              </w:rPr>
            </w:pPr>
            <w:r w:rsidRPr="009515D2">
              <w:rPr>
                <w:sz w:val="22"/>
                <w:szCs w:val="22"/>
              </w:rPr>
              <w:t>1.23</w:t>
            </w:r>
            <w:r w:rsidR="00436B1F">
              <w:rPr>
                <w:sz w:val="22"/>
                <w:szCs w:val="22"/>
              </w:rPr>
              <w:t>0</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515A3AAC" w:rsidR="008B6B1D" w:rsidRPr="009515D2" w:rsidRDefault="00436B1F" w:rsidP="005E6154">
            <w:pPr>
              <w:spacing w:line="276" w:lineRule="auto"/>
              <w:jc w:val="right"/>
              <w:rPr>
                <w:sz w:val="22"/>
                <w:szCs w:val="22"/>
              </w:rPr>
            </w:pPr>
            <w:r>
              <w:rPr>
                <w:sz w:val="22"/>
                <w:szCs w:val="22"/>
              </w:rPr>
              <w:t>1.291</w:t>
            </w:r>
          </w:p>
        </w:tc>
        <w:tc>
          <w:tcPr>
            <w:tcW w:w="1012" w:type="dxa"/>
            <w:tcBorders>
              <w:top w:val="single" w:sz="4" w:space="0" w:color="auto"/>
            </w:tcBorders>
          </w:tcPr>
          <w:p w14:paraId="76FF8CAD" w14:textId="28DA1536" w:rsidR="008B6B1D" w:rsidRPr="009515D2" w:rsidRDefault="00436B1F" w:rsidP="005E6154">
            <w:pPr>
              <w:spacing w:line="276" w:lineRule="auto"/>
              <w:jc w:val="right"/>
              <w:rPr>
                <w:sz w:val="22"/>
                <w:szCs w:val="22"/>
              </w:rPr>
            </w:pPr>
            <w:r>
              <w:rPr>
                <w:sz w:val="22"/>
                <w:szCs w:val="22"/>
              </w:rPr>
              <w:t>0.256</w:t>
            </w:r>
          </w:p>
        </w:tc>
        <w:tc>
          <w:tcPr>
            <w:tcW w:w="996" w:type="dxa"/>
            <w:tcBorders>
              <w:top w:val="single" w:sz="4" w:space="0" w:color="auto"/>
            </w:tcBorders>
          </w:tcPr>
          <w:p w14:paraId="44C4CEF8" w14:textId="5A987B3C" w:rsidR="008B6B1D" w:rsidRPr="009515D2" w:rsidRDefault="008B6B1D" w:rsidP="005E6154">
            <w:pPr>
              <w:spacing w:line="276" w:lineRule="auto"/>
              <w:jc w:val="right"/>
              <w:rPr>
                <w:sz w:val="22"/>
                <w:szCs w:val="22"/>
              </w:rPr>
            </w:pPr>
            <w:r w:rsidRPr="009515D2">
              <w:rPr>
                <w:sz w:val="22"/>
                <w:szCs w:val="22"/>
              </w:rPr>
              <w:t>1.36</w:t>
            </w:r>
            <w:r w:rsidR="00436B1F">
              <w:rPr>
                <w:sz w:val="22"/>
                <w:szCs w:val="22"/>
              </w:rPr>
              <w:t>4</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1B8391B5" w:rsidR="008B6B1D" w:rsidRPr="009515D2" w:rsidRDefault="008B6B1D" w:rsidP="005E6154">
            <w:pPr>
              <w:spacing w:line="276" w:lineRule="auto"/>
              <w:jc w:val="right"/>
              <w:rPr>
                <w:sz w:val="22"/>
                <w:szCs w:val="22"/>
              </w:rPr>
            </w:pPr>
            <w:r w:rsidRPr="009515D2">
              <w:rPr>
                <w:sz w:val="22"/>
                <w:szCs w:val="22"/>
              </w:rPr>
              <w:t>0.01</w:t>
            </w:r>
            <w:r w:rsidR="00436B1F">
              <w:rPr>
                <w:sz w:val="22"/>
                <w:szCs w:val="22"/>
              </w:rPr>
              <w:t>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16EFCA21" w:rsidR="008B6B1D" w:rsidRPr="009515D2" w:rsidRDefault="00436B1F" w:rsidP="005E6154">
            <w:pPr>
              <w:spacing w:line="276" w:lineRule="auto"/>
              <w:jc w:val="right"/>
              <w:rPr>
                <w:sz w:val="22"/>
                <w:szCs w:val="22"/>
              </w:rPr>
            </w:pPr>
            <w:r>
              <w:rPr>
                <w:sz w:val="22"/>
                <w:szCs w:val="22"/>
              </w:rPr>
              <w:t>27.375</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5336DC99" w:rsidR="008B6B1D" w:rsidRPr="009515D2" w:rsidRDefault="008B6B1D" w:rsidP="005E6154">
            <w:pPr>
              <w:spacing w:line="276" w:lineRule="auto"/>
              <w:jc w:val="right"/>
              <w:rPr>
                <w:sz w:val="22"/>
                <w:szCs w:val="22"/>
              </w:rPr>
            </w:pPr>
            <w:r w:rsidRPr="009515D2">
              <w:rPr>
                <w:sz w:val="22"/>
                <w:szCs w:val="22"/>
              </w:rPr>
              <w:t>30.7</w:t>
            </w:r>
            <w:r w:rsidR="00436B1F">
              <w:rPr>
                <w:sz w:val="22"/>
                <w:szCs w:val="22"/>
              </w:rPr>
              <w:t>88</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64130003" w:rsidR="008B6B1D" w:rsidRPr="009515D2" w:rsidRDefault="008B6B1D" w:rsidP="005E6154">
            <w:pPr>
              <w:spacing w:line="276" w:lineRule="auto"/>
              <w:jc w:val="right"/>
              <w:rPr>
                <w:sz w:val="22"/>
                <w:szCs w:val="22"/>
              </w:rPr>
            </w:pPr>
            <w:r w:rsidRPr="009515D2">
              <w:rPr>
                <w:sz w:val="22"/>
                <w:szCs w:val="22"/>
              </w:rPr>
              <w:t>3.2</w:t>
            </w:r>
            <w:r w:rsidR="00436B1F">
              <w:rPr>
                <w:sz w:val="22"/>
                <w:szCs w:val="22"/>
              </w:rPr>
              <w:t>68</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57356A50" w:rsidR="008B6B1D" w:rsidRPr="009515D2" w:rsidRDefault="008B6B1D" w:rsidP="005E6154">
            <w:pPr>
              <w:spacing w:line="276" w:lineRule="auto"/>
              <w:jc w:val="right"/>
              <w:rPr>
                <w:sz w:val="22"/>
                <w:szCs w:val="22"/>
              </w:rPr>
            </w:pPr>
            <w:r w:rsidRPr="009515D2">
              <w:rPr>
                <w:sz w:val="22"/>
                <w:szCs w:val="22"/>
              </w:rPr>
              <w:t>0.</w:t>
            </w:r>
            <w:r w:rsidR="00436B1F">
              <w:rPr>
                <w:sz w:val="22"/>
                <w:szCs w:val="22"/>
              </w:rPr>
              <w:t>493</w:t>
            </w:r>
          </w:p>
        </w:tc>
        <w:tc>
          <w:tcPr>
            <w:tcW w:w="1012" w:type="dxa"/>
            <w:tcBorders>
              <w:bottom w:val="single" w:sz="4" w:space="0" w:color="auto"/>
            </w:tcBorders>
          </w:tcPr>
          <w:p w14:paraId="0B019A2D" w14:textId="62DECAD0" w:rsidR="008B6B1D" w:rsidRPr="009515D2" w:rsidRDefault="008B6B1D" w:rsidP="005E6154">
            <w:pPr>
              <w:spacing w:line="276" w:lineRule="auto"/>
              <w:jc w:val="right"/>
              <w:rPr>
                <w:sz w:val="22"/>
                <w:szCs w:val="22"/>
              </w:rPr>
            </w:pPr>
            <w:r w:rsidRPr="009515D2">
              <w:rPr>
                <w:sz w:val="22"/>
                <w:szCs w:val="22"/>
              </w:rPr>
              <w:t>0.</w:t>
            </w:r>
            <w:r w:rsidR="00436B1F">
              <w:rPr>
                <w:sz w:val="22"/>
                <w:szCs w:val="22"/>
              </w:rPr>
              <w:t>483</w:t>
            </w:r>
          </w:p>
        </w:tc>
        <w:tc>
          <w:tcPr>
            <w:tcW w:w="996" w:type="dxa"/>
            <w:tcBorders>
              <w:bottom w:val="single" w:sz="4" w:space="0" w:color="auto"/>
            </w:tcBorders>
          </w:tcPr>
          <w:p w14:paraId="57845B6E" w14:textId="45092EFF" w:rsidR="008B6B1D" w:rsidRPr="009515D2" w:rsidRDefault="008B6B1D" w:rsidP="005E6154">
            <w:pPr>
              <w:spacing w:line="276" w:lineRule="auto"/>
              <w:jc w:val="right"/>
              <w:rPr>
                <w:sz w:val="22"/>
                <w:szCs w:val="22"/>
              </w:rPr>
            </w:pPr>
            <w:r w:rsidRPr="009515D2">
              <w:rPr>
                <w:sz w:val="22"/>
                <w:szCs w:val="22"/>
              </w:rPr>
              <w:t>1.0</w:t>
            </w:r>
            <w:r w:rsidR="00436B1F">
              <w:rPr>
                <w:sz w:val="22"/>
                <w:szCs w:val="22"/>
              </w:rPr>
              <w:t>05</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59E50674" w:rsidR="008B6B1D" w:rsidRPr="009515D2" w:rsidRDefault="008B6B1D" w:rsidP="005E6154">
            <w:pPr>
              <w:spacing w:line="276" w:lineRule="auto"/>
              <w:jc w:val="right"/>
              <w:rPr>
                <w:sz w:val="22"/>
                <w:szCs w:val="22"/>
              </w:rPr>
            </w:pPr>
            <w:r w:rsidRPr="009515D2">
              <w:rPr>
                <w:sz w:val="22"/>
                <w:szCs w:val="22"/>
              </w:rPr>
              <w:t>0.25</w:t>
            </w:r>
            <w:r w:rsidR="00436B1F">
              <w:rPr>
                <w:sz w:val="22"/>
                <w:szCs w:val="22"/>
              </w:rPr>
              <w:t>4</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302FE530" w:rsidR="008B6B1D" w:rsidRDefault="00F767E0" w:rsidP="008B6B1D">
      <w:pPr>
        <w:spacing w:line="480" w:lineRule="auto"/>
        <w:rPr>
          <w:b/>
          <w:bCs/>
        </w:rPr>
      </w:pPr>
      <w:ins w:id="150" w:author="Perkowski, Evan A" w:date="2023-12-04T12:45:00Z">
        <w:r>
          <w:rPr>
            <w:b/>
            <w:bCs/>
            <w:noProof/>
          </w:rPr>
          <w:drawing>
            <wp:inline distT="0" distB="0" distL="0" distR="0" wp14:anchorId="387830BD" wp14:editId="663AA1D5">
              <wp:extent cx="5943600" cy="2971800"/>
              <wp:effectExtent l="0" t="0" r="0" b="0"/>
              <wp:docPr id="942638913"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8913" name="Picture 2" descr="A graph of different types of fertilizers&#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ins>
      <w:del w:id="151" w:author="Perkowski, Evan A" w:date="2023-12-04T12:45:00Z">
        <w:r w:rsidR="00D23267" w:rsidDel="00F767E0">
          <w:rPr>
            <w:b/>
            <w:bCs/>
            <w:noProof/>
          </w:rPr>
          <w:drawing>
            <wp:inline distT="0" distB="0" distL="0" distR="0" wp14:anchorId="7818661C" wp14:editId="25067256">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1"/>
                      <a:stretch>
                        <a:fillRect/>
                      </a:stretch>
                    </pic:blipFill>
                    <pic:spPr>
                      <a:xfrm>
                        <a:off x="0" y="0"/>
                        <a:ext cx="5943600" cy="2971800"/>
                      </a:xfrm>
                      <a:prstGeom prst="rect">
                        <a:avLst/>
                      </a:prstGeom>
                    </pic:spPr>
                  </pic:pic>
                </a:graphicData>
              </a:graphic>
            </wp:inline>
          </w:drawing>
        </w:r>
      </w:del>
    </w:p>
    <w:p w14:paraId="4CE47144" w14:textId="559B02C5" w:rsidR="008B6B1D" w:rsidRDefault="008B6B1D" w:rsidP="008B6B1D">
      <w:pPr>
        <w:spacing w:line="480" w:lineRule="auto"/>
      </w:pPr>
      <w:commentRangeStart w:id="152"/>
      <w:commentRangeStart w:id="153"/>
      <w:commentRangeStart w:id="154"/>
      <w:r>
        <w:rPr>
          <w:b/>
          <w:bCs/>
        </w:rPr>
        <w:t xml:space="preserve">Figure </w:t>
      </w:r>
      <w:r w:rsidR="001A31D4">
        <w:rPr>
          <w:b/>
          <w:bCs/>
        </w:rPr>
        <w:t>1</w:t>
      </w:r>
      <w:r>
        <w:t xml:space="preserve"> </w:t>
      </w:r>
      <w:commentRangeEnd w:id="152"/>
      <w:r w:rsidR="00BA134D">
        <w:rPr>
          <w:rStyle w:val="CommentReference"/>
          <w:rFonts w:eastAsia="Times New Roman" w:cs="Times New Roman"/>
        </w:rPr>
        <w:commentReference w:id="152"/>
      </w:r>
      <w:commentRangeEnd w:id="153"/>
      <w:r w:rsidR="002C2298">
        <w:rPr>
          <w:rStyle w:val="CommentReference"/>
          <w:rFonts w:eastAsia="Times New Roman" w:cs="Times New Roman"/>
        </w:rPr>
        <w:commentReference w:id="153"/>
      </w:r>
      <w:commentRangeEnd w:id="154"/>
      <w:r w:rsidR="00000852">
        <w:rPr>
          <w:rStyle w:val="CommentReference"/>
          <w:rFonts w:eastAsia="Times New Roman" w:cs="Times New Roman"/>
        </w:rPr>
        <w:commentReference w:id="154"/>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xml:space="preserve">”; panel B), and </w:t>
      </w:r>
      <w:del w:id="155" w:author="Perkowski, Evan A" w:date="2023-12-04T12:45:00Z">
        <w:r w:rsidDel="00F767E0">
          <w:delText xml:space="preserve">whole </w:delText>
        </w:r>
      </w:del>
      <w:ins w:id="156" w:author="Perkowski, Evan A" w:date="2023-12-04T12:45:00Z">
        <w:r w:rsidR="00F767E0">
          <w:t>whole</w:t>
        </w:r>
        <w:r w:rsidR="00F767E0">
          <w:t>-</w:t>
        </w:r>
      </w:ins>
      <w:r>
        <w:t>plant nitrogen biomass (“</w:t>
      </w:r>
      <w:proofErr w:type="spellStart"/>
      <w:r>
        <w:rPr>
          <w:i/>
          <w:iCs/>
        </w:rPr>
        <w:t>N</w:t>
      </w:r>
      <w:ins w:id="157" w:author="Perkowski, Evan A" w:date="2023-12-04T12:45:00Z">
        <w:r w:rsidR="00F767E0">
          <w:rPr>
            <w:vertAlign w:val="subscript"/>
          </w:rPr>
          <w:t>wp</w:t>
        </w:r>
      </w:ins>
      <w:proofErr w:type="spellEnd"/>
      <w:del w:id="158" w:author="Perkowski, Evan A" w:date="2023-12-04T12:45:00Z">
        <w:r w:rsidDel="00F767E0">
          <w:rPr>
            <w:vertAlign w:val="subscript"/>
          </w:rPr>
          <w:delText>ag</w:delText>
        </w:r>
        <w:r w:rsidDel="00F767E0">
          <w:delText xml:space="preserve"> + </w:delText>
        </w:r>
        <w:r w:rsidDel="00F767E0">
          <w:rPr>
            <w:i/>
            <w:iCs/>
          </w:rPr>
          <w:delText>N</w:delText>
        </w:r>
        <w:r w:rsidDel="00F767E0">
          <w:rPr>
            <w:vertAlign w:val="subscript"/>
          </w:rPr>
          <w:delText>bg</w:delText>
        </w:r>
      </w:del>
      <w:r>
        <w:t>”; panel C). Soil nitrogen fertilization is represented</w:t>
      </w:r>
      <w:del w:id="159" w:author="Perkowski, Evan A [2]" w:date="2023-12-04T14:48:00Z">
        <w:r w:rsidDel="00131C1D">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160" w:author="Perkowski, Evan A" w:date="2023-12-04T12:46:00Z">
        <w:r w:rsidRPr="6E1ABADC" w:rsidDel="00F767E0">
          <w:rPr>
            <w:rFonts w:eastAsia="Times New Roman" w:cs="Times New Roman"/>
            <w:color w:val="000000" w:themeColor="text1"/>
          </w:rPr>
          <w:delText xml:space="preserve">Grey </w:delText>
        </w:r>
      </w:del>
      <w:ins w:id="161" w:author="Perkowski, Evan A" w:date="2023-12-04T12:46:00Z">
        <w:r w:rsidR="00F767E0">
          <w:rPr>
            <w:rFonts w:eastAsia="Times New Roman" w:cs="Times New Roman"/>
            <w:color w:val="000000" w:themeColor="text1"/>
          </w:rPr>
          <w:t xml:space="preserve">Colored </w:t>
        </w:r>
      </w:ins>
      <w:r w:rsidRPr="6E1ABADC">
        <w:rPr>
          <w:rFonts w:eastAsia="Times New Roman" w:cs="Times New Roman"/>
          <w:color w:val="000000" w:themeColor="text1"/>
        </w:rPr>
        <w:t xml:space="preserve">dots are individual data points, jittered for visibility. The lettering </w:t>
      </w:r>
      <w:ins w:id="162" w:author="Perkowski, Evan A" w:date="2023-12-04T12:46:00Z">
        <w:r w:rsidR="00F767E0">
          <w:rPr>
            <w:rFonts w:eastAsia="Times New Roman" w:cs="Times New Roman"/>
            <w:color w:val="000000" w:themeColor="text1"/>
          </w:rPr>
          <w:t>above</w:t>
        </w:r>
      </w:ins>
      <w:del w:id="163" w:author="Perkowski, Evan A" w:date="2023-12-04T12:46:00Z">
        <w:r w:rsidRPr="6E1ABADC" w:rsidDel="00F767E0">
          <w:rPr>
            <w:rFonts w:eastAsia="Times New Roman" w:cs="Times New Roman"/>
            <w:color w:val="000000" w:themeColor="text1"/>
          </w:rPr>
          <w:delText>over</w:delText>
        </w:r>
      </w:del>
      <w:r w:rsidRPr="6E1ABADC">
        <w:rPr>
          <w:rFonts w:eastAsia="Times New Roman" w:cs="Times New Roman"/>
          <w:color w:val="000000" w:themeColor="text1"/>
        </w:rPr>
        <w:t xml:space="preserve"> each box indicates the results from post-hoc Tukey’s tests with different lettering indicating statistically different groups (</w:t>
      </w:r>
      <w:ins w:id="164" w:author="Perkowski, Evan A" w:date="2023-12-04T12:46:00Z">
        <w:r w:rsidR="00F767E0">
          <w:rPr>
            <w:rFonts w:eastAsia="Times New Roman" w:cs="Times New Roman"/>
            <w:color w:val="000000" w:themeColor="text1"/>
          </w:rPr>
          <w:t xml:space="preserve">Tukey: </w:t>
        </w:r>
        <w:r w:rsidR="00F767E0">
          <w:rPr>
            <w:rFonts w:eastAsia="Times New Roman" w:cs="Times New Roman"/>
            <w:i/>
            <w:iCs/>
            <w:color w:val="000000" w:themeColor="text1"/>
          </w:rPr>
          <w:t>p</w:t>
        </w:r>
      </w:ins>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62CF7222" w14:textId="77777777" w:rsidR="00533169" w:rsidRPr="00322974" w:rsidRDefault="00533169" w:rsidP="00533169">
      <w:pPr>
        <w:spacing w:line="480" w:lineRule="auto"/>
        <w:rPr>
          <w:i/>
          <w:iCs/>
        </w:rPr>
      </w:pPr>
      <w:r>
        <w:rPr>
          <w:i/>
          <w:iCs/>
        </w:rPr>
        <w:lastRenderedPageBreak/>
        <w:t>Whole plant growth and plant investments to nitrogen fixation</w:t>
      </w:r>
    </w:p>
    <w:p w14:paraId="4B5A6B1A" w14:textId="4C97720B" w:rsidR="00533169" w:rsidRPr="00533169" w:rsidRDefault="00533169" w:rsidP="00533169">
      <w:pPr>
        <w:spacing w:line="480" w:lineRule="auto"/>
      </w:pPr>
      <w:ins w:id="165" w:author="Perkowski, Evan A [2]" w:date="2023-12-04T14:20:00Z">
        <w:r>
          <w:t>A</w:t>
        </w:r>
      </w:ins>
      <w:del w:id="166" w:author="Perkowski, Evan A [2]" w:date="2023-12-04T14:20:00Z">
        <w:r w:rsidDel="00533169">
          <w:delText>There was a</w:delText>
        </w:r>
      </w:del>
      <w:r>
        <w:t xml:space="preserve">n interaction between nitrogen fertilization and inoculation </w:t>
      </w:r>
      <w:del w:id="167" w:author="Perkowski, Evan A [2]" w:date="2023-12-04T14:20:00Z">
        <w:r w:rsidDel="00533169">
          <w:delText xml:space="preserve">on total leaf area </w:delText>
        </w:r>
      </w:del>
      <w:r>
        <w:t>(</w:t>
      </w:r>
      <w:ins w:id="168" w:author="Perkowski, Evan A [2]" w:date="2023-12-04T14:20:00Z">
        <w:r>
          <w:rPr>
            <w:i/>
            <w:iCs/>
          </w:rPr>
          <w:t>p</w:t>
        </w:r>
      </w:ins>
      <w:ins w:id="169" w:author="Perkowski, Evan A [2]" w:date="2023-12-04T14:21:00Z">
        <w:r>
          <w:t>&lt;0.001</w:t>
        </w:r>
      </w:ins>
      <w:ins w:id="170" w:author="Perkowski, Evan A [2]" w:date="2023-12-04T14:20:00Z">
        <w:r>
          <w:t xml:space="preserve">; </w:t>
        </w:r>
      </w:ins>
      <w:r>
        <w:t>Table 1)</w:t>
      </w:r>
      <w:del w:id="171" w:author="Perkowski, Evan A [2]" w:date="2023-12-04T14:20:00Z">
        <w:r w:rsidDel="00533169">
          <w:delText>. This interaction</w:delText>
        </w:r>
      </w:del>
      <w:r>
        <w:t xml:space="preserve"> indicated that</w:t>
      </w:r>
      <w:ins w:id="172" w:author="Perkowski, Evan A [2]" w:date="2023-12-04T14:21:00Z">
        <w:r>
          <w:t xml:space="preserve"> positive effects of inoculation</w:t>
        </w:r>
      </w:ins>
      <w:del w:id="173" w:author="Perkowski, Evan A [2]" w:date="2023-12-04T14:21:00Z">
        <w:r w:rsidDel="00533169">
          <w:delText xml:space="preserve"> inoculated individuals grown under low nitrogen fertilization had 59.7% higher </w:delText>
        </w:r>
      </w:del>
      <w:ins w:id="174" w:author="Perkowski, Evan A [2]" w:date="2023-12-04T14:21:00Z">
        <w:r>
          <w:t xml:space="preserve"> on </w:t>
        </w:r>
      </w:ins>
      <w:r>
        <w:t>total leaf area</w:t>
      </w:r>
      <w:ins w:id="175" w:author="Perkowski, Evan A [2]" w:date="2023-12-04T14:21:00Z">
        <w:r>
          <w:t xml:space="preserve"> (</w:t>
        </w:r>
        <w:r>
          <w:rPr>
            <w:i/>
            <w:iCs/>
          </w:rPr>
          <w:t>p</w:t>
        </w:r>
        <w:r>
          <w:t>&lt;0.001; Table 1) were only apparent</w:t>
        </w:r>
      </w:ins>
      <w:r>
        <w:t xml:space="preserve"> </w:t>
      </w:r>
      <w:del w:id="176" w:author="Perkowski, Evan A [2]" w:date="2023-12-04T14:21:00Z">
        <w:r w:rsidDel="00533169">
          <w:delText xml:space="preserve">than non-inoculated individuals also grown </w:delText>
        </w:r>
      </w:del>
      <w:r>
        <w:t xml:space="preserve">under low nitrogen fertilization (Tukey: </w:t>
      </w:r>
      <w:r w:rsidRPr="00533169">
        <w:rPr>
          <w:i/>
          <w:iCs/>
        </w:rPr>
        <w:t>p</w:t>
      </w:r>
      <w:r>
        <w:t xml:space="preserve">&lt;0.001), </w:t>
      </w:r>
      <w:ins w:id="177" w:author="Perkowski, Evan A [2]" w:date="2023-12-04T14:21:00Z">
        <w:r>
          <w:t xml:space="preserve">as there was </w:t>
        </w:r>
      </w:ins>
      <w:del w:id="178" w:author="Perkowski, Evan A [2]" w:date="2023-12-04T14:21:00Z">
        <w:r w:rsidDel="00533169">
          <w:delText xml:space="preserve">with </w:delText>
        </w:r>
      </w:del>
      <w:r>
        <w:t xml:space="preserve">no </w:t>
      </w:r>
      <w:del w:id="179" w:author="Perkowski, Evan A [2]" w:date="2023-12-04T14:21:00Z">
        <w:r w:rsidDel="00533169">
          <w:delText xml:space="preserve">difference between </w:delText>
        </w:r>
      </w:del>
      <w:r>
        <w:t>inoculation</w:t>
      </w:r>
      <w:ins w:id="180" w:author="Perkowski, Evan A [2]" w:date="2023-12-04T14:21:00Z">
        <w:r>
          <w:t xml:space="preserve"> </w:t>
        </w:r>
      </w:ins>
      <w:ins w:id="181" w:author="Perkowski, Evan A [2]" w:date="2023-12-04T14:22:00Z">
        <w:r>
          <w:t>effect on total leaf area</w:t>
        </w:r>
      </w:ins>
      <w:r>
        <w:t xml:space="preserve"> </w:t>
      </w:r>
      <w:del w:id="182" w:author="Perkowski, Evan A [2]" w:date="2023-12-04T14:22:00Z">
        <w:r w:rsidDel="00533169">
          <w:delText xml:space="preserve">treatments </w:delText>
        </w:r>
      </w:del>
      <w:r>
        <w:t xml:space="preserve">under high nitrogen fertilization (Tukey: </w:t>
      </w:r>
      <w:ins w:id="183" w:author="Perkowski, Evan A [2]" w:date="2023-12-04T14:22:00Z">
        <w:r>
          <w:rPr>
            <w:i/>
            <w:iCs/>
          </w:rPr>
          <w:t>p</w:t>
        </w:r>
        <w:r>
          <w:t>&gt;0.05</w:t>
        </w:r>
      </w:ins>
      <w:ins w:id="184" w:author="Perkowski, Evan A [2]" w:date="2023-12-04T14:23:00Z">
        <w:r>
          <w:t xml:space="preserve">; </w:t>
        </w:r>
      </w:ins>
      <w:r>
        <w:t xml:space="preserve">Fig. </w:t>
      </w:r>
      <w:r w:rsidR="009F509F">
        <w:t>2</w:t>
      </w:r>
      <w:r>
        <w:t>A</w:t>
      </w:r>
      <w:r>
        <w:t xml:space="preserve">). </w:t>
      </w:r>
      <w:del w:id="185" w:author="Perkowski, Evan A [2]" w:date="2023-12-04T14:22:00Z">
        <w:r w:rsidDel="00533169">
          <w:delText xml:space="preserve">Nitrogen </w:delText>
        </w:r>
      </w:del>
      <w:ins w:id="186" w:author="Perkowski, Evan A [2]" w:date="2023-12-04T14:22:00Z">
        <w:r>
          <w:t>Increasing soil n</w:t>
        </w:r>
        <w:r>
          <w:t xml:space="preserve">itrogen </w:t>
        </w:r>
      </w:ins>
      <w:r>
        <w:t xml:space="preserve">fertilization </w:t>
      </w:r>
      <w:del w:id="187" w:author="Perkowski, Evan A [2]" w:date="2023-12-04T14:22:00Z">
        <w:r w:rsidDel="00533169">
          <w:delText xml:space="preserve">also </w:delText>
        </w:r>
      </w:del>
      <w:r>
        <w:t>increased total leaf area</w:t>
      </w:r>
      <w:r>
        <w:t xml:space="preserve"> (</w:t>
      </w:r>
      <w:ins w:id="188" w:author="Perkowski, Evan A [2]" w:date="2023-12-04T14:22:00Z">
        <w:r>
          <w:rPr>
            <w:i/>
            <w:iCs/>
          </w:rPr>
          <w:t>p</w:t>
        </w:r>
        <w:r>
          <w:t xml:space="preserve">&lt;0.001; </w:t>
        </w:r>
      </w:ins>
      <w:r>
        <w:t xml:space="preserve">Table 1; Fig. </w:t>
      </w:r>
      <w:r w:rsidR="009F509F">
        <w:t>2</w:t>
      </w:r>
      <w:r>
        <w:t>A).</w:t>
      </w:r>
    </w:p>
    <w:p w14:paraId="320D91C5" w14:textId="3B62A614" w:rsidR="00130202" w:rsidRDefault="009F509F" w:rsidP="00533169">
      <w:pPr>
        <w:spacing w:line="480" w:lineRule="auto"/>
        <w:ind w:firstLine="720"/>
        <w:rPr>
          <w:b/>
          <w:bCs/>
        </w:rPr>
      </w:pPr>
      <w:ins w:id="189" w:author="Perkowski, Evan A [2]" w:date="2023-12-04T14:41:00Z">
        <w:r>
          <w:t xml:space="preserve">Increasing nitrogen fertilization increased </w:t>
        </w:r>
      </w:ins>
      <w:ins w:id="190" w:author="Perkowski, Evan A [2]" w:date="2023-12-04T14:44:00Z">
        <w:r>
          <w:t>total</w:t>
        </w:r>
      </w:ins>
      <w:r w:rsidR="00533169">
        <w:t xml:space="preserve"> biomass </w:t>
      </w:r>
      <w:del w:id="191" w:author="Perkowski, Evan A [2]" w:date="2023-12-04T14:41:00Z">
        <w:r w:rsidR="00533169" w:rsidDel="009F509F">
          <w:delText xml:space="preserve">was positively effected by nitrogen fertilization </w:delText>
        </w:r>
      </w:del>
      <w:r w:rsidR="00533169">
        <w:t>(</w:t>
      </w:r>
      <w:ins w:id="192" w:author="Perkowski, Evan A [2]" w:date="2023-12-04T14:43:00Z">
        <w:r>
          <w:rPr>
            <w:i/>
            <w:iCs/>
          </w:rPr>
          <w:t>p</w:t>
        </w:r>
        <w:r>
          <w:t xml:space="preserve">&lt;0.001; </w:t>
        </w:r>
      </w:ins>
      <w:r w:rsidR="00533169">
        <w:t xml:space="preserve">Table </w:t>
      </w:r>
      <w:r>
        <w:t>1</w:t>
      </w:r>
      <w:r w:rsidR="00533169">
        <w:t xml:space="preserve">; Fig. </w:t>
      </w:r>
      <w:r>
        <w:t>2B</w:t>
      </w:r>
      <w:r w:rsidR="00533169">
        <w:t xml:space="preserve">), </w:t>
      </w:r>
      <w:ins w:id="193" w:author="Perkowski, Evan A [2]" w:date="2023-12-04T14:41:00Z">
        <w:r>
          <w:t xml:space="preserve">a pattern that was not modified </w:t>
        </w:r>
      </w:ins>
      <w:ins w:id="194" w:author="Perkowski, Evan A [2]" w:date="2023-12-04T14:43:00Z">
        <w:r>
          <w:t xml:space="preserve">by inoculation (inoculation-by-fertilization interaction: </w:t>
        </w:r>
        <w:r>
          <w:rPr>
            <w:i/>
            <w:iCs/>
          </w:rPr>
          <w:t>p</w:t>
        </w:r>
        <w:r>
          <w:t xml:space="preserve">&gt;0.05; Table 1). </w:t>
        </w:r>
      </w:ins>
      <w:del w:id="195" w:author="Perkowski, Evan A [2]" w:date="2023-12-04T14:43:00Z">
        <w:r w:rsidR="00533169" w:rsidRPr="009F509F" w:rsidDel="009F509F">
          <w:delText>where</w:delText>
        </w:r>
        <w:r w:rsidR="00533169" w:rsidDel="009F509F">
          <w:delText xml:space="preserve"> individuals grown under high nitrogen fertilization had 55.5% higher whole plant biomass than those grown under low nitrogen fertilization (Tukey: p&lt;0.001). There was no i</w:delText>
        </w:r>
      </w:del>
      <w:ins w:id="196" w:author="Perkowski, Evan A [2]" w:date="2023-12-04T14:43:00Z">
        <w:r>
          <w:t>I</w:t>
        </w:r>
      </w:ins>
      <w:r w:rsidR="00533169">
        <w:t>noculation</w:t>
      </w:r>
      <w:ins w:id="197" w:author="Perkowski, Evan A [2]" w:date="2023-12-04T14:43:00Z">
        <w:r>
          <w:t xml:space="preserve"> </w:t>
        </w:r>
      </w:ins>
      <w:ins w:id="198" w:author="Perkowski, Evan A [2]" w:date="2023-12-04T14:44:00Z">
        <w:r>
          <w:t>had no</w:t>
        </w:r>
      </w:ins>
      <w:r w:rsidR="00533169">
        <w:t xml:space="preserve"> effect </w:t>
      </w:r>
      <w:del w:id="199" w:author="Perkowski, Evan A [2]" w:date="2023-12-04T14:44:00Z">
        <w:r w:rsidR="00533169" w:rsidDel="009F509F">
          <w:delText xml:space="preserve">nor was there any interaction between inoculation and nitrogen fertilization </w:delText>
        </w:r>
      </w:del>
      <w:ins w:id="200" w:author="Perkowski, Evan A [2]" w:date="2023-12-04T14:44:00Z">
        <w:r>
          <w:t xml:space="preserve">on total biomass </w:t>
        </w:r>
      </w:ins>
      <w:r w:rsidR="00533169">
        <w:t>(</w:t>
      </w:r>
      <w:ins w:id="201" w:author="Perkowski, Evan A [2]" w:date="2023-12-04T14:46:00Z">
        <w:r>
          <w:rPr>
            <w:i/>
            <w:iCs/>
          </w:rPr>
          <w:t>p</w:t>
        </w:r>
        <w:r>
          <w:t>&gt;0.05</w:t>
        </w:r>
      </w:ins>
      <w:ins w:id="202" w:author="Perkowski, Evan A [2]" w:date="2023-12-04T14:44:00Z">
        <w:r>
          <w:t xml:space="preserve">; </w:t>
        </w:r>
      </w:ins>
      <w:r w:rsidR="00533169">
        <w:t xml:space="preserve">Table 1; Fig. </w:t>
      </w:r>
      <w:r>
        <w:t>2</w:t>
      </w:r>
      <w:r w:rsidR="00533169">
        <w:t>B).</w:t>
      </w:r>
    </w:p>
    <w:p w14:paraId="2235383F" w14:textId="0B28A9FA"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C2DD4DA" w:rsidR="00494E8C" w:rsidRDefault="00131C1D" w:rsidP="008B6B1D">
      <w:pPr>
        <w:spacing w:line="480" w:lineRule="auto"/>
        <w:rPr>
          <w:b/>
          <w:bCs/>
        </w:rPr>
      </w:pPr>
      <w:ins w:id="203" w:author="Perkowski, Evan A [2]" w:date="2023-12-04T14:51:00Z">
        <w:r>
          <w:rPr>
            <w:b/>
            <w:bCs/>
            <w:noProof/>
          </w:rPr>
          <w:drawing>
            <wp:inline distT="0" distB="0" distL="0" distR="0" wp14:anchorId="554B6345" wp14:editId="1819CC13">
              <wp:extent cx="5943600" cy="2228850"/>
              <wp:effectExtent l="0" t="0" r="0" b="6350"/>
              <wp:docPr id="1199811751" name="Picture 4"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1751" name="Picture 4" descr="A graph of different stages of fertilization&#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ins>
      <w:del w:id="204" w:author="Perkowski, Evan A [2]" w:date="2023-12-04T14:47:00Z">
        <w:r w:rsidR="00494E8C" w:rsidDel="009F509F">
          <w:rPr>
            <w:b/>
            <w:bCs/>
            <w:noProof/>
          </w:rPr>
          <w:drawing>
            <wp:inline distT="0" distB="0" distL="0" distR="0" wp14:anchorId="70FBF8D3" wp14:editId="6A742521">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7"/>
                      <a:stretch>
                        <a:fillRect/>
                      </a:stretch>
                    </pic:blipFill>
                    <pic:spPr>
                      <a:xfrm>
                        <a:off x="0" y="0"/>
                        <a:ext cx="5943600" cy="2122805"/>
                      </a:xfrm>
                      <a:prstGeom prst="rect">
                        <a:avLst/>
                      </a:prstGeom>
                    </pic:spPr>
                  </pic:pic>
                </a:graphicData>
              </a:graphic>
            </wp:inline>
          </w:drawing>
        </w:r>
      </w:del>
    </w:p>
    <w:p w14:paraId="39C89638" w14:textId="12FFBEF7" w:rsidR="008B6B1D" w:rsidRDefault="008B6B1D" w:rsidP="008B6B1D">
      <w:pPr>
        <w:spacing w:line="480" w:lineRule="auto"/>
        <w:rPr>
          <w:b/>
          <w:bCs/>
        </w:rPr>
      </w:pPr>
      <w:commentRangeStart w:id="205"/>
      <w:commentRangeStart w:id="206"/>
      <w:commentRangeStart w:id="207"/>
      <w:r>
        <w:rPr>
          <w:b/>
          <w:bCs/>
        </w:rPr>
        <w:t xml:space="preserve">Figure </w:t>
      </w:r>
      <w:r w:rsidR="00F640C8">
        <w:rPr>
          <w:b/>
          <w:bCs/>
        </w:rPr>
        <w:t>2</w:t>
      </w:r>
      <w:r>
        <w:t xml:space="preserve"> </w:t>
      </w:r>
      <w:commentRangeEnd w:id="205"/>
      <w:r w:rsidR="005879F3">
        <w:rPr>
          <w:rStyle w:val="CommentReference"/>
          <w:rFonts w:eastAsia="Times New Roman" w:cs="Times New Roman"/>
        </w:rPr>
        <w:commentReference w:id="205"/>
      </w:r>
      <w:commentRangeEnd w:id="206"/>
      <w:r w:rsidR="00480FFF">
        <w:rPr>
          <w:rStyle w:val="CommentReference"/>
          <w:rFonts w:eastAsia="Times New Roman" w:cs="Times New Roman"/>
        </w:rPr>
        <w:commentReference w:id="206"/>
      </w:r>
      <w:commentRangeEnd w:id="207"/>
      <w:r w:rsidR="00075459">
        <w:rPr>
          <w:rStyle w:val="CommentReference"/>
          <w:rFonts w:eastAsia="Times New Roman" w:cs="Times New Roman"/>
        </w:rPr>
        <w:commentReference w:id="207"/>
      </w:r>
      <w:r w:rsidRPr="001B10F7">
        <w:t>Effects</w:t>
      </w:r>
      <w:r>
        <w:t xml:space="preserve"> of soil nitrogen fertilization and inoculation on </w:t>
      </w:r>
      <w:r>
        <w:rPr>
          <w:i/>
          <w:iCs/>
        </w:rPr>
        <w:t>G. max</w:t>
      </w:r>
      <w:r>
        <w:t xml:space="preserve"> total leaf area (panel A)</w:t>
      </w:r>
      <w:r w:rsidR="00494E8C">
        <w:t xml:space="preserve">, </w:t>
      </w:r>
      <w:del w:id="208" w:author="Perkowski, Evan A [2]" w:date="2023-12-04T14:48:00Z">
        <w:r w:rsidDel="009F509F">
          <w:delText>whole plant</w:delText>
        </w:r>
      </w:del>
      <w:ins w:id="209" w:author="Perkowski, Evan A [2]" w:date="2023-12-04T14:48:00Z">
        <w:r w:rsidR="009F509F">
          <w:t>total</w:t>
        </w:r>
      </w:ins>
      <w:r>
        <w:t xml:space="preserve"> biomass</w:t>
      </w:r>
      <w:r>
        <w:rPr>
          <w:color w:val="000000"/>
        </w:rPr>
        <w:t xml:space="preserve"> (panel B)</w:t>
      </w:r>
      <w:del w:id="210" w:author="Perkowski, Evan A [2]" w:date="2023-12-04T14:48:00Z">
        <w:r w:rsidR="00494E8C" w:rsidDel="009F509F">
          <w:rPr>
            <w:color w:val="000000"/>
          </w:rPr>
          <w:delText>, and nodule biomass: root biomass (panel C)</w:delText>
        </w:r>
      </w:del>
      <w:r>
        <w:t>. Soil nitrogen fertilization is represented</w:t>
      </w:r>
      <w:del w:id="211" w:author="Perkowski, Evan A [2]" w:date="2023-12-04T14:48:00Z">
        <w:r w:rsidDel="009F509F">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212" w:author="Perkowski, Evan A [2]" w:date="2023-12-04T14:49:00Z">
        <w:r w:rsidRPr="6E1ABADC" w:rsidDel="00131C1D">
          <w:rPr>
            <w:rFonts w:eastAsia="Times New Roman" w:cs="Times New Roman"/>
            <w:color w:val="000000" w:themeColor="text1"/>
          </w:rPr>
          <w:delText xml:space="preserve">Grey </w:delText>
        </w:r>
      </w:del>
      <w:ins w:id="213" w:author="Perkowski, Evan A [2]" w:date="2023-12-04T14:49:00Z">
        <w:r w:rsidR="00131C1D">
          <w:rPr>
            <w:rFonts w:eastAsia="Times New Roman" w:cs="Times New Roman"/>
            <w:color w:val="000000" w:themeColor="text1"/>
          </w:rPr>
          <w:t>Colored</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 xml:space="preserve">dots are individual data points, jittered for visibility. The lettering </w:t>
      </w:r>
      <w:del w:id="214" w:author="Perkowski, Evan A [2]" w:date="2023-12-04T14:49:00Z">
        <w:r w:rsidRPr="6E1ABADC" w:rsidDel="00131C1D">
          <w:rPr>
            <w:rFonts w:eastAsia="Times New Roman" w:cs="Times New Roman"/>
            <w:color w:val="000000" w:themeColor="text1"/>
          </w:rPr>
          <w:delText xml:space="preserve">over </w:delText>
        </w:r>
      </w:del>
      <w:ins w:id="215" w:author="Perkowski, Evan A [2]" w:date="2023-12-04T14:49:00Z">
        <w:r w:rsidR="00131C1D">
          <w:rPr>
            <w:rFonts w:eastAsia="Times New Roman" w:cs="Times New Roman"/>
            <w:color w:val="000000" w:themeColor="text1"/>
          </w:rPr>
          <w:t>above</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each box indicates the results from post-hoc Tukey’s tests with different lettering indicating statistically different groups (</w:t>
      </w:r>
      <w:ins w:id="216" w:author="Perkowski, Evan A [2]" w:date="2023-12-04T14:48:00Z">
        <w:r w:rsidR="00131C1D">
          <w:rPr>
            <w:rFonts w:eastAsia="Times New Roman" w:cs="Times New Roman"/>
            <w:color w:val="000000" w:themeColor="text1"/>
          </w:rPr>
          <w:t xml:space="preserve">Tukey: </w:t>
        </w:r>
      </w:ins>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0CD1113E" w14:textId="450735E8" w:rsidR="008B6B1D" w:rsidRDefault="008B6B1D" w:rsidP="0004004B">
      <w:pPr>
        <w:spacing w:line="480" w:lineRule="auto"/>
        <w:rPr>
          <w:ins w:id="217" w:author="Perkowski, Evan A" w:date="2023-12-04T12:53:00Z"/>
          <w:b/>
          <w:bCs/>
        </w:rPr>
      </w:pPr>
      <w:r>
        <w:rPr>
          <w:b/>
          <w:bCs/>
        </w:rPr>
        <w:br w:type="page"/>
      </w:r>
    </w:p>
    <w:p w14:paraId="1A46D929" w14:textId="3EC435CD" w:rsidR="00131C1D" w:rsidRDefault="00131C1D" w:rsidP="00527779">
      <w:pPr>
        <w:spacing w:line="480" w:lineRule="auto"/>
        <w:rPr>
          <w:ins w:id="218" w:author="Perkowski, Evan A [2]" w:date="2023-12-04T14:51:00Z"/>
        </w:rPr>
      </w:pPr>
      <w:ins w:id="219" w:author="Perkowski, Evan A [2]" w:date="2023-12-04T14:51:00Z">
        <w:r>
          <w:rPr>
            <w:i/>
            <w:iCs/>
          </w:rPr>
          <w:lastRenderedPageBreak/>
          <w:t>Plant investment in symbiotic nitrogen fixation</w:t>
        </w:r>
      </w:ins>
    </w:p>
    <w:p w14:paraId="6D08042F" w14:textId="7F2AE325" w:rsidR="00131C1D" w:rsidRDefault="00131C1D" w:rsidP="00527779">
      <w:pPr>
        <w:spacing w:line="480" w:lineRule="auto"/>
        <w:rPr>
          <w:ins w:id="220" w:author="Perkowski, Evan A [2]" w:date="2023-12-04T15:02:00Z"/>
        </w:rPr>
      </w:pPr>
      <w:ins w:id="221" w:author="Perkowski, Evan A [2]" w:date="2023-12-04T14:52:00Z">
        <w:r>
          <w:t>Inoculation increased root nodule biomass: root biomass (</w:t>
        </w:r>
        <w:r>
          <w:rPr>
            <w:i/>
            <w:iCs/>
          </w:rPr>
          <w:t>p</w:t>
        </w:r>
        <w:r>
          <w:t xml:space="preserve">&lt;0.001; Table 1; Fig 3A), a pattern that was not modified by fertilization (inoculation-by-fertilization interaction: </w:t>
        </w:r>
        <w:r>
          <w:rPr>
            <w:i/>
            <w:iCs/>
          </w:rPr>
          <w:t>p</w:t>
        </w:r>
        <w:r>
          <w:t>&gt;0.05</w:t>
        </w:r>
      </w:ins>
      <w:ins w:id="222" w:author="Perkowski, Evan A [2]" w:date="2023-12-04T15:04:00Z">
        <w:r w:rsidR="007B15C6">
          <w:t>; Table 1</w:t>
        </w:r>
      </w:ins>
      <w:ins w:id="223" w:author="Perkowski, Evan A [2]" w:date="2023-12-04T14:52:00Z">
        <w:r>
          <w:t>). There was no effect of soil nitr</w:t>
        </w:r>
      </w:ins>
      <w:ins w:id="224" w:author="Perkowski, Evan A [2]" w:date="2023-12-04T14:53:00Z">
        <w:r>
          <w:t>ogen fertilization on root nodule biomass: root biomass (</w:t>
        </w:r>
        <w:r>
          <w:rPr>
            <w:i/>
            <w:iCs/>
          </w:rPr>
          <w:t>p</w:t>
        </w:r>
        <w:r>
          <w:t>&gt;0.05; Table 1; Fig 3A).</w:t>
        </w:r>
      </w:ins>
    </w:p>
    <w:p w14:paraId="50041A80" w14:textId="736CFE43" w:rsidR="007B15C6" w:rsidRDefault="007B15C6" w:rsidP="00527779">
      <w:pPr>
        <w:spacing w:line="480" w:lineRule="auto"/>
        <w:rPr>
          <w:ins w:id="225" w:author="Perkowski, Evan A [2]" w:date="2023-12-04T15:04:00Z"/>
        </w:rPr>
      </w:pPr>
      <w:ins w:id="226" w:author="Perkowski, Evan A [2]" w:date="2023-12-04T15:02:00Z">
        <w:r>
          <w:tab/>
        </w:r>
      </w:ins>
      <w:ins w:id="227" w:author="Perkowski, Evan A [2]" w:date="2023-12-04T15:03:00Z">
        <w:r>
          <w:t>Inoculation increased root nodule biomass (</w:t>
        </w:r>
        <w:r>
          <w:rPr>
            <w:i/>
            <w:iCs/>
          </w:rPr>
          <w:t>p</w:t>
        </w:r>
        <w:r>
          <w:t>&lt;0.001; Table 1; Fig 3B), a pattern that was not modified by fertilization (inocu</w:t>
        </w:r>
      </w:ins>
      <w:ins w:id="228" w:author="Perkowski, Evan A [2]" w:date="2023-12-04T15:04:00Z">
        <w:r>
          <w:t xml:space="preserve">lation-by-fertilization interaction: </w:t>
        </w:r>
        <w:r>
          <w:rPr>
            <w:i/>
            <w:iCs/>
          </w:rPr>
          <w:t>p</w:t>
        </w:r>
        <w:r>
          <w:t>&gt;0.05; Table 1). There was also no effect of soil nitrogen fertilization on root nodule biomass (</w:t>
        </w:r>
        <w:r>
          <w:rPr>
            <w:i/>
            <w:iCs/>
          </w:rPr>
          <w:t>p</w:t>
        </w:r>
        <w:r>
          <w:t>&gt;0.05; Table 1; Fig. 3B).</w:t>
        </w:r>
      </w:ins>
    </w:p>
    <w:p w14:paraId="56A94E65" w14:textId="3774659D" w:rsidR="007B15C6" w:rsidRPr="007B15C6" w:rsidRDefault="007B15C6" w:rsidP="00527779">
      <w:pPr>
        <w:spacing w:line="480" w:lineRule="auto"/>
        <w:rPr>
          <w:ins w:id="229" w:author="Perkowski, Evan A [2]" w:date="2023-12-04T15:00:00Z"/>
        </w:rPr>
      </w:pPr>
      <w:ins w:id="230" w:author="Perkowski, Evan A [2]" w:date="2023-12-04T15:04:00Z">
        <w:r>
          <w:tab/>
          <w:t xml:space="preserve">Inoculation had a marginal </w:t>
        </w:r>
      </w:ins>
      <w:ins w:id="231" w:author="Perkowski, Evan A [2]" w:date="2023-12-04T15:06:00Z">
        <w:r>
          <w:t>negative effect on root biomass (</w:t>
        </w:r>
        <w:r>
          <w:rPr>
            <w:i/>
            <w:iCs/>
          </w:rPr>
          <w:t>p</w:t>
        </w:r>
        <w:r>
          <w:t xml:space="preserve">&lt;0.1; Table 1; Fig. 3C), a pattern that was not modified by fertilization (inoculation-by-fertilization interaction: </w:t>
        </w:r>
        <w:r>
          <w:rPr>
            <w:i/>
            <w:iCs/>
          </w:rPr>
          <w:t>p</w:t>
        </w:r>
        <w:r>
          <w:t>&gt;0.05; Table 1). Fertilization had no effect on root biomass (</w:t>
        </w:r>
        <w:r>
          <w:rPr>
            <w:i/>
            <w:iCs/>
          </w:rPr>
          <w:t>p</w:t>
        </w:r>
        <w:r>
          <w:t>&gt;0.05; Table 1; Fig. 3C).</w:t>
        </w:r>
      </w:ins>
    </w:p>
    <w:p w14:paraId="5CA5897C" w14:textId="4A67AC85" w:rsidR="007B15C6" w:rsidRDefault="007B15C6">
      <w:pPr>
        <w:rPr>
          <w:ins w:id="232" w:author="Perkowski, Evan A [2]" w:date="2023-12-04T15:00:00Z"/>
        </w:rPr>
      </w:pPr>
      <w:ins w:id="233" w:author="Perkowski, Evan A [2]" w:date="2023-12-04T15:00:00Z">
        <w:r>
          <w:br w:type="page"/>
        </w:r>
      </w:ins>
    </w:p>
    <w:p w14:paraId="06524522" w14:textId="575D442D" w:rsidR="007B15C6" w:rsidRDefault="007B15C6" w:rsidP="00527779">
      <w:pPr>
        <w:spacing w:line="480" w:lineRule="auto"/>
        <w:rPr>
          <w:ins w:id="234" w:author="Perkowski, Evan A [2]" w:date="2023-12-04T15:00:00Z"/>
          <w:b/>
          <w:bCs/>
        </w:rPr>
      </w:pPr>
      <w:ins w:id="235" w:author="Perkowski, Evan A [2]" w:date="2023-12-04T15:00:00Z">
        <w:r>
          <w:rPr>
            <w:b/>
            <w:bCs/>
          </w:rPr>
          <w:lastRenderedPageBreak/>
          <w:t>Figure 3</w:t>
        </w:r>
      </w:ins>
    </w:p>
    <w:p w14:paraId="7DF8D87B" w14:textId="7F5D197D" w:rsidR="007B15C6" w:rsidRDefault="007B15C6" w:rsidP="00527779">
      <w:pPr>
        <w:spacing w:line="480" w:lineRule="auto"/>
        <w:rPr>
          <w:ins w:id="236" w:author="Perkowski, Evan A [2]" w:date="2023-12-04T15:00:00Z"/>
          <w:b/>
          <w:bCs/>
        </w:rPr>
      </w:pPr>
      <w:ins w:id="237" w:author="Perkowski, Evan A [2]" w:date="2023-12-04T15:00:00Z">
        <w:r>
          <w:rPr>
            <w:b/>
            <w:bCs/>
            <w:noProof/>
          </w:rPr>
          <w:drawing>
            <wp:inline distT="0" distB="0" distL="0" distR="0" wp14:anchorId="31A7CCCB" wp14:editId="0EA1FC54">
              <wp:extent cx="5943600" cy="2971800"/>
              <wp:effectExtent l="0" t="0" r="0" b="0"/>
              <wp:docPr id="2088571787" name="Picture 5" descr="A diagram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1787" name="Picture 5" descr="A diagram of different types of plants&#10;&#10;Description automatically generated with medium confidence"/>
                      <pic:cNvPicPr/>
                    </pic:nvPicPr>
                    <pic:blipFill>
                      <a:blip r:embed="rId18"/>
                      <a:stretch>
                        <a:fillRect/>
                      </a:stretch>
                    </pic:blipFill>
                    <pic:spPr>
                      <a:xfrm>
                        <a:off x="0" y="0"/>
                        <a:ext cx="5943600" cy="2971800"/>
                      </a:xfrm>
                      <a:prstGeom prst="rect">
                        <a:avLst/>
                      </a:prstGeom>
                    </pic:spPr>
                  </pic:pic>
                </a:graphicData>
              </a:graphic>
            </wp:inline>
          </w:drawing>
        </w:r>
      </w:ins>
    </w:p>
    <w:p w14:paraId="6AE93871" w14:textId="1D4BE25A" w:rsidR="007B15C6" w:rsidRDefault="007B15C6" w:rsidP="007B15C6">
      <w:pPr>
        <w:spacing w:line="480" w:lineRule="auto"/>
        <w:rPr>
          <w:ins w:id="238" w:author="Perkowski, Evan A [2]" w:date="2023-12-04T15:01:00Z"/>
          <w:b/>
          <w:bCs/>
        </w:rPr>
      </w:pPr>
      <w:ins w:id="239" w:author="Perkowski, Evan A [2]" w:date="2023-12-04T15:00:00Z">
        <w:r>
          <w:rPr>
            <w:b/>
            <w:bCs/>
          </w:rPr>
          <w:t>Figure 3</w:t>
        </w:r>
      </w:ins>
      <w:ins w:id="240" w:author="Perkowski, Evan A [2]" w:date="2023-12-04T15:01:00Z">
        <w:r w:rsidRPr="007B15C6">
          <w:t xml:space="preserve"> </w:t>
        </w:r>
        <w:r w:rsidRPr="001B10F7">
          <w:t>Effects</w:t>
        </w:r>
        <w:r>
          <w:t xml:space="preserve"> of soil nitrogen fertilization and inoculation on </w:t>
        </w:r>
        <w:r>
          <w:rPr>
            <w:i/>
            <w:iCs/>
          </w:rPr>
          <w:t>G. max</w:t>
        </w:r>
        <w:r>
          <w:t xml:space="preserve"> </w:t>
        </w:r>
        <w:r>
          <w:t>nodule biomass: root biomass</w:t>
        </w:r>
        <w:r>
          <w:t xml:space="preserve"> (panel A), </w:t>
        </w:r>
        <w:r>
          <w:t>nodule biomass</w:t>
        </w:r>
        <w:r>
          <w:rPr>
            <w:color w:val="000000"/>
          </w:rPr>
          <w:t xml:space="preserve"> (panel B)</w:t>
        </w:r>
        <w:r>
          <w:rPr>
            <w:color w:val="000000"/>
          </w:rPr>
          <w:t>, and root biomass (panel C)</w:t>
        </w:r>
        <w:r>
          <w:t>. Soil nitrogen fertilization is represented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w:t>
        </w:r>
        <w:r w:rsidRPr="6E1ABADC">
          <w:rPr>
            <w:rFonts w:eastAsia="Times New Roman" w:cs="Times New Roman"/>
            <w:color w:val="000000" w:themeColor="text1"/>
          </w:rPr>
          <w:t>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ins>
    </w:p>
    <w:p w14:paraId="2606AB0C" w14:textId="46E8F381" w:rsidR="007B15C6" w:rsidRDefault="007B15C6">
      <w:pPr>
        <w:rPr>
          <w:ins w:id="241" w:author="Perkowski, Evan A [2]" w:date="2023-12-04T15:00:00Z"/>
        </w:rPr>
      </w:pPr>
      <w:ins w:id="242" w:author="Perkowski, Evan A [2]" w:date="2023-12-04T15:00:00Z">
        <w:r>
          <w:br w:type="page"/>
        </w:r>
      </w:ins>
    </w:p>
    <w:p w14:paraId="17A662CB" w14:textId="3B9F2CC0" w:rsidR="00772287" w:rsidRDefault="00E2103C" w:rsidP="00984383">
      <w:pPr>
        <w:spacing w:line="480" w:lineRule="auto"/>
        <w:rPr>
          <w:b/>
          <w:bCs/>
        </w:rPr>
      </w:pPr>
      <w:r>
        <w:rPr>
          <w:b/>
          <w:bCs/>
        </w:rPr>
        <w:lastRenderedPageBreak/>
        <w:t>D</w:t>
      </w:r>
      <w:r w:rsidR="00754725">
        <w:rPr>
          <w:b/>
          <w:bCs/>
        </w:rPr>
        <w:t>iscussion</w:t>
      </w:r>
    </w:p>
    <w:p w14:paraId="72658BC1" w14:textId="65453A07" w:rsidR="004035F7" w:rsidRPr="00984383" w:rsidRDefault="00020222" w:rsidP="00984383">
      <w:pPr>
        <w:pStyle w:val="Bibliography"/>
        <w:spacing w:line="480" w:lineRule="auto"/>
      </w:pPr>
      <w:r>
        <w:t xml:space="preserve">Here, we </w:t>
      </w:r>
      <w:r w:rsidR="00984383">
        <w:t xml:space="preserve">quantified the interactive effect of soil nitrogen fertilization and inoculation by </w:t>
      </w:r>
      <w:ins w:id="243" w:author="Perkowski, Evan A [2]" w:date="2023-12-04T15:07:00Z">
        <w:r w:rsidR="00075459">
          <w:t xml:space="preserve">symbiotic </w:t>
        </w:r>
      </w:ins>
      <w:r w:rsidR="00984383">
        <w:t>nitrogen</w:t>
      </w:r>
      <w:ins w:id="244" w:author="Perkowski, Evan A [2]" w:date="2023-12-04T15:07:00Z">
        <w:r w:rsidR="00075459">
          <w:t>-</w:t>
        </w:r>
      </w:ins>
      <w:r w:rsidR="00984383">
        <w:t xml:space="preserve">fixing bacteria on </w:t>
      </w:r>
      <w:r w:rsidR="00984383">
        <w:rPr>
          <w:i/>
        </w:rPr>
        <w:t>G. max</w:t>
      </w:r>
      <w:r w:rsidR="00984383">
        <w:t xml:space="preserve"> structural carbon costs to acquire nitrogen using a fully factorial manipulation experiment. We found that inoculation reduced carbon costs to acquire nitrogen under low, but not high, levels of soil nitrogen fertilization. This </w:t>
      </w:r>
      <w:ins w:id="245" w:author="Perkowski, Evan A [2]" w:date="2023-12-04T15:12:00Z">
        <w:r w:rsidR="000C4049">
          <w:t xml:space="preserve">pattern </w:t>
        </w:r>
      </w:ins>
      <w:r w:rsidR="00984383">
        <w:t>was</w:t>
      </w:r>
      <w:ins w:id="246" w:author="Perkowski, Evan A [2]" w:date="2023-12-04T15:12:00Z">
        <w:r w:rsidR="000C4049">
          <w:t xml:space="preserve"> observed</w:t>
        </w:r>
      </w:ins>
      <w:r w:rsidR="00984383">
        <w:t xml:space="preserve"> despite no significant differences in belowground </w:t>
      </w:r>
      <w:del w:id="247" w:author="Perkowski, Evan A" w:date="2023-12-04T15:12:00Z">
        <w:r w:rsidR="00984383" w:rsidDel="000C4049">
          <w:delText xml:space="preserve">structural </w:delText>
        </w:r>
      </w:del>
      <w:ins w:id="248" w:author="Perkowski, Evan A" w:date="2023-12-04T15:12:00Z">
        <w:r w:rsidR="000C4049">
          <w:t>root</w:t>
        </w:r>
        <w:r w:rsidR="000C4049">
          <w:t xml:space="preserve"> </w:t>
        </w:r>
      </w:ins>
      <w:r w:rsidR="00984383">
        <w:t xml:space="preserve">investment across the treatments. Instead, </w:t>
      </w:r>
      <w:del w:id="249" w:author="Perkowski, Evan A" w:date="2023-12-04T15:13:00Z">
        <w:r w:rsidR="00984383" w:rsidDel="000C4049">
          <w:delText>the difference</w:delText>
        </w:r>
      </w:del>
      <w:ins w:id="250" w:author="Perkowski, Evan A" w:date="2023-12-04T15:13:00Z">
        <w:r w:rsidR="000C4049">
          <w:t>this pattern</w:t>
        </w:r>
      </w:ins>
      <w:r w:rsidR="00984383">
        <w:t xml:space="preserve"> was driven by greater whole-plant nitrogen</w:t>
      </w:r>
      <w:ins w:id="251" w:author="Perkowski, Evan A" w:date="2023-12-04T15:48:00Z">
        <w:r w:rsidR="002F2D52">
          <w:t xml:space="preserve"> uptake</w:t>
        </w:r>
      </w:ins>
      <w:r w:rsidR="00984383">
        <w:t xml:space="preserve"> in inoculated plants than uninoculated plants when soil nitrogen fertilization was low. This suggests that symbioses with nitrogen</w:t>
      </w:r>
      <w:ins w:id="252" w:author="Perkowski, Evan A" w:date="2023-12-04T15:13:00Z">
        <w:r w:rsidR="000C4049">
          <w:t>-</w:t>
        </w:r>
      </w:ins>
      <w:r w:rsidR="00984383">
        <w:t>fixing bacteria reduce nitrogen acquisition costs under low soil nitrogen availability</w:t>
      </w:r>
      <w:ins w:id="253" w:author="Perkowski, Evan A" w:date="2023-12-04T15:13:00Z">
        <w:r w:rsidR="000C4049">
          <w:t>, allowing plants to increase nitrogen uptake efficiency com</w:t>
        </w:r>
      </w:ins>
      <w:ins w:id="254" w:author="Perkowski, Evan A" w:date="2023-12-04T15:14:00Z">
        <w:r w:rsidR="000C4049">
          <w:t>pared to individuals restricted to direct uptake methods</w:t>
        </w:r>
      </w:ins>
      <w:r w:rsidR="00984383">
        <w:t xml:space="preserve">. That said, </w:t>
      </w:r>
      <w:ins w:id="255" w:author="Perkowski, Evan A" w:date="2023-12-04T15:14:00Z">
        <w:r w:rsidR="000C4049">
          <w:t xml:space="preserve">structural carbon </w:t>
        </w:r>
      </w:ins>
      <w:r w:rsidR="00984383">
        <w:t>costs</w:t>
      </w:r>
      <w:ins w:id="256" w:author="Perkowski, Evan A" w:date="2023-12-04T15:14:00Z">
        <w:r w:rsidR="000C4049">
          <w:t xml:space="preserve"> to acquire nitrogen</w:t>
        </w:r>
      </w:ins>
      <w:r w:rsidR="00984383">
        <w:t xml:space="preserve"> were </w:t>
      </w:r>
      <w:ins w:id="257" w:author="Perkowski, Evan A" w:date="2023-12-04T15:14:00Z">
        <w:r w:rsidR="000C4049">
          <w:t xml:space="preserve">the </w:t>
        </w:r>
      </w:ins>
      <w:r w:rsidR="00984383">
        <w:t>lowest under high soil nitrogen availability as a result of high amounts of plant nitrogen uptake. Interestingly, investment in root nodules did not vary with soil nitrogen fertilization</w:t>
      </w:r>
      <w:ins w:id="258" w:author="Perkowski, Evan A" w:date="2023-12-04T15:14:00Z">
        <w:r w:rsidR="000C4049">
          <w:t xml:space="preserve">, though variability in root nodule investment was greater under low </w:t>
        </w:r>
      </w:ins>
      <w:ins w:id="259" w:author="Perkowski, Evan A" w:date="2023-12-04T15:15:00Z">
        <w:r w:rsidR="000C4049">
          <w:t>soil nitrogen availability</w:t>
        </w:r>
      </w:ins>
      <w:r w:rsidR="00984383">
        <w:t xml:space="preserve">. We expand on and contextualize these key results below. </w:t>
      </w:r>
    </w:p>
    <w:p w14:paraId="63D280D3" w14:textId="77777777" w:rsidR="00984383" w:rsidRDefault="00984383" w:rsidP="00984383">
      <w:pPr>
        <w:spacing w:line="480" w:lineRule="auto"/>
      </w:pPr>
    </w:p>
    <w:p w14:paraId="580720B6" w14:textId="53863BA0" w:rsidR="00DA006B" w:rsidRDefault="00A74617" w:rsidP="00984383">
      <w:pPr>
        <w:spacing w:line="480" w:lineRule="auto"/>
        <w:rPr>
          <w:i/>
        </w:rPr>
      </w:pPr>
      <w:r w:rsidRPr="00984383">
        <w:rPr>
          <w:i/>
        </w:rPr>
        <w:t>The impact of inoculation on plant carbon costs to acquire nitrogen depend on soil nitrogen availability</w:t>
      </w:r>
    </w:p>
    <w:p w14:paraId="5FAA4E94" w14:textId="0A8825ED" w:rsidR="00984383" w:rsidRDefault="000407A6" w:rsidP="00984383">
      <w:pPr>
        <w:spacing w:line="480" w:lineRule="auto"/>
      </w:pPr>
      <w:r>
        <w:t>Our results provide direct evidence that symbioses with nitrogen</w:t>
      </w:r>
      <w:ins w:id="260" w:author="Perkowski, Evan A" w:date="2023-12-04T15:15:00Z">
        <w:r w:rsidR="000C4049">
          <w:t>-</w:t>
        </w:r>
      </w:ins>
      <w:r>
        <w:t>fixing bacteria reduce carbon costs to acquire nitrogen when soil nit</w:t>
      </w:r>
      <w:ins w:id="261" w:author="Perkowski, Evan A" w:date="2023-12-04T15:15:00Z">
        <w:r w:rsidR="000C4049">
          <w:t>r</w:t>
        </w:r>
      </w:ins>
      <w:r>
        <w:t>ogen availability is low. This corroborates results from past theor</w:t>
      </w:r>
      <w:r w:rsidR="00E9044E">
        <w:t>y</w:t>
      </w:r>
      <w:r>
        <w:t xml:space="preserve"> </w:t>
      </w:r>
      <w:ins w:id="262" w:author="Perkowski, Evan A" w:date="2023-12-04T15:15:00Z">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fixation","type":"chapter"},"uris":["http://www.mendeley.com/documents/?uuid=fe7de330-be35-42fb-8213-a55c2a077457"]}],"mendeley":{"formattedCitation":"(Vitousek &lt;i&gt;et al.&lt;/i&gt;, 2002)","plainTextFormattedCitation":"(Vitousek et al., 2002)","previouslyFormattedCitation":"(Vitousek &lt;i&gt;et al.&lt;/i&gt;, 2002)"},"properties":{"noteIndex":0},"schema":"https://github.com/citation-style-language/schema/raw/master/csl-citation.json"}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2002)</w:t>
      </w:r>
      <w:ins w:id="263" w:author="Perkowski, Evan A" w:date="2023-12-04T15:15:00Z">
        <w:r w:rsidR="000C4049">
          <w:fldChar w:fldCharType="end"/>
        </w:r>
      </w:ins>
      <w:ins w:id="264" w:author="Perkowski, Evan A" w:date="2023-12-04T15:16:00Z">
        <w:r w:rsidR="000C4049">
          <w:t xml:space="preserve"> </w:t>
        </w:r>
      </w:ins>
      <w:r>
        <w:t>and cross-species experimental studies</w:t>
      </w:r>
      <w:ins w:id="265" w:author="Perkowski, Evan A" w:date="2023-12-04T15:16:00Z">
        <w:r w:rsidR="000C4049">
          <w:t xml:space="preserve"> </w:t>
        </w:r>
        <w:r w:rsidR="000C4049">
          <w:fldChar w:fldCharType="begin" w:fldLock="1"/>
        </w:r>
      </w:ins>
      <w:r w:rsidR="000C404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266" w:author="Perkowski, Evan A" w:date="2023-12-04T15:16:00Z">
        <w:r w:rsidR="000C4049">
          <w:fldChar w:fldCharType="end"/>
        </w:r>
      </w:ins>
      <w:r>
        <w:t>. Here, we used individuals of the same species to confirm that symbioses with nitrogen</w:t>
      </w:r>
      <w:ins w:id="267" w:author="Perkowski, Evan A" w:date="2023-12-04T15:16:00Z">
        <w:r w:rsidR="000C4049">
          <w:t>-</w:t>
        </w:r>
      </w:ins>
      <w:r>
        <w:t>fixing bacteria are the</w:t>
      </w:r>
      <w:ins w:id="268" w:author="Perkowski, Evan A" w:date="2023-12-04T15:16:00Z">
        <w:r w:rsidR="000C4049">
          <w:t xml:space="preserve"> primary</w:t>
        </w:r>
      </w:ins>
      <w:r>
        <w:t xml:space="preserve"> driver of this response.</w:t>
      </w:r>
    </w:p>
    <w:p w14:paraId="342D47CD" w14:textId="42C481C8" w:rsidR="00A8335E" w:rsidRDefault="000407A6" w:rsidP="00984383">
      <w:pPr>
        <w:spacing w:line="480" w:lineRule="auto"/>
        <w:rPr>
          <w:ins w:id="269" w:author="Perkowski, Evan A" w:date="2023-12-04T15:44:00Z"/>
        </w:rPr>
      </w:pPr>
      <w:r>
        <w:lastRenderedPageBreak/>
        <w:tab/>
        <w:t xml:space="preserve">Despite a large inoculation effect on carbon costs to acquire nitrogen at low soil nitrogen availability, there was no impact (positive or negative) of inoculation at high levels of soil nitrogen availability. </w:t>
      </w:r>
      <w:r w:rsidR="00871D5C">
        <w:t xml:space="preserve">Similar results were shown in a previous cross-species study that found that plants with and without symbioses with nitrogen fixing bacteria had more similar carbon costs to acquire nitrogen when soil nitrogen availability was high, compared to that when it was low </w:t>
      </w:r>
      <w:ins w:id="270" w:author="Perkowski, Evan A" w:date="2023-12-04T15:44:00Z">
        <w:r w:rsidR="00A8335E">
          <w:fldChar w:fldCharType="begin" w:fldLock="1"/>
        </w:r>
      </w:ins>
      <w:r w:rsidR="00A8335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8335E">
        <w:fldChar w:fldCharType="separate"/>
      </w:r>
      <w:r w:rsidR="00A8335E" w:rsidRPr="00A8335E">
        <w:rPr>
          <w:noProof/>
        </w:rPr>
        <w:t xml:space="preserve">(Perkowski </w:t>
      </w:r>
      <w:r w:rsidR="00A8335E" w:rsidRPr="00A8335E">
        <w:rPr>
          <w:i/>
          <w:noProof/>
        </w:rPr>
        <w:t>et al.</w:t>
      </w:r>
      <w:r w:rsidR="00A8335E" w:rsidRPr="00A8335E">
        <w:rPr>
          <w:noProof/>
        </w:rPr>
        <w:t>, 2021)</w:t>
      </w:r>
      <w:ins w:id="271" w:author="Perkowski, Evan A" w:date="2023-12-04T15:44:00Z">
        <w:r w:rsidR="00A8335E">
          <w:fldChar w:fldCharType="end"/>
        </w:r>
      </w:ins>
      <w:r w:rsidR="00871D5C">
        <w:t xml:space="preserve">. The difference may help to explain the greater prevalence of plants capable of symbiotic nitrogen fixation where soil nitrogen availability is low </w:t>
      </w:r>
      <w:r w:rsidR="00A8335E">
        <w:fldChar w:fldCharType="begin" w:fldLock="1"/>
      </w:r>
      <w:r w:rsidR="00A8335E">
        <w:instrText>ADDIN CSL_CITATION {"citationItems":[{"id":"ITEM-1","itemData":{"DOI":"10.1007/s11104-012-1170-2","ISSN":"0032079X","abstract":"Background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author":[{"dropping-particle":"","family":"Monks","given":"Adrian","non-dropping-particle":"","parse-names":false,"suffix":""},{"dropping-particle":"","family":"Cieraad","given":"Ellen","non-dropping-particle":"","parse-names":false,"suffix":""},{"dropping-particle":"","family":"Burrows","given":"Larry","non-dropping-particle":"","parse-names":false,"suffix":""},{"dropping-particle":"","family":"Walker","given":"Susan","non-dropping-particle":"","parse-names":false,"suffix":""}],"container-title":"Plant and Soil","id":"ITEM-1","issue":"1-2","issued":{"date-parts":[["2012"]]},"page":"363-374","title":"Higher relative performance at low soil nitrogen and moisture predicts field distribution of nitrogen-fixing plants","type":"article-journal","volume":"359"},"uris":["http://www.mendeley.com/documents/?uuid=7e8d6e55-6287-45f4-8ac4-eff43dd40c5e"]}],"mendeley":{"formattedCitation":"(Monks &lt;i&gt;et al.&lt;/i&gt;, 2012)","manualFormatting":"(e.g., Monks et al., 2012)","plainTextFormattedCitation":"(Monks et al., 2012)","previouslyFormattedCitation":"(Monks &lt;i&gt;et al.&lt;/i&gt;, 2012)"},"properties":{"noteIndex":0},"schema":"https://github.com/citation-style-language/schema/raw/master/csl-citation.json"}</w:instrText>
      </w:r>
      <w:r w:rsidR="00A8335E">
        <w:fldChar w:fldCharType="separate"/>
      </w:r>
      <w:r w:rsidR="00A8335E" w:rsidRPr="00A8335E">
        <w:rPr>
          <w:noProof/>
        </w:rPr>
        <w:t>(</w:t>
      </w:r>
      <w:r w:rsidR="00A8335E">
        <w:rPr>
          <w:noProof/>
        </w:rPr>
        <w:t xml:space="preserve">e.g., </w:t>
      </w:r>
      <w:r w:rsidR="00A8335E" w:rsidRPr="00A8335E">
        <w:rPr>
          <w:noProof/>
        </w:rPr>
        <w:t xml:space="preserve">Monks </w:t>
      </w:r>
      <w:r w:rsidR="00A8335E" w:rsidRPr="00A8335E">
        <w:rPr>
          <w:i/>
          <w:noProof/>
        </w:rPr>
        <w:t>et al.</w:t>
      </w:r>
      <w:r w:rsidR="00A8335E" w:rsidRPr="00A8335E">
        <w:rPr>
          <w:noProof/>
        </w:rPr>
        <w:t>, 2012)</w:t>
      </w:r>
      <w:r w:rsidR="00A8335E">
        <w:fldChar w:fldCharType="end"/>
      </w:r>
      <w:ins w:id="272" w:author="Perkowski, Evan A" w:date="2023-12-04T15:44:00Z">
        <w:r w:rsidR="00A8335E">
          <w:t>,</w:t>
        </w:r>
      </w:ins>
      <w:r w:rsidR="00E9044E">
        <w:t xml:space="preserve"> as expected from theory </w:t>
      </w:r>
      <w:ins w:id="273" w:author="Perkowski, Evan A" w:date="2023-12-04T15:44:00Z">
        <w:r w:rsidR="00A8335E">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implications","type":"article-journal","volume":"46"},"uris":["http://www.mendeley.com/documents/?uuid=ea0e17af-e32d-4620-82cd-8f20ea0d5bad"]},{"id":"ITEM-3","itemData":{"DOI":"10.1073/pnas.0711411105","ISSN":"0027-8424","PMID":"18223153","abstract":"Symbiotic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forests.","author":[{"dropping-particle":"","family":"Menge","given":"Duncan N L","non-dropping-particle":"","parse-names":false,"suffix":""},{"dropping-particle":"","family":"Levin","given":"Simon A","non-dropping-particle":"","parse-names":false,"suffix":""},{"dropping-particle":"","family":"Hedin","given":"Lars O","non-dropping-particle":"","parse-names":false,"suffix":""}],"container-title":"Proceedings of the National Academy of Sciences","id":"ITEM-3","issue":"5","issued":{"date-parts":[["2008","2","5"]]},"page":"1573-1578","title":"Evolutionary tradeoffs can select against nitrogen fixation and thereby maintain nitrogen limitation","type":"article-journal","volume":"105"},"uris":["http://www.mendeley.com/documents/?uuid=883ec42e-9699-43b2-8e4c-7fbac6859c03"]}],"mendeley":{"formattedCitation":"(Vitousek &amp; Field, 1999; Vitousek &lt;i&gt;et al.&lt;/i&gt;, 2002; Menge &lt;i&gt;et al.&lt;/i&gt;, 2008)","plainTextFormattedCitation":"(Vitousek &amp; Field, 1999; Vitousek et al., 2002; Menge et al., 2008)","previouslyFormattedCitation":"(Vitousek &amp; Field, 1999; Vitousek &lt;i&gt;et al.&lt;/i&gt;, 2002; Menge &lt;i&gt;et al.&lt;/i&gt;, 2008)"},"properties":{"noteIndex":0},"schema":"https://github.com/citation-style-language/schema/raw/master/csl-citation.json"}</w:instrText>
      </w:r>
      <w:r w:rsidR="00A8335E">
        <w:fldChar w:fldCharType="separate"/>
      </w:r>
      <w:r w:rsidR="00A8335E" w:rsidRPr="00A8335E">
        <w:rPr>
          <w:noProof/>
        </w:rPr>
        <w:t xml:space="preserve">(Vitousek &amp; Field, 1999; Vitousek </w:t>
      </w:r>
      <w:r w:rsidR="00A8335E" w:rsidRPr="00A8335E">
        <w:rPr>
          <w:i/>
          <w:noProof/>
        </w:rPr>
        <w:t>et al.</w:t>
      </w:r>
      <w:r w:rsidR="00A8335E" w:rsidRPr="00A8335E">
        <w:rPr>
          <w:noProof/>
        </w:rPr>
        <w:t xml:space="preserve">, 2002; Menge </w:t>
      </w:r>
      <w:r w:rsidR="00A8335E" w:rsidRPr="00A8335E">
        <w:rPr>
          <w:i/>
          <w:noProof/>
        </w:rPr>
        <w:t>et al.</w:t>
      </w:r>
      <w:r w:rsidR="00A8335E" w:rsidRPr="00A8335E">
        <w:rPr>
          <w:noProof/>
        </w:rPr>
        <w:t>, 2008)</w:t>
      </w:r>
      <w:ins w:id="274" w:author="Perkowski, Evan A" w:date="2023-12-04T15:44:00Z">
        <w:r w:rsidR="00A8335E">
          <w:fldChar w:fldCharType="end"/>
        </w:r>
        <w:r w:rsidR="00A8335E">
          <w:t>.</w:t>
        </w:r>
      </w:ins>
    </w:p>
    <w:p w14:paraId="32A846D8" w14:textId="06BD7F98" w:rsidR="00BA6F63" w:rsidRPr="00984383" w:rsidRDefault="00BA6F63" w:rsidP="00984383">
      <w:pPr>
        <w:spacing w:line="480" w:lineRule="auto"/>
      </w:pPr>
      <w:r>
        <w:tab/>
        <w:t xml:space="preserve">Our results indicate that symbiotic nitrogen fixation may provide a competitive advantage in nitrogen-poor soils by reducing plant carbon costs for acquiring nitrogen. However, the </w:t>
      </w:r>
      <w:r w:rsidR="00BB6891">
        <w:t>longer-term</w:t>
      </w:r>
      <w:r>
        <w:t xml:space="preserve"> outcomes of this advantage are difficult to predict because nitrogen fixation brings in nitrogen to the ecosystem that may alleviate nitrogen limitation in non-fixing species following recycling.</w:t>
      </w:r>
      <w:r w:rsidR="00BB6891">
        <w:t xml:space="preserve"> Additionally, other bottom-up (e.g., soil resources) and top-down (e.g., herbivory) may limit the competitive ability of </w:t>
      </w:r>
      <w:del w:id="275" w:author="Perkowski, Evan A" w:date="2023-12-04T15:28:00Z">
        <w:r w:rsidR="00BB6891" w:rsidDel="00542F84">
          <w:delText>nitrogen fixers</w:delText>
        </w:r>
      </w:del>
      <w:ins w:id="276" w:author="Perkowski, Evan A" w:date="2023-12-04T15:28:00Z">
        <w:r w:rsidR="00542F84">
          <w:t>species that associate with symbiotic nitrogen-fixing bacteria</w:t>
        </w:r>
      </w:ins>
      <w:r w:rsidR="00BB6891">
        <w:t xml:space="preserve"> in terrestrial ecosystems</w:t>
      </w:r>
      <w:ins w:id="277" w:author="Perkowski, Evan A" w:date="2023-12-04T15:27:00Z">
        <w:r w:rsidR="00542F84">
          <w:t xml:space="preserve"> </w:t>
        </w:r>
      </w:ins>
      <w:commentRangeStart w:id="278"/>
      <w:ins w:id="279" w:author="Perkowski, Evan A" w:date="2023-12-04T15:28:00Z">
        <w:r w:rsidR="00542F84">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fixation","type":"article-journal","volume":"4"},"uris":["http://www.mendeley.com/documents/?uuid=5f7192cc-7244-42a5-a23f-57f5715a703f"]},{"id":"ITEM-3","itemData":{"DOI":"10.1098/rstb.2013.0119","ISSN":"14712970","PMID":"23713117","abstract":"New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reserved.","author":[{"dropping-particle":"","family":"Vitousek","given":"Peter M.","non-dropping-particle":"","parse-names":false,"suffix":""},{"dropping-particle":"","family":"Menge","given":"Duncan N.L.","non-dropping-particle":"","parse-names":false,"suffix":""},{"dropping-particle":"","family":"Reed","given":"Sasha C.","non-dropping-particle":"","parse-names":false,"suffix":""},{"dropping-particle":"","family":"Cleveland","given":"Cory C.","non-dropping-particle":"","parse-names":false,"suffix":""}],"container-title":"Philosophical Transactions of the Royal Society B: Biological Sciences","id":"ITEM-3","issue":"1621","issued":{"date-parts":[["2013"]]},"title":"Biological nitrogen fixation: Rates, patterns and ecological controls in terrestrial ecosystems","type":"article-journal","volume":"368"},"uris":["http://www.mendeley.com/documents/?uuid=df9f51d6-6ba9-46e1-b42f-0d8785e00ff0"]},{"id":"ITEM-4","itemData":{"DOI":"10.1007/BF01007579","ISSN":"01682563","abstract":"The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B.","non-dropping-particle":"","parse-names":false,"suffix":""}],"container-title":"Biogeochemistry","id":"ITEM-4","issue":"1-3","issued":{"date-parts":[["1999"]]},"page":"179-202","title":"Ecosystem constraints to symbiotic nitrogen fixers: A simple model and its implications","type":"article-journal","volume":"46"},"uris":["http://www.mendeley.com/documents/?uuid=ea0e17af-e32d-4620-82cd-8f20ea0d5bad"]},{"id":"ITEM-5","itemData":{"author":[{"dropping-particle":"","family":"Ritchie","given":"Mark E","non-dropping-particle":"","parse-names":false,"suffix":""},{"dropping-particle":"","family":"Tilman","given":"David G","non-dropping-particle":"","parse-names":false,"suffix":""},{"dropping-particle":"","family":"Knops","given":"Johannes M H","non-dropping-particle":"","parse-names":false,"suffix":""}],"container-title":"Ecology","id":"ITEM-5","issue":"1","issued":{"date-parts":[["1998"]]},"page":"165-177","title":"Herbivore effects on plant and nitrogen dynamics in oak savanna","type":"article-journal","volume":"79"},"uris":["http://www.mendeley.com/documents/?uuid=7d57230a-b093-4d42-b635-5eace828b860"]},{"id":"ITEM-6","itemData":{"DOI":"10.1007/BF00378663","ISSN":"00298549","abstract":"Prescribed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Springer-Verlag.","author":[{"dropping-particle":"","family":"Eisele","given":"K. A.","non-dropping-particle":"","parse-names":false,"suffix":""},{"dropping-particle":"","family":"Schimel","given":"D. S.","non-dropping-particle":"","parse-names":false,"suffix":""},{"dropping-particle":"","family":"Kapustka","given":"L. A.","non-dropping-particle":"","parse-names":false,"suffix":""},{"dropping-particle":"","family":"Parton","given":"W. J.","non-dropping-particle":"","parse-names":false,"suffix":""}],"container-title":"Oecologia","id":"ITEM-6","issue":"4","issued":{"date-parts":[["1989"]]},"page":"471-474","title":"Effects of available P and N:P ratios on non-symbiotic dinitrogen fixation in tallgrass prairie soils","type":"article-journal","volume":"79"},"uris":["http://www.mendeley.com/documents/?uuid=b127cec5-84f6-4369-84e8-ea7087358efe"]}],"mendeley":{"formattedCitation":"(Eisele &lt;i&gt;et al.&lt;/i&gt;, 1989; Ritchie &lt;i&gt;et al.&lt;/i&gt;, 1998; Vitousek &amp; Field, 1999; Rastetter &lt;i&gt;et al.&lt;/i&gt;, 2001; Vitousek &lt;i&gt;et al.&lt;/i&gt;, 2002, 2013)","plainTextFormattedCitation":"(Eisele et al., 1989; Ritchie et al., 1998; Vitousek &amp; Field, 1999; Rastetter et al., 2001; Vitousek et al., 2002, 2013)","previouslyFormattedCitation":"(Eisele &lt;i&gt;et al.&lt;/i&gt;, 1989; Ritchie &lt;i&gt;et al.&lt;/i&gt;, 1998; Vitousek &amp; Field, 1999; Rastetter &lt;i&gt;et al.&lt;/i&gt;, 2001; Vitousek &lt;i&gt;et al.&lt;/i&gt;, 2002, 2013)"},"properties":{"noteIndex":0},"schema":"https://github.com/citation-style-language/schema/raw/master/csl-citation.json"}</w:instrText>
      </w:r>
      <w:r w:rsidR="00542F84">
        <w:fldChar w:fldCharType="separate"/>
      </w:r>
      <w:r w:rsidR="00FC2E50" w:rsidRPr="00FC2E50">
        <w:rPr>
          <w:noProof/>
        </w:rPr>
        <w:t xml:space="preserve">(Eisele </w:t>
      </w:r>
      <w:r w:rsidR="00FC2E50" w:rsidRPr="00FC2E50">
        <w:rPr>
          <w:i/>
          <w:noProof/>
        </w:rPr>
        <w:t>et al.</w:t>
      </w:r>
      <w:r w:rsidR="00FC2E50" w:rsidRPr="00FC2E50">
        <w:rPr>
          <w:noProof/>
        </w:rPr>
        <w:t xml:space="preserve">, 1989; Ritchie </w:t>
      </w:r>
      <w:r w:rsidR="00FC2E50" w:rsidRPr="00FC2E50">
        <w:rPr>
          <w:i/>
          <w:noProof/>
        </w:rPr>
        <w:t>et al.</w:t>
      </w:r>
      <w:r w:rsidR="00FC2E50" w:rsidRPr="00FC2E50">
        <w:rPr>
          <w:noProof/>
        </w:rPr>
        <w:t xml:space="preserve">, 1998; Vitousek &amp; Field, 1999; Rastetter </w:t>
      </w:r>
      <w:r w:rsidR="00FC2E50" w:rsidRPr="00FC2E50">
        <w:rPr>
          <w:i/>
          <w:noProof/>
        </w:rPr>
        <w:t>et al.</w:t>
      </w:r>
      <w:r w:rsidR="00FC2E50" w:rsidRPr="00FC2E50">
        <w:rPr>
          <w:noProof/>
        </w:rPr>
        <w:t xml:space="preserve">, 2001; Vitousek </w:t>
      </w:r>
      <w:r w:rsidR="00FC2E50" w:rsidRPr="00FC2E50">
        <w:rPr>
          <w:i/>
          <w:noProof/>
        </w:rPr>
        <w:t>et al.</w:t>
      </w:r>
      <w:r w:rsidR="00FC2E50" w:rsidRPr="00FC2E50">
        <w:rPr>
          <w:noProof/>
        </w:rPr>
        <w:t>, 2002, 2013)</w:t>
      </w:r>
      <w:ins w:id="280" w:author="Perkowski, Evan A" w:date="2023-12-04T15:28:00Z">
        <w:r w:rsidR="00542F84">
          <w:fldChar w:fldCharType="end"/>
        </w:r>
      </w:ins>
      <w:commentRangeEnd w:id="278"/>
      <w:ins w:id="281" w:author="Perkowski, Evan A" w:date="2023-12-04T15:35:00Z">
        <w:r w:rsidR="00FC2E50">
          <w:rPr>
            <w:rStyle w:val="CommentReference"/>
            <w:rFonts w:eastAsia="Times New Roman" w:cs="Times New Roman"/>
          </w:rPr>
          <w:commentReference w:id="278"/>
        </w:r>
      </w:ins>
      <w:ins w:id="282" w:author="Perkowski, Evan A" w:date="2023-12-04T15:37:00Z">
        <w:r w:rsidR="00FC2E50">
          <w:t>.</w:t>
        </w:r>
      </w:ins>
      <w:ins w:id="283" w:author="Perkowski, Evan A" w:date="2023-12-04T15:34:00Z">
        <w:r w:rsidR="00FC2E50">
          <w:t xml:space="preserve"> </w:t>
        </w:r>
      </w:ins>
      <w:del w:id="284" w:author="Perkowski, Evan A" w:date="2023-12-04T15:34:00Z">
        <w:r w:rsidR="00BB6891" w:rsidDel="00FC2E50">
          <w:delText xml:space="preserve"> (Vitousek et al., 2013, Vitousek et al., 2002, </w:delText>
        </w:r>
      </w:del>
      <w:del w:id="285" w:author="Perkowski, Evan A" w:date="2023-12-04T15:37:00Z">
        <w:r w:rsidR="00BB6891" w:rsidDel="00FC2E50">
          <w:delText>Eisele et al., 1989, Ritchie and Thomas, 1995, Ritchie et al., 1998, Vitousek and Field, 1999, Rastetter et al., 2001).</w:delText>
        </w:r>
        <w:r w:rsidDel="00FC2E50">
          <w:delText xml:space="preserve"> </w:delText>
        </w:r>
      </w:del>
      <w:r>
        <w:t>Longer term field and mesocosm experiments</w:t>
      </w:r>
      <w:r w:rsidR="00BB6891">
        <w:t xml:space="preserve"> (e.g., </w:t>
      </w:r>
      <w:proofErr w:type="spellStart"/>
      <w:r w:rsidR="00BB6891">
        <w:t>Finzi</w:t>
      </w:r>
      <w:proofErr w:type="spellEnd"/>
      <w:r w:rsidR="00BB6891">
        <w:t xml:space="preserve"> and Rodgers, 2009)</w:t>
      </w:r>
      <w:r>
        <w:t xml:space="preserve">, coupled </w:t>
      </w:r>
      <w:r w:rsidR="00BB6891">
        <w:t>with targeted model experiments (</w:t>
      </w:r>
      <w:commentRangeStart w:id="286"/>
      <w:r w:rsidR="00BB6891">
        <w:t xml:space="preserve">e.g., </w:t>
      </w:r>
      <w:proofErr w:type="spellStart"/>
      <w:r w:rsidR="00BB6891">
        <w:t>Brzostek</w:t>
      </w:r>
      <w:proofErr w:type="spellEnd"/>
      <w:r w:rsidR="00BB6891">
        <w:t xml:space="preserve"> et al., 2014</w:t>
      </w:r>
      <w:commentRangeEnd w:id="286"/>
      <w:r w:rsidR="00BB6891">
        <w:rPr>
          <w:rStyle w:val="CommentReference"/>
          <w:rFonts w:eastAsia="Times New Roman" w:cs="Times New Roman"/>
        </w:rPr>
        <w:commentReference w:id="286"/>
      </w:r>
      <w:r w:rsidR="00BB6891">
        <w:t>)</w:t>
      </w:r>
      <w:r w:rsidR="001C5321">
        <w:t xml:space="preserve"> could help to clarify the role of different drivers. </w:t>
      </w:r>
    </w:p>
    <w:p w14:paraId="16D020B7" w14:textId="2ED06786" w:rsidR="00723F29" w:rsidRDefault="00723F29" w:rsidP="00984383">
      <w:pPr>
        <w:spacing w:line="480" w:lineRule="auto"/>
        <w:ind w:firstLine="720"/>
      </w:pPr>
    </w:p>
    <w:p w14:paraId="07A0FCB2" w14:textId="5E4745F6" w:rsidR="00D35783" w:rsidRDefault="00A74617" w:rsidP="001C5321">
      <w:pPr>
        <w:spacing w:line="480" w:lineRule="auto"/>
        <w:rPr>
          <w:i/>
        </w:rPr>
      </w:pPr>
      <w:r w:rsidRPr="001C5321">
        <w:rPr>
          <w:i/>
        </w:rPr>
        <w:t>Soil nitrogen availability and inoculation modify whole plant nitrogen, but not belowground structural carbon</w:t>
      </w:r>
    </w:p>
    <w:p w14:paraId="577B7123" w14:textId="5D2A321B" w:rsidR="00950B61" w:rsidRDefault="001C5321" w:rsidP="001C5321">
      <w:pPr>
        <w:spacing w:line="480" w:lineRule="auto"/>
      </w:pPr>
      <w:r>
        <w:lastRenderedPageBreak/>
        <w:t xml:space="preserve">Reductions in carbon costs to acquire nitrogen </w:t>
      </w:r>
      <w:r w:rsidR="000B4FCB">
        <w:t>with both increasing soil nitrogen fertilization and inoculation under low soil nitrogen were the result of increased plant nitrogen uptake</w:t>
      </w:r>
      <w:r w:rsidR="00BE2E67">
        <w:t>, but not due to a change in belowground investment in structural carbon. In fact, belowground structural carbon was not impacted by</w:t>
      </w:r>
      <w:r w:rsidR="00950B61">
        <w:t xml:space="preserve"> any of</w:t>
      </w:r>
      <w:r w:rsidR="00BE2E67">
        <w:t xml:space="preserve"> our treatments.</w:t>
      </w:r>
    </w:p>
    <w:p w14:paraId="6F53E43A" w14:textId="45FE295A" w:rsidR="001C5321" w:rsidRDefault="00F1176B" w:rsidP="00950B61">
      <w:pPr>
        <w:spacing w:line="480" w:lineRule="auto"/>
        <w:ind w:firstLine="720"/>
      </w:pPr>
      <w:r>
        <w:t xml:space="preserve">The increase in nitrogen uptake in our study was predominantly used to support aboveground tissue, which showed large stimulation under increasing soil nitrogen availability and with inoculation when soil nitrogen was low. </w:t>
      </w:r>
      <w:r w:rsidR="00950B61">
        <w:t>Theory suggests that increasing nitrogen availability (from soil or symbionts) should increase relative plant investment in aboveground tissues</w:t>
      </w:r>
      <w:ins w:id="287" w:author="Perkowski, Evan A" w:date="2023-12-04T15:26:00Z">
        <w:r w:rsidR="00542F84">
          <w:t xml:space="preserve"> </w:t>
        </w:r>
        <w:r w:rsidR="00542F84">
          <w:fldChar w:fldCharType="begin" w:fldLock="1"/>
        </w:r>
      </w:ins>
      <w:r w:rsidR="00542F84">
        <w:instrText>ADDIN CSL_CITATION {"citationItems":[{"id":"ITEM-1","itemData":{"DOI":"10.1093/aob/mcg203","ISSN":"03057364","PMID":"14565938","abstract":"Plants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Company.","author":[{"dropping-particle":"","family":"Ågren","given":"Göran I.","non-dropping-particle":"","parse-names":false,"suffix":""},{"dropping-particle":"","family":"Franklin","given":"Oskar","non-dropping-particle":"","parse-names":false,"suffix":""}],"container-title":"Annals of Botany","id":"ITEM-1","issue":"6","issued":{"date-parts":[["2003"]]},"page":"795-800","title":"Root:shoot ratios, optimization and nitrogen productivity","type":"article-journal","volume":"92"},"uris":["http://www.mendeley.com/documents/?uuid=c37dae6d-62cd-417c-82da-9a9f9ebf6be5"]}],"mendeley":{"formattedCitation":"(Ågren &amp; Franklin, 2003)","plainTextFormattedCitation":"(Ågren &amp; Franklin, 2003)","previouslyFormattedCitation":"(Ågren &amp; Franklin, 2003)"},"properties":{"noteIndex":0},"schema":"https://github.com/citation-style-language/schema/raw/master/csl-citation.json"}</w:instrText>
      </w:r>
      <w:r w:rsidR="00542F84">
        <w:fldChar w:fldCharType="separate"/>
      </w:r>
      <w:r w:rsidR="00542F84" w:rsidRPr="00542F84">
        <w:rPr>
          <w:noProof/>
        </w:rPr>
        <w:t>(Ågren &amp; Franklin, 2003)</w:t>
      </w:r>
      <w:ins w:id="288" w:author="Perkowski, Evan A" w:date="2023-12-04T15:26:00Z">
        <w:r w:rsidR="00542F84">
          <w:fldChar w:fldCharType="end"/>
        </w:r>
        <w:r w:rsidR="00542F84">
          <w:t>,</w:t>
        </w:r>
      </w:ins>
      <w:r w:rsidR="00950B61">
        <w:t xml:space="preserve"> as we </w:t>
      </w:r>
      <w:ins w:id="289" w:author="Perkowski, Evan A" w:date="2023-12-04T15:27:00Z">
        <w:r w:rsidR="00542F84">
          <w:t>observed</w:t>
        </w:r>
      </w:ins>
      <w:del w:id="290" w:author="Perkowski, Evan A" w:date="2023-12-04T15:27:00Z">
        <w:r w:rsidR="00950B61" w:rsidDel="00542F84">
          <w:delText>saw</w:delText>
        </w:r>
      </w:del>
      <w:r w:rsidR="00950B61">
        <w:t xml:space="preserve"> here. And, indeed, meta-analyses find consistent positive stim</w:t>
      </w:r>
      <w:r>
        <w:t>ulation of</w:t>
      </w:r>
      <w:r w:rsidR="00950B61">
        <w:t xml:space="preserve"> aboveground </w:t>
      </w:r>
      <w:r>
        <w:t>biomass with increasing soil nitrogen availability, but inconsistent impacts on belowground biomass</w:t>
      </w:r>
      <w:ins w:id="291" w:author="Perkowski, Evan A" w:date="2023-12-04T15:27:00Z">
        <w:r w:rsidR="00542F84">
          <w:t xml:space="preserve"> </w:t>
        </w:r>
        <w:r w:rsidR="00542F84">
          <w:fldChar w:fldCharType="begin" w:fldLock="1"/>
        </w:r>
      </w:ins>
      <w:r w:rsidR="00542F84">
        <w:instrText>ADDIN CSL_CITATION {"citationItems":[{"id":"ITEM-1","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Biogeography","id":"ITEM-1","issue":"3","issued":{"date-parts":[["2020","3","6"]]},"page":"573-589","title":"Effects of nitrogen enrichment on tree carbon allocation: A global synthesis","type":"article-journal","volume":"29"},"uris":["http://www.mendeley.com/documents/?uuid=97d32149-0d7f-456a-89b4-109a86f6d490"]}],"mendeley":{"formattedCitation":"(Li &lt;i&gt;et al.&lt;/i&gt;, 2020)","plainTextFormattedCitation":"(Li et al., 2020)","previouslyFormattedCitation":"(Li &lt;i&gt;et al.&lt;/i&gt;, 2020)"},"properties":{"noteIndex":0},"schema":"https://github.com/citation-style-language/schema/raw/master/csl-citation.json"}</w:instrText>
      </w:r>
      <w:r w:rsidR="00542F84">
        <w:fldChar w:fldCharType="separate"/>
      </w:r>
      <w:r w:rsidR="00542F84" w:rsidRPr="00542F84">
        <w:rPr>
          <w:noProof/>
        </w:rPr>
        <w:t xml:space="preserve">(Li </w:t>
      </w:r>
      <w:r w:rsidR="00542F84" w:rsidRPr="00542F84">
        <w:rPr>
          <w:i/>
          <w:noProof/>
        </w:rPr>
        <w:t>et al.</w:t>
      </w:r>
      <w:r w:rsidR="00542F84" w:rsidRPr="00542F84">
        <w:rPr>
          <w:noProof/>
        </w:rPr>
        <w:t>, 2020)</w:t>
      </w:r>
      <w:ins w:id="292" w:author="Perkowski, Evan A" w:date="2023-12-04T15:27:00Z">
        <w:r w:rsidR="00542F84">
          <w:fldChar w:fldCharType="end"/>
        </w:r>
      </w:ins>
      <w:r>
        <w:t>.</w:t>
      </w:r>
    </w:p>
    <w:p w14:paraId="47797852" w14:textId="05863B84" w:rsidR="00AC1069" w:rsidRPr="001C5321" w:rsidRDefault="00AC1069" w:rsidP="00950B61">
      <w:pPr>
        <w:spacing w:line="480" w:lineRule="auto"/>
        <w:ind w:firstLine="720"/>
      </w:pPr>
      <w:r>
        <w:t xml:space="preserve">Our findings provide a possible benchmark for models that use carbon costs of nitrogen acquisition to simulate terrestrial carbon-nitrogen dynamics (e.g., </w:t>
      </w:r>
      <w:proofErr w:type="spellStart"/>
      <w:r>
        <w:t>Brzostek</w:t>
      </w:r>
      <w:proofErr w:type="spellEnd"/>
      <w:r>
        <w:t xml:space="preserve"> et al., 2014). </w:t>
      </w:r>
      <w:r w:rsidR="00F7560D">
        <w:t>From our results, changes in these costs should be the result of difference</w:t>
      </w:r>
      <w:ins w:id="293" w:author="Perkowski, Evan A" w:date="2023-12-04T15:19:00Z">
        <w:r w:rsidR="000C4049">
          <w:t>s</w:t>
        </w:r>
      </w:ins>
      <w:r w:rsidR="00F7560D">
        <w:t xml:space="preserve"> in the amount of nitrogen acquired by plants rather than changes in belowground carbon costs. However, it must be noted that we were not able to capture additional carbon costs that resulted from differences in root exudation or respiration under our different treatments. It is unclear whether these are proportional to structural belowground carbon costs and future studies should be performed to validate this assumption.</w:t>
      </w:r>
    </w:p>
    <w:p w14:paraId="186FD6A0" w14:textId="77777777" w:rsidR="00D35783" w:rsidRDefault="00D35783" w:rsidP="008B6B1D">
      <w:pPr>
        <w:spacing w:line="480" w:lineRule="auto"/>
        <w:ind w:left="720"/>
      </w:pPr>
    </w:p>
    <w:p w14:paraId="0C205254" w14:textId="1CAC2E62" w:rsidR="00D35783" w:rsidRDefault="00A74617" w:rsidP="00D306B3">
      <w:pPr>
        <w:spacing w:line="480" w:lineRule="auto"/>
        <w:rPr>
          <w:i/>
        </w:rPr>
      </w:pPr>
      <w:r w:rsidRPr="00D306B3">
        <w:rPr>
          <w:i/>
        </w:rPr>
        <w:t>Soil nitrogen fertilization does not significantly reduce plant investment in nitrogen fixing bacteria symbiosis</w:t>
      </w:r>
    </w:p>
    <w:p w14:paraId="147C278B" w14:textId="0C202808" w:rsidR="00D306B3" w:rsidRPr="00C73C07" w:rsidRDefault="00CE398F" w:rsidP="00D306B3">
      <w:pPr>
        <w:spacing w:line="480" w:lineRule="auto"/>
      </w:pPr>
      <w:r>
        <w:lastRenderedPageBreak/>
        <w:t xml:space="preserve">We found that inoculated plants had similar levels of nodulation under both of our soil nitrogen availability treatments. </w:t>
      </w:r>
      <w:r w:rsidR="00C73C07">
        <w:t xml:space="preserve">This indicates that, in this study, the level of nitrogen availability did not impact the strength of the symbiosis between </w:t>
      </w:r>
      <w:r w:rsidR="00C73C07">
        <w:rPr>
          <w:i/>
        </w:rPr>
        <w:t>G. max</w:t>
      </w:r>
      <w:r w:rsidR="00C73C07">
        <w:t xml:space="preserve"> and </w:t>
      </w:r>
      <w:r w:rsidR="00C73C07">
        <w:rPr>
          <w:i/>
        </w:rPr>
        <w:t>B. japonicum</w:t>
      </w:r>
      <w:r w:rsidR="00C73C07">
        <w:t xml:space="preserve">. </w:t>
      </w:r>
      <w:r w:rsidR="00FB7457">
        <w:t xml:space="preserve">This result was counter to expectation that </w:t>
      </w:r>
      <w:r w:rsidR="00AC72FF">
        <w:t>greater soil nitrogen availability would reduce plant reliance on nitrogen fixing symbionts</w:t>
      </w:r>
      <w:ins w:id="294" w:author="Perkowski, Evan A" w:date="2023-12-04T15:20:00Z">
        <w:r w:rsidR="000C4049">
          <w:t xml:space="preserve"> </w:t>
        </w:r>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strategies","type":"article-journal","volume":"72"},"uris":["http://www.mendeley.com/documents/?uuid=233b0f00-9a30-4c3a-a2bb-5e67ae9c0e5f"]}],"mendeley":{"formattedCitation":"(Vitousek &lt;i&gt;et al.&lt;/i&gt;, 2002; Perkowski &lt;i&gt;et al.&lt;/i&gt;, 2021)","plainTextFormattedCitation":"(Vitousek et al., 2002; Perkowski et al., 2021)","previouslyFormattedCitation":"(Vitousek &lt;i&gt;et al.&lt;/i&gt;, 2002; Perkowski &lt;i&gt;et al.&lt;/i&gt;, 2021)"},"properties":{"noteIndex":0},"schema":"https://github.com/citation-style-language/schema/raw/master/csl-citation.json"}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xml:space="preserve">, 2002; Perkowski </w:t>
      </w:r>
      <w:r w:rsidR="000C4049" w:rsidRPr="000C4049">
        <w:rPr>
          <w:i/>
          <w:noProof/>
        </w:rPr>
        <w:t>et al.</w:t>
      </w:r>
      <w:r w:rsidR="000C4049" w:rsidRPr="000C4049">
        <w:rPr>
          <w:noProof/>
        </w:rPr>
        <w:t>, 2021)</w:t>
      </w:r>
      <w:ins w:id="295" w:author="Perkowski, Evan A" w:date="2023-12-04T15:20:00Z">
        <w:r w:rsidR="000C4049">
          <w:fldChar w:fldCharType="end"/>
        </w:r>
        <w:r w:rsidR="000C4049">
          <w:t xml:space="preserve">. </w:t>
        </w:r>
      </w:ins>
      <w:r w:rsidR="00AC72FF">
        <w:t>The results may imply stronger bacterial control over the symbiosis than previously thought. In fact, if there were greater amounts of unquantified plant carbon going to bacterial respiration, we may have actually observed higher carbon costs for nitrogen acquisition in inoculated plants under high soil nitrogen. Carbon and nitrogen tracing experiments would be useful for further examining this result.</w:t>
      </w:r>
    </w:p>
    <w:p w14:paraId="10EA2C96" w14:textId="66E7477E" w:rsidR="00F4560A" w:rsidRDefault="00F4560A" w:rsidP="008B6B1D">
      <w:pPr>
        <w:spacing w:line="480" w:lineRule="auto"/>
        <w:ind w:left="720"/>
      </w:pPr>
    </w:p>
    <w:p w14:paraId="6EE2234E" w14:textId="3B4D343D" w:rsidR="001D4CE3" w:rsidRDefault="001D4CE3" w:rsidP="008B6B1D">
      <w:pPr>
        <w:spacing w:line="480" w:lineRule="auto"/>
      </w:pPr>
      <w:r>
        <w:rPr>
          <w:i/>
          <w:iCs/>
        </w:rPr>
        <w:t>Study limitations</w:t>
      </w:r>
    </w:p>
    <w:p w14:paraId="6A873158" w14:textId="6DDDFFE7" w:rsidR="001B21C7" w:rsidRPr="001D4CE3" w:rsidRDefault="001D4CE3" w:rsidP="002F2D52">
      <w:pPr>
        <w:spacing w:line="480" w:lineRule="auto"/>
      </w:pPr>
      <w:r>
        <w:t xml:space="preserve">This study </w:t>
      </w:r>
      <w:r w:rsidR="00125358">
        <w:t>has</w:t>
      </w:r>
      <w:r>
        <w:t xml:space="preserve"> a few limitations that deserve recognition and limit the generality of our observed responses. First, effects of soil nitrogen fertilization on root nodulation may be nonlinear, </w:t>
      </w:r>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t>
      </w:r>
      <w:del w:id="296" w:author="Perkowski, Evan A" w:date="2023-12-04T15:21:00Z">
        <w:r w:rsidR="001B21C7" w:rsidDel="000C4049">
          <w:delText xml:space="preserve">what is </w:delText>
        </w:r>
      </w:del>
      <w:r w:rsidR="001B21C7">
        <w:t xml:space="preserve">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w:t>
      </w:r>
      <w:ins w:id="297" w:author="Perkowski, Evan A" w:date="2023-12-04T15:21:00Z">
        <w:r w:rsidR="000C4049">
          <w:t xml:space="preserve"> (a factor that limited inference</w:t>
        </w:r>
      </w:ins>
      <w:ins w:id="298" w:author="Perkowski, Evan A" w:date="2023-12-04T15:22:00Z">
        <w:r w:rsidR="000C4049">
          <w:t>s in</w:t>
        </w:r>
      </w:ins>
      <w:ins w:id="299" w:author="Perkowski, Evan A" w:date="2023-12-04T15:21:00Z">
        <w:r w:rsidR="000C4049">
          <w:t xml:space="preserve"> </w:t>
        </w:r>
      </w:ins>
      <w:r w:rsidR="000C4049">
        <w:fldChar w:fldCharType="begin" w:fldLock="1"/>
      </w:r>
      <w:r w:rsidR="00542F8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300" w:author="Perkowski, Evan A" w:date="2023-12-04T15:21:00Z">
        <w:r w:rsidR="000C4049">
          <w:fldChar w:fldCharType="end"/>
        </w:r>
      </w:ins>
      <w:r w:rsidR="001B21C7">
        <w:t>,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323EFB">
        <w:t>mixtures</w:t>
      </w:r>
      <w:r w:rsidR="001B21C7">
        <w:t xml:space="preserve">. Doing so would better </w:t>
      </w:r>
      <w:r w:rsidR="001B21C7">
        <w:lastRenderedPageBreak/>
        <w:t xml:space="preserve">allow us to generalize patterns observed </w:t>
      </w:r>
      <w:del w:id="301" w:author="Perkowski, Evan A" w:date="2023-12-04T15:45:00Z">
        <w:r w:rsidR="001B21C7" w:rsidDel="00A8335E">
          <w:delText>here, and</w:delText>
        </w:r>
      </w:del>
      <w:ins w:id="302" w:author="Perkowski, Evan A" w:date="2023-12-04T15:45:00Z">
        <w:r w:rsidR="00A8335E">
          <w:t>here and</w:t>
        </w:r>
      </w:ins>
      <w:ins w:id="303" w:author="Perkowski, Evan A" w:date="2023-12-04T15:22:00Z">
        <w:r w:rsidR="000C4049">
          <w:t xml:space="preserve"> would</w:t>
        </w:r>
      </w:ins>
      <w:r w:rsidR="001B21C7">
        <w:t xml:space="preserve"> better replicate soil microbial communities </w:t>
      </w:r>
      <w:proofErr w:type="gramStart"/>
      <w:r w:rsidR="001B21C7">
        <w:t>observed</w:t>
      </w:r>
      <w:proofErr w:type="gramEnd"/>
      <w:r w:rsidR="001B21C7">
        <w:t xml:space="preserve"> in nature.</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3BD8574" w:rsidR="00F4560A" w:rsidRDefault="00AC72FF" w:rsidP="008B6B1D">
      <w:pPr>
        <w:spacing w:line="480" w:lineRule="auto"/>
      </w:pPr>
      <w:r w:rsidRPr="00C604EE">
        <w:t>Here, we used a single pair symbiosis to quantify the impact of symbiotic nitrogen fixation on the structural carbon costs to acquire nitrogen under varying soil nitrogen</w:t>
      </w:r>
      <w:ins w:id="304" w:author="Perkowski, Evan A" w:date="2023-12-04T15:22:00Z">
        <w:r w:rsidR="00542F84">
          <w:t xml:space="preserve"> environments</w:t>
        </w:r>
      </w:ins>
      <w:r w:rsidRPr="00C604EE">
        <w:t>. We find that symbiotic nitrogen fixing bacteria reduce</w:t>
      </w:r>
      <w:ins w:id="305" w:author="Perkowski, Evan A" w:date="2023-12-04T15:22:00Z">
        <w:r w:rsidR="00542F84">
          <w:t>d</w:t>
        </w:r>
      </w:ins>
      <w:del w:id="306" w:author="Perkowski, Evan A" w:date="2023-12-04T15:22:00Z">
        <w:r w:rsidRPr="00C604EE" w:rsidDel="00542F84">
          <w:delText xml:space="preserve"> the</w:delText>
        </w:r>
      </w:del>
      <w:r w:rsidRPr="00C604EE">
        <w:t xml:space="preserve"> structural carbon costs to acquire nitrogen when soil nitrogen availability </w:t>
      </w:r>
      <w:ins w:id="307" w:author="Perkowski, Evan A" w:date="2023-12-04T15:23:00Z">
        <w:r w:rsidR="00542F84">
          <w:t>was</w:t>
        </w:r>
      </w:ins>
      <w:del w:id="308" w:author="Perkowski, Evan A" w:date="2023-12-04T15:23:00Z">
        <w:r w:rsidRPr="00C604EE" w:rsidDel="00542F84">
          <w:delText>is</w:delText>
        </w:r>
      </w:del>
      <w:r w:rsidRPr="00C604EE">
        <w:t xml:space="preserve"> </w:t>
      </w:r>
      <w:proofErr w:type="gramStart"/>
      <w:r w:rsidRPr="00C604EE">
        <w:t>low, but</w:t>
      </w:r>
      <w:proofErr w:type="gramEnd"/>
      <w:r w:rsidRPr="00C604EE">
        <w:t xml:space="preserve"> ha</w:t>
      </w:r>
      <w:ins w:id="309" w:author="Perkowski, Evan A" w:date="2023-12-04T15:22:00Z">
        <w:r w:rsidR="00542F84">
          <w:t>d</w:t>
        </w:r>
      </w:ins>
      <w:del w:id="310" w:author="Perkowski, Evan A" w:date="2023-12-04T15:22:00Z">
        <w:r w:rsidRPr="00C604EE" w:rsidDel="00542F84">
          <w:delText>ve</w:delText>
        </w:r>
      </w:del>
      <w:r w:rsidRPr="00C604EE">
        <w:t xml:space="preserve"> no impact when soil nitrogen availability </w:t>
      </w:r>
      <w:ins w:id="311" w:author="Perkowski, Evan A" w:date="2023-12-04T15:23:00Z">
        <w:r w:rsidR="00542F84">
          <w:t>was</w:t>
        </w:r>
      </w:ins>
      <w:del w:id="312" w:author="Perkowski, Evan A" w:date="2023-12-04T15:23:00Z">
        <w:r w:rsidRPr="00C604EE" w:rsidDel="00542F84">
          <w:delText>is</w:delText>
        </w:r>
      </w:del>
      <w:r w:rsidRPr="00C604EE">
        <w:t xml:space="preserve"> high. </w:t>
      </w:r>
      <w:del w:id="313" w:author="Perkowski, Evan A" w:date="2023-12-04T15:23:00Z">
        <w:r w:rsidRPr="00C604EE" w:rsidDel="00542F84">
          <w:delText xml:space="preserve">The </w:delText>
        </w:r>
      </w:del>
      <w:ins w:id="314" w:author="Perkowski, Evan A" w:date="2023-12-04T15:23:00Z">
        <w:r w:rsidR="00542F84">
          <w:t>Carbon cost to acquire nitrogen</w:t>
        </w:r>
        <w:r w:rsidR="00542F84" w:rsidRPr="00C604EE">
          <w:t xml:space="preserve"> </w:t>
        </w:r>
      </w:ins>
      <w:r w:rsidRPr="00C604EE">
        <w:t>differences</w:t>
      </w:r>
      <w:ins w:id="315" w:author="Perkowski, Evan A" w:date="2023-12-04T15:23:00Z">
        <w:r w:rsidR="00542F84">
          <w:t xml:space="preserve"> between treatment combinations</w:t>
        </w:r>
      </w:ins>
      <w:r w:rsidRPr="00C604EE">
        <w:t xml:space="preserve"> were entirely due to changes in plant nitrogen uptake rather than belowground structural carbon investments</w:t>
      </w:r>
      <w:ins w:id="316" w:author="Perkowski, Evan A" w:date="2023-12-04T15:23:00Z">
        <w:r w:rsidR="00542F84">
          <w:t>, suggesting that symbiotic nitrogen fixation allowed plants to maximize nitrogen uptake ef</w:t>
        </w:r>
      </w:ins>
      <w:ins w:id="317" w:author="Perkowski, Evan A" w:date="2023-12-04T15:24:00Z">
        <w:r w:rsidR="00542F84">
          <w:t>ficiency under low soil nitrogen environments</w:t>
        </w:r>
      </w:ins>
      <w:r w:rsidRPr="00C604EE">
        <w:t>. These results indicate that symbiotic nitrogen fixation may provide a competitive advantage to plants growing in nitrogen-poor soils</w:t>
      </w:r>
      <w:r w:rsidR="00EA7EF8" w:rsidRPr="00C604EE">
        <w:t>. The findings can be used to help improve simulations of carbon-nitrogen economics in terrestrial biosphere models.</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00961264"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rsidR="00323EFB">
        <w:t>,</w:t>
      </w:r>
      <w:r>
        <w:t xml:space="preserve"> </w:t>
      </w:r>
      <w:proofErr w:type="spellStart"/>
      <w:r>
        <w:t>Ezinwanne</w:t>
      </w:r>
      <w:proofErr w:type="spellEnd"/>
      <w:r>
        <w:t xml:space="preserve"> </w:t>
      </w:r>
      <w:proofErr w:type="spellStart"/>
      <w:r>
        <w:t>Ezekannagha</w:t>
      </w:r>
      <w:proofErr w:type="spellEnd"/>
      <w:r w:rsidR="00323EFB">
        <w:t>, Gwendolyn Wagner, and Garrison Garza</w:t>
      </w:r>
      <w:r>
        <w:t xml:space="preserve"> for their </w:t>
      </w:r>
      <w:r w:rsidR="00451CDF">
        <w:t xml:space="preserve">assistance with the </w:t>
      </w:r>
      <w:r>
        <w:t>experiment harvest. We would also like to thank</w:t>
      </w:r>
      <w:r w:rsidR="000424C7">
        <w:t xml:space="preserve">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w:t>
      </w:r>
      <w:r w:rsidR="00585D18">
        <w:t xml:space="preserve"> </w:t>
      </w:r>
      <w:r>
        <w:t>and Texas Tech University.</w:t>
      </w:r>
      <w:r w:rsidR="00E56477">
        <w:t xml:space="preserve"> This research is a contribution </w:t>
      </w:r>
      <w:r w:rsidR="00585D18">
        <w:t xml:space="preserve">to the LEMONTREE (Land Ecosystem Models based On New Theory, </w:t>
      </w:r>
      <w:proofErr w:type="spellStart"/>
      <w:r w:rsidR="00585D18">
        <w:lastRenderedPageBreak/>
        <w:t>obseRvations</w:t>
      </w:r>
      <w:proofErr w:type="spellEnd"/>
      <w:r w:rsidR="00585D18">
        <w:t xml:space="preserve"> and </w:t>
      </w:r>
      <w:proofErr w:type="spellStart"/>
      <w:r w:rsidR="00585D18">
        <w:t>ExperimEnts</w:t>
      </w:r>
      <w:proofErr w:type="spellEnd"/>
      <w:r w:rsidR="00585D18">
        <w:t xml:space="preserve">) project, funded through the generosity of Eric and Wendy Schmidt by recommendation of the Schmidt Futures </w:t>
      </w:r>
      <w:proofErr w:type="spellStart"/>
      <w:r w:rsidR="00585D18">
        <w:t>programme</w:t>
      </w:r>
      <w:proofErr w:type="spellEnd"/>
      <w:r w:rsidR="00585D18">
        <w:t>.</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0AC5E2F7" w:rsidR="00774D67" w:rsidRPr="00774D67" w:rsidRDefault="00303F2D" w:rsidP="008B6B1D">
      <w:pPr>
        <w:spacing w:line="480" w:lineRule="auto"/>
      </w:pPr>
      <w:r>
        <w:t>EAP conducted data analysis, wrote the first draft of the manuscript</w:t>
      </w:r>
      <w:r w:rsidR="00585D18">
        <w:t xml:space="preserve"> with NGS</w:t>
      </w:r>
      <w:r>
        <w:t>, and</w:t>
      </w:r>
      <w:r w:rsidR="00BB1D36">
        <w:t xml:space="preserve"> made revisions based on collaborator and reviewer feedback</w:t>
      </w:r>
      <w:r w:rsidR="00585D18">
        <w:t xml:space="preserve"> with NGS</w:t>
      </w:r>
      <w:r w:rsidR="00BB1D36">
        <w:t>.</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w:t>
      </w:r>
      <w:commentRangeStart w:id="318"/>
      <w:r>
        <w:t xml:space="preserve">&lt;insert URL here&gt; (&lt;insert DOI from </w:t>
      </w:r>
      <w:proofErr w:type="spellStart"/>
      <w:r>
        <w:t>Zenodo</w:t>
      </w:r>
      <w:proofErr w:type="spellEnd"/>
      <w:r>
        <w:t xml:space="preserve"> here&gt;)</w:t>
      </w:r>
      <w:commentRangeEnd w:id="318"/>
      <w:r w:rsidR="00585D18">
        <w:rPr>
          <w:rStyle w:val="CommentReference"/>
          <w:rFonts w:eastAsia="Times New Roman" w:cs="Times New Roman"/>
        </w:rPr>
        <w:commentReference w:id="318"/>
      </w:r>
      <w:r>
        <w:t>.</w:t>
      </w:r>
    </w:p>
    <w:p w14:paraId="70D78CE6" w14:textId="6D045050" w:rsidR="00772287" w:rsidRDefault="00772287" w:rsidP="00A754EC">
      <w:pPr>
        <w:spacing w:line="360" w:lineRule="auto"/>
        <w:rPr>
          <w:b/>
          <w:bCs/>
        </w:rPr>
      </w:pPr>
      <w:r>
        <w:rPr>
          <w:b/>
          <w:bCs/>
        </w:rPr>
        <w:br w:type="page"/>
      </w:r>
    </w:p>
    <w:p w14:paraId="4E44C6AA" w14:textId="705CFE53" w:rsidR="003C2C84" w:rsidRDefault="00772287" w:rsidP="003C2C84">
      <w:pPr>
        <w:spacing w:line="480" w:lineRule="auto"/>
        <w:rPr>
          <w:ins w:id="319" w:author="Perkowski, Evan A" w:date="2023-12-04T15:24:00Z"/>
          <w:b/>
          <w:bCs/>
        </w:rPr>
      </w:pPr>
      <w:r>
        <w:rPr>
          <w:b/>
          <w:bCs/>
        </w:rPr>
        <w:lastRenderedPageBreak/>
        <w:t>References</w:t>
      </w:r>
    </w:p>
    <w:p w14:paraId="4D7379EF" w14:textId="6BA8A625" w:rsidR="00A8335E" w:rsidRPr="00A8335E" w:rsidRDefault="00542F84" w:rsidP="00A8335E">
      <w:pPr>
        <w:widowControl w:val="0"/>
        <w:autoSpaceDE w:val="0"/>
        <w:autoSpaceDN w:val="0"/>
        <w:adjustRightInd w:val="0"/>
        <w:spacing w:line="480" w:lineRule="auto"/>
        <w:rPr>
          <w:rFonts w:cs="Times New Roman"/>
          <w:noProof/>
        </w:rPr>
      </w:pPr>
      <w:ins w:id="320" w:author="Perkowski, Evan A" w:date="2023-12-04T15:24:00Z">
        <w:r>
          <w:rPr>
            <w:b/>
            <w:bCs/>
          </w:rPr>
          <w:fldChar w:fldCharType="begin" w:fldLock="1"/>
        </w:r>
        <w:r>
          <w:rPr>
            <w:b/>
            <w:bCs/>
          </w:rPr>
          <w:instrText xml:space="preserve">ADDIN Mendeley Bibliography CSL_BIBLIOGRAPHY </w:instrText>
        </w:r>
      </w:ins>
      <w:r>
        <w:rPr>
          <w:b/>
          <w:bCs/>
        </w:rPr>
        <w:fldChar w:fldCharType="separate"/>
      </w:r>
      <w:r w:rsidR="00A8335E" w:rsidRPr="00A8335E">
        <w:rPr>
          <w:rFonts w:cs="Times New Roman"/>
          <w:b/>
          <w:bCs/>
          <w:noProof/>
        </w:rPr>
        <w:t>Ågren GI, Franklin O</w:t>
      </w:r>
      <w:r w:rsidR="00A8335E" w:rsidRPr="00A8335E">
        <w:rPr>
          <w:rFonts w:cs="Times New Roman"/>
          <w:noProof/>
        </w:rPr>
        <w:t xml:space="preserve">. </w:t>
      </w:r>
      <w:r w:rsidR="00A8335E" w:rsidRPr="00A8335E">
        <w:rPr>
          <w:rFonts w:cs="Times New Roman"/>
          <w:b/>
          <w:bCs/>
          <w:noProof/>
        </w:rPr>
        <w:t>2003</w:t>
      </w:r>
      <w:r w:rsidR="00A8335E" w:rsidRPr="00A8335E">
        <w:rPr>
          <w:rFonts w:cs="Times New Roman"/>
          <w:noProof/>
        </w:rPr>
        <w:t xml:space="preserve">. Root:shoot ratios, optimization and nitrogen productivity. </w:t>
      </w:r>
      <w:r w:rsidR="00A8335E" w:rsidRPr="00A8335E">
        <w:rPr>
          <w:rFonts w:cs="Times New Roman"/>
          <w:i/>
          <w:iCs/>
          <w:noProof/>
        </w:rPr>
        <w:t>Annals of Botany</w:t>
      </w:r>
      <w:r w:rsidR="00A8335E" w:rsidRPr="00A8335E">
        <w:rPr>
          <w:rFonts w:cs="Times New Roman"/>
          <w:noProof/>
        </w:rPr>
        <w:t xml:space="preserve"> </w:t>
      </w:r>
      <w:r w:rsidR="00A8335E" w:rsidRPr="00A8335E">
        <w:rPr>
          <w:rFonts w:cs="Times New Roman"/>
          <w:b/>
          <w:bCs/>
          <w:noProof/>
        </w:rPr>
        <w:t>92</w:t>
      </w:r>
      <w:r w:rsidR="00A8335E" w:rsidRPr="00A8335E">
        <w:rPr>
          <w:rFonts w:cs="Times New Roman"/>
          <w:noProof/>
        </w:rPr>
        <w:t>: 795–800.</w:t>
      </w:r>
    </w:p>
    <w:p w14:paraId="621999E4"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Allen K, Fisher JB, Phillips RP, Powers JS, Brzostek ER</w:t>
      </w:r>
      <w:r w:rsidRPr="00A8335E">
        <w:rPr>
          <w:rFonts w:cs="Times New Roman"/>
          <w:noProof/>
        </w:rPr>
        <w:t xml:space="preserve">. </w:t>
      </w:r>
      <w:r w:rsidRPr="00A8335E">
        <w:rPr>
          <w:rFonts w:cs="Times New Roman"/>
          <w:b/>
          <w:bCs/>
          <w:noProof/>
        </w:rPr>
        <w:t>2020</w:t>
      </w:r>
      <w:r w:rsidRPr="00A8335E">
        <w:rPr>
          <w:rFonts w:cs="Times New Roman"/>
          <w:noProof/>
        </w:rPr>
        <w:t xml:space="preserve">. Modeling the carbon cost of plant nitrogen and phosphorus uptake across temperate and tropical forests. </w:t>
      </w:r>
      <w:r w:rsidRPr="00A8335E">
        <w:rPr>
          <w:rFonts w:cs="Times New Roman"/>
          <w:i/>
          <w:iCs/>
          <w:noProof/>
        </w:rPr>
        <w:t>Frontiers in Forests and Global Change</w:t>
      </w:r>
      <w:r w:rsidRPr="00A8335E">
        <w:rPr>
          <w:rFonts w:cs="Times New Roman"/>
          <w:noProof/>
        </w:rPr>
        <w:t xml:space="preserve"> </w:t>
      </w:r>
      <w:r w:rsidRPr="00A8335E">
        <w:rPr>
          <w:rFonts w:cs="Times New Roman"/>
          <w:b/>
          <w:bCs/>
          <w:noProof/>
        </w:rPr>
        <w:t>3</w:t>
      </w:r>
      <w:r w:rsidRPr="00A8335E">
        <w:rPr>
          <w:rFonts w:cs="Times New Roman"/>
          <w:noProof/>
        </w:rPr>
        <w:t>: 1–12.</w:t>
      </w:r>
    </w:p>
    <w:p w14:paraId="0B31B864"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Barber SA</w:t>
      </w:r>
      <w:r w:rsidRPr="00A8335E">
        <w:rPr>
          <w:rFonts w:cs="Times New Roman"/>
          <w:noProof/>
        </w:rPr>
        <w:t xml:space="preserve">. </w:t>
      </w:r>
      <w:r w:rsidRPr="00A8335E">
        <w:rPr>
          <w:rFonts w:cs="Times New Roman"/>
          <w:b/>
          <w:bCs/>
          <w:noProof/>
        </w:rPr>
        <w:t>1962</w:t>
      </w:r>
      <w:r w:rsidRPr="00A8335E">
        <w:rPr>
          <w:rFonts w:cs="Times New Roman"/>
          <w:noProof/>
        </w:rPr>
        <w:t xml:space="preserve">. A diffusion and mass-flow concept of soil nutrient availability. </w:t>
      </w:r>
      <w:r w:rsidRPr="00A8335E">
        <w:rPr>
          <w:rFonts w:cs="Times New Roman"/>
          <w:i/>
          <w:iCs/>
          <w:noProof/>
        </w:rPr>
        <w:t>Soil Science</w:t>
      </w:r>
      <w:r w:rsidRPr="00A8335E">
        <w:rPr>
          <w:rFonts w:cs="Times New Roman"/>
          <w:noProof/>
        </w:rPr>
        <w:t xml:space="preserve"> </w:t>
      </w:r>
      <w:r w:rsidRPr="00A8335E">
        <w:rPr>
          <w:rFonts w:cs="Times New Roman"/>
          <w:b/>
          <w:bCs/>
          <w:noProof/>
        </w:rPr>
        <w:t>93</w:t>
      </w:r>
      <w:r w:rsidRPr="00A8335E">
        <w:rPr>
          <w:rFonts w:cs="Times New Roman"/>
          <w:noProof/>
        </w:rPr>
        <w:t>: 39–49.</w:t>
      </w:r>
    </w:p>
    <w:p w14:paraId="0D7B91C6"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Bates D, Mächler M, Bolker B, Walker S</w:t>
      </w:r>
      <w:r w:rsidRPr="00A8335E">
        <w:rPr>
          <w:rFonts w:cs="Times New Roman"/>
          <w:noProof/>
        </w:rPr>
        <w:t xml:space="preserve">. </w:t>
      </w:r>
      <w:r w:rsidRPr="00A8335E">
        <w:rPr>
          <w:rFonts w:cs="Times New Roman"/>
          <w:b/>
          <w:bCs/>
          <w:noProof/>
        </w:rPr>
        <w:t>2015</w:t>
      </w:r>
      <w:r w:rsidRPr="00A8335E">
        <w:rPr>
          <w:rFonts w:cs="Times New Roman"/>
          <w:noProof/>
        </w:rPr>
        <w:t xml:space="preserve">. Fitting linear mixed-effects models using lme4. </w:t>
      </w:r>
      <w:r w:rsidRPr="00A8335E">
        <w:rPr>
          <w:rFonts w:cs="Times New Roman"/>
          <w:i/>
          <w:iCs/>
          <w:noProof/>
        </w:rPr>
        <w:t>Journal of Statistical Software</w:t>
      </w:r>
      <w:r w:rsidRPr="00A8335E">
        <w:rPr>
          <w:rFonts w:cs="Times New Roman"/>
          <w:noProof/>
        </w:rPr>
        <w:t xml:space="preserve"> </w:t>
      </w:r>
      <w:r w:rsidRPr="00A8335E">
        <w:rPr>
          <w:rFonts w:cs="Times New Roman"/>
          <w:b/>
          <w:bCs/>
          <w:noProof/>
        </w:rPr>
        <w:t>67</w:t>
      </w:r>
      <w:r w:rsidRPr="00A8335E">
        <w:rPr>
          <w:rFonts w:cs="Times New Roman"/>
          <w:noProof/>
        </w:rPr>
        <w:t>: 1–48.</w:t>
      </w:r>
    </w:p>
    <w:p w14:paraId="58940A4E"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Brzostek ER, Fisher JB, Phillips RP</w:t>
      </w:r>
      <w:r w:rsidRPr="00A8335E">
        <w:rPr>
          <w:rFonts w:cs="Times New Roman"/>
          <w:noProof/>
        </w:rPr>
        <w:t xml:space="preserve">. </w:t>
      </w:r>
      <w:r w:rsidRPr="00A8335E">
        <w:rPr>
          <w:rFonts w:cs="Times New Roman"/>
          <w:b/>
          <w:bCs/>
          <w:noProof/>
        </w:rPr>
        <w:t>2014</w:t>
      </w:r>
      <w:r w:rsidRPr="00A8335E">
        <w:rPr>
          <w:rFonts w:cs="Times New Roman"/>
          <w:noProof/>
        </w:rPr>
        <w:t xml:space="preserve">. Modeling the carbon cost of plant nitrogen acquisition: Mycorrhizal trade-offs and multipath resistance uptake improve predictions of retranslocation. </w:t>
      </w:r>
      <w:r w:rsidRPr="00A8335E">
        <w:rPr>
          <w:rFonts w:cs="Times New Roman"/>
          <w:i/>
          <w:iCs/>
          <w:noProof/>
        </w:rPr>
        <w:t>Journal of Geophysical Research: Biogeosciences</w:t>
      </w:r>
      <w:r w:rsidRPr="00A8335E">
        <w:rPr>
          <w:rFonts w:cs="Times New Roman"/>
          <w:noProof/>
        </w:rPr>
        <w:t xml:space="preserve"> </w:t>
      </w:r>
      <w:r w:rsidRPr="00A8335E">
        <w:rPr>
          <w:rFonts w:cs="Times New Roman"/>
          <w:b/>
          <w:bCs/>
          <w:noProof/>
        </w:rPr>
        <w:t>119</w:t>
      </w:r>
      <w:r w:rsidRPr="00A8335E">
        <w:rPr>
          <w:rFonts w:cs="Times New Roman"/>
          <w:noProof/>
        </w:rPr>
        <w:t>: 1684–1697.</w:t>
      </w:r>
    </w:p>
    <w:p w14:paraId="425C4713"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 xml:space="preserve">Davies-Barnard T, Meyerholt J, Zaehle S, Friedlingstein P, Brovkin V, Fan Y, Fisher RA, Jones CD, Lee H, Peano D, </w:t>
      </w:r>
      <w:r w:rsidRPr="00A8335E">
        <w:rPr>
          <w:rFonts w:cs="Times New Roman"/>
          <w:b/>
          <w:bCs/>
          <w:i/>
          <w:iCs/>
          <w:noProof/>
        </w:rPr>
        <w:t>et al.</w:t>
      </w:r>
      <w:r w:rsidRPr="00A8335E">
        <w:rPr>
          <w:rFonts w:cs="Times New Roman"/>
          <w:noProof/>
        </w:rPr>
        <w:t xml:space="preserve"> </w:t>
      </w:r>
      <w:r w:rsidRPr="00A8335E">
        <w:rPr>
          <w:rFonts w:cs="Times New Roman"/>
          <w:b/>
          <w:bCs/>
          <w:noProof/>
        </w:rPr>
        <w:t>2020</w:t>
      </w:r>
      <w:r w:rsidRPr="00A8335E">
        <w:rPr>
          <w:rFonts w:cs="Times New Roman"/>
          <w:noProof/>
        </w:rPr>
        <w:t xml:space="preserve">. Nitrogen cycling in CMIP6 land surface models: progress and limitations. </w:t>
      </w:r>
      <w:r w:rsidRPr="00A8335E">
        <w:rPr>
          <w:rFonts w:cs="Times New Roman"/>
          <w:i/>
          <w:iCs/>
          <w:noProof/>
        </w:rPr>
        <w:t>Biogeosciences</w:t>
      </w:r>
      <w:r w:rsidRPr="00A8335E">
        <w:rPr>
          <w:rFonts w:cs="Times New Roman"/>
          <w:noProof/>
        </w:rPr>
        <w:t xml:space="preserve"> </w:t>
      </w:r>
      <w:r w:rsidRPr="00A8335E">
        <w:rPr>
          <w:rFonts w:cs="Times New Roman"/>
          <w:b/>
          <w:bCs/>
          <w:noProof/>
        </w:rPr>
        <w:t>17</w:t>
      </w:r>
      <w:r w:rsidRPr="00A8335E">
        <w:rPr>
          <w:rFonts w:cs="Times New Roman"/>
          <w:noProof/>
        </w:rPr>
        <w:t>: 5129–5148.</w:t>
      </w:r>
    </w:p>
    <w:p w14:paraId="691F7D97"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Eisele KA, Schimel DS, Kapustka LA, Parton WJ</w:t>
      </w:r>
      <w:r w:rsidRPr="00A8335E">
        <w:rPr>
          <w:rFonts w:cs="Times New Roman"/>
          <w:noProof/>
        </w:rPr>
        <w:t xml:space="preserve">. </w:t>
      </w:r>
      <w:r w:rsidRPr="00A8335E">
        <w:rPr>
          <w:rFonts w:cs="Times New Roman"/>
          <w:b/>
          <w:bCs/>
          <w:noProof/>
        </w:rPr>
        <w:t>1989</w:t>
      </w:r>
      <w:r w:rsidRPr="00A8335E">
        <w:rPr>
          <w:rFonts w:cs="Times New Roman"/>
          <w:noProof/>
        </w:rPr>
        <w:t xml:space="preserve">. Effects of available P and N:P ratios on non-symbiotic dinitrogen fixation in tallgrass prairie soils. </w:t>
      </w:r>
      <w:r w:rsidRPr="00A8335E">
        <w:rPr>
          <w:rFonts w:cs="Times New Roman"/>
          <w:i/>
          <w:iCs/>
          <w:noProof/>
        </w:rPr>
        <w:t>Oecologia</w:t>
      </w:r>
      <w:r w:rsidRPr="00A8335E">
        <w:rPr>
          <w:rFonts w:cs="Times New Roman"/>
          <w:noProof/>
        </w:rPr>
        <w:t xml:space="preserve"> </w:t>
      </w:r>
      <w:r w:rsidRPr="00A8335E">
        <w:rPr>
          <w:rFonts w:cs="Times New Roman"/>
          <w:b/>
          <w:bCs/>
          <w:noProof/>
        </w:rPr>
        <w:t>79</w:t>
      </w:r>
      <w:r w:rsidRPr="00A8335E">
        <w:rPr>
          <w:rFonts w:cs="Times New Roman"/>
          <w:noProof/>
        </w:rPr>
        <w:t>: 471–474.</w:t>
      </w:r>
    </w:p>
    <w:p w14:paraId="7821F3F3"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 xml:space="preserve">Fay PA, Prober SM, Harpole WS, Knops JMH, Bakker JD, Borer ET, Lind EM, MacDougall AS, Seabloom EW, Wragg PD, </w:t>
      </w:r>
      <w:r w:rsidRPr="00A8335E">
        <w:rPr>
          <w:rFonts w:cs="Times New Roman"/>
          <w:b/>
          <w:bCs/>
          <w:i/>
          <w:iCs/>
          <w:noProof/>
        </w:rPr>
        <w:t>et al.</w:t>
      </w:r>
      <w:r w:rsidRPr="00A8335E">
        <w:rPr>
          <w:rFonts w:cs="Times New Roman"/>
          <w:noProof/>
        </w:rPr>
        <w:t xml:space="preserve"> </w:t>
      </w:r>
      <w:r w:rsidRPr="00A8335E">
        <w:rPr>
          <w:rFonts w:cs="Times New Roman"/>
          <w:b/>
          <w:bCs/>
          <w:noProof/>
        </w:rPr>
        <w:t>2015</w:t>
      </w:r>
      <w:r w:rsidRPr="00A8335E">
        <w:rPr>
          <w:rFonts w:cs="Times New Roman"/>
          <w:noProof/>
        </w:rPr>
        <w:t xml:space="preserve">. Grassland productivity limited by multiple nutrients. </w:t>
      </w:r>
      <w:r w:rsidRPr="00A8335E">
        <w:rPr>
          <w:rFonts w:cs="Times New Roman"/>
          <w:i/>
          <w:iCs/>
          <w:noProof/>
        </w:rPr>
        <w:t>Nature Plants</w:t>
      </w:r>
      <w:r w:rsidRPr="00A8335E">
        <w:rPr>
          <w:rFonts w:cs="Times New Roman"/>
          <w:noProof/>
        </w:rPr>
        <w:t xml:space="preserve"> </w:t>
      </w:r>
      <w:r w:rsidRPr="00A8335E">
        <w:rPr>
          <w:rFonts w:cs="Times New Roman"/>
          <w:b/>
          <w:bCs/>
          <w:noProof/>
        </w:rPr>
        <w:t>1</w:t>
      </w:r>
      <w:r w:rsidRPr="00A8335E">
        <w:rPr>
          <w:rFonts w:cs="Times New Roman"/>
          <w:noProof/>
        </w:rPr>
        <w:t>: 15080.</w:t>
      </w:r>
    </w:p>
    <w:p w14:paraId="4998B946"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Fox J, Weisberg S</w:t>
      </w:r>
      <w:r w:rsidRPr="00A8335E">
        <w:rPr>
          <w:rFonts w:cs="Times New Roman"/>
          <w:noProof/>
        </w:rPr>
        <w:t xml:space="preserve">. </w:t>
      </w:r>
      <w:r w:rsidRPr="00A8335E">
        <w:rPr>
          <w:rFonts w:cs="Times New Roman"/>
          <w:b/>
          <w:bCs/>
          <w:noProof/>
        </w:rPr>
        <w:t>2019</w:t>
      </w:r>
      <w:r w:rsidRPr="00A8335E">
        <w:rPr>
          <w:rFonts w:cs="Times New Roman"/>
          <w:noProof/>
        </w:rPr>
        <w:t xml:space="preserve">. </w:t>
      </w:r>
      <w:r w:rsidRPr="00A8335E">
        <w:rPr>
          <w:rFonts w:cs="Times New Roman"/>
          <w:i/>
          <w:iCs/>
          <w:noProof/>
        </w:rPr>
        <w:t>An R companion to applied regression</w:t>
      </w:r>
      <w:r w:rsidRPr="00A8335E">
        <w:rPr>
          <w:rFonts w:cs="Times New Roman"/>
          <w:noProof/>
        </w:rPr>
        <w:t>. Thousand Oaks, California: Sage.</w:t>
      </w:r>
    </w:p>
    <w:p w14:paraId="03087FFC"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lastRenderedPageBreak/>
        <w:t>Friedlingstein P, Meinshausen M, Arora VK, Jones CD, Anav A, Liddicoat SK, Knutti R</w:t>
      </w:r>
      <w:r w:rsidRPr="00A8335E">
        <w:rPr>
          <w:rFonts w:cs="Times New Roman"/>
          <w:noProof/>
        </w:rPr>
        <w:t xml:space="preserve">. </w:t>
      </w:r>
      <w:r w:rsidRPr="00A8335E">
        <w:rPr>
          <w:rFonts w:cs="Times New Roman"/>
          <w:b/>
          <w:bCs/>
          <w:noProof/>
        </w:rPr>
        <w:t>2014</w:t>
      </w:r>
      <w:r w:rsidRPr="00A8335E">
        <w:rPr>
          <w:rFonts w:cs="Times New Roman"/>
          <w:noProof/>
        </w:rPr>
        <w:t xml:space="preserve">. Uncertainties in CMIP5 climate projections due to carbon cycle feedbacks. </w:t>
      </w:r>
      <w:r w:rsidRPr="00A8335E">
        <w:rPr>
          <w:rFonts w:cs="Times New Roman"/>
          <w:i/>
          <w:iCs/>
          <w:noProof/>
        </w:rPr>
        <w:t>Journal of Climate</w:t>
      </w:r>
      <w:r w:rsidRPr="00A8335E">
        <w:rPr>
          <w:rFonts w:cs="Times New Roman"/>
          <w:noProof/>
        </w:rPr>
        <w:t xml:space="preserve"> </w:t>
      </w:r>
      <w:r w:rsidRPr="00A8335E">
        <w:rPr>
          <w:rFonts w:cs="Times New Roman"/>
          <w:b/>
          <w:bCs/>
          <w:noProof/>
        </w:rPr>
        <w:t>27</w:t>
      </w:r>
      <w:r w:rsidRPr="00A8335E">
        <w:rPr>
          <w:rFonts w:cs="Times New Roman"/>
          <w:noProof/>
        </w:rPr>
        <w:t>: 511–526.</w:t>
      </w:r>
    </w:p>
    <w:p w14:paraId="782299F2"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Hoagland DR, Arnon DI</w:t>
      </w:r>
      <w:r w:rsidRPr="00A8335E">
        <w:rPr>
          <w:rFonts w:cs="Times New Roman"/>
          <w:noProof/>
        </w:rPr>
        <w:t xml:space="preserve">. </w:t>
      </w:r>
      <w:r w:rsidRPr="00A8335E">
        <w:rPr>
          <w:rFonts w:cs="Times New Roman"/>
          <w:b/>
          <w:bCs/>
          <w:noProof/>
        </w:rPr>
        <w:t>1950</w:t>
      </w:r>
      <w:r w:rsidRPr="00A8335E">
        <w:rPr>
          <w:rFonts w:cs="Times New Roman"/>
          <w:noProof/>
        </w:rPr>
        <w:t xml:space="preserve">. The water-culture method for growing plants without soil. </w:t>
      </w:r>
      <w:r w:rsidRPr="00A8335E">
        <w:rPr>
          <w:rFonts w:cs="Times New Roman"/>
          <w:i/>
          <w:iCs/>
          <w:noProof/>
        </w:rPr>
        <w:t>California Agricultural Experiment Station: 347</w:t>
      </w:r>
      <w:r w:rsidRPr="00A8335E">
        <w:rPr>
          <w:rFonts w:cs="Times New Roman"/>
          <w:noProof/>
        </w:rPr>
        <w:t xml:space="preserve"> </w:t>
      </w:r>
      <w:r w:rsidRPr="00A8335E">
        <w:rPr>
          <w:rFonts w:cs="Times New Roman"/>
          <w:b/>
          <w:bCs/>
          <w:noProof/>
        </w:rPr>
        <w:t>347</w:t>
      </w:r>
      <w:r w:rsidRPr="00A8335E">
        <w:rPr>
          <w:rFonts w:cs="Times New Roman"/>
          <w:noProof/>
        </w:rPr>
        <w:t>: 1–32.</w:t>
      </w:r>
    </w:p>
    <w:p w14:paraId="6278C9FB"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Hungate BA, Dukes JS, Shaw MR, Luo Y, Field CB</w:t>
      </w:r>
      <w:r w:rsidRPr="00A8335E">
        <w:rPr>
          <w:rFonts w:cs="Times New Roman"/>
          <w:noProof/>
        </w:rPr>
        <w:t xml:space="preserve">. </w:t>
      </w:r>
      <w:r w:rsidRPr="00A8335E">
        <w:rPr>
          <w:rFonts w:cs="Times New Roman"/>
          <w:b/>
          <w:bCs/>
          <w:noProof/>
        </w:rPr>
        <w:t>2003</w:t>
      </w:r>
      <w:r w:rsidRPr="00A8335E">
        <w:rPr>
          <w:rFonts w:cs="Times New Roman"/>
          <w:noProof/>
        </w:rPr>
        <w:t xml:space="preserve">. Nitrogen and climate change. </w:t>
      </w:r>
      <w:r w:rsidRPr="00A8335E">
        <w:rPr>
          <w:rFonts w:cs="Times New Roman"/>
          <w:i/>
          <w:iCs/>
          <w:noProof/>
        </w:rPr>
        <w:t>Science</w:t>
      </w:r>
      <w:r w:rsidRPr="00A8335E">
        <w:rPr>
          <w:rFonts w:cs="Times New Roman"/>
          <w:noProof/>
        </w:rPr>
        <w:t xml:space="preserve"> </w:t>
      </w:r>
      <w:r w:rsidRPr="00A8335E">
        <w:rPr>
          <w:rFonts w:cs="Times New Roman"/>
          <w:b/>
          <w:bCs/>
          <w:noProof/>
        </w:rPr>
        <w:t>302</w:t>
      </w:r>
      <w:r w:rsidRPr="00A8335E">
        <w:rPr>
          <w:rFonts w:cs="Times New Roman"/>
          <w:noProof/>
        </w:rPr>
        <w:t>: 1512–1513.</w:t>
      </w:r>
    </w:p>
    <w:p w14:paraId="4EE996B2"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Kenward MG, Roger JH</w:t>
      </w:r>
      <w:r w:rsidRPr="00A8335E">
        <w:rPr>
          <w:rFonts w:cs="Times New Roman"/>
          <w:noProof/>
        </w:rPr>
        <w:t xml:space="preserve">. </w:t>
      </w:r>
      <w:r w:rsidRPr="00A8335E">
        <w:rPr>
          <w:rFonts w:cs="Times New Roman"/>
          <w:b/>
          <w:bCs/>
          <w:noProof/>
        </w:rPr>
        <w:t>1997</w:t>
      </w:r>
      <w:r w:rsidRPr="00A8335E">
        <w:rPr>
          <w:rFonts w:cs="Times New Roman"/>
          <w:noProof/>
        </w:rPr>
        <w:t xml:space="preserve">. Small sample inference for fixed effects from restricted maximum likelihood. </w:t>
      </w:r>
      <w:r w:rsidRPr="00A8335E">
        <w:rPr>
          <w:rFonts w:cs="Times New Roman"/>
          <w:i/>
          <w:iCs/>
          <w:noProof/>
        </w:rPr>
        <w:t>Biometrics</w:t>
      </w:r>
      <w:r w:rsidRPr="00A8335E">
        <w:rPr>
          <w:rFonts w:cs="Times New Roman"/>
          <w:noProof/>
        </w:rPr>
        <w:t xml:space="preserve"> </w:t>
      </w:r>
      <w:r w:rsidRPr="00A8335E">
        <w:rPr>
          <w:rFonts w:cs="Times New Roman"/>
          <w:b/>
          <w:bCs/>
          <w:noProof/>
        </w:rPr>
        <w:t>53</w:t>
      </w:r>
      <w:r w:rsidRPr="00A8335E">
        <w:rPr>
          <w:rFonts w:cs="Times New Roman"/>
          <w:noProof/>
        </w:rPr>
        <w:t>: 983.</w:t>
      </w:r>
    </w:p>
    <w:p w14:paraId="724715CF"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Lenth R</w:t>
      </w:r>
      <w:r w:rsidRPr="00A8335E">
        <w:rPr>
          <w:rFonts w:cs="Times New Roman"/>
          <w:noProof/>
        </w:rPr>
        <w:t xml:space="preserve">. </w:t>
      </w:r>
      <w:r w:rsidRPr="00A8335E">
        <w:rPr>
          <w:rFonts w:cs="Times New Roman"/>
          <w:b/>
          <w:bCs/>
          <w:noProof/>
        </w:rPr>
        <w:t>2019</w:t>
      </w:r>
      <w:r w:rsidRPr="00A8335E">
        <w:rPr>
          <w:rFonts w:cs="Times New Roman"/>
          <w:noProof/>
        </w:rPr>
        <w:t>. emmeans: estimated marginal means, aka least-squares means.</w:t>
      </w:r>
    </w:p>
    <w:p w14:paraId="2C1C9CAA"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Li W, Zhang H, Huang G, Liu R, Wu H, Zhao C, McDowell NG</w:t>
      </w:r>
      <w:r w:rsidRPr="00A8335E">
        <w:rPr>
          <w:rFonts w:cs="Times New Roman"/>
          <w:noProof/>
        </w:rPr>
        <w:t xml:space="preserve">. </w:t>
      </w:r>
      <w:r w:rsidRPr="00A8335E">
        <w:rPr>
          <w:rFonts w:cs="Times New Roman"/>
          <w:b/>
          <w:bCs/>
          <w:noProof/>
        </w:rPr>
        <w:t>2020</w:t>
      </w:r>
      <w:r w:rsidRPr="00A8335E">
        <w:rPr>
          <w:rFonts w:cs="Times New Roman"/>
          <w:noProof/>
        </w:rPr>
        <w:t xml:space="preserve">. Effects of nitrogen enrichment on tree carbon allocation: A global synthesis. </w:t>
      </w:r>
      <w:r w:rsidRPr="00A8335E">
        <w:rPr>
          <w:rFonts w:cs="Times New Roman"/>
          <w:i/>
          <w:iCs/>
          <w:noProof/>
        </w:rPr>
        <w:t>Global Ecology and Biogeography</w:t>
      </w:r>
      <w:r w:rsidRPr="00A8335E">
        <w:rPr>
          <w:rFonts w:cs="Times New Roman"/>
          <w:noProof/>
        </w:rPr>
        <w:t xml:space="preserve"> </w:t>
      </w:r>
      <w:r w:rsidRPr="00A8335E">
        <w:rPr>
          <w:rFonts w:cs="Times New Roman"/>
          <w:b/>
          <w:bCs/>
          <w:noProof/>
        </w:rPr>
        <w:t>29</w:t>
      </w:r>
      <w:r w:rsidRPr="00A8335E">
        <w:rPr>
          <w:rFonts w:cs="Times New Roman"/>
          <w:noProof/>
        </w:rPr>
        <w:t>: 573–589.</w:t>
      </w:r>
    </w:p>
    <w:p w14:paraId="60B2DFFA"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Lu J, Yang J, Keitel C, Yin L, Wang P, Cheng W, Dijkstra FA</w:t>
      </w:r>
      <w:r w:rsidRPr="00A8335E">
        <w:rPr>
          <w:rFonts w:cs="Times New Roman"/>
          <w:noProof/>
        </w:rPr>
        <w:t xml:space="preserve">. </w:t>
      </w:r>
      <w:r w:rsidRPr="00A8335E">
        <w:rPr>
          <w:rFonts w:cs="Times New Roman"/>
          <w:b/>
          <w:bCs/>
          <w:noProof/>
        </w:rPr>
        <w:t>2022</w:t>
      </w:r>
      <w:r w:rsidRPr="00A8335E">
        <w:rPr>
          <w:rFonts w:cs="Times New Roman"/>
          <w:noProof/>
        </w:rPr>
        <w:t xml:space="preserve">. Belowground carbon efficiency for nitrogen and phosphorus acquisition varies between </w:t>
      </w:r>
      <w:r w:rsidRPr="00A8335E">
        <w:rPr>
          <w:rFonts w:cs="Times New Roman"/>
          <w:i/>
          <w:iCs/>
          <w:noProof/>
        </w:rPr>
        <w:t>Lolium perenne</w:t>
      </w:r>
      <w:r w:rsidRPr="00A8335E">
        <w:rPr>
          <w:rFonts w:cs="Times New Roman"/>
          <w:noProof/>
        </w:rPr>
        <w:t xml:space="preserve"> and </w:t>
      </w:r>
      <w:r w:rsidRPr="00A8335E">
        <w:rPr>
          <w:rFonts w:cs="Times New Roman"/>
          <w:i/>
          <w:iCs/>
          <w:noProof/>
        </w:rPr>
        <w:t>Trifolium repens</w:t>
      </w:r>
      <w:r w:rsidRPr="00A8335E">
        <w:rPr>
          <w:rFonts w:cs="Times New Roman"/>
          <w:noProof/>
        </w:rPr>
        <w:t xml:space="preserve"> and depends on phosphorus fertilization. </w:t>
      </w:r>
      <w:r w:rsidRPr="00A8335E">
        <w:rPr>
          <w:rFonts w:cs="Times New Roman"/>
          <w:i/>
          <w:iCs/>
          <w:noProof/>
        </w:rPr>
        <w:t>Frontiers in Plant Science</w:t>
      </w:r>
      <w:r w:rsidRPr="00A8335E">
        <w:rPr>
          <w:rFonts w:cs="Times New Roman"/>
          <w:noProof/>
        </w:rPr>
        <w:t xml:space="preserve"> </w:t>
      </w:r>
      <w:r w:rsidRPr="00A8335E">
        <w:rPr>
          <w:rFonts w:cs="Times New Roman"/>
          <w:b/>
          <w:bCs/>
          <w:noProof/>
        </w:rPr>
        <w:t>13</w:t>
      </w:r>
      <w:r w:rsidRPr="00A8335E">
        <w:rPr>
          <w:rFonts w:cs="Times New Roman"/>
          <w:noProof/>
        </w:rPr>
        <w:t>: 1–9.</w:t>
      </w:r>
    </w:p>
    <w:p w14:paraId="494758D4"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Marschner H, Dell B</w:t>
      </w:r>
      <w:r w:rsidRPr="00A8335E">
        <w:rPr>
          <w:rFonts w:cs="Times New Roman"/>
          <w:noProof/>
        </w:rPr>
        <w:t xml:space="preserve">. </w:t>
      </w:r>
      <w:r w:rsidRPr="00A8335E">
        <w:rPr>
          <w:rFonts w:cs="Times New Roman"/>
          <w:b/>
          <w:bCs/>
          <w:noProof/>
        </w:rPr>
        <w:t>1994</w:t>
      </w:r>
      <w:r w:rsidRPr="00A8335E">
        <w:rPr>
          <w:rFonts w:cs="Times New Roman"/>
          <w:noProof/>
        </w:rPr>
        <w:t xml:space="preserve">. Nutrient uptake in mycorrhizal symbiosis. </w:t>
      </w:r>
      <w:r w:rsidRPr="00A8335E">
        <w:rPr>
          <w:rFonts w:cs="Times New Roman"/>
          <w:i/>
          <w:iCs/>
          <w:noProof/>
        </w:rPr>
        <w:t>Plant and Soil</w:t>
      </w:r>
      <w:r w:rsidRPr="00A8335E">
        <w:rPr>
          <w:rFonts w:cs="Times New Roman"/>
          <w:noProof/>
        </w:rPr>
        <w:t xml:space="preserve"> </w:t>
      </w:r>
      <w:r w:rsidRPr="00A8335E">
        <w:rPr>
          <w:rFonts w:cs="Times New Roman"/>
          <w:b/>
          <w:bCs/>
          <w:noProof/>
        </w:rPr>
        <w:t>159</w:t>
      </w:r>
      <w:r w:rsidRPr="00A8335E">
        <w:rPr>
          <w:rFonts w:cs="Times New Roman"/>
          <w:noProof/>
        </w:rPr>
        <w:t>: 89–102.</w:t>
      </w:r>
    </w:p>
    <w:p w14:paraId="5127A324"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Menge DNL, Levin SA, Hedin LO</w:t>
      </w:r>
      <w:r w:rsidRPr="00A8335E">
        <w:rPr>
          <w:rFonts w:cs="Times New Roman"/>
          <w:noProof/>
        </w:rPr>
        <w:t xml:space="preserve">. </w:t>
      </w:r>
      <w:r w:rsidRPr="00A8335E">
        <w:rPr>
          <w:rFonts w:cs="Times New Roman"/>
          <w:b/>
          <w:bCs/>
          <w:noProof/>
        </w:rPr>
        <w:t>2008</w:t>
      </w:r>
      <w:r w:rsidRPr="00A8335E">
        <w:rPr>
          <w:rFonts w:cs="Times New Roman"/>
          <w:noProof/>
        </w:rPr>
        <w:t xml:space="preserve">. Evolutionary tradeoffs can select against nitrogen fixation and thereby maintain nitrogen limitation. </w:t>
      </w:r>
      <w:r w:rsidRPr="00A8335E">
        <w:rPr>
          <w:rFonts w:cs="Times New Roman"/>
          <w:i/>
          <w:iCs/>
          <w:noProof/>
        </w:rPr>
        <w:t>Proceedings of the National Academy of Sciences</w:t>
      </w:r>
      <w:r w:rsidRPr="00A8335E">
        <w:rPr>
          <w:rFonts w:cs="Times New Roman"/>
          <w:noProof/>
        </w:rPr>
        <w:t xml:space="preserve"> </w:t>
      </w:r>
      <w:r w:rsidRPr="00A8335E">
        <w:rPr>
          <w:rFonts w:cs="Times New Roman"/>
          <w:b/>
          <w:bCs/>
          <w:noProof/>
        </w:rPr>
        <w:t>105</w:t>
      </w:r>
      <w:r w:rsidRPr="00A8335E">
        <w:rPr>
          <w:rFonts w:cs="Times New Roman"/>
          <w:noProof/>
        </w:rPr>
        <w:t>: 1573–1578.</w:t>
      </w:r>
    </w:p>
    <w:p w14:paraId="78AA8C05"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Meyerholt J, Zaehle S, Smith MJ</w:t>
      </w:r>
      <w:r w:rsidRPr="00A8335E">
        <w:rPr>
          <w:rFonts w:cs="Times New Roman"/>
          <w:noProof/>
        </w:rPr>
        <w:t xml:space="preserve">. </w:t>
      </w:r>
      <w:r w:rsidRPr="00A8335E">
        <w:rPr>
          <w:rFonts w:cs="Times New Roman"/>
          <w:b/>
          <w:bCs/>
          <w:noProof/>
        </w:rPr>
        <w:t>2016</w:t>
      </w:r>
      <w:r w:rsidRPr="00A8335E">
        <w:rPr>
          <w:rFonts w:cs="Times New Roman"/>
          <w:noProof/>
        </w:rPr>
        <w:t>. Variability of projected terrestrial biosphere responses to elevated levels of atmospheric CO</w:t>
      </w:r>
      <w:r w:rsidRPr="00A8335E">
        <w:rPr>
          <w:rFonts w:cs="Times New Roman"/>
          <w:noProof/>
          <w:vertAlign w:val="subscript"/>
        </w:rPr>
        <w:t>2</w:t>
      </w:r>
      <w:r w:rsidRPr="00A8335E">
        <w:rPr>
          <w:rFonts w:cs="Times New Roman"/>
          <w:noProof/>
        </w:rPr>
        <w:t xml:space="preserve"> due to uncertainty in biological nitrogen fixation. </w:t>
      </w:r>
      <w:r w:rsidRPr="00A8335E">
        <w:rPr>
          <w:rFonts w:cs="Times New Roman"/>
          <w:i/>
          <w:iCs/>
          <w:noProof/>
        </w:rPr>
        <w:lastRenderedPageBreak/>
        <w:t>Biogeosciences</w:t>
      </w:r>
      <w:r w:rsidRPr="00A8335E">
        <w:rPr>
          <w:rFonts w:cs="Times New Roman"/>
          <w:noProof/>
        </w:rPr>
        <w:t xml:space="preserve"> </w:t>
      </w:r>
      <w:r w:rsidRPr="00A8335E">
        <w:rPr>
          <w:rFonts w:cs="Times New Roman"/>
          <w:b/>
          <w:bCs/>
          <w:noProof/>
        </w:rPr>
        <w:t>13</w:t>
      </w:r>
      <w:r w:rsidRPr="00A8335E">
        <w:rPr>
          <w:rFonts w:cs="Times New Roman"/>
          <w:noProof/>
        </w:rPr>
        <w:t>: 1491–1518.</w:t>
      </w:r>
    </w:p>
    <w:p w14:paraId="41CA83E4"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Monks A, Cieraad E, Burrows L, Walker S</w:t>
      </w:r>
      <w:r w:rsidRPr="00A8335E">
        <w:rPr>
          <w:rFonts w:cs="Times New Roman"/>
          <w:noProof/>
        </w:rPr>
        <w:t xml:space="preserve">. </w:t>
      </w:r>
      <w:r w:rsidRPr="00A8335E">
        <w:rPr>
          <w:rFonts w:cs="Times New Roman"/>
          <w:b/>
          <w:bCs/>
          <w:noProof/>
        </w:rPr>
        <w:t>2012</w:t>
      </w:r>
      <w:r w:rsidRPr="00A8335E">
        <w:rPr>
          <w:rFonts w:cs="Times New Roman"/>
          <w:noProof/>
        </w:rPr>
        <w:t xml:space="preserve">. Higher relative performance at low soil nitrogen and moisture predicts field distribution of nitrogen-fixing plants. </w:t>
      </w:r>
      <w:r w:rsidRPr="00A8335E">
        <w:rPr>
          <w:rFonts w:cs="Times New Roman"/>
          <w:i/>
          <w:iCs/>
          <w:noProof/>
        </w:rPr>
        <w:t>Plant and Soil</w:t>
      </w:r>
      <w:r w:rsidRPr="00A8335E">
        <w:rPr>
          <w:rFonts w:cs="Times New Roman"/>
          <w:noProof/>
        </w:rPr>
        <w:t xml:space="preserve"> </w:t>
      </w:r>
      <w:r w:rsidRPr="00A8335E">
        <w:rPr>
          <w:rFonts w:cs="Times New Roman"/>
          <w:b/>
          <w:bCs/>
          <w:noProof/>
        </w:rPr>
        <w:t>359</w:t>
      </w:r>
      <w:r w:rsidRPr="00A8335E">
        <w:rPr>
          <w:rFonts w:cs="Times New Roman"/>
          <w:noProof/>
        </w:rPr>
        <w:t>: 363–374.</w:t>
      </w:r>
    </w:p>
    <w:p w14:paraId="1132A736"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Montville R, Schaffner DW</w:t>
      </w:r>
      <w:r w:rsidRPr="00A8335E">
        <w:rPr>
          <w:rFonts w:cs="Times New Roman"/>
          <w:noProof/>
        </w:rPr>
        <w:t xml:space="preserve">. </w:t>
      </w:r>
      <w:r w:rsidRPr="00A8335E">
        <w:rPr>
          <w:rFonts w:cs="Times New Roman"/>
          <w:b/>
          <w:bCs/>
          <w:noProof/>
        </w:rPr>
        <w:t>2004</w:t>
      </w:r>
      <w:r w:rsidRPr="00A8335E">
        <w:rPr>
          <w:rFonts w:cs="Times New Roman"/>
          <w:noProof/>
        </w:rPr>
        <w:t xml:space="preserve">. Analysis of published sprout seed sanitization studies shows treatments are highly variable. </w:t>
      </w:r>
      <w:r w:rsidRPr="00A8335E">
        <w:rPr>
          <w:rFonts w:cs="Times New Roman"/>
          <w:i/>
          <w:iCs/>
          <w:noProof/>
        </w:rPr>
        <w:t>Journal of Food Protection</w:t>
      </w:r>
      <w:r w:rsidRPr="00A8335E">
        <w:rPr>
          <w:rFonts w:cs="Times New Roman"/>
          <w:noProof/>
        </w:rPr>
        <w:t xml:space="preserve"> </w:t>
      </w:r>
      <w:r w:rsidRPr="00A8335E">
        <w:rPr>
          <w:rFonts w:cs="Times New Roman"/>
          <w:b/>
          <w:bCs/>
          <w:noProof/>
        </w:rPr>
        <w:t>67</w:t>
      </w:r>
      <w:r w:rsidRPr="00A8335E">
        <w:rPr>
          <w:rFonts w:cs="Times New Roman"/>
          <w:noProof/>
        </w:rPr>
        <w:t>: 758–765.</w:t>
      </w:r>
    </w:p>
    <w:p w14:paraId="5F456CE0"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Oreskes N, Shrader-Frechette K, Belitz K</w:t>
      </w:r>
      <w:r w:rsidRPr="00A8335E">
        <w:rPr>
          <w:rFonts w:cs="Times New Roman"/>
          <w:noProof/>
        </w:rPr>
        <w:t xml:space="preserve">. </w:t>
      </w:r>
      <w:r w:rsidRPr="00A8335E">
        <w:rPr>
          <w:rFonts w:cs="Times New Roman"/>
          <w:b/>
          <w:bCs/>
          <w:noProof/>
        </w:rPr>
        <w:t>1994</w:t>
      </w:r>
      <w:r w:rsidRPr="00A8335E">
        <w:rPr>
          <w:rFonts w:cs="Times New Roman"/>
          <w:noProof/>
        </w:rPr>
        <w:t xml:space="preserve">. Verification, validation, and confirmation of numerical models in the Earth sciences. </w:t>
      </w:r>
      <w:r w:rsidRPr="00A8335E">
        <w:rPr>
          <w:rFonts w:cs="Times New Roman"/>
          <w:i/>
          <w:iCs/>
          <w:noProof/>
        </w:rPr>
        <w:t>Science</w:t>
      </w:r>
      <w:r w:rsidRPr="00A8335E">
        <w:rPr>
          <w:rFonts w:cs="Times New Roman"/>
          <w:noProof/>
        </w:rPr>
        <w:t xml:space="preserve"> </w:t>
      </w:r>
      <w:r w:rsidRPr="00A8335E">
        <w:rPr>
          <w:rFonts w:cs="Times New Roman"/>
          <w:b/>
          <w:bCs/>
          <w:noProof/>
        </w:rPr>
        <w:t>263</w:t>
      </w:r>
      <w:r w:rsidRPr="00A8335E">
        <w:rPr>
          <w:rFonts w:cs="Times New Roman"/>
          <w:noProof/>
        </w:rPr>
        <w:t>: 641–646.</w:t>
      </w:r>
    </w:p>
    <w:p w14:paraId="056EB84D"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Perkowski EA, Waring EF, Smith NG</w:t>
      </w:r>
      <w:r w:rsidRPr="00A8335E">
        <w:rPr>
          <w:rFonts w:cs="Times New Roman"/>
          <w:noProof/>
        </w:rPr>
        <w:t xml:space="preserve">. </w:t>
      </w:r>
      <w:r w:rsidRPr="00A8335E">
        <w:rPr>
          <w:rFonts w:cs="Times New Roman"/>
          <w:b/>
          <w:bCs/>
          <w:noProof/>
        </w:rPr>
        <w:t>2021</w:t>
      </w:r>
      <w:r w:rsidRPr="00A8335E">
        <w:rPr>
          <w:rFonts w:cs="Times New Roman"/>
          <w:noProof/>
        </w:rPr>
        <w:t xml:space="preserve">. Root mass carbon costs to acquire nitrogen are determined by nitrogen and light availability in two species with different nitrogen acquisition strategies. </w:t>
      </w:r>
      <w:r w:rsidRPr="00A8335E">
        <w:rPr>
          <w:rFonts w:cs="Times New Roman"/>
          <w:i/>
          <w:iCs/>
          <w:noProof/>
        </w:rPr>
        <w:t>Journal of Experimental Botany</w:t>
      </w:r>
      <w:r w:rsidRPr="00A8335E">
        <w:rPr>
          <w:rFonts w:cs="Times New Roman"/>
          <w:noProof/>
        </w:rPr>
        <w:t xml:space="preserve"> </w:t>
      </w:r>
      <w:r w:rsidRPr="00A8335E">
        <w:rPr>
          <w:rFonts w:cs="Times New Roman"/>
          <w:b/>
          <w:bCs/>
          <w:noProof/>
        </w:rPr>
        <w:t>72</w:t>
      </w:r>
      <w:r w:rsidRPr="00A8335E">
        <w:rPr>
          <w:rFonts w:cs="Times New Roman"/>
          <w:noProof/>
        </w:rPr>
        <w:t>: 5766–5776.</w:t>
      </w:r>
    </w:p>
    <w:p w14:paraId="03A11D2C"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Phillips RP, Finzi AC, Bernhardt ES</w:t>
      </w:r>
      <w:r w:rsidRPr="00A8335E">
        <w:rPr>
          <w:rFonts w:cs="Times New Roman"/>
          <w:noProof/>
        </w:rPr>
        <w:t xml:space="preserve">. </w:t>
      </w:r>
      <w:r w:rsidRPr="00A8335E">
        <w:rPr>
          <w:rFonts w:cs="Times New Roman"/>
          <w:b/>
          <w:bCs/>
          <w:noProof/>
        </w:rPr>
        <w:t>2011</w:t>
      </w:r>
      <w:r w:rsidRPr="00A8335E">
        <w:rPr>
          <w:rFonts w:cs="Times New Roman"/>
          <w:noProof/>
        </w:rPr>
        <w:t xml:space="preserve">. Enhanced root exudation induces microbial feedbacks to N cycling in a pine forest under long-term CO2 fumigation. </w:t>
      </w:r>
      <w:r w:rsidRPr="00A8335E">
        <w:rPr>
          <w:rFonts w:cs="Times New Roman"/>
          <w:i/>
          <w:iCs/>
          <w:noProof/>
        </w:rPr>
        <w:t>Ecology Letters</w:t>
      </w:r>
      <w:r w:rsidRPr="00A8335E">
        <w:rPr>
          <w:rFonts w:cs="Times New Roman"/>
          <w:noProof/>
        </w:rPr>
        <w:t xml:space="preserve"> </w:t>
      </w:r>
      <w:r w:rsidRPr="00A8335E">
        <w:rPr>
          <w:rFonts w:cs="Times New Roman"/>
          <w:b/>
          <w:bCs/>
          <w:noProof/>
        </w:rPr>
        <w:t>14</w:t>
      </w:r>
      <w:r w:rsidRPr="00A8335E">
        <w:rPr>
          <w:rFonts w:cs="Times New Roman"/>
          <w:noProof/>
        </w:rPr>
        <w:t>: 187–194.</w:t>
      </w:r>
    </w:p>
    <w:p w14:paraId="56E8C121"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Poorter H, Bühler J, Van Dusschoten D, Climent J, Postma JA</w:t>
      </w:r>
      <w:r w:rsidRPr="00A8335E">
        <w:rPr>
          <w:rFonts w:cs="Times New Roman"/>
          <w:noProof/>
        </w:rPr>
        <w:t xml:space="preserve">. </w:t>
      </w:r>
      <w:r w:rsidRPr="00A8335E">
        <w:rPr>
          <w:rFonts w:cs="Times New Roman"/>
          <w:b/>
          <w:bCs/>
          <w:noProof/>
        </w:rPr>
        <w:t>2012</w:t>
      </w:r>
      <w:r w:rsidRPr="00A8335E">
        <w:rPr>
          <w:rFonts w:cs="Times New Roman"/>
          <w:noProof/>
        </w:rPr>
        <w:t xml:space="preserve">. Pot size matters: A meta-analysis of the effects of rooting volume on plant growth. </w:t>
      </w:r>
      <w:r w:rsidRPr="00A8335E">
        <w:rPr>
          <w:rFonts w:cs="Times New Roman"/>
          <w:i/>
          <w:iCs/>
          <w:noProof/>
        </w:rPr>
        <w:t>Functional Plant Biology</w:t>
      </w:r>
      <w:r w:rsidRPr="00A8335E">
        <w:rPr>
          <w:rFonts w:cs="Times New Roman"/>
          <w:noProof/>
        </w:rPr>
        <w:t xml:space="preserve"> </w:t>
      </w:r>
      <w:r w:rsidRPr="00A8335E">
        <w:rPr>
          <w:rFonts w:cs="Times New Roman"/>
          <w:b/>
          <w:bCs/>
          <w:noProof/>
        </w:rPr>
        <w:t>39</w:t>
      </w:r>
      <w:r w:rsidRPr="00A8335E">
        <w:rPr>
          <w:rFonts w:cs="Times New Roman"/>
          <w:noProof/>
        </w:rPr>
        <w:t>: 839–850.</w:t>
      </w:r>
    </w:p>
    <w:p w14:paraId="3A45E5E8"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Prentice IC, Liang X, Medlyn BE, Wang Y-P</w:t>
      </w:r>
      <w:r w:rsidRPr="00A8335E">
        <w:rPr>
          <w:rFonts w:cs="Times New Roman"/>
          <w:noProof/>
        </w:rPr>
        <w:t xml:space="preserve">. </w:t>
      </w:r>
      <w:r w:rsidRPr="00A8335E">
        <w:rPr>
          <w:rFonts w:cs="Times New Roman"/>
          <w:b/>
          <w:bCs/>
          <w:noProof/>
        </w:rPr>
        <w:t>2015</w:t>
      </w:r>
      <w:r w:rsidRPr="00A8335E">
        <w:rPr>
          <w:rFonts w:cs="Times New Roman"/>
          <w:noProof/>
        </w:rPr>
        <w:t xml:space="preserve">. Reliable, robust and realistic: The three R’s of next-generation land-surface modelling. </w:t>
      </w:r>
      <w:r w:rsidRPr="00A8335E">
        <w:rPr>
          <w:rFonts w:cs="Times New Roman"/>
          <w:i/>
          <w:iCs/>
          <w:noProof/>
        </w:rPr>
        <w:t>Atmospheric Chemistry and Physics</w:t>
      </w:r>
      <w:r w:rsidRPr="00A8335E">
        <w:rPr>
          <w:rFonts w:cs="Times New Roman"/>
          <w:noProof/>
        </w:rPr>
        <w:t xml:space="preserve"> </w:t>
      </w:r>
      <w:r w:rsidRPr="00A8335E">
        <w:rPr>
          <w:rFonts w:cs="Times New Roman"/>
          <w:b/>
          <w:bCs/>
          <w:noProof/>
        </w:rPr>
        <w:t>15</w:t>
      </w:r>
      <w:r w:rsidRPr="00A8335E">
        <w:rPr>
          <w:rFonts w:cs="Times New Roman"/>
          <w:noProof/>
        </w:rPr>
        <w:t>: 5987–6005.</w:t>
      </w:r>
    </w:p>
    <w:p w14:paraId="2691C3BC"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R Core Team</w:t>
      </w:r>
      <w:r w:rsidRPr="00A8335E">
        <w:rPr>
          <w:rFonts w:cs="Times New Roman"/>
          <w:noProof/>
        </w:rPr>
        <w:t xml:space="preserve">. </w:t>
      </w:r>
      <w:r w:rsidRPr="00A8335E">
        <w:rPr>
          <w:rFonts w:cs="Times New Roman"/>
          <w:b/>
          <w:bCs/>
          <w:noProof/>
        </w:rPr>
        <w:t>2021</w:t>
      </w:r>
      <w:r w:rsidRPr="00A8335E">
        <w:rPr>
          <w:rFonts w:cs="Times New Roman"/>
          <w:noProof/>
        </w:rPr>
        <w:t>. R: A language and environment for statistical computing.</w:t>
      </w:r>
    </w:p>
    <w:p w14:paraId="410EBD97"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Rastetter EB, Vitousek PM, Field CB, Shaver GR, Herbert D, Ågren GI</w:t>
      </w:r>
      <w:r w:rsidRPr="00A8335E">
        <w:rPr>
          <w:rFonts w:cs="Times New Roman"/>
          <w:noProof/>
        </w:rPr>
        <w:t xml:space="preserve">. </w:t>
      </w:r>
      <w:r w:rsidRPr="00A8335E">
        <w:rPr>
          <w:rFonts w:cs="Times New Roman"/>
          <w:b/>
          <w:bCs/>
          <w:noProof/>
        </w:rPr>
        <w:t>2001</w:t>
      </w:r>
      <w:r w:rsidRPr="00A8335E">
        <w:rPr>
          <w:rFonts w:cs="Times New Roman"/>
          <w:noProof/>
        </w:rPr>
        <w:t xml:space="preserve">. Resource optimization and symbiotic nitrogen fixation. </w:t>
      </w:r>
      <w:r w:rsidRPr="00A8335E">
        <w:rPr>
          <w:rFonts w:cs="Times New Roman"/>
          <w:i/>
          <w:iCs/>
          <w:noProof/>
        </w:rPr>
        <w:t>Ecosystems</w:t>
      </w:r>
      <w:r w:rsidRPr="00A8335E">
        <w:rPr>
          <w:rFonts w:cs="Times New Roman"/>
          <w:noProof/>
        </w:rPr>
        <w:t xml:space="preserve"> </w:t>
      </w:r>
      <w:r w:rsidRPr="00A8335E">
        <w:rPr>
          <w:rFonts w:cs="Times New Roman"/>
          <w:b/>
          <w:bCs/>
          <w:noProof/>
        </w:rPr>
        <w:t>4</w:t>
      </w:r>
      <w:r w:rsidRPr="00A8335E">
        <w:rPr>
          <w:rFonts w:cs="Times New Roman"/>
          <w:noProof/>
        </w:rPr>
        <w:t>: 369–388.</w:t>
      </w:r>
    </w:p>
    <w:p w14:paraId="6D8C2FD5"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lastRenderedPageBreak/>
        <w:t>Ritchie ME, Tilman DG, Knops JMH</w:t>
      </w:r>
      <w:r w:rsidRPr="00A8335E">
        <w:rPr>
          <w:rFonts w:cs="Times New Roman"/>
          <w:noProof/>
        </w:rPr>
        <w:t xml:space="preserve">. </w:t>
      </w:r>
      <w:r w:rsidRPr="00A8335E">
        <w:rPr>
          <w:rFonts w:cs="Times New Roman"/>
          <w:b/>
          <w:bCs/>
          <w:noProof/>
        </w:rPr>
        <w:t>1998</w:t>
      </w:r>
      <w:r w:rsidRPr="00A8335E">
        <w:rPr>
          <w:rFonts w:cs="Times New Roman"/>
          <w:noProof/>
        </w:rPr>
        <w:t xml:space="preserve">. Herbivore effects on plant and nitrogen dynamics in oak savanna. </w:t>
      </w:r>
      <w:r w:rsidRPr="00A8335E">
        <w:rPr>
          <w:rFonts w:cs="Times New Roman"/>
          <w:i/>
          <w:iCs/>
          <w:noProof/>
        </w:rPr>
        <w:t>Ecology</w:t>
      </w:r>
      <w:r w:rsidRPr="00A8335E">
        <w:rPr>
          <w:rFonts w:cs="Times New Roman"/>
          <w:noProof/>
        </w:rPr>
        <w:t xml:space="preserve"> </w:t>
      </w:r>
      <w:r w:rsidRPr="00A8335E">
        <w:rPr>
          <w:rFonts w:cs="Times New Roman"/>
          <w:b/>
          <w:bCs/>
          <w:noProof/>
        </w:rPr>
        <w:t>79</w:t>
      </w:r>
      <w:r w:rsidRPr="00A8335E">
        <w:rPr>
          <w:rFonts w:cs="Times New Roman"/>
          <w:noProof/>
        </w:rPr>
        <w:t>: 165–177.</w:t>
      </w:r>
    </w:p>
    <w:p w14:paraId="3613E063"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Scouten AJ, Beuchat LR</w:t>
      </w:r>
      <w:r w:rsidRPr="00A8335E">
        <w:rPr>
          <w:rFonts w:cs="Times New Roman"/>
          <w:noProof/>
        </w:rPr>
        <w:t xml:space="preserve">. </w:t>
      </w:r>
      <w:r w:rsidRPr="00A8335E">
        <w:rPr>
          <w:rFonts w:cs="Times New Roman"/>
          <w:b/>
          <w:bCs/>
          <w:noProof/>
        </w:rPr>
        <w:t>2002</w:t>
      </w:r>
      <w:r w:rsidRPr="00A8335E">
        <w:rPr>
          <w:rFonts w:cs="Times New Roman"/>
          <w:noProof/>
        </w:rPr>
        <w:t xml:space="preserve">. Combined effects of chemical, heat and ultrasound treatments to kill Salmonella and Escherichia coli O157:H7 on alfalfa seeds. </w:t>
      </w:r>
      <w:r w:rsidRPr="00A8335E">
        <w:rPr>
          <w:rFonts w:cs="Times New Roman"/>
          <w:i/>
          <w:iCs/>
          <w:noProof/>
        </w:rPr>
        <w:t>Journal of Applied Microbiology</w:t>
      </w:r>
      <w:r w:rsidRPr="00A8335E">
        <w:rPr>
          <w:rFonts w:cs="Times New Roman"/>
          <w:noProof/>
        </w:rPr>
        <w:t xml:space="preserve"> </w:t>
      </w:r>
      <w:r w:rsidRPr="00A8335E">
        <w:rPr>
          <w:rFonts w:cs="Times New Roman"/>
          <w:b/>
          <w:bCs/>
          <w:noProof/>
        </w:rPr>
        <w:t>92</w:t>
      </w:r>
      <w:r w:rsidRPr="00A8335E">
        <w:rPr>
          <w:rFonts w:cs="Times New Roman"/>
          <w:noProof/>
        </w:rPr>
        <w:t>: 668–674.</w:t>
      </w:r>
    </w:p>
    <w:p w14:paraId="3393FFEC"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Smith SE, Read DJ</w:t>
      </w:r>
      <w:r w:rsidRPr="00A8335E">
        <w:rPr>
          <w:rFonts w:cs="Times New Roman"/>
          <w:noProof/>
        </w:rPr>
        <w:t xml:space="preserve">. </w:t>
      </w:r>
      <w:r w:rsidRPr="00A8335E">
        <w:rPr>
          <w:rFonts w:cs="Times New Roman"/>
          <w:b/>
          <w:bCs/>
          <w:noProof/>
        </w:rPr>
        <w:t>2008</w:t>
      </w:r>
      <w:r w:rsidRPr="00A8335E">
        <w:rPr>
          <w:rFonts w:cs="Times New Roman"/>
          <w:noProof/>
        </w:rPr>
        <w:t xml:space="preserve">. </w:t>
      </w:r>
      <w:r w:rsidRPr="00A8335E">
        <w:rPr>
          <w:rFonts w:cs="Times New Roman"/>
          <w:i/>
          <w:iCs/>
          <w:noProof/>
        </w:rPr>
        <w:t>Mycorrhizal Symbiosis</w:t>
      </w:r>
      <w:r w:rsidRPr="00A8335E">
        <w:rPr>
          <w:rFonts w:cs="Times New Roman"/>
          <w:noProof/>
        </w:rPr>
        <w:t>.</w:t>
      </w:r>
    </w:p>
    <w:p w14:paraId="4FCDBEED"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Terrer C, Vicca S, Stocker BD, Hungate BA, Phillips RP, Reich PB, Finzi AC, Prentice IC</w:t>
      </w:r>
      <w:r w:rsidRPr="00A8335E">
        <w:rPr>
          <w:rFonts w:cs="Times New Roman"/>
          <w:noProof/>
        </w:rPr>
        <w:t xml:space="preserve">. </w:t>
      </w:r>
      <w:r w:rsidRPr="00A8335E">
        <w:rPr>
          <w:rFonts w:cs="Times New Roman"/>
          <w:b/>
          <w:bCs/>
          <w:noProof/>
        </w:rPr>
        <w:t>2018</w:t>
      </w:r>
      <w:r w:rsidRPr="00A8335E">
        <w:rPr>
          <w:rFonts w:cs="Times New Roman"/>
          <w:noProof/>
        </w:rPr>
        <w:t>. Ecosystem responses to elevated CO</w:t>
      </w:r>
      <w:r w:rsidRPr="00A8335E">
        <w:rPr>
          <w:rFonts w:cs="Times New Roman"/>
          <w:noProof/>
          <w:vertAlign w:val="subscript"/>
        </w:rPr>
        <w:t>2</w:t>
      </w:r>
      <w:r w:rsidRPr="00A8335E">
        <w:rPr>
          <w:rFonts w:cs="Times New Roman"/>
          <w:noProof/>
        </w:rPr>
        <w:t xml:space="preserve"> governed by plant–soil interactions and the cost of nitrogen acquisition. </w:t>
      </w:r>
      <w:r w:rsidRPr="00A8335E">
        <w:rPr>
          <w:rFonts w:cs="Times New Roman"/>
          <w:i/>
          <w:iCs/>
          <w:noProof/>
        </w:rPr>
        <w:t>New Phytologist</w:t>
      </w:r>
      <w:r w:rsidRPr="00A8335E">
        <w:rPr>
          <w:rFonts w:cs="Times New Roman"/>
          <w:noProof/>
        </w:rPr>
        <w:t xml:space="preserve"> </w:t>
      </w:r>
      <w:r w:rsidRPr="00A8335E">
        <w:rPr>
          <w:rFonts w:cs="Times New Roman"/>
          <w:b/>
          <w:bCs/>
          <w:noProof/>
        </w:rPr>
        <w:t>217</w:t>
      </w:r>
      <w:r w:rsidRPr="00A8335E">
        <w:rPr>
          <w:rFonts w:cs="Times New Roman"/>
          <w:noProof/>
        </w:rPr>
        <w:t>: 507–522.</w:t>
      </w:r>
    </w:p>
    <w:p w14:paraId="23225ACC"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Udvardi M, Poole PS</w:t>
      </w:r>
      <w:r w:rsidRPr="00A8335E">
        <w:rPr>
          <w:rFonts w:cs="Times New Roman"/>
          <w:noProof/>
        </w:rPr>
        <w:t xml:space="preserve">. </w:t>
      </w:r>
      <w:r w:rsidRPr="00A8335E">
        <w:rPr>
          <w:rFonts w:cs="Times New Roman"/>
          <w:b/>
          <w:bCs/>
          <w:noProof/>
        </w:rPr>
        <w:t>2013</w:t>
      </w:r>
      <w:r w:rsidRPr="00A8335E">
        <w:rPr>
          <w:rFonts w:cs="Times New Roman"/>
          <w:noProof/>
        </w:rPr>
        <w:t xml:space="preserve">. Transport and metabolism in legume-rhizobia symbioses. </w:t>
      </w:r>
      <w:r w:rsidRPr="00A8335E">
        <w:rPr>
          <w:rFonts w:cs="Times New Roman"/>
          <w:i/>
          <w:iCs/>
          <w:noProof/>
        </w:rPr>
        <w:t>Annual Review of Plant Biology</w:t>
      </w:r>
      <w:r w:rsidRPr="00A8335E">
        <w:rPr>
          <w:rFonts w:cs="Times New Roman"/>
          <w:noProof/>
        </w:rPr>
        <w:t xml:space="preserve"> </w:t>
      </w:r>
      <w:r w:rsidRPr="00A8335E">
        <w:rPr>
          <w:rFonts w:cs="Times New Roman"/>
          <w:b/>
          <w:bCs/>
          <w:noProof/>
        </w:rPr>
        <w:t>64</w:t>
      </w:r>
      <w:r w:rsidRPr="00A8335E">
        <w:rPr>
          <w:rFonts w:cs="Times New Roman"/>
          <w:noProof/>
        </w:rPr>
        <w:t>: 781–805.</w:t>
      </w:r>
    </w:p>
    <w:p w14:paraId="78020FA2"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Vance CP, Heichel GH</w:t>
      </w:r>
      <w:r w:rsidRPr="00A8335E">
        <w:rPr>
          <w:rFonts w:cs="Times New Roman"/>
          <w:noProof/>
        </w:rPr>
        <w:t xml:space="preserve">. </w:t>
      </w:r>
      <w:r w:rsidRPr="00A8335E">
        <w:rPr>
          <w:rFonts w:cs="Times New Roman"/>
          <w:b/>
          <w:bCs/>
          <w:noProof/>
        </w:rPr>
        <w:t>1991</w:t>
      </w:r>
      <w:r w:rsidRPr="00A8335E">
        <w:rPr>
          <w:rFonts w:cs="Times New Roman"/>
          <w:noProof/>
        </w:rPr>
        <w:t xml:space="preserve">. Carbon in N2 fixation: Limitation or exquisite adaptation. </w:t>
      </w:r>
      <w:r w:rsidRPr="00A8335E">
        <w:rPr>
          <w:rFonts w:cs="Times New Roman"/>
          <w:i/>
          <w:iCs/>
          <w:noProof/>
        </w:rPr>
        <w:t>Annual Review of Plant Physiology and Plant Molecular Biology</w:t>
      </w:r>
      <w:r w:rsidRPr="00A8335E">
        <w:rPr>
          <w:rFonts w:cs="Times New Roman"/>
          <w:noProof/>
        </w:rPr>
        <w:t xml:space="preserve"> </w:t>
      </w:r>
      <w:r w:rsidRPr="00A8335E">
        <w:rPr>
          <w:rFonts w:cs="Times New Roman"/>
          <w:b/>
          <w:bCs/>
          <w:noProof/>
        </w:rPr>
        <w:t>42</w:t>
      </w:r>
      <w:r w:rsidRPr="00A8335E">
        <w:rPr>
          <w:rFonts w:cs="Times New Roman"/>
          <w:noProof/>
        </w:rPr>
        <w:t>: 373–392.</w:t>
      </w:r>
    </w:p>
    <w:p w14:paraId="021EBDA8"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 xml:space="preserve">Vitousek PM, Cassman K, Cleveland CC, Crews T, Field CB, Grimm NB, Howarth RW, Marino R, Martinelli L, Rastetter EB, </w:t>
      </w:r>
      <w:r w:rsidRPr="00A8335E">
        <w:rPr>
          <w:rFonts w:cs="Times New Roman"/>
          <w:b/>
          <w:bCs/>
          <w:i/>
          <w:iCs/>
          <w:noProof/>
        </w:rPr>
        <w:t>et al.</w:t>
      </w:r>
      <w:r w:rsidRPr="00A8335E">
        <w:rPr>
          <w:rFonts w:cs="Times New Roman"/>
          <w:noProof/>
        </w:rPr>
        <w:t xml:space="preserve"> </w:t>
      </w:r>
      <w:r w:rsidRPr="00A8335E">
        <w:rPr>
          <w:rFonts w:cs="Times New Roman"/>
          <w:b/>
          <w:bCs/>
          <w:noProof/>
        </w:rPr>
        <w:t>2002</w:t>
      </w:r>
      <w:r w:rsidRPr="00A8335E">
        <w:rPr>
          <w:rFonts w:cs="Times New Roman"/>
          <w:noProof/>
        </w:rPr>
        <w:t>. Towards an ecological understanding of biological nitrogen fixation. In: The Nitrogen Cycle at Regional to Global Scales. Dordrecht: Springer Netherlands, 1–45.</w:t>
      </w:r>
    </w:p>
    <w:p w14:paraId="705E769F"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Vitousek PM, Field CB</w:t>
      </w:r>
      <w:r w:rsidRPr="00A8335E">
        <w:rPr>
          <w:rFonts w:cs="Times New Roman"/>
          <w:noProof/>
        </w:rPr>
        <w:t xml:space="preserve">. </w:t>
      </w:r>
      <w:r w:rsidRPr="00A8335E">
        <w:rPr>
          <w:rFonts w:cs="Times New Roman"/>
          <w:b/>
          <w:bCs/>
          <w:noProof/>
        </w:rPr>
        <w:t>1999</w:t>
      </w:r>
      <w:r w:rsidRPr="00A8335E">
        <w:rPr>
          <w:rFonts w:cs="Times New Roman"/>
          <w:noProof/>
        </w:rPr>
        <w:t xml:space="preserve">. Ecosystem constraints to symbiotic nitrogen fixers: A simple model and its implications. </w:t>
      </w:r>
      <w:r w:rsidRPr="00A8335E">
        <w:rPr>
          <w:rFonts w:cs="Times New Roman"/>
          <w:i/>
          <w:iCs/>
          <w:noProof/>
        </w:rPr>
        <w:t>Biogeochemistry</w:t>
      </w:r>
      <w:r w:rsidRPr="00A8335E">
        <w:rPr>
          <w:rFonts w:cs="Times New Roman"/>
          <w:noProof/>
        </w:rPr>
        <w:t xml:space="preserve"> </w:t>
      </w:r>
      <w:r w:rsidRPr="00A8335E">
        <w:rPr>
          <w:rFonts w:cs="Times New Roman"/>
          <w:b/>
          <w:bCs/>
          <w:noProof/>
        </w:rPr>
        <w:t>46</w:t>
      </w:r>
      <w:r w:rsidRPr="00A8335E">
        <w:rPr>
          <w:rFonts w:cs="Times New Roman"/>
          <w:noProof/>
        </w:rPr>
        <w:t>: 179–202.</w:t>
      </w:r>
    </w:p>
    <w:p w14:paraId="72F9B27D"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Vitousek PM, Menge DNL, Reed SC, Cleveland CC</w:t>
      </w:r>
      <w:r w:rsidRPr="00A8335E">
        <w:rPr>
          <w:rFonts w:cs="Times New Roman"/>
          <w:noProof/>
        </w:rPr>
        <w:t xml:space="preserve">. </w:t>
      </w:r>
      <w:r w:rsidRPr="00A8335E">
        <w:rPr>
          <w:rFonts w:cs="Times New Roman"/>
          <w:b/>
          <w:bCs/>
          <w:noProof/>
        </w:rPr>
        <w:t>2013</w:t>
      </w:r>
      <w:r w:rsidRPr="00A8335E">
        <w:rPr>
          <w:rFonts w:cs="Times New Roman"/>
          <w:noProof/>
        </w:rPr>
        <w:t xml:space="preserve">. Biological nitrogen fixation: Rates, patterns and ecological controls in terrestrial ecosystems. </w:t>
      </w:r>
      <w:r w:rsidRPr="00A8335E">
        <w:rPr>
          <w:rFonts w:cs="Times New Roman"/>
          <w:i/>
          <w:iCs/>
          <w:noProof/>
        </w:rPr>
        <w:t>Philosophical Transactions of the Royal Society B: Biological Sciences</w:t>
      </w:r>
      <w:r w:rsidRPr="00A8335E">
        <w:rPr>
          <w:rFonts w:cs="Times New Roman"/>
          <w:noProof/>
        </w:rPr>
        <w:t xml:space="preserve"> </w:t>
      </w:r>
      <w:r w:rsidRPr="00A8335E">
        <w:rPr>
          <w:rFonts w:cs="Times New Roman"/>
          <w:b/>
          <w:bCs/>
          <w:noProof/>
        </w:rPr>
        <w:t>368</w:t>
      </w:r>
      <w:r w:rsidRPr="00A8335E">
        <w:rPr>
          <w:rFonts w:cs="Times New Roman"/>
          <w:noProof/>
        </w:rPr>
        <w:t>.</w:t>
      </w:r>
    </w:p>
    <w:p w14:paraId="70415893"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Wen Z, White PJ, Shen J, Lambers H</w:t>
      </w:r>
      <w:r w:rsidRPr="00A8335E">
        <w:rPr>
          <w:rFonts w:cs="Times New Roman"/>
          <w:noProof/>
        </w:rPr>
        <w:t xml:space="preserve">. </w:t>
      </w:r>
      <w:r w:rsidRPr="00A8335E">
        <w:rPr>
          <w:rFonts w:cs="Times New Roman"/>
          <w:b/>
          <w:bCs/>
          <w:noProof/>
        </w:rPr>
        <w:t>2022</w:t>
      </w:r>
      <w:r w:rsidRPr="00A8335E">
        <w:rPr>
          <w:rFonts w:cs="Times New Roman"/>
          <w:noProof/>
        </w:rPr>
        <w:t xml:space="preserve">. Linking root exudation to belowground </w:t>
      </w:r>
      <w:r w:rsidRPr="00A8335E">
        <w:rPr>
          <w:rFonts w:cs="Times New Roman"/>
          <w:noProof/>
        </w:rPr>
        <w:lastRenderedPageBreak/>
        <w:t xml:space="preserve">economic traits for resource acquisition. </w:t>
      </w:r>
      <w:r w:rsidRPr="00A8335E">
        <w:rPr>
          <w:rFonts w:cs="Times New Roman"/>
          <w:i/>
          <w:iCs/>
          <w:noProof/>
        </w:rPr>
        <w:t>New Phytologist</w:t>
      </w:r>
      <w:r w:rsidRPr="00A8335E">
        <w:rPr>
          <w:rFonts w:cs="Times New Roman"/>
          <w:noProof/>
        </w:rPr>
        <w:t xml:space="preserve"> </w:t>
      </w:r>
      <w:r w:rsidRPr="00A8335E">
        <w:rPr>
          <w:rFonts w:cs="Times New Roman"/>
          <w:b/>
          <w:bCs/>
          <w:noProof/>
        </w:rPr>
        <w:t>233</w:t>
      </w:r>
      <w:r w:rsidRPr="00A8335E">
        <w:rPr>
          <w:rFonts w:cs="Times New Roman"/>
          <w:noProof/>
        </w:rPr>
        <w:t>: 1620–1635.</w:t>
      </w:r>
    </w:p>
    <w:p w14:paraId="15EFE04A" w14:textId="77777777" w:rsidR="00A8335E" w:rsidRPr="00A8335E" w:rsidRDefault="00A8335E" w:rsidP="00A8335E">
      <w:pPr>
        <w:widowControl w:val="0"/>
        <w:autoSpaceDE w:val="0"/>
        <w:autoSpaceDN w:val="0"/>
        <w:adjustRightInd w:val="0"/>
        <w:spacing w:line="480" w:lineRule="auto"/>
        <w:rPr>
          <w:rFonts w:cs="Times New Roman"/>
          <w:noProof/>
        </w:rPr>
      </w:pPr>
      <w:r w:rsidRPr="00A8335E">
        <w:rPr>
          <w:rFonts w:cs="Times New Roman"/>
          <w:b/>
          <w:bCs/>
          <w:noProof/>
        </w:rPr>
        <w:t>Wieder WR, Cleveland CC, Smith WK, Todd-Brown K</w:t>
      </w:r>
      <w:r w:rsidRPr="00A8335E">
        <w:rPr>
          <w:rFonts w:cs="Times New Roman"/>
          <w:noProof/>
        </w:rPr>
        <w:t xml:space="preserve">. </w:t>
      </w:r>
      <w:r w:rsidRPr="00A8335E">
        <w:rPr>
          <w:rFonts w:cs="Times New Roman"/>
          <w:b/>
          <w:bCs/>
          <w:noProof/>
        </w:rPr>
        <w:t>2015</w:t>
      </w:r>
      <w:r w:rsidRPr="00A8335E">
        <w:rPr>
          <w:rFonts w:cs="Times New Roman"/>
          <w:noProof/>
        </w:rPr>
        <w:t xml:space="preserve">. Future productivity and carbon storage limited by terrestrial nutrient availability. </w:t>
      </w:r>
      <w:r w:rsidRPr="00A8335E">
        <w:rPr>
          <w:rFonts w:cs="Times New Roman"/>
          <w:i/>
          <w:iCs/>
          <w:noProof/>
        </w:rPr>
        <w:t>Nature Geoscience</w:t>
      </w:r>
      <w:r w:rsidRPr="00A8335E">
        <w:rPr>
          <w:rFonts w:cs="Times New Roman"/>
          <w:noProof/>
        </w:rPr>
        <w:t xml:space="preserve"> </w:t>
      </w:r>
      <w:r w:rsidRPr="00A8335E">
        <w:rPr>
          <w:rFonts w:cs="Times New Roman"/>
          <w:b/>
          <w:bCs/>
          <w:noProof/>
        </w:rPr>
        <w:t>8</w:t>
      </w:r>
      <w:r w:rsidRPr="00A8335E">
        <w:rPr>
          <w:rFonts w:cs="Times New Roman"/>
          <w:noProof/>
        </w:rPr>
        <w:t>: 441–444.</w:t>
      </w:r>
    </w:p>
    <w:p w14:paraId="48536CD7" w14:textId="2E7C251D" w:rsidR="00542F84" w:rsidRPr="00754725" w:rsidRDefault="00542F84" w:rsidP="00A8335E">
      <w:pPr>
        <w:widowControl w:val="0"/>
        <w:autoSpaceDE w:val="0"/>
        <w:autoSpaceDN w:val="0"/>
        <w:adjustRightInd w:val="0"/>
        <w:spacing w:line="480" w:lineRule="auto"/>
        <w:rPr>
          <w:b/>
          <w:bCs/>
        </w:rPr>
      </w:pPr>
      <w:ins w:id="321" w:author="Perkowski, Evan A" w:date="2023-12-04T15:24:00Z">
        <w:r>
          <w:rPr>
            <w:b/>
            <w:bCs/>
          </w:rPr>
          <w:fldChar w:fldCharType="end"/>
        </w:r>
      </w:ins>
    </w:p>
    <w:sectPr w:rsidR="00542F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2" w:author="Nick Smith" w:date="2023-11-17T13:10:00Z" w:initials="NGS">
    <w:p w14:paraId="1FA65872" w14:textId="70A4DC02" w:rsidR="00E56477" w:rsidRDefault="00E56477">
      <w:pPr>
        <w:pStyle w:val="CommentText"/>
      </w:pPr>
      <w:r>
        <w:rPr>
          <w:rStyle w:val="CommentReference"/>
        </w:rPr>
        <w:annotationRef/>
      </w:r>
      <w:r>
        <w:t>Can x-axis ticks be modified such that there is only one tick per soil N treatment?</w:t>
      </w:r>
    </w:p>
  </w:comment>
  <w:comment w:id="153" w:author="Nick Smith" w:date="2023-11-27T14:02:00Z" w:initials="NGS">
    <w:p w14:paraId="7CD0B289" w14:textId="4716C469" w:rsidR="00E56477" w:rsidRDefault="00E56477">
      <w:pPr>
        <w:pStyle w:val="CommentText"/>
      </w:pPr>
      <w:r>
        <w:rPr>
          <w:rStyle w:val="CommentReference"/>
        </w:rPr>
        <w:annotationRef/>
      </w:r>
      <w:r>
        <w:t>Place boxes for each fertilizer treatment next to each other as well</w:t>
      </w:r>
    </w:p>
  </w:comment>
  <w:comment w:id="154" w:author="Perkowski, Evan A [2]" w:date="2023-12-04T11:05:00Z" w:initials="EP">
    <w:p w14:paraId="5A2C42E5" w14:textId="77777777" w:rsidR="00000852" w:rsidRDefault="00000852" w:rsidP="00000852">
      <w:r>
        <w:rPr>
          <w:rStyle w:val="CommentReference"/>
        </w:rPr>
        <w:annotationRef/>
      </w:r>
      <w:r>
        <w:rPr>
          <w:rFonts w:eastAsia="Times New Roman" w:cs="Times New Roman"/>
          <w:sz w:val="20"/>
          <w:szCs w:val="20"/>
        </w:rPr>
        <w:t>Done! Outlier points for boxplot also removed</w:t>
      </w:r>
    </w:p>
  </w:comment>
  <w:comment w:id="205" w:author="Nick Smith" w:date="2023-11-17T13:12:00Z" w:initials="NGS">
    <w:p w14:paraId="126E2C9A" w14:textId="2AE5CC68" w:rsidR="00E56477" w:rsidRDefault="00E56477">
      <w:pPr>
        <w:pStyle w:val="CommentText"/>
      </w:pPr>
      <w:r>
        <w:rPr>
          <w:rStyle w:val="CommentReference"/>
        </w:rPr>
        <w:annotationRef/>
      </w:r>
      <w:r>
        <w:t>I think panel C could be a separate figure</w:t>
      </w:r>
    </w:p>
  </w:comment>
  <w:comment w:id="206" w:author="Nick Smith" w:date="2023-11-27T14:02:00Z" w:initials="NGS">
    <w:p w14:paraId="5299EEB6" w14:textId="0AA6EDFB" w:rsidR="00E56477" w:rsidRDefault="00E56477">
      <w:pPr>
        <w:pStyle w:val="CommentText"/>
      </w:pPr>
      <w:r>
        <w:rPr>
          <w:rStyle w:val="CommentReference"/>
        </w:rPr>
        <w:annotationRef/>
      </w:r>
      <w:r>
        <w:t>Also include Nodule biomass and root biomass as panels for this new figure</w:t>
      </w:r>
    </w:p>
  </w:comment>
  <w:comment w:id="207" w:author="Perkowski, Evan A [2]" w:date="2023-12-04T15:07:00Z" w:initials="EP">
    <w:p w14:paraId="6ED67F62" w14:textId="77777777" w:rsidR="00075459" w:rsidRDefault="00075459" w:rsidP="00075459">
      <w:r>
        <w:rPr>
          <w:rStyle w:val="CommentReference"/>
        </w:rPr>
        <w:annotationRef/>
      </w:r>
      <w:r>
        <w:rPr>
          <w:rFonts w:eastAsia="Times New Roman" w:cs="Times New Roman"/>
          <w:color w:val="000000"/>
          <w:sz w:val="20"/>
          <w:szCs w:val="20"/>
        </w:rPr>
        <w:t>Done!</w:t>
      </w:r>
    </w:p>
  </w:comment>
  <w:comment w:id="278" w:author="Perkowski, Evan A" w:date="2023-12-04T15:35:00Z" w:initials="PEA">
    <w:p w14:paraId="23CEF5C1" w14:textId="77777777" w:rsidR="00FC2E50" w:rsidRDefault="00FC2E50" w:rsidP="00FC2E50">
      <w:r>
        <w:rPr>
          <w:rStyle w:val="CommentReference"/>
        </w:rPr>
        <w:annotationRef/>
      </w:r>
      <w:r>
        <w:rPr>
          <w:rFonts w:eastAsia="Times New Roman" w:cs="Times New Roman"/>
          <w:sz w:val="20"/>
          <w:szCs w:val="20"/>
        </w:rPr>
        <w:t>Having some issues tracking down Ritchie &amp; Thomas 1995</w:t>
      </w:r>
    </w:p>
  </w:comment>
  <w:comment w:id="286" w:author="Nick Smith" w:date="2023-11-27T15:03:00Z" w:initials="NGS">
    <w:p w14:paraId="24DFE28D" w14:textId="68269907" w:rsidR="00E56477" w:rsidRDefault="00E56477">
      <w:pPr>
        <w:pStyle w:val="CommentText"/>
      </w:pPr>
      <w:r>
        <w:rPr>
          <w:rStyle w:val="CommentReference"/>
        </w:rPr>
        <w:annotationRef/>
      </w:r>
      <w:r>
        <w:t>Better FUN paper?</w:t>
      </w:r>
    </w:p>
  </w:comment>
  <w:comment w:id="318" w:author="Nick Smith" w:date="2023-11-27T15:44:00Z" w:initials="NGS">
    <w:p w14:paraId="4C5E4CC1" w14:textId="1F060D01" w:rsidR="00585D18" w:rsidRDefault="00585D18">
      <w:pPr>
        <w:pStyle w:val="CommentText"/>
      </w:pPr>
      <w:r>
        <w:rPr>
          <w:rStyle w:val="CommentReference"/>
        </w:rPr>
        <w:annotationRef/>
      </w:r>
      <w:r>
        <w:t>For evan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A65872" w15:done="0"/>
  <w15:commentEx w15:paraId="7CD0B289" w15:paraIdParent="1FA65872" w15:done="0"/>
  <w15:commentEx w15:paraId="5A2C42E5" w15:paraIdParent="1FA65872" w15:done="0"/>
  <w15:commentEx w15:paraId="126E2C9A" w15:done="0"/>
  <w15:commentEx w15:paraId="5299EEB6" w15:paraIdParent="126E2C9A" w15:done="0"/>
  <w15:commentEx w15:paraId="6ED67F62" w15:paraIdParent="126E2C9A" w15:done="0"/>
  <w15:commentEx w15:paraId="23CEF5C1" w15:done="0"/>
  <w15:commentEx w15:paraId="24DFE28D" w15:done="0"/>
  <w15:commentEx w15:paraId="4C5E4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1E6C1BF" w16cex:dateUtc="2023-12-04T17:05:00Z"/>
  <w16cex:commentExtensible w16cex:durableId="1508E171" w16cex:dateUtc="2023-12-04T21:07:00Z"/>
  <w16cex:commentExtensible w16cex:durableId="086833AE" w16cex:dateUtc="2023-12-04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A65872" w16cid:durableId="2901E4CA"/>
  <w16cid:commentId w16cid:paraId="7CD0B289" w16cid:durableId="290F1FFD"/>
  <w16cid:commentId w16cid:paraId="5A2C42E5" w16cid:durableId="11E6C1BF"/>
  <w16cid:commentId w16cid:paraId="126E2C9A" w16cid:durableId="2901E543"/>
  <w16cid:commentId w16cid:paraId="5299EEB6" w16cid:durableId="290F1FE7"/>
  <w16cid:commentId w16cid:paraId="6ED67F62" w16cid:durableId="1508E171"/>
  <w16cid:commentId w16cid:paraId="23CEF5C1" w16cid:durableId="086833AE"/>
  <w16cid:commentId w16cid:paraId="24DFE28D" w16cid:durableId="290F2E58"/>
  <w16cid:commentId w16cid:paraId="4C5E4CC1" w16cid:durableId="290F37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29B92" w14:textId="77777777" w:rsidR="00E010BB" w:rsidRDefault="00E010BB" w:rsidP="00A8335E">
      <w:r>
        <w:separator/>
      </w:r>
    </w:p>
  </w:endnote>
  <w:endnote w:type="continuationSeparator" w:id="0">
    <w:p w14:paraId="6F61DBCD" w14:textId="77777777" w:rsidR="00E010BB" w:rsidRDefault="00E010BB"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7E3BBDE7"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C703D" w14:textId="77777777" w:rsidR="00A8335E" w:rsidRDefault="00A8335E"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A8335E" w:rsidRDefault="00A8335E"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8325D" w14:textId="77777777" w:rsidR="00E010BB" w:rsidRDefault="00E010BB" w:rsidP="00A8335E">
      <w:r>
        <w:separator/>
      </w:r>
    </w:p>
  </w:footnote>
  <w:footnote w:type="continuationSeparator" w:id="0">
    <w:p w14:paraId="0B9CBB9C" w14:textId="77777777" w:rsidR="00E010BB" w:rsidRDefault="00E010BB"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6100142">
    <w:abstractNumId w:val="5"/>
  </w:num>
  <w:num w:numId="2" w16cid:durableId="477260568">
    <w:abstractNumId w:val="2"/>
  </w:num>
  <w:num w:numId="3" w16cid:durableId="956760366">
    <w:abstractNumId w:val="1"/>
  </w:num>
  <w:num w:numId="4" w16cid:durableId="1018044532">
    <w:abstractNumId w:val="0"/>
  </w:num>
  <w:num w:numId="5" w16cid:durableId="783962049">
    <w:abstractNumId w:val="4"/>
  </w:num>
  <w:num w:numId="6" w16cid:durableId="17174655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6440"/>
    <w:rsid w:val="000103A6"/>
    <w:rsid w:val="000137B5"/>
    <w:rsid w:val="00013F5C"/>
    <w:rsid w:val="00015827"/>
    <w:rsid w:val="00020222"/>
    <w:rsid w:val="00021BEB"/>
    <w:rsid w:val="00033599"/>
    <w:rsid w:val="0004004B"/>
    <w:rsid w:val="000407A6"/>
    <w:rsid w:val="000424C7"/>
    <w:rsid w:val="000443A6"/>
    <w:rsid w:val="00045694"/>
    <w:rsid w:val="00047FF3"/>
    <w:rsid w:val="00055528"/>
    <w:rsid w:val="00061330"/>
    <w:rsid w:val="00064D06"/>
    <w:rsid w:val="00071365"/>
    <w:rsid w:val="00072D81"/>
    <w:rsid w:val="0007391F"/>
    <w:rsid w:val="0007464E"/>
    <w:rsid w:val="00075459"/>
    <w:rsid w:val="0007680C"/>
    <w:rsid w:val="00080882"/>
    <w:rsid w:val="000846E5"/>
    <w:rsid w:val="00086E13"/>
    <w:rsid w:val="00091EA0"/>
    <w:rsid w:val="00096CD6"/>
    <w:rsid w:val="00097A1D"/>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6B47"/>
    <w:rsid w:val="00167EA8"/>
    <w:rsid w:val="0017601E"/>
    <w:rsid w:val="00181F29"/>
    <w:rsid w:val="00182295"/>
    <w:rsid w:val="00192404"/>
    <w:rsid w:val="001930CD"/>
    <w:rsid w:val="001A1184"/>
    <w:rsid w:val="001A31D4"/>
    <w:rsid w:val="001A4127"/>
    <w:rsid w:val="001A5E20"/>
    <w:rsid w:val="001A5F2D"/>
    <w:rsid w:val="001A743B"/>
    <w:rsid w:val="001B143E"/>
    <w:rsid w:val="001B21C7"/>
    <w:rsid w:val="001B24E0"/>
    <w:rsid w:val="001B3B2A"/>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2D52"/>
    <w:rsid w:val="002F3BA4"/>
    <w:rsid w:val="002F57B0"/>
    <w:rsid w:val="003003F0"/>
    <w:rsid w:val="003032DB"/>
    <w:rsid w:val="00303814"/>
    <w:rsid w:val="00303F2D"/>
    <w:rsid w:val="0030516D"/>
    <w:rsid w:val="0030650A"/>
    <w:rsid w:val="00310558"/>
    <w:rsid w:val="00315200"/>
    <w:rsid w:val="00322974"/>
    <w:rsid w:val="00323EFB"/>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6B1F"/>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40DF"/>
    <w:rsid w:val="005D006F"/>
    <w:rsid w:val="005D3C45"/>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57E"/>
    <w:rsid w:val="00786D44"/>
    <w:rsid w:val="00790B8B"/>
    <w:rsid w:val="0079226D"/>
    <w:rsid w:val="00792D5B"/>
    <w:rsid w:val="007935E9"/>
    <w:rsid w:val="007A082A"/>
    <w:rsid w:val="007A08C0"/>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73FA7"/>
    <w:rsid w:val="00984383"/>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7AF4"/>
    <w:rsid w:val="00A10AB7"/>
    <w:rsid w:val="00A138D0"/>
    <w:rsid w:val="00A13B09"/>
    <w:rsid w:val="00A13D1B"/>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67AC8"/>
    <w:rsid w:val="00A71069"/>
    <w:rsid w:val="00A73883"/>
    <w:rsid w:val="00A74617"/>
    <w:rsid w:val="00A747FF"/>
    <w:rsid w:val="00A754EC"/>
    <w:rsid w:val="00A8335E"/>
    <w:rsid w:val="00A85036"/>
    <w:rsid w:val="00A9041E"/>
    <w:rsid w:val="00A97B6C"/>
    <w:rsid w:val="00A97E81"/>
    <w:rsid w:val="00AA41B8"/>
    <w:rsid w:val="00AA479F"/>
    <w:rsid w:val="00AA5502"/>
    <w:rsid w:val="00AA6BAB"/>
    <w:rsid w:val="00AB17F0"/>
    <w:rsid w:val="00AB654B"/>
    <w:rsid w:val="00AC1069"/>
    <w:rsid w:val="00AC38E7"/>
    <w:rsid w:val="00AC72FF"/>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134D"/>
    <w:rsid w:val="00BA5B53"/>
    <w:rsid w:val="00BA6F63"/>
    <w:rsid w:val="00BA75F3"/>
    <w:rsid w:val="00BB175D"/>
    <w:rsid w:val="00BB1C61"/>
    <w:rsid w:val="00BB1D36"/>
    <w:rsid w:val="00BB5F98"/>
    <w:rsid w:val="00BB6891"/>
    <w:rsid w:val="00BC0551"/>
    <w:rsid w:val="00BC7961"/>
    <w:rsid w:val="00BD310E"/>
    <w:rsid w:val="00BD4037"/>
    <w:rsid w:val="00BD669B"/>
    <w:rsid w:val="00BE2568"/>
    <w:rsid w:val="00BE2E67"/>
    <w:rsid w:val="00BE583F"/>
    <w:rsid w:val="00BF3222"/>
    <w:rsid w:val="00BF7930"/>
    <w:rsid w:val="00C074CA"/>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427"/>
    <w:rsid w:val="00D8530B"/>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0BB"/>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6477"/>
    <w:rsid w:val="00E676AF"/>
    <w:rsid w:val="00E74A6D"/>
    <w:rsid w:val="00E83939"/>
    <w:rsid w:val="00E8768C"/>
    <w:rsid w:val="00E9044E"/>
    <w:rsid w:val="00E945AC"/>
    <w:rsid w:val="00EA0A3D"/>
    <w:rsid w:val="00EA15F8"/>
    <w:rsid w:val="00EA4E30"/>
    <w:rsid w:val="00EA5D43"/>
    <w:rsid w:val="00EA7EF8"/>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D1C5A"/>
    <w:rsid w:val="00FD4D4C"/>
    <w:rsid w:val="00FD777D"/>
    <w:rsid w:val="00FE31B0"/>
    <w:rsid w:val="00FE43A0"/>
    <w:rsid w:val="00FE4E0C"/>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1F7B-1B36-E441-B8FC-FEA31FF06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28</Pages>
  <Words>24036</Words>
  <Characters>137009</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2023-12-04T20:17:00Z</dcterms:created>
  <dcterms:modified xsi:type="dcterms:W3CDTF">2023-12-04T21:49:00Z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