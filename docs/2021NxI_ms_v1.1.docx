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0CD85EF6" w:rsidR="00115F98" w:rsidRPr="00DA72DC" w:rsidRDefault="00754725" w:rsidP="00DA72DC">
      <w:pPr>
        <w:spacing w:line="480" w:lineRule="auto"/>
      </w:pPr>
      <w:r>
        <w:rPr>
          <w:b/>
          <w:bCs/>
        </w:rPr>
        <w:t>T</w:t>
      </w:r>
      <w:r w:rsidRPr="0070582B">
        <w:rPr>
          <w:b/>
          <w:bCs/>
        </w:rPr>
        <w:t>itle</w:t>
      </w:r>
      <w:r>
        <w:t xml:space="preserve">: </w:t>
      </w:r>
      <w:r w:rsidR="00FE4E0C">
        <w:t>Symbiotic nitrogen fixation reduces carbon costs of nitrogen acquisition under low, but not high, nitrogen availability</w:t>
      </w:r>
    </w:p>
    <w:p w14:paraId="296CE4EA" w14:textId="77777777" w:rsidR="00A754EC" w:rsidRDefault="00A754EC" w:rsidP="00DA72DC">
      <w:pPr>
        <w:spacing w:line="480" w:lineRule="auto"/>
        <w:rPr>
          <w:b/>
          <w:bCs/>
        </w:rPr>
      </w:pPr>
    </w:p>
    <w:p w14:paraId="12CF4620" w14:textId="649180BA" w:rsidR="00754725" w:rsidRPr="00AA5310" w:rsidRDefault="00754725" w:rsidP="00DA72DC">
      <w:pPr>
        <w:spacing w:line="480" w:lineRule="auto"/>
      </w:pPr>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r w:rsidR="00C56C83">
        <w:rPr>
          <w:vertAlign w:val="superscript"/>
        </w:rPr>
        <w:t>,*</w:t>
      </w:r>
    </w:p>
    <w:p w14:paraId="2E276304" w14:textId="667CFE6B" w:rsidR="00C56C83" w:rsidRDefault="00C56C83" w:rsidP="00DA72DC">
      <w:pPr>
        <w:spacing w:line="480" w:lineRule="auto"/>
        <w:rPr>
          <w:b/>
          <w:bCs/>
        </w:rPr>
      </w:pPr>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b/>
        </w:rPr>
      </w:pPr>
    </w:p>
    <w:p w14:paraId="5355F908" w14:textId="3F3015F2" w:rsidR="00C56C83" w:rsidRPr="00984383" w:rsidRDefault="00C56C83" w:rsidP="00DA72DC">
      <w:pPr>
        <w:spacing w:line="480" w:lineRule="auto"/>
      </w:pPr>
      <w:r w:rsidRPr="00984383">
        <w:t>*Correspondence to:</w:t>
      </w:r>
    </w:p>
    <w:p w14:paraId="32C6C4D3" w14:textId="5A6DE2E4" w:rsidR="00C56C83" w:rsidRPr="00984383" w:rsidRDefault="00C56C83" w:rsidP="00DA72DC">
      <w:pPr>
        <w:spacing w:line="480" w:lineRule="auto"/>
      </w:pPr>
      <w:r w:rsidRPr="00984383">
        <w:t>Nicholas G. Smith</w:t>
      </w:r>
    </w:p>
    <w:p w14:paraId="44A62B08" w14:textId="20716E9A" w:rsidR="00C56C83" w:rsidRPr="00984383" w:rsidRDefault="00C56C83" w:rsidP="00DA72DC">
      <w:pPr>
        <w:spacing w:line="480" w:lineRule="auto"/>
      </w:pPr>
      <w:r w:rsidRPr="00984383">
        <w:t>2901 Main St.</w:t>
      </w:r>
    </w:p>
    <w:p w14:paraId="3AACC477" w14:textId="566EB1F3" w:rsidR="00C56C83" w:rsidRPr="00984383" w:rsidRDefault="00C56C83" w:rsidP="00DA72DC">
      <w:pPr>
        <w:spacing w:line="480" w:lineRule="auto"/>
      </w:pPr>
      <w:r w:rsidRPr="00984383">
        <w:t>Lubbock, TX 79409, USA</w:t>
      </w:r>
    </w:p>
    <w:p w14:paraId="6FADAC2A" w14:textId="7423F820" w:rsidR="00C56C83" w:rsidRPr="00984383" w:rsidRDefault="00C56C83" w:rsidP="00DA72DC">
      <w:pPr>
        <w:spacing w:line="480" w:lineRule="auto"/>
      </w:pPr>
      <w:r w:rsidRPr="00984383">
        <w:t>nick.smith@ttu.edu</w:t>
      </w:r>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79A45E6B" w:rsidR="00754725" w:rsidRDefault="00754725" w:rsidP="00DA72DC">
      <w:pPr>
        <w:spacing w:line="480" w:lineRule="auto"/>
        <w:rPr>
          <w:bCs/>
        </w:rPr>
      </w:pPr>
      <w:r w:rsidRPr="00895468">
        <w:rPr>
          <w:b/>
        </w:rPr>
        <w:t>Abstract:</w:t>
      </w:r>
      <w:r w:rsidR="00DA72DC" w:rsidRPr="00DA72DC">
        <w:rPr>
          <w:bCs/>
        </w:rPr>
        <w:t xml:space="preserve"> </w:t>
      </w:r>
      <w:ins w:id="0" w:author="Perkowski, Evan A" w:date="2023-12-05T10:17:00Z">
        <w:r w:rsidR="00546D25">
          <w:rPr>
            <w:bCs/>
          </w:rPr>
          <w:t xml:space="preserve">200 </w:t>
        </w:r>
      </w:ins>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2CF2558" w:rsidR="00754725" w:rsidRDefault="00754725" w:rsidP="00DA72DC">
      <w:pPr>
        <w:spacing w:line="480" w:lineRule="auto"/>
        <w:ind w:firstLine="720"/>
        <w:rPr>
          <w:bCs/>
        </w:rPr>
      </w:pPr>
      <w:r>
        <w:rPr>
          <w:bCs/>
        </w:rPr>
        <w:t xml:space="preserve">Introduction: </w:t>
      </w:r>
      <w:ins w:id="1" w:author="Perkowski, Evan A" w:date="2023-12-05T11:59:00Z">
        <w:r w:rsidR="002B0C2A">
          <w:rPr>
            <w:bCs/>
          </w:rPr>
          <w:t xml:space="preserve">1092 </w:t>
        </w:r>
      </w:ins>
      <w:r>
        <w:rPr>
          <w:bCs/>
        </w:rPr>
        <w:t>words</w:t>
      </w:r>
    </w:p>
    <w:p w14:paraId="1EB83956" w14:textId="3C2C96EA" w:rsidR="00754725" w:rsidRDefault="00754725" w:rsidP="00DA72DC">
      <w:pPr>
        <w:spacing w:line="480" w:lineRule="auto"/>
        <w:ind w:firstLine="720"/>
        <w:rPr>
          <w:bCs/>
        </w:rPr>
      </w:pPr>
      <w:r>
        <w:rPr>
          <w:bCs/>
        </w:rPr>
        <w:t xml:space="preserve">Methods: </w:t>
      </w:r>
      <w:ins w:id="2" w:author="Perkowski, Evan A" w:date="2023-12-05T12:01:00Z">
        <w:r w:rsidR="002B0C2A">
          <w:rPr>
            <w:bCs/>
          </w:rPr>
          <w:t xml:space="preserve">938 </w:t>
        </w:r>
      </w:ins>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2C3E35C1" w:rsidR="00754725" w:rsidRDefault="00754725" w:rsidP="00DA72DC">
      <w:pPr>
        <w:spacing w:line="480" w:lineRule="auto"/>
        <w:ind w:firstLine="720"/>
        <w:rPr>
          <w:bCs/>
        </w:rPr>
      </w:pPr>
      <w:r>
        <w:rPr>
          <w:bCs/>
        </w:rPr>
        <w:t>Discussion: XX words</w:t>
      </w:r>
    </w:p>
    <w:p w14:paraId="293A5F8F" w14:textId="44DCF5B8" w:rsidR="00754725" w:rsidRDefault="00754725" w:rsidP="00DA72DC">
      <w:pPr>
        <w:spacing w:line="480" w:lineRule="auto"/>
        <w:rPr>
          <w:bCs/>
        </w:rPr>
      </w:pPr>
      <w:r>
        <w:rPr>
          <w:b/>
        </w:rPr>
        <w:t>Tables and Figures</w:t>
      </w:r>
      <w:r>
        <w:rPr>
          <w:bCs/>
        </w:rPr>
        <w:t xml:space="preserve">: </w:t>
      </w:r>
      <w:ins w:id="3" w:author="Perkowski, Evan A" w:date="2023-12-05T09:58:00Z">
        <w:r w:rsidR="0016014C">
          <w:rPr>
            <w:bCs/>
          </w:rPr>
          <w:t xml:space="preserve">1 </w:t>
        </w:r>
      </w:ins>
      <w:r>
        <w:rPr>
          <w:bCs/>
        </w:rPr>
        <w:t xml:space="preserve">tables, </w:t>
      </w:r>
      <w:ins w:id="4" w:author="Perkowski, Evan A" w:date="2023-12-05T09:58:00Z">
        <w:r w:rsidR="0016014C">
          <w:rPr>
            <w:bCs/>
          </w:rPr>
          <w:t xml:space="preserve">3 </w:t>
        </w:r>
      </w:ins>
      <w:r>
        <w:rPr>
          <w:bCs/>
        </w:rPr>
        <w:t>figures</w:t>
      </w:r>
    </w:p>
    <w:p w14:paraId="3F70C731" w14:textId="700EE639"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commentRangeStart w:id="5"/>
      <w:r>
        <w:rPr>
          <w:b/>
          <w:bCs/>
        </w:rPr>
        <w:lastRenderedPageBreak/>
        <w:t>A</w:t>
      </w:r>
      <w:commentRangeEnd w:id="5"/>
      <w:r w:rsidR="00546D25">
        <w:rPr>
          <w:rStyle w:val="CommentReference"/>
          <w:rFonts w:eastAsia="Times New Roman" w:cs="Times New Roman"/>
        </w:rPr>
        <w:commentReference w:id="5"/>
      </w:r>
      <w:r>
        <w:rPr>
          <w:b/>
          <w:bCs/>
        </w:rPr>
        <w:t>bstract</w:t>
      </w:r>
    </w:p>
    <w:p w14:paraId="1D49131E" w14:textId="08F405CA" w:rsidR="001A31D4" w:rsidRDefault="007A08C0" w:rsidP="00BB5F98">
      <w:pPr>
        <w:spacing w:line="480" w:lineRule="auto"/>
      </w:pPr>
      <w:r>
        <w:t>Many plant species form symbiotic associations with nitrogen</w:t>
      </w:r>
      <w:ins w:id="6" w:author="Perkowski, Evan A" w:date="2023-12-05T09:59:00Z">
        <w:r w:rsidR="0016014C">
          <w:t>-</w:t>
        </w:r>
      </w:ins>
      <w:r>
        <w:t xml:space="preserve">fixing bacteria. Through this symbiosis, plants </w:t>
      </w:r>
      <w:del w:id="7" w:author="Perkowski, Evan A" w:date="2023-12-05T09:59:00Z">
        <w:r w:rsidDel="0016014C">
          <w:delText xml:space="preserve">give </w:delText>
        </w:r>
      </w:del>
      <w:ins w:id="8" w:author="Perkowski, Evan A" w:date="2023-12-05T09:59:00Z">
        <w:r w:rsidR="0016014C">
          <w:t xml:space="preserve">allocate </w:t>
        </w:r>
      </w:ins>
      <w:r>
        <w:t>photosynthate</w:t>
      </w:r>
      <w:ins w:id="9" w:author="Perkowski, Evan A" w:date="2023-12-05T09:59:00Z">
        <w:r w:rsidR="0016014C">
          <w:t xml:space="preserve"> belowground</w:t>
        </w:r>
      </w:ins>
      <w:r>
        <w:t xml:space="preserve"> to the bacteria in exchange for nitrogen fixed from the atmosphere. This symbiosis forms an important link between carbon and nitrogen cycles in many ecosystems.</w:t>
      </w:r>
      <w:r w:rsidR="005E6154">
        <w:t xml:space="preserve"> However, the economics of this relationship under different background soil nitrogen availabilities </w:t>
      </w:r>
      <w:ins w:id="10" w:author="Perkowski, Evan A" w:date="2023-12-05T10:15:00Z">
        <w:r w:rsidR="00546D25">
          <w:t>is</w:t>
        </w:r>
      </w:ins>
      <w:del w:id="11" w:author="Perkowski, Evan A" w:date="2023-12-05T10:15:00Z">
        <w:r w:rsidR="005E6154" w:rsidDel="00546D25">
          <w:delText>are</w:delText>
        </w:r>
      </w:del>
      <w:r w:rsidR="005E6154">
        <w:t xml:space="preserve"> not well understood. </w:t>
      </w:r>
      <w:r w:rsidR="001A1184">
        <w:t>Here, we</w:t>
      </w:r>
      <w:r w:rsidR="005E6154">
        <w:t xml:space="preserve"> used a manipulation experiment to examine how </w:t>
      </w:r>
      <w:del w:id="12" w:author="Perkowski, Evan A" w:date="2023-12-05T10:17:00Z">
        <w:r w:rsidR="005E6154" w:rsidDel="00546D25">
          <w:delText xml:space="preserve">the </w:delText>
        </w:r>
      </w:del>
      <w:r w:rsidR="005E6154">
        <w:t>costs of nitrogen acquisition vary under a factorial combination of soil nitrogen availability and</w:t>
      </w:r>
      <w:ins w:id="13" w:author="Perkowski, Evan A" w:date="2023-12-05T10:14:00Z">
        <w:r w:rsidR="00546D25">
          <w:t xml:space="preserve"> inoculation with </w:t>
        </w:r>
        <w:r w:rsidR="00546D25">
          <w:rPr>
            <w:i/>
            <w:iCs/>
          </w:rPr>
          <w:t>Bradyrhizobium japonicum</w:t>
        </w:r>
      </w:ins>
      <w:r w:rsidR="005E6154">
        <w:t xml:space="preserve"> </w:t>
      </w:r>
      <w:del w:id="14" w:author="Perkowski, Evan A" w:date="2023-12-05T10:14:00Z">
        <w:r w:rsidR="005E6154" w:rsidDel="00546D25">
          <w:delText xml:space="preserve">nitrogen fixing bacteria inoculation </w:delText>
        </w:r>
      </w:del>
      <w:r w:rsidR="005E6154">
        <w:t>in</w:t>
      </w:r>
      <w:r w:rsidR="001A1184">
        <w:t xml:space="preserve"> </w:t>
      </w:r>
      <w:r w:rsidR="001A1184">
        <w:rPr>
          <w:i/>
          <w:iCs/>
        </w:rPr>
        <w:t xml:space="preserve">Glycine max </w:t>
      </w:r>
      <w:r w:rsidR="001A1184" w:rsidRPr="00462729">
        <w:t>L. (Merr.)</w:t>
      </w:r>
      <w:r w:rsidR="005E6154">
        <w:t>.</w:t>
      </w:r>
      <w:r w:rsidR="001A1184">
        <w:t xml:space="preserve"> </w:t>
      </w:r>
      <w:del w:id="15" w:author="Perkowski, Evan A" w:date="2023-12-05T10:09:00Z">
        <w:r w:rsidR="00CA5FBB" w:rsidDel="00546D25">
          <w:delText xml:space="preserve">After a 7-week growth period, we </w:delText>
        </w:r>
        <w:r w:rsidR="001A1184" w:rsidDel="00546D25">
          <w:delText>measured</w:delText>
        </w:r>
        <w:r w:rsidR="005E6154" w:rsidDel="00546D25">
          <w:delText xml:space="preserve"> root, stem, leaf, and nodule</w:delText>
        </w:r>
        <w:r w:rsidR="007C5DE3" w:rsidDel="00546D25">
          <w:delText xml:space="preserve"> biomass as well as</w:delText>
        </w:r>
        <w:r w:rsidR="005E6154" w:rsidDel="00546D25">
          <w:delText xml:space="preserve"> carbon and nitrogen </w:delText>
        </w:r>
      </w:del>
      <w:del w:id="16" w:author="Perkowski, Evan A" w:date="2023-12-05T10:00:00Z">
        <w:r w:rsidR="007C5DE3" w:rsidDel="0016014C">
          <w:delText xml:space="preserve">amounts </w:delText>
        </w:r>
      </w:del>
      <w:del w:id="17" w:author="Perkowski, Evan A" w:date="2023-12-05T10:09:00Z">
        <w:r w:rsidR="007C5DE3" w:rsidDel="00546D25">
          <w:delText>of each organ. We used this information to assess</w:delText>
        </w:r>
        <w:r w:rsidR="001A1184" w:rsidDel="00546D25">
          <w:delText xml:space="preserve"> structural carbon costs to acquire nitrogen, plant investments to nitrogen fixation, </w:delText>
        </w:r>
      </w:del>
      <w:del w:id="18" w:author="Perkowski, Evan A" w:date="2023-12-05T10:01:00Z">
        <w:r w:rsidR="001A1184" w:rsidDel="0016014C">
          <w:delText xml:space="preserve">leaf nitrogen allocation, </w:delText>
        </w:r>
      </w:del>
      <w:del w:id="19" w:author="Perkowski, Evan A" w:date="2023-12-05T10:09:00Z">
        <w:r w:rsidR="001A1184" w:rsidDel="00546D25">
          <w:delText xml:space="preserve">and whole plant growth. </w:delText>
        </w:r>
      </w:del>
      <w:r w:rsidR="001A1184">
        <w:t>We found that</w:t>
      </w:r>
      <w:ins w:id="20" w:author="Perkowski, Evan A" w:date="2023-12-05T10:11:00Z">
        <w:r w:rsidR="00546D25">
          <w:t xml:space="preserve"> inoculation decreased</w:t>
        </w:r>
      </w:ins>
      <w:r w:rsidR="001A1184">
        <w:t xml:space="preserve"> structural carbon costs to acquire nitrogen</w:t>
      </w:r>
      <w:ins w:id="21" w:author="Perkowski, Evan A" w:date="2023-12-05T10:11:00Z">
        <w:r w:rsidR="00546D25">
          <w:t xml:space="preserve"> and increased total leaf area and total biomass, but th</w:t>
        </w:r>
      </w:ins>
      <w:ins w:id="22" w:author="Perkowski, Evan A" w:date="2023-12-05T10:12:00Z">
        <w:r w:rsidR="00546D25">
          <w:t>ese</w:t>
        </w:r>
      </w:ins>
      <w:ins w:id="23" w:author="Perkowski, Evan A" w:date="2023-12-05T10:11:00Z">
        <w:r w:rsidR="00546D25">
          <w:t xml:space="preserve"> pattern</w:t>
        </w:r>
      </w:ins>
      <w:ins w:id="24" w:author="Perkowski, Evan A" w:date="2023-12-05T10:12:00Z">
        <w:r w:rsidR="00546D25">
          <w:t>s</w:t>
        </w:r>
      </w:ins>
      <w:ins w:id="25" w:author="Perkowski, Evan A" w:date="2023-12-05T10:11:00Z">
        <w:r w:rsidR="00546D25">
          <w:t xml:space="preserve"> w</w:t>
        </w:r>
      </w:ins>
      <w:ins w:id="26" w:author="Perkowski, Evan A" w:date="2023-12-05T10:12:00Z">
        <w:r w:rsidR="00546D25">
          <w:t>ere</w:t>
        </w:r>
      </w:ins>
      <w:ins w:id="27" w:author="Perkowski, Evan A" w:date="2023-12-05T10:11:00Z">
        <w:r w:rsidR="00546D25">
          <w:t xml:space="preserve"> only </w:t>
        </w:r>
      </w:ins>
      <w:ins w:id="28" w:author="Perkowski, Evan A" w:date="2023-12-05T10:18:00Z">
        <w:r w:rsidR="00546D25">
          <w:t xml:space="preserve">observed </w:t>
        </w:r>
      </w:ins>
      <w:ins w:id="29" w:author="Perkowski, Evan A" w:date="2023-12-05T10:11:00Z">
        <w:r w:rsidR="00546D25">
          <w:t xml:space="preserve">under low fertilization. </w:t>
        </w:r>
      </w:ins>
      <w:r w:rsidR="00546D25">
        <w:t xml:space="preserve">Treatment differences </w:t>
      </w:r>
      <w:del w:id="30" w:author="Perkowski, Evan A" w:date="2023-12-05T10:12:00Z">
        <w:r w:rsidR="001A1184" w:rsidDel="00546D25">
          <w:delText xml:space="preserve"> </w:delText>
        </w:r>
        <w:r w:rsidR="007C5DE3" w:rsidDel="00546D25">
          <w:delText xml:space="preserve">decreased with inoculation </w:delText>
        </w:r>
        <w:r w:rsidR="0070788B" w:rsidDel="00546D25">
          <w:delText>in the low soil nitrogen availability treatment, but were unaffected by inoculation in the high soil nitrogen fertilization treatment</w:delText>
        </w:r>
      </w:del>
      <w:r w:rsidR="0070788B">
        <w:t>were the result of greater plant nitrogen</w:t>
      </w:r>
      <w:ins w:id="31" w:author="Perkowski, Evan A" w:date="2023-12-05T10:01:00Z">
        <w:r w:rsidR="0016014C">
          <w:t xml:space="preserve"> uptake</w:t>
        </w:r>
      </w:ins>
      <w:r w:rsidR="0070788B">
        <w:t>, rather than any change in belowground carbon allocation.</w:t>
      </w:r>
      <w:r w:rsidR="0016014C">
        <w:t xml:space="preserve"> </w:t>
      </w:r>
      <w:r w:rsidR="00571371">
        <w:t>These results suggest that symbioses with nitrogen</w:t>
      </w:r>
      <w:ins w:id="32" w:author="Perkowski, Evan A" w:date="2023-12-05T10:13:00Z">
        <w:r w:rsidR="00546D25">
          <w:t>-</w:t>
        </w:r>
      </w:ins>
      <w:r w:rsidR="00571371">
        <w:t>fixing bacteria reduce carbon costs of nitrogen acquisition, but only when soil nitrogen is low</w:t>
      </w:r>
      <w:ins w:id="33" w:author="Perkowski, Evan A" w:date="2023-12-05T10:05:00Z">
        <w:r w:rsidR="0016014C">
          <w:t xml:space="preserve">, </w:t>
        </w:r>
      </w:ins>
      <w:ins w:id="34" w:author="Perkowski, Evan A" w:date="2023-12-05T10:06:00Z">
        <w:r w:rsidR="0016014C">
          <w:t xml:space="preserve">allowing </w:t>
        </w:r>
      </w:ins>
      <w:ins w:id="35" w:author="Perkowski, Evan A" w:date="2023-12-05T10:10:00Z">
        <w:r w:rsidR="00546D25">
          <w:t>individuals</w:t>
        </w:r>
      </w:ins>
      <w:ins w:id="36" w:author="Perkowski, Evan A" w:date="2023-12-05T10:06:00Z">
        <w:r w:rsidR="0016014C">
          <w:t xml:space="preserve"> to increase </w:t>
        </w:r>
      </w:ins>
      <w:ins w:id="37" w:author="Perkowski, Evan A" w:date="2023-12-05T10:07:00Z">
        <w:r w:rsidR="0016014C">
          <w:t>nitrogen allocation to structures that support growth</w:t>
        </w:r>
      </w:ins>
      <w:r w:rsidR="00571371">
        <w:t xml:space="preserve">. This </w:t>
      </w:r>
      <w:ins w:id="38" w:author="Perkowski, Evan A" w:date="2023-12-05T10:07:00Z">
        <w:r w:rsidR="0016014C">
          <w:t xml:space="preserve">pattern </w:t>
        </w:r>
      </w:ins>
      <w:r w:rsidR="00571371">
        <w:t xml:space="preserve">helps </w:t>
      </w:r>
      <w:del w:id="39" w:author="Perkowski, Evan A" w:date="2023-12-05T10:16:00Z">
        <w:r w:rsidR="00571371" w:rsidDel="00546D25">
          <w:delText xml:space="preserve">to </w:delText>
        </w:r>
      </w:del>
      <w:r w:rsidR="00571371">
        <w:t>explain the prevalence of plants capable of forming these associations in less fertile areas and demonstrates patterns that can help guide models linking carbon and nitrogen cycles in terrestrial ecosystems.</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2CB8FDF3" w:rsidR="001B766A" w:rsidRDefault="00521B92" w:rsidP="00CA46D9">
      <w:pPr>
        <w:spacing w:line="480" w:lineRule="auto"/>
      </w:pPr>
      <w:r>
        <w:t xml:space="preserve">Terrestrial </w:t>
      </w:r>
      <w:r w:rsidR="00C654B2">
        <w:t>eco</w:t>
      </w:r>
      <w:r>
        <w:t>system</w:t>
      </w:r>
      <w:r w:rsidR="00FD4D4C">
        <w:t xml:space="preserve"> processe</w:t>
      </w:r>
      <w:r>
        <w:t>s are regulated</w:t>
      </w:r>
      <w:r w:rsidR="00FD4D4C">
        <w:t>, in part,</w:t>
      </w:r>
      <w:r>
        <w:t xml:space="preserve"> by </w:t>
      </w:r>
      <w:r w:rsidR="00FD4D4C">
        <w:t xml:space="preserve">interactions between </w:t>
      </w:r>
      <w:r>
        <w:t>carbon and nitrogen cycles</w:t>
      </w:r>
      <w:r w:rsidR="009A02EE">
        <w:t>. As a result, terrestrial biosphere models</w:t>
      </w:r>
      <w:r w:rsidR="00DA72DC">
        <w:t xml:space="preserve"> are</w:t>
      </w:r>
      <w:r w:rsidR="00F01DF2">
        <w:t xml:space="preserve"> beginning to include coupled carbon and nitrogen cycle</w:t>
      </w:r>
      <w:r w:rsidR="00EE601F">
        <w:t>s</w:t>
      </w:r>
      <w:r w:rsidR="00FD4D4C">
        <w:t xml:space="preserve"> to more realistically </w:t>
      </w:r>
      <w:r w:rsidR="00F01DF2">
        <w:t xml:space="preserve">simulate past, present, and future </w:t>
      </w:r>
      <w:r w:rsidR="00813CB8">
        <w:t xml:space="preserve">atmosphere-biosphere </w:t>
      </w:r>
      <w:r w:rsidR="00F01DF2">
        <w:t>fluxes</w:t>
      </w:r>
      <w:r w:rsidR="007B6971">
        <w:t xml:space="preserve"> </w:t>
      </w:r>
      <w:r w:rsidR="00D32CFF">
        <w:fldChar w:fldCharType="begin" w:fldLock="1"/>
      </w:r>
      <w:r w:rsidR="00CA46D9">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ins w:id="40" w:author="Perkowski, Evan A [2]" w:date="2023-12-04T11:14:00Z">
        <w:r w:rsidR="00000852">
          <w:t xml:space="preserve"> divergence</w:t>
        </w:r>
      </w:ins>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3AB5A0B6" w14:textId="4AA70955" w:rsidR="00DD1609" w:rsidRDefault="00391A1D" w:rsidP="00FF04C4">
      <w:pPr>
        <w:spacing w:line="480" w:lineRule="auto"/>
        <w:ind w:firstLine="720"/>
        <w:rPr>
          <w:ins w:id="41" w:author="Perkowski, Evan A" w:date="2023-12-05T10:51:00Z"/>
        </w:rPr>
      </w:pPr>
      <w:r>
        <w:t xml:space="preserve">Plant nitrogen acquisition is one process in terrestrial </w:t>
      </w:r>
      <w:r w:rsidR="00D61DA5">
        <w:t>eco</w:t>
      </w:r>
      <w:r>
        <w:t>systems</w:t>
      </w:r>
      <w:r w:rsidR="00D61DA5">
        <w:t xml:space="preserve"> that links</w:t>
      </w:r>
      <w:r>
        <w:t xml:space="preserve"> carbon and nitrogen cycles.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ins w:id="42" w:author="Perkowski, Evan A" w:date="2023-12-05T10:18:00Z">
        <w:r w:rsidR="00FE5224">
          <w:t xml:space="preserve">through </w:t>
        </w:r>
      </w:ins>
      <w:r w:rsidR="00AA479F">
        <w:t>root exudat</w:t>
      </w:r>
      <w:ins w:id="43" w:author="Perkowski, Evan A" w:date="2023-12-05T10:19:00Z">
        <w:r w:rsidR="00FE5224">
          <w:t>ion</w:t>
        </w:r>
      </w:ins>
      <w:del w:id="44" w:author="Perkowski, Evan A" w:date="2023-12-05T10:19:00Z">
        <w:r w:rsidR="00FA37A7" w:rsidDel="00FE5224">
          <w:delText>es</w:delText>
        </w:r>
      </w:del>
      <w:r w:rsidR="00FA37A7">
        <w:t xml:space="preserve"> that </w:t>
      </w:r>
      <w:r w:rsidR="0081750C">
        <w:t>suppl</w:t>
      </w:r>
      <w:ins w:id="45" w:author="Perkowski, Evan A" w:date="2023-12-05T10:19:00Z">
        <w:r w:rsidR="00FE5224">
          <w:t>ies</w:t>
        </w:r>
      </w:ins>
      <w:del w:id="46" w:author="Perkowski, Evan A" w:date="2023-12-05T10:19:00Z">
        <w:r w:rsidR="0081750C" w:rsidDel="00FE5224">
          <w:delText>y</w:delText>
        </w:r>
      </w:del>
      <w:r w:rsidR="0081750C">
        <w:t xml:space="preserve"> carbon to </w:t>
      </w:r>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p>
    <w:p w14:paraId="7E3B0B83" w14:textId="422D9C59" w:rsidR="00CA46D9" w:rsidRDefault="00FE5224" w:rsidP="00DD1609">
      <w:pPr>
        <w:spacing w:line="480" w:lineRule="auto"/>
        <w:ind w:firstLine="720"/>
        <w:rPr>
          <w:ins w:id="47" w:author="Perkowski, Evan A [2]" w:date="2023-12-04T11:16:00Z"/>
        </w:rPr>
      </w:pPr>
      <w:ins w:id="48" w:author="Perkowski, Evan A" w:date="2023-12-05T10:26:00Z">
        <w:r>
          <w:t>P</w:t>
        </w:r>
      </w:ins>
      <w:del w:id="49" w:author="Perkowski, Evan A" w:date="2023-12-05T10:26:00Z">
        <w:r w:rsidR="002548F5" w:rsidDel="00FE5224">
          <w:delText xml:space="preserve">In principle, </w:delText>
        </w:r>
        <w:r w:rsidR="00FB54EF" w:rsidDel="00FE5224">
          <w:delText>p</w:delText>
        </w:r>
      </w:del>
      <w:r w:rsidR="00FB54EF">
        <w:t xml:space="preserve">lants cannot acquire nitrogen without </w:t>
      </w:r>
      <w:r w:rsidR="00CD5C63">
        <w:t xml:space="preserve">first </w:t>
      </w:r>
      <w:r w:rsidR="00FB54EF">
        <w:t>allocating carbon belowground, which implies</w:t>
      </w:r>
      <w:ins w:id="50" w:author="Perkowski, Evan A" w:date="2023-12-05T10:19:00Z">
        <w:r>
          <w:t xml:space="preserve"> that there is</w:t>
        </w:r>
      </w:ins>
      <w:r w:rsidR="00FB54EF">
        <w:t xml:space="preserve"> an inherent carbon cost to the plant for acquiring nitrogen</w:t>
      </w:r>
      <w:ins w:id="51" w:author="Perkowski, Evan A" w:date="2023-12-05T10:58:00Z">
        <w:r w:rsidR="00A54092">
          <w:t xml:space="preserve"> </w:t>
        </w:r>
      </w:ins>
      <w:ins w:id="52" w:author="Perkowski, Evan A" w:date="2023-12-05T11:00:00Z">
        <w:r w:rsidR="00A54092">
          <w:fldChar w:fldCharType="begin" w:fldLock="1"/>
        </w:r>
      </w:ins>
      <w:r w:rsidR="009729D9">
        <w:instrText>ADDIN CSL_CITATION {"citationItems":[{"id":"ITEM-1","itemData":{"DOI":"10.2307/1310177","ISSN":"00063568","abstract":"rest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ecosystem","author":[{"dropping-particle":"","family":"Chapin","given":"F. Stuart","non-dropping-particle":"","parse-names":false,"suffix":""},{"dropping-particle":"","family":"Bloom","given":"Arnold J.","non-dropping-particle":"","parse-names":false,"suffix":""},{"dropping-particle":"","family":"Field","given":"Christopher B.","non-dropping-particle":"","parse-names":false,"suffix":""},{"dropping-particle":"","family":"Waring","given":"Richard H.","non-dropping-particle":"","parse-names":false,"suffix":""}],"container-title":"BioScience","id":"ITEM-1","issue":"1","issued":{"date-parts":[["1987"]]},"page":"49-57","title":"Plant Responses to Multiple Environmental Factors","type":"article-journal","volume":"37"},"uris":["http://www.mendeley.com/documents/?uuid=dad8dbe8-e696-43c2-ab88-d30724d6565f"]}],"mendeley":{"formattedCitation":"(Chapin &lt;i&gt;et al.&lt;/i&gt;, 1987)","plainTextFormattedCitation":"(Chapin et al., 1987)","previouslyFormattedCitation":"(Chapin &lt;i&gt;et al.&lt;/i&gt;, 1987)"},"properties":{"noteIndex":0},"schema":"https://github.com/citation-style-language/schema/raw/master/csl-citation.json"}</w:instrText>
      </w:r>
      <w:r w:rsidR="00A54092">
        <w:fldChar w:fldCharType="separate"/>
      </w:r>
      <w:r w:rsidR="00A54092" w:rsidRPr="00A54092">
        <w:rPr>
          <w:noProof/>
        </w:rPr>
        <w:t xml:space="preserve">(Chapin </w:t>
      </w:r>
      <w:r w:rsidR="00A54092" w:rsidRPr="00A54092">
        <w:rPr>
          <w:i/>
          <w:noProof/>
        </w:rPr>
        <w:t>et al.</w:t>
      </w:r>
      <w:r w:rsidR="00A54092" w:rsidRPr="00A54092">
        <w:rPr>
          <w:noProof/>
        </w:rPr>
        <w:t>, 1987)</w:t>
      </w:r>
      <w:ins w:id="53" w:author="Perkowski, Evan A" w:date="2023-12-05T11:00:00Z">
        <w:r w:rsidR="00A54092">
          <w:fldChar w:fldCharType="end"/>
        </w:r>
      </w:ins>
      <w:r w:rsidR="00FB54EF">
        <w:t xml:space="preserve">. </w:t>
      </w:r>
      <w:r w:rsidR="00CD5C63">
        <w:t>These</w:t>
      </w:r>
      <w:r w:rsidR="00A67AC8">
        <w:t xml:space="preserve"> nitrogen return</w:t>
      </w:r>
      <w:r w:rsidR="00A54092">
        <w:t>s</w:t>
      </w:r>
      <w:r w:rsidR="00A67AC8">
        <w:t xml:space="preserve"> on carbon invested</w:t>
      </w:r>
      <w:r w:rsidR="00CD5C63">
        <w:t xml:space="preserve"> </w:t>
      </w:r>
      <w:r w:rsidR="00A67AC8">
        <w:t>belowground</w:t>
      </w:r>
      <w:r w:rsidR="00FA37A7">
        <w:t xml:space="preserve"> </w:t>
      </w:r>
      <w:r w:rsidR="00A67AC8">
        <w:t xml:space="preserve">may </w:t>
      </w:r>
      <w:r w:rsidR="00FA37A7">
        <w:t>vary in species with different nitrogen acquisition strategies</w:t>
      </w:r>
      <w:r w:rsidR="00A67AC8">
        <w:t xml:space="preserve">. For instance, carbon investment in roots for direct nitrogen uptake does not require costs beyond root development, </w:t>
      </w:r>
      <w:r w:rsidR="00830C83">
        <w:t>as is the case</w:t>
      </w:r>
      <w:del w:id="54" w:author="Perkowski, Evan A" w:date="2023-12-05T11:00:00Z">
        <w:r w:rsidR="00830C83" w:rsidDel="00A54092">
          <w:delText>s</w:delText>
        </w:r>
      </w:del>
      <w:r w:rsidR="00830C83">
        <w:t xml:space="preserve"> for acquisition </w:t>
      </w:r>
      <w:r w:rsidR="00830C83">
        <w:lastRenderedPageBreak/>
        <w:t xml:space="preserve">strategies that involve other </w:t>
      </w:r>
      <w:ins w:id="55" w:author="Perkowski, Evan A" w:date="2023-12-05T11:01:00Z">
        <w:r w:rsidR="00A54092">
          <w:t>soil micro-</w:t>
        </w:r>
      </w:ins>
      <w:r w:rsidR="00830C83">
        <w:t>organisms.</w:t>
      </w:r>
      <w:r>
        <w:t xml:space="preserve"> </w:t>
      </w:r>
      <w:r w:rsidR="0081750C">
        <w:t>However, the nitrogen return</w:t>
      </w:r>
      <w:ins w:id="56" w:author="Perkowski, Evan A [2]" w:date="2023-12-04T11:15:00Z">
        <w:r w:rsidR="00CA46D9">
          <w:t xml:space="preserve"> from a given belowground carbon investment</w:t>
        </w:r>
      </w:ins>
      <w:r w:rsidR="0081750C">
        <w:t xml:space="preserve"> may be greater</w:t>
      </w:r>
      <w:ins w:id="57" w:author="Perkowski, Evan A" w:date="2023-12-05T11:01:00Z">
        <w:r w:rsidR="00A54092">
          <w:t xml:space="preserve"> than direc</w:t>
        </w:r>
      </w:ins>
      <w:ins w:id="58" w:author="Perkowski, Evan A" w:date="2023-12-05T11:02:00Z">
        <w:r w:rsidR="00A54092">
          <w:t xml:space="preserve">t uptake </w:t>
        </w:r>
      </w:ins>
      <w:del w:id="59" w:author="Perkowski, Evan A [2]" w:date="2023-12-04T11:15:00Z">
        <w:r w:rsidR="0081750C" w:rsidDel="00CA46D9">
          <w:delText xml:space="preserve">is </w:delText>
        </w:r>
      </w:del>
      <w:ins w:id="60" w:author="Perkowski, Evan A [2]" w:date="2023-12-04T11:15:00Z">
        <w:r w:rsidR="00CA46D9">
          <w:t xml:space="preserve">if </w:t>
        </w:r>
      </w:ins>
      <w:r w:rsidR="0081750C">
        <w:t xml:space="preserve">carbon is </w:t>
      </w:r>
      <w:del w:id="61" w:author="Perkowski, Evan A" w:date="2023-12-05T11:02:00Z">
        <w:r w:rsidR="0081750C" w:rsidDel="009729D9">
          <w:delText xml:space="preserve">given </w:delText>
        </w:r>
      </w:del>
      <w:ins w:id="62" w:author="Perkowski, Evan A" w:date="2023-12-05T11:02:00Z">
        <w:r w:rsidR="009729D9">
          <w:t xml:space="preserve">exuded </w:t>
        </w:r>
      </w:ins>
      <w:r w:rsidR="0081750C">
        <w:t>to</w:t>
      </w:r>
      <w:r w:rsidR="009729D9">
        <w:t xml:space="preserve"> </w:t>
      </w:r>
      <w:r w:rsidR="0081750C">
        <w:t>decompos</w:t>
      </w:r>
      <w:ins w:id="63" w:author="Perkowski, Evan A" w:date="2023-12-05T11:35:00Z">
        <w:r w:rsidR="005E046C">
          <w:t>ing soil microbial communities</w:t>
        </w:r>
      </w:ins>
      <w:del w:id="64" w:author="Perkowski, Evan A" w:date="2023-12-05T11:35:00Z">
        <w:r w:rsidR="0081750C" w:rsidDel="005E046C">
          <w:delText>ers</w:delText>
        </w:r>
      </w:del>
      <w:r w:rsidR="0081750C">
        <w:t xml:space="preserve"> who </w:t>
      </w:r>
      <w:del w:id="65" w:author="Perkowski, Evan A" w:date="2023-12-05T11:35:00Z">
        <w:r w:rsidR="0081750C" w:rsidDel="005E046C">
          <w:delText xml:space="preserve">produce </w:delText>
        </w:r>
      </w:del>
      <w:ins w:id="66" w:author="Perkowski, Evan A" w:date="2023-12-05T11:35:00Z">
        <w:r w:rsidR="005E046C">
          <w:t xml:space="preserve">increase </w:t>
        </w:r>
      </w:ins>
      <w:r w:rsidR="0081750C">
        <w:t xml:space="preserve">inorganic </w:t>
      </w:r>
      <w:ins w:id="67" w:author="Perkowski, Evan A" w:date="2023-12-05T11:35:00Z">
        <w:r w:rsidR="005E046C">
          <w:t xml:space="preserve">soil </w:t>
        </w:r>
      </w:ins>
      <w:r w:rsidR="0081750C">
        <w:t>nitrogen</w:t>
      </w:r>
      <w:ins w:id="68" w:author="Perkowski, Evan A" w:date="2023-12-05T11:35:00Z">
        <w:r w:rsidR="005E046C">
          <w:t xml:space="preserve"> availability</w:t>
        </w:r>
      </w:ins>
      <w:r w:rsidR="0081750C">
        <w:t xml:space="preserve"> tha</w:t>
      </w:r>
      <w:ins w:id="69" w:author="Perkowski, Evan A" w:date="2023-12-05T10:22:00Z">
        <w:r>
          <w:t>t</w:t>
        </w:r>
      </w:ins>
      <w:del w:id="70" w:author="Perkowski, Evan A" w:date="2023-12-05T10:22:00Z">
        <w:r w:rsidR="0081750C" w:rsidDel="00FE5224">
          <w:delText>n</w:delText>
        </w:r>
      </w:del>
      <w:r w:rsidR="0081750C">
        <w:t xml:space="preserve"> can be taken up by roots</w:t>
      </w:r>
      <w:ins w:id="71" w:author="Perkowski, Evan A" w:date="2023-12-05T11:36:00Z">
        <w:r w:rsidR="005E046C">
          <w:t xml:space="preserve"> </w:t>
        </w:r>
        <w:commentRangeStart w:id="72"/>
        <w:r w:rsidR="005E046C">
          <w:fldChar w:fldCharType="begin" w:fldLock="1"/>
        </w:r>
      </w:ins>
      <w:r w:rsidR="005E046C">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effects","type":"article-journal","volume":"2"},"uris":["http://www.mendeley.com/documents/?uuid=94d1eae2-82a1-4ec4-9971-1e51b88fde42"]},{"id":"ITEM-2","itemData":{"DOI":"10.1016/j.soilbio.2016.12.004","ISSN":"00380717","abstract":"Theory and experiments suggest that rhizodeposition can accelerate N-cycling by stimulating microbial decomposition of soil organic matter (SOM). However, there are remarkably few experimental demonstrations on the degree to which variations in root exudation alter rhizosphere N dynamics in the field. We conducted a series of in situ substrate addition experiments and a modeling exercise to investigate how exudate mimics and enzyme solutions (at varying concentrations) influence rhizosphere SOM and N dynamics in a loblolly pine (Pinus taeda) plantation (Duke Forest). Exudates were added semi-continuously to unfertilized and fertilized soils in summer and fall; enzymes were added during the following summer. Exudate additions enhanced the microbial biomass specific activities of enzymes that degrade fast-cycling N pools (i.e., amino acids and amino sugars), and increased microbial allocation to N-degrading compounds. More, such effects occurred at low exudate concentrations in unfertilized soil and at higher concentrations in fertilized soil. Direct additions of a subset of enzymes (amino sugar- and cellulose-degrading) to soils increased net N mineralization rates, but additions of enzymes that cleave slow-cycling SOM did not. We conclude that exudates can stimulate microbes to decompose labile SOM and release N without concomitant changes in microbial biomass, yet the investment of plants to trigger this effect may be greater in N-rich soils.","author":[{"dropping-particle":"","family":"Meier","given":"Ina C.","non-dropping-particle":"","parse-names":false,"suffix":""},{"dropping-particle":"","family":"Finzi","given":"Adrien C.","non-dropping-particle":"","parse-names":false,"suffix":""},{"dropping-particle":"","family":"Phillips","given":"Richard P.","non-dropping-particle":"","parse-names":false,"suffix":""}],"container-title":"Soil Biology and Biochemistry","id":"ITEM-2","issued":{"date-parts":[["2017"]]},"page":"119-128","publisher":"Elsevier Ltd","title":"Root exudates increase N availability by stimulating microbial turnover of fast-cycling N pools","type":"article-journal","volume":"106"},"uris":["http://www.mendeley.com/documents/?uuid=d7da1262-89cd-493e-a7f7-9db40ca94cf4"]}],"mendeley":{"formattedCitation":"(Bengtson &lt;i&gt;et al.&lt;/i&gt;, 2012; Meier &lt;i&gt;et al.&lt;/i&gt;, 2017)","plainTextFormattedCitation":"(Bengtson et al., 2012; Meier et al., 2017)","previouslyFormattedCitation":"(Bengtson &lt;i&gt;et al.&lt;/i&gt;, 2012; Meier &lt;i&gt;et al.&lt;/i&gt;, 2017)"},"properties":{"noteIndex":0},"schema":"https://github.com/citation-style-language/schema/raw/master/csl-citation.json"}</w:instrText>
      </w:r>
      <w:r w:rsidR="005E046C">
        <w:fldChar w:fldCharType="separate"/>
      </w:r>
      <w:r w:rsidR="005E046C" w:rsidRPr="005E046C">
        <w:rPr>
          <w:noProof/>
        </w:rPr>
        <w:t xml:space="preserve">(Bengtson </w:t>
      </w:r>
      <w:r w:rsidR="005E046C" w:rsidRPr="005E046C">
        <w:rPr>
          <w:i/>
          <w:noProof/>
        </w:rPr>
        <w:t>et al.</w:t>
      </w:r>
      <w:r w:rsidR="005E046C" w:rsidRPr="005E046C">
        <w:rPr>
          <w:noProof/>
        </w:rPr>
        <w:t xml:space="preserve">, 2012; Meier </w:t>
      </w:r>
      <w:r w:rsidR="005E046C" w:rsidRPr="005E046C">
        <w:rPr>
          <w:i/>
          <w:noProof/>
        </w:rPr>
        <w:t>et al.</w:t>
      </w:r>
      <w:r w:rsidR="005E046C" w:rsidRPr="005E046C">
        <w:rPr>
          <w:noProof/>
        </w:rPr>
        <w:t>, 2017)</w:t>
      </w:r>
      <w:ins w:id="73" w:author="Perkowski, Evan A" w:date="2023-12-05T11:36:00Z">
        <w:r w:rsidR="005E046C">
          <w:fldChar w:fldCharType="end"/>
        </w:r>
      </w:ins>
      <w:commentRangeEnd w:id="72"/>
      <w:ins w:id="74" w:author="Perkowski, Evan A" w:date="2023-12-05T11:47:00Z">
        <w:r w:rsidR="00D80010">
          <w:rPr>
            <w:rStyle w:val="CommentReference"/>
            <w:rFonts w:eastAsia="Times New Roman" w:cs="Times New Roman"/>
          </w:rPr>
          <w:commentReference w:id="72"/>
        </w:r>
      </w:ins>
      <w:del w:id="75" w:author="Perkowski, Evan A" w:date="2023-12-05T11:36:00Z">
        <w:r w:rsidR="0081750C" w:rsidDel="005E046C">
          <w:delText xml:space="preserve"> (</w:delText>
        </w:r>
        <w:r w:rsidR="0081750C" w:rsidRPr="00145675" w:rsidDel="005E046C">
          <w:rPr>
            <w:highlight w:val="yellow"/>
          </w:rPr>
          <w:delText>CITE</w:delText>
        </w:r>
        <w:r w:rsidR="0081750C" w:rsidDel="005E046C">
          <w:delText>)</w:delText>
        </w:r>
      </w:del>
      <w:r w:rsidR="0081750C">
        <w:t xml:space="preserve">, </w:t>
      </w:r>
      <w:ins w:id="76" w:author="Perkowski, Evan A" w:date="2023-12-05T10:22:00Z">
        <w:r>
          <w:t xml:space="preserve">if carbon is allocated to </w:t>
        </w:r>
      </w:ins>
      <w:r w:rsidR="0081750C">
        <w:t xml:space="preserve">fungal symbionts </w:t>
      </w:r>
      <w:ins w:id="77" w:author="Perkowski, Evan A" w:date="2023-12-05T10:22:00Z">
        <w:r>
          <w:t>in exchange for nitrogen</w:t>
        </w:r>
      </w:ins>
      <w:ins w:id="78" w:author="Perkowski, Evan A" w:date="2023-12-05T10:23:00Z">
        <w:r>
          <w:t xml:space="preserve"> that is</w:t>
        </w:r>
      </w:ins>
      <w:ins w:id="79" w:author="Perkowski, Evan A" w:date="2023-12-05T10:22:00Z">
        <w:r>
          <w:t xml:space="preserve"> </w:t>
        </w:r>
      </w:ins>
      <w:del w:id="80" w:author="Perkowski, Evan A" w:date="2023-12-05T10:22:00Z">
        <w:r w:rsidR="0081750C" w:rsidDel="00FE5224">
          <w:delText xml:space="preserve">that </w:delText>
        </w:r>
      </w:del>
      <w:r w:rsidR="0081750C">
        <w:t>mine</w:t>
      </w:r>
      <w:ins w:id="81" w:author="Perkowski, Evan A" w:date="2023-12-05T10:23:00Z">
        <w:r>
          <w:t>d from</w:t>
        </w:r>
      </w:ins>
      <w:r w:rsidR="0081750C">
        <w:t xml:space="preserve"> the soil</w:t>
      </w:r>
      <w:del w:id="82" w:author="Perkowski, Evan A" w:date="2023-12-05T10:23:00Z">
        <w:r w:rsidR="0081750C" w:rsidDel="00FE5224">
          <w:delText xml:space="preserve"> for nitrogen</w:delText>
        </w:r>
      </w:del>
      <w:del w:id="83" w:author="Perkowski, Evan A" w:date="2023-12-05T11:39:00Z">
        <w:r w:rsidR="0081750C" w:rsidDel="005E046C">
          <w:delText xml:space="preserve"> (</w:delText>
        </w:r>
        <w:r w:rsidR="0081750C" w:rsidRPr="00145675" w:rsidDel="005E046C">
          <w:rPr>
            <w:highlight w:val="yellow"/>
          </w:rPr>
          <w:delText>CITE</w:delText>
        </w:r>
        <w:r w:rsidR="0081750C" w:rsidDel="005E046C">
          <w:delText>)</w:delText>
        </w:r>
      </w:del>
      <w:ins w:id="84" w:author="Perkowski, Evan A" w:date="2023-12-05T11:30:00Z">
        <w:r w:rsidR="0091159E">
          <w:t xml:space="preserve"> </w:t>
        </w:r>
      </w:ins>
      <w:ins w:id="85" w:author="Perkowski, Evan A" w:date="2023-12-05T11:04:00Z">
        <w:r w:rsidR="009729D9">
          <w:t>or converted</w:t>
        </w:r>
      </w:ins>
      <w:ins w:id="86" w:author="Perkowski, Evan A" w:date="2023-12-05T11:05:00Z">
        <w:r w:rsidR="009729D9">
          <w:t xml:space="preserve"> to inorganic nitrogen</w:t>
        </w:r>
      </w:ins>
      <w:ins w:id="87" w:author="Perkowski, Evan A" w:date="2023-12-05T11:04:00Z">
        <w:r w:rsidR="009729D9">
          <w:t xml:space="preserve"> from </w:t>
        </w:r>
      </w:ins>
      <w:ins w:id="88" w:author="Perkowski, Evan A" w:date="2023-12-05T11:43:00Z">
        <w:r w:rsidR="005E046C">
          <w:t xml:space="preserve">soil </w:t>
        </w:r>
      </w:ins>
      <w:ins w:id="89" w:author="Perkowski, Evan A" w:date="2023-12-05T11:04:00Z">
        <w:r w:rsidR="009729D9">
          <w:t xml:space="preserve">organic matter </w:t>
        </w:r>
      </w:ins>
      <w:ins w:id="90" w:author="Perkowski, Evan A" w:date="2023-12-05T11:39:00Z">
        <w:r w:rsidR="005E046C">
          <w:fldChar w:fldCharType="begin" w:fldLock="1"/>
        </w:r>
      </w:ins>
      <w:r w:rsidR="00D80010">
        <w:instrText>ADDIN CSL_CITATION {"citationItems":[{"id":"ITEM-1","itemData":{"DOI":"10.1111/nph.12221","ISSN":"0028646X","abstract":"Understanding the context dependence of ecosystem responses to global changes requires the development of new conceptual frameworks. Here we propose a framework for considering how tree species and their mycorrhizal associates differentially couple carbon (C) and nutrient cycles in temperate forests. Given that tree species predominantly associate with a single type of mycorrhizal fungi (arbuscular mycorrhizal (AM) fungi or ectomycorrhizal (ECM) fungi), and that the two types of fungi differ in their modes of nutrient acquisition, we hypothesize that the abundance of AM and ECM trees in a plot, stand, or region may provide an integrated index of biogeochemical transformations relevant to C cycling and nutrient retention. First, we describe how forest plots dominated by AM tree species have nutrient economies that differ in their C-nutrient couplings from those in plots dominated by ECM trees. Secondly, we demonstrate how the relative abundance of AM and ECM trees can be used to estimate nutrient dynamics across the landscape. Finally, we describe how our framework can be used to generate testable hypotheses about forest responses to global change factors, and how these dynamics can be used to develop better representations of plant-soil feedbacks and nutrient constraints on productivity in ecosystem and earth system models. © 2013 The Authors. New Phytologist © 2013 New Phytologist Trust.","author":[{"dropping-particle":"","family":"Phillips","given":"Richard P","non-dropping-particle":"","parse-names":false,"suffix":""},{"dropping-particle":"","family":"Brzostek","given":"Edward R","non-dropping-particle":"","parse-names":false,"suffix":""},{"dropping-particle":"","family":"Midgley","given":"Meghan G","non-dropping-particle":"","parse-names":false,"suffix":""}],"container-title":"New Phytologist","id":"ITEM-1","issue":"1","issued":{"date-parts":[["2013"]]},"page":"41-51","title":"The mycorrhizal-associated nutrient economy: a new framework for predicting carbon-nutrient couplings in temperate forests","type":"article-journal","volume":"199"},"uris":["http://www.mendeley.com/documents/?uuid=4d892434-b580-4f93-9123-883117554e8d"]},{"id":"ITEM-2","itemData":{"DOI":"10.1093/treephys/tpx131","ISSN":"0829-318X","author":[{"dropping-particle":"","family":"Liese","given":"Rebecca","non-dropping-particle":"","parse-names":false,"suffix":""},{"dropping-particle":"","family":"Lübbe","given":"Torben","non-dropping-particle":"","parse-names":false,"suffix":""},{"dropping-particle":"","family":"Albers","given":"Nora W","non-dropping-particle":"","parse-names":false,"suffix":""},{"dropping-particle":"","family":"Meier","given":"Ina C","non-dropping-particle":"","parse-names":false,"suffix":""}],"container-title":"Tree Physiology","id":"ITEM-2","issue":"1","issued":{"date-parts":[["2018","1","1"]]},"page":"83-95","title":"The mycorrhizal type governs root exudation and nitrogen uptake of temperate tree species","type":"article-journal","volume":"38"},"uris":["http://www.mendeley.com/documents/?uuid=e04c1e30-4d0b-4029-bea9-254cb40ee47c"]}],"mendeley":{"formattedCitation":"(Phillips &lt;i&gt;et al.&lt;/i&gt;, 2013; Liese &lt;i&gt;et al.&lt;/i&gt;, 2018)","plainTextFormattedCitation":"(Phillips et al., 2013; Liese et al., 2018)","previouslyFormattedCitation":"(Phillips &lt;i&gt;et al.&lt;/i&gt;, 2013; Liese &lt;i&gt;et al.&lt;/i&gt;, 2018)"},"properties":{"noteIndex":0},"schema":"https://github.com/citation-style-language/schema/raw/master/csl-citation.json"}</w:instrText>
      </w:r>
      <w:r w:rsidR="005E046C">
        <w:fldChar w:fldCharType="separate"/>
      </w:r>
      <w:r w:rsidR="005E046C" w:rsidRPr="005E046C">
        <w:rPr>
          <w:noProof/>
        </w:rPr>
        <w:t xml:space="preserve">(Phillips </w:t>
      </w:r>
      <w:r w:rsidR="005E046C" w:rsidRPr="005E046C">
        <w:rPr>
          <w:i/>
          <w:noProof/>
        </w:rPr>
        <w:t>et al.</w:t>
      </w:r>
      <w:r w:rsidR="005E046C" w:rsidRPr="005E046C">
        <w:rPr>
          <w:noProof/>
        </w:rPr>
        <w:t xml:space="preserve">, 2013; Liese </w:t>
      </w:r>
      <w:r w:rsidR="005E046C" w:rsidRPr="005E046C">
        <w:rPr>
          <w:i/>
          <w:noProof/>
        </w:rPr>
        <w:t>et al.</w:t>
      </w:r>
      <w:r w:rsidR="005E046C" w:rsidRPr="005E046C">
        <w:rPr>
          <w:noProof/>
        </w:rPr>
        <w:t>, 2018)</w:t>
      </w:r>
      <w:ins w:id="91" w:author="Perkowski, Evan A" w:date="2023-12-05T11:39:00Z">
        <w:r w:rsidR="005E046C">
          <w:fldChar w:fldCharType="end"/>
        </w:r>
      </w:ins>
      <w:r w:rsidR="0081750C">
        <w:t xml:space="preserve">, or </w:t>
      </w:r>
      <w:ins w:id="92" w:author="Perkowski, Evan A" w:date="2023-12-05T10:23:00Z">
        <w:r>
          <w:t xml:space="preserve">if carbon is allocated to </w:t>
        </w:r>
      </w:ins>
      <w:r w:rsidR="0081750C">
        <w:t xml:space="preserve">bacteria symbionts </w:t>
      </w:r>
      <w:ins w:id="93" w:author="Perkowski, Evan A" w:date="2023-12-05T10:23:00Z">
        <w:r>
          <w:t xml:space="preserve">in exchange for </w:t>
        </w:r>
      </w:ins>
      <w:del w:id="94" w:author="Perkowski, Evan A" w:date="2023-12-05T10:23:00Z">
        <w:r w:rsidR="0081750C" w:rsidDel="00FE5224">
          <w:delText xml:space="preserve">that can provide </w:delText>
        </w:r>
      </w:del>
      <w:r w:rsidR="0081750C">
        <w:t>nitrogen</w:t>
      </w:r>
      <w:ins w:id="95" w:author="Perkowski, Evan A" w:date="2023-12-05T10:23:00Z">
        <w:r>
          <w:t xml:space="preserve"> that is</w:t>
        </w:r>
      </w:ins>
      <w:r w:rsidR="0081750C">
        <w:t xml:space="preserve"> fixed from the atmosphere </w:t>
      </w:r>
      <w:ins w:id="96" w:author="Perkowski, Evan A" w:date="2023-12-05T11:45:00Z">
        <w:r w:rsidR="00D80010">
          <w:fldChar w:fldCharType="begin" w:fldLock="1"/>
        </w:r>
      </w:ins>
      <w:r w:rsidR="00D80010">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fixation","type":"article-journal","volume":"4"},"uris":["http://www.mendeley.com/documents/?uuid=5f7192cc-7244-42a5-a23f-57f5715a703f"]},{"id":"ITEM-4","itemData":{"DOI":"10.1007/978-94-017-3405-9_1","author":[{"dropping-particle":"","family":"Vitousek","given":"Peter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Scales","id":"ITEM-4","issued":{"date-parts":[["2002"]]},"page":"1-45","publisher":"Springer Netherlands","publisher-place":"Dordrecht","title":"Towards an ecological understanding of biological nitrogen fixation","type":"chapter"},"uris":["http://www.mendeley.com/documents/?uuid=fe7de330-be35-42fb-8213-a55c2a077457"]}],"mendeley":{"formattedCitation":"(Gutschick, 1981; Vitousek &amp; Field, 1999; Rastetter &lt;i&gt;et al.&lt;/i&gt;, 2001; Vitousek &lt;i&gt;et al.&lt;/i&gt;, 2002)","plainTextFormattedCitation":"(Gutschick, 1981; Vitousek &amp; Field, 1999; Rastetter et al., 2001; Vitousek et al., 2002)","previouslyFormattedCitation":"(Gutschick, 1981; Vitousek &amp; Field, 1999; Rastetter &lt;i&gt;et al.&lt;/i&gt;, 2001; Vitousek &lt;i&gt;et al.&lt;/i&gt;, 2002)"},"properties":{"noteIndex":0},"schema":"https://github.com/citation-style-language/schema/raw/master/csl-citation.json"}</w:instrText>
      </w:r>
      <w:r w:rsidR="00D80010">
        <w:fldChar w:fldCharType="separate"/>
      </w:r>
      <w:r w:rsidR="00D80010" w:rsidRPr="00D80010">
        <w:rPr>
          <w:noProof/>
        </w:rPr>
        <w:t xml:space="preserve">(Gutschick, 1981; Vitousek &amp; Field, 1999; Rastetter </w:t>
      </w:r>
      <w:r w:rsidR="00D80010" w:rsidRPr="00D80010">
        <w:rPr>
          <w:i/>
          <w:noProof/>
        </w:rPr>
        <w:t>et al.</w:t>
      </w:r>
      <w:r w:rsidR="00D80010" w:rsidRPr="00D80010">
        <w:rPr>
          <w:noProof/>
        </w:rPr>
        <w:t xml:space="preserve">, 2001; Vitousek </w:t>
      </w:r>
      <w:r w:rsidR="00D80010" w:rsidRPr="00D80010">
        <w:rPr>
          <w:i/>
          <w:noProof/>
        </w:rPr>
        <w:t>et al.</w:t>
      </w:r>
      <w:r w:rsidR="00D80010" w:rsidRPr="00D80010">
        <w:rPr>
          <w:noProof/>
        </w:rPr>
        <w:t>, 2002)</w:t>
      </w:r>
      <w:ins w:id="97" w:author="Perkowski, Evan A" w:date="2023-12-05T11:45:00Z">
        <w:r w:rsidR="00D80010">
          <w:fldChar w:fldCharType="end"/>
        </w:r>
      </w:ins>
      <w:del w:id="98" w:author="Perkowski, Evan A" w:date="2023-12-05T11:46:00Z">
        <w:r w:rsidR="0081750C" w:rsidDel="00D80010">
          <w:delText>(</w:delText>
        </w:r>
        <w:r w:rsidR="0081750C" w:rsidRPr="00145675" w:rsidDel="00D80010">
          <w:rPr>
            <w:highlight w:val="yellow"/>
          </w:rPr>
          <w:delText>CITE</w:delText>
        </w:r>
        <w:r w:rsidR="0081750C" w:rsidDel="00D80010">
          <w:delText>)</w:delText>
        </w:r>
      </w:del>
      <w:r w:rsidR="0081750C">
        <w:t>.</w:t>
      </w:r>
      <w:r w:rsidR="006E1D28">
        <w:t xml:space="preserve"> </w:t>
      </w:r>
      <w:r w:rsidR="0081750C">
        <w:t>The variability in costs to acquire nitrogen may help to explain the prevalence of different nitrogen acquisition strategies in different environments, but these</w:t>
      </w:r>
      <w:ins w:id="99" w:author="Perkowski, Evan A" w:date="2023-12-05T11:47:00Z">
        <w:r w:rsidR="00D80010">
          <w:t xml:space="preserve"> costs</w:t>
        </w:r>
      </w:ins>
      <w:r w:rsidR="0081750C">
        <w:t xml:space="preserve"> have not been well quantified outside of a few studies</w:t>
      </w:r>
      <w:ins w:id="100" w:author="Perkowski, Evan A [2]" w:date="2023-12-04T11:16:00Z">
        <w:r w:rsidR="00CA46D9">
          <w:t xml:space="preserve"> </w:t>
        </w:r>
      </w:ins>
      <w:ins w:id="101" w:author="Perkowski, Evan A [2]" w:date="2023-12-04T11:17:00Z">
        <w:r w:rsidR="00CA46D9">
          <w:fldChar w:fldCharType="begin" w:fldLock="1"/>
        </w:r>
      </w:ins>
      <w:r w:rsidR="00D80010">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Science","id":"ITEM-2","issued":{"date-parts":[["2022"]]},"page":"1-9","title":"Belowground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strategies","type":"article-journal","volume":"72"},"uris":["http://www.mendeley.com/documents/?uuid=233b0f00-9a30-4c3a-a2bb-5e67ae9c0e5f"]}],"mendeley":{"formattedCitation":"(Terrer &lt;i&gt;et al.&lt;/i&gt;, 2018; Perkowski &lt;i&gt;et al.&lt;/i&gt;, 2021; Lu &lt;i&gt;et al.&lt;/i&gt;, 2022)","plainTextFormattedCitation":"(Terrer et al., 2018; Perkowski et al., 2021; Lu et al., 2022)","previouslyFormattedCitation":"(Terrer &lt;i&gt;et al.&lt;/i&gt;, 2018; Perkowski &lt;i&gt;et al.&lt;/i&gt;, 2021; Lu &lt;i&gt;et al.&lt;/i&gt;, 2022)"},"properties":{"noteIndex":0},"schema":"https://github.com/citation-style-language/schema/raw/master/csl-citation.json"}</w:instrText>
      </w:r>
      <w:r w:rsidR="00CA46D9">
        <w:fldChar w:fldCharType="separate"/>
      </w:r>
      <w:r w:rsidR="00D80010" w:rsidRPr="00D80010">
        <w:rPr>
          <w:noProof/>
        </w:rPr>
        <w:t xml:space="preserve">(Terrer </w:t>
      </w:r>
      <w:r w:rsidR="00D80010" w:rsidRPr="00D80010">
        <w:rPr>
          <w:i/>
          <w:noProof/>
        </w:rPr>
        <w:t>et al.</w:t>
      </w:r>
      <w:r w:rsidR="00D80010" w:rsidRPr="00D80010">
        <w:rPr>
          <w:noProof/>
        </w:rPr>
        <w:t xml:space="preserve">, 2018; Perkowski </w:t>
      </w:r>
      <w:r w:rsidR="00D80010" w:rsidRPr="00D80010">
        <w:rPr>
          <w:i/>
          <w:noProof/>
        </w:rPr>
        <w:t>et al.</w:t>
      </w:r>
      <w:r w:rsidR="00D80010" w:rsidRPr="00D80010">
        <w:rPr>
          <w:noProof/>
        </w:rPr>
        <w:t xml:space="preserve">, 2021; Lu </w:t>
      </w:r>
      <w:r w:rsidR="00D80010" w:rsidRPr="00D80010">
        <w:rPr>
          <w:i/>
          <w:noProof/>
        </w:rPr>
        <w:t>et al.</w:t>
      </w:r>
      <w:r w:rsidR="00D80010" w:rsidRPr="00D80010">
        <w:rPr>
          <w:noProof/>
        </w:rPr>
        <w:t>, 2022)</w:t>
      </w:r>
      <w:ins w:id="102" w:author="Perkowski, Evan A [2]" w:date="2023-12-04T11:17:00Z">
        <w:r w:rsidR="00CA46D9">
          <w:fldChar w:fldCharType="end"/>
        </w:r>
      </w:ins>
      <w:ins w:id="103" w:author="Perkowski, Evan A" w:date="2023-12-05T11:47:00Z">
        <w:r w:rsidR="00D80010">
          <w:t xml:space="preserve"> despite their inclusion in </w:t>
        </w:r>
      </w:ins>
      <w:ins w:id="104" w:author="Perkowski, Evan A" w:date="2023-12-05T11:48:00Z">
        <w:r w:rsidR="00D80010">
          <w:t xml:space="preserve">nitrogen uptake models </w:t>
        </w:r>
        <w:r w:rsidR="00D80010">
          <w:fldChar w:fldCharType="begin" w:fldLock="1"/>
        </w:r>
      </w:ins>
      <w:r w:rsidR="00325DDF">
        <w:instrText xml:space="preserve">ADDIN CSL_CITATION {"citationItems":[{"id":"ITEM-1","itemData":{"DOI":"10.1029/2009gb003621","abstract":"Nitrogen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w:instrText>
      </w:r>
      <w:r w:rsidR="00325DDF">
        <w:rPr>
          <w:rFonts w:ascii="Cambria Math" w:hAnsi="Cambria Math" w:cs="Cambria Math"/>
        </w:rPr>
        <w:instrText>∼</w:instrText>
      </w:r>
      <w:r w:rsidR="00325DDF">
        <w:instrText>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cycle.","author":[{"dropping-particle":"","family":"Fisher","given":"Joshua B","non-dropping-particle":"","parse-names":false,"suffix":""},{"dropping-particle":"","family":"Sitch","given":"S","non-dropping-particle":"","parse-names":false,"suffix":""},{"dropping-particle":"","family":"Malhi","given":"Yadvinder","non-dropping-particle":"","parse-names":false,"suffix":""},{"dropping-particle":"","family":"Fisher","given":"Rosie A","non-dropping-particle":"","parse-names":false,"suffix":""},{"dropping-particle":"","family":"Huntingford","given":"Chris","non-dropping-particle":"","parse-names":false,"suffix":""},{"dropping-particle":"","family":"Tan","given":"S-Y","non-dropping-particle":"","parse-names":false,"suffix":""}],"container-title":"Global Biogeochemical Cycles","id":"ITEM-1","issue":"1","issued":{"date-parts":[["2010"]]},"page":"1-17","title":"Carbon cost of plant nitrogen acquisition: A mechanistic, globally applicable model of plant nitrogen uptake, retranslocation, and fixation","type":"article-journal","volume":"24"},"uris":["http://www.mendeley.com/documents/?uuid=f2a4ae03-d445-47b6-9512-280f5efd13fa"]},{"id":"ITEM-2","itemData":{"DOI":"10.1002/2014JG002660.Received","abstract":"Accurate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forests","type":"article-journal","volume":"3"},"uris":["http://www.mendeley.com/documents/?uuid=480420f1-268a-43c9-915f-67afb003b56a"]}],"mendeley":{"formattedCitation":"(Fisher &lt;i&gt;et al.&lt;/i&gt;, 2010; Brzostek &lt;i&gt;et al.&lt;/i&gt;, 2014; Allen &lt;i&gt;et al.&lt;/i&gt;, 2020)","plainTextFormattedCitation":"(Fisher et al., 2010; Brzostek et al., 2014; Allen et al., 2020)","previouslyFormattedCitation":"(Fisher &lt;i&gt;et al.&lt;/i&gt;, 2010; Brzostek &lt;i&gt;et al.&lt;/i&gt;, 2014; Allen &lt;i&gt;et al.&lt;/i&gt;, 2020)"},"properties":{"noteIndex":0},"schema":"https://github.com/citation-style-language/schema/raw/master/csl-citation.json"}</w:instrText>
      </w:r>
      <w:r w:rsidR="00D80010">
        <w:fldChar w:fldCharType="separate"/>
      </w:r>
      <w:r w:rsidR="00D80010" w:rsidRPr="00D80010">
        <w:rPr>
          <w:noProof/>
        </w:rPr>
        <w:t xml:space="preserve">(Fisher </w:t>
      </w:r>
      <w:r w:rsidR="00D80010" w:rsidRPr="00D80010">
        <w:rPr>
          <w:i/>
          <w:noProof/>
        </w:rPr>
        <w:t>et al.</w:t>
      </w:r>
      <w:r w:rsidR="00D80010" w:rsidRPr="00D80010">
        <w:rPr>
          <w:noProof/>
        </w:rPr>
        <w:t xml:space="preserve">, 2010; Brzostek </w:t>
      </w:r>
      <w:r w:rsidR="00D80010" w:rsidRPr="00D80010">
        <w:rPr>
          <w:i/>
          <w:noProof/>
        </w:rPr>
        <w:t>et al.</w:t>
      </w:r>
      <w:r w:rsidR="00D80010" w:rsidRPr="00D80010">
        <w:rPr>
          <w:noProof/>
        </w:rPr>
        <w:t xml:space="preserve">, 2014; Allen </w:t>
      </w:r>
      <w:r w:rsidR="00D80010" w:rsidRPr="00D80010">
        <w:rPr>
          <w:i/>
          <w:noProof/>
        </w:rPr>
        <w:t>et al.</w:t>
      </w:r>
      <w:r w:rsidR="00D80010" w:rsidRPr="00D80010">
        <w:rPr>
          <w:noProof/>
        </w:rPr>
        <w:t>, 2020)</w:t>
      </w:r>
      <w:ins w:id="105" w:author="Perkowski, Evan A" w:date="2023-12-05T11:48:00Z">
        <w:r w:rsidR="00D80010">
          <w:fldChar w:fldCharType="end"/>
        </w:r>
        <w:r w:rsidR="00D80010">
          <w:t xml:space="preserve"> currently implemented in terrestrial biosphere mode</w:t>
        </w:r>
      </w:ins>
      <w:ins w:id="106" w:author="Perkowski, Evan A" w:date="2023-12-05T11:49:00Z">
        <w:r w:rsidR="00D80010">
          <w:t>ls</w:t>
        </w:r>
      </w:ins>
      <w:ins w:id="107" w:author="Perkowski, Evan A" w:date="2023-12-05T11:48:00Z">
        <w:r w:rsidR="00D80010">
          <w:t xml:space="preserve"> </w:t>
        </w:r>
        <w:r w:rsidR="00D80010">
          <w:fldChar w:fldCharType="begin" w:fldLock="1"/>
        </w:r>
      </w:ins>
      <w:r w:rsidR="00D80010">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acquisition","type":"article-journal","volume":"14"},"uris":["http://www.mendeley.com/documents/?uuid=f8ab8a73-3eb8-4276-aef6-3066f6a5863e"]}],"mendeley":{"formattedCitation":"(Shi &lt;i&gt;et al.&lt;/i&gt;, 2016; Lawrence &lt;i&gt;et al.&lt;/i&gt;, 2019; Braghiere &lt;i&gt;et al.&lt;/i&gt;, 2022)","plainTextFormattedCitation":"(Shi et al., 2016; Lawrence et al., 2019; Braghiere et al., 2022)","previouslyFormattedCitation":"(Shi &lt;i&gt;et al.&lt;/i&gt;, 2016; Lawrence &lt;i&gt;et al.&lt;/i&gt;, 2019; Braghiere &lt;i&gt;et al.&lt;/i&gt;, 2022)"},"properties":{"noteIndex":0},"schema":"https://github.com/citation-style-language/schema/raw/master/csl-citation.json"}</w:instrText>
      </w:r>
      <w:r w:rsidR="00D80010">
        <w:fldChar w:fldCharType="separate"/>
      </w:r>
      <w:r w:rsidR="00D80010" w:rsidRPr="00D80010">
        <w:rPr>
          <w:noProof/>
        </w:rPr>
        <w:t xml:space="preserve">(Shi </w:t>
      </w:r>
      <w:r w:rsidR="00D80010" w:rsidRPr="00D80010">
        <w:rPr>
          <w:i/>
          <w:noProof/>
        </w:rPr>
        <w:t>et al.</w:t>
      </w:r>
      <w:r w:rsidR="00D80010" w:rsidRPr="00D80010">
        <w:rPr>
          <w:noProof/>
        </w:rPr>
        <w:t xml:space="preserve">, 2016; Lawrence </w:t>
      </w:r>
      <w:r w:rsidR="00D80010" w:rsidRPr="00D80010">
        <w:rPr>
          <w:i/>
          <w:noProof/>
        </w:rPr>
        <w:t>et al.</w:t>
      </w:r>
      <w:r w:rsidR="00D80010" w:rsidRPr="00D80010">
        <w:rPr>
          <w:noProof/>
        </w:rPr>
        <w:t xml:space="preserve">, 2019; Braghiere </w:t>
      </w:r>
      <w:r w:rsidR="00D80010" w:rsidRPr="00D80010">
        <w:rPr>
          <w:i/>
          <w:noProof/>
        </w:rPr>
        <w:t>et al.</w:t>
      </w:r>
      <w:r w:rsidR="00D80010" w:rsidRPr="00D80010">
        <w:rPr>
          <w:noProof/>
        </w:rPr>
        <w:t>, 2022)</w:t>
      </w:r>
      <w:ins w:id="108" w:author="Perkowski, Evan A" w:date="2023-12-05T11:48:00Z">
        <w:r w:rsidR="00D80010">
          <w:fldChar w:fldCharType="end"/>
        </w:r>
      </w:ins>
      <w:ins w:id="109" w:author="Perkowski, Evan A" w:date="2023-12-05T10:23:00Z">
        <w:r>
          <w:t>.</w:t>
        </w:r>
      </w:ins>
    </w:p>
    <w:p w14:paraId="0B399DDF" w14:textId="6F5B0490" w:rsidR="00A67AC8" w:rsidDel="00CA46D9" w:rsidRDefault="0081750C" w:rsidP="00FF04C4">
      <w:pPr>
        <w:spacing w:line="480" w:lineRule="auto"/>
        <w:ind w:firstLine="720"/>
        <w:rPr>
          <w:del w:id="110" w:author="Perkowski, Evan A [2]" w:date="2023-12-04T11:17:00Z"/>
        </w:rPr>
      </w:pPr>
      <w:del w:id="111" w:author="Perkowski, Evan A [2]" w:date="2023-12-04T11:17:00Z">
        <w:r w:rsidDel="00CA46D9">
          <w:delText xml:space="preserve"> (Terrer et al., 2018, </w:delText>
        </w:r>
        <w:r w:rsidRPr="00145675" w:rsidDel="00CA46D9">
          <w:rPr>
            <w:highlight w:val="yellow"/>
          </w:rPr>
          <w:delText>OTHERS</w:delText>
        </w:r>
        <w:r w:rsidDel="00CA46D9">
          <w:delText>??).</w:delText>
        </w:r>
      </w:del>
    </w:p>
    <w:p w14:paraId="48009BAC" w14:textId="22488885" w:rsidR="00FB54EF" w:rsidRPr="0081750C" w:rsidRDefault="0081750C" w:rsidP="009729D9">
      <w:pPr>
        <w:spacing w:line="480" w:lineRule="auto"/>
        <w:ind w:firstLine="720"/>
      </w:pPr>
      <w:r>
        <w:t xml:space="preserve">Nitrogen acquisition costs for a given nitrogen acquisition strategy </w:t>
      </w:r>
      <w:del w:id="112" w:author="Perkowski, Evan A" w:date="2023-12-05T10:23:00Z">
        <w:r w:rsidDel="00FE5224">
          <w:delText xml:space="preserve">is </w:delText>
        </w:r>
      </w:del>
      <w:ins w:id="113" w:author="Perkowski, Evan A" w:date="2023-12-05T10:23:00Z">
        <w:r w:rsidR="00FE5224">
          <w:t xml:space="preserve">are </w:t>
        </w:r>
      </w:ins>
      <w:r>
        <w:t xml:space="preserve">likely </w:t>
      </w:r>
      <w:r w:rsidR="00FA37A7">
        <w:t>depend</w:t>
      </w:r>
      <w:r w:rsidR="00A67AC8">
        <w:t>ent</w:t>
      </w:r>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729D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fertilization","type":"article-journal","volume":"13"},"uris":["http://www.mendeley.com/documents/?uuid=dfc9e40d-3479-48b7-8b2e-9c95537b5843"]},{"id":"ITEM-6","itemData":{"DOI":"10.1111/nph.17508","ISSN":"14698137","PMID":"34028829","abstract":"The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Phytologist","id":"ITEM-6","issue":"5","issued":{"date-parts":[["2021"]]},"page":"1758-1769","title":"Light,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-7","itemData":{"DOI":"10.3389/fpls.2019.01316","ISSN":"1664-462X","author":[{"dropping-particle":"","family":"Friel","given":"Colleen A","non-dropping-particle":"","parse-names":false,"suffix":""},{"dropping-particle":"","family":"Friesen","given":"Maren L","non-dropping-particle":"","parse-names":false,"suffix":""}],"container-title":"Frontiers in Plant Science","id":"ITEM-7","issued":{"date-parts":[["2019","11","5"]]},"page":"1316","title":"Legumes modulate allocation to rhizobial nitrogen fixation in response to factorial light and nitrogen manipulation","type":"article-journal","volume":"10"},"uris":["http://www.mendeley.com/documents/?uuid=d9883d6e-3df1-4942-af66-0da6c24da3c9"]},{"id":"ITEM-8","itemData":{"DOI":"10.1038/s41477-018-0231-9","ISSN":"2055-0278","abstract":"Nitrogen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Plants","id":"ITEM-8","issue":"9","issued":{"date-parts":[["2018","9","20"]]},"page":"655-661","title":"Light regulates tropical symbiotic nitrogen fixation more strongly than soil nitrogen","type":"article-journal","volume":"4"},"uris":["http://www.mendeley.com/documents/?uuid=8fb57f2b-0468-4c6a-8724-10760436201c"]}],"mendeley":{"formattedCitation":"(Brzostek &lt;i&gt;et al.&lt;/i&gt;, 2014; Terrer &lt;i&gt;et al.&lt;/i&gt;, 2018; Taylor &amp; Menge, 2018, 2021; Friel &amp; Friesen, 2019; Allen &lt;i&gt;et al.&lt;/i&gt;, 2020; Perkowski &lt;i&gt;et al.&lt;/i&gt;, 2021; Lu &lt;i&gt;et al.&lt;/i&gt;, 2022)","plainTextFormattedCitation":"(Brzostek et al., 2014; Terrer et al., 2018; Taylor &amp; Menge, 2018, 2021; Friel &amp; Friesen, 2019; Allen et al., 2020; Perkowski et al., 2021; Lu et al., 2022)","previouslyFormattedCitation":"(Brzostek &lt;i&gt;et al.&lt;/i&gt;, 2014; Terrer &lt;i&gt;et al.&lt;/i&gt;, 2018; Taylor &amp; Menge, 2018, 2021; Friel &amp; Friesen, 2019; Allen &lt;i&gt;et al.&lt;/i&gt;, 2020; Perkowski &lt;i&gt;et al.&lt;/i&gt;, 2021; Lu &lt;i&gt;et al.&lt;/i&gt;, 2022)"},"properties":{"noteIndex":0},"schema":"https://github.com/citation-style-language/schema/raw/master/csl-citation.json"}</w:instrText>
      </w:r>
      <w:r w:rsidR="009D1104">
        <w:fldChar w:fldCharType="separate"/>
      </w:r>
      <w:r w:rsidR="009729D9" w:rsidRPr="009729D9">
        <w:rPr>
          <w:noProof/>
        </w:rPr>
        <w:t xml:space="preserve">(Brzostek </w:t>
      </w:r>
      <w:r w:rsidR="009729D9" w:rsidRPr="009729D9">
        <w:rPr>
          <w:i/>
          <w:noProof/>
        </w:rPr>
        <w:t>et al.</w:t>
      </w:r>
      <w:r w:rsidR="009729D9" w:rsidRPr="009729D9">
        <w:rPr>
          <w:noProof/>
        </w:rPr>
        <w:t xml:space="preserve">, 2014; Terrer </w:t>
      </w:r>
      <w:r w:rsidR="009729D9" w:rsidRPr="009729D9">
        <w:rPr>
          <w:i/>
          <w:noProof/>
        </w:rPr>
        <w:t>et al.</w:t>
      </w:r>
      <w:r w:rsidR="009729D9" w:rsidRPr="009729D9">
        <w:rPr>
          <w:noProof/>
        </w:rPr>
        <w:t xml:space="preserve">, 2018; Taylor &amp; Menge, 2018, 2021; Friel &amp; Friesen, 2019; Allen </w:t>
      </w:r>
      <w:r w:rsidR="009729D9" w:rsidRPr="009729D9">
        <w:rPr>
          <w:i/>
          <w:noProof/>
        </w:rPr>
        <w:t>et al.</w:t>
      </w:r>
      <w:r w:rsidR="009729D9" w:rsidRPr="009729D9">
        <w:rPr>
          <w:noProof/>
        </w:rPr>
        <w:t xml:space="preserve">, 2020; Perkowski </w:t>
      </w:r>
      <w:r w:rsidR="009729D9" w:rsidRPr="009729D9">
        <w:rPr>
          <w:i/>
          <w:noProof/>
        </w:rPr>
        <w:t>et al.</w:t>
      </w:r>
      <w:r w:rsidR="009729D9" w:rsidRPr="009729D9">
        <w:rPr>
          <w:noProof/>
        </w:rPr>
        <w:t xml:space="preserve">, 2021; Lu </w:t>
      </w:r>
      <w:r w:rsidR="009729D9" w:rsidRPr="009729D9">
        <w:rPr>
          <w:i/>
          <w:noProof/>
        </w:rPr>
        <w:t>et al.</w:t>
      </w:r>
      <w:r w:rsidR="009729D9" w:rsidRPr="009729D9">
        <w:rPr>
          <w:noProof/>
        </w:rPr>
        <w:t>, 2022)</w:t>
      </w:r>
      <w:r w:rsidR="009D1104">
        <w:fldChar w:fldCharType="end"/>
      </w:r>
      <w:r w:rsidR="00FA37A7">
        <w:t>.</w:t>
      </w:r>
      <w:r>
        <w:t xml:space="preserve"> For instance, the amount of photosynthate </w:t>
      </w:r>
      <w:del w:id="114" w:author="Perkowski, Evan A [2]" w:date="2023-12-04T11:17:00Z">
        <w:r w:rsidDel="00CA46D9">
          <w:delText xml:space="preserve">paid </w:delText>
        </w:r>
      </w:del>
      <w:ins w:id="115" w:author="Perkowski, Evan A [2]" w:date="2023-12-04T11:17:00Z">
        <w:r w:rsidR="00CA46D9">
          <w:t xml:space="preserve">allocated belowground in exchange </w:t>
        </w:r>
      </w:ins>
      <w:r>
        <w:t>for nitrogen may increase with increased light and CO</w:t>
      </w:r>
      <w:r>
        <w:rPr>
          <w:vertAlign w:val="subscript"/>
        </w:rPr>
        <w:t>2</w:t>
      </w:r>
      <w:r>
        <w:t xml:space="preserve">, as these factors reduce the cost to produce photosynthate </w:t>
      </w:r>
      <w:ins w:id="116" w:author="Perkowski, Evan A" w:date="2023-12-05T10:28:00Z">
        <w:r w:rsidR="00FE5224">
          <w:fldChar w:fldCharType="begin" w:fldLock="1"/>
        </w:r>
      </w:ins>
      <w:r w:rsidR="009729D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DOI":"10.3389/fpls.2019.01316","ISSN":"1664-462X","author":[{"dropping-particle":"","family":"Friel","given":"Colleen A","non-dropping-particle":"","parse-names":false,"suffix":""},{"dropping-particle":"","family":"Friesen","given":"Maren L","non-dropping-particle":"","parse-names":false,"suffix":""}],"container-title":"Frontiers in Plant Science","id":"ITEM-4","issued":{"date-parts":[["2019","11","5"]]},"page":"1316","title":"Legumes modulate allocation to rhizobial nitrogen fixation in response to factorial light and nitrogen manipulation","type":"article-journal","volume":"10"},"uris":["http://www.mendeley.com/documents/?uuid=d9883d6e-3df1-4942-af66-0da6c24da3c9"]},{"id":"ITEM-5","itemData":{"DOI":"10.1038/s41477-018-0231-9","ISSN":"2055-0278","abstract":"Nitrogen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Plants","id":"ITEM-5","issue":"9","issued":{"date-parts":[["2018","9","20"]]},"page":"655-661","title":"Light regulates tropical symbiotic nitrogen fixation more strongly than soil nitrogen","type":"article-journal","volume":"4"},"uris":["http://www.mendeley.com/documents/?uuid=8fb57f2b-0468-4c6a-8724-10760436201c"]}],"mendeley":{"formattedCitation":"(Terrer &lt;i&gt;et al.&lt;/i&gt;, 2018; Taylor &amp; Menge, 2018; Friel &amp; Friesen, 2019; Perkowski &lt;i&gt;et al.&lt;/i&gt;, 2021; Waring &lt;i&gt;et al.&lt;/i&gt;, 2023)","plainTextFormattedCitation":"(Terrer et al., 2018; Taylor &amp; Menge, 2018; Friel &amp; Friesen, 2019; Perkowski et al., 2021; Waring et al., 2023)","previouslyFormattedCitation":"(Terrer &lt;i&gt;et al.&lt;/i&gt;, 2018; Taylor &amp; Menge, 2018; Friel &amp; Friesen, 2019; Perkowski &lt;i&gt;et al.&lt;/i&gt;, 2021; Waring &lt;i&gt;et al.&lt;/i&gt;, 2023)"},"properties":{"noteIndex":0},"schema":"https://github.com/citation-style-language/schema/raw/master/csl-citation.json"}</w:instrText>
      </w:r>
      <w:r w:rsidR="00FE5224">
        <w:fldChar w:fldCharType="separate"/>
      </w:r>
      <w:r w:rsidR="009729D9" w:rsidRPr="009729D9">
        <w:rPr>
          <w:noProof/>
        </w:rPr>
        <w:t xml:space="preserve">(Terrer </w:t>
      </w:r>
      <w:r w:rsidR="009729D9" w:rsidRPr="009729D9">
        <w:rPr>
          <w:i/>
          <w:noProof/>
        </w:rPr>
        <w:t>et al.</w:t>
      </w:r>
      <w:r w:rsidR="009729D9" w:rsidRPr="009729D9">
        <w:rPr>
          <w:noProof/>
        </w:rPr>
        <w:t xml:space="preserve">, 2018; Taylor &amp; Menge, 2018; Friel &amp; Friesen, 2019; Perkowski </w:t>
      </w:r>
      <w:r w:rsidR="009729D9" w:rsidRPr="009729D9">
        <w:rPr>
          <w:i/>
          <w:noProof/>
        </w:rPr>
        <w:t>et al.</w:t>
      </w:r>
      <w:r w:rsidR="009729D9" w:rsidRPr="009729D9">
        <w:rPr>
          <w:noProof/>
        </w:rPr>
        <w:t xml:space="preserve">, 2021; Waring </w:t>
      </w:r>
      <w:r w:rsidR="009729D9" w:rsidRPr="009729D9">
        <w:rPr>
          <w:i/>
          <w:noProof/>
        </w:rPr>
        <w:t>et al.</w:t>
      </w:r>
      <w:r w:rsidR="009729D9" w:rsidRPr="009729D9">
        <w:rPr>
          <w:noProof/>
        </w:rPr>
        <w:t>, 2023)</w:t>
      </w:r>
      <w:ins w:id="117" w:author="Perkowski, Evan A" w:date="2023-12-05T10:28:00Z">
        <w:r w:rsidR="00FE5224">
          <w:fldChar w:fldCharType="end"/>
        </w:r>
      </w:ins>
      <w:ins w:id="118" w:author="Perkowski, Evan A" w:date="2023-12-05T11:10:00Z">
        <w:r w:rsidR="009729D9">
          <w:t xml:space="preserve">. </w:t>
        </w:r>
      </w:ins>
      <w:del w:id="119" w:author="Perkowski, Evan A" w:date="2023-12-05T11:10:00Z">
        <w:r w:rsidDel="009729D9">
          <w:delText xml:space="preserve">(Perkowski et al., 2021, Terrer et al., 2018, </w:delText>
        </w:r>
        <w:r w:rsidRPr="00145675" w:rsidDel="009729D9">
          <w:rPr>
            <w:highlight w:val="yellow"/>
          </w:rPr>
          <w:delText>OTHERS</w:delText>
        </w:r>
        <w:r w:rsidDel="009729D9">
          <w:delText xml:space="preserve">??). </w:delText>
        </w:r>
      </w:del>
      <w:r>
        <w:t xml:space="preserve">However, </w:t>
      </w:r>
      <w:r w:rsidR="00A20518">
        <w:t xml:space="preserve">soil nitrogen availability </w:t>
      </w:r>
      <w:del w:id="120" w:author="Perkowski, Evan A" w:date="2023-12-05T11:10:00Z">
        <w:r w:rsidR="00A20518" w:rsidDel="009729D9">
          <w:delText xml:space="preserve">is </w:delText>
        </w:r>
      </w:del>
      <w:r w:rsidR="00A20518">
        <w:t xml:space="preserve">likely </w:t>
      </w:r>
      <w:del w:id="121" w:author="Perkowski, Evan A" w:date="2023-12-05T11:10:00Z">
        <w:r w:rsidR="00A20518" w:rsidDel="009729D9">
          <w:delText xml:space="preserve">to </w:delText>
        </w:r>
      </w:del>
      <w:r w:rsidR="00A20518">
        <w:t>reduce</w:t>
      </w:r>
      <w:ins w:id="122" w:author="Perkowski, Evan A" w:date="2023-12-05T11:10:00Z">
        <w:r w:rsidR="009729D9">
          <w:t>s</w:t>
        </w:r>
      </w:ins>
      <w:r w:rsidR="00A20518">
        <w:t xml:space="preserve"> costs for nitrogen acquisition due</w:t>
      </w:r>
      <w:ins w:id="123" w:author="Perkowski, Evan A" w:date="2023-12-05T11:10:00Z">
        <w:r w:rsidR="009729D9">
          <w:t xml:space="preserve"> stronger increases in plant nitrogen acquisition per unit carbon allocated belowground</w:t>
        </w:r>
      </w:ins>
      <w:ins w:id="124" w:author="Perkowski, Evan A" w:date="2023-12-05T11:12:00Z">
        <w:r w:rsidR="009729D9">
          <w:t>. This</w:t>
        </w:r>
      </w:ins>
      <w:ins w:id="125" w:author="Perkowski, Evan A" w:date="2023-12-05T11:10:00Z">
        <w:r w:rsidR="009729D9">
          <w:t xml:space="preserve"> </w:t>
        </w:r>
      </w:ins>
      <w:ins w:id="126" w:author="Perkowski, Evan A" w:date="2023-12-05T11:54:00Z">
        <w:r w:rsidR="00D80010">
          <w:lastRenderedPageBreak/>
          <w:t xml:space="preserve">pattern </w:t>
        </w:r>
      </w:ins>
      <w:ins w:id="127" w:author="Perkowski, Evan A" w:date="2023-12-05T11:10:00Z">
        <w:r w:rsidR="009729D9">
          <w:t>increase</w:t>
        </w:r>
      </w:ins>
      <w:ins w:id="128" w:author="Perkowski, Evan A" w:date="2023-12-05T11:12:00Z">
        <w:r w:rsidR="009729D9">
          <w:t>s</w:t>
        </w:r>
      </w:ins>
      <w:ins w:id="129" w:author="Perkowski, Evan A" w:date="2023-12-05T11:10:00Z">
        <w:r w:rsidR="009729D9">
          <w:t xml:space="preserve"> plant nitrogen upta</w:t>
        </w:r>
      </w:ins>
      <w:ins w:id="130" w:author="Perkowski, Evan A" w:date="2023-12-05T11:11:00Z">
        <w:r w:rsidR="009729D9">
          <w:t xml:space="preserve">ke efficiency </w:t>
        </w:r>
        <w:r w:rsidR="009729D9">
          <w:fldChar w:fldCharType="begin" w:fldLock="1"/>
        </w:r>
      </w:ins>
      <w:r w:rsidR="007D383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9729D9">
        <w:fldChar w:fldCharType="separate"/>
      </w:r>
      <w:r w:rsidR="009729D9" w:rsidRPr="009729D9">
        <w:rPr>
          <w:noProof/>
        </w:rPr>
        <w:t xml:space="preserve">(Perkowski </w:t>
      </w:r>
      <w:r w:rsidR="009729D9" w:rsidRPr="009729D9">
        <w:rPr>
          <w:i/>
          <w:noProof/>
        </w:rPr>
        <w:t>et al.</w:t>
      </w:r>
      <w:r w:rsidR="009729D9" w:rsidRPr="009729D9">
        <w:rPr>
          <w:noProof/>
        </w:rPr>
        <w:t>, 2021)</w:t>
      </w:r>
      <w:ins w:id="131" w:author="Perkowski, Evan A" w:date="2023-12-05T11:11:00Z">
        <w:r w:rsidR="009729D9">
          <w:fldChar w:fldCharType="end"/>
        </w:r>
        <w:r w:rsidR="009729D9">
          <w:t xml:space="preserve"> and is the likely result of</w:t>
        </w:r>
      </w:ins>
      <w:r w:rsidR="00A20518">
        <w:t xml:space="preserve"> a reduction in soil resourc</w:t>
      </w:r>
      <w:ins w:id="132" w:author="Perkowski, Evan A" w:date="2023-12-05T11:08:00Z">
        <w:r w:rsidR="009729D9">
          <w:t>e</w:t>
        </w:r>
      </w:ins>
      <w:del w:id="133" w:author="Perkowski, Evan A" w:date="2023-12-05T11:08:00Z">
        <w:r w:rsidR="00A20518" w:rsidDel="009729D9">
          <w:delText>ing</w:delText>
        </w:r>
      </w:del>
      <w:r w:rsidR="00A20518">
        <w:t xml:space="preserve"> mining (by roots or symbionts) needed to meet plant nitrogen demand. </w:t>
      </w:r>
      <w:ins w:id="134" w:author="Perkowski, Evan A" w:date="2023-12-05T11:08:00Z">
        <w:r w:rsidR="009729D9">
          <w:t>T</w:t>
        </w:r>
      </w:ins>
      <w:del w:id="135" w:author="Perkowski, Evan A" w:date="2023-12-05T11:08:00Z">
        <w:r w:rsidR="00525D8E" w:rsidDel="009729D9">
          <w:delText>However, t</w:delText>
        </w:r>
      </w:del>
      <w:r w:rsidR="00525D8E">
        <w:t>his</w:t>
      </w:r>
      <w:ins w:id="136" w:author="Perkowski, Evan A" w:date="2023-12-05T11:08:00Z">
        <w:r w:rsidR="009729D9">
          <w:t xml:space="preserve"> </w:t>
        </w:r>
      </w:ins>
      <w:ins w:id="137" w:author="Perkowski, Evan A" w:date="2023-12-05T11:53:00Z">
        <w:r w:rsidR="00D80010">
          <w:t xml:space="preserve">response to increasing soil nitrogen </w:t>
        </w:r>
      </w:ins>
      <w:ins w:id="138" w:author="Perkowski, Evan A" w:date="2023-12-05T11:54:00Z">
        <w:r w:rsidR="00D80010">
          <w:t>availability</w:t>
        </w:r>
      </w:ins>
      <w:r w:rsidR="00525D8E">
        <w:t xml:space="preserve"> may not</w:t>
      </w:r>
      <w:ins w:id="139" w:author="Perkowski, Evan A" w:date="2023-12-05T11:12:00Z">
        <w:r w:rsidR="007D3832">
          <w:t xml:space="preserve"> be as robust</w:t>
        </w:r>
      </w:ins>
      <w:del w:id="140" w:author="Perkowski, Evan A" w:date="2023-12-05T11:12:00Z">
        <w:r w:rsidR="00525D8E" w:rsidDel="007D3832">
          <w:delText xml:space="preserve"> play out</w:delText>
        </w:r>
      </w:del>
      <w:r w:rsidR="00525D8E">
        <w:t xml:space="preserve"> in plant species with strong and specialized symbiotic relationships with nitrogen-acquiring partners</w:t>
      </w:r>
      <w:ins w:id="141" w:author="Perkowski, Evan A" w:date="2023-12-05T11:13:00Z">
        <w:r w:rsidR="007D3832">
          <w:t xml:space="preserve"> that reduce the sensitivity of plant nitrogen uptake to changes in nitrogen availability</w:t>
        </w:r>
      </w:ins>
      <w:r w:rsidR="00525D8E">
        <w:t>, such as plant</w:t>
      </w:r>
      <w:ins w:id="142" w:author="Perkowski, Evan A" w:date="2023-12-05T11:54:00Z">
        <w:r w:rsidR="00D80010">
          <w:t xml:space="preserve"> </w:t>
        </w:r>
      </w:ins>
      <w:r w:rsidR="00525D8E">
        <w:t>s</w:t>
      </w:r>
      <w:ins w:id="143" w:author="Perkowski, Evan A" w:date="2023-12-05T11:54:00Z">
        <w:r w:rsidR="00D80010">
          <w:t>pecies</w:t>
        </w:r>
      </w:ins>
      <w:r w:rsidR="00525D8E">
        <w:t xml:space="preserve"> that associate with </w:t>
      </w:r>
      <w:ins w:id="144" w:author="Perkowski, Evan A" w:date="2023-12-05T10:26:00Z">
        <w:r w:rsidR="00FE5224">
          <w:t xml:space="preserve">symbiotic </w:t>
        </w:r>
      </w:ins>
      <w:r w:rsidR="00525D8E">
        <w:t>nitrogen</w:t>
      </w:r>
      <w:ins w:id="145" w:author="Perkowski, Evan A" w:date="2023-12-05T10:26:00Z">
        <w:r w:rsidR="00FE5224">
          <w:t>-</w:t>
        </w:r>
      </w:ins>
      <w:r w:rsidR="00525D8E">
        <w:t>fixing bacteria.</w:t>
      </w:r>
    </w:p>
    <w:p w14:paraId="5D3B626E" w14:textId="475F1556"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w:t>
      </w:r>
      <w:del w:id="146" w:author="Perkowski, Evan A [2]" w:date="2023-12-04T11:17:00Z">
        <w:r w:rsidDel="00CA46D9">
          <w:delText xml:space="preserve">generally </w:delText>
        </w:r>
      </w:del>
      <w:r>
        <w:t xml:space="preserve">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can acquire nutrients via direct uptake pathways or through symbioses with arbuscular mycorrhizal fungi, while </w:t>
      </w:r>
      <w:r w:rsidR="005042AD">
        <w:rPr>
          <w:i/>
          <w:iCs/>
        </w:rPr>
        <w:t>G. max</w:t>
      </w:r>
      <w:r w:rsidR="005042AD">
        <w:t xml:space="preserve"> 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G. hirsutum</w:t>
      </w:r>
      <w:r w:rsidR="005042AD">
        <w:t>, a pattern that coincided with a reduction in</w:t>
      </w:r>
      <w:ins w:id="147" w:author="Perkowski, Evan A [2]" w:date="2023-12-04T11:18:00Z">
        <w:r w:rsidR="00CA46D9">
          <w:t xml:space="preserve"> </w:t>
        </w:r>
        <w:r w:rsidR="00CA46D9">
          <w:rPr>
            <w:i/>
            <w:iCs/>
          </w:rPr>
          <w:t>G. max</w:t>
        </w:r>
      </w:ins>
      <w:r w:rsidR="005042AD">
        <w:t xml:space="preserve"> root nodulation with 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w:t>
      </w:r>
      <w:ins w:id="148" w:author="Perkowski, Evan A [2]" w:date="2023-12-04T11:18:00Z">
        <w:r w:rsidR="00CA46D9">
          <w:t xml:space="preserve"> </w:t>
        </w:r>
        <w:r w:rsidR="00CA46D9">
          <w:fldChar w:fldCharType="begin" w:fldLock="1"/>
        </w:r>
      </w:ins>
      <w:r w:rsidR="008A1276">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10.1146/annurev.es.16.110185.002051","ISSN":"0066-4162","author":[{"dropping-particle":"","family":"Bloom","given":"Arnold J","non-dropping-particle":"","parse-names":false,"suffix":""},{"dropping-particle":"","family":"Chapin","given":"F Stuart","non-dropping-particle":"","parse-names":false,"suffix":""},{"dropping-particle":"","family":"Mooney","given":"Harold A","non-dropping-particle":"","parse-names":false,"suffix":""}],"container-title":"Annual Review of Ecology and Systematics","id":"ITEM-2","issue":"1","issued":{"date-parts":[["1985","11"]]},"page":"363-392","title":"Resource Limitation in Plants-An Economic Analogy","type":"article-journal","volume":"16"},"uris":["http://www.mendeley.com/documents/?uuid=ddafc21c-857b-4632-b910-156a83a06c80"]}],"mendeley":{"formattedCitation":"(Bloom &lt;i&gt;et al.&lt;/i&gt;, 1985; Rastetter &lt;i&gt;et al.&lt;/i&gt;, 2001)","plainTextFormattedCitation":"(Bloom et al., 1985; Rastetter et al., 2001)","previouslyFormattedCitation":"(Bloom &lt;i&gt;et al.&lt;/i&gt;, 1985; Rastetter &lt;i&gt;et al.&lt;/i&gt;, 2001)"},"properties":{"noteIndex":0},"schema":"https://github.com/citation-style-language/schema/raw/master/csl-citation.json"}</w:instrText>
      </w:r>
      <w:r w:rsidR="00CA46D9">
        <w:fldChar w:fldCharType="separate"/>
      </w:r>
      <w:r w:rsidR="007D3832" w:rsidRPr="007D3832">
        <w:rPr>
          <w:noProof/>
        </w:rPr>
        <w:t xml:space="preserve">(Bloom </w:t>
      </w:r>
      <w:r w:rsidR="007D3832" w:rsidRPr="007D3832">
        <w:rPr>
          <w:i/>
          <w:noProof/>
        </w:rPr>
        <w:t>et al.</w:t>
      </w:r>
      <w:r w:rsidR="007D3832" w:rsidRPr="007D3832">
        <w:rPr>
          <w:noProof/>
        </w:rPr>
        <w:t xml:space="preserve">, 1985; Rastetter </w:t>
      </w:r>
      <w:r w:rsidR="007D3832" w:rsidRPr="007D3832">
        <w:rPr>
          <w:i/>
          <w:noProof/>
        </w:rPr>
        <w:t>et al.</w:t>
      </w:r>
      <w:r w:rsidR="007D3832" w:rsidRPr="007D3832">
        <w:rPr>
          <w:noProof/>
        </w:rPr>
        <w:t>, 2001)</w:t>
      </w:r>
      <w:ins w:id="149" w:author="Perkowski, Evan A [2]" w:date="2023-12-04T11:18:00Z">
        <w:r w:rsidR="00CA46D9">
          <w:fldChar w:fldCharType="end"/>
        </w:r>
      </w:ins>
      <w:r w:rsidR="005042AD">
        <w:t xml:space="preserve">.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 because </w:t>
      </w:r>
      <w:r w:rsidR="005042AD">
        <w:t>the two species are not phylogenetically related and adopt different growth forms and growth durations.</w:t>
      </w:r>
    </w:p>
    <w:p w14:paraId="444BEBFD" w14:textId="74E9D202" w:rsidR="00A461D6" w:rsidRDefault="00221A4C" w:rsidP="00221A4C">
      <w:pPr>
        <w:spacing w:line="480" w:lineRule="auto"/>
        <w:ind w:firstLine="720"/>
      </w:pPr>
      <w:r>
        <w:lastRenderedPageBreak/>
        <w:t xml:space="preserve">To better understand how nitrogen fixation </w:t>
      </w:r>
      <w:r w:rsidR="00525D8E">
        <w:t>and</w:t>
      </w:r>
      <w:r>
        <w:t xml:space="preserve"> soil nitrogen fertilization</w:t>
      </w:r>
      <w:r w:rsidR="00525D8E">
        <w:t xml:space="preserve"> interact to influence</w:t>
      </w:r>
      <w:r>
        <w:t xml:space="preserve"> carbon costs to acquire nitrogen, </w:t>
      </w:r>
      <w:r w:rsidR="00FD777D">
        <w:t xml:space="preserve">we </w:t>
      </w:r>
      <w:r w:rsidR="00FF7948">
        <w:t>grew</w:t>
      </w:r>
      <w:r w:rsidR="00C70400">
        <w:t xml:space="preserve"> </w:t>
      </w:r>
      <w:r w:rsidR="00C70400">
        <w:rPr>
          <w:i/>
          <w:iCs/>
        </w:rPr>
        <w:t>Glycine max</w:t>
      </w:r>
      <w:r w:rsidR="00C70400">
        <w:t xml:space="preserve"> L. (Merr.) under two soil nitrogen fertilization treatments and two inoculation treatments in a full factorial greenhouse experiment. We used this experiment to test the following hypotheses:</w:t>
      </w:r>
    </w:p>
    <w:p w14:paraId="2265ECA5" w14:textId="21F16216"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r w:rsidR="00525D8E">
        <w:t>individuals</w:t>
      </w:r>
      <w:r w:rsidR="007935E9">
        <w:t>. Th</w:t>
      </w:r>
      <w:r w:rsidR="00525D8E">
        <w:t xml:space="preserve">is will manifest as an </w:t>
      </w:r>
      <w:r w:rsidR="007935E9">
        <w:t>increase the amount of nitrogen acquired per belowground carbon investment</w:t>
      </w:r>
      <w:ins w:id="150" w:author="Perkowski, Evan A [2]" w:date="2023-12-04T11:19:00Z">
        <w:r w:rsidR="00CA46D9">
          <w:t xml:space="preserve">, </w:t>
        </w:r>
      </w:ins>
      <w:ins w:id="151" w:author="Perkowski, Evan A" w:date="2023-12-05T11:56:00Z">
        <w:r w:rsidR="002B0C2A">
          <w:t>indexed by</w:t>
        </w:r>
      </w:ins>
      <w:ins w:id="152" w:author="Perkowski, Evan A [2]" w:date="2023-12-04T11:19:00Z">
        <w:del w:id="153" w:author="Perkowski, Evan A" w:date="2023-12-05T11:56:00Z">
          <w:r w:rsidR="00CA46D9" w:rsidDel="002B0C2A">
            <w:delText>or</w:delText>
          </w:r>
        </w:del>
        <w:r w:rsidR="00CA46D9">
          <w:t xml:space="preserve"> a stronger increase in plant nitrogen uptake than belowground carbon allocation</w:t>
        </w:r>
      </w:ins>
      <w:r w:rsidR="00525D8E">
        <w:t>.</w:t>
      </w:r>
    </w:p>
    <w:p w14:paraId="643926A3" w14:textId="0345896E" w:rsidR="007935E9" w:rsidRDefault="007935E9" w:rsidP="00642465">
      <w:pPr>
        <w:pStyle w:val="ListParagraph"/>
        <w:numPr>
          <w:ilvl w:val="0"/>
          <w:numId w:val="6"/>
        </w:numPr>
        <w:spacing w:line="480" w:lineRule="auto"/>
        <w:ind w:left="1080"/>
      </w:pPr>
      <w:r>
        <w:t xml:space="preserve">Inoculation with nitrogen-fixing bacteria will decrease </w:t>
      </w:r>
      <w:r w:rsidR="00E16C50">
        <w:t>carbon costs to acquire nitrogen under low soil nitrogen availability, as carbon costs to acquire nitrogen</w:t>
      </w:r>
      <w:ins w:id="154" w:author="Perkowski, Evan A [2]" w:date="2023-12-04T11:20:00Z">
        <w:r w:rsidR="00CA46D9">
          <w:t xml:space="preserve"> through symbiotic nitrogen fixation</w:t>
        </w:r>
      </w:ins>
      <w:r w:rsidR="00E16C50">
        <w:t xml:space="preserve"> will be less than the carbon cost to acquire nitrogen via direct uptake.</w:t>
      </w:r>
      <w:ins w:id="155" w:author="Perkowski, Evan A [2]" w:date="2023-12-04T11:20:00Z">
        <w:r w:rsidR="00CA46D9">
          <w:t xml:space="preserve"> However,</w:t>
        </w:r>
      </w:ins>
      <w:r w:rsidR="00E16C50">
        <w:t xml:space="preserve"> </w:t>
      </w:r>
      <w:del w:id="156" w:author="Perkowski, Evan A [2]" w:date="2023-12-04T11:20:00Z">
        <w:r w:rsidR="00525D8E" w:rsidDel="00CA46D9">
          <w:delText>T</w:delText>
        </w:r>
      </w:del>
      <w:ins w:id="157" w:author="Perkowski, Evan A [2]" w:date="2023-12-04T11:20:00Z">
        <w:r w:rsidR="00CA46D9">
          <w:t>t</w:t>
        </w:r>
      </w:ins>
      <w:r w:rsidR="00525D8E">
        <w:t>here will be no effect</w:t>
      </w:r>
      <w:ins w:id="158" w:author="Perkowski, Evan A [2]" w:date="2023-12-04T11:20:00Z">
        <w:r w:rsidR="00CA46D9">
          <w:t xml:space="preserve"> of inoculation</w:t>
        </w:r>
      </w:ins>
      <w:r w:rsidR="00525D8E">
        <w:t xml:space="preserve"> under high soil nitrogen availability due to all plants shifting toward a similar, direct uptake-dominated mode of nitrogen acquisition.</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4CC5308" w:rsidR="00FF6F53" w:rsidRDefault="0011017D" w:rsidP="00CA46D9">
      <w:pPr>
        <w:spacing w:line="480" w:lineRule="auto"/>
        <w:rPr>
          <w:rFonts w:cs="Times New Roman"/>
        </w:rPr>
      </w:pPr>
      <w:r>
        <w:rPr>
          <w:i/>
          <w:iCs/>
        </w:rPr>
        <w:t>Glycine max</w:t>
      </w:r>
      <w:r>
        <w:t xml:space="preserve"> </w:t>
      </w:r>
      <w:r w:rsidR="00ED1628">
        <w:t xml:space="preserve">seeds </w:t>
      </w:r>
      <w:r>
        <w:t xml:space="preserve">were planted in </w:t>
      </w:r>
      <w:r w:rsidR="0089764A">
        <w:t>64</w:t>
      </w:r>
      <w:r w:rsidR="00283E1D">
        <w:t>,</w:t>
      </w:r>
      <w:r w:rsidR="0089764A">
        <w:t xml:space="preserve"> </w:t>
      </w:r>
      <w:r>
        <w:t>6-liter pots (</w:t>
      </w:r>
      <w:r w:rsidR="007B6BD6">
        <w:t>NS-600, Nursery Supplies, Orange, CA, USA</w:t>
      </w:r>
      <w:r>
        <w:t xml:space="preserve">) containing unfertilized potting mix (Sungro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r w:rsidR="00283E1D">
        <w:t xml:space="preserve">three </w:t>
      </w:r>
      <w:r w:rsidR="0089764A">
        <w:t xml:space="preserve">hours to eliminate any bacterial or fungal </w:t>
      </w:r>
      <w:r w:rsidR="0089764A">
        <w:lastRenderedPageBreak/>
        <w:t>growth. Thirty-two randomly selected pots were</w:t>
      </w:r>
      <w:r w:rsidR="00D373FB">
        <w:t xml:space="preserve"> planted with seeds</w:t>
      </w:r>
      <w:r w:rsidR="0089764A">
        <w:t xml:space="preserve"> inoculated with </w:t>
      </w:r>
      <w:r w:rsidR="007B6BD6" w:rsidRPr="007B6BD6">
        <w:rPr>
          <w:rFonts w:cs="Times New Roman"/>
          <w:i/>
          <w:iCs/>
        </w:rPr>
        <w:t>Bradyrhizobium japonicum</w:t>
      </w:r>
      <w:r w:rsidR="007B6BD6" w:rsidRPr="007B6BD6">
        <w:rPr>
          <w:rFonts w:cs="Times New Roman"/>
        </w:rPr>
        <w:t xml:space="preserve"> (Verdesian N-Dure™ Soybean,</w:t>
      </w:r>
      <w:r w:rsidR="007B6BD6">
        <w:rPr>
          <w:rFonts w:cs="Times New Roman"/>
        </w:rPr>
        <w:t xml:space="preserve"> Cary, NC, USA)</w:t>
      </w:r>
      <w:r w:rsidR="00675662">
        <w:rPr>
          <w:rFonts w:cs="Times New Roman"/>
        </w:rPr>
        <w:t xml:space="preserve"> following a brief surface sterilization in </w:t>
      </w:r>
      <w:r w:rsidR="00F61FD5">
        <w:rPr>
          <w:rFonts w:cs="Times New Roman"/>
          <w:highlight w:val="yellow"/>
        </w:rPr>
        <w:t>20,000 ppm</w:t>
      </w:r>
      <w:r w:rsidR="00675662">
        <w:rPr>
          <w:rFonts w:cs="Times New Roman"/>
        </w:rPr>
        <w:t xml:space="preserve"> </w:t>
      </w:r>
      <w:r w:rsidR="00534BFA">
        <w:rPr>
          <w:rFonts w:cs="Times New Roman"/>
        </w:rPr>
        <w:t>sodium hypochlorite</w:t>
      </w:r>
      <w:r w:rsidR="0038171F">
        <w:rPr>
          <w:rFonts w:cs="Times New Roman"/>
        </w:rPr>
        <w:t xml:space="preserve"> for </w:t>
      </w:r>
      <w:r w:rsidR="00F61FD5">
        <w:rPr>
          <w:rFonts w:cs="Times New Roman"/>
          <w:highlight w:val="yellow"/>
        </w:rPr>
        <w:t>5</w:t>
      </w:r>
      <w:r w:rsidR="00F61FD5">
        <w:rPr>
          <w:rFonts w:cs="Times New Roman"/>
        </w:rPr>
        <w:t xml:space="preserve"> </w:t>
      </w:r>
      <w:r w:rsidR="0038171F">
        <w:rPr>
          <w:rFonts w:cs="Times New Roman"/>
        </w:rPr>
        <w:t>minutes followed</w:t>
      </w:r>
      <w:r w:rsidR="00283E1D">
        <w:rPr>
          <w:rFonts w:cs="Times New Roman"/>
        </w:rPr>
        <w:t xml:space="preserve"> by</w:t>
      </w:r>
      <w:r w:rsidR="0038171F">
        <w:rPr>
          <w:rFonts w:cs="Times New Roman"/>
        </w:rPr>
        <w:t xml:space="preserve"> three</w:t>
      </w:r>
      <w:r w:rsidR="00DA425E">
        <w:rPr>
          <w:rFonts w:cs="Times New Roman"/>
        </w:rPr>
        <w:t xml:space="preserve"> washes in</w:t>
      </w:r>
      <w:r w:rsidR="0038171F">
        <w:rPr>
          <w:rFonts w:cs="Times New Roman"/>
        </w:rPr>
        <w:t xml:space="preserve"> </w:t>
      </w:r>
      <w:r w:rsidR="00283E1D">
        <w:rPr>
          <w:rFonts w:cs="Times New Roman"/>
        </w:rPr>
        <w:t xml:space="preserve">ultrapure </w:t>
      </w:r>
      <w:r w:rsidR="0038171F">
        <w:rPr>
          <w:rFonts w:cs="Times New Roman"/>
        </w:rPr>
        <w:t>water</w:t>
      </w:r>
      <w:ins w:id="159" w:author="Perkowski, Evan A [2]" w:date="2023-12-04T11:23:00Z">
        <w:r w:rsidR="00CA46D9">
          <w:rPr>
            <w:rFonts w:cs="Times New Roman"/>
          </w:rPr>
          <w:t xml:space="preserve"> </w:t>
        </w:r>
        <w:r w:rsidR="00CA46D9">
          <w:rPr>
            <w:rFonts w:cs="Times New Roman"/>
          </w:rPr>
          <w:fldChar w:fldCharType="begin" w:fldLock="1"/>
        </w:r>
      </w:ins>
      <w:r w:rsidR="000C4049">
        <w:rPr>
          <w:rFonts w:cs="Times New Roman"/>
        </w:rPr>
        <w:instrText>ADDIN CSL_CITATION {"citationItems":[{"id":"ITEM-1","itemData":{"DOI":"10.4315/0362-028X-67.4.758","ISSN":"0362028X","PMID":"15083728","abstract":"Consumption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variability.","author":[{"dropping-particle":"","family":"Montville","given":"Rebecca","non-dropping-particle":"","parse-names":false,"suffix":""},{"dropping-particle":"","family":"Schaffner","given":"Donald W.","non-dropping-particle":"","parse-names":false,"suffix":""}],"container-title":"Journal of Food Protection","id":"ITEM-1","issue":"4","issued":{"date-parts":[["2004"]]},"page":"758-765","publisher":"Elsevier Masson SAS","title":"Analysis of published sprout seed sanitization studies shows treatments are highly variable","type":"article-journal","volume":"67"},"uris":["http://www.mendeley.com/documents/?uuid=3465481c-eb1d-49a3-8e4b-b87f26e868f3"]},{"id":"ITEM-2","itemData":{"DOI":"10.1046/j.1365-2672.2002.01571.x","ISSN":"13645072","PMID":"11966907","abstract":"Aims: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seeds.","author":[{"dropping-particle":"","family":"Scouten","given":"A. J.","non-dropping-particle":"","parse-names":false,"suffix":""},{"dropping-particle":"","family":"Beuchat","given":"L. R.","non-dropping-particle":"","parse-names":false,"suffix":""}],"container-title":"Journal of Applied Microbiology","id":"ITEM-2","issue":"4","issued":{"date-parts":[["2002"]]},"page":"668-674","title":"Combined effects of chemical, heat and ultrasound treatments to kill Salmonella and Escherichia coli O157:H7 on alfalfa seeds","type":"article-journal","volume":"92"},"uris":["http://www.mendeley.com/documents/?uuid=92fcb94b-ab67-4230-ad72-c2cc7888f3b3"]}],"mendeley":{"formattedCitation":"(Scouten &amp; Beuchat, 2002; Montville &amp; Schaffner, 2004)","plainTextFormattedCitation":"(Scouten &amp; Beuchat, 2002; Montville &amp; Schaffner, 2004)","previouslyFormattedCitation":"(Scouten &amp; Beuchat, 2002; Montville &amp; Schaffner, 2004)"},"properties":{"noteIndex":0},"schema":"https://github.com/citation-style-language/schema/raw/master/csl-citation.json"}</w:instrText>
      </w:r>
      <w:r w:rsidR="00CA46D9">
        <w:rPr>
          <w:rFonts w:cs="Times New Roman"/>
        </w:rPr>
        <w:fldChar w:fldCharType="separate"/>
      </w:r>
      <w:r w:rsidR="00CA46D9" w:rsidRPr="00CA46D9">
        <w:rPr>
          <w:rFonts w:cs="Times New Roman"/>
          <w:noProof/>
        </w:rPr>
        <w:t>(Scouten &amp; Beuchat, 2002; Montville &amp; Schaffner, 2004)</w:t>
      </w:r>
      <w:ins w:id="160" w:author="Perkowski, Evan A [2]" w:date="2023-12-04T11:23:00Z">
        <w:r w:rsidR="00CA46D9">
          <w:rPr>
            <w:rFonts w:cs="Times New Roman"/>
          </w:rPr>
          <w:fldChar w:fldCharType="end"/>
        </w:r>
        <w:r w:rsidR="00CA46D9">
          <w:rPr>
            <w:rFonts w:cs="Times New Roman"/>
          </w:rPr>
          <w:t>.</w:t>
        </w:r>
      </w:ins>
      <w:r w:rsidR="00F61FD5">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F61FD5">
        <w:rPr>
          <w:rFonts w:cs="Times New Roman"/>
          <w:highlight w:val="yellow"/>
        </w:rPr>
        <w:t>20,000 ppm</w:t>
      </w:r>
      <w:r w:rsidR="00ED1628">
        <w:rPr>
          <w:rFonts w:cs="Times New Roman"/>
        </w:rPr>
        <w:t xml:space="preserve"> </w:t>
      </w:r>
      <w:r w:rsidR="00534BFA">
        <w:rPr>
          <w:rFonts w:cs="Times New Roman"/>
        </w:rPr>
        <w:t>sodium hypochlorit</w:t>
      </w:r>
      <w:r w:rsidR="0038171F">
        <w:rPr>
          <w:rFonts w:cs="Times New Roman"/>
        </w:rPr>
        <w:t xml:space="preserve">e for </w:t>
      </w:r>
      <w:r w:rsidR="00F61FD5">
        <w:rPr>
          <w:rFonts w:cs="Times New Roman"/>
          <w:highlight w:val="yellow"/>
        </w:rPr>
        <w:t>5</w:t>
      </w:r>
      <w:r w:rsidR="00F61FD5">
        <w:rPr>
          <w:rFonts w:cs="Times New Roman"/>
        </w:rPr>
        <w:t xml:space="preserve"> </w:t>
      </w:r>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5D8ACCC5"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w:t>
      </w:r>
      <w:ins w:id="161" w:author="Perkowski, Evan A" w:date="2023-12-05T11:58:00Z">
        <w:r w:rsidR="002B0C2A">
          <w:rPr>
            <w:rFonts w:cs="Times New Roman"/>
          </w:rPr>
          <w:t xml:space="preserve"> growth limitation due to</w:t>
        </w:r>
      </w:ins>
      <w:r w:rsidR="00412BAB">
        <w:rPr>
          <w:rFonts w:cs="Times New Roman"/>
        </w:rPr>
        <w:t xml:space="preserve"> pot size </w:t>
      </w:r>
      <w:del w:id="162" w:author="Perkowski, Evan A" w:date="2023-12-05T11:58:00Z">
        <w:r w:rsidR="00412BAB" w:rsidDel="002B0C2A">
          <w:rPr>
            <w:rFonts w:cs="Times New Roman"/>
          </w:rPr>
          <w:delText xml:space="preserve">induced growth limitation </w:delText>
        </w:r>
      </w:del>
      <w:r w:rsidR="00412BAB">
        <w:rPr>
          <w:rFonts w:cs="Times New Roman"/>
        </w:rPr>
        <w:t xml:space="preserve">at the time of biomass harvest, indicated by </w:t>
      </w:r>
      <w:ins w:id="163" w:author="Perkowski, Evan A [2]" w:date="2023-12-04T11:24:00Z">
        <w:r w:rsidR="00CA46D9">
          <w:rPr>
            <w:rFonts w:cs="Times New Roman"/>
          </w:rPr>
          <w:t>total</w:t>
        </w:r>
      </w:ins>
      <w:r w:rsidR="00412BAB">
        <w:rPr>
          <w:rFonts w:cs="Times New Roman"/>
        </w:rPr>
        <w:t xml:space="preserve">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ins w:id="164" w:author="Perkowski, Evan A" w:date="2023-12-05T11:58:00Z">
        <w:r w:rsidR="002B0C2A">
          <w:rPr>
            <w:rFonts w:cs="Times New Roman"/>
          </w:rPr>
          <w:t>.</w:t>
        </w:r>
      </w:ins>
    </w:p>
    <w:p w14:paraId="7A34FC86" w14:textId="5DC8ACDE" w:rsidR="00D67D74" w:rsidRDefault="00D67D74" w:rsidP="009D6E5B">
      <w:pPr>
        <w:spacing w:line="480" w:lineRule="auto"/>
      </w:pPr>
    </w:p>
    <w:p w14:paraId="64D2AC58" w14:textId="27F5B292" w:rsidR="00360D30" w:rsidRDefault="00283E1D" w:rsidP="009D6E5B">
      <w:pPr>
        <w:spacing w:line="480" w:lineRule="auto"/>
      </w:pPr>
      <w:r>
        <w:rPr>
          <w:i/>
          <w:iCs/>
        </w:rPr>
        <w:t>P</w:t>
      </w:r>
      <w:r w:rsidR="00360D30">
        <w:rPr>
          <w:i/>
          <w:iCs/>
        </w:rPr>
        <w:t>lant trait</w:t>
      </w:r>
      <w:r>
        <w:rPr>
          <w:i/>
          <w:iCs/>
        </w:rPr>
        <w:t xml:space="preserve"> measurements</w:t>
      </w:r>
    </w:p>
    <w:p w14:paraId="14099B94" w14:textId="045476EA" w:rsidR="007755C4" w:rsidRDefault="00CA46D9" w:rsidP="00CA46D9">
      <w:pPr>
        <w:autoSpaceDE w:val="0"/>
        <w:autoSpaceDN w:val="0"/>
        <w:adjustRightInd w:val="0"/>
        <w:spacing w:line="480" w:lineRule="auto"/>
        <w:rPr>
          <w:rFonts w:cs="Times New Roman"/>
        </w:rPr>
      </w:pPr>
      <w:ins w:id="165" w:author="Perkowski, Evan A [2]" w:date="2023-12-04T11:24:00Z">
        <w:r>
          <w:t>A</w:t>
        </w:r>
      </w:ins>
      <w:del w:id="166" w:author="Perkowski, Evan A [2]" w:date="2023-12-04T11:24:00Z">
        <w:r w:rsidR="00F83744" w:rsidDel="00CA46D9">
          <w:delText>W</w:delText>
        </w:r>
        <w:r w:rsidR="00360D30" w:rsidDel="00CA46D9">
          <w:delText>e harvested a</w:delText>
        </w:r>
      </w:del>
      <w:r w:rsidR="00360D30">
        <w:t>ll experimental individuals</w:t>
      </w:r>
      <w:ins w:id="167" w:author="Perkowski, Evan A [2]" w:date="2023-12-04T11:24:00Z">
        <w:r>
          <w:t xml:space="preserve"> were harvested</w:t>
        </w:r>
      </w:ins>
      <w:r w:rsidR="00360D30">
        <w:t xml:space="preserve"> and</w:t>
      </w:r>
      <w:ins w:id="168" w:author="Perkowski, Evan A [2]" w:date="2023-12-04T11:24:00Z">
        <w:r>
          <w:t xml:space="preserve"> biomass was</w:t>
        </w:r>
      </w:ins>
      <w:r w:rsidR="00360D30">
        <w:t xml:space="preserve"> separated </w:t>
      </w:r>
      <w:del w:id="169" w:author="Perkowski, Evan A [2]" w:date="2023-12-04T11:24:00Z">
        <w:r w:rsidR="00360D30" w:rsidDel="00CA46D9">
          <w:delText xml:space="preserve">biomass of </w:delText>
        </w:r>
        <w:r w:rsidR="00360D30" w:rsidRPr="00360D30" w:rsidDel="00CA46D9">
          <w:delText xml:space="preserve">each experimental individual </w:delText>
        </w:r>
      </w:del>
      <w:r w:rsidR="00360D30" w:rsidRPr="00360D30">
        <w:t>into major organ types (leaves, stems, roots</w:t>
      </w:r>
      <w:r w:rsidR="00310558">
        <w:t>, and root nodules when present</w:t>
      </w:r>
      <w:r w:rsidR="00360D30" w:rsidRPr="00360D30">
        <w:t>)</w:t>
      </w:r>
      <w:r w:rsidR="00F83744">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w:t>
      </w:r>
      <w:r w:rsidR="00360D30" w:rsidRPr="00360D30">
        <w:lastRenderedPageBreak/>
        <w:t xml:space="preserve">all leaf areas.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t>
      </w:r>
      <w:ins w:id="170" w:author="Perkowski, Evan A [2]" w:date="2023-12-04T11:25:00Z">
        <w:r w:rsidR="00924C4C">
          <w:rPr>
            <w:rFonts w:cs="Times New Roman"/>
          </w:rPr>
          <w:t>C</w:t>
        </w:r>
      </w:ins>
      <w:r w:rsidR="00430044">
        <w:rPr>
          <w:rFonts w:cs="Times New Roman"/>
        </w:rPr>
        <w:t>arbon and nitrogen content</w:t>
      </w:r>
      <w:r w:rsidR="00B84938">
        <w:rPr>
          <w:rFonts w:cs="Times New Roman"/>
        </w:rPr>
        <w:t xml:space="preserve"> </w:t>
      </w:r>
      <w:r w:rsidR="00430044">
        <w:rPr>
          <w:rFonts w:cs="Times New Roman"/>
        </w:rPr>
        <w:t xml:space="preserve">of each respective organ </w:t>
      </w:r>
      <w:del w:id="171" w:author="Perkowski, Evan A [2]" w:date="2023-12-04T11:25:00Z">
        <w:r w:rsidR="00430044" w:rsidDel="00924C4C">
          <w:rPr>
            <w:rFonts w:cs="Times New Roman"/>
          </w:rPr>
          <w:delText>type</w:delText>
        </w:r>
      </w:del>
      <w:ins w:id="172" w:author="Perkowski, Evan A [2]" w:date="2023-12-04T11:25:00Z">
        <w:r>
          <w:rPr>
            <w:rFonts w:cs="Times New Roman"/>
          </w:rPr>
          <w:t>was quantified</w:t>
        </w:r>
      </w:ins>
      <w:r w:rsidR="00430044">
        <w:rPr>
          <w:rFonts w:cs="Times New Roman"/>
        </w:rPr>
        <w:t xml:space="preserve"> </w:t>
      </w:r>
      <w:r w:rsidR="00AB654B">
        <w:rPr>
          <w:rFonts w:cs="Times New Roman"/>
        </w:rPr>
        <w:t>through elemental combustion (</w:t>
      </w:r>
      <w:r w:rsidR="00AB654B">
        <w:rPr>
          <w:color w:val="000000"/>
        </w:rPr>
        <w:t>Costech-4010, Costech,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25FD4BCE" w:rsidR="00DD0878" w:rsidRDefault="00351A75" w:rsidP="00924C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calculated</w:t>
      </w:r>
      <w:ins w:id="173" w:author="Perkowski, Evan A [2]" w:date="2023-12-04T11:26:00Z">
        <w:r w:rsidR="00924C4C">
          <w:rPr>
            <w:rFonts w:cs="Times New Roman"/>
          </w:rPr>
          <w:t xml:space="preserve"> as the sum of total root carbon biomass and total root nodule carbon biomass. Total root carbon biomass was calculated by multiplying the carbon content of roots by total root biomass, while total root nodule carbon biomass was calculated by m</w:t>
        </w:r>
      </w:ins>
      <w:ins w:id="174" w:author="Perkowski, Evan A [2]" w:date="2023-12-04T11:27:00Z">
        <w:r w:rsidR="00924C4C">
          <w:rPr>
            <w:rFonts w:cs="Times New Roman"/>
          </w:rPr>
          <w:t xml:space="preserve">ultiplying the carbon content of root nodules by total root nodule biomass. </w:t>
        </w:r>
      </w:ins>
      <w:del w:id="175" w:author="Perkowski, Evan A [2]" w:date="2023-12-04T11:27:00Z">
        <w:r w:rsidR="00B84938" w:rsidDel="00924C4C">
          <w:rPr>
            <w:rFonts w:cs="Times New Roman"/>
          </w:rPr>
          <w:delText xml:space="preserve"> by multiplying the carbon content of roots and root nodules by total biomass of each respective organ type, then adding root carbon biomass and root nodule carbon biomass. </w:delText>
        </w:r>
      </w:del>
      <w:r w:rsidR="00310558">
        <w:rPr>
          <w:rFonts w:cs="Times New Roman"/>
        </w:rPr>
        <w:t>W</w:t>
      </w:r>
      <w:r w:rsidR="00B84938">
        <w:rPr>
          <w:rFonts w:cs="Times New Roman"/>
        </w:rPr>
        <w:t>hole</w:t>
      </w:r>
      <w:ins w:id="176" w:author="Perkowski, Evan A [2]" w:date="2023-12-04T11:40:00Z">
        <w:r w:rsidR="00D8530B">
          <w:rPr>
            <w:rFonts w:cs="Times New Roman"/>
          </w:rPr>
          <w:t>-</w:t>
        </w:r>
      </w:ins>
      <w:del w:id="177" w:author="Perkowski, Evan A [2]" w:date="2023-12-04T11:40:00Z">
        <w:r w:rsidR="00B84938" w:rsidDel="00D8530B">
          <w:rPr>
            <w:rFonts w:cs="Times New Roman"/>
          </w:rPr>
          <w:delText xml:space="preserve"> </w:delText>
        </w:r>
      </w:del>
      <w:r w:rsidR="00B84938">
        <w:rPr>
          <w:rFonts w:cs="Times New Roman"/>
        </w:rPr>
        <w:t>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w:t>
      </w:r>
      <w:del w:id="178" w:author="Perkowski, Evan A [2]" w:date="2023-12-04T11:27:00Z">
        <w:r w:rsidDel="00924C4C">
          <w:rPr>
            <w:rFonts w:cs="Times New Roman"/>
          </w:rPr>
          <w:delText xml:space="preserve">any </w:delText>
        </w:r>
      </w:del>
      <w:r>
        <w:rPr>
          <w:rFonts w:cs="Times New Roman"/>
        </w:rPr>
        <w:t xml:space="preserve">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CA46D9">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655F542B" w:rsidR="00270350" w:rsidRDefault="00270350">
      <w:pPr>
        <w:spacing w:line="480" w:lineRule="auto"/>
        <w:pPrChange w:id="179" w:author="Perkowski, Evan A [2]" w:date="2023-12-04T11:27:00Z">
          <w:pPr>
            <w:spacing w:line="480" w:lineRule="auto"/>
            <w:ind w:firstLine="720"/>
          </w:pPr>
        </w:pPrChange>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00064D06">
        <w:t>traits</w:t>
      </w:r>
      <w:r>
        <w:t xml:space="preserve">. All models included soil nitrogen fertilization, inoculation, and interactions between soil nitrogen fertilization and inoculation as categorical </w:t>
      </w:r>
      <w:r>
        <w:lastRenderedPageBreak/>
        <w:t>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180" w:author="Perkowski, Evan A [2]" w:date="2023-12-04T11:28:00Z">
        <w:r w:rsidR="007D0701" w:rsidDel="00924C4C">
          <w:delText>whole plant biomass</w:delText>
        </w:r>
        <w:r w:rsidR="00360D30" w:rsidDel="00924C4C">
          <w:delText>,</w:delText>
        </w:r>
        <w:r w:rsidR="00360D30" w:rsidDel="00924C4C">
          <w:rPr>
            <w:i/>
            <w:iCs/>
          </w:rPr>
          <w:delText xml:space="preserve"> </w:delText>
        </w:r>
      </w:del>
      <w:r w:rsidR="00AD6759">
        <w:t xml:space="preserve">structural carbon costs to acquire nitrogen, belowground carbon biomass, whole plant nitrogen biomass, </w:t>
      </w:r>
      <w:r w:rsidR="002B0C2A">
        <w:t>total leaf area,</w:t>
      </w:r>
      <w:r w:rsidR="002B0C2A" w:rsidRPr="00AD6759">
        <w:t xml:space="preserve"> </w:t>
      </w:r>
      <w:r w:rsidR="00360D30">
        <w:t xml:space="preserve">total biomass, </w:t>
      </w:r>
      <w:r w:rsidR="00AD6759">
        <w:t>root nodule biomass: root biomass, root nodule biomass, and root biomass</w:t>
      </w:r>
      <w:r w:rsidR="00166B47">
        <w:t>.</w:t>
      </w:r>
    </w:p>
    <w:p w14:paraId="0FC0C20D" w14:textId="341DD206" w:rsidR="006A394B" w:rsidRDefault="00166B47" w:rsidP="00924C4C">
      <w:pPr>
        <w:spacing w:line="480" w:lineRule="auto"/>
        <w:ind w:firstLine="720"/>
      </w:pPr>
      <w:r>
        <w:t>We used Shapiro-Wilk tests of normality</w:t>
      </w:r>
      <w:r w:rsidR="00DD0878">
        <w:t xml:space="preserve"> </w:t>
      </w:r>
      <w:r>
        <w:t xml:space="preserve">to determine whether linear mixed-effects models satisfied residual normality assumptions. </w:t>
      </w:r>
      <w:ins w:id="181" w:author="Perkowski, Evan A [2]" w:date="2023-12-04T11:28:00Z">
        <w:r w:rsidR="00924C4C">
          <w:t xml:space="preserve">Whole-plant nitrogen biomass and total leaf area were the only models that satisfied </w:t>
        </w:r>
      </w:ins>
      <w:ins w:id="182" w:author="Perkowski, Evan A [2]" w:date="2023-12-04T11:29:00Z">
        <w:r w:rsidR="00924C4C">
          <w:t xml:space="preserve">residual normality assumptions. </w:t>
        </w:r>
        <w:del w:id="183" w:author="Perkowski, Evan A" w:date="2023-12-05T11:59:00Z">
          <w:r w:rsidR="00924C4C" w:rsidDel="002B0C2A">
            <w:delText xml:space="preserve">We attempted to satisfy residuals. </w:delText>
          </w:r>
        </w:del>
      </w:ins>
      <w:del w:id="184" w:author="Perkowski, Evan A [2]" w:date="2023-12-04T11:29:00Z">
        <w:r w:rsidDel="00924C4C">
          <w:delText>All models satisfied residual normality assumptions except</w:delText>
        </w:r>
        <w:r w:rsidR="00C7318F" w:rsidDel="00924C4C">
          <w:delText xml:space="preserve"> </w:delText>
        </w:r>
        <w:r w:rsidR="00D02153" w:rsidDel="00924C4C">
          <w:delText>structural carbon costs to acquire nitrogen</w:delText>
        </w:r>
        <w:r w:rsidR="006A394B" w:rsidDel="00924C4C">
          <w:delText xml:space="preserve">, </w:delText>
        </w:r>
        <w:r w:rsidR="00D02153" w:rsidDel="00924C4C">
          <w:delText>belowground carbon biomass</w:delText>
        </w:r>
        <w:r w:rsidR="006A394B" w:rsidDel="00924C4C">
          <w:delText xml:space="preserve">, total biomass, </w:delText>
        </w:r>
        <w:r w:rsidR="00AD6759" w:rsidDel="00924C4C">
          <w:delText>root nodule biomass: root biomass,</w:delText>
        </w:r>
        <w:r w:rsidR="00086E13" w:rsidDel="00924C4C">
          <w:delText xml:space="preserve"> </w:delText>
        </w:r>
        <w:r w:rsidR="00AD6759" w:rsidDel="00924C4C">
          <w:delText>root nodule biomass</w:delText>
        </w:r>
        <w:r w:rsidR="00B20D1B" w:rsidDel="00924C4C">
          <w:delText>, root biomass, and biomass: pot volume</w:delText>
        </w:r>
        <w:r w:rsidR="00AD6759" w:rsidDel="00924C4C">
          <w:delText xml:space="preserve"> </w:delText>
        </w:r>
        <w:r w:rsidDel="00924C4C">
          <w:delText>(Shapiro-Wilk: p&lt;0.05 in all cases).</w:delText>
        </w:r>
        <w:r w:rsidR="00AB654B" w:rsidDel="00924C4C">
          <w:delText xml:space="preserve"> </w:delText>
        </w:r>
      </w:del>
      <w:r w:rsidR="008B104C">
        <w:t xml:space="preserve">We </w:t>
      </w:r>
      <w:r w:rsidR="00D87519">
        <w:t xml:space="preserve">attempted to satisfy residual normality assumptions by fitting </w:t>
      </w:r>
      <w:ins w:id="185" w:author="Perkowski, Evan A [2]" w:date="2023-12-04T11:29:00Z">
        <w:r w:rsidR="00924C4C">
          <w:t xml:space="preserve">the other </w:t>
        </w:r>
      </w:ins>
      <w:r w:rsidR="00D87519">
        <w:t xml:space="preserve">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del w:id="186" w:author="Perkowski, Evan A [2]" w:date="2023-12-04T11:30:00Z">
        <w:r w:rsidRPr="00166B47" w:rsidDel="00924C4C">
          <w:delText>we natural log transformed</w:delText>
        </w:r>
      </w:del>
      <w:ins w:id="187" w:author="Perkowski, Evan A [2]" w:date="2023-12-04T11:30:00Z">
        <w:r w:rsidR="00924C4C">
          <w:t>models for</w:t>
        </w:r>
      </w:ins>
      <w:r w:rsidRPr="00166B47">
        <w:t xml:space="preserve"> </w:t>
      </w:r>
      <w:r w:rsidR="00D02153">
        <w:t>structural carbon costs to acquire nitrogen</w:t>
      </w:r>
      <w:r w:rsidR="006A394B">
        <w:t xml:space="preserve">, </w:t>
      </w:r>
      <w:r w:rsidR="00D02153">
        <w:t>belowground carbon biomass</w:t>
      </w:r>
      <w:r w:rsidR="006A394B">
        <w:t>, total biomass, root biomass, and biomass: pot volume</w:t>
      </w:r>
      <w:ins w:id="188" w:author="Perkowski, Evan A [2]" w:date="2023-12-04T11:30:00Z">
        <w:r w:rsidR="00924C4C">
          <w:t xml:space="preserve"> satisfied normality assumptions when</w:t>
        </w:r>
      </w:ins>
      <w:ins w:id="189" w:author="Perkowski, Evan A" w:date="2023-12-05T12:00:00Z">
        <w:r w:rsidR="002B0C2A">
          <w:t xml:space="preserve"> response variables were</w:t>
        </w:r>
      </w:ins>
      <w:ins w:id="190" w:author="Perkowski, Evan A [2]" w:date="2023-12-04T11:30:00Z">
        <w:r w:rsidR="00924C4C">
          <w:t xml:space="preserve"> fit using natural log transformed data</w:t>
        </w:r>
      </w:ins>
      <w:r w:rsidR="006A394B">
        <w:t xml:space="preserve">, </w:t>
      </w:r>
      <w:del w:id="191" w:author="Perkowski, Evan A [2]" w:date="2023-12-04T11:30:00Z">
        <w:r w:rsidR="006A394B" w:rsidDel="00924C4C">
          <w:delText xml:space="preserve">and </w:delText>
        </w:r>
      </w:del>
      <w:ins w:id="192" w:author="Perkowski, Evan A [2]" w:date="2023-12-04T11:30:00Z">
        <w:r w:rsidR="00924C4C">
          <w:t xml:space="preserve">while the models for </w:t>
        </w:r>
      </w:ins>
      <w:del w:id="193" w:author="Perkowski, Evan A [2]" w:date="2023-12-04T11:30:00Z">
        <w:r w:rsidR="006A394B" w:rsidDel="00924C4C">
          <w:delText xml:space="preserve">square root transformed root </w:delText>
        </w:r>
      </w:del>
      <w:r w:rsidR="006A394B">
        <w:t>nodule biomass: root biomass and root nodule biomass</w:t>
      </w:r>
      <w:ins w:id="194" w:author="Perkowski, Evan A [2]" w:date="2023-12-04T11:30:00Z">
        <w:r w:rsidR="00924C4C">
          <w:t xml:space="preserve"> w</w:t>
        </w:r>
      </w:ins>
      <w:ins w:id="195" w:author="Perkowski, Evan A [2]" w:date="2023-12-04T11:31:00Z">
        <w:r w:rsidR="00924C4C">
          <w:t>ere satisfied when</w:t>
        </w:r>
      </w:ins>
      <w:ins w:id="196" w:author="Perkowski, Evan A" w:date="2023-12-05T12:00:00Z">
        <w:r w:rsidR="002B0C2A">
          <w:t xml:space="preserve"> response variables were</w:t>
        </w:r>
      </w:ins>
      <w:ins w:id="197" w:author="Perkowski, Evan A [2]" w:date="2023-12-04T11:31:00Z">
        <w:r w:rsidR="00924C4C">
          <w:t xml:space="preserve"> fit using square-root transformations</w:t>
        </w:r>
      </w:ins>
      <w:r w:rsidR="006A394B">
        <w:t>.</w:t>
      </w:r>
    </w:p>
    <w:p w14:paraId="3B7A47D8" w14:textId="228278C5" w:rsidR="004C3C71" w:rsidRDefault="00166B47" w:rsidP="009D6E5B">
      <w:pPr>
        <w:spacing w:line="480" w:lineRule="auto"/>
        <w:ind w:firstLine="720"/>
      </w:pPr>
      <w:r>
        <w:t>In all statistical models, w</w:t>
      </w:r>
      <w:r w:rsidRPr="00863849">
        <w:t xml:space="preserve">e used the 'lmer'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 xml:space="preserve">to fit each model and the 'Anova'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 xml:space="preserve">to conduct post-hoc </w:t>
      </w:r>
      <w:r w:rsidRPr="00863849">
        <w:lastRenderedPageBreak/>
        <w:t>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78189FBA" w14:textId="72A8CC87" w:rsidR="00C35268" w:rsidRDefault="00A13D1B" w:rsidP="00C35268">
      <w:pPr>
        <w:spacing w:line="480" w:lineRule="auto"/>
        <w:rPr>
          <w:ins w:id="198" w:author="Perkowski, Evan A" w:date="2023-12-04T14:12:00Z"/>
        </w:rPr>
      </w:pPr>
      <w:ins w:id="199" w:author="Perkowski, Evan A" w:date="2023-12-04T13:57:00Z">
        <w:r>
          <w:t>An</w:t>
        </w:r>
      </w:ins>
      <w:del w:id="200" w:author="Perkowski, Evan A" w:date="2023-12-04T13:57:00Z">
        <w:r w:rsidR="008B6B1D" w:rsidDel="00A13D1B">
          <w:delText>S</w:delText>
        </w:r>
        <w:r w:rsidR="008B6B1D" w:rsidRPr="00607987" w:rsidDel="00A13D1B">
          <w:delText>tructural carbon costs to ac</w:delText>
        </w:r>
      </w:del>
      <w:del w:id="201" w:author="Perkowski, Evan A" w:date="2023-12-04T13:56:00Z">
        <w:r w:rsidR="008B6B1D" w:rsidRPr="00607987" w:rsidDel="00A13D1B">
          <w:delText>quire nitrogen</w:delText>
        </w:r>
        <w:r w:rsidR="008B6B1D" w:rsidDel="00A13D1B">
          <w:delText xml:space="preserve"> were driven by a</w:delText>
        </w:r>
      </w:del>
      <w:ins w:id="202" w:author="Perkowski, Evan A [2]" w:date="2023-12-04T11:32:00Z">
        <w:del w:id="203" w:author="Perkowski, Evan A" w:date="2023-12-04T13:57:00Z">
          <w:r w:rsidR="00924C4C" w:rsidDel="00A13D1B">
            <w:delText>n</w:delText>
          </w:r>
        </w:del>
      </w:ins>
      <w:del w:id="204" w:author="Perkowski, Evan A [2]" w:date="2023-12-04T11:32:00Z">
        <w:r w:rsidR="008B6B1D" w:rsidDel="00924C4C">
          <w:delText xml:space="preserve"> strong</w:delText>
        </w:r>
      </w:del>
      <w:r w:rsidR="008B6B1D">
        <w:t xml:space="preserve"> interaction between nitrogen fertilization and inoculation (</w:t>
      </w:r>
      <w:ins w:id="205" w:author="Perkowski, Evan A [2]" w:date="2023-12-04T11:32:00Z">
        <w:r w:rsidR="00924C4C">
          <w:rPr>
            <w:i/>
            <w:iCs/>
          </w:rPr>
          <w:t>p</w:t>
        </w:r>
        <w:r w:rsidR="00924C4C">
          <w:t>&lt;0.05;</w:t>
        </w:r>
        <w:r w:rsidR="00924C4C">
          <w:rPr>
            <w:i/>
            <w:iCs/>
          </w:rPr>
          <w:t xml:space="preserve"> </w:t>
        </w:r>
      </w:ins>
      <w:r w:rsidR="008B6B1D">
        <w:t xml:space="preserve">Table </w:t>
      </w:r>
      <w:r w:rsidR="00D14794">
        <w:t>1</w:t>
      </w:r>
      <w:del w:id="206" w:author="Perkowski, Evan A" w:date="2023-12-04T14:02:00Z">
        <w:r w:rsidR="008B6B1D" w:rsidDel="00A13D1B">
          <w:delText xml:space="preserve">; Fig. </w:delText>
        </w:r>
        <w:r w:rsidR="00D14794" w:rsidDel="00A13D1B">
          <w:delText>1</w:delText>
        </w:r>
        <w:r w:rsidR="008B6B1D" w:rsidDel="00A13D1B">
          <w:delText>A</w:delText>
        </w:r>
      </w:del>
      <w:r w:rsidR="008B6B1D">
        <w:t>)</w:t>
      </w:r>
      <w:del w:id="207" w:author="Perkowski, Evan A" w:date="2023-12-04T13:56:00Z">
        <w:r w:rsidR="008B6B1D" w:rsidDel="00A13D1B">
          <w:delText xml:space="preserve">. This interaction </w:delText>
        </w:r>
      </w:del>
      <w:ins w:id="208" w:author="Perkowski, Evan A" w:date="2023-12-04T13:56:00Z">
        <w:r>
          <w:t xml:space="preserve"> </w:t>
        </w:r>
      </w:ins>
      <w:r w:rsidR="008B6B1D">
        <w:t xml:space="preserve">indicated that </w:t>
      </w:r>
      <w:ins w:id="209" w:author="Perkowski, Evan A" w:date="2023-12-04T13:56:00Z">
        <w:r>
          <w:t>negative effect</w:t>
        </w:r>
      </w:ins>
      <w:ins w:id="210" w:author="Perkowski, Evan A" w:date="2023-12-04T13:58:00Z">
        <w:r>
          <w:t>s</w:t>
        </w:r>
      </w:ins>
      <w:ins w:id="211" w:author="Perkowski, Evan A" w:date="2023-12-04T13:56:00Z">
        <w:r>
          <w:t xml:space="preserve"> of inoculation</w:t>
        </w:r>
      </w:ins>
      <w:ins w:id="212" w:author="Perkowski, Evan A" w:date="2023-12-04T13:57:00Z">
        <w:r>
          <w:t xml:space="preserve"> (</w:t>
        </w:r>
        <w:r>
          <w:rPr>
            <w:i/>
            <w:iCs/>
          </w:rPr>
          <w:t>p</w:t>
        </w:r>
        <w:r>
          <w:t>&lt;0.001; Table 1)</w:t>
        </w:r>
      </w:ins>
      <w:ins w:id="213" w:author="Perkowski, Evan A" w:date="2023-12-04T13:56:00Z">
        <w:r>
          <w:t xml:space="preserve"> on structural carbon costs to acquire nitrogen were only apparent under low soil nitrogen fertilization</w:t>
        </w:r>
      </w:ins>
      <w:ins w:id="214" w:author="Perkowski, Evan A" w:date="2023-12-04T13:57:00Z">
        <w:r>
          <w:t xml:space="preserve"> (Tukey: </w:t>
        </w:r>
        <w:r>
          <w:rPr>
            <w:i/>
            <w:iCs/>
          </w:rPr>
          <w:t>p</w:t>
        </w:r>
        <w:r>
          <w:t>&lt;</w:t>
        </w:r>
      </w:ins>
      <w:ins w:id="215" w:author="Perkowski, Evan A" w:date="2023-12-04T13:58:00Z">
        <w:r>
          <w:t>0.001</w:t>
        </w:r>
      </w:ins>
      <w:ins w:id="216" w:author="Perkowski, Evan A" w:date="2023-12-04T13:57:00Z">
        <w:r>
          <w:t xml:space="preserve">), as there was no </w:t>
        </w:r>
      </w:ins>
      <w:ins w:id="217" w:author="Perkowski, Evan A" w:date="2023-12-04T13:58:00Z">
        <w:r>
          <w:t>inoculation effect on structural carbo</w:t>
        </w:r>
      </w:ins>
      <w:ins w:id="218" w:author="Perkowski, Evan A" w:date="2023-12-04T13:59:00Z">
        <w:r>
          <w:t>n costs to acquire nitrogen</w:t>
        </w:r>
      </w:ins>
      <w:ins w:id="219" w:author="Perkowski, Evan A" w:date="2023-12-04T13:58:00Z">
        <w:r>
          <w:t xml:space="preserve"> under high soil nitrogen fertilization (Tukey: </w:t>
        </w:r>
        <w:r>
          <w:rPr>
            <w:i/>
            <w:iCs/>
          </w:rPr>
          <w:t>p</w:t>
        </w:r>
        <w:r>
          <w:t>&gt;0.05</w:t>
        </w:r>
      </w:ins>
      <w:ins w:id="220" w:author="Perkowski, Evan A" w:date="2023-12-04T14:02:00Z">
        <w:r>
          <w:t>; Fig. 1A</w:t>
        </w:r>
      </w:ins>
      <w:ins w:id="221" w:author="Perkowski, Evan A" w:date="2023-12-04T13:58:00Z">
        <w:r>
          <w:t>).</w:t>
        </w:r>
      </w:ins>
      <w:ins w:id="222" w:author="Perkowski, Evan A" w:date="2023-12-04T13:57:00Z">
        <w:r>
          <w:t xml:space="preserve"> </w:t>
        </w:r>
      </w:ins>
      <w:del w:id="223" w:author="Perkowski, Evan A" w:date="2023-12-04T14:00:00Z">
        <w:r w:rsidR="008B6B1D" w:rsidDel="00A13D1B">
          <w:delText>inoculated individuals grown under low</w:delText>
        </w:r>
        <w:r w:rsidR="00737E3B" w:rsidDel="00A13D1B">
          <w:delText xml:space="preserve"> soil</w:delText>
        </w:r>
        <w:r w:rsidR="008B6B1D" w:rsidDel="00A13D1B">
          <w:delText xml:space="preserve"> nitrogen fertilization had 63% lower </w:delText>
        </w:r>
        <w:r w:rsidR="008B6B1D" w:rsidRPr="00607987" w:rsidDel="00A13D1B">
          <w:delText>structural carbon costs to acquire nitrogen</w:delText>
        </w:r>
        <w:r w:rsidR="008B6B1D" w:rsidDel="00A13D1B">
          <w:delText xml:space="preserve"> than non-inoculated individuals also grown under low </w:delText>
        </w:r>
        <w:r w:rsidR="00737E3B" w:rsidDel="00A13D1B">
          <w:delText xml:space="preserve">soil </w:delText>
        </w:r>
        <w:r w:rsidR="008B6B1D" w:rsidDel="00A13D1B">
          <w:delText>nitrogen fertilization (Tukey: p&lt;0.001).</w:delText>
        </w:r>
      </w:del>
      <w:ins w:id="224" w:author="Perkowski, Evan A [2]" w:date="2023-12-04T11:33:00Z">
        <w:del w:id="225" w:author="Perkowski, Evan A" w:date="2023-12-04T14:00:00Z">
          <w:r w:rsidR="00924C4C" w:rsidDel="00A13D1B">
            <w:delText xml:space="preserve"> </w:delText>
          </w:r>
        </w:del>
      </w:ins>
      <w:ins w:id="226" w:author="Perkowski, Evan A" w:date="2023-12-04T14:00:00Z">
        <w:r>
          <w:t>S</w:t>
        </w:r>
      </w:ins>
      <w:ins w:id="227" w:author="Perkowski, Evan A [2]" w:date="2023-12-04T11:33:00Z">
        <w:del w:id="228" w:author="Perkowski, Evan A" w:date="2023-12-04T14:00:00Z">
          <w:r w:rsidR="00924C4C" w:rsidDel="00A13D1B">
            <w:delText>This pattern diminished with increasing soil nitrogen fertilization, as</w:delText>
          </w:r>
        </w:del>
      </w:ins>
      <w:del w:id="229" w:author="Perkowski, Evan A" w:date="2023-12-04T14:00:00Z">
        <w:r w:rsidR="008B6B1D" w:rsidDel="00A13D1B">
          <w:delText xml:space="preserve"> T</w:delText>
        </w:r>
      </w:del>
      <w:ins w:id="230" w:author="Perkowski, Evan A [2]" w:date="2023-12-04T11:33:00Z">
        <w:del w:id="231" w:author="Perkowski, Evan A" w:date="2023-12-04T14:00:00Z">
          <w:r w:rsidR="00924C4C" w:rsidDel="00A13D1B">
            <w:delText>t</w:delText>
          </w:r>
        </w:del>
      </w:ins>
      <w:del w:id="232" w:author="Perkowski, Evan A" w:date="2023-12-04T14:00:00Z">
        <w:r w:rsidR="008B6B1D" w:rsidDel="00A13D1B">
          <w:delText xml:space="preserve">here was no difference in </w:delText>
        </w:r>
        <w:r w:rsidR="008B6B1D" w:rsidRPr="00607987" w:rsidDel="00A13D1B">
          <w:delText>structural carbon costs to acquire nitrogen</w:delText>
        </w:r>
        <w:r w:rsidR="008B6B1D" w:rsidDel="00A13D1B">
          <w:delText xml:space="preserve"> between inoculation treatments under high</w:delText>
        </w:r>
        <w:r w:rsidR="001B6C4A" w:rsidDel="00A13D1B">
          <w:delText xml:space="preserve"> soil</w:delText>
        </w:r>
        <w:r w:rsidR="008B6B1D" w:rsidDel="00A13D1B">
          <w:delText xml:space="preserve"> nitrogen fertilization (Tukey: </w:delText>
        </w:r>
        <w:r w:rsidR="008B6B1D" w:rsidRPr="00D8530B" w:rsidDel="00A13D1B">
          <w:rPr>
            <w:i/>
            <w:iCs/>
          </w:rPr>
          <w:delText>p</w:delText>
        </w:r>
        <w:r w:rsidR="00924C4C" w:rsidDel="00A13D1B">
          <w:delText>&gt;0.05</w:delText>
        </w:r>
        <w:r w:rsidR="008B6B1D" w:rsidDel="00A13D1B">
          <w:delText xml:space="preserve">). </w:delText>
        </w:r>
        <w:r w:rsidR="001B6C4A" w:rsidDel="00A13D1B">
          <w:delText>Soil n</w:delText>
        </w:r>
        <w:r w:rsidR="008B6B1D" w:rsidDel="00A13D1B">
          <w:delText xml:space="preserve">itrogen fertilization also decreased </w:delText>
        </w:r>
        <w:r w:rsidR="008B6B1D" w:rsidRPr="00607987" w:rsidDel="00A13D1B">
          <w:delText>s</w:delText>
        </w:r>
      </w:del>
      <w:r w:rsidR="008B6B1D" w:rsidRPr="00607987">
        <w:t>tructural carbon costs to acquire nitrogen</w:t>
      </w:r>
      <w:ins w:id="233" w:author="Perkowski, Evan A" w:date="2023-12-04T14:00:00Z">
        <w:r>
          <w:t xml:space="preserve"> </w:t>
        </w:r>
      </w:ins>
      <w:ins w:id="234" w:author="Perkowski, Evan A" w:date="2023-12-04T14:01:00Z">
        <w:r>
          <w:t>also generally decreased</w:t>
        </w:r>
      </w:ins>
      <w:del w:id="235" w:author="Perkowski, Evan A" w:date="2023-12-04T14:01:00Z">
        <w:r w:rsidR="008B6B1D" w:rsidDel="00A13D1B">
          <w:delText>, where individuals grown under high</w:delText>
        </w:r>
        <w:r w:rsidR="001B6C4A" w:rsidDel="00A13D1B">
          <w:delText xml:space="preserve"> soil</w:delText>
        </w:r>
        <w:r w:rsidR="008B6B1D" w:rsidDel="00A13D1B">
          <w:delText xml:space="preserve"> nitrogen fertilization</w:delText>
        </w:r>
        <w:r w:rsidR="00AF02DC" w:rsidDel="00A13D1B">
          <w:delText xml:space="preserve"> </w:delText>
        </w:r>
        <w:r w:rsidR="008B6B1D" w:rsidDel="00A13D1B">
          <w:delText xml:space="preserve">had 54% lower </w:delText>
        </w:r>
        <w:r w:rsidR="008B6B1D" w:rsidRPr="00607987" w:rsidDel="00A13D1B">
          <w:delText>structural carbon costs to acquire nitrogen</w:delText>
        </w:r>
        <w:r w:rsidR="008B6B1D" w:rsidDel="00A13D1B">
          <w:delText xml:space="preserve"> than those grown under low</w:delText>
        </w:r>
      </w:del>
      <w:ins w:id="236" w:author="Perkowski, Evan A" w:date="2023-12-04T14:01:00Z">
        <w:r>
          <w:t xml:space="preserve"> with increasing</w:t>
        </w:r>
      </w:ins>
      <w:r w:rsidR="001B6C4A">
        <w:t xml:space="preserve"> soil</w:t>
      </w:r>
      <w:r w:rsidR="008B6B1D">
        <w:t xml:space="preserve"> nitrogen fertilization </w:t>
      </w:r>
      <w:r w:rsidR="008B6B1D" w:rsidRPr="00A13D1B">
        <w:t>(</w:t>
      </w:r>
      <w:ins w:id="237" w:author="Perkowski, Evan A" w:date="2023-12-04T14:01:00Z">
        <w:r>
          <w:rPr>
            <w:i/>
            <w:iCs/>
          </w:rPr>
          <w:t>p</w:t>
        </w:r>
        <w:r>
          <w:t>&lt;0.001; Table 1; Fig. 1A</w:t>
        </w:r>
      </w:ins>
      <w:del w:id="238" w:author="Perkowski, Evan A" w:date="2023-12-04T14:01:00Z">
        <w:r w:rsidR="008B6B1D" w:rsidRPr="00A13D1B" w:rsidDel="00A13D1B">
          <w:delText>Tukey: p&lt;0.001</w:delText>
        </w:r>
      </w:del>
      <w:r w:rsidR="008B6B1D" w:rsidRPr="00A13D1B">
        <w:t>)</w:t>
      </w:r>
      <w:r w:rsidR="008B6B1D" w:rsidRPr="00A13D1B">
        <w:rPr>
          <w:i/>
          <w:iCs/>
        </w:rPr>
        <w:t>.</w:t>
      </w:r>
      <w:del w:id="239" w:author="Perkowski, Evan A" w:date="2023-12-05T12:02:00Z">
        <w:r w:rsidR="00C35268" w:rsidDel="002B0C2A">
          <w:delText xml:space="preserve"> </w:delText>
        </w:r>
        <w:r w:rsidR="007E4069" w:rsidDel="002B0C2A">
          <w:delText>S</w:delText>
        </w:r>
        <w:r w:rsidR="007E4069" w:rsidRPr="00607987" w:rsidDel="002B0C2A">
          <w:delText>tructural carbon costs to acquire nitrogen</w:delText>
        </w:r>
        <w:r w:rsidR="007E4069" w:rsidDel="002B0C2A">
          <w:delText xml:space="preserve"> res</w:delText>
        </w:r>
      </w:del>
      <w:ins w:id="240" w:author="Perkowski, Evan A [2]" w:date="2023-12-04T11:42:00Z">
        <w:del w:id="241" w:author="Perkowski, Evan A" w:date="2023-12-05T12:02:00Z">
          <w:r w:rsidR="00D8530B" w:rsidDel="002B0C2A">
            <w:delText>ponses to inoculation and fertilization treatments</w:delText>
          </w:r>
        </w:del>
      </w:ins>
      <w:del w:id="242" w:author="Perkowski, Evan A" w:date="2023-12-05T12:02:00Z">
        <w:r w:rsidR="007E4069" w:rsidDel="002B0C2A">
          <w:delText xml:space="preserve">ults were primarily </w:delText>
        </w:r>
      </w:del>
      <w:ins w:id="243" w:author="Perkowski, Evan A [2]" w:date="2023-12-04T11:42:00Z">
        <w:del w:id="244" w:author="Perkowski, Evan A" w:date="2023-12-05T12:02:00Z">
          <w:r w:rsidR="00D8530B" w:rsidDel="002B0C2A">
            <w:delText>more strongly</w:delText>
          </w:r>
        </w:del>
        <w:del w:id="245" w:author="Perkowski, Evan A" w:date="2023-12-04T14:02:00Z">
          <w:r w:rsidR="00D8530B" w:rsidDel="00A13D1B">
            <w:delText xml:space="preserve"> </w:delText>
          </w:r>
        </w:del>
      </w:ins>
      <w:del w:id="246" w:author="Perkowski, Evan A" w:date="2023-12-04T14:02:00Z">
        <w:r w:rsidR="007E4069" w:rsidDel="00A13D1B">
          <w:delText>due to</w:delText>
        </w:r>
      </w:del>
      <w:del w:id="247" w:author="Perkowski, Evan A" w:date="2023-12-05T12:02:00Z">
        <w:r w:rsidR="007E4069" w:rsidDel="002B0C2A">
          <w:delText xml:space="preserve"> treatment impacts on whole</w:delText>
        </w:r>
      </w:del>
      <w:ins w:id="248" w:author="Perkowski, Evan A [2]" w:date="2023-12-04T11:40:00Z">
        <w:del w:id="249" w:author="Perkowski, Evan A" w:date="2023-12-05T12:02:00Z">
          <w:r w:rsidR="00D8530B" w:rsidDel="002B0C2A">
            <w:delText>-</w:delText>
          </w:r>
        </w:del>
      </w:ins>
      <w:del w:id="250" w:author="Perkowski, Evan A" w:date="2023-12-05T12:02:00Z">
        <w:r w:rsidR="007E4069" w:rsidDel="002B0C2A">
          <w:delText>plant</w:delText>
        </w:r>
      </w:del>
      <w:ins w:id="251" w:author="Perkowski, Evan A [2]" w:date="2023-12-04T11:40:00Z">
        <w:del w:id="252" w:author="Perkowski, Evan A" w:date="2023-12-05T12:02:00Z">
          <w:r w:rsidR="00D8530B" w:rsidDel="002B0C2A">
            <w:delText xml:space="preserve"> nitrogen</w:delText>
          </w:r>
        </w:del>
      </w:ins>
      <w:del w:id="253" w:author="Perkowski, Evan A" w:date="2023-12-05T12:02:00Z">
        <w:r w:rsidR="007E4069" w:rsidDel="002B0C2A">
          <w:delText xml:space="preserve"> biomass, rather than belowground carbon biomass. </w:delText>
        </w:r>
      </w:del>
    </w:p>
    <w:p w14:paraId="5546D1B9" w14:textId="493B3B36" w:rsidR="00C35268" w:rsidRDefault="00C35268" w:rsidP="00C35268">
      <w:pPr>
        <w:spacing w:line="480" w:lineRule="auto"/>
        <w:ind w:firstLine="720"/>
        <w:rPr>
          <w:ins w:id="254" w:author="Perkowski, Evan A" w:date="2023-12-04T14:10:00Z"/>
        </w:rPr>
      </w:pPr>
      <w:ins w:id="255" w:author="Perkowski, Evan A" w:date="2023-12-04T14:10:00Z">
        <w:r>
          <w:t>I</w:t>
        </w:r>
      </w:ins>
      <w:r>
        <w:t>noculation</w:t>
      </w:r>
      <w:ins w:id="256" w:author="Perkowski, Evan A" w:date="2023-12-04T14:10:00Z">
        <w:r>
          <w:t xml:space="preserve"> decreased </w:t>
        </w:r>
      </w:ins>
      <w:r w:rsidRPr="00607987">
        <w:t>belowground carbon biomass (</w:t>
      </w:r>
      <w:ins w:id="257" w:author="Perkowski, Evan A" w:date="2023-12-04T14:10:00Z">
        <w:r>
          <w:rPr>
            <w:i/>
            <w:iCs/>
          </w:rPr>
          <w:t>p</w:t>
        </w:r>
        <w:r>
          <w:t>&lt;0.</w:t>
        </w:r>
      </w:ins>
      <w:ins w:id="258" w:author="Perkowski, Evan A" w:date="2023-12-04T15:05:00Z">
        <w:r w:rsidR="007B15C6">
          <w:t>05</w:t>
        </w:r>
      </w:ins>
      <w:ins w:id="259" w:author="Perkowski, Evan A" w:date="2023-12-04T14:10:00Z">
        <w:r>
          <w:t xml:space="preserve">; </w:t>
        </w:r>
      </w:ins>
      <w:r>
        <w:t>Table 1)</w:t>
      </w:r>
      <w:ins w:id="260" w:author="Perkowski, Evan A" w:date="2023-12-04T14:10:00Z">
        <w:r>
          <w:t xml:space="preserve">, a response that was not modified by soil nitrogen fertilization (inoculation-by-fertilization interaction: </w:t>
        </w:r>
        <w:r>
          <w:rPr>
            <w:i/>
            <w:iCs/>
          </w:rPr>
          <w:t>p</w:t>
        </w:r>
        <w:r>
          <w:t>&gt;0.05; Table 1</w:t>
        </w:r>
      </w:ins>
      <w:ins w:id="261" w:author="Perkowski, Evan A" w:date="2023-12-04T14:14:00Z">
        <w:r>
          <w:t>; Fig. 1B</w:t>
        </w:r>
      </w:ins>
      <w:ins w:id="262" w:author="Perkowski, Evan A" w:date="2023-12-04T14:10:00Z">
        <w:r>
          <w:t xml:space="preserve">). </w:t>
        </w:r>
      </w:ins>
      <w:r>
        <w:t xml:space="preserve">There was no effect of soil nitrogen fertilization on </w:t>
      </w:r>
      <w:r w:rsidRPr="00607987">
        <w:t>belowground carbon biomass</w:t>
      </w:r>
      <w:r>
        <w:t xml:space="preserve"> (</w:t>
      </w:r>
      <w:ins w:id="263" w:author="Perkowski, Evan A" w:date="2023-12-04T14:10:00Z">
        <w:r>
          <w:rPr>
            <w:i/>
            <w:iCs/>
          </w:rPr>
          <w:t>p</w:t>
        </w:r>
        <w:r>
          <w:t xml:space="preserve">&gt;0.05; </w:t>
        </w:r>
      </w:ins>
      <w:r>
        <w:t>Table 1).</w:t>
      </w:r>
    </w:p>
    <w:p w14:paraId="467D2C60" w14:textId="4D1ADE06" w:rsidR="007E4069" w:rsidRDefault="007E4069" w:rsidP="00A13D1B">
      <w:pPr>
        <w:spacing w:line="480" w:lineRule="auto"/>
        <w:ind w:firstLine="720"/>
        <w:rPr>
          <w:ins w:id="264" w:author="Perkowski, Evan A" w:date="2023-12-04T14:07:00Z"/>
        </w:rPr>
      </w:pPr>
      <w:del w:id="265" w:author="Perkowski, Evan A" w:date="2023-12-04T14:04:00Z">
        <w:r w:rsidDel="00A13D1B">
          <w:delText>Specifically, whole</w:delText>
        </w:r>
      </w:del>
      <w:ins w:id="266" w:author="Perkowski, Evan A [2]" w:date="2023-12-04T11:40:00Z">
        <w:del w:id="267" w:author="Perkowski, Evan A" w:date="2023-12-04T14:04:00Z">
          <w:r w:rsidR="00D8530B" w:rsidDel="00A13D1B">
            <w:delText>-</w:delText>
          </w:r>
        </w:del>
      </w:ins>
      <w:del w:id="268" w:author="Perkowski, Evan A" w:date="2023-12-04T14:04:00Z">
        <w:r w:rsidDel="00A13D1B">
          <w:delText xml:space="preserve"> plant nitrogen biomass was driven by </w:delText>
        </w:r>
      </w:del>
      <w:ins w:id="269" w:author="Perkowski, Evan A" w:date="2023-12-04T14:04:00Z">
        <w:r w:rsidR="00A13D1B">
          <w:t>An</w:t>
        </w:r>
      </w:ins>
      <w:del w:id="270" w:author="Perkowski, Evan A" w:date="2023-12-04T14:04:00Z">
        <w:r w:rsidDel="00A13D1B">
          <w:delText>a</w:delText>
        </w:r>
      </w:del>
      <w:r>
        <w:t xml:space="preserve"> </w:t>
      </w:r>
      <w:del w:id="271" w:author="Perkowski, Evan A" w:date="2023-12-04T14:04:00Z">
        <w:r w:rsidDel="00A13D1B">
          <w:delText xml:space="preserve">strong </w:delText>
        </w:r>
      </w:del>
      <w:r>
        <w:t>interaction between soil nitrogen fertilization and inoculation (</w:t>
      </w:r>
      <w:ins w:id="272" w:author="Perkowski, Evan A [2]" w:date="2023-12-04T11:41:00Z">
        <w:r w:rsidR="00D8530B">
          <w:rPr>
            <w:i/>
            <w:iCs/>
          </w:rPr>
          <w:t>p</w:t>
        </w:r>
        <w:r w:rsidR="00D8530B">
          <w:t xml:space="preserve">&lt;0.001; </w:t>
        </w:r>
      </w:ins>
      <w:r>
        <w:t>Table 1</w:t>
      </w:r>
      <w:del w:id="273" w:author="Perkowski, Evan A [2]" w:date="2023-12-04T11:41:00Z">
        <w:r w:rsidDel="00D8530B">
          <w:delText>; Fig. 1C</w:delText>
        </w:r>
      </w:del>
      <w:r>
        <w:t>)</w:t>
      </w:r>
      <w:del w:id="274" w:author="Perkowski, Evan A" w:date="2023-12-04T14:04:00Z">
        <w:r w:rsidDel="00A13D1B">
          <w:delText>. This interaction</w:delText>
        </w:r>
      </w:del>
      <w:r>
        <w:t xml:space="preserve"> indicated that </w:t>
      </w:r>
      <w:ins w:id="275" w:author="Perkowski, Evan A" w:date="2023-12-04T14:04:00Z">
        <w:r w:rsidR="00A13D1B">
          <w:t xml:space="preserve">positive effects of inoculation on whole-plant nitrogen biomass </w:t>
        </w:r>
      </w:ins>
      <w:ins w:id="276" w:author="Perkowski, Evan A" w:date="2023-12-04T14:05:00Z">
        <w:r w:rsidR="00A13D1B">
          <w:t>(</w:t>
        </w:r>
        <w:r w:rsidR="00A13D1B">
          <w:rPr>
            <w:i/>
            <w:iCs/>
          </w:rPr>
          <w:t>p</w:t>
        </w:r>
        <w:r w:rsidR="00A13D1B">
          <w:t>&lt;0.001; Table 1) were only apparent under low</w:t>
        </w:r>
      </w:ins>
      <w:ins w:id="277" w:author="Perkowski, Evan A" w:date="2023-12-04T14:06:00Z">
        <w:r w:rsidR="00A13D1B">
          <w:t xml:space="preserve"> soil nitrogen</w:t>
        </w:r>
      </w:ins>
      <w:ins w:id="278" w:author="Perkowski, Evan A" w:date="2023-12-04T14:05:00Z">
        <w:r w:rsidR="00A13D1B">
          <w:t xml:space="preserve"> fertilization (Tukey: </w:t>
        </w:r>
        <w:r w:rsidR="00A13D1B">
          <w:rPr>
            <w:i/>
            <w:iCs/>
          </w:rPr>
          <w:t>p</w:t>
        </w:r>
        <w:r w:rsidR="00A13D1B">
          <w:t xml:space="preserve">&lt;0.001), as there was no effect of inoculation on whole-plant nitrogen biomass under </w:t>
        </w:r>
      </w:ins>
      <w:ins w:id="279" w:author="Perkowski, Evan A" w:date="2023-12-04T14:06:00Z">
        <w:r w:rsidR="00A13D1B">
          <w:t>high soil nitrogen fertilization</w:t>
        </w:r>
      </w:ins>
      <w:ins w:id="280" w:author="Perkowski, Evan A" w:date="2023-12-04T14:13:00Z">
        <w:r w:rsidR="00C35268">
          <w:t xml:space="preserve"> (Tukey: </w:t>
        </w:r>
        <w:r w:rsidR="00C35268">
          <w:rPr>
            <w:i/>
            <w:iCs/>
          </w:rPr>
          <w:t>p</w:t>
        </w:r>
      </w:ins>
      <w:ins w:id="281" w:author="Perkowski, Evan A" w:date="2023-12-04T14:14:00Z">
        <w:r w:rsidR="00C35268">
          <w:t>&gt;0.05; Fig. 1C)</w:t>
        </w:r>
      </w:ins>
      <w:ins w:id="282" w:author="Perkowski, Evan A" w:date="2023-12-04T14:06:00Z">
        <w:r w:rsidR="00A13D1B">
          <w:t xml:space="preserve">. Whole-plant nitrogen biomass generally increased with </w:t>
        </w:r>
        <w:r w:rsidR="00C35268">
          <w:t xml:space="preserve">increasing </w:t>
        </w:r>
      </w:ins>
      <w:del w:id="283" w:author="Perkowski, Evan A" w:date="2023-12-04T14:06:00Z">
        <w:r w:rsidDel="00A13D1B">
          <w:delText xml:space="preserve">inoculated individuals grown under low soil nitrogen fertilization had 72% higher </w:delText>
        </w:r>
      </w:del>
      <w:ins w:id="284" w:author="Perkowski, Evan A [2]" w:date="2023-12-04T11:41:00Z">
        <w:del w:id="285" w:author="Perkowski, Evan A" w:date="2023-12-04T14:06:00Z">
          <w:r w:rsidR="00D8530B" w:rsidDel="00A13D1B">
            <w:delText xml:space="preserve">greater </w:delText>
          </w:r>
        </w:del>
      </w:ins>
      <w:del w:id="286" w:author="Perkowski, Evan A" w:date="2023-12-04T14:06:00Z">
        <w:r w:rsidDel="00A13D1B">
          <w:delText xml:space="preserve">whole plant nitrogen biomass than non-inoculated individuals also grown under low soil nitrogen fertilization (Tukey: </w:delText>
        </w:r>
        <w:r w:rsidRPr="00D8530B" w:rsidDel="00A13D1B">
          <w:rPr>
            <w:i/>
            <w:iCs/>
          </w:rPr>
          <w:delText>p</w:delText>
        </w:r>
        <w:r w:rsidDel="00A13D1B">
          <w:delText xml:space="preserve">&lt;0.001), with </w:delText>
        </w:r>
      </w:del>
      <w:ins w:id="287" w:author="Perkowski, Evan A [2]" w:date="2023-12-04T11:42:00Z">
        <w:del w:id="288" w:author="Perkowski, Evan A" w:date="2023-12-04T14:06:00Z">
          <w:r w:rsidR="00D8530B" w:rsidDel="00A13D1B">
            <w:delText xml:space="preserve">while there was </w:delText>
          </w:r>
        </w:del>
      </w:ins>
      <w:del w:id="289" w:author="Perkowski, Evan A" w:date="2023-12-04T14:06:00Z">
        <w:r w:rsidDel="00A13D1B">
          <w:delText xml:space="preserve">no difference between inoculation treatments under high soil nitrogen fertilization (Tukey: </w:delText>
        </w:r>
      </w:del>
      <w:ins w:id="290" w:author="Perkowski, Evan A [2]" w:date="2023-12-04T11:41:00Z">
        <w:del w:id="291" w:author="Perkowski, Evan A" w:date="2023-12-04T14:06:00Z">
          <w:r w:rsidR="00D8530B" w:rsidDel="00A13D1B">
            <w:rPr>
              <w:i/>
              <w:iCs/>
            </w:rPr>
            <w:delText>p</w:delText>
          </w:r>
          <w:r w:rsidR="00D8530B" w:rsidDel="00A13D1B">
            <w:delText>&gt;0.05; Fig. 1C</w:delText>
          </w:r>
          <w:r w:rsidR="00D8530B" w:rsidRPr="00D8530B" w:rsidDel="00A13D1B">
            <w:rPr>
              <w:i/>
              <w:iCs/>
            </w:rPr>
            <w:delText xml:space="preserve"> </w:delText>
          </w:r>
        </w:del>
      </w:ins>
      <w:del w:id="292" w:author="Perkowski, Evan A" w:date="2023-12-04T14:06:00Z">
        <w:r w:rsidRPr="00D8530B" w:rsidDel="00A13D1B">
          <w:rPr>
            <w:i/>
            <w:iCs/>
            <w:rPrChange w:id="293" w:author="Perkowski, Evan A [2]" w:date="2023-12-04T11:41:00Z">
              <w:rPr/>
            </w:rPrChange>
          </w:rPr>
          <w:delText>p=0.873</w:delText>
        </w:r>
        <w:r w:rsidDel="00A13D1B">
          <w:delText xml:space="preserve">). </w:delText>
        </w:r>
        <w:r w:rsidDel="00C35268">
          <w:delText>S</w:delText>
        </w:r>
      </w:del>
      <w:ins w:id="294" w:author="Perkowski, Evan A" w:date="2023-12-04T14:06:00Z">
        <w:r w:rsidR="00C35268">
          <w:t>s</w:t>
        </w:r>
      </w:ins>
      <w:r>
        <w:t xml:space="preserve">oil nitrogen fertilization </w:t>
      </w:r>
      <w:del w:id="295" w:author="Perkowski, Evan A" w:date="2023-12-04T14:06:00Z">
        <w:r w:rsidDel="00C35268">
          <w:delText xml:space="preserve">also increased whole plant nitrogen biomass, where individuals grown under high soil nitrogen fertilization had 119.0% higher whole plant nitrogen biomass than those grown under low soil nitrogen fertilization </w:delText>
        </w:r>
      </w:del>
      <w:r>
        <w:t>(</w:t>
      </w:r>
      <w:del w:id="296" w:author="Perkowski, Evan A" w:date="2023-12-04T14:06:00Z">
        <w:r w:rsidDel="00C35268">
          <w:delText>Tukey: p</w:delText>
        </w:r>
      </w:del>
      <w:ins w:id="297" w:author="Perkowski, Evan A" w:date="2023-12-04T14:06:00Z">
        <w:r w:rsidR="00C35268">
          <w:rPr>
            <w:i/>
            <w:iCs/>
          </w:rPr>
          <w:t>p</w:t>
        </w:r>
      </w:ins>
      <w:r>
        <w:t>&lt;0.001</w:t>
      </w:r>
      <w:ins w:id="298" w:author="Perkowski, Evan A" w:date="2023-12-04T14:06:00Z">
        <w:r w:rsidR="00C35268">
          <w:t>; Table 1</w:t>
        </w:r>
      </w:ins>
      <w:r>
        <w:t>).</w:t>
      </w:r>
    </w:p>
    <w:p w14:paraId="03BAFA79" w14:textId="26F9601E" w:rsidR="008B6B1D" w:rsidRDefault="008B6B1D" w:rsidP="00457CFE">
      <w:pPr>
        <w:spacing w:line="480" w:lineRule="auto"/>
        <w:ind w:firstLine="720"/>
      </w:pP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4FFB86D9" w:rsidR="008B6B1D" w:rsidRPr="009515D2" w:rsidRDefault="008B6B1D" w:rsidP="005E6154">
            <w:pPr>
              <w:spacing w:line="276" w:lineRule="auto"/>
              <w:jc w:val="right"/>
              <w:rPr>
                <w:b/>
                <w:bCs/>
                <w:sz w:val="22"/>
                <w:szCs w:val="22"/>
                <w:vertAlign w:val="subscript"/>
              </w:rPr>
            </w:pPr>
            <w:r w:rsidRPr="009515D2">
              <w:rPr>
                <w:b/>
                <w:bCs/>
                <w:sz w:val="22"/>
                <w:szCs w:val="22"/>
              </w:rPr>
              <w:t>Whole</w:t>
            </w:r>
            <w:r w:rsidR="00436B1F">
              <w:rPr>
                <w:b/>
                <w:bCs/>
                <w:sz w:val="22"/>
                <w:szCs w:val="22"/>
              </w:rPr>
              <w:t>-</w:t>
            </w:r>
            <w:r w:rsidRPr="009515D2">
              <w:rPr>
                <w:b/>
                <w:bCs/>
                <w:sz w:val="22"/>
                <w:szCs w:val="22"/>
              </w:rPr>
              <w:t>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4157BF6C" w:rsidR="008B6B1D" w:rsidRPr="009515D2" w:rsidRDefault="008B6B1D" w:rsidP="005E6154">
            <w:pPr>
              <w:spacing w:line="276" w:lineRule="auto"/>
              <w:jc w:val="right"/>
              <w:rPr>
                <w:sz w:val="22"/>
                <w:szCs w:val="22"/>
              </w:rPr>
            </w:pPr>
            <w:r w:rsidRPr="009515D2">
              <w:rPr>
                <w:sz w:val="22"/>
                <w:szCs w:val="22"/>
              </w:rPr>
              <w:t>23.34</w:t>
            </w:r>
            <w:r w:rsidR="00436B1F">
              <w:rPr>
                <w:sz w:val="22"/>
                <w:szCs w:val="22"/>
              </w:rPr>
              <w:t>0</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5AD3ACC1" w:rsidR="008B6B1D" w:rsidRPr="009515D2" w:rsidRDefault="008B6B1D" w:rsidP="005E6154">
            <w:pPr>
              <w:spacing w:line="276" w:lineRule="auto"/>
              <w:jc w:val="right"/>
              <w:rPr>
                <w:sz w:val="22"/>
                <w:szCs w:val="22"/>
              </w:rPr>
            </w:pPr>
            <w:r w:rsidRPr="009515D2">
              <w:rPr>
                <w:sz w:val="22"/>
                <w:szCs w:val="22"/>
              </w:rPr>
              <w:t>0.0</w:t>
            </w:r>
            <w:r w:rsidR="00436B1F">
              <w:rPr>
                <w:sz w:val="22"/>
                <w:szCs w:val="22"/>
              </w:rPr>
              <w:t>76</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09A61D6C" w:rsidR="008B6B1D" w:rsidRPr="009515D2" w:rsidRDefault="008B6B1D" w:rsidP="005E6154">
            <w:pPr>
              <w:spacing w:line="276" w:lineRule="auto"/>
              <w:jc w:val="right"/>
              <w:rPr>
                <w:sz w:val="22"/>
                <w:szCs w:val="22"/>
              </w:rPr>
            </w:pPr>
            <w:r w:rsidRPr="009515D2">
              <w:rPr>
                <w:sz w:val="22"/>
                <w:szCs w:val="22"/>
              </w:rPr>
              <w:t>358.69</w:t>
            </w:r>
            <w:r w:rsidR="00436B1F">
              <w:rPr>
                <w:sz w:val="22"/>
                <w:szCs w:val="22"/>
              </w:rPr>
              <w:t>5</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2280CA4B" w:rsidR="008B6B1D" w:rsidRPr="009515D2" w:rsidRDefault="008B6B1D" w:rsidP="005E6154">
            <w:pPr>
              <w:spacing w:line="276" w:lineRule="auto"/>
              <w:jc w:val="right"/>
              <w:rPr>
                <w:sz w:val="22"/>
                <w:szCs w:val="22"/>
              </w:rPr>
            </w:pPr>
            <w:r w:rsidRPr="009515D2">
              <w:rPr>
                <w:sz w:val="22"/>
                <w:szCs w:val="22"/>
              </w:rPr>
              <w:t>292.4</w:t>
            </w:r>
            <w:r w:rsidR="00436B1F">
              <w:rPr>
                <w:sz w:val="22"/>
                <w:szCs w:val="22"/>
              </w:rPr>
              <w:t>58</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1A70391C" w:rsidR="008B6B1D" w:rsidRPr="009515D2" w:rsidRDefault="008B6B1D" w:rsidP="005E6154">
            <w:pPr>
              <w:spacing w:line="276" w:lineRule="auto"/>
              <w:jc w:val="right"/>
              <w:rPr>
                <w:sz w:val="22"/>
                <w:szCs w:val="22"/>
              </w:rPr>
            </w:pPr>
            <w:r w:rsidRPr="009515D2">
              <w:rPr>
                <w:sz w:val="22"/>
                <w:szCs w:val="22"/>
              </w:rPr>
              <w:t>52.4</w:t>
            </w:r>
            <w:r w:rsidR="00436B1F">
              <w:rPr>
                <w:sz w:val="22"/>
                <w:szCs w:val="22"/>
              </w:rPr>
              <w:t>27</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44019E53" w:rsidR="008B6B1D" w:rsidRPr="009515D2" w:rsidRDefault="008B6B1D" w:rsidP="005E6154">
            <w:pPr>
              <w:spacing w:line="276" w:lineRule="auto"/>
              <w:jc w:val="right"/>
              <w:rPr>
                <w:sz w:val="22"/>
                <w:szCs w:val="22"/>
              </w:rPr>
            </w:pPr>
            <w:r w:rsidRPr="009515D2">
              <w:rPr>
                <w:sz w:val="22"/>
                <w:szCs w:val="22"/>
              </w:rPr>
              <w:t>16.7</w:t>
            </w:r>
            <w:r w:rsidR="00436B1F">
              <w:rPr>
                <w:sz w:val="22"/>
                <w:szCs w:val="22"/>
              </w:rPr>
              <w:t>49</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644012E5" w:rsidR="008B6B1D" w:rsidRPr="009515D2" w:rsidRDefault="008B6B1D" w:rsidP="005E6154">
            <w:pPr>
              <w:spacing w:line="276" w:lineRule="auto"/>
              <w:jc w:val="right"/>
              <w:rPr>
                <w:sz w:val="22"/>
                <w:szCs w:val="22"/>
              </w:rPr>
            </w:pPr>
            <w:r w:rsidRPr="009515D2">
              <w:rPr>
                <w:sz w:val="22"/>
                <w:szCs w:val="22"/>
              </w:rPr>
              <w:t>4.1</w:t>
            </w:r>
            <w:r w:rsidR="00436B1F">
              <w:rPr>
                <w:sz w:val="22"/>
                <w:szCs w:val="22"/>
              </w:rPr>
              <w:t>66</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3656EF2D" w:rsidR="008B6B1D" w:rsidRPr="009515D2" w:rsidRDefault="008B6B1D" w:rsidP="005E6154">
            <w:pPr>
              <w:spacing w:line="276" w:lineRule="auto"/>
              <w:jc w:val="right"/>
              <w:rPr>
                <w:sz w:val="22"/>
                <w:szCs w:val="22"/>
              </w:rPr>
            </w:pPr>
            <w:r w:rsidRPr="009515D2">
              <w:rPr>
                <w:sz w:val="22"/>
                <w:szCs w:val="22"/>
              </w:rPr>
              <w:t>24.11</w:t>
            </w:r>
            <w:r w:rsidR="00436B1F">
              <w:rPr>
                <w:sz w:val="22"/>
                <w:szCs w:val="22"/>
              </w:rPr>
              <w:t>3</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33F98D82" w:rsidR="008B6B1D" w:rsidRPr="009515D2" w:rsidRDefault="008B6B1D" w:rsidP="005E6154">
            <w:pPr>
              <w:spacing w:line="276" w:lineRule="auto"/>
              <w:jc w:val="right"/>
              <w:rPr>
                <w:sz w:val="22"/>
                <w:szCs w:val="22"/>
              </w:rPr>
            </w:pPr>
            <w:r w:rsidRPr="009515D2">
              <w:rPr>
                <w:sz w:val="22"/>
                <w:szCs w:val="22"/>
              </w:rPr>
              <w:t>35.09</w:t>
            </w:r>
            <w:r w:rsidR="00436B1F">
              <w:rPr>
                <w:sz w:val="22"/>
                <w:szCs w:val="22"/>
              </w:rPr>
              <w:t>5</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68DB6A6C" w:rsidR="008B6B1D" w:rsidRPr="009515D2" w:rsidRDefault="008B6B1D" w:rsidP="005E6154">
            <w:pPr>
              <w:spacing w:line="276" w:lineRule="auto"/>
              <w:jc w:val="right"/>
              <w:rPr>
                <w:sz w:val="22"/>
                <w:szCs w:val="22"/>
              </w:rPr>
            </w:pPr>
            <w:r w:rsidRPr="009515D2">
              <w:rPr>
                <w:sz w:val="22"/>
                <w:szCs w:val="22"/>
              </w:rPr>
              <w:t>2.04</w:t>
            </w:r>
            <w:r w:rsidR="00436B1F">
              <w:rPr>
                <w:sz w:val="22"/>
                <w:szCs w:val="22"/>
              </w:rPr>
              <w:t>2</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36CE78D8" w:rsidR="008B6B1D" w:rsidRPr="009515D2" w:rsidRDefault="008B6B1D" w:rsidP="005E6154">
            <w:pPr>
              <w:spacing w:line="276" w:lineRule="auto"/>
              <w:jc w:val="right"/>
              <w:rPr>
                <w:sz w:val="22"/>
                <w:szCs w:val="22"/>
              </w:rPr>
            </w:pPr>
            <w:r w:rsidRPr="009515D2">
              <w:rPr>
                <w:sz w:val="22"/>
                <w:szCs w:val="22"/>
              </w:rPr>
              <w:t>4.83</w:t>
            </w:r>
            <w:r w:rsidR="00436B1F">
              <w:rPr>
                <w:sz w:val="22"/>
                <w:szCs w:val="22"/>
              </w:rPr>
              <w:t>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5A678AD9" w:rsidR="008B6B1D" w:rsidRPr="009515D2" w:rsidRDefault="008B6B1D" w:rsidP="005E6154">
            <w:pPr>
              <w:spacing w:line="276" w:lineRule="auto"/>
              <w:jc w:val="right"/>
              <w:rPr>
                <w:sz w:val="22"/>
                <w:szCs w:val="22"/>
              </w:rPr>
            </w:pPr>
            <w:r w:rsidRPr="009515D2">
              <w:rPr>
                <w:sz w:val="22"/>
                <w:szCs w:val="22"/>
              </w:rPr>
              <w:t>13.5</w:t>
            </w:r>
            <w:r w:rsidR="00436B1F">
              <w:rPr>
                <w:sz w:val="22"/>
                <w:szCs w:val="22"/>
              </w:rPr>
              <w:t>15</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5AABC526" w:rsidR="008B6B1D" w:rsidRPr="009515D2" w:rsidRDefault="008B6B1D" w:rsidP="005E6154">
            <w:pPr>
              <w:spacing w:line="276" w:lineRule="auto"/>
              <w:jc w:val="right"/>
              <w:rPr>
                <w:sz w:val="22"/>
                <w:szCs w:val="22"/>
              </w:rPr>
            </w:pPr>
            <w:r w:rsidRPr="009515D2">
              <w:rPr>
                <w:sz w:val="22"/>
                <w:szCs w:val="22"/>
              </w:rPr>
              <w:t>17.</w:t>
            </w:r>
            <w:r w:rsidR="00436B1F">
              <w:rPr>
                <w:sz w:val="22"/>
                <w:szCs w:val="22"/>
              </w:rPr>
              <w:t>898</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6254058C" w:rsidR="008B6B1D" w:rsidRPr="009515D2" w:rsidRDefault="008B6B1D" w:rsidP="005E6154">
            <w:pPr>
              <w:spacing w:line="276" w:lineRule="auto"/>
              <w:jc w:val="right"/>
              <w:rPr>
                <w:sz w:val="22"/>
                <w:szCs w:val="22"/>
              </w:rPr>
            </w:pPr>
            <w:r w:rsidRPr="009515D2">
              <w:rPr>
                <w:sz w:val="22"/>
                <w:szCs w:val="22"/>
              </w:rPr>
              <w:t>1.23</w:t>
            </w:r>
            <w:r w:rsidR="00436B1F">
              <w:rPr>
                <w:sz w:val="22"/>
                <w:szCs w:val="22"/>
              </w:rPr>
              <w:t>0</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515A3AAC" w:rsidR="008B6B1D" w:rsidRPr="009515D2" w:rsidRDefault="00436B1F" w:rsidP="005E6154">
            <w:pPr>
              <w:spacing w:line="276" w:lineRule="auto"/>
              <w:jc w:val="right"/>
              <w:rPr>
                <w:sz w:val="22"/>
                <w:szCs w:val="22"/>
              </w:rPr>
            </w:pPr>
            <w:r>
              <w:rPr>
                <w:sz w:val="22"/>
                <w:szCs w:val="22"/>
              </w:rPr>
              <w:t>1.291</w:t>
            </w:r>
          </w:p>
        </w:tc>
        <w:tc>
          <w:tcPr>
            <w:tcW w:w="1012" w:type="dxa"/>
            <w:tcBorders>
              <w:top w:val="single" w:sz="4" w:space="0" w:color="auto"/>
            </w:tcBorders>
          </w:tcPr>
          <w:p w14:paraId="76FF8CAD" w14:textId="28DA1536" w:rsidR="008B6B1D" w:rsidRPr="009515D2" w:rsidRDefault="00436B1F" w:rsidP="005E6154">
            <w:pPr>
              <w:spacing w:line="276" w:lineRule="auto"/>
              <w:jc w:val="right"/>
              <w:rPr>
                <w:sz w:val="22"/>
                <w:szCs w:val="22"/>
              </w:rPr>
            </w:pPr>
            <w:r>
              <w:rPr>
                <w:sz w:val="22"/>
                <w:szCs w:val="22"/>
              </w:rPr>
              <w:t>0.256</w:t>
            </w:r>
          </w:p>
        </w:tc>
        <w:tc>
          <w:tcPr>
            <w:tcW w:w="996" w:type="dxa"/>
            <w:tcBorders>
              <w:top w:val="single" w:sz="4" w:space="0" w:color="auto"/>
            </w:tcBorders>
          </w:tcPr>
          <w:p w14:paraId="44C4CEF8" w14:textId="5A987B3C" w:rsidR="008B6B1D" w:rsidRPr="009515D2" w:rsidRDefault="008B6B1D" w:rsidP="005E6154">
            <w:pPr>
              <w:spacing w:line="276" w:lineRule="auto"/>
              <w:jc w:val="right"/>
              <w:rPr>
                <w:sz w:val="22"/>
                <w:szCs w:val="22"/>
              </w:rPr>
            </w:pPr>
            <w:r w:rsidRPr="009515D2">
              <w:rPr>
                <w:sz w:val="22"/>
                <w:szCs w:val="22"/>
              </w:rPr>
              <w:t>1.36</w:t>
            </w:r>
            <w:r w:rsidR="00436B1F">
              <w:rPr>
                <w:sz w:val="22"/>
                <w:szCs w:val="22"/>
              </w:rPr>
              <w:t>4</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1B8391B5" w:rsidR="008B6B1D" w:rsidRPr="009515D2" w:rsidRDefault="008B6B1D" w:rsidP="005E6154">
            <w:pPr>
              <w:spacing w:line="276" w:lineRule="auto"/>
              <w:jc w:val="right"/>
              <w:rPr>
                <w:sz w:val="22"/>
                <w:szCs w:val="22"/>
              </w:rPr>
            </w:pPr>
            <w:r w:rsidRPr="009515D2">
              <w:rPr>
                <w:sz w:val="22"/>
                <w:szCs w:val="22"/>
              </w:rPr>
              <w:t>0.01</w:t>
            </w:r>
            <w:r w:rsidR="00436B1F">
              <w:rPr>
                <w:sz w:val="22"/>
                <w:szCs w:val="22"/>
              </w:rPr>
              <w:t>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16EFCA21" w:rsidR="008B6B1D" w:rsidRPr="009515D2" w:rsidRDefault="00436B1F" w:rsidP="005E6154">
            <w:pPr>
              <w:spacing w:line="276" w:lineRule="auto"/>
              <w:jc w:val="right"/>
              <w:rPr>
                <w:sz w:val="22"/>
                <w:szCs w:val="22"/>
              </w:rPr>
            </w:pPr>
            <w:r>
              <w:rPr>
                <w:sz w:val="22"/>
                <w:szCs w:val="22"/>
              </w:rPr>
              <w:t>27.375</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5336DC99" w:rsidR="008B6B1D" w:rsidRPr="009515D2" w:rsidRDefault="008B6B1D" w:rsidP="005E6154">
            <w:pPr>
              <w:spacing w:line="276" w:lineRule="auto"/>
              <w:jc w:val="right"/>
              <w:rPr>
                <w:sz w:val="22"/>
                <w:szCs w:val="22"/>
              </w:rPr>
            </w:pPr>
            <w:r w:rsidRPr="009515D2">
              <w:rPr>
                <w:sz w:val="22"/>
                <w:szCs w:val="22"/>
              </w:rPr>
              <w:t>30.7</w:t>
            </w:r>
            <w:r w:rsidR="00436B1F">
              <w:rPr>
                <w:sz w:val="22"/>
                <w:szCs w:val="22"/>
              </w:rPr>
              <w:t>88</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64130003" w:rsidR="008B6B1D" w:rsidRPr="009515D2" w:rsidRDefault="008B6B1D" w:rsidP="005E6154">
            <w:pPr>
              <w:spacing w:line="276" w:lineRule="auto"/>
              <w:jc w:val="right"/>
              <w:rPr>
                <w:sz w:val="22"/>
                <w:szCs w:val="22"/>
              </w:rPr>
            </w:pPr>
            <w:r w:rsidRPr="009515D2">
              <w:rPr>
                <w:sz w:val="22"/>
                <w:szCs w:val="22"/>
              </w:rPr>
              <w:t>3.2</w:t>
            </w:r>
            <w:r w:rsidR="00436B1F">
              <w:rPr>
                <w:sz w:val="22"/>
                <w:szCs w:val="22"/>
              </w:rPr>
              <w:t>68</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57356A50" w:rsidR="008B6B1D" w:rsidRPr="009515D2" w:rsidRDefault="008B6B1D" w:rsidP="005E6154">
            <w:pPr>
              <w:spacing w:line="276" w:lineRule="auto"/>
              <w:jc w:val="right"/>
              <w:rPr>
                <w:sz w:val="22"/>
                <w:szCs w:val="22"/>
              </w:rPr>
            </w:pPr>
            <w:r w:rsidRPr="009515D2">
              <w:rPr>
                <w:sz w:val="22"/>
                <w:szCs w:val="22"/>
              </w:rPr>
              <w:t>0.</w:t>
            </w:r>
            <w:r w:rsidR="00436B1F">
              <w:rPr>
                <w:sz w:val="22"/>
                <w:szCs w:val="22"/>
              </w:rPr>
              <w:t>493</w:t>
            </w:r>
          </w:p>
        </w:tc>
        <w:tc>
          <w:tcPr>
            <w:tcW w:w="1012" w:type="dxa"/>
            <w:tcBorders>
              <w:bottom w:val="single" w:sz="4" w:space="0" w:color="auto"/>
            </w:tcBorders>
          </w:tcPr>
          <w:p w14:paraId="0B019A2D" w14:textId="62DECAD0" w:rsidR="008B6B1D" w:rsidRPr="009515D2" w:rsidRDefault="008B6B1D" w:rsidP="005E6154">
            <w:pPr>
              <w:spacing w:line="276" w:lineRule="auto"/>
              <w:jc w:val="right"/>
              <w:rPr>
                <w:sz w:val="22"/>
                <w:szCs w:val="22"/>
              </w:rPr>
            </w:pPr>
            <w:r w:rsidRPr="009515D2">
              <w:rPr>
                <w:sz w:val="22"/>
                <w:szCs w:val="22"/>
              </w:rPr>
              <w:t>0.</w:t>
            </w:r>
            <w:r w:rsidR="00436B1F">
              <w:rPr>
                <w:sz w:val="22"/>
                <w:szCs w:val="22"/>
              </w:rPr>
              <w:t>483</w:t>
            </w:r>
          </w:p>
        </w:tc>
        <w:tc>
          <w:tcPr>
            <w:tcW w:w="996" w:type="dxa"/>
            <w:tcBorders>
              <w:bottom w:val="single" w:sz="4" w:space="0" w:color="auto"/>
            </w:tcBorders>
          </w:tcPr>
          <w:p w14:paraId="57845B6E" w14:textId="45092EFF" w:rsidR="008B6B1D" w:rsidRPr="009515D2" w:rsidRDefault="008B6B1D" w:rsidP="005E6154">
            <w:pPr>
              <w:spacing w:line="276" w:lineRule="auto"/>
              <w:jc w:val="right"/>
              <w:rPr>
                <w:sz w:val="22"/>
                <w:szCs w:val="22"/>
              </w:rPr>
            </w:pPr>
            <w:r w:rsidRPr="009515D2">
              <w:rPr>
                <w:sz w:val="22"/>
                <w:szCs w:val="22"/>
              </w:rPr>
              <w:t>1.0</w:t>
            </w:r>
            <w:r w:rsidR="00436B1F">
              <w:rPr>
                <w:sz w:val="22"/>
                <w:szCs w:val="22"/>
              </w:rPr>
              <w:t>05</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59E50674" w:rsidR="008B6B1D" w:rsidRPr="009515D2" w:rsidRDefault="008B6B1D" w:rsidP="005E6154">
            <w:pPr>
              <w:spacing w:line="276" w:lineRule="auto"/>
              <w:jc w:val="right"/>
              <w:rPr>
                <w:sz w:val="22"/>
                <w:szCs w:val="22"/>
              </w:rPr>
            </w:pPr>
            <w:r w:rsidRPr="009515D2">
              <w:rPr>
                <w:sz w:val="22"/>
                <w:szCs w:val="22"/>
              </w:rPr>
              <w:t>0.25</w:t>
            </w:r>
            <w:r w:rsidR="00436B1F">
              <w:rPr>
                <w:sz w:val="22"/>
                <w:szCs w:val="22"/>
              </w:rPr>
              <w:t>4</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302FE530" w:rsidR="008B6B1D" w:rsidRDefault="00F767E0" w:rsidP="008B6B1D">
      <w:pPr>
        <w:spacing w:line="480" w:lineRule="auto"/>
        <w:rPr>
          <w:b/>
          <w:bCs/>
        </w:rPr>
      </w:pPr>
      <w:ins w:id="299" w:author="Perkowski, Evan A [2]" w:date="2023-12-04T12:45:00Z">
        <w:r>
          <w:rPr>
            <w:b/>
            <w:bCs/>
            <w:noProof/>
          </w:rPr>
          <w:drawing>
            <wp:inline distT="0" distB="0" distL="0" distR="0" wp14:anchorId="387830BD" wp14:editId="663AA1D5">
              <wp:extent cx="5943600" cy="2971800"/>
              <wp:effectExtent l="0" t="0" r="0" b="0"/>
              <wp:docPr id="942638913"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8913" name="Picture 2" descr="A graph of different types of fertilizers&#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ins>
      <w:del w:id="300" w:author="Perkowski, Evan A [2]" w:date="2023-12-04T12:45:00Z">
        <w:r w:rsidR="00D23267" w:rsidDel="00F767E0">
          <w:rPr>
            <w:b/>
            <w:bCs/>
            <w:noProof/>
          </w:rPr>
          <w:drawing>
            <wp:inline distT="0" distB="0" distL="0" distR="0" wp14:anchorId="7818661C" wp14:editId="25067256">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5"/>
                      <a:stretch>
                        <a:fillRect/>
                      </a:stretch>
                    </pic:blipFill>
                    <pic:spPr>
                      <a:xfrm>
                        <a:off x="0" y="0"/>
                        <a:ext cx="5943600" cy="2971800"/>
                      </a:xfrm>
                      <a:prstGeom prst="rect">
                        <a:avLst/>
                      </a:prstGeom>
                    </pic:spPr>
                  </pic:pic>
                </a:graphicData>
              </a:graphic>
            </wp:inline>
          </w:drawing>
        </w:r>
      </w:del>
    </w:p>
    <w:p w14:paraId="4CE47144" w14:textId="559B02C5" w:rsidR="008B6B1D" w:rsidRDefault="008B6B1D" w:rsidP="008B6B1D">
      <w:pPr>
        <w:spacing w:line="480" w:lineRule="auto"/>
      </w:pPr>
      <w:commentRangeStart w:id="301"/>
      <w:commentRangeStart w:id="302"/>
      <w:commentRangeStart w:id="303"/>
      <w:r>
        <w:rPr>
          <w:b/>
          <w:bCs/>
        </w:rPr>
        <w:t xml:space="preserve">Figure </w:t>
      </w:r>
      <w:r w:rsidR="001A31D4">
        <w:rPr>
          <w:b/>
          <w:bCs/>
        </w:rPr>
        <w:t>1</w:t>
      </w:r>
      <w:r>
        <w:t xml:space="preserve"> </w:t>
      </w:r>
      <w:commentRangeEnd w:id="301"/>
      <w:r w:rsidR="00BA134D">
        <w:rPr>
          <w:rStyle w:val="CommentReference"/>
          <w:rFonts w:eastAsia="Times New Roman" w:cs="Times New Roman"/>
        </w:rPr>
        <w:commentReference w:id="301"/>
      </w:r>
      <w:commentRangeEnd w:id="302"/>
      <w:r w:rsidR="002C2298">
        <w:rPr>
          <w:rStyle w:val="CommentReference"/>
          <w:rFonts w:eastAsia="Times New Roman" w:cs="Times New Roman"/>
        </w:rPr>
        <w:commentReference w:id="302"/>
      </w:r>
      <w:commentRangeEnd w:id="303"/>
      <w:r w:rsidR="00000852">
        <w:rPr>
          <w:rStyle w:val="CommentReference"/>
          <w:rFonts w:eastAsia="Times New Roman" w:cs="Times New Roman"/>
        </w:rPr>
        <w:commentReference w:id="303"/>
      </w:r>
      <w:r w:rsidRPr="001B10F7">
        <w:t>Effects</w:t>
      </w:r>
      <w:r>
        <w:t xml:space="preserve"> of soil nitrogen fertilization and inoculation on </w:t>
      </w:r>
      <w:r>
        <w:rPr>
          <w:i/>
          <w:iCs/>
        </w:rPr>
        <w:t>G. max</w:t>
      </w:r>
      <w:r>
        <w:t xml:space="preserve"> structural carbon costs to acquire nitrogen (“</w:t>
      </w:r>
      <w:r>
        <w:rPr>
          <w:i/>
          <w:iCs/>
        </w:rPr>
        <w:t>N</w:t>
      </w:r>
      <w:r>
        <w:rPr>
          <w:vertAlign w:val="subscript"/>
        </w:rPr>
        <w:t>cost</w:t>
      </w:r>
      <w:r>
        <w:t>”; panel A), belowground carbon biomass (“</w:t>
      </w:r>
      <w:r>
        <w:rPr>
          <w:i/>
          <w:iCs/>
        </w:rPr>
        <w:t>C</w:t>
      </w:r>
      <w:r>
        <w:rPr>
          <w:vertAlign w:val="subscript"/>
        </w:rPr>
        <w:t>bg</w:t>
      </w:r>
      <w:r>
        <w:t xml:space="preserve">”; panel B), and </w:t>
      </w:r>
      <w:del w:id="304" w:author="Perkowski, Evan A [2]" w:date="2023-12-04T12:45:00Z">
        <w:r w:rsidDel="00F767E0">
          <w:delText xml:space="preserve">whole </w:delText>
        </w:r>
      </w:del>
      <w:ins w:id="305" w:author="Perkowski, Evan A [2]" w:date="2023-12-04T12:45:00Z">
        <w:r w:rsidR="00F767E0">
          <w:t>whole-</w:t>
        </w:r>
      </w:ins>
      <w:r>
        <w:t>plant nitrogen biomass (“</w:t>
      </w:r>
      <w:r>
        <w:rPr>
          <w:i/>
          <w:iCs/>
        </w:rPr>
        <w:t>N</w:t>
      </w:r>
      <w:ins w:id="306" w:author="Perkowski, Evan A [2]" w:date="2023-12-04T12:45:00Z">
        <w:r w:rsidR="00F767E0">
          <w:rPr>
            <w:vertAlign w:val="subscript"/>
          </w:rPr>
          <w:t>wp</w:t>
        </w:r>
      </w:ins>
      <w:del w:id="307" w:author="Perkowski, Evan A [2]" w:date="2023-12-04T12:45:00Z">
        <w:r w:rsidDel="00F767E0">
          <w:rPr>
            <w:vertAlign w:val="subscript"/>
          </w:rPr>
          <w:delText>ag</w:delText>
        </w:r>
        <w:r w:rsidDel="00F767E0">
          <w:delText xml:space="preserve"> + </w:delText>
        </w:r>
        <w:r w:rsidDel="00F767E0">
          <w:rPr>
            <w:i/>
            <w:iCs/>
          </w:rPr>
          <w:delText>N</w:delText>
        </w:r>
        <w:r w:rsidDel="00F767E0">
          <w:rPr>
            <w:vertAlign w:val="subscript"/>
          </w:rPr>
          <w:delText>bg</w:delText>
        </w:r>
      </w:del>
      <w:r>
        <w:t>”; panel C). Soil nitrogen fertilization is represented</w:t>
      </w:r>
      <w:del w:id="308" w:author="Perkowski, Evan A" w:date="2023-12-04T14:48:00Z">
        <w:r w:rsidDel="00131C1D">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09" w:author="Perkowski, Evan A [2]" w:date="2023-12-04T12:46:00Z">
        <w:r w:rsidRPr="6E1ABADC" w:rsidDel="00F767E0">
          <w:rPr>
            <w:rFonts w:eastAsia="Times New Roman" w:cs="Times New Roman"/>
            <w:color w:val="000000" w:themeColor="text1"/>
          </w:rPr>
          <w:delText xml:space="preserve">Grey </w:delText>
        </w:r>
      </w:del>
      <w:ins w:id="310" w:author="Perkowski, Evan A [2]" w:date="2023-12-04T12:46:00Z">
        <w:r w:rsidR="00F767E0">
          <w:rPr>
            <w:rFonts w:eastAsia="Times New Roman" w:cs="Times New Roman"/>
            <w:color w:val="000000" w:themeColor="text1"/>
          </w:rPr>
          <w:t xml:space="preserve">Colored </w:t>
        </w:r>
      </w:ins>
      <w:r w:rsidRPr="6E1ABADC">
        <w:rPr>
          <w:rFonts w:eastAsia="Times New Roman" w:cs="Times New Roman"/>
          <w:color w:val="000000" w:themeColor="text1"/>
        </w:rPr>
        <w:t xml:space="preserve">dots are individual data points, jittered for visibility. The lettering </w:t>
      </w:r>
      <w:ins w:id="311" w:author="Perkowski, Evan A [2]" w:date="2023-12-04T12:46:00Z">
        <w:r w:rsidR="00F767E0">
          <w:rPr>
            <w:rFonts w:eastAsia="Times New Roman" w:cs="Times New Roman"/>
            <w:color w:val="000000" w:themeColor="text1"/>
          </w:rPr>
          <w:t>above</w:t>
        </w:r>
      </w:ins>
      <w:del w:id="312" w:author="Perkowski, Evan A [2]" w:date="2023-12-04T12:46:00Z">
        <w:r w:rsidRPr="6E1ABADC" w:rsidDel="00F767E0">
          <w:rPr>
            <w:rFonts w:eastAsia="Times New Roman" w:cs="Times New Roman"/>
            <w:color w:val="000000" w:themeColor="text1"/>
          </w:rPr>
          <w:delText>over</w:delText>
        </w:r>
      </w:del>
      <w:r w:rsidRPr="6E1ABADC">
        <w:rPr>
          <w:rFonts w:eastAsia="Times New Roman" w:cs="Times New Roman"/>
          <w:color w:val="000000" w:themeColor="text1"/>
        </w:rPr>
        <w:t xml:space="preserve"> each box indicates the results from post-hoc Tukey’s tests with different lettering indicating statistically different groups (</w:t>
      </w:r>
      <w:ins w:id="313" w:author="Perkowski, Evan A [2]" w:date="2023-12-04T12:46:00Z">
        <w:r w:rsidR="00F767E0">
          <w:rPr>
            <w:rFonts w:eastAsia="Times New Roman" w:cs="Times New Roman"/>
            <w:color w:val="000000" w:themeColor="text1"/>
          </w:rPr>
          <w:t xml:space="preserve">Tukey: </w:t>
        </w:r>
        <w:r w:rsidR="00F767E0">
          <w:rPr>
            <w:rFonts w:eastAsia="Times New Roman" w:cs="Times New Roman"/>
            <w:i/>
            <w:iCs/>
            <w:color w:val="000000" w:themeColor="text1"/>
          </w:rPr>
          <w:t>p</w:t>
        </w:r>
      </w:ins>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62CF7222" w14:textId="4BE768C8" w:rsidR="00533169" w:rsidRPr="00322974" w:rsidRDefault="00533169" w:rsidP="00533169">
      <w:pPr>
        <w:spacing w:line="480" w:lineRule="auto"/>
        <w:rPr>
          <w:i/>
          <w:iCs/>
        </w:rPr>
      </w:pPr>
      <w:r>
        <w:rPr>
          <w:i/>
          <w:iCs/>
        </w:rPr>
        <w:lastRenderedPageBreak/>
        <w:t>Whole</w:t>
      </w:r>
      <w:ins w:id="314" w:author="Perkowski, Evan A [2]" w:date="2023-12-05T13:37:00Z">
        <w:r w:rsidR="000A0DB4">
          <w:rPr>
            <w:i/>
            <w:iCs/>
          </w:rPr>
          <w:t>-</w:t>
        </w:r>
      </w:ins>
      <w:r>
        <w:rPr>
          <w:i/>
          <w:iCs/>
        </w:rPr>
        <w:t>plant growth</w:t>
      </w:r>
      <w:del w:id="315" w:author="Perkowski, Evan A [2]" w:date="2023-12-05T13:37:00Z">
        <w:r w:rsidDel="000A0DB4">
          <w:rPr>
            <w:i/>
            <w:iCs/>
          </w:rPr>
          <w:delText xml:space="preserve"> and plant investments to nitrogen fixation</w:delText>
        </w:r>
      </w:del>
    </w:p>
    <w:p w14:paraId="4B5A6B1A" w14:textId="4C97720B" w:rsidR="00533169" w:rsidRPr="00533169" w:rsidRDefault="00533169" w:rsidP="00533169">
      <w:pPr>
        <w:spacing w:line="480" w:lineRule="auto"/>
      </w:pPr>
      <w:ins w:id="316" w:author="Perkowski, Evan A" w:date="2023-12-04T14:20:00Z">
        <w:r>
          <w:t>A</w:t>
        </w:r>
      </w:ins>
      <w:del w:id="317" w:author="Perkowski, Evan A" w:date="2023-12-04T14:20:00Z">
        <w:r w:rsidDel="00533169">
          <w:delText>There was a</w:delText>
        </w:r>
      </w:del>
      <w:r>
        <w:t xml:space="preserve">n interaction between nitrogen fertilization and inoculation </w:t>
      </w:r>
      <w:del w:id="318" w:author="Perkowski, Evan A" w:date="2023-12-04T14:20:00Z">
        <w:r w:rsidDel="00533169">
          <w:delText xml:space="preserve">on total leaf area </w:delText>
        </w:r>
      </w:del>
      <w:r>
        <w:t>(</w:t>
      </w:r>
      <w:ins w:id="319" w:author="Perkowski, Evan A" w:date="2023-12-04T14:20:00Z">
        <w:r>
          <w:rPr>
            <w:i/>
            <w:iCs/>
          </w:rPr>
          <w:t>p</w:t>
        </w:r>
      </w:ins>
      <w:ins w:id="320" w:author="Perkowski, Evan A" w:date="2023-12-04T14:21:00Z">
        <w:r>
          <w:t>&lt;0.001</w:t>
        </w:r>
      </w:ins>
      <w:ins w:id="321" w:author="Perkowski, Evan A" w:date="2023-12-04T14:20:00Z">
        <w:r>
          <w:t xml:space="preserve">; </w:t>
        </w:r>
      </w:ins>
      <w:r>
        <w:t>Table 1)</w:t>
      </w:r>
      <w:del w:id="322" w:author="Perkowski, Evan A" w:date="2023-12-04T14:20:00Z">
        <w:r w:rsidDel="00533169">
          <w:delText>. This interaction</w:delText>
        </w:r>
      </w:del>
      <w:r>
        <w:t xml:space="preserve"> indicated that</w:t>
      </w:r>
      <w:ins w:id="323" w:author="Perkowski, Evan A" w:date="2023-12-04T14:21:00Z">
        <w:r>
          <w:t xml:space="preserve"> positive effects of inoculation</w:t>
        </w:r>
      </w:ins>
      <w:del w:id="324" w:author="Perkowski, Evan A" w:date="2023-12-04T14:21:00Z">
        <w:r w:rsidDel="00533169">
          <w:delText xml:space="preserve"> inoculated individuals grown under low nitrogen fertilization had 59.7% higher </w:delText>
        </w:r>
      </w:del>
      <w:ins w:id="325" w:author="Perkowski, Evan A" w:date="2023-12-04T14:21:00Z">
        <w:r>
          <w:t xml:space="preserve"> on </w:t>
        </w:r>
      </w:ins>
      <w:r>
        <w:t>total leaf area</w:t>
      </w:r>
      <w:ins w:id="326" w:author="Perkowski, Evan A" w:date="2023-12-04T14:21:00Z">
        <w:r>
          <w:t xml:space="preserve"> (</w:t>
        </w:r>
        <w:r>
          <w:rPr>
            <w:i/>
            <w:iCs/>
          </w:rPr>
          <w:t>p</w:t>
        </w:r>
        <w:r>
          <w:t>&lt;0.001; Table 1) were only apparent</w:t>
        </w:r>
      </w:ins>
      <w:r>
        <w:t xml:space="preserve"> </w:t>
      </w:r>
      <w:del w:id="327" w:author="Perkowski, Evan A" w:date="2023-12-04T14:21:00Z">
        <w:r w:rsidDel="00533169">
          <w:delText xml:space="preserve">than non-inoculated individuals also grown </w:delText>
        </w:r>
      </w:del>
      <w:r>
        <w:t xml:space="preserve">under low nitrogen fertilization (Tukey: </w:t>
      </w:r>
      <w:r w:rsidRPr="00533169">
        <w:rPr>
          <w:i/>
          <w:iCs/>
        </w:rPr>
        <w:t>p</w:t>
      </w:r>
      <w:r>
        <w:t xml:space="preserve">&lt;0.001), </w:t>
      </w:r>
      <w:ins w:id="328" w:author="Perkowski, Evan A" w:date="2023-12-04T14:21:00Z">
        <w:r>
          <w:t xml:space="preserve">as there was </w:t>
        </w:r>
      </w:ins>
      <w:del w:id="329" w:author="Perkowski, Evan A" w:date="2023-12-04T14:21:00Z">
        <w:r w:rsidDel="00533169">
          <w:delText xml:space="preserve">with </w:delText>
        </w:r>
      </w:del>
      <w:r>
        <w:t xml:space="preserve">no </w:t>
      </w:r>
      <w:del w:id="330" w:author="Perkowski, Evan A" w:date="2023-12-04T14:21:00Z">
        <w:r w:rsidDel="00533169">
          <w:delText xml:space="preserve">difference between </w:delText>
        </w:r>
      </w:del>
      <w:r>
        <w:t>inoculation</w:t>
      </w:r>
      <w:ins w:id="331" w:author="Perkowski, Evan A" w:date="2023-12-04T14:21:00Z">
        <w:r>
          <w:t xml:space="preserve"> </w:t>
        </w:r>
      </w:ins>
      <w:ins w:id="332" w:author="Perkowski, Evan A" w:date="2023-12-04T14:22:00Z">
        <w:r>
          <w:t>effect on total leaf area</w:t>
        </w:r>
      </w:ins>
      <w:r>
        <w:t xml:space="preserve"> </w:t>
      </w:r>
      <w:del w:id="333" w:author="Perkowski, Evan A" w:date="2023-12-04T14:22:00Z">
        <w:r w:rsidDel="00533169">
          <w:delText xml:space="preserve">treatments </w:delText>
        </w:r>
      </w:del>
      <w:r>
        <w:t xml:space="preserve">under high nitrogen fertilization (Tukey: </w:t>
      </w:r>
      <w:ins w:id="334" w:author="Perkowski, Evan A" w:date="2023-12-04T14:22:00Z">
        <w:r>
          <w:rPr>
            <w:i/>
            <w:iCs/>
          </w:rPr>
          <w:t>p</w:t>
        </w:r>
        <w:r>
          <w:t>&gt;0.05</w:t>
        </w:r>
      </w:ins>
      <w:ins w:id="335" w:author="Perkowski, Evan A" w:date="2023-12-04T14:23:00Z">
        <w:r>
          <w:t xml:space="preserve">; </w:t>
        </w:r>
      </w:ins>
      <w:r>
        <w:t xml:space="preserve">Fig. </w:t>
      </w:r>
      <w:r w:rsidR="009F509F">
        <w:t>2</w:t>
      </w:r>
      <w:r>
        <w:t xml:space="preserve">A). </w:t>
      </w:r>
      <w:del w:id="336" w:author="Perkowski, Evan A" w:date="2023-12-04T14:22:00Z">
        <w:r w:rsidDel="00533169">
          <w:delText xml:space="preserve">Nitrogen </w:delText>
        </w:r>
      </w:del>
      <w:ins w:id="337" w:author="Perkowski, Evan A" w:date="2023-12-04T14:22:00Z">
        <w:r>
          <w:t xml:space="preserve">Increasing soil nitrogen </w:t>
        </w:r>
      </w:ins>
      <w:r>
        <w:t xml:space="preserve">fertilization </w:t>
      </w:r>
      <w:del w:id="338" w:author="Perkowski, Evan A" w:date="2023-12-04T14:22:00Z">
        <w:r w:rsidDel="00533169">
          <w:delText xml:space="preserve">also </w:delText>
        </w:r>
      </w:del>
      <w:r>
        <w:t>increased total leaf area (</w:t>
      </w:r>
      <w:ins w:id="339" w:author="Perkowski, Evan A" w:date="2023-12-04T14:22:00Z">
        <w:r>
          <w:rPr>
            <w:i/>
            <w:iCs/>
          </w:rPr>
          <w:t>p</w:t>
        </w:r>
        <w:r>
          <w:t xml:space="preserve">&lt;0.001; </w:t>
        </w:r>
      </w:ins>
      <w:r>
        <w:t xml:space="preserve">Table 1; Fig. </w:t>
      </w:r>
      <w:r w:rsidR="009F509F">
        <w:t>2</w:t>
      </w:r>
      <w:r>
        <w:t>A).</w:t>
      </w:r>
    </w:p>
    <w:p w14:paraId="320D91C5" w14:textId="3B62A614" w:rsidR="00130202" w:rsidRDefault="009F509F" w:rsidP="00533169">
      <w:pPr>
        <w:spacing w:line="480" w:lineRule="auto"/>
        <w:ind w:firstLine="720"/>
        <w:rPr>
          <w:b/>
          <w:bCs/>
        </w:rPr>
      </w:pPr>
      <w:ins w:id="340" w:author="Perkowski, Evan A" w:date="2023-12-04T14:41:00Z">
        <w:r>
          <w:t xml:space="preserve">Increasing nitrogen fertilization increased </w:t>
        </w:r>
      </w:ins>
      <w:ins w:id="341" w:author="Perkowski, Evan A" w:date="2023-12-04T14:44:00Z">
        <w:r>
          <w:t>total</w:t>
        </w:r>
      </w:ins>
      <w:r w:rsidR="00533169">
        <w:t xml:space="preserve"> biomass </w:t>
      </w:r>
      <w:del w:id="342" w:author="Perkowski, Evan A" w:date="2023-12-04T14:41:00Z">
        <w:r w:rsidR="00533169" w:rsidDel="009F509F">
          <w:delText xml:space="preserve">was positively effected by nitrogen fertilization </w:delText>
        </w:r>
      </w:del>
      <w:r w:rsidR="00533169">
        <w:t>(</w:t>
      </w:r>
      <w:ins w:id="343" w:author="Perkowski, Evan A" w:date="2023-12-04T14:43:00Z">
        <w:r>
          <w:rPr>
            <w:i/>
            <w:iCs/>
          </w:rPr>
          <w:t>p</w:t>
        </w:r>
        <w:r>
          <w:t xml:space="preserve">&lt;0.001; </w:t>
        </w:r>
      </w:ins>
      <w:r w:rsidR="00533169">
        <w:t xml:space="preserve">Table </w:t>
      </w:r>
      <w:r>
        <w:t>1</w:t>
      </w:r>
      <w:r w:rsidR="00533169">
        <w:t xml:space="preserve">; Fig. </w:t>
      </w:r>
      <w:r>
        <w:t>2B</w:t>
      </w:r>
      <w:r w:rsidR="00533169">
        <w:t xml:space="preserve">), </w:t>
      </w:r>
      <w:ins w:id="344" w:author="Perkowski, Evan A" w:date="2023-12-04T14:41:00Z">
        <w:r>
          <w:t xml:space="preserve">a pattern that was not modified </w:t>
        </w:r>
      </w:ins>
      <w:ins w:id="345" w:author="Perkowski, Evan A" w:date="2023-12-04T14:43:00Z">
        <w:r>
          <w:t xml:space="preserve">by inoculation (inoculation-by-fertilization interaction: </w:t>
        </w:r>
        <w:r>
          <w:rPr>
            <w:i/>
            <w:iCs/>
          </w:rPr>
          <w:t>p</w:t>
        </w:r>
        <w:r>
          <w:t xml:space="preserve">&gt;0.05; Table 1). </w:t>
        </w:r>
      </w:ins>
      <w:del w:id="346" w:author="Perkowski, Evan A" w:date="2023-12-04T14:43:00Z">
        <w:r w:rsidR="00533169" w:rsidRPr="009F509F" w:rsidDel="009F509F">
          <w:delText>where</w:delText>
        </w:r>
        <w:r w:rsidR="00533169" w:rsidDel="009F509F">
          <w:delText xml:space="preserve"> individuals grown under high nitrogen fertilization had 55.5% higher whole plant biomass than those grown under low nitrogen fertilization (Tukey: p&lt;0.001). There was no i</w:delText>
        </w:r>
      </w:del>
      <w:ins w:id="347" w:author="Perkowski, Evan A" w:date="2023-12-04T14:43:00Z">
        <w:r>
          <w:t>I</w:t>
        </w:r>
      </w:ins>
      <w:r w:rsidR="00533169">
        <w:t>noculation</w:t>
      </w:r>
      <w:ins w:id="348" w:author="Perkowski, Evan A" w:date="2023-12-04T14:43:00Z">
        <w:r>
          <w:t xml:space="preserve"> </w:t>
        </w:r>
      </w:ins>
      <w:ins w:id="349" w:author="Perkowski, Evan A" w:date="2023-12-04T14:44:00Z">
        <w:r>
          <w:t>had no</w:t>
        </w:r>
      </w:ins>
      <w:r w:rsidR="00533169">
        <w:t xml:space="preserve"> effect </w:t>
      </w:r>
      <w:del w:id="350" w:author="Perkowski, Evan A" w:date="2023-12-04T14:44:00Z">
        <w:r w:rsidR="00533169" w:rsidDel="009F509F">
          <w:delText xml:space="preserve">nor was there any interaction between inoculation and nitrogen fertilization </w:delText>
        </w:r>
      </w:del>
      <w:ins w:id="351" w:author="Perkowski, Evan A" w:date="2023-12-04T14:44:00Z">
        <w:r>
          <w:t xml:space="preserve">on total biomass </w:t>
        </w:r>
      </w:ins>
      <w:r w:rsidR="00533169">
        <w:t>(</w:t>
      </w:r>
      <w:ins w:id="352" w:author="Perkowski, Evan A" w:date="2023-12-04T14:46:00Z">
        <w:r>
          <w:rPr>
            <w:i/>
            <w:iCs/>
          </w:rPr>
          <w:t>p</w:t>
        </w:r>
        <w:r>
          <w:t>&gt;0.05</w:t>
        </w:r>
      </w:ins>
      <w:ins w:id="353" w:author="Perkowski, Evan A" w:date="2023-12-04T14:44:00Z">
        <w:r>
          <w:t xml:space="preserve">; </w:t>
        </w:r>
      </w:ins>
      <w:r w:rsidR="00533169">
        <w:t xml:space="preserve">Table 1; Fig. </w:t>
      </w:r>
      <w:r>
        <w:t>2</w:t>
      </w:r>
      <w:r w:rsidR="00533169">
        <w:t>B).</w:t>
      </w:r>
    </w:p>
    <w:p w14:paraId="2235383F" w14:textId="0B28A9FA"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C2DD4DA" w:rsidR="00494E8C" w:rsidRDefault="00131C1D" w:rsidP="008B6B1D">
      <w:pPr>
        <w:spacing w:line="480" w:lineRule="auto"/>
        <w:rPr>
          <w:b/>
          <w:bCs/>
        </w:rPr>
      </w:pPr>
      <w:ins w:id="354" w:author="Perkowski, Evan A" w:date="2023-12-04T14:51:00Z">
        <w:r>
          <w:rPr>
            <w:b/>
            <w:bCs/>
            <w:noProof/>
          </w:rPr>
          <w:drawing>
            <wp:inline distT="0" distB="0" distL="0" distR="0" wp14:anchorId="554B6345" wp14:editId="1819CC13">
              <wp:extent cx="5943600" cy="2228850"/>
              <wp:effectExtent l="0" t="0" r="0" b="6350"/>
              <wp:docPr id="1199811751" name="Picture 4"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1751" name="Picture 4" descr="A graph of different stages of fertilization&#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ins>
      <w:del w:id="355" w:author="Perkowski, Evan A" w:date="2023-12-04T14:47:00Z">
        <w:r w:rsidR="00494E8C" w:rsidDel="009F509F">
          <w:rPr>
            <w:b/>
            <w:bCs/>
            <w:noProof/>
          </w:rPr>
          <w:drawing>
            <wp:inline distT="0" distB="0" distL="0" distR="0" wp14:anchorId="70FBF8D3" wp14:editId="6A742521">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7"/>
                      <a:stretch>
                        <a:fillRect/>
                      </a:stretch>
                    </pic:blipFill>
                    <pic:spPr>
                      <a:xfrm>
                        <a:off x="0" y="0"/>
                        <a:ext cx="5943600" cy="2122805"/>
                      </a:xfrm>
                      <a:prstGeom prst="rect">
                        <a:avLst/>
                      </a:prstGeom>
                    </pic:spPr>
                  </pic:pic>
                </a:graphicData>
              </a:graphic>
            </wp:inline>
          </w:drawing>
        </w:r>
      </w:del>
    </w:p>
    <w:p w14:paraId="39C89638" w14:textId="12FFBEF7" w:rsidR="008B6B1D" w:rsidRDefault="008B6B1D" w:rsidP="008B6B1D">
      <w:pPr>
        <w:spacing w:line="480" w:lineRule="auto"/>
        <w:rPr>
          <w:b/>
          <w:bCs/>
        </w:rPr>
      </w:pPr>
      <w:commentRangeStart w:id="356"/>
      <w:commentRangeStart w:id="357"/>
      <w:commentRangeStart w:id="358"/>
      <w:r>
        <w:rPr>
          <w:b/>
          <w:bCs/>
        </w:rPr>
        <w:t xml:space="preserve">Figure </w:t>
      </w:r>
      <w:r w:rsidR="00F640C8">
        <w:rPr>
          <w:b/>
          <w:bCs/>
        </w:rPr>
        <w:t>2</w:t>
      </w:r>
      <w:r>
        <w:t xml:space="preserve"> </w:t>
      </w:r>
      <w:commentRangeEnd w:id="356"/>
      <w:r w:rsidR="005879F3">
        <w:rPr>
          <w:rStyle w:val="CommentReference"/>
          <w:rFonts w:eastAsia="Times New Roman" w:cs="Times New Roman"/>
        </w:rPr>
        <w:commentReference w:id="356"/>
      </w:r>
      <w:commentRangeEnd w:id="357"/>
      <w:r w:rsidR="00480FFF">
        <w:rPr>
          <w:rStyle w:val="CommentReference"/>
          <w:rFonts w:eastAsia="Times New Roman" w:cs="Times New Roman"/>
        </w:rPr>
        <w:commentReference w:id="357"/>
      </w:r>
      <w:commentRangeEnd w:id="358"/>
      <w:r w:rsidR="00075459">
        <w:rPr>
          <w:rStyle w:val="CommentReference"/>
          <w:rFonts w:eastAsia="Times New Roman" w:cs="Times New Roman"/>
        </w:rPr>
        <w:commentReference w:id="358"/>
      </w:r>
      <w:r w:rsidRPr="001B10F7">
        <w:t>Effects</w:t>
      </w:r>
      <w:r>
        <w:t xml:space="preserve"> of soil nitrogen fertilization and inoculation on </w:t>
      </w:r>
      <w:r>
        <w:rPr>
          <w:i/>
          <w:iCs/>
        </w:rPr>
        <w:t>G. max</w:t>
      </w:r>
      <w:r>
        <w:t xml:space="preserve"> total leaf area (panel A)</w:t>
      </w:r>
      <w:r w:rsidR="00494E8C">
        <w:t xml:space="preserve">, </w:t>
      </w:r>
      <w:del w:id="359" w:author="Perkowski, Evan A" w:date="2023-12-04T14:48:00Z">
        <w:r w:rsidDel="009F509F">
          <w:delText>whole plant</w:delText>
        </w:r>
      </w:del>
      <w:ins w:id="360" w:author="Perkowski, Evan A" w:date="2023-12-04T14:48:00Z">
        <w:r w:rsidR="009F509F">
          <w:t>total</w:t>
        </w:r>
      </w:ins>
      <w:r>
        <w:t xml:space="preserve"> biomass</w:t>
      </w:r>
      <w:r>
        <w:rPr>
          <w:color w:val="000000"/>
        </w:rPr>
        <w:t xml:space="preserve"> (panel B)</w:t>
      </w:r>
      <w:del w:id="361" w:author="Perkowski, Evan A" w:date="2023-12-04T14:48:00Z">
        <w:r w:rsidR="00494E8C" w:rsidDel="009F509F">
          <w:rPr>
            <w:color w:val="000000"/>
          </w:rPr>
          <w:delText>, and nodule biomass: root biomass (panel C)</w:delText>
        </w:r>
      </w:del>
      <w:r>
        <w:t>. Soil nitrogen fertilization is represented</w:t>
      </w:r>
      <w:del w:id="362" w:author="Perkowski, Evan A" w:date="2023-12-04T14:48:00Z">
        <w:r w:rsidDel="009F509F">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63" w:author="Perkowski, Evan A" w:date="2023-12-04T14:49:00Z">
        <w:r w:rsidRPr="6E1ABADC" w:rsidDel="00131C1D">
          <w:rPr>
            <w:rFonts w:eastAsia="Times New Roman" w:cs="Times New Roman"/>
            <w:color w:val="000000" w:themeColor="text1"/>
          </w:rPr>
          <w:delText xml:space="preserve">Grey </w:delText>
        </w:r>
      </w:del>
      <w:ins w:id="364" w:author="Perkowski, Evan A" w:date="2023-12-04T14:49:00Z">
        <w:r w:rsidR="00131C1D">
          <w:rPr>
            <w:rFonts w:eastAsia="Times New Roman" w:cs="Times New Roman"/>
            <w:color w:val="000000" w:themeColor="text1"/>
          </w:rPr>
          <w:t>Colored</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 xml:space="preserve">dots are individual data points, jittered for visibility. The lettering </w:t>
      </w:r>
      <w:del w:id="365" w:author="Perkowski, Evan A" w:date="2023-12-04T14:49:00Z">
        <w:r w:rsidRPr="6E1ABADC" w:rsidDel="00131C1D">
          <w:rPr>
            <w:rFonts w:eastAsia="Times New Roman" w:cs="Times New Roman"/>
            <w:color w:val="000000" w:themeColor="text1"/>
          </w:rPr>
          <w:delText xml:space="preserve">over </w:delText>
        </w:r>
      </w:del>
      <w:ins w:id="366" w:author="Perkowski, Evan A" w:date="2023-12-04T14:49:00Z">
        <w:r w:rsidR="00131C1D">
          <w:rPr>
            <w:rFonts w:eastAsia="Times New Roman" w:cs="Times New Roman"/>
            <w:color w:val="000000" w:themeColor="text1"/>
          </w:rPr>
          <w:t>above</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each box indicates the results from post-hoc Tukey’s tests with different lettering indicating statistically different groups (</w:t>
      </w:r>
      <w:ins w:id="367" w:author="Perkowski, Evan A" w:date="2023-12-04T14:48:00Z">
        <w:r w:rsidR="00131C1D">
          <w:rPr>
            <w:rFonts w:eastAsia="Times New Roman" w:cs="Times New Roman"/>
            <w:color w:val="000000" w:themeColor="text1"/>
          </w:rPr>
          <w:t xml:space="preserve">Tukey: </w:t>
        </w:r>
      </w:ins>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0CD1113E" w14:textId="450735E8" w:rsidR="008B6B1D" w:rsidRDefault="008B6B1D" w:rsidP="0004004B">
      <w:pPr>
        <w:spacing w:line="480" w:lineRule="auto"/>
        <w:rPr>
          <w:ins w:id="368" w:author="Perkowski, Evan A [2]" w:date="2023-12-04T12:53:00Z"/>
          <w:b/>
          <w:bCs/>
        </w:rPr>
      </w:pPr>
      <w:r>
        <w:rPr>
          <w:b/>
          <w:bCs/>
        </w:rPr>
        <w:br w:type="page"/>
      </w:r>
    </w:p>
    <w:p w14:paraId="1A46D929" w14:textId="3EC435CD" w:rsidR="00131C1D" w:rsidRDefault="00131C1D" w:rsidP="00527779">
      <w:pPr>
        <w:spacing w:line="480" w:lineRule="auto"/>
        <w:rPr>
          <w:ins w:id="369" w:author="Perkowski, Evan A" w:date="2023-12-04T14:51:00Z"/>
        </w:rPr>
      </w:pPr>
      <w:ins w:id="370" w:author="Perkowski, Evan A" w:date="2023-12-04T14:51:00Z">
        <w:r>
          <w:rPr>
            <w:i/>
            <w:iCs/>
          </w:rPr>
          <w:lastRenderedPageBreak/>
          <w:t>Plant investment in symbiotic nitrogen fixation</w:t>
        </w:r>
      </w:ins>
    </w:p>
    <w:p w14:paraId="6D08042F" w14:textId="0ED94733" w:rsidR="00131C1D" w:rsidRDefault="00131C1D" w:rsidP="00527779">
      <w:pPr>
        <w:spacing w:line="480" w:lineRule="auto"/>
        <w:rPr>
          <w:ins w:id="371" w:author="Perkowski, Evan A" w:date="2023-12-04T15:02:00Z"/>
        </w:rPr>
      </w:pPr>
      <w:ins w:id="372" w:author="Perkowski, Evan A" w:date="2023-12-04T14:52:00Z">
        <w:r>
          <w:t>Inoculation increased root nodule biomass: root biomass (</w:t>
        </w:r>
        <w:r>
          <w:rPr>
            <w:i/>
            <w:iCs/>
          </w:rPr>
          <w:t>p</w:t>
        </w:r>
        <w:r>
          <w:t xml:space="preserve">&lt;0.001; Table 1; Fig 3A), a pattern that was not modified by fertilization (inoculation-by-fertilization interaction: </w:t>
        </w:r>
        <w:r>
          <w:rPr>
            <w:i/>
            <w:iCs/>
          </w:rPr>
          <w:t>p</w:t>
        </w:r>
        <w:r>
          <w:t>&gt;0.05</w:t>
        </w:r>
      </w:ins>
      <w:ins w:id="373" w:author="Perkowski, Evan A" w:date="2023-12-04T15:04:00Z">
        <w:r w:rsidR="007B15C6">
          <w:t>; Table 1</w:t>
        </w:r>
      </w:ins>
      <w:ins w:id="374" w:author="Perkowski, Evan A" w:date="2023-12-04T14:52:00Z">
        <w:r>
          <w:t xml:space="preserve">). There was </w:t>
        </w:r>
      </w:ins>
      <w:ins w:id="375" w:author="Perkowski, Evan A" w:date="2023-12-05T12:03:00Z">
        <w:r w:rsidR="002B0C2A">
          <w:t xml:space="preserve">also </w:t>
        </w:r>
      </w:ins>
      <w:ins w:id="376" w:author="Perkowski, Evan A" w:date="2023-12-04T14:52:00Z">
        <w:r>
          <w:t>no effect of soil nitr</w:t>
        </w:r>
      </w:ins>
      <w:ins w:id="377" w:author="Perkowski, Evan A" w:date="2023-12-04T14:53:00Z">
        <w:r>
          <w:t>ogen fertilization on root nodule biomass: root biomass (</w:t>
        </w:r>
        <w:r>
          <w:rPr>
            <w:i/>
            <w:iCs/>
          </w:rPr>
          <w:t>p</w:t>
        </w:r>
        <w:r>
          <w:t>&gt;0.05; Table 1; Fig 3A).</w:t>
        </w:r>
      </w:ins>
    </w:p>
    <w:p w14:paraId="50041A80" w14:textId="736CFE43" w:rsidR="007B15C6" w:rsidRDefault="007B15C6" w:rsidP="00527779">
      <w:pPr>
        <w:spacing w:line="480" w:lineRule="auto"/>
        <w:rPr>
          <w:ins w:id="378" w:author="Perkowski, Evan A" w:date="2023-12-04T15:04:00Z"/>
        </w:rPr>
      </w:pPr>
      <w:ins w:id="379" w:author="Perkowski, Evan A" w:date="2023-12-04T15:02:00Z">
        <w:r>
          <w:tab/>
        </w:r>
      </w:ins>
      <w:ins w:id="380" w:author="Perkowski, Evan A" w:date="2023-12-04T15:03:00Z">
        <w:r>
          <w:t>Inoculation increased root nodule biomass (</w:t>
        </w:r>
        <w:r>
          <w:rPr>
            <w:i/>
            <w:iCs/>
          </w:rPr>
          <w:t>p</w:t>
        </w:r>
        <w:r>
          <w:t>&lt;0.001; Table 1; Fig 3B), a pattern that was not modified by fertilization (inocu</w:t>
        </w:r>
      </w:ins>
      <w:ins w:id="381" w:author="Perkowski, Evan A" w:date="2023-12-04T15:04:00Z">
        <w:r>
          <w:t xml:space="preserve">lation-by-fertilization interaction: </w:t>
        </w:r>
        <w:r>
          <w:rPr>
            <w:i/>
            <w:iCs/>
          </w:rPr>
          <w:t>p</w:t>
        </w:r>
        <w:r>
          <w:t>&gt;0.05; Table 1). There was also no effect of soil nitrogen fertilization on root nodule biomass (</w:t>
        </w:r>
        <w:r>
          <w:rPr>
            <w:i/>
            <w:iCs/>
          </w:rPr>
          <w:t>p</w:t>
        </w:r>
        <w:r>
          <w:t>&gt;0.05; Table 1; Fig. 3B).</w:t>
        </w:r>
      </w:ins>
    </w:p>
    <w:p w14:paraId="56A94E65" w14:textId="3774659D" w:rsidR="007B15C6" w:rsidRPr="007B15C6" w:rsidRDefault="007B15C6" w:rsidP="00527779">
      <w:pPr>
        <w:spacing w:line="480" w:lineRule="auto"/>
        <w:rPr>
          <w:ins w:id="382" w:author="Perkowski, Evan A" w:date="2023-12-04T15:00:00Z"/>
        </w:rPr>
      </w:pPr>
      <w:ins w:id="383" w:author="Perkowski, Evan A" w:date="2023-12-04T15:04:00Z">
        <w:r>
          <w:tab/>
          <w:t xml:space="preserve">Inoculation had a marginal </w:t>
        </w:r>
      </w:ins>
      <w:ins w:id="384" w:author="Perkowski, Evan A" w:date="2023-12-04T15:06:00Z">
        <w:r>
          <w:t>negative effect on root biomass (</w:t>
        </w:r>
        <w:r>
          <w:rPr>
            <w:i/>
            <w:iCs/>
          </w:rPr>
          <w:t>p</w:t>
        </w:r>
        <w:r>
          <w:t xml:space="preserve">&lt;0.1; Table 1; Fig. 3C), a pattern that was not modified by fertilization (inoculation-by-fertilization interaction: </w:t>
        </w:r>
        <w:r>
          <w:rPr>
            <w:i/>
            <w:iCs/>
          </w:rPr>
          <w:t>p</w:t>
        </w:r>
        <w:r>
          <w:t>&gt;0.05; Table 1). Fertilization had no effect on root biomass (</w:t>
        </w:r>
        <w:r>
          <w:rPr>
            <w:i/>
            <w:iCs/>
          </w:rPr>
          <w:t>p</w:t>
        </w:r>
        <w:r>
          <w:t>&gt;0.05; Table 1; Fig. 3C).</w:t>
        </w:r>
      </w:ins>
    </w:p>
    <w:p w14:paraId="5CA5897C" w14:textId="4A67AC85" w:rsidR="007B15C6" w:rsidRDefault="007B15C6">
      <w:pPr>
        <w:rPr>
          <w:ins w:id="385" w:author="Perkowski, Evan A" w:date="2023-12-04T15:00:00Z"/>
        </w:rPr>
      </w:pPr>
      <w:ins w:id="386" w:author="Perkowski, Evan A" w:date="2023-12-04T15:00:00Z">
        <w:r>
          <w:br w:type="page"/>
        </w:r>
      </w:ins>
    </w:p>
    <w:p w14:paraId="06524522" w14:textId="575D442D" w:rsidR="007B15C6" w:rsidRDefault="007B15C6" w:rsidP="00527779">
      <w:pPr>
        <w:spacing w:line="480" w:lineRule="auto"/>
        <w:rPr>
          <w:ins w:id="387" w:author="Perkowski, Evan A" w:date="2023-12-04T15:00:00Z"/>
          <w:b/>
          <w:bCs/>
        </w:rPr>
      </w:pPr>
      <w:ins w:id="388" w:author="Perkowski, Evan A" w:date="2023-12-04T15:00:00Z">
        <w:r>
          <w:rPr>
            <w:b/>
            <w:bCs/>
          </w:rPr>
          <w:lastRenderedPageBreak/>
          <w:t>Figure 3</w:t>
        </w:r>
      </w:ins>
    </w:p>
    <w:p w14:paraId="7DF8D87B" w14:textId="7F5D197D" w:rsidR="007B15C6" w:rsidRDefault="007B15C6" w:rsidP="00527779">
      <w:pPr>
        <w:spacing w:line="480" w:lineRule="auto"/>
        <w:rPr>
          <w:ins w:id="389" w:author="Perkowski, Evan A" w:date="2023-12-04T15:00:00Z"/>
          <w:b/>
          <w:bCs/>
        </w:rPr>
      </w:pPr>
      <w:ins w:id="390" w:author="Perkowski, Evan A" w:date="2023-12-04T15:00:00Z">
        <w:r>
          <w:rPr>
            <w:b/>
            <w:bCs/>
            <w:noProof/>
          </w:rPr>
          <w:drawing>
            <wp:inline distT="0" distB="0" distL="0" distR="0" wp14:anchorId="31A7CCCB" wp14:editId="0EA1FC54">
              <wp:extent cx="5943600" cy="2971800"/>
              <wp:effectExtent l="0" t="0" r="0" b="0"/>
              <wp:docPr id="2088571787" name="Picture 5" descr="A diagram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1787" name="Picture 5" descr="A diagram of different types of plants&#10;&#10;Description automatically generated with medium confidence"/>
                      <pic:cNvPicPr/>
                    </pic:nvPicPr>
                    <pic:blipFill>
                      <a:blip r:embed="rId18"/>
                      <a:stretch>
                        <a:fillRect/>
                      </a:stretch>
                    </pic:blipFill>
                    <pic:spPr>
                      <a:xfrm>
                        <a:off x="0" y="0"/>
                        <a:ext cx="5943600" cy="2971800"/>
                      </a:xfrm>
                      <a:prstGeom prst="rect">
                        <a:avLst/>
                      </a:prstGeom>
                    </pic:spPr>
                  </pic:pic>
                </a:graphicData>
              </a:graphic>
            </wp:inline>
          </w:drawing>
        </w:r>
      </w:ins>
    </w:p>
    <w:p w14:paraId="6AE93871" w14:textId="1D4BE25A" w:rsidR="007B15C6" w:rsidRDefault="007B15C6" w:rsidP="007B15C6">
      <w:pPr>
        <w:spacing w:line="480" w:lineRule="auto"/>
        <w:rPr>
          <w:ins w:id="391" w:author="Perkowski, Evan A" w:date="2023-12-04T15:01:00Z"/>
          <w:b/>
          <w:bCs/>
        </w:rPr>
      </w:pPr>
      <w:ins w:id="392" w:author="Perkowski, Evan A" w:date="2023-12-04T15:00:00Z">
        <w:r>
          <w:rPr>
            <w:b/>
            <w:bCs/>
          </w:rPr>
          <w:t>Figure 3</w:t>
        </w:r>
      </w:ins>
      <w:ins w:id="393" w:author="Perkowski, Evan A" w:date="2023-12-04T15:01:00Z">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 is represented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ins>
    </w:p>
    <w:p w14:paraId="2606AB0C" w14:textId="46E8F381" w:rsidR="007B15C6" w:rsidRDefault="007B15C6">
      <w:pPr>
        <w:rPr>
          <w:ins w:id="394" w:author="Perkowski, Evan A" w:date="2023-12-04T15:00:00Z"/>
        </w:rPr>
      </w:pPr>
      <w:ins w:id="395" w:author="Perkowski, Evan A" w:date="2023-12-04T15:00:00Z">
        <w:r>
          <w:br w:type="page"/>
        </w:r>
      </w:ins>
    </w:p>
    <w:p w14:paraId="17A662CB" w14:textId="3B9F2CC0" w:rsidR="00772287" w:rsidRDefault="00E2103C" w:rsidP="00984383">
      <w:pPr>
        <w:spacing w:line="480" w:lineRule="auto"/>
        <w:rPr>
          <w:b/>
          <w:bCs/>
        </w:rPr>
      </w:pPr>
      <w:r>
        <w:rPr>
          <w:b/>
          <w:bCs/>
        </w:rPr>
        <w:lastRenderedPageBreak/>
        <w:t>D</w:t>
      </w:r>
      <w:r w:rsidR="00754725">
        <w:rPr>
          <w:b/>
          <w:bCs/>
        </w:rPr>
        <w:t>iscussion</w:t>
      </w:r>
    </w:p>
    <w:p w14:paraId="72658BC1" w14:textId="7F395A8F" w:rsidR="004035F7" w:rsidRPr="00984383" w:rsidRDefault="00020222">
      <w:pPr>
        <w:pStyle w:val="Bibliography"/>
        <w:spacing w:after="0" w:line="480" w:lineRule="auto"/>
        <w:pPrChange w:id="396" w:author="Perkowski, Evan A" w:date="2023-12-05T12:07:00Z">
          <w:pPr>
            <w:pStyle w:val="Bibliography"/>
            <w:spacing w:line="480" w:lineRule="auto"/>
          </w:pPr>
        </w:pPrChange>
      </w:pPr>
      <w:r>
        <w:t xml:space="preserve">Here, we </w:t>
      </w:r>
      <w:r w:rsidR="00984383">
        <w:t xml:space="preserve">quantified the interactive effect of soil nitrogen fertilization and inoculation by </w:t>
      </w:r>
      <w:ins w:id="397" w:author="Perkowski, Evan A" w:date="2023-12-04T15:07:00Z">
        <w:r w:rsidR="00075459">
          <w:t xml:space="preserve">symbiotic </w:t>
        </w:r>
      </w:ins>
      <w:r w:rsidR="00984383">
        <w:t>nitrogen</w:t>
      </w:r>
      <w:ins w:id="398" w:author="Perkowski, Evan A" w:date="2023-12-04T15:07:00Z">
        <w:r w:rsidR="00075459">
          <w:t>-</w:t>
        </w:r>
      </w:ins>
      <w:r w:rsidR="00984383">
        <w:t xml:space="preserve">fixing bacteria on </w:t>
      </w:r>
      <w:r w:rsidR="00984383">
        <w:rPr>
          <w:i/>
        </w:rPr>
        <w:t>G. max</w:t>
      </w:r>
      <w:r w:rsidR="00984383">
        <w:t xml:space="preserve"> structural carbon costs to acquire nitrogen using a fully factorial manipulation experiment. We found that inoculation reduced carbon costs to acquire nitrogen under low, but not high, levels of soil nitrogen fertilization. This </w:t>
      </w:r>
      <w:ins w:id="399" w:author="Perkowski, Evan A" w:date="2023-12-04T15:12:00Z">
        <w:r w:rsidR="000C4049">
          <w:t xml:space="preserve">pattern </w:t>
        </w:r>
      </w:ins>
      <w:r w:rsidR="00984383">
        <w:t>was</w:t>
      </w:r>
      <w:ins w:id="400" w:author="Perkowski, Evan A" w:date="2023-12-04T15:12:00Z">
        <w:r w:rsidR="000C4049">
          <w:t xml:space="preserve"> observed</w:t>
        </w:r>
      </w:ins>
      <w:r w:rsidR="00984383">
        <w:t xml:space="preserve"> despite no significant differences in belowground</w:t>
      </w:r>
      <w:ins w:id="401" w:author="Perkowski, Evan A" w:date="2023-12-05T12:09:00Z">
        <w:r w:rsidR="00325DDF">
          <w:t xml:space="preserve"> carbon</w:t>
        </w:r>
      </w:ins>
      <w:del w:id="402" w:author="Perkowski, Evan A" w:date="2023-12-05T12:09:00Z">
        <w:r w:rsidR="00984383" w:rsidDel="00325DDF">
          <w:delText xml:space="preserve"> </w:delText>
        </w:r>
      </w:del>
      <w:del w:id="403" w:author="Perkowski, Evan A [2]" w:date="2023-12-04T15:12:00Z">
        <w:r w:rsidR="00984383" w:rsidDel="000C4049">
          <w:delText xml:space="preserve">structural </w:delText>
        </w:r>
      </w:del>
      <w:ins w:id="404" w:author="Perkowski, Evan A [2]" w:date="2023-12-04T15:12:00Z">
        <w:del w:id="405" w:author="Perkowski, Evan A" w:date="2023-12-05T12:09:00Z">
          <w:r w:rsidR="000C4049" w:rsidDel="00325DDF">
            <w:delText xml:space="preserve">root </w:delText>
          </w:r>
        </w:del>
      </w:ins>
      <w:del w:id="406" w:author="Perkowski, Evan A" w:date="2023-12-05T12:09:00Z">
        <w:r w:rsidR="00984383" w:rsidDel="00325DDF">
          <w:delText>investment</w:delText>
        </w:r>
      </w:del>
      <w:ins w:id="407" w:author="Perkowski, Evan A" w:date="2023-12-05T12:09:00Z">
        <w:r w:rsidR="00325DDF">
          <w:t xml:space="preserve"> allocation</w:t>
        </w:r>
      </w:ins>
      <w:r w:rsidR="00984383">
        <w:t xml:space="preserve"> across the treatments. Instead, </w:t>
      </w:r>
      <w:del w:id="408" w:author="Perkowski, Evan A [2]" w:date="2023-12-04T15:13:00Z">
        <w:r w:rsidR="00984383" w:rsidDel="000C4049">
          <w:delText>the difference</w:delText>
        </w:r>
      </w:del>
      <w:ins w:id="409" w:author="Perkowski, Evan A [2]" w:date="2023-12-04T15:13:00Z">
        <w:del w:id="410" w:author="Perkowski, Evan A" w:date="2023-12-05T12:09:00Z">
          <w:r w:rsidR="000C4049" w:rsidDel="00325DDF">
            <w:delText>this pattern</w:delText>
          </w:r>
        </w:del>
      </w:ins>
      <w:ins w:id="411" w:author="Perkowski, Evan A" w:date="2023-12-05T12:09:00Z">
        <w:r w:rsidR="00325DDF">
          <w:t>reduced costs of nitrogen acquisition were</w:t>
        </w:r>
      </w:ins>
      <w:del w:id="412" w:author="Perkowski, Evan A" w:date="2023-12-05T12:09:00Z">
        <w:r w:rsidR="00984383" w:rsidDel="00325DDF">
          <w:delText xml:space="preserve"> was</w:delText>
        </w:r>
      </w:del>
      <w:r w:rsidR="00984383">
        <w:t xml:space="preserve"> driven by greater whole-plant nitrogen</w:t>
      </w:r>
      <w:ins w:id="413" w:author="Perkowski, Evan A [2]" w:date="2023-12-04T15:48:00Z">
        <w:r w:rsidR="002F2D52">
          <w:t xml:space="preserve"> uptake</w:t>
        </w:r>
      </w:ins>
      <w:r w:rsidR="00984383">
        <w:t xml:space="preserve"> in inoculated plants than uninoculated plants when soil nitrogen fertilization was low. This suggests that symbioses with nitrogen</w:t>
      </w:r>
      <w:ins w:id="414" w:author="Perkowski, Evan A [2]" w:date="2023-12-04T15:13:00Z">
        <w:r w:rsidR="000C4049">
          <w:t>-</w:t>
        </w:r>
      </w:ins>
      <w:r w:rsidR="00984383">
        <w:t>fixing bacteria reduce nitrogen acquisition costs under low soil nitrogen availability</w:t>
      </w:r>
      <w:ins w:id="415" w:author="Perkowski, Evan A [2]" w:date="2023-12-04T15:13:00Z">
        <w:r w:rsidR="000C4049">
          <w:t>, allowing plants to increase nitrogen uptake efficiency com</w:t>
        </w:r>
      </w:ins>
      <w:ins w:id="416" w:author="Perkowski, Evan A [2]" w:date="2023-12-04T15:14:00Z">
        <w:r w:rsidR="000C4049">
          <w:t>pared to individuals restricted to direct uptake</w:t>
        </w:r>
      </w:ins>
      <w:r w:rsidR="00984383">
        <w:t xml:space="preserve">. That said, </w:t>
      </w:r>
      <w:ins w:id="417" w:author="Perkowski, Evan A [2]" w:date="2023-12-04T15:14:00Z">
        <w:r w:rsidR="000C4049">
          <w:t xml:space="preserve">structural carbon </w:t>
        </w:r>
      </w:ins>
      <w:r w:rsidR="00984383">
        <w:t>costs</w:t>
      </w:r>
      <w:ins w:id="418" w:author="Perkowski, Evan A [2]" w:date="2023-12-04T15:14:00Z">
        <w:r w:rsidR="000C4049">
          <w:t xml:space="preserve"> to acquire nitrogen</w:t>
        </w:r>
      </w:ins>
      <w:r w:rsidR="00984383">
        <w:t xml:space="preserve"> were </w:t>
      </w:r>
      <w:ins w:id="419" w:author="Perkowski, Evan A [2]" w:date="2023-12-04T15:14:00Z">
        <w:r w:rsidR="000C4049">
          <w:t xml:space="preserve">the </w:t>
        </w:r>
      </w:ins>
      <w:r w:rsidR="00984383">
        <w:t>lowest under high soil nitrogen availability as a result of high amounts of plant nitrogen uptake. Interestingly, investment in root nodules did not vary with soil nitrogen fertilization</w:t>
      </w:r>
      <w:ins w:id="420" w:author="Perkowski, Evan A [2]" w:date="2023-12-04T15:14:00Z">
        <w:r w:rsidR="000C4049">
          <w:t xml:space="preserve">, though </w:t>
        </w:r>
      </w:ins>
      <w:ins w:id="421" w:author="Perkowski, Evan A" w:date="2023-12-05T12:06:00Z">
        <w:r w:rsidR="00325DDF">
          <w:t xml:space="preserve">inoculated individuals did have </w:t>
        </w:r>
      </w:ins>
      <w:ins w:id="422" w:author="Perkowski, Evan A" w:date="2023-12-05T12:08:00Z">
        <w:r w:rsidR="00325DDF">
          <w:t>46</w:t>
        </w:r>
      </w:ins>
      <w:ins w:id="423" w:author="Perkowski, Evan A" w:date="2023-12-05T12:07:00Z">
        <w:r w:rsidR="00325DDF">
          <w:t xml:space="preserve">% reduced root nodule biomass </w:t>
        </w:r>
      </w:ins>
      <w:ins w:id="424" w:author="Perkowski, Evan A" w:date="2023-12-05T12:08:00Z">
        <w:r w:rsidR="00325DDF">
          <w:t xml:space="preserve">under high fertilization that resulted in a 40% decrease </w:t>
        </w:r>
      </w:ins>
      <w:ins w:id="425" w:author="Perkowski, Evan A" w:date="2023-12-05T12:07:00Z">
        <w:r w:rsidR="00325DDF">
          <w:t>in the ratio of root nodule biomass</w:t>
        </w:r>
      </w:ins>
      <w:ins w:id="426" w:author="Perkowski, Evan A" w:date="2023-12-05T12:06:00Z">
        <w:r w:rsidR="00325DDF">
          <w:t xml:space="preserve"> </w:t>
        </w:r>
      </w:ins>
      <w:ins w:id="427" w:author="Perkowski, Evan A" w:date="2023-12-05T12:07:00Z">
        <w:r w:rsidR="00325DDF">
          <w:t>to root biomass</w:t>
        </w:r>
      </w:ins>
      <w:r w:rsidR="00984383">
        <w:t>. We expand on and contextualize these key results below.</w:t>
      </w:r>
    </w:p>
    <w:p w14:paraId="63D280D3" w14:textId="77777777" w:rsidR="00984383" w:rsidRDefault="00984383" w:rsidP="00984383">
      <w:pPr>
        <w:spacing w:line="480" w:lineRule="auto"/>
      </w:pPr>
    </w:p>
    <w:p w14:paraId="580720B6" w14:textId="53863BA0" w:rsidR="00DA006B" w:rsidRDefault="00A74617" w:rsidP="00984383">
      <w:pPr>
        <w:spacing w:line="480" w:lineRule="auto"/>
        <w:rPr>
          <w:i/>
        </w:rPr>
      </w:pPr>
      <w:r w:rsidRPr="00984383">
        <w:rPr>
          <w:i/>
        </w:rPr>
        <w:t>The impact of inoculation on plant carbon costs to acquire nitrogen depend on soil nitrogen availability</w:t>
      </w:r>
    </w:p>
    <w:p w14:paraId="5FAA4E94" w14:textId="3117328A" w:rsidR="00984383" w:rsidRDefault="000407A6" w:rsidP="00984383">
      <w:pPr>
        <w:spacing w:line="480" w:lineRule="auto"/>
      </w:pPr>
      <w:r>
        <w:t>Our results provide direct evidence that symbioses with nitrogen</w:t>
      </w:r>
      <w:ins w:id="428" w:author="Perkowski, Evan A [2]" w:date="2023-12-04T15:15:00Z">
        <w:r w:rsidR="000C4049">
          <w:t>-</w:t>
        </w:r>
      </w:ins>
      <w:r>
        <w:t>fixing bacteria reduce carbon costs to acquire nitrogen when soil nit</w:t>
      </w:r>
      <w:ins w:id="429" w:author="Perkowski, Evan A [2]" w:date="2023-12-04T15:15:00Z">
        <w:r w:rsidR="000C4049">
          <w:t>r</w:t>
        </w:r>
      </w:ins>
      <w:r>
        <w:t>ogen availability is low. This corroborates results from past theor</w:t>
      </w:r>
      <w:r w:rsidR="00E9044E">
        <w:t>y</w:t>
      </w:r>
      <w:r>
        <w:t xml:space="preserve"> </w:t>
      </w:r>
      <w:ins w:id="430" w:author="Perkowski, Evan A [2]" w:date="2023-12-04T15:15:00Z">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fixation","type":"chapter"},"uris":["http://www.mendeley.com/documents/?uuid=fe7de330-be35-42fb-8213-a55c2a077457"]}],"mendeley":{"formattedCitation":"(Vitousek &lt;i&gt;et al.&lt;/i&gt;, 2002)","plainTextFormattedCitation":"(Vitousek et al., 2002)","previouslyFormattedCitation":"(Vitousek &lt;i&gt;et al.&lt;/i&gt;, 2002)"},"properties":{"noteIndex":0},"schema":"https://github.com/citation-style-language/schema/raw/master/csl-citation.json"}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2002)</w:t>
      </w:r>
      <w:ins w:id="431" w:author="Perkowski, Evan A [2]" w:date="2023-12-04T15:15:00Z">
        <w:r w:rsidR="000C4049">
          <w:fldChar w:fldCharType="end"/>
        </w:r>
      </w:ins>
      <w:ins w:id="432" w:author="Perkowski, Evan A" w:date="2023-12-05T12:10:00Z">
        <w:r w:rsidR="00325DDF">
          <w:t xml:space="preserve">, modeling exercises </w:t>
        </w:r>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33" w:author="Perkowski, Evan A" w:date="2023-12-05T12:10:00Z">
        <w:r w:rsidR="00325DDF">
          <w:fldChar w:fldCharType="end"/>
        </w:r>
      </w:ins>
      <w:ins w:id="434" w:author="Perkowski, Evan A" w:date="2023-12-05T12:11:00Z">
        <w:r w:rsidR="00325DDF">
          <w:t>,</w:t>
        </w:r>
      </w:ins>
      <w:ins w:id="435" w:author="Perkowski, Evan A [2]" w:date="2023-12-04T15:16:00Z">
        <w:r w:rsidR="000C4049">
          <w:t xml:space="preserve"> </w:t>
        </w:r>
      </w:ins>
      <w:r>
        <w:t xml:space="preserve">and cross-species </w:t>
      </w:r>
      <w:r>
        <w:lastRenderedPageBreak/>
        <w:t>experimental studies</w:t>
      </w:r>
      <w:ins w:id="436" w:author="Perkowski, Evan A [2]" w:date="2023-12-04T15:16:00Z">
        <w:r w:rsidR="000C4049">
          <w:t xml:space="preserve"> </w:t>
        </w:r>
        <w:r w:rsidR="000C4049">
          <w:fldChar w:fldCharType="begin" w:fldLock="1"/>
        </w:r>
      </w:ins>
      <w:r w:rsidR="000C404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437" w:author="Perkowski, Evan A [2]" w:date="2023-12-04T15:16:00Z">
        <w:r w:rsidR="000C4049">
          <w:fldChar w:fldCharType="end"/>
        </w:r>
      </w:ins>
      <w:r>
        <w:t>. Here, we used individuals of the same species to confirm that symbioses with nitrogen</w:t>
      </w:r>
      <w:ins w:id="438" w:author="Perkowski, Evan A [2]" w:date="2023-12-04T15:16:00Z">
        <w:r w:rsidR="000C4049">
          <w:t>-</w:t>
        </w:r>
      </w:ins>
      <w:r>
        <w:t>fixing bacteria are the</w:t>
      </w:r>
      <w:ins w:id="439" w:author="Perkowski, Evan A [2]" w:date="2023-12-04T15:16:00Z">
        <w:r w:rsidR="000C4049">
          <w:t xml:space="preserve"> primary</w:t>
        </w:r>
      </w:ins>
      <w:r>
        <w:t xml:space="preserve"> driver of this response.</w:t>
      </w:r>
    </w:p>
    <w:p w14:paraId="342D47CD" w14:textId="3D4CEA77" w:rsidR="00A8335E" w:rsidRDefault="000407A6" w:rsidP="00984383">
      <w:pPr>
        <w:spacing w:line="480" w:lineRule="auto"/>
        <w:rPr>
          <w:ins w:id="440" w:author="Perkowski, Evan A [2]" w:date="2023-12-04T15:44:00Z"/>
        </w:rPr>
      </w:pPr>
      <w:r>
        <w:tab/>
        <w:t xml:space="preserve">Despite a large inoculation effect on carbon costs to acquire nitrogen at low soil nitrogen availability, there was no impact (positive or negative) of inoculation </w:t>
      </w:r>
      <w:del w:id="441" w:author="Perkowski, Evan A" w:date="2023-12-05T12:11:00Z">
        <w:r w:rsidDel="00325DDF">
          <w:delText xml:space="preserve">at </w:delText>
        </w:r>
      </w:del>
      <w:r>
        <w:t xml:space="preserve">high levels of soil nitrogen availability. </w:t>
      </w:r>
      <w:r w:rsidR="00871D5C">
        <w:t xml:space="preserve">Similar results were shown in a previous cross-species study that found that plants with and without symbioses with nitrogen fixing bacteria had more similar carbon costs to acquire nitrogen when soil nitrogen availability was high, compared to that when it was low </w:t>
      </w:r>
      <w:ins w:id="442" w:author="Perkowski, Evan A [2]" w:date="2023-12-04T15:44:00Z">
        <w:r w:rsidR="00A8335E">
          <w:fldChar w:fldCharType="begin" w:fldLock="1"/>
        </w:r>
      </w:ins>
      <w:r w:rsidR="00A8335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8335E">
        <w:fldChar w:fldCharType="separate"/>
      </w:r>
      <w:r w:rsidR="00A8335E" w:rsidRPr="00A8335E">
        <w:rPr>
          <w:noProof/>
        </w:rPr>
        <w:t xml:space="preserve">(Perkowski </w:t>
      </w:r>
      <w:r w:rsidR="00A8335E" w:rsidRPr="00A8335E">
        <w:rPr>
          <w:i/>
          <w:noProof/>
        </w:rPr>
        <w:t>et al.</w:t>
      </w:r>
      <w:r w:rsidR="00A8335E" w:rsidRPr="00A8335E">
        <w:rPr>
          <w:noProof/>
        </w:rPr>
        <w:t>, 2021)</w:t>
      </w:r>
      <w:ins w:id="443" w:author="Perkowski, Evan A [2]" w:date="2023-12-04T15:44:00Z">
        <w:r w:rsidR="00A8335E">
          <w:fldChar w:fldCharType="end"/>
        </w:r>
      </w:ins>
      <w:r w:rsidR="00871D5C">
        <w:t xml:space="preserve">. The difference may help to explain the greater prevalence of plants capable of symbiotic nitrogen fixation where soil nitrogen availability is low </w:t>
      </w:r>
      <w:r w:rsidR="00A8335E">
        <w:fldChar w:fldCharType="begin" w:fldLock="1"/>
      </w:r>
      <w:r w:rsidR="00A8335E">
        <w:instrText>ADDIN CSL_CITATION {"citationItems":[{"id":"ITEM-1","itemData":{"DOI":"10.1007/s11104-012-1170-2","ISSN":"0032079X","abstract":"Background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author":[{"dropping-particle":"","family":"Monks","given":"Adrian","non-dropping-particle":"","parse-names":false,"suffix":""},{"dropping-particle":"","family":"Cieraad","given":"Ellen","non-dropping-particle":"","parse-names":false,"suffix":""},{"dropping-particle":"","family":"Burrows","given":"Larry","non-dropping-particle":"","parse-names":false,"suffix":""},{"dropping-particle":"","family":"Walker","given":"Susan","non-dropping-particle":"","parse-names":false,"suffix":""}],"container-title":"Plant and Soil","id":"ITEM-1","issue":"1-2","issued":{"date-parts":[["2012"]]},"page":"363-374","title":"Higher relative performance at low soil nitrogen and moisture predicts field distribution of nitrogen-fixing plants","type":"article-journal","volume":"359"},"uris":["http://www.mendeley.com/documents/?uuid=7e8d6e55-6287-45f4-8ac4-eff43dd40c5e"]}],"mendeley":{"formattedCitation":"(Monks &lt;i&gt;et al.&lt;/i&gt;, 2012)","manualFormatting":"(e.g., Monks et al., 2012)","plainTextFormattedCitation":"(Monks et al., 2012)","previouslyFormattedCitation":"(Monks &lt;i&gt;et al.&lt;/i&gt;, 2012)"},"properties":{"noteIndex":0},"schema":"https://github.com/citation-style-language/schema/raw/master/csl-citation.json"}</w:instrText>
      </w:r>
      <w:r w:rsidR="00A8335E">
        <w:fldChar w:fldCharType="separate"/>
      </w:r>
      <w:r w:rsidR="00A8335E" w:rsidRPr="00A8335E">
        <w:rPr>
          <w:noProof/>
        </w:rPr>
        <w:t>(</w:t>
      </w:r>
      <w:r w:rsidR="00A8335E">
        <w:rPr>
          <w:noProof/>
        </w:rPr>
        <w:t xml:space="preserve">e.g., </w:t>
      </w:r>
      <w:r w:rsidR="00A8335E" w:rsidRPr="00A8335E">
        <w:rPr>
          <w:noProof/>
        </w:rPr>
        <w:t xml:space="preserve">Monks </w:t>
      </w:r>
      <w:r w:rsidR="00A8335E" w:rsidRPr="00A8335E">
        <w:rPr>
          <w:i/>
          <w:noProof/>
        </w:rPr>
        <w:t>et al.</w:t>
      </w:r>
      <w:r w:rsidR="00A8335E" w:rsidRPr="00A8335E">
        <w:rPr>
          <w:noProof/>
        </w:rPr>
        <w:t>, 2012)</w:t>
      </w:r>
      <w:r w:rsidR="00A8335E">
        <w:fldChar w:fldCharType="end"/>
      </w:r>
      <w:ins w:id="444" w:author="Perkowski, Evan A [2]" w:date="2023-12-04T15:44:00Z">
        <w:r w:rsidR="00A8335E">
          <w:t>,</w:t>
        </w:r>
      </w:ins>
      <w:r w:rsidR="00E9044E">
        <w:t xml:space="preserve"> as expected from theory </w:t>
      </w:r>
      <w:ins w:id="445" w:author="Perkowski, Evan A [2]" w:date="2023-12-04T15:44:00Z">
        <w:r w:rsidR="00A8335E">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implications","type":"article-journal","volume":"46"},"uris":["http://www.mendeley.com/documents/?uuid=ea0e17af-e32d-4620-82cd-8f20ea0d5bad"]},{"id":"ITEM-3","itemData":{"DOI":"10.1073/pnas.0711411105","ISSN":"0027-8424","PMID":"18223153","abstract":"Symbiotic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forests.","author":[{"dropping-particle":"","family":"Menge","given":"Duncan N L","non-dropping-particle":"","parse-names":false,"suffix":""},{"dropping-particle":"","family":"Levin","given":"Simon A","non-dropping-particle":"","parse-names":false,"suffix":""},{"dropping-particle":"","family":"Hedin","given":"Lars O","non-dropping-particle":"","parse-names":false,"suffix":""}],"container-title":"Proceedings of the National Academy of Sciences","id":"ITEM-3","issue":"5","issued":{"date-parts":[["2008","2","5"]]},"page":"1573-1578","title":"Evolutionary tradeoffs can select against nitrogen fixation and thereby maintain nitrogen limitation","type":"article-journal","volume":"105"},"uris":["http://www.mendeley.com/documents/?uuid=883ec42e-9699-43b2-8e4c-7fbac6859c03"]}],"mendeley":{"formattedCitation":"(Vitousek &amp; Field, 1999; Vitousek &lt;i&gt;et al.&lt;/i&gt;, 2002; Menge &lt;i&gt;et al.&lt;/i&gt;, 2008)","plainTextFormattedCitation":"(Vitousek &amp; Field, 1999; Vitousek et al., 2002; Menge et al., 2008)","previouslyFormattedCitation":"(Vitousek &amp; Field, 1999; Vitousek &lt;i&gt;et al.&lt;/i&gt;, 2002; Menge &lt;i&gt;et al.&lt;/i&gt;, 2008)"},"properties":{"noteIndex":0},"schema":"https://github.com/citation-style-language/schema/raw/master/csl-citation.json"}</w:instrText>
      </w:r>
      <w:r w:rsidR="00A8335E">
        <w:fldChar w:fldCharType="separate"/>
      </w:r>
      <w:r w:rsidR="00A8335E" w:rsidRPr="00A8335E">
        <w:rPr>
          <w:noProof/>
        </w:rPr>
        <w:t xml:space="preserve">(Vitousek &amp; Field, 1999; Vitousek </w:t>
      </w:r>
      <w:r w:rsidR="00A8335E" w:rsidRPr="00A8335E">
        <w:rPr>
          <w:i/>
          <w:noProof/>
        </w:rPr>
        <w:t>et al.</w:t>
      </w:r>
      <w:r w:rsidR="00A8335E" w:rsidRPr="00A8335E">
        <w:rPr>
          <w:noProof/>
        </w:rPr>
        <w:t xml:space="preserve">, 2002; Menge </w:t>
      </w:r>
      <w:r w:rsidR="00A8335E" w:rsidRPr="00A8335E">
        <w:rPr>
          <w:i/>
          <w:noProof/>
        </w:rPr>
        <w:t>et al.</w:t>
      </w:r>
      <w:r w:rsidR="00A8335E" w:rsidRPr="00A8335E">
        <w:rPr>
          <w:noProof/>
        </w:rPr>
        <w:t>, 2008)</w:t>
      </w:r>
      <w:ins w:id="446" w:author="Perkowski, Evan A [2]" w:date="2023-12-04T15:44:00Z">
        <w:r w:rsidR="00A8335E">
          <w:fldChar w:fldCharType="end"/>
        </w:r>
      </w:ins>
      <w:ins w:id="447" w:author="Perkowski, Evan A" w:date="2023-12-05T12:11:00Z">
        <w:r w:rsidR="00325DDF">
          <w:t xml:space="preserve"> and simulated in plant nitrogen uptake models </w:t>
        </w:r>
      </w:ins>
      <w:ins w:id="448" w:author="Perkowski, Evan A" w:date="2023-12-05T12:12:00Z">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49" w:author="Perkowski, Evan A" w:date="2023-12-05T12:12:00Z">
        <w:r w:rsidR="00325DDF">
          <w:fldChar w:fldCharType="end"/>
        </w:r>
      </w:ins>
      <w:ins w:id="450" w:author="Perkowski, Evan A [2]" w:date="2023-12-04T15:44:00Z">
        <w:r w:rsidR="00A8335E">
          <w:t>.</w:t>
        </w:r>
      </w:ins>
    </w:p>
    <w:p w14:paraId="32A846D8" w14:textId="2E34CFF4" w:rsidR="00BA6F63" w:rsidRPr="00984383" w:rsidRDefault="00BA6F63" w:rsidP="00984383">
      <w:pPr>
        <w:spacing w:line="480" w:lineRule="auto"/>
      </w:pPr>
      <w:r>
        <w:tab/>
        <w:t>Our results indicate that symbiotic nitrogen fixation may provide a competitive advantage in nitrogen-poor soils by reducing plant carbon costs for acquiring nitrogen</w:t>
      </w:r>
      <w:ins w:id="451" w:author="Perkowski, Evan A" w:date="2023-12-05T12:12:00Z">
        <w:r w:rsidR="00325DDF">
          <w:t xml:space="preserve"> and enhancing nitrogen uptake efficiency</w:t>
        </w:r>
      </w:ins>
      <w:r>
        <w:t xml:space="preserve">. However, the </w:t>
      </w:r>
      <w:r w:rsidR="00BB6891">
        <w:t>longer-term</w:t>
      </w:r>
      <w:r>
        <w:t xml:space="preserve"> outcomes of this advantage are difficult to predict because nitrogen fixation brings in nitrogen to the ecosystem that may alleviate nitrogen limitation in non-fixing species following recycling</w:t>
      </w:r>
      <w:ins w:id="452" w:author="Perkowski, Evan A" w:date="2023-12-05T12:26:00Z">
        <w:r w:rsidR="00086F1B">
          <w:t>, though r</w:t>
        </w:r>
      </w:ins>
      <w:ins w:id="453" w:author="Perkowski, Evan A" w:date="2023-12-05T12:12:00Z">
        <w:r w:rsidR="00325DDF">
          <w:t>ecent studies indicate that nitroge</w:t>
        </w:r>
      </w:ins>
      <w:ins w:id="454" w:author="Perkowski, Evan A" w:date="2023-12-05T12:13:00Z">
        <w:r w:rsidR="00325DDF">
          <w:t>n-fixing species may inhibit nitrogen fixation</w:t>
        </w:r>
      </w:ins>
      <w:ins w:id="455" w:author="Perkowski, Evan A" w:date="2023-12-05T12:14:00Z">
        <w:r w:rsidR="00325DDF">
          <w:t xml:space="preserve"> </w:t>
        </w:r>
      </w:ins>
      <w:ins w:id="456" w:author="Perkowski, Evan A" w:date="2023-12-05T12:13:00Z">
        <w:r w:rsidR="00325DDF">
          <w:t xml:space="preserve">to </w:t>
        </w:r>
      </w:ins>
      <w:ins w:id="457" w:author="Perkowski, Evan A" w:date="2023-12-05T12:26:00Z">
        <w:r w:rsidR="00086F1B">
          <w:t xml:space="preserve">minimize resource </w:t>
        </w:r>
      </w:ins>
      <w:ins w:id="458" w:author="Perkowski, Evan A" w:date="2023-12-05T12:13:00Z">
        <w:r w:rsidR="00325DDF">
          <w:t xml:space="preserve">facilitation to neighboring non-fixing species </w:t>
        </w:r>
        <w:r w:rsidR="00325DDF">
          <w:fldChar w:fldCharType="begin" w:fldLock="1"/>
        </w:r>
      </w:ins>
      <w:r w:rsidR="00086F1B">
        <w:instrText>ADDIN CSL_CITATION {"citationItems":[{"id":"ITEM-1","itemData":{"DOI":"10.1111/nph.17508","ISSN":"14698137","PMID":"34028829","abstract":"The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Phytologist","id":"ITEM-1","issue":"5","issued":{"date-parts":[["2021"]]},"page":"1758-1769","title":"Light,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tree","type":"article-journal","volume":"231"},"uris":["http://www.mendeley.com/documents/?uuid=68b0256f-94f7-4a23-b500-bb4875070e77"]},{"id":"ITEM-2","itemData":{"DOI":"10.1111/nph.14494","ISSN":"14698137","PMID":"28262951","abstract":"We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fixers.","author":[{"dropping-particle":"","family":"Nasto","given":"Megan K.","non-dropping-particle":"","parse-names":false,"suffix":""},{"dropping-particle":"","family":"Osborne","given":"Brooke B.","non-dropping-particle":"","parse-names":false,"suffix":""},{"dropping-particle":"","family":"Lekberg","given":"Ylva","non-dropping-particle":"","parse-names":false,"suffix":""},{"dropping-particle":"","family":"Asner","given":"Gregory P.","non-dropping-particle":"","parse-names":false,"suffix":""},{"dropping-particle":"","family":"Balzotti","given":"Christopher S.","non-dropping-particle":"","parse-names":false,"suffix":""},{"dropping-particle":"","family":"Porder","given":"Stephen","non-dropping-particle":"","parse-names":false,"suffix":""},{"dropping-particle":"","family":"Taylor","given":"Philip G.","non-dropping-particle":"","parse-names":false,"suffix":""},{"dropping-particle":"","family":"Townsend","given":"Alan R.","non-dropping-particle":"","parse-names":false,"suffix":""},{"dropping-particle":"","family":"Cleveland","given":"Cory C.","non-dropping-particle":"","parse-names":false,"suffix":""}],"container-title":"New Phytologist","id":"ITEM-2","issue":"4","issued":{"date-parts":[["2017"]]},"page":"1506-1517","title":"Nutrient acquisition, soil phosphorus partitioning and competition among trees in a lowland tropical rain forest","type":"article-journal","volume":"214"},"uris":["http://www.mendeley.com/documents/?uuid=94eb4683-97b4-46b3-a9f0-f3d23ffd47ed"]}],"mendeley":{"formattedCitation":"(Nasto &lt;i&gt;et al.&lt;/i&gt;, 2017; Taylor &amp; Menge, 2021)","plainTextFormattedCitation":"(Nasto et al., 2017; Taylor &amp; Menge, 2021)","previouslyFormattedCitation":"(Nasto &lt;i&gt;et al.&lt;/i&gt;, 2017; Taylor &amp; Menge, 2021)"},"properties":{"noteIndex":0},"schema":"https://github.com/citation-style-language/schema/raw/master/csl-citation.json"}</w:instrText>
      </w:r>
      <w:r w:rsidR="00325DDF">
        <w:fldChar w:fldCharType="separate"/>
      </w:r>
      <w:r w:rsidR="004306C6" w:rsidRPr="004306C6">
        <w:rPr>
          <w:noProof/>
        </w:rPr>
        <w:t xml:space="preserve">(Nasto </w:t>
      </w:r>
      <w:r w:rsidR="004306C6" w:rsidRPr="004306C6">
        <w:rPr>
          <w:i/>
          <w:noProof/>
        </w:rPr>
        <w:t>et al.</w:t>
      </w:r>
      <w:r w:rsidR="004306C6" w:rsidRPr="004306C6">
        <w:rPr>
          <w:noProof/>
        </w:rPr>
        <w:t>, 2017; Taylor &amp; Menge, 2021)</w:t>
      </w:r>
      <w:ins w:id="459" w:author="Perkowski, Evan A" w:date="2023-12-05T12:13:00Z">
        <w:r w:rsidR="00325DDF">
          <w:fldChar w:fldCharType="end"/>
        </w:r>
      </w:ins>
      <w:r>
        <w:t>.</w:t>
      </w:r>
      <w:r w:rsidR="00BB6891">
        <w:t xml:space="preserve"> Additionally, other bottom-up (e.g., soil resources) and top-down (e.g., herbivory)</w:t>
      </w:r>
      <w:ins w:id="460" w:author="Perkowski, Evan A" w:date="2023-12-05T12:26:00Z">
        <w:r w:rsidR="00086F1B">
          <w:t xml:space="preserve"> factors</w:t>
        </w:r>
      </w:ins>
      <w:r w:rsidR="00BB6891">
        <w:t xml:space="preserve"> may limit the competitive ability of </w:t>
      </w:r>
      <w:del w:id="461" w:author="Perkowski, Evan A [2]" w:date="2023-12-04T15:28:00Z">
        <w:r w:rsidR="00BB6891" w:rsidDel="00542F84">
          <w:delText>nitrogen fixers</w:delText>
        </w:r>
      </w:del>
      <w:ins w:id="462" w:author="Perkowski, Evan A [2]" w:date="2023-12-04T15:28:00Z">
        <w:r w:rsidR="00542F84">
          <w:t>species that associate with symbiotic nitrogen-fixing bacteria</w:t>
        </w:r>
      </w:ins>
      <w:r w:rsidR="00BB6891">
        <w:t xml:space="preserve"> in terrestrial ecosystems</w:t>
      </w:r>
      <w:ins w:id="463" w:author="Perkowski, Evan A [2]" w:date="2023-12-04T15:27:00Z">
        <w:r w:rsidR="00542F84">
          <w:t xml:space="preserve"> </w:t>
        </w:r>
      </w:ins>
      <w:commentRangeStart w:id="464"/>
      <w:ins w:id="465" w:author="Perkowski, Evan A [2]" w:date="2023-12-04T15:28:00Z">
        <w:r w:rsidR="00542F84">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fixation","type":"article-journal","volume":"4"},"uris":["http://www.mendeley.com/documents/?uuid=5f7192cc-7244-42a5-a23f-57f5715a703f"]},{"id":"ITEM-3","itemData":{"DOI":"10.1098/rstb.2013.0119","ISSN":"14712970","PMID":"23713117","abstract":"New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reserved.","author":[{"dropping-particle":"","family":"Vitousek","given":"Peter M.","non-dropping-particle":"","parse-names":false,"suffix":""},{"dropping-particle":"","family":"Menge","given":"Duncan N.L.","non-dropping-particle":"","parse-names":false,"suffix":""},{"dropping-particle":"","family":"Reed","given":"Sasha C.","non-dropping-particle":"","parse-names":false,"suffix":""},{"dropping-particle":"","family":"Cleveland","given":"Cory C.","non-dropping-particle":"","parse-names":false,"suffix":""}],"container-title":"Philosophical Transactions of the Royal Society B: Biological Sciences","id":"ITEM-3","issue":"1621","issued":{"date-parts":[["2013"]]},"title":"Biological nitrogen fixation: Rates, patterns and ecological controls in terrestrial ecosystems","type":"article-journal","volume":"368"},"uris":["http://www.mendeley.com/documents/?uuid=df9f51d6-6ba9-46e1-b42f-0d8785e00ff0"]},{"id":"ITEM-4","itemData":{"DOI":"10.1007/BF01007579","ISSN":"01682563","abstract":"The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B.","non-dropping-particle":"","parse-names":false,"suffix":""}],"container-title":"Biogeochemistry","id":"ITEM-4","issue":"1-3","issued":{"date-parts":[["1999"]]},"page":"179-202","title":"Ecosystem constraints to symbiotic nitrogen fixers: A simple model and its implications","type":"article-journal","volume":"46"},"uris":["http://www.mendeley.com/documents/?uuid=ea0e17af-e32d-4620-82cd-8f20ea0d5bad"]},{"id":"ITEM-5","itemData":{"author":[{"dropping-particle":"","family":"Ritchie","given":"Mark E","non-dropping-particle":"","parse-names":false,"suffix":""},{"dropping-particle":"","family":"Tilman","given":"David G","non-dropping-particle":"","parse-names":false,"suffix":""},{"dropping-particle":"","family":"Knops","given":"Johannes M H","non-dropping-particle":"","parse-names":false,"suffix":""}],"container-title":"Ecology","id":"ITEM-5","issue":"1","issued":{"date-parts":[["1998"]]},"page":"165-177","title":"Herbivore effects on plant and nitrogen dynamics in oak savanna","type":"article-journal","volume":"79"},"uris":["http://www.mendeley.com/documents/?uuid=7d57230a-b093-4d42-b635-5eace828b860"]},{"id":"ITEM-6","itemData":{"DOI":"10.1007/BF00378663","ISSN":"00298549","abstract":"Prescribed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Springer-Verlag.","author":[{"dropping-particle":"","family":"Eisele","given":"K. A.","non-dropping-particle":"","parse-names":false,"suffix":""},{"dropping-particle":"","family":"Schimel","given":"D. S.","non-dropping-particle":"","parse-names":false,"suffix":""},{"dropping-particle":"","family":"Kapustka","given":"L. A.","non-dropping-particle":"","parse-names":false,"suffix":""},{"dropping-particle":"","family":"Parton","given":"W. J.","non-dropping-particle":"","parse-names":false,"suffix":""}],"container-title":"Oecologia","id":"ITEM-6","issue":"4","issued":{"date-parts":[["1989"]]},"page":"471-474","title":"Effects of available P and N:P ratios on non-symbiotic dinitrogen fixation in tallgrass prairie soils","type":"article-journal","volume":"79"},"uris":["http://www.mendeley.com/documents/?uuid=b127cec5-84f6-4369-84e8-ea7087358efe"]}],"mendeley":{"formattedCitation":"(Eisele &lt;i&gt;et al.&lt;/i&gt;, 1989; Ritchie &lt;i&gt;et al.&lt;/i&gt;, 1998; Vitousek &amp; Field, 1999; Rastetter &lt;i&gt;et al.&lt;/i&gt;, 2001; Vitousek &lt;i&gt;et al.&lt;/i&gt;, 2002, 2013)","plainTextFormattedCitation":"(Eisele et al., 1989; Ritchie et al., 1998; Vitousek &amp; Field, 1999; Rastetter et al., 2001; Vitousek et al., 2002, 2013)","previouslyFormattedCitation":"(Eisele &lt;i&gt;et al.&lt;/i&gt;, 1989; Ritchie &lt;i&gt;et al.&lt;/i&gt;, 1998; Vitousek &amp; Field, 1999; Rastetter &lt;i&gt;et al.&lt;/i&gt;, 2001; Vitousek &lt;i&gt;et al.&lt;/i&gt;, 2002, 2013)"},"properties":{"noteIndex":0},"schema":"https://github.com/citation-style-language/schema/raw/master/csl-citation.json"}</w:instrText>
      </w:r>
      <w:r w:rsidR="00542F84">
        <w:fldChar w:fldCharType="separate"/>
      </w:r>
      <w:r w:rsidR="00FC2E50" w:rsidRPr="00FC2E50">
        <w:rPr>
          <w:noProof/>
        </w:rPr>
        <w:t xml:space="preserve">(Eisele </w:t>
      </w:r>
      <w:r w:rsidR="00FC2E50" w:rsidRPr="00FC2E50">
        <w:rPr>
          <w:i/>
          <w:noProof/>
        </w:rPr>
        <w:t>et al.</w:t>
      </w:r>
      <w:r w:rsidR="00FC2E50" w:rsidRPr="00FC2E50">
        <w:rPr>
          <w:noProof/>
        </w:rPr>
        <w:t xml:space="preserve">, 1989; Ritchie </w:t>
      </w:r>
      <w:r w:rsidR="00FC2E50" w:rsidRPr="00FC2E50">
        <w:rPr>
          <w:i/>
          <w:noProof/>
        </w:rPr>
        <w:t>et al.</w:t>
      </w:r>
      <w:r w:rsidR="00FC2E50" w:rsidRPr="00FC2E50">
        <w:rPr>
          <w:noProof/>
        </w:rPr>
        <w:t xml:space="preserve">, 1998; Vitousek &amp; Field, 1999; Rastetter </w:t>
      </w:r>
      <w:r w:rsidR="00FC2E50" w:rsidRPr="00FC2E50">
        <w:rPr>
          <w:i/>
          <w:noProof/>
        </w:rPr>
        <w:t>et al.</w:t>
      </w:r>
      <w:r w:rsidR="00FC2E50" w:rsidRPr="00FC2E50">
        <w:rPr>
          <w:noProof/>
        </w:rPr>
        <w:t xml:space="preserve">, 2001; Vitousek </w:t>
      </w:r>
      <w:r w:rsidR="00FC2E50" w:rsidRPr="00FC2E50">
        <w:rPr>
          <w:i/>
          <w:noProof/>
        </w:rPr>
        <w:t>et al.</w:t>
      </w:r>
      <w:r w:rsidR="00FC2E50" w:rsidRPr="00FC2E50">
        <w:rPr>
          <w:noProof/>
        </w:rPr>
        <w:t>, 2002, 2013)</w:t>
      </w:r>
      <w:ins w:id="466" w:author="Perkowski, Evan A [2]" w:date="2023-12-04T15:28:00Z">
        <w:r w:rsidR="00542F84">
          <w:fldChar w:fldCharType="end"/>
        </w:r>
      </w:ins>
      <w:commentRangeEnd w:id="464"/>
      <w:ins w:id="467" w:author="Perkowski, Evan A [2]" w:date="2023-12-04T15:35:00Z">
        <w:r w:rsidR="00FC2E50">
          <w:rPr>
            <w:rStyle w:val="CommentReference"/>
            <w:rFonts w:eastAsia="Times New Roman" w:cs="Times New Roman"/>
          </w:rPr>
          <w:commentReference w:id="464"/>
        </w:r>
      </w:ins>
      <w:ins w:id="468" w:author="Perkowski, Evan A [2]" w:date="2023-12-04T15:37:00Z">
        <w:r w:rsidR="00FC2E50">
          <w:t>.</w:t>
        </w:r>
      </w:ins>
      <w:ins w:id="469" w:author="Perkowski, Evan A [2]" w:date="2023-12-04T15:34:00Z">
        <w:r w:rsidR="00FC2E50">
          <w:t xml:space="preserve"> </w:t>
        </w:r>
      </w:ins>
      <w:r>
        <w:t>Longer term field and mesocosm experiments</w:t>
      </w:r>
      <w:r w:rsidR="00BB6891">
        <w:t xml:space="preserve"> (e.g.,</w:t>
      </w:r>
      <w:ins w:id="470" w:author="Perkowski, Evan A" w:date="2023-12-05T12:29:00Z">
        <w:r w:rsidR="00086F1B">
          <w:t xml:space="preserve"> </w:t>
        </w:r>
      </w:ins>
      <w:r w:rsidR="00086F1B">
        <w:fldChar w:fldCharType="begin" w:fldLock="1"/>
      </w:r>
      <w:r w:rsidR="00E5186C">
        <w:instrText>ADDIN CSL_CITATION {"citationItems":[{"id":"ITEM-1","itemData":{"DOI":"10.1007/s10533-009-9338-4","ISSN":"01682563","abstract":"The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2009.","author":[{"dropping-particle":"","family":"Finzi","given":"Adrien C.","non-dropping-particle":"","parse-names":false,"suffix":""},{"dropping-particle":"","family":"Rodgers","given":"Vikki L.","non-dropping-particle":"","parse-names":false,"suffix":""}],"container-title":"Biogeochemistry","id":"ITEM-1","issue":"2","issued":{"date-parts":[["2009"]]},"page":"309-321","title":"Bottom-up rather than top-down processes regulate the abundance and activity of nitrogen fixing plants in two Connecticut old-field ecosystems","type":"article-journal","volume":"95"},"uris":["http://www.mendeley.com/documents/?uuid=c643f2f8-6edb-446d-8972-7709d83577a4"]},{"id":"ITEM-2","itemData":{"DOI":"10.1073/pnas.1707094114","ISSN":"10916490","PMID":"28760948","abstract":"More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systems.","author":[{"dropping-particle":"","family":"Taylor","given":"Benton N.","non-dropping-particle":"","parse-names":false,"suffix":""},{"dropping-particle":"","family":"Chazdon","given":"Robin L.","non-dropping-particle":"","parse-names":false,"suffix":""},{"dropping-particle":"","family":"Bachelot","given":"Benedicte","non-dropping-particle":"","parse-names":false,"suffix":""},{"dropping-particle":"","family":"Menge","given":"Duncan N.L.","non-dropping-particle":"","parse-names":false,"suffix":""}],"container-title":"Proceedings of the National Academy of Sciences of the United States of America","id":"ITEM-2","issue":"33","issued":{"date-parts":[["2017"]]},"page":"8817-8822","title":"Nitrogen-fixing trees inhibit growth of regenerating Costa Rican rainforests","type":"article-journal","volume":"114"},"uris":["http://www.mendeley.com/documents/?uuid=ec1ca5e7-560d-41c8-9334-83e59ec969e0"]},{"id":"ITEM-3","itemData":{"DOI":"10.1111/1365-2745.12979","ISSN":"13652745","abstract":"Nitrogen-fixing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abundance.","author":[{"dropping-particle":"","family":"Lai","given":"Hao Ran","non-dropping-particle":"","parse-names":false,"suffix":""},{"dropping-particle":"","family":"Hall","given":"Jefferson S.","non-dropping-particle":"","parse-names":false,"suffix":""},{"dropping-particle":"","family":"Batterman","given":"Sarah A.","non-dropping-particle":"","parse-names":false,"suffix":""},{"dropping-particle":"","family":"Turner","given":"Benjamin L.","non-dropping-particle":"","parse-names":false,"suffix":""},{"dropping-particle":"","family":"Breugel","given":"Michiel","non-dropping-particle":"van","parse-names":false,"suffix":""}],"container-title":"Journal of Ecology","id":"ITEM-3","issue":"4","issued":{"date-parts":[["2018"]]},"page":"1415-1427","title":"Nitrogen fixer abundance has no effect on biomass recovery during tropical secondary forest succession","type":"article-journal","volume":"106"},"uris":["http://www.mendeley.com/documents/?uuid=2a46e164-7759-4a93-853a-e85a3b84295c"]}],"mendeley":{"formattedCitation":"(Finzi &amp; Rodgers, 2009; Taylor &lt;i&gt;et al.&lt;/i&gt;, 2017; Lai &lt;i&gt;et al.&lt;/i&gt;, 2018)","manualFormatting":"Finzi &amp; Rodgers, 2009; Taylor et al., 2017; Lai et al., 2018)","plainTextFormattedCitation":"(Finzi &amp; Rodgers, 2009; Taylor et al., 2017; Lai et al., 2018)","previouslyFormattedCitation":"(Finzi &amp; Rodgers, 2009; Taylor &lt;i&gt;et al.&lt;/i&gt;, 2017; Lai &lt;i&gt;et al.&lt;/i&gt;, 2018)"},"properties":{"noteIndex":0},"schema":"https://github.com/citation-style-language/schema/raw/master/csl-citation.json"}</w:instrText>
      </w:r>
      <w:r w:rsidR="00086F1B">
        <w:fldChar w:fldCharType="separate"/>
      </w:r>
      <w:r w:rsidR="00086F1B" w:rsidRPr="00086F1B">
        <w:rPr>
          <w:noProof/>
        </w:rPr>
        <w:t xml:space="preserve">Finzi &amp; Rodgers, 2009; Taylor </w:t>
      </w:r>
      <w:r w:rsidR="00086F1B" w:rsidRPr="00086F1B">
        <w:rPr>
          <w:i/>
          <w:noProof/>
        </w:rPr>
        <w:t>et al.</w:t>
      </w:r>
      <w:r w:rsidR="00086F1B" w:rsidRPr="00086F1B">
        <w:rPr>
          <w:noProof/>
        </w:rPr>
        <w:t xml:space="preserve">, </w:t>
      </w:r>
      <w:r w:rsidR="00086F1B" w:rsidRPr="00086F1B">
        <w:rPr>
          <w:noProof/>
        </w:rPr>
        <w:lastRenderedPageBreak/>
        <w:t xml:space="preserve">2017; Lai </w:t>
      </w:r>
      <w:r w:rsidR="00086F1B" w:rsidRPr="00086F1B">
        <w:rPr>
          <w:i/>
          <w:noProof/>
        </w:rPr>
        <w:t>et al.</w:t>
      </w:r>
      <w:r w:rsidR="00086F1B" w:rsidRPr="00086F1B">
        <w:rPr>
          <w:noProof/>
        </w:rPr>
        <w:t>, 2018)</w:t>
      </w:r>
      <w:ins w:id="471" w:author="Perkowski, Evan A" w:date="2023-12-05T12:30:00Z">
        <w:r w:rsidR="00086F1B">
          <w:fldChar w:fldCharType="end"/>
        </w:r>
      </w:ins>
      <w:ins w:id="472" w:author="Perkowski, Evan A" w:date="2023-12-05T12:36:00Z">
        <w:r w:rsidR="00E5186C">
          <w:t xml:space="preserve"> </w:t>
        </w:r>
      </w:ins>
      <w:del w:id="473" w:author="Perkowski, Evan A" w:date="2023-12-05T12:36:00Z">
        <w:r w:rsidR="00BB6891" w:rsidDel="00E5186C">
          <w:delText xml:space="preserve"> Finzi and Rodgers, 2009)</w:delText>
        </w:r>
        <w:r w:rsidDel="00E5186C">
          <w:delText xml:space="preserve">, </w:delText>
        </w:r>
      </w:del>
      <w:r>
        <w:t xml:space="preserve">coupled </w:t>
      </w:r>
      <w:r w:rsidR="00BB6891">
        <w:t>with targeted model experiments (</w:t>
      </w:r>
      <w:commentRangeStart w:id="474"/>
      <w:commentRangeStart w:id="475"/>
      <w:r w:rsidR="00BB6891">
        <w:t>e.g.,</w:t>
      </w:r>
      <w:r w:rsidR="00E5186C">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Allen &lt;i&gt;et al.&lt;/i&gt;, 2020; Braghiere &lt;i&gt;et al.&lt;/i&gt;, 2022)","manualFormatting":" Brzostek et al., 2014; Allen et al., 2020; Braghiere et al., 2022)","plainTextFormattedCitation":"(Brzostek et al., 2014; Allen et al., 2020; Braghiere et al., 2022)","previouslyFormattedCitation":"(Brzostek &lt;i&gt;et al.&lt;/i&gt;, 2014; Allen &lt;i&gt;et al.&lt;/i&gt;, 2020; Braghiere &lt;i&gt;et al.&lt;/i&gt;, 2022)"},"properties":{"noteIndex":0},"schema":"https://github.com/citation-style-language/schema/raw/master/csl-citation.json"}</w:instrText>
      </w:r>
      <w:r w:rsidR="00E5186C">
        <w:fldChar w:fldCharType="separate"/>
      </w:r>
      <w:ins w:id="476" w:author="Perkowski, Evan A" w:date="2023-12-05T12:37:00Z">
        <w:r w:rsidR="00E5186C">
          <w:rPr>
            <w:noProof/>
          </w:rPr>
          <w:t xml:space="preserve"> </w:t>
        </w:r>
      </w:ins>
      <w:r w:rsidR="00E5186C" w:rsidRPr="00E5186C">
        <w:rPr>
          <w:noProof/>
        </w:rPr>
        <w:t xml:space="preserve">Brzostek </w:t>
      </w:r>
      <w:r w:rsidR="00E5186C" w:rsidRPr="00E5186C">
        <w:rPr>
          <w:i/>
          <w:noProof/>
        </w:rPr>
        <w:t>et al.</w:t>
      </w:r>
      <w:r w:rsidR="00E5186C" w:rsidRPr="00E5186C">
        <w:rPr>
          <w:noProof/>
        </w:rPr>
        <w:t xml:space="preserve">, 2014; Allen </w:t>
      </w:r>
      <w:r w:rsidR="00E5186C" w:rsidRPr="00E5186C">
        <w:rPr>
          <w:i/>
          <w:noProof/>
        </w:rPr>
        <w:t>et al.</w:t>
      </w:r>
      <w:r w:rsidR="00E5186C" w:rsidRPr="00E5186C">
        <w:rPr>
          <w:noProof/>
        </w:rPr>
        <w:t xml:space="preserve">, 2020; Braghiere </w:t>
      </w:r>
      <w:r w:rsidR="00E5186C" w:rsidRPr="00E5186C">
        <w:rPr>
          <w:i/>
          <w:noProof/>
        </w:rPr>
        <w:t>et al.</w:t>
      </w:r>
      <w:r w:rsidR="00E5186C" w:rsidRPr="00E5186C">
        <w:rPr>
          <w:noProof/>
        </w:rPr>
        <w:t>, 2022)</w:t>
      </w:r>
      <w:ins w:id="477" w:author="Perkowski, Evan A" w:date="2023-12-05T12:37:00Z">
        <w:r w:rsidR="00E5186C">
          <w:fldChar w:fldCharType="end"/>
        </w:r>
      </w:ins>
      <w:del w:id="478" w:author="Perkowski, Evan A" w:date="2023-12-05T12:37:00Z">
        <w:r w:rsidR="00BB6891" w:rsidDel="00E5186C">
          <w:delText xml:space="preserve"> Brzostek et al., 2014</w:delText>
        </w:r>
        <w:commentRangeEnd w:id="474"/>
        <w:r w:rsidR="00BB6891" w:rsidDel="00E5186C">
          <w:rPr>
            <w:rStyle w:val="CommentReference"/>
            <w:rFonts w:eastAsia="Times New Roman" w:cs="Times New Roman"/>
          </w:rPr>
          <w:commentReference w:id="474"/>
        </w:r>
      </w:del>
      <w:commentRangeEnd w:id="475"/>
      <w:r w:rsidR="00E5186C">
        <w:rPr>
          <w:rStyle w:val="CommentReference"/>
          <w:rFonts w:eastAsia="Times New Roman" w:cs="Times New Roman"/>
        </w:rPr>
        <w:commentReference w:id="475"/>
      </w:r>
      <w:r w:rsidR="001C5321">
        <w:t xml:space="preserve"> could help to clarify the role of</w:t>
      </w:r>
      <w:ins w:id="479" w:author="Perkowski, Evan A" w:date="2023-12-05T12:36:00Z">
        <w:r w:rsidR="00E5186C">
          <w:t xml:space="preserve"> these</w:t>
        </w:r>
      </w:ins>
      <w:r w:rsidR="001C5321">
        <w:t xml:space="preserve"> different drivers.</w:t>
      </w:r>
    </w:p>
    <w:p w14:paraId="16D020B7" w14:textId="2ED06786" w:rsidR="00723F29" w:rsidRDefault="00723F29" w:rsidP="00984383">
      <w:pPr>
        <w:spacing w:line="480" w:lineRule="auto"/>
        <w:ind w:firstLine="720"/>
      </w:pPr>
    </w:p>
    <w:p w14:paraId="07A0FCB2" w14:textId="616911B5" w:rsidR="00D35783" w:rsidRDefault="00A74617" w:rsidP="001C5321">
      <w:pPr>
        <w:spacing w:line="480" w:lineRule="auto"/>
        <w:rPr>
          <w:i/>
        </w:rPr>
      </w:pPr>
      <w:r w:rsidRPr="001C5321">
        <w:rPr>
          <w:i/>
        </w:rPr>
        <w:t>Soil nitrogen availability and inoculation modify whole</w:t>
      </w:r>
      <w:ins w:id="480" w:author="Perkowski, Evan A" w:date="2023-12-05T12:42:00Z">
        <w:r w:rsidR="00E5186C">
          <w:rPr>
            <w:i/>
          </w:rPr>
          <w:t>-</w:t>
        </w:r>
      </w:ins>
      <w:del w:id="481" w:author="Perkowski, Evan A" w:date="2023-12-05T12:42:00Z">
        <w:r w:rsidRPr="001C5321" w:rsidDel="00E5186C">
          <w:rPr>
            <w:i/>
          </w:rPr>
          <w:delText xml:space="preserve"> </w:delText>
        </w:r>
      </w:del>
      <w:r w:rsidRPr="001C5321">
        <w:rPr>
          <w:i/>
        </w:rPr>
        <w:t>plant nitrogen, but not belowground structural carbon</w:t>
      </w:r>
    </w:p>
    <w:p w14:paraId="577B7123" w14:textId="318CC3E1" w:rsidR="00950B61" w:rsidRDefault="001C5321" w:rsidP="001C5321">
      <w:pPr>
        <w:spacing w:line="480" w:lineRule="auto"/>
      </w:pPr>
      <w:r>
        <w:t xml:space="preserve">Reductions in carbon costs to acquire nitrogen </w:t>
      </w:r>
      <w:r w:rsidR="000B4FCB">
        <w:t>with both increasing soil nitrogen fertilization and inoculation under low soil nitrogen were the result of increased plant nitrogen uptake</w:t>
      </w:r>
      <w:r w:rsidR="00BE2E67">
        <w:t>, but not due to a change in belowground investment in structural carbon. In fact, belowground structural carbon was not impacted by</w:t>
      </w:r>
      <w:r w:rsidR="00950B61">
        <w:t xml:space="preserve"> any of</w:t>
      </w:r>
      <w:r w:rsidR="00BE2E67">
        <w:t xml:space="preserve"> our treatments</w:t>
      </w:r>
      <w:ins w:id="482" w:author="Perkowski, Evan A" w:date="2023-12-05T12:42:00Z">
        <w:r w:rsidR="00E5186C">
          <w:t>, suggesting that treatment effects on carbon costs to acquire nitrogen were driven by an increase in plant nitrogen uptake efficiency</w:t>
        </w:r>
      </w:ins>
      <w:r w:rsidR="00BE2E67">
        <w:t>.</w:t>
      </w:r>
    </w:p>
    <w:p w14:paraId="6F53E43A" w14:textId="35ECE168" w:rsidR="001C5321" w:rsidRDefault="00F1176B" w:rsidP="00E5186C">
      <w:pPr>
        <w:spacing w:line="480" w:lineRule="auto"/>
        <w:ind w:firstLine="720"/>
      </w:pPr>
      <w:r>
        <w:t>The increase in nitrogen uptake in our study was predominantly used to support aboveground tissue, which showed large stimulation under increasing soil nitrogen availability and with inoculation when soil nitrogen was low.</w:t>
      </w:r>
      <w:ins w:id="483" w:author="Perkowski, Evan A" w:date="2023-12-05T12:43:00Z">
        <w:r w:rsidR="00E5186C">
          <w:t xml:space="preserve"> Specifically, increase</w:t>
        </w:r>
      </w:ins>
      <w:ins w:id="484" w:author="Perkowski, Evan A" w:date="2023-12-05T12:44:00Z">
        <w:r w:rsidR="00E5186C">
          <w:t>s in</w:t>
        </w:r>
      </w:ins>
      <w:ins w:id="485" w:author="Perkowski, Evan A" w:date="2023-12-05T12:43:00Z">
        <w:r w:rsidR="00E5186C">
          <w:t xml:space="preserve"> plant nitrogen uptake w</w:t>
        </w:r>
      </w:ins>
      <w:ins w:id="486" w:author="Perkowski, Evan A" w:date="2023-12-05T12:44:00Z">
        <w:r w:rsidR="00E5186C">
          <w:t>ere</w:t>
        </w:r>
      </w:ins>
      <w:ins w:id="487" w:author="Perkowski, Evan A" w:date="2023-12-05T12:43:00Z">
        <w:r w:rsidR="00E5186C">
          <w:t xml:space="preserve"> associated with increased total leaf area, </w:t>
        </w:r>
      </w:ins>
      <w:ins w:id="488" w:author="Perkowski, Evan A" w:date="2023-12-05T12:44:00Z">
        <w:r w:rsidR="00E5186C">
          <w:t xml:space="preserve">which </w:t>
        </w:r>
      </w:ins>
      <w:ins w:id="489" w:author="Perkowski, Evan A" w:date="2023-12-05T12:45:00Z">
        <w:r w:rsidR="00E5186C">
          <w:t>likely increased total biomass in response to greater surface area for light interception and therefore greater primary productivity</w:t>
        </w:r>
      </w:ins>
      <w:ins w:id="490" w:author="Perkowski, Evan A" w:date="2023-12-05T12:44:00Z">
        <w:r w:rsidR="00E5186C">
          <w:t>.</w:t>
        </w:r>
      </w:ins>
      <w:r>
        <w:t xml:space="preserve"> </w:t>
      </w:r>
      <w:r w:rsidR="00950B61">
        <w:t>Theory suggests that increasing nitrogen availability (from soil or symbionts) should increase relative plant investment in aboveground tissues</w:t>
      </w:r>
      <w:ins w:id="491" w:author="Perkowski, Evan A [2]" w:date="2023-12-04T15:26:00Z">
        <w:r w:rsidR="00542F84">
          <w:t xml:space="preserve"> </w:t>
        </w:r>
        <w:r w:rsidR="00542F84">
          <w:fldChar w:fldCharType="begin" w:fldLock="1"/>
        </w:r>
      </w:ins>
      <w:r w:rsidR="00542F84">
        <w:instrText>ADDIN CSL_CITATION {"citationItems":[{"id":"ITEM-1","itemData":{"DOI":"10.1093/aob/mcg203","ISSN":"03057364","PMID":"14565938","abstract":"Plants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Company.","author":[{"dropping-particle":"","family":"Ågren","given":"Göran I.","non-dropping-particle":"","parse-names":false,"suffix":""},{"dropping-particle":"","family":"Franklin","given":"Oskar","non-dropping-particle":"","parse-names":false,"suffix":""}],"container-title":"Annals of Botany","id":"ITEM-1","issue":"6","issued":{"date-parts":[["2003"]]},"page":"795-800","title":"Root:shoot ratios, optimization and nitrogen productivity","type":"article-journal","volume":"92"},"uris":["http://www.mendeley.com/documents/?uuid=c37dae6d-62cd-417c-82da-9a9f9ebf6be5"]}],"mendeley":{"formattedCitation":"(Ågren &amp; Franklin, 2003)","plainTextFormattedCitation":"(Ågren &amp; Franklin, 2003)","previouslyFormattedCitation":"(Ågren &amp; Franklin, 2003)"},"properties":{"noteIndex":0},"schema":"https://github.com/citation-style-language/schema/raw/master/csl-citation.json"}</w:instrText>
      </w:r>
      <w:r w:rsidR="00542F84">
        <w:fldChar w:fldCharType="separate"/>
      </w:r>
      <w:r w:rsidR="00542F84" w:rsidRPr="00542F84">
        <w:rPr>
          <w:noProof/>
        </w:rPr>
        <w:t>(Ågren &amp; Franklin, 2003)</w:t>
      </w:r>
      <w:ins w:id="492" w:author="Perkowski, Evan A [2]" w:date="2023-12-04T15:26:00Z">
        <w:r w:rsidR="00542F84">
          <w:fldChar w:fldCharType="end"/>
        </w:r>
        <w:r w:rsidR="00542F84">
          <w:t>,</w:t>
        </w:r>
      </w:ins>
      <w:r w:rsidR="00950B61">
        <w:t xml:space="preserve"> </w:t>
      </w:r>
      <w:commentRangeStart w:id="493"/>
      <w:r w:rsidR="00950B61">
        <w:t xml:space="preserve">as we </w:t>
      </w:r>
      <w:ins w:id="494" w:author="Perkowski, Evan A [2]" w:date="2023-12-04T15:27:00Z">
        <w:r w:rsidR="00542F84">
          <w:t>observed</w:t>
        </w:r>
      </w:ins>
      <w:del w:id="495" w:author="Perkowski, Evan A [2]" w:date="2023-12-04T15:27:00Z">
        <w:r w:rsidR="00950B61" w:rsidDel="00542F84">
          <w:delText>saw</w:delText>
        </w:r>
      </w:del>
      <w:r w:rsidR="00950B61">
        <w:t xml:space="preserve"> here</w:t>
      </w:r>
      <w:commentRangeEnd w:id="493"/>
      <w:r w:rsidR="00266EA9">
        <w:rPr>
          <w:rStyle w:val="CommentReference"/>
          <w:rFonts w:eastAsia="Times New Roman" w:cs="Times New Roman"/>
        </w:rPr>
        <w:commentReference w:id="493"/>
      </w:r>
      <w:r w:rsidR="00950B61">
        <w:t xml:space="preserve">. And, indeed, meta-analyses find consistent positive </w:t>
      </w:r>
      <w:del w:id="496" w:author="Perkowski, Evan A" w:date="2023-12-05T12:48:00Z">
        <w:r w:rsidR="00950B61" w:rsidDel="00266EA9">
          <w:delText>stim</w:delText>
        </w:r>
        <w:r w:rsidDel="00266EA9">
          <w:delText>ulation of</w:delText>
        </w:r>
      </w:del>
      <w:ins w:id="497" w:author="Perkowski, Evan A" w:date="2023-12-05T12:48:00Z">
        <w:r w:rsidR="00266EA9">
          <w:t>increases in</w:t>
        </w:r>
      </w:ins>
      <w:r w:rsidR="00950B61">
        <w:t xml:space="preserve"> aboveground </w:t>
      </w:r>
      <w:r>
        <w:t>biomass with increasing soil nitrogen availability, but inconsistent impacts on belowground biomass</w:t>
      </w:r>
      <w:ins w:id="498" w:author="Perkowski, Evan A [2]" w:date="2023-12-04T15:27:00Z">
        <w:r w:rsidR="00542F84">
          <w:t xml:space="preserve"> </w:t>
        </w:r>
        <w:r w:rsidR="00542F84">
          <w:fldChar w:fldCharType="begin" w:fldLock="1"/>
        </w:r>
      </w:ins>
      <w:r w:rsidR="00542F84">
        <w:instrText>ADDIN CSL_CITATION {"citationItems":[{"id":"ITEM-1","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Biogeography","id":"ITEM-1","issue":"3","issued":{"date-parts":[["2020","3","6"]]},"page":"573-589","title":"Effects of nitrogen enrichment on tree carbon allocation: A global synthesis","type":"article-journal","volume":"29"},"uris":["http://www.mendeley.com/documents/?uuid=97d32149-0d7f-456a-89b4-109a86f6d490"]}],"mendeley":{"formattedCitation":"(Li &lt;i&gt;et al.&lt;/i&gt;, 2020)","plainTextFormattedCitation":"(Li et al., 2020)","previouslyFormattedCitation":"(Li &lt;i&gt;et al.&lt;/i&gt;, 2020)"},"properties":{"noteIndex":0},"schema":"https://github.com/citation-style-language/schema/raw/master/csl-citation.json"}</w:instrText>
      </w:r>
      <w:r w:rsidR="00542F84">
        <w:fldChar w:fldCharType="separate"/>
      </w:r>
      <w:r w:rsidR="00542F84" w:rsidRPr="00542F84">
        <w:rPr>
          <w:noProof/>
        </w:rPr>
        <w:t xml:space="preserve">(Li </w:t>
      </w:r>
      <w:r w:rsidR="00542F84" w:rsidRPr="00542F84">
        <w:rPr>
          <w:i/>
          <w:noProof/>
        </w:rPr>
        <w:t>et al.</w:t>
      </w:r>
      <w:r w:rsidR="00542F84" w:rsidRPr="00542F84">
        <w:rPr>
          <w:noProof/>
        </w:rPr>
        <w:t>, 2020)</w:t>
      </w:r>
      <w:ins w:id="499" w:author="Perkowski, Evan A [2]" w:date="2023-12-04T15:27:00Z">
        <w:r w:rsidR="00542F84">
          <w:fldChar w:fldCharType="end"/>
        </w:r>
      </w:ins>
      <w:r>
        <w:t>.</w:t>
      </w:r>
    </w:p>
    <w:p w14:paraId="47797852" w14:textId="1FCEB83C" w:rsidR="00AC1069" w:rsidRPr="001C5321" w:rsidRDefault="00AC1069" w:rsidP="00266EA9">
      <w:pPr>
        <w:spacing w:line="480" w:lineRule="auto"/>
        <w:ind w:firstLine="720"/>
      </w:pPr>
      <w:r>
        <w:t xml:space="preserve">Our findings provide a possible benchmark for models that use carbon costs of nitrogen acquisition to simulate terrestrial carbon-nitrogen dynamics (e.g., </w:t>
      </w:r>
      <w:r w:rsidR="00266EA9">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Shi &lt;i&gt;et al.&lt;/i&gt;, 2016; Braghiere &lt;i&gt;et al.&lt;/i&gt;, 2022)","manualFormatting":"Brzostek et al., 2014; Shi et al., 2016; Braghiere et al., 2022)","plainTextFormattedCitation":"(Brzostek et al., 2014; Shi et al., 2016; Braghiere et al., 2022)","previouslyFormattedCitation":"(Brzostek &lt;i&gt;et al.&lt;/i&gt;, 2014; Shi &lt;i&gt;et al.&lt;/i&gt;, 2016; Braghiere &lt;i&gt;et al.&lt;/i&gt;, 2022)"},"properties":{"noteIndex":0},"schema":"https://github.com/citation-style-language/schema/raw/master/csl-citation.json"}</w:instrText>
      </w:r>
      <w:r w:rsidR="00266EA9">
        <w:fldChar w:fldCharType="separate"/>
      </w:r>
      <w:r w:rsidR="00266EA9" w:rsidRPr="00266EA9">
        <w:rPr>
          <w:noProof/>
        </w:rPr>
        <w:t xml:space="preserve">Brzostek </w:t>
      </w:r>
      <w:r w:rsidR="00266EA9" w:rsidRPr="00266EA9">
        <w:rPr>
          <w:i/>
          <w:noProof/>
        </w:rPr>
        <w:t>et al.</w:t>
      </w:r>
      <w:r w:rsidR="00266EA9" w:rsidRPr="00266EA9">
        <w:rPr>
          <w:noProof/>
        </w:rPr>
        <w:t xml:space="preserve">, 2014; Shi </w:t>
      </w:r>
      <w:r w:rsidR="00266EA9" w:rsidRPr="00266EA9">
        <w:rPr>
          <w:i/>
          <w:noProof/>
        </w:rPr>
        <w:t>et al.</w:t>
      </w:r>
      <w:r w:rsidR="00266EA9" w:rsidRPr="00266EA9">
        <w:rPr>
          <w:noProof/>
        </w:rPr>
        <w:t xml:space="preserve">, 2016; Braghiere </w:t>
      </w:r>
      <w:r w:rsidR="00266EA9" w:rsidRPr="00266EA9">
        <w:rPr>
          <w:i/>
          <w:noProof/>
        </w:rPr>
        <w:t>et al.</w:t>
      </w:r>
      <w:r w:rsidR="00266EA9" w:rsidRPr="00266EA9">
        <w:rPr>
          <w:noProof/>
        </w:rPr>
        <w:t>, 2022)</w:t>
      </w:r>
      <w:ins w:id="500" w:author="Perkowski, Evan A" w:date="2023-12-05T12:50:00Z">
        <w:r w:rsidR="00266EA9">
          <w:fldChar w:fldCharType="end"/>
        </w:r>
      </w:ins>
      <w:del w:id="501" w:author="Perkowski, Evan A" w:date="2023-12-05T12:51:00Z">
        <w:r w:rsidDel="00266EA9">
          <w:delText>Brzostek et al., 2014)</w:delText>
        </w:r>
      </w:del>
      <w:r>
        <w:t xml:space="preserve">. </w:t>
      </w:r>
      <w:ins w:id="502" w:author="Perkowski, Evan A" w:date="2023-12-05T12:51:00Z">
        <w:r w:rsidR="00266EA9">
          <w:t xml:space="preserve">Integrating our results with findings from </w:t>
        </w:r>
        <w:r w:rsidR="00266EA9">
          <w:fldChar w:fldCharType="begin" w:fldLock="1"/>
        </w:r>
      </w:ins>
      <w:r w:rsidR="005C38BA">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266EA9">
        <w:fldChar w:fldCharType="separate"/>
      </w:r>
      <w:del w:id="503" w:author="Perkowski, Evan A" w:date="2023-12-05T12:51:00Z">
        <w:r w:rsidR="00266EA9" w:rsidRPr="00266EA9" w:rsidDel="00266EA9">
          <w:rPr>
            <w:noProof/>
          </w:rPr>
          <w:delText>(</w:delText>
        </w:r>
      </w:del>
      <w:r w:rsidR="00266EA9" w:rsidRPr="00266EA9">
        <w:rPr>
          <w:noProof/>
        </w:rPr>
        <w:t xml:space="preserve">Perkowski </w:t>
      </w:r>
      <w:r w:rsidR="00266EA9" w:rsidRPr="00266EA9">
        <w:rPr>
          <w:i/>
          <w:noProof/>
        </w:rPr>
        <w:t>et al.</w:t>
      </w:r>
      <w:del w:id="504" w:author="Perkowski, Evan A" w:date="2023-12-05T12:52:00Z">
        <w:r w:rsidR="00266EA9" w:rsidRPr="00266EA9" w:rsidDel="00266EA9">
          <w:rPr>
            <w:noProof/>
          </w:rPr>
          <w:delText>,</w:delText>
        </w:r>
      </w:del>
      <w:r w:rsidR="00266EA9" w:rsidRPr="00266EA9">
        <w:rPr>
          <w:noProof/>
        </w:rPr>
        <w:t xml:space="preserve"> </w:t>
      </w:r>
      <w:ins w:id="505" w:author="Perkowski, Evan A" w:date="2023-12-05T12:52:00Z">
        <w:r w:rsidR="00266EA9">
          <w:rPr>
            <w:noProof/>
          </w:rPr>
          <w:t>(</w:t>
        </w:r>
      </w:ins>
      <w:r w:rsidR="00266EA9" w:rsidRPr="00266EA9">
        <w:rPr>
          <w:noProof/>
        </w:rPr>
        <w:t>2021)</w:t>
      </w:r>
      <w:ins w:id="506" w:author="Perkowski, Evan A" w:date="2023-12-05T12:51:00Z">
        <w:r w:rsidR="00266EA9">
          <w:fldChar w:fldCharType="end"/>
        </w:r>
      </w:ins>
      <w:ins w:id="507" w:author="Perkowski, Evan A" w:date="2023-12-05T12:52:00Z">
        <w:r w:rsidR="00266EA9">
          <w:t xml:space="preserve">, </w:t>
        </w:r>
      </w:ins>
      <w:del w:id="508" w:author="Perkowski, Evan A" w:date="2023-12-05T12:52:00Z">
        <w:r w:rsidR="00F7560D" w:rsidDel="00266EA9">
          <w:delText xml:space="preserve">From our results, </w:delText>
        </w:r>
      </w:del>
      <w:r w:rsidR="00F7560D">
        <w:t>changes in these costs</w:t>
      </w:r>
      <w:ins w:id="509" w:author="Perkowski, Evan A" w:date="2023-12-05T12:52:00Z">
        <w:r w:rsidR="00266EA9">
          <w:t xml:space="preserve"> due to increasing soil nitrogen availability or ability to associate </w:t>
        </w:r>
        <w:r w:rsidR="00266EA9">
          <w:lastRenderedPageBreak/>
          <w:t>with symbiotic nitrogen-fixing bacteria</w:t>
        </w:r>
      </w:ins>
      <w:r w:rsidR="00F7560D">
        <w:t xml:space="preserve"> should be the result of </w:t>
      </w:r>
      <w:ins w:id="510" w:author="Perkowski, Evan A" w:date="2023-12-05T12:52:00Z">
        <w:r w:rsidR="00266EA9">
          <w:t xml:space="preserve">stronger </w:t>
        </w:r>
      </w:ins>
      <w:r w:rsidR="00F7560D">
        <w:t>difference</w:t>
      </w:r>
      <w:ins w:id="511" w:author="Perkowski, Evan A [2]" w:date="2023-12-04T15:19:00Z">
        <w:r w:rsidR="000C4049">
          <w:t>s</w:t>
        </w:r>
      </w:ins>
      <w:r w:rsidR="00F7560D">
        <w:t xml:space="preserve"> in </w:t>
      </w:r>
      <w:del w:id="512" w:author="Perkowski, Evan A" w:date="2023-12-05T12:53:00Z">
        <w:r w:rsidR="00F7560D" w:rsidDel="00266EA9">
          <w:delText xml:space="preserve">the amount of nitrogen acquired by </w:delText>
        </w:r>
      </w:del>
      <w:r w:rsidR="00F7560D">
        <w:t>plant</w:t>
      </w:r>
      <w:ins w:id="513" w:author="Perkowski, Evan A" w:date="2023-12-05T12:53:00Z">
        <w:r w:rsidR="00266EA9">
          <w:t xml:space="preserve"> nitrogen uptake than belowground carbon allocation</w:t>
        </w:r>
      </w:ins>
      <w:del w:id="514" w:author="Perkowski, Evan A" w:date="2023-12-05T12:53:00Z">
        <w:r w:rsidR="00F7560D" w:rsidDel="00266EA9">
          <w:delText>s rather than changes in belowground carbon costs</w:delText>
        </w:r>
      </w:del>
      <w:r w:rsidR="00F7560D">
        <w:t>. However, it must be noted that</w:t>
      </w:r>
      <w:ins w:id="515" w:author="Perkowski, Evan A" w:date="2023-12-05T12:53:00Z">
        <w:r w:rsidR="00266EA9">
          <w:t>, in both studies,</w:t>
        </w:r>
      </w:ins>
      <w:r w:rsidR="00F7560D">
        <w:t xml:space="preserve"> we were not able to capture additional carbon costs that resulted from differences in root exudation or respiration under our different treatments. It is unclear whether these</w:t>
      </w:r>
      <w:ins w:id="516" w:author="Perkowski, Evan A" w:date="2023-12-05T12:53:00Z">
        <w:r w:rsidR="00266EA9">
          <w:t xml:space="preserve"> unaccounted allocation patterns</w:t>
        </w:r>
      </w:ins>
      <w:r w:rsidR="00F7560D">
        <w:t xml:space="preserve"> are proportional to structural belowground carbon costs and future studies should be performed to validate this assumption.</w:t>
      </w:r>
    </w:p>
    <w:p w14:paraId="186FD6A0" w14:textId="77777777" w:rsidR="00D35783" w:rsidRDefault="00D35783" w:rsidP="008B6B1D">
      <w:pPr>
        <w:spacing w:line="480" w:lineRule="auto"/>
        <w:ind w:left="720"/>
      </w:pPr>
    </w:p>
    <w:p w14:paraId="0C205254" w14:textId="1CAC2E62" w:rsidR="00D35783" w:rsidRDefault="00A74617" w:rsidP="00D306B3">
      <w:pPr>
        <w:spacing w:line="480" w:lineRule="auto"/>
        <w:rPr>
          <w:i/>
        </w:rPr>
      </w:pPr>
      <w:r w:rsidRPr="00D306B3">
        <w:rPr>
          <w:i/>
        </w:rPr>
        <w:t>Soil nitrogen fertilization does not significantly reduce plant investment in nitrogen fixing bacteria symbiosis</w:t>
      </w:r>
    </w:p>
    <w:p w14:paraId="147C278B" w14:textId="4EA88D28" w:rsidR="00D306B3" w:rsidRPr="00C73C07" w:rsidRDefault="00CE398F" w:rsidP="00D306B3">
      <w:pPr>
        <w:spacing w:line="480" w:lineRule="auto"/>
      </w:pPr>
      <w:r>
        <w:t xml:space="preserve">We found that inoculated plants had similar levels of nodulation under both of our soil nitrogen availability treatments. </w:t>
      </w:r>
      <w:r w:rsidR="00C73C07">
        <w:t xml:space="preserve">This indicates that, in this study, the level of nitrogen availability did not impact the strength of the symbiosis between </w:t>
      </w:r>
      <w:r w:rsidR="00C73C07">
        <w:rPr>
          <w:i/>
        </w:rPr>
        <w:t>G. max</w:t>
      </w:r>
      <w:r w:rsidR="00C73C07">
        <w:t xml:space="preserve"> and </w:t>
      </w:r>
      <w:r w:rsidR="00C73C07">
        <w:rPr>
          <w:i/>
        </w:rPr>
        <w:t>B. japonicum</w:t>
      </w:r>
      <w:r w:rsidR="00C73C07">
        <w:t xml:space="preserve">. </w:t>
      </w:r>
      <w:r w:rsidR="00FB7457">
        <w:t xml:space="preserve">This result was counter to expectation that </w:t>
      </w:r>
      <w:r w:rsidR="00AC72FF">
        <w:t>greater soil nitrogen availability would reduce plant reliance on nitrogen fixing symbionts</w:t>
      </w:r>
      <w:ins w:id="517" w:author="Perkowski, Evan A [2]" w:date="2023-12-04T15:20:00Z">
        <w:r w:rsidR="000C4049">
          <w:t xml:space="preserve"> </w:t>
        </w:r>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strategies","type":"article-journal","volume":"72"},"uris":["http://www.mendeley.com/documents/?uuid=233b0f00-9a30-4c3a-a2bb-5e67ae9c0e5f"]}],"mendeley":{"formattedCitation":"(Vitousek &lt;i&gt;et al.&lt;/i&gt;, 2002; Perkowski &lt;i&gt;et al.&lt;/i&gt;, 2021)","plainTextFormattedCitation":"(Vitousek et al., 2002; Perkowski et al., 2021)","previouslyFormattedCitation":"(Vitousek &lt;i&gt;et al.&lt;/i&gt;, 2002; Perkowski &lt;i&gt;et al.&lt;/i&gt;, 2021)"},"properties":{"noteIndex":0},"schema":"https://github.com/citation-style-language/schema/raw/master/csl-citation.json"}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xml:space="preserve">, 2002; Perkowski </w:t>
      </w:r>
      <w:r w:rsidR="000C4049" w:rsidRPr="000C4049">
        <w:rPr>
          <w:i/>
          <w:noProof/>
        </w:rPr>
        <w:t>et al.</w:t>
      </w:r>
      <w:r w:rsidR="000C4049" w:rsidRPr="000C4049">
        <w:rPr>
          <w:noProof/>
        </w:rPr>
        <w:t>, 2021)</w:t>
      </w:r>
      <w:ins w:id="518" w:author="Perkowski, Evan A [2]" w:date="2023-12-04T15:20:00Z">
        <w:r w:rsidR="000C4049">
          <w:fldChar w:fldCharType="end"/>
        </w:r>
        <w:r w:rsidR="000C4049">
          <w:t>.</w:t>
        </w:r>
      </w:ins>
      <w:ins w:id="519" w:author="Perkowski, Evan A" w:date="2023-12-05T12:54:00Z">
        <w:r w:rsidR="00266EA9">
          <w:t xml:space="preserve"> </w:t>
        </w:r>
        <w:commentRangeStart w:id="520"/>
        <w:r w:rsidR="00266EA9">
          <w:t>H</w:t>
        </w:r>
      </w:ins>
      <w:commentRangeEnd w:id="520"/>
      <w:ins w:id="521" w:author="Perkowski, Evan A" w:date="2023-12-05T12:58:00Z">
        <w:r w:rsidR="005C38BA">
          <w:rPr>
            <w:rStyle w:val="CommentReference"/>
            <w:rFonts w:eastAsia="Times New Roman" w:cs="Times New Roman"/>
          </w:rPr>
          <w:commentReference w:id="520"/>
        </w:r>
      </w:ins>
      <w:ins w:id="522" w:author="Perkowski, Evan A" w:date="2023-12-05T12:54:00Z">
        <w:r w:rsidR="00266EA9">
          <w:t xml:space="preserve">owever, </w:t>
        </w:r>
      </w:ins>
      <w:ins w:id="523" w:author="Perkowski, Evan A" w:date="2023-12-05T12:55:00Z">
        <w:r w:rsidR="00266EA9">
          <w:t>there was a negative, albeit nonsignificant, trend in the effect of increasing fertilization on plant investment toward symbiotic nitrogen fixation, where indiv</w:t>
        </w:r>
      </w:ins>
      <w:ins w:id="524" w:author="Perkowski, Evan A" w:date="2023-12-05T12:56:00Z">
        <w:r w:rsidR="00266EA9">
          <w:t xml:space="preserve">iduals grown under high soil nitrogen availability had mean root nodule biomass and root nodule biomass:root biomass values that were </w:t>
        </w:r>
        <w:r w:rsidR="005C38BA">
          <w:t xml:space="preserve">46% and 40% lower than individuals grown under low </w:t>
        </w:r>
      </w:ins>
      <w:ins w:id="525" w:author="Perkowski, Evan A" w:date="2023-12-05T12:57:00Z">
        <w:r w:rsidR="005C38BA">
          <w:t xml:space="preserve">soil nitrogen availability. Regardless, </w:t>
        </w:r>
      </w:ins>
      <w:ins w:id="526" w:author="Perkowski, Evan A" w:date="2023-12-05T12:58:00Z">
        <w:r w:rsidR="005C38BA">
          <w:t>null effects of soil nitrogen availability on plant investment toward symbiotic nitrogen fixation</w:t>
        </w:r>
      </w:ins>
      <w:ins w:id="527" w:author="Perkowski, Evan A [2]" w:date="2023-12-04T15:20:00Z">
        <w:del w:id="528" w:author="Perkowski, Evan A" w:date="2023-12-05T12:57:00Z">
          <w:r w:rsidR="000C4049" w:rsidDel="005C38BA">
            <w:delText xml:space="preserve"> </w:delText>
          </w:r>
        </w:del>
      </w:ins>
      <w:del w:id="529" w:author="Perkowski, Evan A" w:date="2023-12-05T12:57:00Z">
        <w:r w:rsidR="00AC72FF" w:rsidDel="005C38BA">
          <w:delText xml:space="preserve">The </w:delText>
        </w:r>
      </w:del>
      <w:del w:id="530" w:author="Perkowski, Evan A" w:date="2023-12-05T12:58:00Z">
        <w:r w:rsidR="00AC72FF" w:rsidDel="005C38BA">
          <w:delText>results</w:delText>
        </w:r>
      </w:del>
      <w:r w:rsidR="00AC72FF">
        <w:t xml:space="preserve"> may imply stronger bacterial control over the symbiosis than previously thought. In fact, if there were greater amounts of unquantified plant carbon going to bacterial respiration, we may have actually observed higher carbon costs for nitrogen acquisition in inoculated plants under high soil </w:t>
      </w:r>
      <w:r w:rsidR="00AC72FF">
        <w:lastRenderedPageBreak/>
        <w:t>nitrogen. Carbon and nitrogen tracing experiments would be useful for further examining this result.</w:t>
      </w:r>
    </w:p>
    <w:p w14:paraId="10EA2C96" w14:textId="66E7477E" w:rsidR="00F4560A" w:rsidRDefault="00F4560A" w:rsidP="008B6B1D">
      <w:pPr>
        <w:spacing w:line="480" w:lineRule="auto"/>
        <w:ind w:left="720"/>
      </w:pPr>
    </w:p>
    <w:p w14:paraId="6EE2234E" w14:textId="3B4D343D" w:rsidR="001D4CE3" w:rsidRDefault="001D4CE3" w:rsidP="008B6B1D">
      <w:pPr>
        <w:spacing w:line="480" w:lineRule="auto"/>
      </w:pPr>
      <w:r>
        <w:rPr>
          <w:i/>
          <w:iCs/>
        </w:rPr>
        <w:t>Study limitations</w:t>
      </w:r>
    </w:p>
    <w:p w14:paraId="6A873158" w14:textId="65C3C32E" w:rsidR="001B21C7" w:rsidRPr="001D4CE3" w:rsidRDefault="001D4CE3" w:rsidP="002F2D52">
      <w:pPr>
        <w:spacing w:line="480" w:lineRule="auto"/>
      </w:pPr>
      <w:r>
        <w:t xml:space="preserve">This study </w:t>
      </w:r>
      <w:r w:rsidR="00125358">
        <w:t>has</w:t>
      </w:r>
      <w:r>
        <w:t xml:space="preserve"> a few limitations that deserve recognition and limit the generality of our observed responses. First, effects of soil nitrogen fertilization on root nodulation may be nonlinear, </w:t>
      </w:r>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w:t>
      </w:r>
      <w:del w:id="531" w:author="Perkowski, Evan A" w:date="2023-12-05T12:59:00Z">
        <w:r w:rsidR="001B21C7" w:rsidDel="005C38BA">
          <w:delText xml:space="preserve">suite </w:delText>
        </w:r>
      </w:del>
      <w:ins w:id="532" w:author="Perkowski, Evan A" w:date="2023-12-05T12:59:00Z">
        <w:r w:rsidR="005C38BA">
          <w:t xml:space="preserve">number </w:t>
        </w:r>
      </w:ins>
      <w:r w:rsidR="001B21C7">
        <w:t xml:space="preserve">of nitrogen fertilization treatments than </w:t>
      </w:r>
      <w:del w:id="533" w:author="Perkowski, Evan A [2]" w:date="2023-12-04T15:21:00Z">
        <w:r w:rsidR="001B21C7" w:rsidDel="000C4049">
          <w:delText xml:space="preserve">what is </w:delText>
        </w:r>
      </w:del>
      <w:r w:rsidR="001B21C7">
        <w:t xml:space="preserve">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w:t>
      </w:r>
      <w:ins w:id="534" w:author="Perkowski, Evan A [2]" w:date="2023-12-04T15:21:00Z">
        <w:r w:rsidR="000C4049">
          <w:t xml:space="preserve"> (a</w:t>
        </w:r>
      </w:ins>
      <w:ins w:id="535" w:author="Perkowski, Evan A" w:date="2023-12-05T13:00:00Z">
        <w:r w:rsidR="005C38BA">
          <w:t xml:space="preserve"> key</w:t>
        </w:r>
      </w:ins>
      <w:ins w:id="536" w:author="Perkowski, Evan A [2]" w:date="2023-12-04T15:21:00Z">
        <w:r w:rsidR="000C4049">
          <w:t xml:space="preserve"> factor that limited inference</w:t>
        </w:r>
      </w:ins>
      <w:ins w:id="537" w:author="Perkowski, Evan A [2]" w:date="2023-12-04T15:22:00Z">
        <w:r w:rsidR="000C4049">
          <w:t>s in</w:t>
        </w:r>
      </w:ins>
      <w:ins w:id="538" w:author="Perkowski, Evan A [2]" w:date="2023-12-04T15:21:00Z">
        <w:r w:rsidR="000C4049">
          <w:t xml:space="preserve"> </w:t>
        </w:r>
      </w:ins>
      <w:r w:rsidR="000C4049">
        <w:fldChar w:fldCharType="begin" w:fldLock="1"/>
      </w:r>
      <w:r w:rsidR="00542F8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539" w:author="Perkowski, Evan A [2]" w:date="2023-12-04T15:21:00Z">
        <w:r w:rsidR="000C4049">
          <w:fldChar w:fldCharType="end"/>
        </w:r>
      </w:ins>
      <w:r w:rsidR="001B21C7">
        <w:t xml:space="preserve">, future work should consider conducting similar experiments using a </w:t>
      </w:r>
      <w:del w:id="540" w:author="Perkowski, Evan A" w:date="2023-12-05T13:00:00Z">
        <w:r w:rsidR="001B21C7" w:rsidDel="005C38BA">
          <w:delText xml:space="preserve">suite </w:delText>
        </w:r>
      </w:del>
      <w:ins w:id="541" w:author="Perkowski, Evan A" w:date="2023-12-05T13:00:00Z">
        <w:r w:rsidR="005C38BA">
          <w:t xml:space="preserve">larger number </w:t>
        </w:r>
      </w:ins>
      <w:r w:rsidR="001B21C7">
        <w:t>of legum</w:t>
      </w:r>
      <w:r w:rsidR="000F1E36">
        <w:t>inous species</w:t>
      </w:r>
      <w:r w:rsidR="001B21C7">
        <w:t xml:space="preserve">, as well as </w:t>
      </w:r>
      <w:del w:id="542" w:author="Perkowski, Evan A" w:date="2023-12-05T13:00:00Z">
        <w:r w:rsidR="001B21C7" w:rsidDel="005C38BA">
          <w:delText>a suite</w:delText>
        </w:r>
      </w:del>
      <w:ins w:id="543" w:author="Perkowski, Evan A" w:date="2023-12-05T13:00:00Z">
        <w:r w:rsidR="005C38BA">
          <w:t>multi-species mixes</w:t>
        </w:r>
      </w:ins>
      <w:r w:rsidR="001B21C7">
        <w:t xml:space="preserv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544" w:author="Perkowski, Evan A" w:date="2023-12-05T13:00:00Z">
        <w:r w:rsidR="00323EFB" w:rsidDel="005C38BA">
          <w:delText>mixtures</w:delText>
        </w:r>
      </w:del>
      <w:ins w:id="545" w:author="Perkowski, Evan A" w:date="2023-12-05T13:00:00Z">
        <w:r w:rsidR="005C38BA">
          <w:t>species</w:t>
        </w:r>
      </w:ins>
      <w:r w:rsidR="001B21C7">
        <w:t xml:space="preserve">. Doing so would better allow us to generalize patterns observed </w:t>
      </w:r>
      <w:del w:id="546" w:author="Perkowski, Evan A [2]" w:date="2023-12-04T15:45:00Z">
        <w:r w:rsidR="001B21C7" w:rsidDel="00A8335E">
          <w:delText>here, and</w:delText>
        </w:r>
      </w:del>
      <w:ins w:id="547" w:author="Perkowski, Evan A [2]" w:date="2023-12-04T15:45:00Z">
        <w:r w:rsidR="00A8335E">
          <w:t>here and</w:t>
        </w:r>
      </w:ins>
      <w:ins w:id="548" w:author="Perkowski, Evan A [2]" w:date="2023-12-04T15:22:00Z">
        <w:r w:rsidR="000C4049">
          <w:t xml:space="preserve"> would</w:t>
        </w:r>
      </w:ins>
      <w:r w:rsidR="001B21C7">
        <w:t xml:space="preserve"> better replicate soil microbial communities observed in nature.</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6438A9C6" w:rsidR="00F4560A" w:rsidRDefault="00AC72FF" w:rsidP="008B6B1D">
      <w:pPr>
        <w:spacing w:line="480" w:lineRule="auto"/>
      </w:pPr>
      <w:r w:rsidRPr="00C604EE">
        <w:t>Here, we used a single pair symbiosis to quantify the impact of symbiotic nitrogen fixation on the structural carbon costs to acquire nitrogen under varying soil nitrogen</w:t>
      </w:r>
      <w:ins w:id="549" w:author="Perkowski, Evan A [2]" w:date="2023-12-04T15:22:00Z">
        <w:r w:rsidR="00542F84">
          <w:t xml:space="preserve"> environments</w:t>
        </w:r>
      </w:ins>
      <w:r w:rsidRPr="00C604EE">
        <w:t>. We find that symbiotic nitrogen fixing bacteria reduce</w:t>
      </w:r>
      <w:ins w:id="550" w:author="Perkowski, Evan A [2]" w:date="2023-12-04T15:22:00Z">
        <w:r w:rsidR="00542F84">
          <w:t>d</w:t>
        </w:r>
      </w:ins>
      <w:del w:id="551" w:author="Perkowski, Evan A [2]" w:date="2023-12-04T15:22:00Z">
        <w:r w:rsidRPr="00C604EE" w:rsidDel="00542F84">
          <w:delText xml:space="preserve"> the</w:delText>
        </w:r>
      </w:del>
      <w:r w:rsidRPr="00C604EE">
        <w:t xml:space="preserve"> structural carbon costs to acquire nitrogen when soil nitrogen availability </w:t>
      </w:r>
      <w:ins w:id="552" w:author="Perkowski, Evan A [2]" w:date="2023-12-04T15:23:00Z">
        <w:r w:rsidR="00542F84">
          <w:t>was</w:t>
        </w:r>
      </w:ins>
      <w:del w:id="553" w:author="Perkowski, Evan A [2]" w:date="2023-12-04T15:23:00Z">
        <w:r w:rsidRPr="00C604EE" w:rsidDel="00542F84">
          <w:delText>is</w:delText>
        </w:r>
      </w:del>
      <w:r w:rsidRPr="00C604EE">
        <w:t xml:space="preserve"> low, but ha</w:t>
      </w:r>
      <w:ins w:id="554" w:author="Perkowski, Evan A [2]" w:date="2023-12-04T15:22:00Z">
        <w:r w:rsidR="00542F84">
          <w:t>d</w:t>
        </w:r>
      </w:ins>
      <w:del w:id="555" w:author="Perkowski, Evan A [2]" w:date="2023-12-04T15:22:00Z">
        <w:r w:rsidRPr="00C604EE" w:rsidDel="00542F84">
          <w:delText>ve</w:delText>
        </w:r>
      </w:del>
      <w:r w:rsidRPr="00C604EE">
        <w:t xml:space="preserve"> no impact when soil nitrogen availability </w:t>
      </w:r>
      <w:ins w:id="556" w:author="Perkowski, Evan A [2]" w:date="2023-12-04T15:23:00Z">
        <w:r w:rsidR="00542F84">
          <w:t>was</w:t>
        </w:r>
      </w:ins>
      <w:del w:id="557" w:author="Perkowski, Evan A [2]" w:date="2023-12-04T15:23:00Z">
        <w:r w:rsidRPr="00C604EE" w:rsidDel="00542F84">
          <w:delText>is</w:delText>
        </w:r>
      </w:del>
      <w:r w:rsidRPr="00C604EE">
        <w:t xml:space="preserve"> high. </w:t>
      </w:r>
      <w:del w:id="558" w:author="Perkowski, Evan A [2]" w:date="2023-12-04T15:23:00Z">
        <w:r w:rsidRPr="00C604EE" w:rsidDel="00542F84">
          <w:lastRenderedPageBreak/>
          <w:delText xml:space="preserve">The </w:delText>
        </w:r>
      </w:del>
      <w:ins w:id="559" w:author="Perkowski, Evan A [2]" w:date="2023-12-04T15:23:00Z">
        <w:r w:rsidR="00542F84">
          <w:t>Carbon cost to acquire nitrogen</w:t>
        </w:r>
        <w:r w:rsidR="00542F84" w:rsidRPr="00C604EE">
          <w:t xml:space="preserve"> </w:t>
        </w:r>
      </w:ins>
      <w:r w:rsidRPr="00C604EE">
        <w:t>differences</w:t>
      </w:r>
      <w:ins w:id="560" w:author="Perkowski, Evan A [2]" w:date="2023-12-04T15:23:00Z">
        <w:r w:rsidR="00542F84">
          <w:t xml:space="preserve"> between treatment combinations</w:t>
        </w:r>
      </w:ins>
      <w:r w:rsidRPr="00C604EE">
        <w:t xml:space="preserve"> were entirely due to changes in plant nitrogen uptake rather than belowground structural carbon investments</w:t>
      </w:r>
      <w:ins w:id="561" w:author="Perkowski, Evan A [2]" w:date="2023-12-04T15:23:00Z">
        <w:r w:rsidR="00542F84">
          <w:t>, suggesting that symbiotic nitrogen fixation allowed plants to maximize nitrogen uptake ef</w:t>
        </w:r>
      </w:ins>
      <w:ins w:id="562" w:author="Perkowski, Evan A [2]" w:date="2023-12-04T15:24:00Z">
        <w:r w:rsidR="00542F84">
          <w:t>ficiency under low soil nitrogen environments</w:t>
        </w:r>
      </w:ins>
      <w:r w:rsidRPr="00C604EE">
        <w:t>.</w:t>
      </w:r>
      <w:ins w:id="563" w:author="Perkowski, Evan A" w:date="2023-12-05T13:01:00Z">
        <w:r w:rsidR="005C38BA">
          <w:t xml:space="preserve"> Treatments that increased plant nitrogen uptake corresponded with enhanced total leaf area and total biomass, suggesting that additional plant nitrogen acquired was being allocated to aboveground biomass.</w:t>
        </w:r>
      </w:ins>
      <w:r w:rsidRPr="00C604EE">
        <w:t xml:space="preserve"> These results indicate that symbiotic nitrogen fixation may provide a competitive advantage to plants growing in nitrogen-poor soils</w:t>
      </w:r>
      <w:r w:rsidR="00EA7EF8" w:rsidRPr="00C604EE">
        <w:t>. The findings can be used to help improve simulations of carbon-nitrogen economics in terrestrial biosphere models.</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8DA75D3" w:rsidR="004A35A3" w:rsidRDefault="004A35A3" w:rsidP="008B6B1D">
      <w:pPr>
        <w:spacing w:line="480" w:lineRule="auto"/>
      </w:pPr>
      <w:r>
        <w:t>We would like to thank Jeffrey Chieppa</w:t>
      </w:r>
      <w:r w:rsidR="00323EFB">
        <w:t>,</w:t>
      </w:r>
      <w:r>
        <w:t xml:space="preserve"> Ezinwanne Ezekannagha</w:t>
      </w:r>
      <w:r w:rsidR="00323EFB">
        <w:t>, Gwendolyn Wagner, and Garrison Garza</w:t>
      </w:r>
      <w:r>
        <w:t xml:space="preserve"> for </w:t>
      </w:r>
      <w:r w:rsidR="00451CDF">
        <w:t xml:space="preserve">assistance with the </w:t>
      </w:r>
      <w:r>
        <w:t>experiment harvest. We would also like to thank</w:t>
      </w:r>
      <w:r w:rsidR="000424C7">
        <w:t xml:space="preserve"> members of the Schwilk and van Gestel lab for analysis feedback</w:t>
      </w:r>
      <w:r w:rsidR="004306C6">
        <w:t xml:space="preserve"> and Elizabeth Waring for experiment inspiration</w:t>
      </w:r>
      <w:r>
        <w:t>. NGS acknowledges funding support from the NSF (</w:t>
      </w:r>
      <w:r w:rsidRPr="00F33193">
        <w:t>DEB-2045968</w:t>
      </w:r>
      <w:r>
        <w:t>)</w:t>
      </w:r>
      <w:r w:rsidR="00585D18">
        <w:t xml:space="preserve"> </w:t>
      </w:r>
      <w:r>
        <w:t>and Texas Tech University.</w:t>
      </w:r>
      <w:r w:rsidR="00E56477">
        <w:t xml:space="preserve"> This research is a contribution </w:t>
      </w:r>
      <w:r w:rsidR="00585D18">
        <w:t>to the LEMONTREE (Land Ecosystem Models based On New Theory, obseRvations and ExperimEnts) project, funded through the generosity of Eric and Wendy Schmidt by recommendation of the Schmidt Futures programme.</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4114DE36" w:rsidR="00774D67" w:rsidRPr="00774D67" w:rsidRDefault="00303F2D" w:rsidP="008B6B1D">
      <w:pPr>
        <w:spacing w:line="480" w:lineRule="auto"/>
      </w:pPr>
      <w:r>
        <w:t>EAP conducted data analysis, wrote the first draft of the manuscript</w:t>
      </w:r>
      <w:r w:rsidR="00585D18">
        <w:t xml:space="preserve"> with</w:t>
      </w:r>
      <w:ins w:id="564" w:author="Perkowski, Evan A" w:date="2023-12-05T13:02:00Z">
        <w:r w:rsidR="005C38BA">
          <w:t xml:space="preserve"> equal contributions from</w:t>
        </w:r>
      </w:ins>
      <w:r w:rsidR="00585D18">
        <w:t xml:space="preserve"> NGS</w:t>
      </w:r>
      <w:r>
        <w:t>, and</w:t>
      </w:r>
      <w:r w:rsidR="00BB1D36">
        <w:t xml:space="preserve"> made revisions based on collaborator and reviewer feedback</w:t>
      </w:r>
      <w:r w:rsidR="00585D18">
        <w:t xml:space="preserve"> with NGS</w:t>
      </w:r>
      <w:r w:rsidR="00BB1D36">
        <w:t>.</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w:t>
      </w:r>
      <w:r w:rsidR="00BB1D36">
        <w:lastRenderedPageBreak/>
        <w:t>manuscript revisions. HG assisted with</w:t>
      </w:r>
      <w:ins w:id="565" w:author="Perkowski, Evan A" w:date="2023-12-05T13:02:00Z">
        <w:r w:rsidR="005C38BA">
          <w:t xml:space="preserve"> the</w:t>
        </w:r>
      </w:ins>
      <w:r w:rsidR="00BB1D36">
        <w:t xml:space="preserve"> post-experiment harvest </w:t>
      </w:r>
      <w:r w:rsidR="000424C7">
        <w:t>and</w:t>
      </w:r>
      <w:r w:rsidR="00BB1D36">
        <w:t xml:space="preserve"> contributed to manuscript revisions. NGS oversaw experiment progress, assisted with the post-experiment harvest, and contributed to manuscript revisions.</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481A2E68"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w:t>
      </w:r>
      <w:ins w:id="566" w:author="Perkowski, Evan A" w:date="2023-12-05T14:54:00Z">
        <w:r w:rsidR="00BB2241" w:rsidRPr="00BB2241">
          <w:t>https://github.com/eaperkowski/NxI_ms_data</w:t>
        </w:r>
        <w:r w:rsidR="00BB2241" w:rsidRPr="00BB2241" w:rsidDel="00BB2241">
          <w:t xml:space="preserve"> </w:t>
        </w:r>
      </w:ins>
      <w:commentRangeStart w:id="567"/>
      <w:commentRangeStart w:id="568"/>
      <w:del w:id="569" w:author="Perkowski, Evan A" w:date="2023-12-05T14:54:00Z">
        <w:r w:rsidDel="00BB2241">
          <w:delText xml:space="preserve">&lt;insert URL here&gt; </w:delText>
        </w:r>
      </w:del>
      <w:r>
        <w:t>(</w:t>
      </w:r>
      <w:ins w:id="570" w:author="Perkowski, Evan A" w:date="2023-12-05T14:56:00Z">
        <w:r w:rsidR="00BB2241" w:rsidRPr="00BB2241">
          <w:t xml:space="preserve"> </w:t>
        </w:r>
        <w:r w:rsidR="00BB2241">
          <w:t>https://doi.org/10.5281/zenodo.10267997</w:t>
        </w:r>
        <w:r w:rsidR="00BB2241">
          <w:t>)</w:t>
        </w:r>
      </w:ins>
      <w:del w:id="571" w:author="Perkowski, Evan A" w:date="2023-12-05T14:56:00Z">
        <w:r w:rsidDel="00BB2241">
          <w:delText>&lt;insert DOI from Zenodo here&gt;)</w:delText>
        </w:r>
        <w:commentRangeEnd w:id="567"/>
        <w:r w:rsidR="00585D18" w:rsidDel="00BB2241">
          <w:rPr>
            <w:rStyle w:val="CommentReference"/>
            <w:rFonts w:eastAsia="Times New Roman" w:cs="Times New Roman"/>
          </w:rPr>
          <w:commentReference w:id="567"/>
        </w:r>
      </w:del>
      <w:commentRangeEnd w:id="568"/>
      <w:r w:rsidR="00BB2241">
        <w:rPr>
          <w:rStyle w:val="CommentReference"/>
          <w:rFonts w:eastAsia="Times New Roman" w:cs="Times New Roman"/>
        </w:rPr>
        <w:commentReference w:id="568"/>
      </w:r>
      <w:del w:id="572" w:author="Perkowski, Evan A" w:date="2023-12-05T14:56:00Z">
        <w:r w:rsidDel="00BB2241">
          <w:delText>.</w:delText>
        </w:r>
      </w:del>
    </w:p>
    <w:p w14:paraId="70D78CE6" w14:textId="6D045050" w:rsidR="00772287" w:rsidRDefault="00772287" w:rsidP="00A754EC">
      <w:pPr>
        <w:spacing w:line="360" w:lineRule="auto"/>
        <w:rPr>
          <w:b/>
          <w:bCs/>
        </w:rPr>
      </w:pPr>
      <w:r>
        <w:rPr>
          <w:b/>
          <w:bCs/>
        </w:rPr>
        <w:br w:type="page"/>
      </w:r>
    </w:p>
    <w:p w14:paraId="4E44C6AA" w14:textId="705CFE53" w:rsidR="003C2C84" w:rsidRDefault="00772287" w:rsidP="003C2C84">
      <w:pPr>
        <w:spacing w:line="480" w:lineRule="auto"/>
        <w:rPr>
          <w:ins w:id="573" w:author="Perkowski, Evan A [2]" w:date="2023-12-04T15:24:00Z"/>
          <w:b/>
          <w:bCs/>
        </w:rPr>
      </w:pPr>
      <w:r>
        <w:rPr>
          <w:b/>
          <w:bCs/>
        </w:rPr>
        <w:lastRenderedPageBreak/>
        <w:t>References</w:t>
      </w:r>
    </w:p>
    <w:p w14:paraId="3E5CA38D" w14:textId="456A86C0" w:rsidR="005C38BA" w:rsidRPr="005C38BA" w:rsidRDefault="00542F84" w:rsidP="005C38BA">
      <w:pPr>
        <w:widowControl w:val="0"/>
        <w:autoSpaceDE w:val="0"/>
        <w:autoSpaceDN w:val="0"/>
        <w:adjustRightInd w:val="0"/>
        <w:spacing w:line="480" w:lineRule="auto"/>
        <w:rPr>
          <w:rFonts w:cs="Times New Roman"/>
          <w:noProof/>
        </w:rPr>
      </w:pPr>
      <w:ins w:id="574" w:author="Perkowski, Evan A [2]" w:date="2023-12-04T15:24:00Z">
        <w:r>
          <w:rPr>
            <w:b/>
            <w:bCs/>
          </w:rPr>
          <w:fldChar w:fldCharType="begin" w:fldLock="1"/>
        </w:r>
        <w:r>
          <w:rPr>
            <w:b/>
            <w:bCs/>
          </w:rPr>
          <w:instrText xml:space="preserve">ADDIN Mendeley Bibliography CSL_BIBLIOGRAPHY </w:instrText>
        </w:r>
      </w:ins>
      <w:r>
        <w:rPr>
          <w:b/>
          <w:bCs/>
        </w:rPr>
        <w:fldChar w:fldCharType="separate"/>
      </w:r>
      <w:r w:rsidR="005C38BA" w:rsidRPr="005C38BA">
        <w:rPr>
          <w:rFonts w:cs="Times New Roman"/>
          <w:b/>
          <w:bCs/>
          <w:noProof/>
        </w:rPr>
        <w:t>Ågren GI, Franklin O</w:t>
      </w:r>
      <w:r w:rsidR="005C38BA" w:rsidRPr="005C38BA">
        <w:rPr>
          <w:rFonts w:cs="Times New Roman"/>
          <w:noProof/>
        </w:rPr>
        <w:t xml:space="preserve">. </w:t>
      </w:r>
      <w:r w:rsidR="005C38BA" w:rsidRPr="005C38BA">
        <w:rPr>
          <w:rFonts w:cs="Times New Roman"/>
          <w:b/>
          <w:bCs/>
          <w:noProof/>
        </w:rPr>
        <w:t>2003</w:t>
      </w:r>
      <w:r w:rsidR="005C38BA" w:rsidRPr="005C38BA">
        <w:rPr>
          <w:rFonts w:cs="Times New Roman"/>
          <w:noProof/>
        </w:rPr>
        <w:t xml:space="preserve">. Root:shoot ratios, optimization and nitrogen productivity. </w:t>
      </w:r>
      <w:r w:rsidR="005C38BA" w:rsidRPr="005C38BA">
        <w:rPr>
          <w:rFonts w:cs="Times New Roman"/>
          <w:i/>
          <w:iCs/>
          <w:noProof/>
        </w:rPr>
        <w:t>Annals of Botany</w:t>
      </w:r>
      <w:r w:rsidR="005C38BA" w:rsidRPr="005C38BA">
        <w:rPr>
          <w:rFonts w:cs="Times New Roman"/>
          <w:noProof/>
        </w:rPr>
        <w:t xml:space="preserve"> </w:t>
      </w:r>
      <w:r w:rsidR="005C38BA" w:rsidRPr="005C38BA">
        <w:rPr>
          <w:rFonts w:cs="Times New Roman"/>
          <w:b/>
          <w:bCs/>
          <w:noProof/>
        </w:rPr>
        <w:t>92</w:t>
      </w:r>
      <w:r w:rsidR="005C38BA" w:rsidRPr="005C38BA">
        <w:rPr>
          <w:rFonts w:cs="Times New Roman"/>
          <w:noProof/>
        </w:rPr>
        <w:t>: 795–800.</w:t>
      </w:r>
    </w:p>
    <w:p w14:paraId="02FB3A2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Allen K, Fisher JB, Phillips RP, Powers JS, Brzostek ER</w:t>
      </w:r>
      <w:r w:rsidRPr="005C38BA">
        <w:rPr>
          <w:rFonts w:cs="Times New Roman"/>
          <w:noProof/>
        </w:rPr>
        <w:t xml:space="preserve">. </w:t>
      </w:r>
      <w:r w:rsidRPr="005C38BA">
        <w:rPr>
          <w:rFonts w:cs="Times New Roman"/>
          <w:b/>
          <w:bCs/>
          <w:noProof/>
        </w:rPr>
        <w:t>2020</w:t>
      </w:r>
      <w:r w:rsidRPr="005C38BA">
        <w:rPr>
          <w:rFonts w:cs="Times New Roman"/>
          <w:noProof/>
        </w:rPr>
        <w:t xml:space="preserve">. Modeling the carbon cost of plant nitrogen and phosphorus uptake across temperate and tropical forests. </w:t>
      </w:r>
      <w:r w:rsidRPr="005C38BA">
        <w:rPr>
          <w:rFonts w:cs="Times New Roman"/>
          <w:i/>
          <w:iCs/>
          <w:noProof/>
        </w:rPr>
        <w:t>Frontiers in Forests and Global Change</w:t>
      </w:r>
      <w:r w:rsidRPr="005C38BA">
        <w:rPr>
          <w:rFonts w:cs="Times New Roman"/>
          <w:noProof/>
        </w:rPr>
        <w:t xml:space="preserve"> </w:t>
      </w:r>
      <w:r w:rsidRPr="005C38BA">
        <w:rPr>
          <w:rFonts w:cs="Times New Roman"/>
          <w:b/>
          <w:bCs/>
          <w:noProof/>
        </w:rPr>
        <w:t>3</w:t>
      </w:r>
      <w:r w:rsidRPr="005C38BA">
        <w:rPr>
          <w:rFonts w:cs="Times New Roman"/>
          <w:noProof/>
        </w:rPr>
        <w:t>: 1–12.</w:t>
      </w:r>
    </w:p>
    <w:p w14:paraId="7AF2D38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Barber SA</w:t>
      </w:r>
      <w:r w:rsidRPr="005C38BA">
        <w:rPr>
          <w:rFonts w:cs="Times New Roman"/>
          <w:noProof/>
        </w:rPr>
        <w:t xml:space="preserve">. </w:t>
      </w:r>
      <w:r w:rsidRPr="005C38BA">
        <w:rPr>
          <w:rFonts w:cs="Times New Roman"/>
          <w:b/>
          <w:bCs/>
          <w:noProof/>
        </w:rPr>
        <w:t>1962</w:t>
      </w:r>
      <w:r w:rsidRPr="005C38BA">
        <w:rPr>
          <w:rFonts w:cs="Times New Roman"/>
          <w:noProof/>
        </w:rPr>
        <w:t xml:space="preserve">. A diffusion and mass-flow concept of soil nutrient availability. </w:t>
      </w:r>
      <w:r w:rsidRPr="005C38BA">
        <w:rPr>
          <w:rFonts w:cs="Times New Roman"/>
          <w:i/>
          <w:iCs/>
          <w:noProof/>
        </w:rPr>
        <w:t>Soil Science</w:t>
      </w:r>
      <w:r w:rsidRPr="005C38BA">
        <w:rPr>
          <w:rFonts w:cs="Times New Roman"/>
          <w:noProof/>
        </w:rPr>
        <w:t xml:space="preserve"> </w:t>
      </w:r>
      <w:r w:rsidRPr="005C38BA">
        <w:rPr>
          <w:rFonts w:cs="Times New Roman"/>
          <w:b/>
          <w:bCs/>
          <w:noProof/>
        </w:rPr>
        <w:t>93</w:t>
      </w:r>
      <w:r w:rsidRPr="005C38BA">
        <w:rPr>
          <w:rFonts w:cs="Times New Roman"/>
          <w:noProof/>
        </w:rPr>
        <w:t>: 39–49.</w:t>
      </w:r>
    </w:p>
    <w:p w14:paraId="50A957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Bates D, Mächler M, Bolker B, Walker S</w:t>
      </w:r>
      <w:r w:rsidRPr="005C38BA">
        <w:rPr>
          <w:rFonts w:cs="Times New Roman"/>
          <w:noProof/>
        </w:rPr>
        <w:t xml:space="preserve">. </w:t>
      </w:r>
      <w:r w:rsidRPr="005C38BA">
        <w:rPr>
          <w:rFonts w:cs="Times New Roman"/>
          <w:b/>
          <w:bCs/>
          <w:noProof/>
        </w:rPr>
        <w:t>2015</w:t>
      </w:r>
      <w:r w:rsidRPr="005C38BA">
        <w:rPr>
          <w:rFonts w:cs="Times New Roman"/>
          <w:noProof/>
        </w:rPr>
        <w:t xml:space="preserve">. Fitting linear mixed-effects models using lme4. </w:t>
      </w:r>
      <w:r w:rsidRPr="005C38BA">
        <w:rPr>
          <w:rFonts w:cs="Times New Roman"/>
          <w:i/>
          <w:iCs/>
          <w:noProof/>
        </w:rPr>
        <w:t>Journal of Statistical Software</w:t>
      </w:r>
      <w:r w:rsidRPr="005C38BA">
        <w:rPr>
          <w:rFonts w:cs="Times New Roman"/>
          <w:noProof/>
        </w:rPr>
        <w:t xml:space="preserve"> </w:t>
      </w:r>
      <w:r w:rsidRPr="005C38BA">
        <w:rPr>
          <w:rFonts w:cs="Times New Roman"/>
          <w:b/>
          <w:bCs/>
          <w:noProof/>
        </w:rPr>
        <w:t>67</w:t>
      </w:r>
      <w:r w:rsidRPr="005C38BA">
        <w:rPr>
          <w:rFonts w:cs="Times New Roman"/>
          <w:noProof/>
        </w:rPr>
        <w:t>: 1–48.</w:t>
      </w:r>
    </w:p>
    <w:p w14:paraId="0B93A2D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Bengtson P, Barker J, Grayston SJ</w:t>
      </w:r>
      <w:r w:rsidRPr="005C38BA">
        <w:rPr>
          <w:rFonts w:cs="Times New Roman"/>
          <w:noProof/>
        </w:rPr>
        <w:t xml:space="preserve">. </w:t>
      </w:r>
      <w:r w:rsidRPr="005C38BA">
        <w:rPr>
          <w:rFonts w:cs="Times New Roman"/>
          <w:b/>
          <w:bCs/>
          <w:noProof/>
        </w:rPr>
        <w:t>2012</w:t>
      </w:r>
      <w:r w:rsidRPr="005C38BA">
        <w:rPr>
          <w:rFonts w:cs="Times New Roman"/>
          <w:noProof/>
        </w:rPr>
        <w:t xml:space="preserve">. Evidence of a strong coupling between root exudation, C and N availability, and stimulated SOM decomposition caused by rhizosphere priming effects. </w:t>
      </w:r>
      <w:r w:rsidRPr="005C38BA">
        <w:rPr>
          <w:rFonts w:cs="Times New Roman"/>
          <w:i/>
          <w:iCs/>
          <w:noProof/>
        </w:rPr>
        <w:t>Ecology and Evolution</w:t>
      </w:r>
      <w:r w:rsidRPr="005C38BA">
        <w:rPr>
          <w:rFonts w:cs="Times New Roman"/>
          <w:noProof/>
        </w:rPr>
        <w:t xml:space="preserve"> </w:t>
      </w:r>
      <w:r w:rsidRPr="005C38BA">
        <w:rPr>
          <w:rFonts w:cs="Times New Roman"/>
          <w:b/>
          <w:bCs/>
          <w:noProof/>
        </w:rPr>
        <w:t>2</w:t>
      </w:r>
      <w:r w:rsidRPr="005C38BA">
        <w:rPr>
          <w:rFonts w:cs="Times New Roman"/>
          <w:noProof/>
        </w:rPr>
        <w:t>: 1843–1852.</w:t>
      </w:r>
    </w:p>
    <w:p w14:paraId="39D9F1E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Bloom AJ, Chapin FS, Mooney HA</w:t>
      </w:r>
      <w:r w:rsidRPr="005C38BA">
        <w:rPr>
          <w:rFonts w:cs="Times New Roman"/>
          <w:noProof/>
        </w:rPr>
        <w:t xml:space="preserve">. </w:t>
      </w:r>
      <w:r w:rsidRPr="005C38BA">
        <w:rPr>
          <w:rFonts w:cs="Times New Roman"/>
          <w:b/>
          <w:bCs/>
          <w:noProof/>
        </w:rPr>
        <w:t>1985</w:t>
      </w:r>
      <w:r w:rsidRPr="005C38BA">
        <w:rPr>
          <w:rFonts w:cs="Times New Roman"/>
          <w:noProof/>
        </w:rPr>
        <w:t xml:space="preserve">. Resource Limitation in Plants-An Economic Analogy. </w:t>
      </w:r>
      <w:r w:rsidRPr="005C38BA">
        <w:rPr>
          <w:rFonts w:cs="Times New Roman"/>
          <w:i/>
          <w:iCs/>
          <w:noProof/>
        </w:rPr>
        <w:t>Annual Review of Ecology and Systematics</w:t>
      </w:r>
      <w:r w:rsidRPr="005C38BA">
        <w:rPr>
          <w:rFonts w:cs="Times New Roman"/>
          <w:noProof/>
        </w:rPr>
        <w:t xml:space="preserve"> </w:t>
      </w:r>
      <w:r w:rsidRPr="005C38BA">
        <w:rPr>
          <w:rFonts w:cs="Times New Roman"/>
          <w:b/>
          <w:bCs/>
          <w:noProof/>
        </w:rPr>
        <w:t>16</w:t>
      </w:r>
      <w:r w:rsidRPr="005C38BA">
        <w:rPr>
          <w:rFonts w:cs="Times New Roman"/>
          <w:noProof/>
        </w:rPr>
        <w:t>: 363–392.</w:t>
      </w:r>
    </w:p>
    <w:p w14:paraId="7922442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Braghiere RK, Fisher JB, Allen K, Brzostek E, Shi M, Yang X, Ricciuto DM, Fisher RA, Zhu Q, Phillips RP</w:t>
      </w:r>
      <w:r w:rsidRPr="005C38BA">
        <w:rPr>
          <w:rFonts w:cs="Times New Roman"/>
          <w:noProof/>
        </w:rPr>
        <w:t xml:space="preserve">. </w:t>
      </w:r>
      <w:r w:rsidRPr="005C38BA">
        <w:rPr>
          <w:rFonts w:cs="Times New Roman"/>
          <w:b/>
          <w:bCs/>
          <w:noProof/>
        </w:rPr>
        <w:t>2022</w:t>
      </w:r>
      <w:r w:rsidRPr="005C38BA">
        <w:rPr>
          <w:rFonts w:cs="Times New Roman"/>
          <w:noProof/>
        </w:rPr>
        <w:t xml:space="preserve">. Modeling global carbon costs of plant nitrogen and phosphorus acquisition.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14</w:t>
      </w:r>
      <w:r w:rsidRPr="005C38BA">
        <w:rPr>
          <w:rFonts w:cs="Times New Roman"/>
          <w:noProof/>
        </w:rPr>
        <w:t>: e2022MS003204.</w:t>
      </w:r>
    </w:p>
    <w:p w14:paraId="329D2A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Brzostek ER, Fisher JB, Phillips RP</w:t>
      </w:r>
      <w:r w:rsidRPr="005C38BA">
        <w:rPr>
          <w:rFonts w:cs="Times New Roman"/>
          <w:noProof/>
        </w:rPr>
        <w:t xml:space="preserve">. </w:t>
      </w:r>
      <w:r w:rsidRPr="005C38BA">
        <w:rPr>
          <w:rFonts w:cs="Times New Roman"/>
          <w:b/>
          <w:bCs/>
          <w:noProof/>
        </w:rPr>
        <w:t>2014</w:t>
      </w:r>
      <w:r w:rsidRPr="005C38BA">
        <w:rPr>
          <w:rFonts w:cs="Times New Roman"/>
          <w:noProof/>
        </w:rPr>
        <w:t xml:space="preserve">. Modeling the carbon cost of plant nitrogen acquisition: Mycorrhizal trade-offs and multipath resistance uptake improve predictions of retranslocation. </w:t>
      </w:r>
      <w:r w:rsidRPr="005C38BA">
        <w:rPr>
          <w:rFonts w:cs="Times New Roman"/>
          <w:i/>
          <w:iCs/>
          <w:noProof/>
        </w:rPr>
        <w:t>Journal of Geophysical Research: Biogeosciences</w:t>
      </w:r>
      <w:r w:rsidRPr="005C38BA">
        <w:rPr>
          <w:rFonts w:cs="Times New Roman"/>
          <w:noProof/>
        </w:rPr>
        <w:t xml:space="preserve"> </w:t>
      </w:r>
      <w:r w:rsidRPr="005C38BA">
        <w:rPr>
          <w:rFonts w:cs="Times New Roman"/>
          <w:b/>
          <w:bCs/>
          <w:noProof/>
        </w:rPr>
        <w:t>119</w:t>
      </w:r>
      <w:r w:rsidRPr="005C38BA">
        <w:rPr>
          <w:rFonts w:cs="Times New Roman"/>
          <w:noProof/>
        </w:rPr>
        <w:t>: 1684–1697.</w:t>
      </w:r>
    </w:p>
    <w:p w14:paraId="527D72B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Chapin FS, Bloom AJ, Field CB, Waring RH</w:t>
      </w:r>
      <w:r w:rsidRPr="005C38BA">
        <w:rPr>
          <w:rFonts w:cs="Times New Roman"/>
          <w:noProof/>
        </w:rPr>
        <w:t xml:space="preserve">. </w:t>
      </w:r>
      <w:r w:rsidRPr="005C38BA">
        <w:rPr>
          <w:rFonts w:cs="Times New Roman"/>
          <w:b/>
          <w:bCs/>
          <w:noProof/>
        </w:rPr>
        <w:t>1987</w:t>
      </w:r>
      <w:r w:rsidRPr="005C38BA">
        <w:rPr>
          <w:rFonts w:cs="Times New Roman"/>
          <w:noProof/>
        </w:rPr>
        <w:t xml:space="preserve">. Plant Responses to Multiple Environmental Factors. </w:t>
      </w:r>
      <w:r w:rsidRPr="005C38BA">
        <w:rPr>
          <w:rFonts w:cs="Times New Roman"/>
          <w:i/>
          <w:iCs/>
          <w:noProof/>
        </w:rPr>
        <w:t>BioScience</w:t>
      </w:r>
      <w:r w:rsidRPr="005C38BA">
        <w:rPr>
          <w:rFonts w:cs="Times New Roman"/>
          <w:noProof/>
        </w:rPr>
        <w:t xml:space="preserve"> </w:t>
      </w:r>
      <w:r w:rsidRPr="005C38BA">
        <w:rPr>
          <w:rFonts w:cs="Times New Roman"/>
          <w:b/>
          <w:bCs/>
          <w:noProof/>
        </w:rPr>
        <w:t>37</w:t>
      </w:r>
      <w:r w:rsidRPr="005C38BA">
        <w:rPr>
          <w:rFonts w:cs="Times New Roman"/>
          <w:noProof/>
        </w:rPr>
        <w:t>: 49–57.</w:t>
      </w:r>
    </w:p>
    <w:p w14:paraId="31A5EEE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 xml:space="preserve">Davies-Barnard T, Meyerholt J, Zaehle S, Friedlingstein P, Brovkin V, Fan Y, Fisher RA, Jones CD, Lee H, Peano D, </w:t>
      </w:r>
      <w:r w:rsidRPr="005C38BA">
        <w:rPr>
          <w:rFonts w:cs="Times New Roman"/>
          <w:b/>
          <w:bCs/>
          <w:i/>
          <w:iCs/>
          <w:noProof/>
        </w:rPr>
        <w:t>et al.</w:t>
      </w:r>
      <w:r w:rsidRPr="005C38BA">
        <w:rPr>
          <w:rFonts w:cs="Times New Roman"/>
          <w:noProof/>
        </w:rPr>
        <w:t xml:space="preserve"> </w:t>
      </w:r>
      <w:r w:rsidRPr="005C38BA">
        <w:rPr>
          <w:rFonts w:cs="Times New Roman"/>
          <w:b/>
          <w:bCs/>
          <w:noProof/>
        </w:rPr>
        <w:t>2020</w:t>
      </w:r>
      <w:r w:rsidRPr="005C38BA">
        <w:rPr>
          <w:rFonts w:cs="Times New Roman"/>
          <w:noProof/>
        </w:rPr>
        <w:t xml:space="preserve">. Nitrogen cycling in CMIP6 land surface models: progress and limitations. </w:t>
      </w:r>
      <w:r w:rsidRPr="005C38BA">
        <w:rPr>
          <w:rFonts w:cs="Times New Roman"/>
          <w:i/>
          <w:iCs/>
          <w:noProof/>
        </w:rPr>
        <w:t>Biogeosciences</w:t>
      </w:r>
      <w:r w:rsidRPr="005C38BA">
        <w:rPr>
          <w:rFonts w:cs="Times New Roman"/>
          <w:noProof/>
        </w:rPr>
        <w:t xml:space="preserve"> </w:t>
      </w:r>
      <w:r w:rsidRPr="005C38BA">
        <w:rPr>
          <w:rFonts w:cs="Times New Roman"/>
          <w:b/>
          <w:bCs/>
          <w:noProof/>
        </w:rPr>
        <w:t>17</w:t>
      </w:r>
      <w:r w:rsidRPr="005C38BA">
        <w:rPr>
          <w:rFonts w:cs="Times New Roman"/>
          <w:noProof/>
        </w:rPr>
        <w:t>: 5129–5148.</w:t>
      </w:r>
    </w:p>
    <w:p w14:paraId="45CBF9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Eisele KA, Schimel DS, Kapustka LA, Parton WJ</w:t>
      </w:r>
      <w:r w:rsidRPr="005C38BA">
        <w:rPr>
          <w:rFonts w:cs="Times New Roman"/>
          <w:noProof/>
        </w:rPr>
        <w:t xml:space="preserve">. </w:t>
      </w:r>
      <w:r w:rsidRPr="005C38BA">
        <w:rPr>
          <w:rFonts w:cs="Times New Roman"/>
          <w:b/>
          <w:bCs/>
          <w:noProof/>
        </w:rPr>
        <w:t>1989</w:t>
      </w:r>
      <w:r w:rsidRPr="005C38BA">
        <w:rPr>
          <w:rFonts w:cs="Times New Roman"/>
          <w:noProof/>
        </w:rPr>
        <w:t xml:space="preserve">. Effects of available P and N:P ratios on non-symbiotic dinitrogen fixation in tallgrass prairie soils. </w:t>
      </w:r>
      <w:r w:rsidRPr="005C38BA">
        <w:rPr>
          <w:rFonts w:cs="Times New Roman"/>
          <w:i/>
          <w:iCs/>
          <w:noProof/>
        </w:rPr>
        <w:t>Oecologia</w:t>
      </w:r>
      <w:r w:rsidRPr="005C38BA">
        <w:rPr>
          <w:rFonts w:cs="Times New Roman"/>
          <w:noProof/>
        </w:rPr>
        <w:t xml:space="preserve"> </w:t>
      </w:r>
      <w:r w:rsidRPr="005C38BA">
        <w:rPr>
          <w:rFonts w:cs="Times New Roman"/>
          <w:b/>
          <w:bCs/>
          <w:noProof/>
        </w:rPr>
        <w:t>79</w:t>
      </w:r>
      <w:r w:rsidRPr="005C38BA">
        <w:rPr>
          <w:rFonts w:cs="Times New Roman"/>
          <w:noProof/>
        </w:rPr>
        <w:t>: 471–474.</w:t>
      </w:r>
    </w:p>
    <w:p w14:paraId="3D25EF7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Fay PA, Prober SM, Harpole WS, Knops JMH, Bakker JD, Borer ET, Lind EM, MacDougall AS, Seabloom EW, Wragg PD, </w:t>
      </w:r>
      <w:r w:rsidRPr="005C38BA">
        <w:rPr>
          <w:rFonts w:cs="Times New Roman"/>
          <w:b/>
          <w:bCs/>
          <w:i/>
          <w:iCs/>
          <w:noProof/>
        </w:rPr>
        <w:t>et al.</w:t>
      </w:r>
      <w:r w:rsidRPr="005C38BA">
        <w:rPr>
          <w:rFonts w:cs="Times New Roman"/>
          <w:noProof/>
        </w:rPr>
        <w:t xml:space="preserve"> </w:t>
      </w:r>
      <w:r w:rsidRPr="005C38BA">
        <w:rPr>
          <w:rFonts w:cs="Times New Roman"/>
          <w:b/>
          <w:bCs/>
          <w:noProof/>
        </w:rPr>
        <w:t>2015</w:t>
      </w:r>
      <w:r w:rsidRPr="005C38BA">
        <w:rPr>
          <w:rFonts w:cs="Times New Roman"/>
          <w:noProof/>
        </w:rPr>
        <w:t xml:space="preserve">. Grassland productivity limited by multiple nutrients. </w:t>
      </w:r>
      <w:r w:rsidRPr="005C38BA">
        <w:rPr>
          <w:rFonts w:cs="Times New Roman"/>
          <w:i/>
          <w:iCs/>
          <w:noProof/>
        </w:rPr>
        <w:t>Nature Plants</w:t>
      </w:r>
      <w:r w:rsidRPr="005C38BA">
        <w:rPr>
          <w:rFonts w:cs="Times New Roman"/>
          <w:noProof/>
        </w:rPr>
        <w:t xml:space="preserve"> </w:t>
      </w:r>
      <w:r w:rsidRPr="005C38BA">
        <w:rPr>
          <w:rFonts w:cs="Times New Roman"/>
          <w:b/>
          <w:bCs/>
          <w:noProof/>
        </w:rPr>
        <w:t>1</w:t>
      </w:r>
      <w:r w:rsidRPr="005C38BA">
        <w:rPr>
          <w:rFonts w:cs="Times New Roman"/>
          <w:noProof/>
        </w:rPr>
        <w:t>: 15080.</w:t>
      </w:r>
    </w:p>
    <w:p w14:paraId="736021DC"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Finzi AC, Rodgers VL</w:t>
      </w:r>
      <w:r w:rsidRPr="005C38BA">
        <w:rPr>
          <w:rFonts w:cs="Times New Roman"/>
          <w:noProof/>
        </w:rPr>
        <w:t xml:space="preserve">. </w:t>
      </w:r>
      <w:r w:rsidRPr="005C38BA">
        <w:rPr>
          <w:rFonts w:cs="Times New Roman"/>
          <w:b/>
          <w:bCs/>
          <w:noProof/>
        </w:rPr>
        <w:t>2009</w:t>
      </w:r>
      <w:r w:rsidRPr="005C38BA">
        <w:rPr>
          <w:rFonts w:cs="Times New Roman"/>
          <w:noProof/>
        </w:rPr>
        <w:t xml:space="preserve">. Bottom-up rather than top-down processes regulate the abundance and activity of nitrogen fixing plants in two Connecticut old-field ecosystems. </w:t>
      </w:r>
      <w:r w:rsidRPr="005C38BA">
        <w:rPr>
          <w:rFonts w:cs="Times New Roman"/>
          <w:i/>
          <w:iCs/>
          <w:noProof/>
        </w:rPr>
        <w:t>Biogeochemistry</w:t>
      </w:r>
      <w:r w:rsidRPr="005C38BA">
        <w:rPr>
          <w:rFonts w:cs="Times New Roman"/>
          <w:noProof/>
        </w:rPr>
        <w:t xml:space="preserve"> </w:t>
      </w:r>
      <w:r w:rsidRPr="005C38BA">
        <w:rPr>
          <w:rFonts w:cs="Times New Roman"/>
          <w:b/>
          <w:bCs/>
          <w:noProof/>
        </w:rPr>
        <w:t>95</w:t>
      </w:r>
      <w:r w:rsidRPr="005C38BA">
        <w:rPr>
          <w:rFonts w:cs="Times New Roman"/>
          <w:noProof/>
        </w:rPr>
        <w:t>: 309–321.</w:t>
      </w:r>
    </w:p>
    <w:p w14:paraId="49FFE44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Fisher JB, Sitch S, Malhi Y, Fisher RA, Huntingford C, Tan S-Y</w:t>
      </w:r>
      <w:r w:rsidRPr="005C38BA">
        <w:rPr>
          <w:rFonts w:cs="Times New Roman"/>
          <w:noProof/>
        </w:rPr>
        <w:t xml:space="preserve">. </w:t>
      </w:r>
      <w:r w:rsidRPr="005C38BA">
        <w:rPr>
          <w:rFonts w:cs="Times New Roman"/>
          <w:b/>
          <w:bCs/>
          <w:noProof/>
        </w:rPr>
        <w:t>2010</w:t>
      </w:r>
      <w:r w:rsidRPr="005C38BA">
        <w:rPr>
          <w:rFonts w:cs="Times New Roman"/>
          <w:noProof/>
        </w:rPr>
        <w:t xml:space="preserve">. Carbon cost of plant nitrogen acquisition: A mechanistic, globally applicable model of plant nitrogen uptake, retranslocation, and fixation. </w:t>
      </w:r>
      <w:r w:rsidRPr="005C38BA">
        <w:rPr>
          <w:rFonts w:cs="Times New Roman"/>
          <w:i/>
          <w:iCs/>
          <w:noProof/>
        </w:rPr>
        <w:t>Global Biogeochemical Cycles</w:t>
      </w:r>
      <w:r w:rsidRPr="005C38BA">
        <w:rPr>
          <w:rFonts w:cs="Times New Roman"/>
          <w:noProof/>
        </w:rPr>
        <w:t xml:space="preserve"> </w:t>
      </w:r>
      <w:r w:rsidRPr="005C38BA">
        <w:rPr>
          <w:rFonts w:cs="Times New Roman"/>
          <w:b/>
          <w:bCs/>
          <w:noProof/>
        </w:rPr>
        <w:t>24</w:t>
      </w:r>
      <w:r w:rsidRPr="005C38BA">
        <w:rPr>
          <w:rFonts w:cs="Times New Roman"/>
          <w:noProof/>
        </w:rPr>
        <w:t>: 1–17.</w:t>
      </w:r>
    </w:p>
    <w:p w14:paraId="78E4DB8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Fox J, Weisberg S</w:t>
      </w:r>
      <w:r w:rsidRPr="005C38BA">
        <w:rPr>
          <w:rFonts w:cs="Times New Roman"/>
          <w:noProof/>
        </w:rPr>
        <w:t xml:space="preserve">. </w:t>
      </w:r>
      <w:r w:rsidRPr="005C38BA">
        <w:rPr>
          <w:rFonts w:cs="Times New Roman"/>
          <w:b/>
          <w:bCs/>
          <w:noProof/>
        </w:rPr>
        <w:t>2019</w:t>
      </w:r>
      <w:r w:rsidRPr="005C38BA">
        <w:rPr>
          <w:rFonts w:cs="Times New Roman"/>
          <w:noProof/>
        </w:rPr>
        <w:t xml:space="preserve">. </w:t>
      </w:r>
      <w:r w:rsidRPr="005C38BA">
        <w:rPr>
          <w:rFonts w:cs="Times New Roman"/>
          <w:i/>
          <w:iCs/>
          <w:noProof/>
        </w:rPr>
        <w:t>An R companion to applied regression</w:t>
      </w:r>
      <w:r w:rsidRPr="005C38BA">
        <w:rPr>
          <w:rFonts w:cs="Times New Roman"/>
          <w:noProof/>
        </w:rPr>
        <w:t>. Thousand Oaks, California: Sage.</w:t>
      </w:r>
    </w:p>
    <w:p w14:paraId="7EC7515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Friedlingstein P, Meinshausen M, Arora VK, Jones CD, Anav A, Liddicoat SK, Knutti R</w:t>
      </w:r>
      <w:r w:rsidRPr="005C38BA">
        <w:rPr>
          <w:rFonts w:cs="Times New Roman"/>
          <w:noProof/>
        </w:rPr>
        <w:t xml:space="preserve">. </w:t>
      </w:r>
      <w:r w:rsidRPr="005C38BA">
        <w:rPr>
          <w:rFonts w:cs="Times New Roman"/>
          <w:b/>
          <w:bCs/>
          <w:noProof/>
        </w:rPr>
        <w:t>2014</w:t>
      </w:r>
      <w:r w:rsidRPr="005C38BA">
        <w:rPr>
          <w:rFonts w:cs="Times New Roman"/>
          <w:noProof/>
        </w:rPr>
        <w:t xml:space="preserve">. Uncertainties in CMIP5 climate projections due to carbon cycle feedbacks. </w:t>
      </w:r>
      <w:r w:rsidRPr="005C38BA">
        <w:rPr>
          <w:rFonts w:cs="Times New Roman"/>
          <w:i/>
          <w:iCs/>
          <w:noProof/>
        </w:rPr>
        <w:t>Journal of Climate</w:t>
      </w:r>
      <w:r w:rsidRPr="005C38BA">
        <w:rPr>
          <w:rFonts w:cs="Times New Roman"/>
          <w:noProof/>
        </w:rPr>
        <w:t xml:space="preserve"> </w:t>
      </w:r>
      <w:r w:rsidRPr="005C38BA">
        <w:rPr>
          <w:rFonts w:cs="Times New Roman"/>
          <w:b/>
          <w:bCs/>
          <w:noProof/>
        </w:rPr>
        <w:t>27</w:t>
      </w:r>
      <w:r w:rsidRPr="005C38BA">
        <w:rPr>
          <w:rFonts w:cs="Times New Roman"/>
          <w:noProof/>
        </w:rPr>
        <w:t>: 511–526.</w:t>
      </w:r>
    </w:p>
    <w:p w14:paraId="3F885B8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Friel CA, Friesen ML</w:t>
      </w:r>
      <w:r w:rsidRPr="005C38BA">
        <w:rPr>
          <w:rFonts w:cs="Times New Roman"/>
          <w:noProof/>
        </w:rPr>
        <w:t xml:space="preserve">. </w:t>
      </w:r>
      <w:r w:rsidRPr="005C38BA">
        <w:rPr>
          <w:rFonts w:cs="Times New Roman"/>
          <w:b/>
          <w:bCs/>
          <w:noProof/>
        </w:rPr>
        <w:t>2019</w:t>
      </w:r>
      <w:r w:rsidRPr="005C38BA">
        <w:rPr>
          <w:rFonts w:cs="Times New Roman"/>
          <w:noProof/>
        </w:rPr>
        <w:t xml:space="preserve">. Legumes modulate allocation to rhizobial nitrogen fixation in response to factorial light and nitrogen manipulation.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10</w:t>
      </w:r>
      <w:r w:rsidRPr="005C38BA">
        <w:rPr>
          <w:rFonts w:cs="Times New Roman"/>
          <w:noProof/>
        </w:rPr>
        <w:t>: 1316.</w:t>
      </w:r>
    </w:p>
    <w:p w14:paraId="6D2C640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Gutschick VP</w:t>
      </w:r>
      <w:r w:rsidRPr="005C38BA">
        <w:rPr>
          <w:rFonts w:cs="Times New Roman"/>
          <w:noProof/>
        </w:rPr>
        <w:t xml:space="preserve">. </w:t>
      </w:r>
      <w:r w:rsidRPr="005C38BA">
        <w:rPr>
          <w:rFonts w:cs="Times New Roman"/>
          <w:b/>
          <w:bCs/>
          <w:noProof/>
        </w:rPr>
        <w:t>1981</w:t>
      </w:r>
      <w:r w:rsidRPr="005C38BA">
        <w:rPr>
          <w:rFonts w:cs="Times New Roman"/>
          <w:noProof/>
        </w:rPr>
        <w:t xml:space="preserve">. Evolved strategies in nitrogen acquisition by plants. </w:t>
      </w:r>
      <w:r w:rsidRPr="005C38BA">
        <w:rPr>
          <w:rFonts w:cs="Times New Roman"/>
          <w:i/>
          <w:iCs/>
          <w:noProof/>
        </w:rPr>
        <w:t>The American Naturalist</w:t>
      </w:r>
      <w:r w:rsidRPr="005C38BA">
        <w:rPr>
          <w:rFonts w:cs="Times New Roman"/>
          <w:noProof/>
        </w:rPr>
        <w:t xml:space="preserve"> </w:t>
      </w:r>
      <w:r w:rsidRPr="005C38BA">
        <w:rPr>
          <w:rFonts w:cs="Times New Roman"/>
          <w:b/>
          <w:bCs/>
          <w:noProof/>
        </w:rPr>
        <w:t>118</w:t>
      </w:r>
      <w:r w:rsidRPr="005C38BA">
        <w:rPr>
          <w:rFonts w:cs="Times New Roman"/>
          <w:noProof/>
        </w:rPr>
        <w:t>: 607–637.</w:t>
      </w:r>
    </w:p>
    <w:p w14:paraId="5B05F81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Hoagland DR, Arnon DI</w:t>
      </w:r>
      <w:r w:rsidRPr="005C38BA">
        <w:rPr>
          <w:rFonts w:cs="Times New Roman"/>
          <w:noProof/>
        </w:rPr>
        <w:t xml:space="preserve">. </w:t>
      </w:r>
      <w:r w:rsidRPr="005C38BA">
        <w:rPr>
          <w:rFonts w:cs="Times New Roman"/>
          <w:b/>
          <w:bCs/>
          <w:noProof/>
        </w:rPr>
        <w:t>1950</w:t>
      </w:r>
      <w:r w:rsidRPr="005C38BA">
        <w:rPr>
          <w:rFonts w:cs="Times New Roman"/>
          <w:noProof/>
        </w:rPr>
        <w:t xml:space="preserve">. The water-culture method for growing plants without soil. </w:t>
      </w:r>
      <w:r w:rsidRPr="005C38BA">
        <w:rPr>
          <w:rFonts w:cs="Times New Roman"/>
          <w:i/>
          <w:iCs/>
          <w:noProof/>
        </w:rPr>
        <w:t>California Agricultural Experiment Station: 347</w:t>
      </w:r>
      <w:r w:rsidRPr="005C38BA">
        <w:rPr>
          <w:rFonts w:cs="Times New Roman"/>
          <w:noProof/>
        </w:rPr>
        <w:t xml:space="preserve"> </w:t>
      </w:r>
      <w:r w:rsidRPr="005C38BA">
        <w:rPr>
          <w:rFonts w:cs="Times New Roman"/>
          <w:b/>
          <w:bCs/>
          <w:noProof/>
        </w:rPr>
        <w:t>347</w:t>
      </w:r>
      <w:r w:rsidRPr="005C38BA">
        <w:rPr>
          <w:rFonts w:cs="Times New Roman"/>
          <w:noProof/>
        </w:rPr>
        <w:t>: 1–32.</w:t>
      </w:r>
    </w:p>
    <w:p w14:paraId="0F0AA5E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Hungate BA, Dukes JS, Shaw MR, Luo Y, Field CB</w:t>
      </w:r>
      <w:r w:rsidRPr="005C38BA">
        <w:rPr>
          <w:rFonts w:cs="Times New Roman"/>
          <w:noProof/>
        </w:rPr>
        <w:t xml:space="preserve">. </w:t>
      </w:r>
      <w:r w:rsidRPr="005C38BA">
        <w:rPr>
          <w:rFonts w:cs="Times New Roman"/>
          <w:b/>
          <w:bCs/>
          <w:noProof/>
        </w:rPr>
        <w:t>2003</w:t>
      </w:r>
      <w:r w:rsidRPr="005C38BA">
        <w:rPr>
          <w:rFonts w:cs="Times New Roman"/>
          <w:noProof/>
        </w:rPr>
        <w:t xml:space="preserve">. Nitrogen and climate change. </w:t>
      </w:r>
      <w:r w:rsidRPr="005C38BA">
        <w:rPr>
          <w:rFonts w:cs="Times New Roman"/>
          <w:i/>
          <w:iCs/>
          <w:noProof/>
        </w:rPr>
        <w:t>Science</w:t>
      </w:r>
      <w:r w:rsidRPr="005C38BA">
        <w:rPr>
          <w:rFonts w:cs="Times New Roman"/>
          <w:noProof/>
        </w:rPr>
        <w:t xml:space="preserve"> </w:t>
      </w:r>
      <w:r w:rsidRPr="005C38BA">
        <w:rPr>
          <w:rFonts w:cs="Times New Roman"/>
          <w:b/>
          <w:bCs/>
          <w:noProof/>
        </w:rPr>
        <w:t>302</w:t>
      </w:r>
      <w:r w:rsidRPr="005C38BA">
        <w:rPr>
          <w:rFonts w:cs="Times New Roman"/>
          <w:noProof/>
        </w:rPr>
        <w:t>: 1512–1513.</w:t>
      </w:r>
    </w:p>
    <w:p w14:paraId="268A6C5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Kenward MG, Roger JH</w:t>
      </w:r>
      <w:r w:rsidRPr="005C38BA">
        <w:rPr>
          <w:rFonts w:cs="Times New Roman"/>
          <w:noProof/>
        </w:rPr>
        <w:t xml:space="preserve">. </w:t>
      </w:r>
      <w:r w:rsidRPr="005C38BA">
        <w:rPr>
          <w:rFonts w:cs="Times New Roman"/>
          <w:b/>
          <w:bCs/>
          <w:noProof/>
        </w:rPr>
        <w:t>1997</w:t>
      </w:r>
      <w:r w:rsidRPr="005C38BA">
        <w:rPr>
          <w:rFonts w:cs="Times New Roman"/>
          <w:noProof/>
        </w:rPr>
        <w:t xml:space="preserve">. Small sample inference for fixed effects from restricted maximum likelihood. </w:t>
      </w:r>
      <w:r w:rsidRPr="005C38BA">
        <w:rPr>
          <w:rFonts w:cs="Times New Roman"/>
          <w:i/>
          <w:iCs/>
          <w:noProof/>
        </w:rPr>
        <w:t>Biometrics</w:t>
      </w:r>
      <w:r w:rsidRPr="005C38BA">
        <w:rPr>
          <w:rFonts w:cs="Times New Roman"/>
          <w:noProof/>
        </w:rPr>
        <w:t xml:space="preserve"> </w:t>
      </w:r>
      <w:r w:rsidRPr="005C38BA">
        <w:rPr>
          <w:rFonts w:cs="Times New Roman"/>
          <w:b/>
          <w:bCs/>
          <w:noProof/>
        </w:rPr>
        <w:t>53</w:t>
      </w:r>
      <w:r w:rsidRPr="005C38BA">
        <w:rPr>
          <w:rFonts w:cs="Times New Roman"/>
          <w:noProof/>
        </w:rPr>
        <w:t>: 983.</w:t>
      </w:r>
    </w:p>
    <w:p w14:paraId="276A7FD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Lai HR, Hall JS, Batterman SA, Turner BL, van Breugel M</w:t>
      </w:r>
      <w:r w:rsidRPr="005C38BA">
        <w:rPr>
          <w:rFonts w:cs="Times New Roman"/>
          <w:noProof/>
        </w:rPr>
        <w:t xml:space="preserve">. </w:t>
      </w:r>
      <w:r w:rsidRPr="005C38BA">
        <w:rPr>
          <w:rFonts w:cs="Times New Roman"/>
          <w:b/>
          <w:bCs/>
          <w:noProof/>
        </w:rPr>
        <w:t>2018</w:t>
      </w:r>
      <w:r w:rsidRPr="005C38BA">
        <w:rPr>
          <w:rFonts w:cs="Times New Roman"/>
          <w:noProof/>
        </w:rPr>
        <w:t xml:space="preserve">. Nitrogen fixer abundance has no effect on biomass recovery during tropical secondary forest succession. </w:t>
      </w:r>
      <w:r w:rsidRPr="005C38BA">
        <w:rPr>
          <w:rFonts w:cs="Times New Roman"/>
          <w:i/>
          <w:iCs/>
          <w:noProof/>
        </w:rPr>
        <w:t>Journal of Ecology</w:t>
      </w:r>
      <w:r w:rsidRPr="005C38BA">
        <w:rPr>
          <w:rFonts w:cs="Times New Roman"/>
          <w:noProof/>
        </w:rPr>
        <w:t xml:space="preserve"> </w:t>
      </w:r>
      <w:r w:rsidRPr="005C38BA">
        <w:rPr>
          <w:rFonts w:cs="Times New Roman"/>
          <w:b/>
          <w:bCs/>
          <w:noProof/>
        </w:rPr>
        <w:t>106</w:t>
      </w:r>
      <w:r w:rsidRPr="005C38BA">
        <w:rPr>
          <w:rFonts w:cs="Times New Roman"/>
          <w:noProof/>
        </w:rPr>
        <w:t>: 1415–1427.</w:t>
      </w:r>
    </w:p>
    <w:p w14:paraId="3BB77D8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Lawrence DM, Fisher RA, Koven CD, Oleson KW, Swenson SC, Bonan GB, Collier N, Ghimire B, Kampenhout L, Kennedy D, </w:t>
      </w:r>
      <w:r w:rsidRPr="005C38BA">
        <w:rPr>
          <w:rFonts w:cs="Times New Roman"/>
          <w:b/>
          <w:bCs/>
          <w:i/>
          <w:iCs/>
          <w:noProof/>
        </w:rPr>
        <w:t>et al.</w:t>
      </w:r>
      <w:r w:rsidRPr="005C38BA">
        <w:rPr>
          <w:rFonts w:cs="Times New Roman"/>
          <w:noProof/>
        </w:rPr>
        <w:t xml:space="preserve"> </w:t>
      </w:r>
      <w:r w:rsidRPr="005C38BA">
        <w:rPr>
          <w:rFonts w:cs="Times New Roman"/>
          <w:b/>
          <w:bCs/>
          <w:noProof/>
        </w:rPr>
        <w:t>2019</w:t>
      </w:r>
      <w:r w:rsidRPr="005C38BA">
        <w:rPr>
          <w:rFonts w:cs="Times New Roman"/>
          <w:noProof/>
        </w:rPr>
        <w:t xml:space="preserve">. The Community Land Model Version 5: description of new features, benchmarking, and impact of forcing uncertainty.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11</w:t>
      </w:r>
      <w:r w:rsidRPr="005C38BA">
        <w:rPr>
          <w:rFonts w:cs="Times New Roman"/>
          <w:noProof/>
        </w:rPr>
        <w:t>: 4245–4287.</w:t>
      </w:r>
    </w:p>
    <w:p w14:paraId="09585C4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Lenth R</w:t>
      </w:r>
      <w:r w:rsidRPr="005C38BA">
        <w:rPr>
          <w:rFonts w:cs="Times New Roman"/>
          <w:noProof/>
        </w:rPr>
        <w:t xml:space="preserve">. </w:t>
      </w:r>
      <w:r w:rsidRPr="005C38BA">
        <w:rPr>
          <w:rFonts w:cs="Times New Roman"/>
          <w:b/>
          <w:bCs/>
          <w:noProof/>
        </w:rPr>
        <w:t>2019</w:t>
      </w:r>
      <w:r w:rsidRPr="005C38BA">
        <w:rPr>
          <w:rFonts w:cs="Times New Roman"/>
          <w:noProof/>
        </w:rPr>
        <w:t>. emmeans: estimated marginal means, aka least-squares means.</w:t>
      </w:r>
    </w:p>
    <w:p w14:paraId="1DD898F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 W, Zhang H, Huang G, Liu R, Wu H, Zhao C, McDowell NG</w:t>
      </w:r>
      <w:r w:rsidRPr="005C38BA">
        <w:rPr>
          <w:rFonts w:cs="Times New Roman"/>
          <w:noProof/>
        </w:rPr>
        <w:t xml:space="preserve">. </w:t>
      </w:r>
      <w:r w:rsidRPr="005C38BA">
        <w:rPr>
          <w:rFonts w:cs="Times New Roman"/>
          <w:b/>
          <w:bCs/>
          <w:noProof/>
        </w:rPr>
        <w:t>2020</w:t>
      </w:r>
      <w:r w:rsidRPr="005C38BA">
        <w:rPr>
          <w:rFonts w:cs="Times New Roman"/>
          <w:noProof/>
        </w:rPr>
        <w:t xml:space="preserve">. Effects of nitrogen enrichment on tree carbon allocation: A global synthesis. </w:t>
      </w:r>
      <w:r w:rsidRPr="005C38BA">
        <w:rPr>
          <w:rFonts w:cs="Times New Roman"/>
          <w:i/>
          <w:iCs/>
          <w:noProof/>
        </w:rPr>
        <w:t>Global Ecology and Biogeography</w:t>
      </w:r>
      <w:r w:rsidRPr="005C38BA">
        <w:rPr>
          <w:rFonts w:cs="Times New Roman"/>
          <w:noProof/>
        </w:rPr>
        <w:t xml:space="preserve"> </w:t>
      </w:r>
      <w:r w:rsidRPr="005C38BA">
        <w:rPr>
          <w:rFonts w:cs="Times New Roman"/>
          <w:b/>
          <w:bCs/>
          <w:noProof/>
        </w:rPr>
        <w:t>29</w:t>
      </w:r>
      <w:r w:rsidRPr="005C38BA">
        <w:rPr>
          <w:rFonts w:cs="Times New Roman"/>
          <w:noProof/>
        </w:rPr>
        <w:t>: 573–589.</w:t>
      </w:r>
    </w:p>
    <w:p w14:paraId="196FE8C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Liese R, Lübbe T, Albers NW, Meier IC</w:t>
      </w:r>
      <w:r w:rsidRPr="005C38BA">
        <w:rPr>
          <w:rFonts w:cs="Times New Roman"/>
          <w:noProof/>
        </w:rPr>
        <w:t xml:space="preserve">. </w:t>
      </w:r>
      <w:r w:rsidRPr="005C38BA">
        <w:rPr>
          <w:rFonts w:cs="Times New Roman"/>
          <w:b/>
          <w:bCs/>
          <w:noProof/>
        </w:rPr>
        <w:t>2018</w:t>
      </w:r>
      <w:r w:rsidRPr="005C38BA">
        <w:rPr>
          <w:rFonts w:cs="Times New Roman"/>
          <w:noProof/>
        </w:rPr>
        <w:t xml:space="preserve">. The mycorrhizal type governs root exudation and nitrogen uptake of temperate tree species. </w:t>
      </w:r>
      <w:r w:rsidRPr="005C38BA">
        <w:rPr>
          <w:rFonts w:cs="Times New Roman"/>
          <w:i/>
          <w:iCs/>
          <w:noProof/>
        </w:rPr>
        <w:t>Tree Physiology</w:t>
      </w:r>
      <w:r w:rsidRPr="005C38BA">
        <w:rPr>
          <w:rFonts w:cs="Times New Roman"/>
          <w:noProof/>
        </w:rPr>
        <w:t xml:space="preserve"> </w:t>
      </w:r>
      <w:r w:rsidRPr="005C38BA">
        <w:rPr>
          <w:rFonts w:cs="Times New Roman"/>
          <w:b/>
          <w:bCs/>
          <w:noProof/>
        </w:rPr>
        <w:t>38</w:t>
      </w:r>
      <w:r w:rsidRPr="005C38BA">
        <w:rPr>
          <w:rFonts w:cs="Times New Roman"/>
          <w:noProof/>
        </w:rPr>
        <w:t>: 83–95.</w:t>
      </w:r>
    </w:p>
    <w:p w14:paraId="75431AD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Lu J, Yang J, Keitel C, Yin L, Wang P, Cheng W, Dijkstra FA</w:t>
      </w:r>
      <w:r w:rsidRPr="005C38BA">
        <w:rPr>
          <w:rFonts w:cs="Times New Roman"/>
          <w:noProof/>
        </w:rPr>
        <w:t xml:space="preserve">. </w:t>
      </w:r>
      <w:r w:rsidRPr="005C38BA">
        <w:rPr>
          <w:rFonts w:cs="Times New Roman"/>
          <w:b/>
          <w:bCs/>
          <w:noProof/>
        </w:rPr>
        <w:t>2022</w:t>
      </w:r>
      <w:r w:rsidRPr="005C38BA">
        <w:rPr>
          <w:rFonts w:cs="Times New Roman"/>
          <w:noProof/>
        </w:rPr>
        <w:t xml:space="preserve">. Belowground carbon efficiency for nitrogen and phosphorus acquisition varies between </w:t>
      </w:r>
      <w:r w:rsidRPr="005C38BA">
        <w:rPr>
          <w:rFonts w:cs="Times New Roman"/>
          <w:i/>
          <w:iCs/>
          <w:noProof/>
        </w:rPr>
        <w:t>Lolium perenne</w:t>
      </w:r>
      <w:r w:rsidRPr="005C38BA">
        <w:rPr>
          <w:rFonts w:cs="Times New Roman"/>
          <w:noProof/>
        </w:rPr>
        <w:t xml:space="preserve"> and </w:t>
      </w:r>
      <w:r w:rsidRPr="005C38BA">
        <w:rPr>
          <w:rFonts w:cs="Times New Roman"/>
          <w:i/>
          <w:iCs/>
          <w:noProof/>
        </w:rPr>
        <w:t>Trifolium repens</w:t>
      </w:r>
      <w:r w:rsidRPr="005C38BA">
        <w:rPr>
          <w:rFonts w:cs="Times New Roman"/>
          <w:noProof/>
        </w:rPr>
        <w:t xml:space="preserve"> and depends on phosphorus fertilization.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13</w:t>
      </w:r>
      <w:r w:rsidRPr="005C38BA">
        <w:rPr>
          <w:rFonts w:cs="Times New Roman"/>
          <w:noProof/>
        </w:rPr>
        <w:t>: 1–9.</w:t>
      </w:r>
    </w:p>
    <w:p w14:paraId="2A68F16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Marschner H, Dell B</w:t>
      </w:r>
      <w:r w:rsidRPr="005C38BA">
        <w:rPr>
          <w:rFonts w:cs="Times New Roman"/>
          <w:noProof/>
        </w:rPr>
        <w:t xml:space="preserve">. </w:t>
      </w:r>
      <w:r w:rsidRPr="005C38BA">
        <w:rPr>
          <w:rFonts w:cs="Times New Roman"/>
          <w:b/>
          <w:bCs/>
          <w:noProof/>
        </w:rPr>
        <w:t>1994</w:t>
      </w:r>
      <w:r w:rsidRPr="005C38BA">
        <w:rPr>
          <w:rFonts w:cs="Times New Roman"/>
          <w:noProof/>
        </w:rPr>
        <w:t xml:space="preserve">. Nutrient uptake in mycorrhizal symbiosis. </w:t>
      </w:r>
      <w:r w:rsidRPr="005C38BA">
        <w:rPr>
          <w:rFonts w:cs="Times New Roman"/>
          <w:i/>
          <w:iCs/>
          <w:noProof/>
        </w:rPr>
        <w:t>Plant and Soil</w:t>
      </w:r>
      <w:r w:rsidRPr="005C38BA">
        <w:rPr>
          <w:rFonts w:cs="Times New Roman"/>
          <w:noProof/>
        </w:rPr>
        <w:t xml:space="preserve"> </w:t>
      </w:r>
      <w:r w:rsidRPr="005C38BA">
        <w:rPr>
          <w:rFonts w:cs="Times New Roman"/>
          <w:b/>
          <w:bCs/>
          <w:noProof/>
        </w:rPr>
        <w:t>159</w:t>
      </w:r>
      <w:r w:rsidRPr="005C38BA">
        <w:rPr>
          <w:rFonts w:cs="Times New Roman"/>
          <w:noProof/>
        </w:rPr>
        <w:t>: 89–</w:t>
      </w:r>
      <w:r w:rsidRPr="005C38BA">
        <w:rPr>
          <w:rFonts w:cs="Times New Roman"/>
          <w:noProof/>
        </w:rPr>
        <w:lastRenderedPageBreak/>
        <w:t>102.</w:t>
      </w:r>
    </w:p>
    <w:p w14:paraId="170129A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Meier IC, Finzi AC, Phillips RP</w:t>
      </w:r>
      <w:r w:rsidRPr="005C38BA">
        <w:rPr>
          <w:rFonts w:cs="Times New Roman"/>
          <w:noProof/>
        </w:rPr>
        <w:t xml:space="preserve">. </w:t>
      </w:r>
      <w:r w:rsidRPr="005C38BA">
        <w:rPr>
          <w:rFonts w:cs="Times New Roman"/>
          <w:b/>
          <w:bCs/>
          <w:noProof/>
        </w:rPr>
        <w:t>2017</w:t>
      </w:r>
      <w:r w:rsidRPr="005C38BA">
        <w:rPr>
          <w:rFonts w:cs="Times New Roman"/>
          <w:noProof/>
        </w:rPr>
        <w:t xml:space="preserve">. Root exudates increase N availability by stimulating microbial turnover of fast-cycling N pools. </w:t>
      </w:r>
      <w:r w:rsidRPr="005C38BA">
        <w:rPr>
          <w:rFonts w:cs="Times New Roman"/>
          <w:i/>
          <w:iCs/>
          <w:noProof/>
        </w:rPr>
        <w:t>Soil Biology and Biochemistry</w:t>
      </w:r>
      <w:r w:rsidRPr="005C38BA">
        <w:rPr>
          <w:rFonts w:cs="Times New Roman"/>
          <w:noProof/>
        </w:rPr>
        <w:t xml:space="preserve"> </w:t>
      </w:r>
      <w:r w:rsidRPr="005C38BA">
        <w:rPr>
          <w:rFonts w:cs="Times New Roman"/>
          <w:b/>
          <w:bCs/>
          <w:noProof/>
        </w:rPr>
        <w:t>106</w:t>
      </w:r>
      <w:r w:rsidRPr="005C38BA">
        <w:rPr>
          <w:rFonts w:cs="Times New Roman"/>
          <w:noProof/>
        </w:rPr>
        <w:t>: 119–128.</w:t>
      </w:r>
    </w:p>
    <w:p w14:paraId="22A69D9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Menge DNL, Levin SA, Hedin LO</w:t>
      </w:r>
      <w:r w:rsidRPr="005C38BA">
        <w:rPr>
          <w:rFonts w:cs="Times New Roman"/>
          <w:noProof/>
        </w:rPr>
        <w:t xml:space="preserve">. </w:t>
      </w:r>
      <w:r w:rsidRPr="005C38BA">
        <w:rPr>
          <w:rFonts w:cs="Times New Roman"/>
          <w:b/>
          <w:bCs/>
          <w:noProof/>
        </w:rPr>
        <w:t>2008</w:t>
      </w:r>
      <w:r w:rsidRPr="005C38BA">
        <w:rPr>
          <w:rFonts w:cs="Times New Roman"/>
          <w:noProof/>
        </w:rPr>
        <w:t xml:space="preserve">. Evolutionary tradeoffs can select against nitrogen fixation and thereby maintain nitrogen limitation. </w:t>
      </w:r>
      <w:r w:rsidRPr="005C38BA">
        <w:rPr>
          <w:rFonts w:cs="Times New Roman"/>
          <w:i/>
          <w:iCs/>
          <w:noProof/>
        </w:rPr>
        <w:t>Proceedings of the National Academy of Sciences</w:t>
      </w:r>
      <w:r w:rsidRPr="005C38BA">
        <w:rPr>
          <w:rFonts w:cs="Times New Roman"/>
          <w:noProof/>
        </w:rPr>
        <w:t xml:space="preserve"> </w:t>
      </w:r>
      <w:r w:rsidRPr="005C38BA">
        <w:rPr>
          <w:rFonts w:cs="Times New Roman"/>
          <w:b/>
          <w:bCs/>
          <w:noProof/>
        </w:rPr>
        <w:t>105</w:t>
      </w:r>
      <w:r w:rsidRPr="005C38BA">
        <w:rPr>
          <w:rFonts w:cs="Times New Roman"/>
          <w:noProof/>
        </w:rPr>
        <w:t>: 1573–1578.</w:t>
      </w:r>
    </w:p>
    <w:p w14:paraId="6CF97C9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Meyerholt J, Zaehle S, Smith MJ</w:t>
      </w:r>
      <w:r w:rsidRPr="005C38BA">
        <w:rPr>
          <w:rFonts w:cs="Times New Roman"/>
          <w:noProof/>
        </w:rPr>
        <w:t xml:space="preserve">. </w:t>
      </w:r>
      <w:r w:rsidRPr="005C38BA">
        <w:rPr>
          <w:rFonts w:cs="Times New Roman"/>
          <w:b/>
          <w:bCs/>
          <w:noProof/>
        </w:rPr>
        <w:t>2016</w:t>
      </w:r>
      <w:r w:rsidRPr="005C38BA">
        <w:rPr>
          <w:rFonts w:cs="Times New Roman"/>
          <w:noProof/>
        </w:rPr>
        <w:t>. Variability of projected terrestrial biosphere responses to elevated levels of atmospheric CO</w:t>
      </w:r>
      <w:r w:rsidRPr="005C38BA">
        <w:rPr>
          <w:rFonts w:cs="Times New Roman"/>
          <w:noProof/>
          <w:vertAlign w:val="subscript"/>
        </w:rPr>
        <w:t>2</w:t>
      </w:r>
      <w:r w:rsidRPr="005C38BA">
        <w:rPr>
          <w:rFonts w:cs="Times New Roman"/>
          <w:noProof/>
        </w:rPr>
        <w:t xml:space="preserve"> due to uncertainty in biological nitrogen fixation. </w:t>
      </w:r>
      <w:r w:rsidRPr="005C38BA">
        <w:rPr>
          <w:rFonts w:cs="Times New Roman"/>
          <w:i/>
          <w:iCs/>
          <w:noProof/>
        </w:rPr>
        <w:t>Biogeosciences</w:t>
      </w:r>
      <w:r w:rsidRPr="005C38BA">
        <w:rPr>
          <w:rFonts w:cs="Times New Roman"/>
          <w:noProof/>
        </w:rPr>
        <w:t xml:space="preserve"> </w:t>
      </w:r>
      <w:r w:rsidRPr="005C38BA">
        <w:rPr>
          <w:rFonts w:cs="Times New Roman"/>
          <w:b/>
          <w:bCs/>
          <w:noProof/>
        </w:rPr>
        <w:t>13</w:t>
      </w:r>
      <w:r w:rsidRPr="005C38BA">
        <w:rPr>
          <w:rFonts w:cs="Times New Roman"/>
          <w:noProof/>
        </w:rPr>
        <w:t>: 1491–1518.</w:t>
      </w:r>
    </w:p>
    <w:p w14:paraId="3A2E27B7"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Monks A, Cieraad E, Burrows L, Walker S</w:t>
      </w:r>
      <w:r w:rsidRPr="005C38BA">
        <w:rPr>
          <w:rFonts w:cs="Times New Roman"/>
          <w:noProof/>
        </w:rPr>
        <w:t xml:space="preserve">. </w:t>
      </w:r>
      <w:r w:rsidRPr="005C38BA">
        <w:rPr>
          <w:rFonts w:cs="Times New Roman"/>
          <w:b/>
          <w:bCs/>
          <w:noProof/>
        </w:rPr>
        <w:t>2012</w:t>
      </w:r>
      <w:r w:rsidRPr="005C38BA">
        <w:rPr>
          <w:rFonts w:cs="Times New Roman"/>
          <w:noProof/>
        </w:rPr>
        <w:t xml:space="preserve">. Higher relative performance at low soil nitrogen and moisture predicts field distribution of nitrogen-fixing plants. </w:t>
      </w:r>
      <w:r w:rsidRPr="005C38BA">
        <w:rPr>
          <w:rFonts w:cs="Times New Roman"/>
          <w:i/>
          <w:iCs/>
          <w:noProof/>
        </w:rPr>
        <w:t>Plant and Soil</w:t>
      </w:r>
      <w:r w:rsidRPr="005C38BA">
        <w:rPr>
          <w:rFonts w:cs="Times New Roman"/>
          <w:noProof/>
        </w:rPr>
        <w:t xml:space="preserve"> </w:t>
      </w:r>
      <w:r w:rsidRPr="005C38BA">
        <w:rPr>
          <w:rFonts w:cs="Times New Roman"/>
          <w:b/>
          <w:bCs/>
          <w:noProof/>
        </w:rPr>
        <w:t>359</w:t>
      </w:r>
      <w:r w:rsidRPr="005C38BA">
        <w:rPr>
          <w:rFonts w:cs="Times New Roman"/>
          <w:noProof/>
        </w:rPr>
        <w:t>: 363–374.</w:t>
      </w:r>
    </w:p>
    <w:p w14:paraId="17B6766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Montville R, Schaffner DW</w:t>
      </w:r>
      <w:r w:rsidRPr="005C38BA">
        <w:rPr>
          <w:rFonts w:cs="Times New Roman"/>
          <w:noProof/>
        </w:rPr>
        <w:t xml:space="preserve">. </w:t>
      </w:r>
      <w:r w:rsidRPr="005C38BA">
        <w:rPr>
          <w:rFonts w:cs="Times New Roman"/>
          <w:b/>
          <w:bCs/>
          <w:noProof/>
        </w:rPr>
        <w:t>2004</w:t>
      </w:r>
      <w:r w:rsidRPr="005C38BA">
        <w:rPr>
          <w:rFonts w:cs="Times New Roman"/>
          <w:noProof/>
        </w:rPr>
        <w:t xml:space="preserve">. Analysis of published sprout seed sanitization studies shows treatments are highly variable. </w:t>
      </w:r>
      <w:r w:rsidRPr="005C38BA">
        <w:rPr>
          <w:rFonts w:cs="Times New Roman"/>
          <w:i/>
          <w:iCs/>
          <w:noProof/>
        </w:rPr>
        <w:t>Journal of Food Protection</w:t>
      </w:r>
      <w:r w:rsidRPr="005C38BA">
        <w:rPr>
          <w:rFonts w:cs="Times New Roman"/>
          <w:noProof/>
        </w:rPr>
        <w:t xml:space="preserve"> </w:t>
      </w:r>
      <w:r w:rsidRPr="005C38BA">
        <w:rPr>
          <w:rFonts w:cs="Times New Roman"/>
          <w:b/>
          <w:bCs/>
          <w:noProof/>
        </w:rPr>
        <w:t>67</w:t>
      </w:r>
      <w:r w:rsidRPr="005C38BA">
        <w:rPr>
          <w:rFonts w:cs="Times New Roman"/>
          <w:noProof/>
        </w:rPr>
        <w:t>: 758–765.</w:t>
      </w:r>
    </w:p>
    <w:p w14:paraId="4DE99FA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Nasto MK, Osborne BB, Lekberg Y, Asner GP, Balzotti CS, Porder S, Taylor PG, Townsend AR, Cleveland CC</w:t>
      </w:r>
      <w:r w:rsidRPr="005C38BA">
        <w:rPr>
          <w:rFonts w:cs="Times New Roman"/>
          <w:noProof/>
        </w:rPr>
        <w:t xml:space="preserve">. </w:t>
      </w:r>
      <w:r w:rsidRPr="005C38BA">
        <w:rPr>
          <w:rFonts w:cs="Times New Roman"/>
          <w:b/>
          <w:bCs/>
          <w:noProof/>
        </w:rPr>
        <w:t>2017</w:t>
      </w:r>
      <w:r w:rsidRPr="005C38BA">
        <w:rPr>
          <w:rFonts w:cs="Times New Roman"/>
          <w:noProof/>
        </w:rPr>
        <w:t xml:space="preserve">. Nutrient acquisition, soil phosphorus partitioning and competition among trees in a lowland tropical rain forest. </w:t>
      </w:r>
      <w:r w:rsidRPr="005C38BA">
        <w:rPr>
          <w:rFonts w:cs="Times New Roman"/>
          <w:i/>
          <w:iCs/>
          <w:noProof/>
        </w:rPr>
        <w:t>New Phytologist</w:t>
      </w:r>
      <w:r w:rsidRPr="005C38BA">
        <w:rPr>
          <w:rFonts w:cs="Times New Roman"/>
          <w:noProof/>
        </w:rPr>
        <w:t xml:space="preserve"> </w:t>
      </w:r>
      <w:r w:rsidRPr="005C38BA">
        <w:rPr>
          <w:rFonts w:cs="Times New Roman"/>
          <w:b/>
          <w:bCs/>
          <w:noProof/>
        </w:rPr>
        <w:t>214</w:t>
      </w:r>
      <w:r w:rsidRPr="005C38BA">
        <w:rPr>
          <w:rFonts w:cs="Times New Roman"/>
          <w:noProof/>
        </w:rPr>
        <w:t>: 1506–1517.</w:t>
      </w:r>
    </w:p>
    <w:p w14:paraId="169F30D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Oreskes N, Shrader-Frechette K, Belitz K</w:t>
      </w:r>
      <w:r w:rsidRPr="005C38BA">
        <w:rPr>
          <w:rFonts w:cs="Times New Roman"/>
          <w:noProof/>
        </w:rPr>
        <w:t xml:space="preserve">. </w:t>
      </w:r>
      <w:r w:rsidRPr="005C38BA">
        <w:rPr>
          <w:rFonts w:cs="Times New Roman"/>
          <w:b/>
          <w:bCs/>
          <w:noProof/>
        </w:rPr>
        <w:t>1994</w:t>
      </w:r>
      <w:r w:rsidRPr="005C38BA">
        <w:rPr>
          <w:rFonts w:cs="Times New Roman"/>
          <w:noProof/>
        </w:rPr>
        <w:t xml:space="preserve">. Verification, validation, and confirmation of numerical models in the Earth sciences. </w:t>
      </w:r>
      <w:r w:rsidRPr="005C38BA">
        <w:rPr>
          <w:rFonts w:cs="Times New Roman"/>
          <w:i/>
          <w:iCs/>
          <w:noProof/>
        </w:rPr>
        <w:t>Science</w:t>
      </w:r>
      <w:r w:rsidRPr="005C38BA">
        <w:rPr>
          <w:rFonts w:cs="Times New Roman"/>
          <w:noProof/>
        </w:rPr>
        <w:t xml:space="preserve"> </w:t>
      </w:r>
      <w:r w:rsidRPr="005C38BA">
        <w:rPr>
          <w:rFonts w:cs="Times New Roman"/>
          <w:b/>
          <w:bCs/>
          <w:noProof/>
        </w:rPr>
        <w:t>263</w:t>
      </w:r>
      <w:r w:rsidRPr="005C38BA">
        <w:rPr>
          <w:rFonts w:cs="Times New Roman"/>
          <w:noProof/>
        </w:rPr>
        <w:t>: 641–646.</w:t>
      </w:r>
    </w:p>
    <w:p w14:paraId="7420CFF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Perkowski EA, Waring EF, Smith NG</w:t>
      </w:r>
      <w:r w:rsidRPr="005C38BA">
        <w:rPr>
          <w:rFonts w:cs="Times New Roman"/>
          <w:noProof/>
        </w:rPr>
        <w:t xml:space="preserve">. </w:t>
      </w:r>
      <w:r w:rsidRPr="005C38BA">
        <w:rPr>
          <w:rFonts w:cs="Times New Roman"/>
          <w:b/>
          <w:bCs/>
          <w:noProof/>
        </w:rPr>
        <w:t>2021</w:t>
      </w:r>
      <w:r w:rsidRPr="005C38BA">
        <w:rPr>
          <w:rFonts w:cs="Times New Roman"/>
          <w:noProof/>
        </w:rPr>
        <w:t xml:space="preserve">. Root mass carbon costs to acquire nitrogen are determined by nitrogen and light availability in two species with different nitrogen acquisition strategies.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72</w:t>
      </w:r>
      <w:r w:rsidRPr="005C38BA">
        <w:rPr>
          <w:rFonts w:cs="Times New Roman"/>
          <w:noProof/>
        </w:rPr>
        <w:t>: 5766–5776.</w:t>
      </w:r>
    </w:p>
    <w:p w14:paraId="29D805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Brzostek ER, Midgley MG</w:t>
      </w:r>
      <w:r w:rsidRPr="005C38BA">
        <w:rPr>
          <w:rFonts w:cs="Times New Roman"/>
          <w:noProof/>
        </w:rPr>
        <w:t xml:space="preserve">. </w:t>
      </w:r>
      <w:r w:rsidRPr="005C38BA">
        <w:rPr>
          <w:rFonts w:cs="Times New Roman"/>
          <w:b/>
          <w:bCs/>
          <w:noProof/>
        </w:rPr>
        <w:t>2013</w:t>
      </w:r>
      <w:r w:rsidRPr="005C38BA">
        <w:rPr>
          <w:rFonts w:cs="Times New Roman"/>
          <w:noProof/>
        </w:rPr>
        <w:t xml:space="preserve">. The mycorrhizal-associated nutrient economy: </w:t>
      </w:r>
      <w:r w:rsidRPr="005C38BA">
        <w:rPr>
          <w:rFonts w:cs="Times New Roman"/>
          <w:noProof/>
        </w:rPr>
        <w:lastRenderedPageBreak/>
        <w:t xml:space="preserve">a new framework for predicting carbon-nutrient couplings in temperate forests. </w:t>
      </w:r>
      <w:r w:rsidRPr="005C38BA">
        <w:rPr>
          <w:rFonts w:cs="Times New Roman"/>
          <w:i/>
          <w:iCs/>
          <w:noProof/>
        </w:rPr>
        <w:t>New Phytologist</w:t>
      </w:r>
      <w:r w:rsidRPr="005C38BA">
        <w:rPr>
          <w:rFonts w:cs="Times New Roman"/>
          <w:noProof/>
        </w:rPr>
        <w:t xml:space="preserve"> </w:t>
      </w:r>
      <w:r w:rsidRPr="005C38BA">
        <w:rPr>
          <w:rFonts w:cs="Times New Roman"/>
          <w:b/>
          <w:bCs/>
          <w:noProof/>
        </w:rPr>
        <w:t>199</w:t>
      </w:r>
      <w:r w:rsidRPr="005C38BA">
        <w:rPr>
          <w:rFonts w:cs="Times New Roman"/>
          <w:noProof/>
        </w:rPr>
        <w:t>: 41–51.</w:t>
      </w:r>
    </w:p>
    <w:p w14:paraId="5F60DB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Finzi AC, Bernhardt ES</w:t>
      </w:r>
      <w:r w:rsidRPr="005C38BA">
        <w:rPr>
          <w:rFonts w:cs="Times New Roman"/>
          <w:noProof/>
        </w:rPr>
        <w:t xml:space="preserve">. </w:t>
      </w:r>
      <w:r w:rsidRPr="005C38BA">
        <w:rPr>
          <w:rFonts w:cs="Times New Roman"/>
          <w:b/>
          <w:bCs/>
          <w:noProof/>
        </w:rPr>
        <w:t>2011</w:t>
      </w:r>
      <w:r w:rsidRPr="005C38BA">
        <w:rPr>
          <w:rFonts w:cs="Times New Roman"/>
          <w:noProof/>
        </w:rPr>
        <w:t xml:space="preserve">. Enhanced root exudation induces microbial feedbacks to N cycling in a pine forest under long-term CO2 fumigation. </w:t>
      </w:r>
      <w:r w:rsidRPr="005C38BA">
        <w:rPr>
          <w:rFonts w:cs="Times New Roman"/>
          <w:i/>
          <w:iCs/>
          <w:noProof/>
        </w:rPr>
        <w:t>Ecology Letters</w:t>
      </w:r>
      <w:r w:rsidRPr="005C38BA">
        <w:rPr>
          <w:rFonts w:cs="Times New Roman"/>
          <w:noProof/>
        </w:rPr>
        <w:t xml:space="preserve"> </w:t>
      </w:r>
      <w:r w:rsidRPr="005C38BA">
        <w:rPr>
          <w:rFonts w:cs="Times New Roman"/>
          <w:b/>
          <w:bCs/>
          <w:noProof/>
        </w:rPr>
        <w:t>14</w:t>
      </w:r>
      <w:r w:rsidRPr="005C38BA">
        <w:rPr>
          <w:rFonts w:cs="Times New Roman"/>
          <w:noProof/>
        </w:rPr>
        <w:t>: 187–194.</w:t>
      </w:r>
    </w:p>
    <w:p w14:paraId="21D6A3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Poorter H, Bühler J, Van Dusschoten D, Climent J, Postma JA</w:t>
      </w:r>
      <w:r w:rsidRPr="005C38BA">
        <w:rPr>
          <w:rFonts w:cs="Times New Roman"/>
          <w:noProof/>
        </w:rPr>
        <w:t xml:space="preserve">. </w:t>
      </w:r>
      <w:r w:rsidRPr="005C38BA">
        <w:rPr>
          <w:rFonts w:cs="Times New Roman"/>
          <w:b/>
          <w:bCs/>
          <w:noProof/>
        </w:rPr>
        <w:t>2012</w:t>
      </w:r>
      <w:r w:rsidRPr="005C38BA">
        <w:rPr>
          <w:rFonts w:cs="Times New Roman"/>
          <w:noProof/>
        </w:rPr>
        <w:t xml:space="preserve">. Pot size matters: A meta-analysis of the effects of rooting volume on plant growth. </w:t>
      </w:r>
      <w:r w:rsidRPr="005C38BA">
        <w:rPr>
          <w:rFonts w:cs="Times New Roman"/>
          <w:i/>
          <w:iCs/>
          <w:noProof/>
        </w:rPr>
        <w:t>Functional Plant Biology</w:t>
      </w:r>
      <w:r w:rsidRPr="005C38BA">
        <w:rPr>
          <w:rFonts w:cs="Times New Roman"/>
          <w:noProof/>
        </w:rPr>
        <w:t xml:space="preserve"> </w:t>
      </w:r>
      <w:r w:rsidRPr="005C38BA">
        <w:rPr>
          <w:rFonts w:cs="Times New Roman"/>
          <w:b/>
          <w:bCs/>
          <w:noProof/>
        </w:rPr>
        <w:t>39</w:t>
      </w:r>
      <w:r w:rsidRPr="005C38BA">
        <w:rPr>
          <w:rFonts w:cs="Times New Roman"/>
          <w:noProof/>
        </w:rPr>
        <w:t>: 839–850.</w:t>
      </w:r>
    </w:p>
    <w:p w14:paraId="42501F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Prentice IC, Liang X, Medlyn BE, Wang Y-P</w:t>
      </w:r>
      <w:r w:rsidRPr="005C38BA">
        <w:rPr>
          <w:rFonts w:cs="Times New Roman"/>
          <w:noProof/>
        </w:rPr>
        <w:t xml:space="preserve">. </w:t>
      </w:r>
      <w:r w:rsidRPr="005C38BA">
        <w:rPr>
          <w:rFonts w:cs="Times New Roman"/>
          <w:b/>
          <w:bCs/>
          <w:noProof/>
        </w:rPr>
        <w:t>2015</w:t>
      </w:r>
      <w:r w:rsidRPr="005C38BA">
        <w:rPr>
          <w:rFonts w:cs="Times New Roman"/>
          <w:noProof/>
        </w:rPr>
        <w:t xml:space="preserve">. Reliable, robust and realistic: The three R’s of next-generation land-surface modelling. </w:t>
      </w:r>
      <w:r w:rsidRPr="005C38BA">
        <w:rPr>
          <w:rFonts w:cs="Times New Roman"/>
          <w:i/>
          <w:iCs/>
          <w:noProof/>
        </w:rPr>
        <w:t>Atmospheric Chemistry and Physics</w:t>
      </w:r>
      <w:r w:rsidRPr="005C38BA">
        <w:rPr>
          <w:rFonts w:cs="Times New Roman"/>
          <w:noProof/>
        </w:rPr>
        <w:t xml:space="preserve"> </w:t>
      </w:r>
      <w:r w:rsidRPr="005C38BA">
        <w:rPr>
          <w:rFonts w:cs="Times New Roman"/>
          <w:b/>
          <w:bCs/>
          <w:noProof/>
        </w:rPr>
        <w:t>15</w:t>
      </w:r>
      <w:r w:rsidRPr="005C38BA">
        <w:rPr>
          <w:rFonts w:cs="Times New Roman"/>
          <w:noProof/>
        </w:rPr>
        <w:t>: 5987–6005.</w:t>
      </w:r>
    </w:p>
    <w:p w14:paraId="16E0937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 Core Team</w:t>
      </w:r>
      <w:r w:rsidRPr="005C38BA">
        <w:rPr>
          <w:rFonts w:cs="Times New Roman"/>
          <w:noProof/>
        </w:rPr>
        <w:t xml:space="preserve">. </w:t>
      </w:r>
      <w:r w:rsidRPr="005C38BA">
        <w:rPr>
          <w:rFonts w:cs="Times New Roman"/>
          <w:b/>
          <w:bCs/>
          <w:noProof/>
        </w:rPr>
        <w:t>2021</w:t>
      </w:r>
      <w:r w:rsidRPr="005C38BA">
        <w:rPr>
          <w:rFonts w:cs="Times New Roman"/>
          <w:noProof/>
        </w:rPr>
        <w:t>. R: A language and environment for statistical computing.</w:t>
      </w:r>
    </w:p>
    <w:p w14:paraId="4085816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Rastetter EB, Vitousek PM, Field CB, Shaver GR, Herbert D, Ågren GI</w:t>
      </w:r>
      <w:r w:rsidRPr="005C38BA">
        <w:rPr>
          <w:rFonts w:cs="Times New Roman"/>
          <w:noProof/>
        </w:rPr>
        <w:t xml:space="preserve">. </w:t>
      </w:r>
      <w:r w:rsidRPr="005C38BA">
        <w:rPr>
          <w:rFonts w:cs="Times New Roman"/>
          <w:b/>
          <w:bCs/>
          <w:noProof/>
        </w:rPr>
        <w:t>2001</w:t>
      </w:r>
      <w:r w:rsidRPr="005C38BA">
        <w:rPr>
          <w:rFonts w:cs="Times New Roman"/>
          <w:noProof/>
        </w:rPr>
        <w:t xml:space="preserve">. Resource optimization and symbiotic nitrogen fixation. </w:t>
      </w:r>
      <w:r w:rsidRPr="005C38BA">
        <w:rPr>
          <w:rFonts w:cs="Times New Roman"/>
          <w:i/>
          <w:iCs/>
          <w:noProof/>
        </w:rPr>
        <w:t>Ecosystems</w:t>
      </w:r>
      <w:r w:rsidRPr="005C38BA">
        <w:rPr>
          <w:rFonts w:cs="Times New Roman"/>
          <w:noProof/>
        </w:rPr>
        <w:t xml:space="preserve"> </w:t>
      </w:r>
      <w:r w:rsidRPr="005C38BA">
        <w:rPr>
          <w:rFonts w:cs="Times New Roman"/>
          <w:b/>
          <w:bCs/>
          <w:noProof/>
        </w:rPr>
        <w:t>4</w:t>
      </w:r>
      <w:r w:rsidRPr="005C38BA">
        <w:rPr>
          <w:rFonts w:cs="Times New Roman"/>
          <w:noProof/>
        </w:rPr>
        <w:t>: 369–388.</w:t>
      </w:r>
    </w:p>
    <w:p w14:paraId="5CC282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Ritchie ME, Tilman DG, Knops JMH</w:t>
      </w:r>
      <w:r w:rsidRPr="005C38BA">
        <w:rPr>
          <w:rFonts w:cs="Times New Roman"/>
          <w:noProof/>
        </w:rPr>
        <w:t xml:space="preserve">. </w:t>
      </w:r>
      <w:r w:rsidRPr="005C38BA">
        <w:rPr>
          <w:rFonts w:cs="Times New Roman"/>
          <w:b/>
          <w:bCs/>
          <w:noProof/>
        </w:rPr>
        <w:t>1998</w:t>
      </w:r>
      <w:r w:rsidRPr="005C38BA">
        <w:rPr>
          <w:rFonts w:cs="Times New Roman"/>
          <w:noProof/>
        </w:rPr>
        <w:t xml:space="preserve">. Herbivore effects on plant and nitrogen dynamics in oak savanna. </w:t>
      </w:r>
      <w:r w:rsidRPr="005C38BA">
        <w:rPr>
          <w:rFonts w:cs="Times New Roman"/>
          <w:i/>
          <w:iCs/>
          <w:noProof/>
        </w:rPr>
        <w:t>Ecology</w:t>
      </w:r>
      <w:r w:rsidRPr="005C38BA">
        <w:rPr>
          <w:rFonts w:cs="Times New Roman"/>
          <w:noProof/>
        </w:rPr>
        <w:t xml:space="preserve"> </w:t>
      </w:r>
      <w:r w:rsidRPr="005C38BA">
        <w:rPr>
          <w:rFonts w:cs="Times New Roman"/>
          <w:b/>
          <w:bCs/>
          <w:noProof/>
        </w:rPr>
        <w:t>79</w:t>
      </w:r>
      <w:r w:rsidRPr="005C38BA">
        <w:rPr>
          <w:rFonts w:cs="Times New Roman"/>
          <w:noProof/>
        </w:rPr>
        <w:t>: 165–177.</w:t>
      </w:r>
    </w:p>
    <w:p w14:paraId="2D2083E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Scouten AJ, Beuchat LR</w:t>
      </w:r>
      <w:r w:rsidRPr="005C38BA">
        <w:rPr>
          <w:rFonts w:cs="Times New Roman"/>
          <w:noProof/>
        </w:rPr>
        <w:t xml:space="preserve">. </w:t>
      </w:r>
      <w:r w:rsidRPr="005C38BA">
        <w:rPr>
          <w:rFonts w:cs="Times New Roman"/>
          <w:b/>
          <w:bCs/>
          <w:noProof/>
        </w:rPr>
        <w:t>2002</w:t>
      </w:r>
      <w:r w:rsidRPr="005C38BA">
        <w:rPr>
          <w:rFonts w:cs="Times New Roman"/>
          <w:noProof/>
        </w:rPr>
        <w:t xml:space="preserve">. Combined effects of chemical, heat and ultrasound treatments to kill Salmonella and Escherichia coli O157:H7 on alfalfa seeds. </w:t>
      </w:r>
      <w:r w:rsidRPr="005C38BA">
        <w:rPr>
          <w:rFonts w:cs="Times New Roman"/>
          <w:i/>
          <w:iCs/>
          <w:noProof/>
        </w:rPr>
        <w:t>Journal of Applied Microbiology</w:t>
      </w:r>
      <w:r w:rsidRPr="005C38BA">
        <w:rPr>
          <w:rFonts w:cs="Times New Roman"/>
          <w:noProof/>
        </w:rPr>
        <w:t xml:space="preserve"> </w:t>
      </w:r>
      <w:r w:rsidRPr="005C38BA">
        <w:rPr>
          <w:rFonts w:cs="Times New Roman"/>
          <w:b/>
          <w:bCs/>
          <w:noProof/>
        </w:rPr>
        <w:t>92</w:t>
      </w:r>
      <w:r w:rsidRPr="005C38BA">
        <w:rPr>
          <w:rFonts w:cs="Times New Roman"/>
          <w:noProof/>
        </w:rPr>
        <w:t>: 668–674.</w:t>
      </w:r>
    </w:p>
    <w:p w14:paraId="537227AA"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Shi M, Fisher JB, Brzostek ER, Phillips RP</w:t>
      </w:r>
      <w:r w:rsidRPr="005C38BA">
        <w:rPr>
          <w:rFonts w:cs="Times New Roman"/>
          <w:noProof/>
        </w:rPr>
        <w:t xml:space="preserve">. </w:t>
      </w:r>
      <w:r w:rsidRPr="005C38BA">
        <w:rPr>
          <w:rFonts w:cs="Times New Roman"/>
          <w:b/>
          <w:bCs/>
          <w:noProof/>
        </w:rPr>
        <w:t>2016</w:t>
      </w:r>
      <w:r w:rsidRPr="005C38BA">
        <w:rPr>
          <w:rFonts w:cs="Times New Roman"/>
          <w:noProof/>
        </w:rPr>
        <w:t xml:space="preserve">. Carbon cost of plant nitrogen acquisition: Global carbon cycle impact from an improved plant nitrogen cycle in the Community Land Model. </w:t>
      </w:r>
      <w:r w:rsidRPr="005C38BA">
        <w:rPr>
          <w:rFonts w:cs="Times New Roman"/>
          <w:i/>
          <w:iCs/>
          <w:noProof/>
        </w:rPr>
        <w:t>Global Change Biology</w:t>
      </w:r>
      <w:r w:rsidRPr="005C38BA">
        <w:rPr>
          <w:rFonts w:cs="Times New Roman"/>
          <w:noProof/>
        </w:rPr>
        <w:t xml:space="preserve"> </w:t>
      </w:r>
      <w:r w:rsidRPr="005C38BA">
        <w:rPr>
          <w:rFonts w:cs="Times New Roman"/>
          <w:b/>
          <w:bCs/>
          <w:noProof/>
        </w:rPr>
        <w:t>22</w:t>
      </w:r>
      <w:r w:rsidRPr="005C38BA">
        <w:rPr>
          <w:rFonts w:cs="Times New Roman"/>
          <w:noProof/>
        </w:rPr>
        <w:t>: 1299–1314.</w:t>
      </w:r>
    </w:p>
    <w:p w14:paraId="5D68754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Smith SE, Read DJ</w:t>
      </w:r>
      <w:r w:rsidRPr="005C38BA">
        <w:rPr>
          <w:rFonts w:cs="Times New Roman"/>
          <w:noProof/>
        </w:rPr>
        <w:t xml:space="preserve">. </w:t>
      </w:r>
      <w:r w:rsidRPr="005C38BA">
        <w:rPr>
          <w:rFonts w:cs="Times New Roman"/>
          <w:b/>
          <w:bCs/>
          <w:noProof/>
        </w:rPr>
        <w:t>2008</w:t>
      </w:r>
      <w:r w:rsidRPr="005C38BA">
        <w:rPr>
          <w:rFonts w:cs="Times New Roman"/>
          <w:noProof/>
        </w:rPr>
        <w:t xml:space="preserve">. </w:t>
      </w:r>
      <w:r w:rsidRPr="005C38BA">
        <w:rPr>
          <w:rFonts w:cs="Times New Roman"/>
          <w:i/>
          <w:iCs/>
          <w:noProof/>
        </w:rPr>
        <w:t>Mycorrhizal Symbiosis</w:t>
      </w:r>
      <w:r w:rsidRPr="005C38BA">
        <w:rPr>
          <w:rFonts w:cs="Times New Roman"/>
          <w:noProof/>
        </w:rPr>
        <w:t>.</w:t>
      </w:r>
    </w:p>
    <w:p w14:paraId="0B69154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Taylor BN, Chazdon RL, Bachelot B, Menge DNL</w:t>
      </w:r>
      <w:r w:rsidRPr="005C38BA">
        <w:rPr>
          <w:rFonts w:cs="Times New Roman"/>
          <w:noProof/>
        </w:rPr>
        <w:t xml:space="preserve">. </w:t>
      </w:r>
      <w:r w:rsidRPr="005C38BA">
        <w:rPr>
          <w:rFonts w:cs="Times New Roman"/>
          <w:b/>
          <w:bCs/>
          <w:noProof/>
        </w:rPr>
        <w:t>2017</w:t>
      </w:r>
      <w:r w:rsidRPr="005C38BA">
        <w:rPr>
          <w:rFonts w:cs="Times New Roman"/>
          <w:noProof/>
        </w:rPr>
        <w:t xml:space="preserve">. Nitrogen-fixing trees inhibit growth of regenerating Costa Rican rainforests. </w:t>
      </w:r>
      <w:r w:rsidRPr="005C38BA">
        <w:rPr>
          <w:rFonts w:cs="Times New Roman"/>
          <w:i/>
          <w:iCs/>
          <w:noProof/>
        </w:rPr>
        <w:t>Proceedings of the National Academy of Sciences of the United States of America</w:t>
      </w:r>
      <w:r w:rsidRPr="005C38BA">
        <w:rPr>
          <w:rFonts w:cs="Times New Roman"/>
          <w:noProof/>
        </w:rPr>
        <w:t xml:space="preserve"> </w:t>
      </w:r>
      <w:r w:rsidRPr="005C38BA">
        <w:rPr>
          <w:rFonts w:cs="Times New Roman"/>
          <w:b/>
          <w:bCs/>
          <w:noProof/>
        </w:rPr>
        <w:t>114</w:t>
      </w:r>
      <w:r w:rsidRPr="005C38BA">
        <w:rPr>
          <w:rFonts w:cs="Times New Roman"/>
          <w:noProof/>
        </w:rPr>
        <w:t>: 8817–8822.</w:t>
      </w:r>
    </w:p>
    <w:p w14:paraId="59629D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2018</w:t>
      </w:r>
      <w:r w:rsidRPr="005C38BA">
        <w:rPr>
          <w:rFonts w:cs="Times New Roman"/>
          <w:noProof/>
        </w:rPr>
        <w:t xml:space="preserve">. Light regulates tropical symbiotic nitrogen fixation more strongly than soil nitrogen. </w:t>
      </w:r>
      <w:r w:rsidRPr="005C38BA">
        <w:rPr>
          <w:rFonts w:cs="Times New Roman"/>
          <w:i/>
          <w:iCs/>
          <w:noProof/>
        </w:rPr>
        <w:t>Nature Plants</w:t>
      </w:r>
      <w:r w:rsidRPr="005C38BA">
        <w:rPr>
          <w:rFonts w:cs="Times New Roman"/>
          <w:noProof/>
        </w:rPr>
        <w:t xml:space="preserve"> </w:t>
      </w:r>
      <w:r w:rsidRPr="005C38BA">
        <w:rPr>
          <w:rFonts w:cs="Times New Roman"/>
          <w:b/>
          <w:bCs/>
          <w:noProof/>
        </w:rPr>
        <w:t>4</w:t>
      </w:r>
      <w:r w:rsidRPr="005C38BA">
        <w:rPr>
          <w:rFonts w:cs="Times New Roman"/>
          <w:noProof/>
        </w:rPr>
        <w:t>: 655–661.</w:t>
      </w:r>
    </w:p>
    <w:p w14:paraId="3743637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2021</w:t>
      </w:r>
      <w:r w:rsidRPr="005C38BA">
        <w:rPr>
          <w:rFonts w:cs="Times New Roman"/>
          <w:noProof/>
        </w:rPr>
        <w:t xml:space="preserve">. Light, nitrogen supply, and neighboring plants dictate costs and benefits of nitrogen fixation for seedlings of a tropical nitrogen-fixing tree. </w:t>
      </w:r>
      <w:r w:rsidRPr="005C38BA">
        <w:rPr>
          <w:rFonts w:cs="Times New Roman"/>
          <w:i/>
          <w:iCs/>
          <w:noProof/>
        </w:rPr>
        <w:t>New Phytologist</w:t>
      </w:r>
      <w:r w:rsidRPr="005C38BA">
        <w:rPr>
          <w:rFonts w:cs="Times New Roman"/>
          <w:noProof/>
        </w:rPr>
        <w:t xml:space="preserve"> </w:t>
      </w:r>
      <w:r w:rsidRPr="005C38BA">
        <w:rPr>
          <w:rFonts w:cs="Times New Roman"/>
          <w:b/>
          <w:bCs/>
          <w:noProof/>
        </w:rPr>
        <w:t>231</w:t>
      </w:r>
      <w:r w:rsidRPr="005C38BA">
        <w:rPr>
          <w:rFonts w:cs="Times New Roman"/>
          <w:noProof/>
        </w:rPr>
        <w:t>: 1758–1769.</w:t>
      </w:r>
    </w:p>
    <w:p w14:paraId="2F4AE6D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Terrer C, Vicca S, Stocker BD, Hungate BA, Phillips RP, Reich PB, Finzi AC, Prentice IC</w:t>
      </w:r>
      <w:r w:rsidRPr="005C38BA">
        <w:rPr>
          <w:rFonts w:cs="Times New Roman"/>
          <w:noProof/>
        </w:rPr>
        <w:t xml:space="preserve">. </w:t>
      </w:r>
      <w:r w:rsidRPr="005C38BA">
        <w:rPr>
          <w:rFonts w:cs="Times New Roman"/>
          <w:b/>
          <w:bCs/>
          <w:noProof/>
        </w:rPr>
        <w:t>2018</w:t>
      </w:r>
      <w:r w:rsidRPr="005C38BA">
        <w:rPr>
          <w:rFonts w:cs="Times New Roman"/>
          <w:noProof/>
        </w:rPr>
        <w:t>. Ecosystem responses to elevated CO</w:t>
      </w:r>
      <w:r w:rsidRPr="005C38BA">
        <w:rPr>
          <w:rFonts w:cs="Times New Roman"/>
          <w:noProof/>
          <w:vertAlign w:val="subscript"/>
        </w:rPr>
        <w:t>2</w:t>
      </w:r>
      <w:r w:rsidRPr="005C38BA">
        <w:rPr>
          <w:rFonts w:cs="Times New Roman"/>
          <w:noProof/>
        </w:rPr>
        <w:t xml:space="preserve"> governed by plant–soil interactions and the cost of nitrogen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217</w:t>
      </w:r>
      <w:r w:rsidRPr="005C38BA">
        <w:rPr>
          <w:rFonts w:cs="Times New Roman"/>
          <w:noProof/>
        </w:rPr>
        <w:t>: 507–522.</w:t>
      </w:r>
    </w:p>
    <w:p w14:paraId="67871C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Udvardi M, Poole PS</w:t>
      </w:r>
      <w:r w:rsidRPr="005C38BA">
        <w:rPr>
          <w:rFonts w:cs="Times New Roman"/>
          <w:noProof/>
        </w:rPr>
        <w:t xml:space="preserve">. </w:t>
      </w:r>
      <w:r w:rsidRPr="005C38BA">
        <w:rPr>
          <w:rFonts w:cs="Times New Roman"/>
          <w:b/>
          <w:bCs/>
          <w:noProof/>
        </w:rPr>
        <w:t>2013</w:t>
      </w:r>
      <w:r w:rsidRPr="005C38BA">
        <w:rPr>
          <w:rFonts w:cs="Times New Roman"/>
          <w:noProof/>
        </w:rPr>
        <w:t xml:space="preserve">. Transport and metabolism in legume-rhizobia symbioses. </w:t>
      </w:r>
      <w:r w:rsidRPr="005C38BA">
        <w:rPr>
          <w:rFonts w:cs="Times New Roman"/>
          <w:i/>
          <w:iCs/>
          <w:noProof/>
        </w:rPr>
        <w:t>Annual Review of Plant Biology</w:t>
      </w:r>
      <w:r w:rsidRPr="005C38BA">
        <w:rPr>
          <w:rFonts w:cs="Times New Roman"/>
          <w:noProof/>
        </w:rPr>
        <w:t xml:space="preserve"> </w:t>
      </w:r>
      <w:r w:rsidRPr="005C38BA">
        <w:rPr>
          <w:rFonts w:cs="Times New Roman"/>
          <w:b/>
          <w:bCs/>
          <w:noProof/>
        </w:rPr>
        <w:t>64</w:t>
      </w:r>
      <w:r w:rsidRPr="005C38BA">
        <w:rPr>
          <w:rFonts w:cs="Times New Roman"/>
          <w:noProof/>
        </w:rPr>
        <w:t>: 781–805.</w:t>
      </w:r>
    </w:p>
    <w:p w14:paraId="4553A20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Vance CP, Heichel GH</w:t>
      </w:r>
      <w:r w:rsidRPr="005C38BA">
        <w:rPr>
          <w:rFonts w:cs="Times New Roman"/>
          <w:noProof/>
        </w:rPr>
        <w:t xml:space="preserve">. </w:t>
      </w:r>
      <w:r w:rsidRPr="005C38BA">
        <w:rPr>
          <w:rFonts w:cs="Times New Roman"/>
          <w:b/>
          <w:bCs/>
          <w:noProof/>
        </w:rPr>
        <w:t>1991</w:t>
      </w:r>
      <w:r w:rsidRPr="005C38BA">
        <w:rPr>
          <w:rFonts w:cs="Times New Roman"/>
          <w:noProof/>
        </w:rPr>
        <w:t xml:space="preserve">. Carbon in N2 fixation: Limitation or exquisite adaptation. </w:t>
      </w:r>
      <w:r w:rsidRPr="005C38BA">
        <w:rPr>
          <w:rFonts w:cs="Times New Roman"/>
          <w:i/>
          <w:iCs/>
          <w:noProof/>
        </w:rPr>
        <w:t>Annual Review of Plant Physiology and Plant Molecular Biology</w:t>
      </w:r>
      <w:r w:rsidRPr="005C38BA">
        <w:rPr>
          <w:rFonts w:cs="Times New Roman"/>
          <w:noProof/>
        </w:rPr>
        <w:t xml:space="preserve"> </w:t>
      </w:r>
      <w:r w:rsidRPr="005C38BA">
        <w:rPr>
          <w:rFonts w:cs="Times New Roman"/>
          <w:b/>
          <w:bCs/>
          <w:noProof/>
        </w:rPr>
        <w:t>42</w:t>
      </w:r>
      <w:r w:rsidRPr="005C38BA">
        <w:rPr>
          <w:rFonts w:cs="Times New Roman"/>
          <w:noProof/>
        </w:rPr>
        <w:t>: 373–392.</w:t>
      </w:r>
    </w:p>
    <w:p w14:paraId="347C047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Vitousek PM, Cassman K, Cleveland CC, Crews T, Field CB, Grimm NB, Howarth RW, Marino R, Martinelli L, Rastetter EB, </w:t>
      </w:r>
      <w:r w:rsidRPr="005C38BA">
        <w:rPr>
          <w:rFonts w:cs="Times New Roman"/>
          <w:b/>
          <w:bCs/>
          <w:i/>
          <w:iCs/>
          <w:noProof/>
        </w:rPr>
        <w:t>et al.</w:t>
      </w:r>
      <w:r w:rsidRPr="005C38BA">
        <w:rPr>
          <w:rFonts w:cs="Times New Roman"/>
          <w:noProof/>
        </w:rPr>
        <w:t xml:space="preserve"> </w:t>
      </w:r>
      <w:r w:rsidRPr="005C38BA">
        <w:rPr>
          <w:rFonts w:cs="Times New Roman"/>
          <w:b/>
          <w:bCs/>
          <w:noProof/>
        </w:rPr>
        <w:t>2002</w:t>
      </w:r>
      <w:r w:rsidRPr="005C38BA">
        <w:rPr>
          <w:rFonts w:cs="Times New Roman"/>
          <w:noProof/>
        </w:rPr>
        <w:t>. Towards an ecological understanding of biological nitrogen fixation. In: The Nitrogen Cycle at Regional to Global Scales. Dordrecht: Springer Netherlands, 1–45.</w:t>
      </w:r>
    </w:p>
    <w:p w14:paraId="14C52BB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Field CB</w:t>
      </w:r>
      <w:r w:rsidRPr="005C38BA">
        <w:rPr>
          <w:rFonts w:cs="Times New Roman"/>
          <w:noProof/>
        </w:rPr>
        <w:t xml:space="preserve">. </w:t>
      </w:r>
      <w:r w:rsidRPr="005C38BA">
        <w:rPr>
          <w:rFonts w:cs="Times New Roman"/>
          <w:b/>
          <w:bCs/>
          <w:noProof/>
        </w:rPr>
        <w:t>1999</w:t>
      </w:r>
      <w:r w:rsidRPr="005C38BA">
        <w:rPr>
          <w:rFonts w:cs="Times New Roman"/>
          <w:noProof/>
        </w:rPr>
        <w:t xml:space="preserve">. Ecosystem constraints to symbiotic nitrogen fixers: A simple model and its implications. </w:t>
      </w:r>
      <w:r w:rsidRPr="005C38BA">
        <w:rPr>
          <w:rFonts w:cs="Times New Roman"/>
          <w:i/>
          <w:iCs/>
          <w:noProof/>
        </w:rPr>
        <w:t>Biogeochemistry</w:t>
      </w:r>
      <w:r w:rsidRPr="005C38BA">
        <w:rPr>
          <w:rFonts w:cs="Times New Roman"/>
          <w:noProof/>
        </w:rPr>
        <w:t xml:space="preserve"> </w:t>
      </w:r>
      <w:r w:rsidRPr="005C38BA">
        <w:rPr>
          <w:rFonts w:cs="Times New Roman"/>
          <w:b/>
          <w:bCs/>
          <w:noProof/>
        </w:rPr>
        <w:t>46</w:t>
      </w:r>
      <w:r w:rsidRPr="005C38BA">
        <w:rPr>
          <w:rFonts w:cs="Times New Roman"/>
          <w:noProof/>
        </w:rPr>
        <w:t>: 179–202.</w:t>
      </w:r>
    </w:p>
    <w:p w14:paraId="6B2AF26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Menge DNL, Reed SC, Cleveland CC</w:t>
      </w:r>
      <w:r w:rsidRPr="005C38BA">
        <w:rPr>
          <w:rFonts w:cs="Times New Roman"/>
          <w:noProof/>
        </w:rPr>
        <w:t xml:space="preserve">. </w:t>
      </w:r>
      <w:r w:rsidRPr="005C38BA">
        <w:rPr>
          <w:rFonts w:cs="Times New Roman"/>
          <w:b/>
          <w:bCs/>
          <w:noProof/>
        </w:rPr>
        <w:t>2013</w:t>
      </w:r>
      <w:r w:rsidRPr="005C38BA">
        <w:rPr>
          <w:rFonts w:cs="Times New Roman"/>
          <w:noProof/>
        </w:rPr>
        <w:t xml:space="preserve">. Biological nitrogen fixation: Rates, patterns and ecological controls in terrestrial ecosystems. </w:t>
      </w:r>
      <w:r w:rsidRPr="005C38BA">
        <w:rPr>
          <w:rFonts w:cs="Times New Roman"/>
          <w:i/>
          <w:iCs/>
          <w:noProof/>
        </w:rPr>
        <w:t xml:space="preserve">Philosophical Transactions of </w:t>
      </w:r>
      <w:r w:rsidRPr="005C38BA">
        <w:rPr>
          <w:rFonts w:cs="Times New Roman"/>
          <w:i/>
          <w:iCs/>
          <w:noProof/>
        </w:rPr>
        <w:lastRenderedPageBreak/>
        <w:t>the Royal Society B: Biological Sciences</w:t>
      </w:r>
      <w:r w:rsidRPr="005C38BA">
        <w:rPr>
          <w:rFonts w:cs="Times New Roman"/>
          <w:noProof/>
        </w:rPr>
        <w:t xml:space="preserve"> </w:t>
      </w:r>
      <w:r w:rsidRPr="005C38BA">
        <w:rPr>
          <w:rFonts w:cs="Times New Roman"/>
          <w:b/>
          <w:bCs/>
          <w:noProof/>
        </w:rPr>
        <w:t>368</w:t>
      </w:r>
      <w:r w:rsidRPr="005C38BA">
        <w:rPr>
          <w:rFonts w:cs="Times New Roman"/>
          <w:noProof/>
        </w:rPr>
        <w:t>.</w:t>
      </w:r>
    </w:p>
    <w:p w14:paraId="69A355D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Waring EF, Perkowski EA, Smith NG</w:t>
      </w:r>
      <w:r w:rsidRPr="005C38BA">
        <w:rPr>
          <w:rFonts w:cs="Times New Roman"/>
          <w:noProof/>
        </w:rPr>
        <w:t xml:space="preserve">. </w:t>
      </w:r>
      <w:r w:rsidRPr="005C38BA">
        <w:rPr>
          <w:rFonts w:cs="Times New Roman"/>
          <w:b/>
          <w:bCs/>
          <w:noProof/>
        </w:rPr>
        <w:t>2023</w:t>
      </w:r>
      <w:r w:rsidRPr="005C38BA">
        <w:rPr>
          <w:rFonts w:cs="Times New Roman"/>
          <w:noProof/>
        </w:rPr>
        <w:t xml:space="preserve">. Soil nitrogen fertilization reduces relative leaf nitrogen allocation to photosynthesis.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74</w:t>
      </w:r>
      <w:r w:rsidRPr="005C38BA">
        <w:rPr>
          <w:rFonts w:cs="Times New Roman"/>
          <w:noProof/>
        </w:rPr>
        <w:t>: 5166–5180.</w:t>
      </w:r>
    </w:p>
    <w:p w14:paraId="3A20873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Wen Z, White PJ, Shen J, Lambers H</w:t>
      </w:r>
      <w:r w:rsidRPr="005C38BA">
        <w:rPr>
          <w:rFonts w:cs="Times New Roman"/>
          <w:noProof/>
        </w:rPr>
        <w:t xml:space="preserve">. </w:t>
      </w:r>
      <w:r w:rsidRPr="005C38BA">
        <w:rPr>
          <w:rFonts w:cs="Times New Roman"/>
          <w:b/>
          <w:bCs/>
          <w:noProof/>
        </w:rPr>
        <w:t>2022</w:t>
      </w:r>
      <w:r w:rsidRPr="005C38BA">
        <w:rPr>
          <w:rFonts w:cs="Times New Roman"/>
          <w:noProof/>
        </w:rPr>
        <w:t xml:space="preserve">. Linking root exudation to belowground economic traits for resource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233</w:t>
      </w:r>
      <w:r w:rsidRPr="005C38BA">
        <w:rPr>
          <w:rFonts w:cs="Times New Roman"/>
          <w:noProof/>
        </w:rPr>
        <w:t>: 1620–1635.</w:t>
      </w:r>
    </w:p>
    <w:p w14:paraId="0CEF79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Wieder WR, Cleveland CC, Smith WK, Todd-Brown K</w:t>
      </w:r>
      <w:r w:rsidRPr="005C38BA">
        <w:rPr>
          <w:rFonts w:cs="Times New Roman"/>
          <w:noProof/>
        </w:rPr>
        <w:t xml:space="preserve">. </w:t>
      </w:r>
      <w:r w:rsidRPr="005C38BA">
        <w:rPr>
          <w:rFonts w:cs="Times New Roman"/>
          <w:b/>
          <w:bCs/>
          <w:noProof/>
        </w:rPr>
        <w:t>2015</w:t>
      </w:r>
      <w:r w:rsidRPr="005C38BA">
        <w:rPr>
          <w:rFonts w:cs="Times New Roman"/>
          <w:noProof/>
        </w:rPr>
        <w:t xml:space="preserve">. Future productivity and carbon storage limited by terrestrial nutrient availability. </w:t>
      </w:r>
      <w:r w:rsidRPr="005C38BA">
        <w:rPr>
          <w:rFonts w:cs="Times New Roman"/>
          <w:i/>
          <w:iCs/>
          <w:noProof/>
        </w:rPr>
        <w:t>Nature Geoscience</w:t>
      </w:r>
      <w:r w:rsidRPr="005C38BA">
        <w:rPr>
          <w:rFonts w:cs="Times New Roman"/>
          <w:noProof/>
        </w:rPr>
        <w:t xml:space="preserve"> </w:t>
      </w:r>
      <w:r w:rsidRPr="005C38BA">
        <w:rPr>
          <w:rFonts w:cs="Times New Roman"/>
          <w:b/>
          <w:bCs/>
          <w:noProof/>
        </w:rPr>
        <w:t>8</w:t>
      </w:r>
      <w:r w:rsidRPr="005C38BA">
        <w:rPr>
          <w:rFonts w:cs="Times New Roman"/>
          <w:noProof/>
        </w:rPr>
        <w:t>: 441–444.</w:t>
      </w:r>
    </w:p>
    <w:p w14:paraId="48536CD7" w14:textId="5A17281B" w:rsidR="00542F84" w:rsidRPr="00754725" w:rsidRDefault="00542F84" w:rsidP="005C38BA">
      <w:pPr>
        <w:widowControl w:val="0"/>
        <w:autoSpaceDE w:val="0"/>
        <w:autoSpaceDN w:val="0"/>
        <w:adjustRightInd w:val="0"/>
        <w:spacing w:line="480" w:lineRule="auto"/>
        <w:rPr>
          <w:b/>
          <w:bCs/>
        </w:rPr>
      </w:pPr>
      <w:ins w:id="575" w:author="Perkowski, Evan A [2]" w:date="2023-12-04T15:24:00Z">
        <w:r>
          <w:rPr>
            <w:b/>
            <w:bCs/>
          </w:rPr>
          <w:fldChar w:fldCharType="end"/>
        </w:r>
      </w:ins>
    </w:p>
    <w:sectPr w:rsidR="00542F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Perkowski, Evan A" w:date="2023-12-05T10:16:00Z" w:initials="EP">
    <w:p w14:paraId="0A9A541A" w14:textId="77777777" w:rsidR="00546D25" w:rsidRDefault="00546D25" w:rsidP="00546D25">
      <w:r>
        <w:rPr>
          <w:rStyle w:val="CommentReference"/>
        </w:rPr>
        <w:annotationRef/>
      </w:r>
      <w:r>
        <w:rPr>
          <w:rFonts w:eastAsia="Times New Roman" w:cs="Times New Roman"/>
          <w:color w:val="000000"/>
          <w:sz w:val="20"/>
          <w:szCs w:val="20"/>
        </w:rPr>
        <w:t>Note: most changes here are to fit the 200 word limit for JXB</w:t>
      </w:r>
    </w:p>
  </w:comment>
  <w:comment w:id="72" w:author="Perkowski, Evan A" w:date="2023-12-05T11:47:00Z" w:initials="EP">
    <w:p w14:paraId="521615E2" w14:textId="77777777" w:rsidR="00D80010" w:rsidRDefault="00D80010" w:rsidP="00D80010">
      <w:r>
        <w:rPr>
          <w:rStyle w:val="CommentReference"/>
        </w:rPr>
        <w:annotationRef/>
      </w:r>
      <w:r>
        <w:rPr>
          <w:rFonts w:eastAsia="Times New Roman" w:cs="Times New Roman"/>
          <w:color w:val="000000"/>
          <w:sz w:val="20"/>
          <w:szCs w:val="20"/>
        </w:rPr>
        <w:t>Can find a few more citations here if useful, but I didn’t want to overwhelm the paragraph with citations</w:t>
      </w:r>
    </w:p>
  </w:comment>
  <w:comment w:id="301" w:author="Nick Smith" w:date="2023-11-17T13:10:00Z" w:initials="NGS">
    <w:p w14:paraId="1FA65872" w14:textId="045D2487" w:rsidR="00E56477" w:rsidRDefault="00E56477">
      <w:pPr>
        <w:pStyle w:val="CommentText"/>
      </w:pPr>
      <w:r>
        <w:rPr>
          <w:rStyle w:val="CommentReference"/>
        </w:rPr>
        <w:annotationRef/>
      </w:r>
      <w:r>
        <w:t>Can x-axis ticks be modified such that there is only one tick per soil N treatment?</w:t>
      </w:r>
    </w:p>
  </w:comment>
  <w:comment w:id="302" w:author="Nick Smith" w:date="2023-11-27T14:02:00Z" w:initials="NGS">
    <w:p w14:paraId="7CD0B289" w14:textId="4716C469" w:rsidR="00E56477" w:rsidRDefault="00E56477">
      <w:pPr>
        <w:pStyle w:val="CommentText"/>
      </w:pPr>
      <w:r>
        <w:rPr>
          <w:rStyle w:val="CommentReference"/>
        </w:rPr>
        <w:annotationRef/>
      </w:r>
      <w:r>
        <w:t>Place boxes for each fertilizer treatment next to each other as well</w:t>
      </w:r>
    </w:p>
  </w:comment>
  <w:comment w:id="303" w:author="Perkowski, Evan A" w:date="2023-12-04T11:05:00Z" w:initials="EP">
    <w:p w14:paraId="5A2C42E5" w14:textId="77777777" w:rsidR="002B0C2A" w:rsidRDefault="00000852" w:rsidP="002B0C2A">
      <w:r>
        <w:rPr>
          <w:rStyle w:val="CommentReference"/>
        </w:rPr>
        <w:annotationRef/>
      </w:r>
      <w:r w:rsidR="002B0C2A">
        <w:rPr>
          <w:rFonts w:eastAsia="Times New Roman" w:cs="Times New Roman"/>
          <w:sz w:val="20"/>
          <w:szCs w:val="20"/>
        </w:rPr>
        <w:t>Done! Outlier points for boxplot also removed.</w:t>
      </w:r>
    </w:p>
  </w:comment>
  <w:comment w:id="356" w:author="Nick Smith" w:date="2023-11-17T13:12:00Z" w:initials="NGS">
    <w:p w14:paraId="126E2C9A" w14:textId="4FEC4AE9" w:rsidR="00E56477" w:rsidRDefault="00E56477">
      <w:pPr>
        <w:pStyle w:val="CommentText"/>
      </w:pPr>
      <w:r>
        <w:rPr>
          <w:rStyle w:val="CommentReference"/>
        </w:rPr>
        <w:annotationRef/>
      </w:r>
      <w:r>
        <w:t>I think panel C could be a separate figure</w:t>
      </w:r>
    </w:p>
  </w:comment>
  <w:comment w:id="357" w:author="Nick Smith" w:date="2023-11-27T14:02:00Z" w:initials="NGS">
    <w:p w14:paraId="5299EEB6" w14:textId="0AA6EDFB" w:rsidR="00E56477" w:rsidRDefault="00E56477">
      <w:pPr>
        <w:pStyle w:val="CommentText"/>
      </w:pPr>
      <w:r>
        <w:rPr>
          <w:rStyle w:val="CommentReference"/>
        </w:rPr>
        <w:annotationRef/>
      </w:r>
      <w:r>
        <w:t>Also include Nodule biomass and root biomass as panels for this new figure</w:t>
      </w:r>
    </w:p>
  </w:comment>
  <w:comment w:id="358" w:author="Perkowski, Evan A" w:date="2023-12-04T15:07:00Z" w:initials="EP">
    <w:p w14:paraId="6ED67F62" w14:textId="77777777" w:rsidR="00075459" w:rsidRDefault="00075459" w:rsidP="00075459">
      <w:r>
        <w:rPr>
          <w:rStyle w:val="CommentReference"/>
        </w:rPr>
        <w:annotationRef/>
      </w:r>
      <w:r>
        <w:rPr>
          <w:rFonts w:eastAsia="Times New Roman" w:cs="Times New Roman"/>
          <w:color w:val="000000"/>
          <w:sz w:val="20"/>
          <w:szCs w:val="20"/>
        </w:rPr>
        <w:t>Done!</w:t>
      </w:r>
    </w:p>
  </w:comment>
  <w:comment w:id="464" w:author="Perkowski, Evan A [2]" w:date="2023-12-04T15:35:00Z" w:initials="PEA">
    <w:p w14:paraId="23CEF5C1" w14:textId="77777777" w:rsidR="00FC2E50" w:rsidRDefault="00FC2E50" w:rsidP="00FC2E50">
      <w:r>
        <w:rPr>
          <w:rStyle w:val="CommentReference"/>
        </w:rPr>
        <w:annotationRef/>
      </w:r>
      <w:r>
        <w:rPr>
          <w:rFonts w:eastAsia="Times New Roman" w:cs="Times New Roman"/>
          <w:sz w:val="20"/>
          <w:szCs w:val="20"/>
        </w:rPr>
        <w:t>Having some issues tracking down Ritchie &amp; Thomas 1995</w:t>
      </w:r>
    </w:p>
  </w:comment>
  <w:comment w:id="474" w:author="Nick Smith" w:date="2023-11-27T15:03:00Z" w:initials="NGS">
    <w:p w14:paraId="24DFE28D" w14:textId="68269907" w:rsidR="00E56477" w:rsidRDefault="00E56477">
      <w:pPr>
        <w:pStyle w:val="CommentText"/>
      </w:pPr>
      <w:r>
        <w:rPr>
          <w:rStyle w:val="CommentReference"/>
        </w:rPr>
        <w:annotationRef/>
      </w:r>
      <w:r>
        <w:t>Better FUN paper?</w:t>
      </w:r>
    </w:p>
  </w:comment>
  <w:comment w:id="475" w:author="Perkowski, Evan A" w:date="2023-12-05T12:38:00Z" w:initials="EP">
    <w:p w14:paraId="5372813E" w14:textId="77777777" w:rsidR="00E5186C" w:rsidRDefault="00E5186C" w:rsidP="00E5186C">
      <w:r>
        <w:rPr>
          <w:rStyle w:val="CommentReference"/>
        </w:rPr>
        <w:annotationRef/>
      </w:r>
      <w:r>
        <w:rPr>
          <w:rFonts w:eastAsia="Times New Roman" w:cs="Times New Roman"/>
          <w:sz w:val="20"/>
          <w:szCs w:val="20"/>
        </w:rPr>
        <w:t>Allen et al. (2020) (incorporates P cycle dynamics) and Braghiere et al. (2022) (uses Allen et al. 2020 with ELM simulations) immediately come into mind here</w:t>
      </w:r>
    </w:p>
  </w:comment>
  <w:comment w:id="493" w:author="Perkowski, Evan A" w:date="2023-12-05T12:47:00Z" w:initials="EP">
    <w:p w14:paraId="4644D324" w14:textId="77777777" w:rsidR="00266EA9" w:rsidRDefault="00266EA9" w:rsidP="00266EA9">
      <w:r>
        <w:rPr>
          <w:rStyle w:val="CommentReference"/>
        </w:rPr>
        <w:annotationRef/>
      </w:r>
      <w:r>
        <w:rPr>
          <w:rFonts w:eastAsia="Times New Roman" w:cs="Times New Roman"/>
          <w:sz w:val="20"/>
          <w:szCs w:val="20"/>
        </w:rPr>
        <w:t>We could easily add root:shoot into the manuscript (or in supplement) if it helps paint this pattern more clearly</w:t>
      </w:r>
    </w:p>
  </w:comment>
  <w:comment w:id="520" w:author="Perkowski, Evan A" w:date="2023-12-05T12:58:00Z" w:initials="EP">
    <w:p w14:paraId="0C9CED77" w14:textId="77777777" w:rsidR="005C38BA" w:rsidRDefault="005C38BA" w:rsidP="005C38BA">
      <w:r>
        <w:rPr>
          <w:rStyle w:val="CommentReference"/>
        </w:rPr>
        <w:annotationRef/>
      </w:r>
      <w:r>
        <w:rPr>
          <w:rFonts w:eastAsia="Times New Roman" w:cs="Times New Roman"/>
          <w:color w:val="000000"/>
          <w:sz w:val="20"/>
          <w:szCs w:val="20"/>
        </w:rPr>
        <w:t>Feel free to take or leave</w:t>
      </w:r>
    </w:p>
  </w:comment>
  <w:comment w:id="567" w:author="Nick Smith" w:date="2023-11-27T15:44:00Z" w:initials="NGS">
    <w:p w14:paraId="4C5E4CC1" w14:textId="6682D9D4" w:rsidR="00585D18" w:rsidRDefault="00585D18">
      <w:pPr>
        <w:pStyle w:val="CommentText"/>
      </w:pPr>
      <w:r>
        <w:rPr>
          <w:rStyle w:val="CommentReference"/>
        </w:rPr>
        <w:annotationRef/>
      </w:r>
      <w:r>
        <w:t>For evan</w:t>
      </w:r>
    </w:p>
  </w:comment>
  <w:comment w:id="568" w:author="Perkowski, Evan A" w:date="2023-12-05T14:57:00Z" w:initials="EP">
    <w:p w14:paraId="31AAFDD7" w14:textId="77777777" w:rsidR="00BB2241" w:rsidRDefault="00BB2241" w:rsidP="00BB2241">
      <w:r>
        <w:rPr>
          <w:rStyle w:val="CommentReference"/>
        </w:rPr>
        <w:annotationRef/>
      </w:r>
      <w:r>
        <w:rPr>
          <w:rFonts w:eastAsia="Times New Roman" w:cs="Times New Roman"/>
          <w:color w:val="000000"/>
          <w:sz w:val="20"/>
          <w:szCs w:val="2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9A541A" w15:done="0"/>
  <w15:commentEx w15:paraId="521615E2" w15:done="0"/>
  <w15:commentEx w15:paraId="1FA65872" w15:done="0"/>
  <w15:commentEx w15:paraId="7CD0B289" w15:paraIdParent="1FA65872" w15:done="0"/>
  <w15:commentEx w15:paraId="5A2C42E5" w15:paraIdParent="1FA65872" w15:done="0"/>
  <w15:commentEx w15:paraId="126E2C9A" w15:done="0"/>
  <w15:commentEx w15:paraId="5299EEB6" w15:paraIdParent="126E2C9A" w15:done="0"/>
  <w15:commentEx w15:paraId="6ED67F62" w15:paraIdParent="126E2C9A" w15:done="0"/>
  <w15:commentEx w15:paraId="23CEF5C1" w15:done="0"/>
  <w15:commentEx w15:paraId="24DFE28D" w15:done="0"/>
  <w15:commentEx w15:paraId="5372813E" w15:paraIdParent="24DFE28D" w15:done="0"/>
  <w15:commentEx w15:paraId="4644D324" w15:done="0"/>
  <w15:commentEx w15:paraId="0C9CED77" w15:done="0"/>
  <w15:commentEx w15:paraId="4C5E4CC1" w15:done="0"/>
  <w15:commentEx w15:paraId="31AAFDD7" w15:paraIdParent="4C5E4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8B1B318" w16cex:dateUtc="2023-12-05T16:16:00Z"/>
  <w16cex:commentExtensible w16cex:durableId="26337618" w16cex:dateUtc="2023-12-05T17:47:00Z"/>
  <w16cex:commentExtensible w16cex:durableId="11E6C1BF" w16cex:dateUtc="2023-12-04T17:05:00Z"/>
  <w16cex:commentExtensible w16cex:durableId="1508E171" w16cex:dateUtc="2023-12-04T21:07:00Z"/>
  <w16cex:commentExtensible w16cex:durableId="086833AE" w16cex:dateUtc="2023-12-04T21:35:00Z"/>
  <w16cex:commentExtensible w16cex:durableId="5D8F66A6" w16cex:dateUtc="2023-12-05T18:38:00Z"/>
  <w16cex:commentExtensible w16cex:durableId="009BD3B4" w16cex:dateUtc="2023-12-05T18:47:00Z"/>
  <w16cex:commentExtensible w16cex:durableId="20E12A23" w16cex:dateUtc="2023-12-05T18:58:00Z"/>
  <w16cex:commentExtensible w16cex:durableId="281026CD" w16cex:dateUtc="2023-12-05T2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9A541A" w16cid:durableId="78B1B318"/>
  <w16cid:commentId w16cid:paraId="521615E2" w16cid:durableId="26337618"/>
  <w16cid:commentId w16cid:paraId="1FA65872" w16cid:durableId="2901E4CA"/>
  <w16cid:commentId w16cid:paraId="7CD0B289" w16cid:durableId="290F1FFD"/>
  <w16cid:commentId w16cid:paraId="5A2C42E5" w16cid:durableId="11E6C1BF"/>
  <w16cid:commentId w16cid:paraId="126E2C9A" w16cid:durableId="2901E543"/>
  <w16cid:commentId w16cid:paraId="5299EEB6" w16cid:durableId="290F1FE7"/>
  <w16cid:commentId w16cid:paraId="6ED67F62" w16cid:durableId="1508E171"/>
  <w16cid:commentId w16cid:paraId="23CEF5C1" w16cid:durableId="086833AE"/>
  <w16cid:commentId w16cid:paraId="24DFE28D" w16cid:durableId="290F2E58"/>
  <w16cid:commentId w16cid:paraId="5372813E" w16cid:durableId="5D8F66A6"/>
  <w16cid:commentId w16cid:paraId="4644D324" w16cid:durableId="009BD3B4"/>
  <w16cid:commentId w16cid:paraId="0C9CED77" w16cid:durableId="20E12A23"/>
  <w16cid:commentId w16cid:paraId="4C5E4CC1" w16cid:durableId="290F37DB"/>
  <w16cid:commentId w16cid:paraId="31AAFDD7" w16cid:durableId="281026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293F3" w14:textId="77777777" w:rsidR="00E049E0" w:rsidRDefault="00E049E0" w:rsidP="00A8335E">
      <w:r>
        <w:separator/>
      </w:r>
    </w:p>
  </w:endnote>
  <w:endnote w:type="continuationSeparator" w:id="0">
    <w:p w14:paraId="428D26EC" w14:textId="77777777" w:rsidR="00E049E0" w:rsidRDefault="00E049E0"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7E3BBDE7"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C703D" w14:textId="77777777" w:rsidR="00A8335E" w:rsidRDefault="00A8335E"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A8335E" w:rsidRDefault="00A8335E"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8EC8E" w14:textId="77777777" w:rsidR="00E049E0" w:rsidRDefault="00E049E0" w:rsidP="00A8335E">
      <w:r>
        <w:separator/>
      </w:r>
    </w:p>
  </w:footnote>
  <w:footnote w:type="continuationSeparator" w:id="0">
    <w:p w14:paraId="7A67736D" w14:textId="77777777" w:rsidR="00E049E0" w:rsidRDefault="00E049E0"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6100142">
    <w:abstractNumId w:val="5"/>
  </w:num>
  <w:num w:numId="2" w16cid:durableId="477260568">
    <w:abstractNumId w:val="2"/>
  </w:num>
  <w:num w:numId="3" w16cid:durableId="956760366">
    <w:abstractNumId w:val="1"/>
  </w:num>
  <w:num w:numId="4" w16cid:durableId="1018044532">
    <w:abstractNumId w:val="0"/>
  </w:num>
  <w:num w:numId="5" w16cid:durableId="783962049">
    <w:abstractNumId w:val="4"/>
  </w:num>
  <w:num w:numId="6" w16cid:durableId="17174655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6440"/>
    <w:rsid w:val="000103A6"/>
    <w:rsid w:val="000137B5"/>
    <w:rsid w:val="00013F5C"/>
    <w:rsid w:val="00015827"/>
    <w:rsid w:val="00020222"/>
    <w:rsid w:val="00021BEB"/>
    <w:rsid w:val="00033599"/>
    <w:rsid w:val="0004004B"/>
    <w:rsid w:val="000407A6"/>
    <w:rsid w:val="000424C7"/>
    <w:rsid w:val="000443A6"/>
    <w:rsid w:val="00045694"/>
    <w:rsid w:val="00047FF3"/>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A1D"/>
    <w:rsid w:val="000A0DB4"/>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014C"/>
    <w:rsid w:val="00166B47"/>
    <w:rsid w:val="00167EA8"/>
    <w:rsid w:val="0017601E"/>
    <w:rsid w:val="00181F29"/>
    <w:rsid w:val="00182295"/>
    <w:rsid w:val="00192404"/>
    <w:rsid w:val="001930CD"/>
    <w:rsid w:val="001A1184"/>
    <w:rsid w:val="001A31D4"/>
    <w:rsid w:val="001A4127"/>
    <w:rsid w:val="001A5E20"/>
    <w:rsid w:val="001A5F2D"/>
    <w:rsid w:val="001A743B"/>
    <w:rsid w:val="001B143E"/>
    <w:rsid w:val="001B21C7"/>
    <w:rsid w:val="001B24E0"/>
    <w:rsid w:val="001B3B2A"/>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EA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0C2A"/>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2D52"/>
    <w:rsid w:val="002F3BA4"/>
    <w:rsid w:val="002F57B0"/>
    <w:rsid w:val="003003F0"/>
    <w:rsid w:val="003032DB"/>
    <w:rsid w:val="00303814"/>
    <w:rsid w:val="00303F2D"/>
    <w:rsid w:val="0030516D"/>
    <w:rsid w:val="0030650A"/>
    <w:rsid w:val="00310558"/>
    <w:rsid w:val="00315200"/>
    <w:rsid w:val="00322974"/>
    <w:rsid w:val="00323EFB"/>
    <w:rsid w:val="00325DDF"/>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06C6"/>
    <w:rsid w:val="00431B7D"/>
    <w:rsid w:val="00433868"/>
    <w:rsid w:val="00436B1F"/>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38BA"/>
    <w:rsid w:val="005C40DF"/>
    <w:rsid w:val="005D006F"/>
    <w:rsid w:val="005D3C45"/>
    <w:rsid w:val="005E046C"/>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1D28"/>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57E"/>
    <w:rsid w:val="00786D44"/>
    <w:rsid w:val="00790B8B"/>
    <w:rsid w:val="0079226D"/>
    <w:rsid w:val="00792D5B"/>
    <w:rsid w:val="007935E9"/>
    <w:rsid w:val="007A082A"/>
    <w:rsid w:val="007A08C0"/>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1276"/>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729D9"/>
    <w:rsid w:val="00973FA7"/>
    <w:rsid w:val="00977596"/>
    <w:rsid w:val="00984383"/>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7AF4"/>
    <w:rsid w:val="00A10AB7"/>
    <w:rsid w:val="00A138D0"/>
    <w:rsid w:val="00A13B09"/>
    <w:rsid w:val="00A13D1B"/>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4092"/>
    <w:rsid w:val="00A57BBF"/>
    <w:rsid w:val="00A656A3"/>
    <w:rsid w:val="00A67AC8"/>
    <w:rsid w:val="00A71069"/>
    <w:rsid w:val="00A73883"/>
    <w:rsid w:val="00A74617"/>
    <w:rsid w:val="00A747FF"/>
    <w:rsid w:val="00A754EC"/>
    <w:rsid w:val="00A8335E"/>
    <w:rsid w:val="00A85036"/>
    <w:rsid w:val="00A9041E"/>
    <w:rsid w:val="00A97B6C"/>
    <w:rsid w:val="00A97E81"/>
    <w:rsid w:val="00AA41B8"/>
    <w:rsid w:val="00AA479F"/>
    <w:rsid w:val="00AA5502"/>
    <w:rsid w:val="00AA6BAB"/>
    <w:rsid w:val="00AB17F0"/>
    <w:rsid w:val="00AB654B"/>
    <w:rsid w:val="00AC1069"/>
    <w:rsid w:val="00AC38E7"/>
    <w:rsid w:val="00AC72FF"/>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58A"/>
    <w:rsid w:val="00B92FF2"/>
    <w:rsid w:val="00BA134D"/>
    <w:rsid w:val="00BA5B53"/>
    <w:rsid w:val="00BA6F63"/>
    <w:rsid w:val="00BA75F3"/>
    <w:rsid w:val="00BB175D"/>
    <w:rsid w:val="00BB1C61"/>
    <w:rsid w:val="00BB1D36"/>
    <w:rsid w:val="00BB2241"/>
    <w:rsid w:val="00BB5F98"/>
    <w:rsid w:val="00BB6891"/>
    <w:rsid w:val="00BC0551"/>
    <w:rsid w:val="00BC7961"/>
    <w:rsid w:val="00BD310E"/>
    <w:rsid w:val="00BD4037"/>
    <w:rsid w:val="00BD669B"/>
    <w:rsid w:val="00BE2568"/>
    <w:rsid w:val="00BE2E67"/>
    <w:rsid w:val="00BE583F"/>
    <w:rsid w:val="00BF3222"/>
    <w:rsid w:val="00BF7930"/>
    <w:rsid w:val="00C074CA"/>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D1609"/>
    <w:rsid w:val="00DE2FE3"/>
    <w:rsid w:val="00DE33E1"/>
    <w:rsid w:val="00DE50D7"/>
    <w:rsid w:val="00DE5D3F"/>
    <w:rsid w:val="00DE6B10"/>
    <w:rsid w:val="00E010BB"/>
    <w:rsid w:val="00E01FA8"/>
    <w:rsid w:val="00E0208C"/>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45AC"/>
    <w:rsid w:val="00EA0A3D"/>
    <w:rsid w:val="00EA15F8"/>
    <w:rsid w:val="00EA4E30"/>
    <w:rsid w:val="00EA5D43"/>
    <w:rsid w:val="00EA7EF8"/>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D1C5A"/>
    <w:rsid w:val="00FD4D4C"/>
    <w:rsid w:val="00FD777D"/>
    <w:rsid w:val="00FE31B0"/>
    <w:rsid w:val="00FE43A0"/>
    <w:rsid w:val="00FE4E0C"/>
    <w:rsid w:val="00FE5224"/>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1F7B-1B36-E441-B8FC-FEA31FF06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31</Pages>
  <Words>40633</Words>
  <Characters>231614</Characters>
  <Application>Microsoft Office Word</Application>
  <DocSecurity>0</DocSecurity>
  <Lines>1930</Lines>
  <Paragraphs>543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271704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dcterms:created xsi:type="dcterms:W3CDTF">2023-12-04T20:17:00Z</dcterms:created>
  <dcterms:modified xsi:type="dcterms:W3CDTF">2023-12-05T20:57:00Z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