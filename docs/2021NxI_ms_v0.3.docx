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proofErr w:type="spellStart"/>
      <w:r w:rsidR="00115F98">
        <w:rPr>
          <w:i/>
          <w:iCs/>
        </w:rPr>
        <w:t>Bradyrhizobium</w:t>
      </w:r>
      <w:proofErr w:type="spellEnd"/>
      <w:r w:rsidR="00115F98">
        <w:rPr>
          <w:i/>
          <w:iCs/>
        </w:rPr>
        <w:t xml:space="preserve">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1A158D7F" w:rsidR="001A31D4" w:rsidRDefault="001B24E0" w:rsidP="00BB5F98">
      <w:pPr>
        <w:spacing w:line="480" w:lineRule="auto"/>
      </w:pPr>
      <w:r>
        <w:t>Plant nitrogen acquisition and photosynthesis link ecosystem carbon and nitrogen cycles. These two processes are themselves linked</w:t>
      </w:r>
      <w:r w:rsidR="00F21CD4">
        <w:t xml:space="preserve"> – </w:t>
      </w:r>
      <w:r>
        <w:t>plants must allocate recent photosynthetically derived carbon belowground to acquire nitrogen through</w:t>
      </w:r>
      <w:r w:rsidR="001A1184">
        <w:t xml:space="preserve"> direct uptake pathways or associations with microbial symbionts</w:t>
      </w:r>
      <w:r>
        <w:t xml:space="preserve">, </w:t>
      </w:r>
      <w:r w:rsidR="001A1184">
        <w:t xml:space="preserve">while </w:t>
      </w:r>
      <w:r>
        <w:t xml:space="preserve">nitrogen must be acquired to build and maintain enzymes that drive photosynthetic reactions forward. </w:t>
      </w:r>
      <w:r w:rsidR="00F21CD4">
        <w:t xml:space="preserve">To date, we do not fully understand mechanisms that </w:t>
      </w:r>
      <w:proofErr w:type="spellStart"/>
      <w:r w:rsidR="00F21CD4">
        <w:t>linke</w:t>
      </w:r>
      <w:proofErr w:type="spellEnd"/>
      <w:r w:rsidR="00F21CD4">
        <w:t xml:space="preserve"> plant nitrogen acquisition and photosynthesis, and how these mechanisms vary by nitrogen acquisition strategy</w:t>
      </w:r>
      <w:r w:rsidR="00045694">
        <w:t>.</w:t>
      </w:r>
      <w:r w:rsidR="001A1184">
        <w:t xml:space="preserve"> Here, we grew </w:t>
      </w:r>
      <w:r w:rsidR="001A1184">
        <w:rPr>
          <w:i/>
          <w:iCs/>
        </w:rPr>
        <w:t xml:space="preserve">Glycine max </w:t>
      </w:r>
      <w:r w:rsidR="001A1184" w:rsidRPr="00462729">
        <w:t>L. (</w:t>
      </w:r>
      <w:proofErr w:type="spellStart"/>
      <w:r w:rsidR="001A1184" w:rsidRPr="00462729">
        <w:t>Merr</w:t>
      </w:r>
      <w:proofErr w:type="spellEnd"/>
      <w:r w:rsidR="001A1184" w:rsidRPr="00462729">
        <w:t>.)</w:t>
      </w:r>
      <w:r w:rsidR="001A1184">
        <w:t xml:space="preserve"> under two soil nitrogen fertilization treatments both with and without inoculation with </w:t>
      </w:r>
      <w:proofErr w:type="spellStart"/>
      <w:r w:rsidR="001A1184">
        <w:rPr>
          <w:i/>
          <w:iCs/>
        </w:rPr>
        <w:t>Bradyrhizobium</w:t>
      </w:r>
      <w:proofErr w:type="spellEnd"/>
      <w:r w:rsidR="001A1184">
        <w:rPr>
          <w:i/>
          <w:iCs/>
        </w:rPr>
        <w:t xml:space="preserve"> japonicum</w:t>
      </w:r>
      <w:r w:rsidR="001A1184">
        <w:t xml:space="preserve"> in a full-factorial greenhouse experiment. </w:t>
      </w:r>
      <w:r w:rsidR="00CA5FBB">
        <w:t xml:space="preserve">After a 7-week growth period, we </w:t>
      </w:r>
      <w:r w:rsidR="001A1184">
        <w:t>measured structural carbon costs to acquire nitrogen, plant investments to nitrogen fixation, leaf nitrogen allocation, photosynthetic capacity, and whole plant growth to understand whether nitrogen acquisition strategy modifie</w:t>
      </w:r>
      <w:r w:rsidR="00CA5FBB">
        <w:t>d</w:t>
      </w:r>
      <w:r w:rsidR="001A1184">
        <w:t xml:space="preserve"> linkages between plant nitrogen acquisition and photosynthetic processes. We found that structural carbon costs to acquire nitrogen were lower in </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1B493AEA" w:rsidR="001B766A" w:rsidRDefault="00521B92" w:rsidP="001B766A">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9A02EE">
        <w:fldChar w:fldCharType="begin" w:fldLock="1"/>
      </w:r>
      <w:r w:rsidR="002548F5">
        <w:instrText xml:space="preserve"> ADDIN ZOTERO_ITEM CSL_CITATION {"citationID":"2xSg5urn","properties":{"formattedCitation":"(Oreskes {\\i{}et al.}, 1994; Hungate {\\i{}et al.}, 2003; Prentice {\\i{}et al.}, 2015)","plainCitation":"(Oreskes et al., 1994; Hungate et al., 2003; Prentice et al., 2015)","noteIndex":0},"citationItems":[{"id":"AVTu201O/HtmdLAzt","uris":["http://www.mendeley.com/documents/?uuid=530c7891-debc-430a-985c-fd6877ad0617"],"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Sciences","type":"article-journal","volume":"263"}},{"id":"AVTu201O/SfPhTbXM","uris":["http://www.mendeley.com/documents/?uuid=4c863f36-0f41-4a37-8b69-328cc4526cd9"],"itemData":{"DOI":"10.5194/acp-15-5987-2015","ISSN":"16807324","abstract":"Land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modelling","type":"article-journal","volume":"15"}},{"id":"AVTu201O/3nPIrJHM","uris":["http://www.mendeley.com/documents/?uuid=27d5f9a2-ef0f-4622-8624-6b2e99d109bc"],"itemData":{"DOI":"10.1126/science.1091390","ISSN":"0036-8075","abstract":"To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B","non-dropping-particle":"","parse-names":false,"suffix":""}],"container-title":"Science","id":"ITEM-3","issue":"5650","issued":{"date-parts":[["2003","11","28"]]},"note":"Models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change","type":"article-journal","volume":"302"}}],"schema":"https://github.com/citation-style-language/schema/raw/master/csl-citation.json"} </w:instrText>
      </w:r>
      <w:r w:rsidR="009A02EE">
        <w:fldChar w:fldCharType="separate"/>
      </w:r>
      <w:r w:rsidR="00102628" w:rsidRPr="00102628">
        <w:rPr>
          <w:rFonts w:cs="Times New Roman"/>
        </w:rPr>
        <w:t xml:space="preserve">(Oreskes </w:t>
      </w:r>
      <w:r w:rsidR="00102628" w:rsidRPr="00102628">
        <w:rPr>
          <w:rFonts w:cs="Times New Roman"/>
          <w:i/>
          <w:iCs/>
        </w:rPr>
        <w:t>et al.</w:t>
      </w:r>
      <w:r w:rsidR="00102628" w:rsidRPr="00102628">
        <w:rPr>
          <w:rFonts w:cs="Times New Roman"/>
        </w:rPr>
        <w:t xml:space="preserve">, 1994; </w:t>
      </w:r>
      <w:proofErr w:type="spellStart"/>
      <w:r w:rsidR="00102628" w:rsidRPr="00102628">
        <w:rPr>
          <w:rFonts w:cs="Times New Roman"/>
        </w:rPr>
        <w:t>Hungate</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2015)</w:t>
      </w:r>
      <w:r w:rsidR="009A02EE">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 xml:space="preserve">under future environmental change scenarios </w:t>
      </w:r>
      <w:r w:rsidR="00D73281">
        <w:fldChar w:fldCharType="begin" w:fldLock="1"/>
      </w:r>
      <w:r w:rsidR="002548F5">
        <w:instrText xml:space="preserve"> ADDIN ZOTERO_ITEM CSL_CITATION {"citationID":"IxeWZ2Ux","properties":{"formattedCitation":"(Friedlingstein {\\i{}et al.}, 2014; Davies-Barnard {\\i{}et al.}, 2020)","plainCitation":"(Friedlingstein et al., 2014; Davies-Barnard et al., 2020)","noteIndex":0},"citationItems":[{"id":"AVTu201O/LwUizLpC","uris":["http://www.mendeley.com/documents/?uuid=f76674cd-7d72-4223-b90c-11753b09878b"],"itemData":{"DOI":"10.1175/JCLI-D-12-00579.1","ISSN":"08948755","abstract":"In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feedbacks","type":"article-journal","volume":"27"}},{"id":"AVTu201O/b3LCT9Yt","uris":["http://www.mendeley.com/documents/?uuid=43d491c9-cd44-49f7-b593-8d040e1f230f"],"itemData":{"DOI":"10.5194/bg-17-5129-2020","ISSN":"1726-4189","abstract":"The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limitations","type":"article-journal","volume":"17"}}],"schema":"https://github.com/citation-style-language/schema/raw/master/csl-citation.json"} </w:instrText>
      </w:r>
      <w:r w:rsidR="00D73281">
        <w:fldChar w:fldCharType="separate"/>
      </w:r>
      <w:r w:rsidR="00102628" w:rsidRPr="00102628">
        <w:rPr>
          <w:rFonts w:cs="Times New Roman"/>
        </w:rPr>
        <w:t>(</w:t>
      </w:r>
      <w:proofErr w:type="spellStart"/>
      <w:r w:rsidR="00102628" w:rsidRPr="00102628">
        <w:rPr>
          <w:rFonts w:cs="Times New Roman"/>
        </w:rPr>
        <w:t>Friedlingstein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Davies-Barnard </w:t>
      </w:r>
      <w:r w:rsidR="00102628" w:rsidRPr="00102628">
        <w:rPr>
          <w:rFonts w:cs="Times New Roman"/>
          <w:i/>
          <w:iCs/>
        </w:rPr>
        <w:t>et al.</w:t>
      </w:r>
      <w:r w:rsidR="00102628" w:rsidRPr="00102628">
        <w:rPr>
          <w:rFonts w:cs="Times New Roman"/>
        </w:rPr>
        <w:t>, 2020)</w:t>
      </w:r>
      <w:r w:rsidR="00D73281">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391A1D">
        <w:t xml:space="preserve">, </w:t>
      </w:r>
      <w:r w:rsidR="00EE601F">
        <w:t xml:space="preserve">such as </w:t>
      </w:r>
      <w:r w:rsidR="00391A1D">
        <w:t>plant n</w:t>
      </w:r>
      <w:r w:rsidR="00B310D2">
        <w:t>itrogen</w:t>
      </w:r>
      <w:r w:rsidR="00391A1D">
        <w:t xml:space="preserve"> acquisition</w:t>
      </w:r>
      <w:r w:rsidR="009022E6">
        <w:t xml:space="preserve"> </w:t>
      </w:r>
      <w:r w:rsidR="009022E6">
        <w:fldChar w:fldCharType="begin"/>
      </w:r>
      <w:r w:rsidR="004301BB">
        <w:instrText xml:space="preserve"> ADDIN ZOTERO_ITEM CSL_CITATION {"citationID":"cTOFmgQg","properties":{"formattedCitation":"(Feng {\\i{}et al.}, 2015; Wieder {\\i{}et al.}, 2015; Meyerholt {\\i{}et al.}, 2016)","plainCitation":"(Feng et al., 2015; Wieder et al., 2015; Meyerholt et al., 2016)","noteIndex":0},"citationItems":[{"id":2,"uris":["http://zotero.org/users/9772779/items/4939LJKV"],"itemData":{"id":2,"type":"article-journal","abstract":"A key part of the uncertainty in terrestrial feedbacks on climate change is related to how and to what extent nitrogen (N) availability constrains the stimulation of terrestrial productivity by elevated CO2 (eCO2), and whether or not this constraint will become stronger over time. We explored the ecosystem-scale relationship between responses of plant productivity and N acquisition to eCO2 in free-air CO2 enrichment (FACE) experiments in grassland, cropland and forest ecosystems and found that: (i) in all three ecosystem types, this relationship was positive, linear and strong (r2 = 0.68), but exhibited a negative intercept such that plant N acquisition was decreased by 10% when eCO2 caused neutral or modest changes in productivity. As the ecosystems were markedly N limited, plants with minimal productivity responses to eCO2 likely acquired less N than ambient CO2-grown counterparts because access was decreased, and not because demand was lower. (ii) Plant N concentration was lower under eCO2, and this decrease was independent of the presence or magnitude of eCO2-induced productivity enhancement, refuting the long-held hypothesis that this effect results from growth dilution. (iii) Effects of eCO2 on productivity and N acquisition did not diminish over time, while the typical eCO2-induced decrease in plant N concentration did. Our results suggest that, at the decennial timescale covered by FACE studies, N limitation of eCO2-induced terrestrial productivity enhancement is associated with negative effects of eCO2 on plant N acquisition rather than with growth dilution of plant N or processes leading to progressive N limitation.","container-title":"Global Change Biology","DOI":"10.1111/gcb.12938","ISSN":"1365-2486","issue":"8","language":"en","note":"_eprint: https://onlinelibrary.wiley.com/doi/pdf/10.1111/gcb.12938","page":"3152-3168","source":"Wiley Online Library","title":"Constraints to nitrogen acquisition of terrestrial plants under elevated CO2","volume":"21","author":[{"family":"Feng","given":"Zhaozhong"},{"family":"Rütting","given":"Tobias"},{"family":"Pleijel","given":"Håkan"},{"family":"Wallin","given":"Göran"},{"family":"Reich","given":"Peter B."},{"family":"Kammann","given":"Claudia I."},{"family":"Newton","given":"Paul C.D."},{"family":"Kobayashi","given":"Kazuhiko"},{"family":"Luo","given":"Yunjian"},{"family":"Uddling","given":"Johan"}],"issued":{"date-parts":[["2015"]]}}},{"id":4,"uris":["http://zotero.org/users/9772779/items/6E9AEKN7"],"itemData":{"id":4,"type":"article-journal","container-title":"Environmental Research Letters","DOI":"10.1088/1748-9326/10/4/044016","ISSN":"1748-9326","issue":"4","journalAbbreviation":"Environ. Res. Lett.","language":"en","page":"044016","source":"DOI.org (Crossref)","title":"Effects of model structural uncertainty on carbon cycle projections: biological nitrogen fixation as a case study","title-short":"Effects of model structural uncertainty on carbon cycle projections","volume":"10","author":[{"family":"Wieder","given":"William R"},{"family":"Cleveland","given":"Cory C"},{"family":"Lawrence","given":"David M"},{"family":"Bonan","given":"Gordon B"}],"issued":{"date-parts":[["2015",4,1]]}}},{"id":3,"uris":["http://zotero.org/users/9772779/items/TRFT5WXX"],"itemData":{"id":3,"type":"article-journal","abstract":"Abstract.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representation.","container-title":"Biogeosciences","DOI":"10.5194/bg-13-1491-2016","ISSN":"1726-4189","issue":"5","page":"1491-1518","title":"Variability of projected terrestrial biosphere responses to elevated levels of atmospheric CO&lt;sub&gt;2&lt;/sub&gt; due to uncertainty in biological nitrogen fixation","volume":"13","author":[{"family":"Meyerholt","given":"Johannes"},{"family":"Zaehle","given":"Sönke"},{"family":"Smith","given":"Matthew J"}],"issued":{"date-parts":[["2016",3,10]]}}}],"schema":"https://github.com/citation-style-language/schema/raw/master/csl-citation.json"} </w:instrText>
      </w:r>
      <w:r w:rsidR="009022E6">
        <w:fldChar w:fldCharType="separate"/>
      </w:r>
      <w:r w:rsidR="009022E6" w:rsidRPr="009022E6">
        <w:rPr>
          <w:rFonts w:cs="Times New Roman"/>
        </w:rPr>
        <w:t xml:space="preserve">(Feng </w:t>
      </w:r>
      <w:r w:rsidR="009022E6" w:rsidRPr="009022E6">
        <w:rPr>
          <w:rFonts w:cs="Times New Roman"/>
          <w:i/>
          <w:iCs/>
        </w:rPr>
        <w:t>et al.</w:t>
      </w:r>
      <w:r w:rsidR="009022E6" w:rsidRPr="009022E6">
        <w:rPr>
          <w:rFonts w:cs="Times New Roman"/>
        </w:rPr>
        <w:t xml:space="preserve">, 2015; Wieder </w:t>
      </w:r>
      <w:r w:rsidR="009022E6" w:rsidRPr="009022E6">
        <w:rPr>
          <w:rFonts w:cs="Times New Roman"/>
          <w:i/>
          <w:iCs/>
        </w:rPr>
        <w:t>et al.</w:t>
      </w:r>
      <w:r w:rsidR="009022E6" w:rsidRPr="009022E6">
        <w:rPr>
          <w:rFonts w:cs="Times New Roman"/>
        </w:rPr>
        <w:t xml:space="preserve">, 2015; </w:t>
      </w:r>
      <w:proofErr w:type="spellStart"/>
      <w:r w:rsidR="009022E6" w:rsidRPr="009022E6">
        <w:rPr>
          <w:rFonts w:cs="Times New Roman"/>
        </w:rPr>
        <w:t>Meyerholt</w:t>
      </w:r>
      <w:proofErr w:type="spellEnd"/>
      <w:r w:rsidR="009022E6" w:rsidRPr="009022E6">
        <w:rPr>
          <w:rFonts w:cs="Times New Roman"/>
        </w:rPr>
        <w:t xml:space="preserve"> </w:t>
      </w:r>
      <w:r w:rsidR="009022E6" w:rsidRPr="009022E6">
        <w:rPr>
          <w:rFonts w:cs="Times New Roman"/>
          <w:i/>
          <w:iCs/>
        </w:rPr>
        <w:t>et al.</w:t>
      </w:r>
      <w:r w:rsidR="009022E6" w:rsidRPr="009022E6">
        <w:rPr>
          <w:rFonts w:cs="Times New Roman"/>
        </w:rPr>
        <w:t>, 2016)</w:t>
      </w:r>
      <w:r w:rsidR="009022E6">
        <w:fldChar w:fldCharType="end"/>
      </w:r>
      <w:r w:rsidR="006C0BAD">
        <w:t xml:space="preserve"> </w:t>
      </w:r>
      <w:r w:rsidR="001E40E6">
        <w:t>or</w:t>
      </w:r>
      <w:r w:rsidR="00391A1D">
        <w:t xml:space="preserve"> </w:t>
      </w:r>
      <w:r w:rsidR="000103A6">
        <w:t>photosynthe</w:t>
      </w:r>
      <w:r w:rsidR="00045694">
        <w:t xml:space="preserve">sis </w:t>
      </w:r>
      <w:r w:rsidR="001227FA">
        <w:fldChar w:fldCharType="begin" w:fldLock="1"/>
      </w:r>
      <w:r w:rsidR="002548F5">
        <w:instrText xml:space="preserve"> ADDIN ZOTERO_ITEM CSL_CITATION {"citationID":"dJcrZ45u","properties":{"formattedCitation":"(Smith and Dukes, 2013; Rogers {\\i{}et al.}, 2017)","plainCitation":"(Smith and Dukes, 2013; Rogers et al., 2017)","noteIndex":0},"citationItems":[{"id":"AVTu201O/Rtg3N6mO","uris":["http://www.mendeley.com/documents/?uuid=b45ebbbe-9cfa-41ef-9337-8bc2bfdfb16b"],"itemData":{"DOI":"10.1111/j.1365-2486.2012.02797.x","ISSN":"13541013","PMID":"23504720","abstract":"To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id":"AVTu201O/UxXih87D","uris":["http://www.mendeley.com/documents/?uuid=2b8771ac-5f1d-4259-ab38-c0c6999be44d"],"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models","type":"article-journal","volume":"213"}}],"schema":"https://github.com/citation-style-language/schema/raw/master/csl-citation.json"} </w:instrText>
      </w:r>
      <w:r w:rsidR="001227FA">
        <w:fldChar w:fldCharType="separate"/>
      </w:r>
      <w:r w:rsidR="00102628" w:rsidRPr="00102628">
        <w:rPr>
          <w:rFonts w:cs="Times New Roman"/>
        </w:rPr>
        <w:t xml:space="preserve">(Smith and Dukes, 2013; Rogers </w:t>
      </w:r>
      <w:r w:rsidR="00102628" w:rsidRPr="00102628">
        <w:rPr>
          <w:rFonts w:cs="Times New Roman"/>
          <w:i/>
          <w:iCs/>
        </w:rPr>
        <w:t>et al.</w:t>
      </w:r>
      <w:r w:rsidR="00102628" w:rsidRPr="00102628">
        <w:rPr>
          <w:rFonts w:cs="Times New Roman"/>
        </w:rPr>
        <w:t>, 2017)</w:t>
      </w:r>
      <w:r w:rsidR="001227FA">
        <w:fldChar w:fldCharType="end"/>
      </w:r>
      <w:r w:rsidR="00E12B46">
        <w:t>.</w:t>
      </w:r>
    </w:p>
    <w:p w14:paraId="48009BAC" w14:textId="2F3CD40D" w:rsidR="00FB54EF" w:rsidRDefault="00391A1D" w:rsidP="00FA37A7">
      <w:pPr>
        <w:spacing w:line="480" w:lineRule="auto"/>
        <w:ind w:firstLine="720"/>
      </w:pPr>
      <w:r>
        <w:t xml:space="preserve">Plant nitrogen acquisition is one process in terrestrial systems where carbon and nitrogen cycles are linked.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 xml:space="preserve">pathways such as mass flow or diffusion </w:t>
      </w:r>
      <w:r w:rsidR="00F21CD4">
        <w:fldChar w:fldCharType="begin" w:fldLock="1"/>
      </w:r>
      <w:r w:rsidR="002548F5">
        <w:instrText xml:space="preserve"> ADDIN ZOTERO_ITEM CSL_CITATION {"citationID":"afx7XOZb","properties":{"formattedCitation":"(Barber, 1962)","plainCitation":"(Barber, 1962)","noteIndex":0},"citationItems":[{"id":"AVTu201O/coLj1Zkh","uris":["http://www.mendeley.com/documents/?uuid=e7ef8ab5-a3cf-4529-9757-68153540e065"],"itemData":{"author":[{"dropping-particle":"","family":"Barber","given":"Stanley A","non-dropping-particle":"","parse-names":false,"suffix":""}],"container-title":"Soil Science","id":"ITEM-1","issue":"1","issued":{"date-parts":[["1962"]]},"page":"39-49","title":"A diffusion and mass-flow concept of soil nutrient availability","type":"article-journal","volume":"93"}}],"schema":"https://github.com/citation-style-language/schema/raw/master/csl-citation.json"} </w:instrText>
      </w:r>
      <w:r w:rsidR="00F21CD4">
        <w:fldChar w:fldCharType="separate"/>
      </w:r>
      <w:r w:rsidR="00F21CD4">
        <w:rPr>
          <w:noProof/>
        </w:rPr>
        <w:t>(Barber, 1962)</w:t>
      </w:r>
      <w:r w:rsidR="00F21CD4">
        <w:fldChar w:fldCharType="end"/>
      </w:r>
      <w:r w:rsidR="00F21CD4">
        <w:t xml:space="preserve">, symbioses with mycorrhizal fungi </w:t>
      </w:r>
      <w:r w:rsidR="002548F5">
        <w:t xml:space="preserve">or symbiotic nitrogen-fixing bacteria </w:t>
      </w:r>
      <w:r w:rsidR="00F21CD4">
        <w:fldChar w:fldCharType="begin" w:fldLock="1"/>
      </w:r>
      <w:r w:rsidR="00FB54EF">
        <w:instrText xml:space="preserve"> ADDIN ZOTERO_ITEM CSL_CITATION {"citationID":"WU9RxGSx","properties":{"formattedCitation":"(Vance and Heichel, 1991; Marschner and Dell, 1994; Smith and Read, 2008; Udvardi and Poole, 2013)","plainCitation":"(Vance and Heichel, 1991; Marschner and Dell, 1994; Smith and Read, 2008; Udvardi and Poole, 2013)","noteIndex":0},"citationItems":[{"id":25,"uris":["http://zotero.org/users/9772779/items/7EWNP4QN"],"itemData":{"id":25,"type":"article-journal","container-title":"Annual Review of Plant Physiology and Plant Molecular Biology","DOI":"10.1146/annurev.arplant.42.1.373","ISSN":"10402519","issue":"1","page":"373-392","title":"Carbon in N2 fixation: Limitation or exquisite adaptation","volume":"42","author":[{"family":"Vance","given":"C P"},{"family":"Heichel","given":"G H"}],"issued":{"date-parts":[["1991"]]}}},{"id":"AVTu201O/nJvhJ9Of","uris":["http://www.mendeley.com/documents/?uuid=dff89f71-2a39-4c7a-866e-2a3c8ad22d5f"],"itemData":{"DOI":"10.1007/BF00000098","ISSN":"0032079X","abstract":"The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symbiosis","type":"article-journal","volume":"159"}},{"id":"AVTu201O/csKF02EV","uris":["http://www.mendeley.com/documents/?uuid=7de52699-7fb0-461b-b0db-02c8da38a432"],"itemData":{"author":[{"dropping-particle":"","family":"Smith","given":"Sally E","non-dropping-particle":"","parse-names":false,"suffix":""},{"dropping-particle":"","family":"Read","given":"David J","non-dropping-particle":"","parse-names":false,"suffix":""}],"id":"ITEM-1","issued":{"date-parts":[["2008"]]},"title":"Mycorrhizal Symbiosis","type":"book"}},{"id":26,"uris":["http://zotero.org/users/9772779/items/685KF75K"],"itemData":{"id":26,"type":"article-journal","abstract":"Symbiotic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reserved.","container-title":"Annual Review of Plant Biology","DOI":"10.1146/annurev-arplant-050312-120235","ISSN":"15435008","note":"PMID: 23451778","page":"781-805","title":"Transport and metabolism in legume-rhizobia symbioses","volume":"64","author":[{"family":"Udvardi","given":"Michael"},{"family":"Poole","given":"Philip S"}],"issued":{"date-parts":[["2013"]]}}}],"schema":"https://github.com/citation-style-language/schema/raw/master/csl-citation.json"} </w:instrText>
      </w:r>
      <w:r w:rsidR="00F21CD4">
        <w:fldChar w:fldCharType="separate"/>
      </w:r>
      <w:r w:rsidR="00FB54EF">
        <w:rPr>
          <w:rFonts w:cs="Times New Roman"/>
        </w:rPr>
        <w:t xml:space="preserve">(Vance and </w:t>
      </w:r>
      <w:proofErr w:type="spellStart"/>
      <w:r w:rsidR="00FB54EF">
        <w:rPr>
          <w:rFonts w:cs="Times New Roman"/>
        </w:rPr>
        <w:t>Heichel</w:t>
      </w:r>
      <w:proofErr w:type="spellEnd"/>
      <w:r w:rsidR="00FB54EF">
        <w:rPr>
          <w:rFonts w:cs="Times New Roman"/>
        </w:rPr>
        <w:t xml:space="preserve">, 1991; </w:t>
      </w:r>
      <w:proofErr w:type="spellStart"/>
      <w:r w:rsidR="00FB54EF">
        <w:rPr>
          <w:rFonts w:cs="Times New Roman"/>
        </w:rPr>
        <w:t>Marschner</w:t>
      </w:r>
      <w:proofErr w:type="spellEnd"/>
      <w:r w:rsidR="00FB54EF">
        <w:rPr>
          <w:rFonts w:cs="Times New Roman"/>
        </w:rPr>
        <w:t xml:space="preserve"> and Dell, 1994; Smith and Read, 2008; </w:t>
      </w:r>
      <w:proofErr w:type="spellStart"/>
      <w:r w:rsidR="00FB54EF">
        <w:rPr>
          <w:rFonts w:cs="Times New Roman"/>
        </w:rPr>
        <w:t>Udvardi</w:t>
      </w:r>
      <w:proofErr w:type="spellEnd"/>
      <w:r w:rsidR="00FB54EF">
        <w:rPr>
          <w:rFonts w:cs="Times New Roman"/>
        </w:rPr>
        <w:t xml:space="preserve"> and Poole, 2013)</w:t>
      </w:r>
      <w:r w:rsidR="00F21CD4">
        <w:fldChar w:fldCharType="end"/>
      </w:r>
      <w:r w:rsidR="00F21CD4">
        <w:t xml:space="preserve">, or </w:t>
      </w:r>
      <w:r w:rsidR="00AA479F">
        <w:t>root exudat</w:t>
      </w:r>
      <w:r w:rsidR="00FA37A7">
        <w:t>es that prime free-living soil microbial communities</w:t>
      </w:r>
      <w:r w:rsidR="00AA479F">
        <w:t xml:space="preserve"> </w:t>
      </w:r>
      <w:r w:rsidR="00F21CD4">
        <w:fldChar w:fldCharType="begin" w:fldLock="1"/>
      </w:r>
      <w:r w:rsidR="002548F5">
        <w:instrText xml:space="preserve"> ADDIN ZOTERO_ITEM CSL_CITATION {"citationID":"39oaMbW2","properties":{"formattedCitation":"(Phillips {\\i{}et al.}, 2011; Wen {\\i{}et al.}, 2022)","plainCitation":"(Phillips et al., 2011; Wen et al., 2022)","noteIndex":0},"citationItems":[{"id":"AVTu201O/wjF3wZST","uris":["http://www.mendeley.com/documents/?uuid=44933fd6-77ca-43c4-9bd5-32fd612d06ef"],"itemData":{"DOI":"10.1111/nph.17854","ISSN":"14698137","PMID":"34761404","abstract":"The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Phytologist","id":"ITEM-1","issue":"4","issued":{"date-parts":[["2022"]]},"page":"1620-1635","title":"Linking root exudation to belowground economic traits for resource acquisition","type":"article-journal","volume":"233"}},{"id":"AVTu201O/MXQSB3js","uris":["http://www.mendeley.com/documents/?uuid=883f7f1a-27ac-4ba0-9eff-04c3a1e4ef3b"],"itemData":{"DOI":"10.1111/j.1461-0248.2010.01570.x","ISSN":"1461023X","abstract":"Ecology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Letters","id":"ITEM-2","issue":"2","issued":{"date-parts":[["2011","2"]]},"page":"187-194","title":"Enhanced root exudation induces microbial feedbacks to N cycling in a pine forest under long-term CO2 fumigation","type":"article-journal","volume":"14"}}],"schema":"https://github.com/citation-style-language/schema/raw/master/csl-citation.json"} </w:instrText>
      </w:r>
      <w:r w:rsidR="00F21CD4">
        <w:fldChar w:fldCharType="separate"/>
      </w:r>
      <w:r w:rsidR="00F21CD4" w:rsidRPr="00102628">
        <w:rPr>
          <w:rFonts w:cs="Times New Roman"/>
        </w:rPr>
        <w:t xml:space="preserve">(Phillips </w:t>
      </w:r>
      <w:r w:rsidR="00F21CD4" w:rsidRPr="00102628">
        <w:rPr>
          <w:rFonts w:cs="Times New Roman"/>
          <w:i/>
          <w:iCs/>
        </w:rPr>
        <w:t>et al.</w:t>
      </w:r>
      <w:r w:rsidR="00F21CD4" w:rsidRPr="00102628">
        <w:rPr>
          <w:rFonts w:cs="Times New Roman"/>
        </w:rPr>
        <w:t xml:space="preserve">, 2011; Wen </w:t>
      </w:r>
      <w:r w:rsidR="00F21CD4" w:rsidRPr="00102628">
        <w:rPr>
          <w:rFonts w:cs="Times New Roman"/>
          <w:i/>
          <w:iCs/>
        </w:rPr>
        <w:t>et al.</w:t>
      </w:r>
      <w:r w:rsidR="00F21CD4" w:rsidRPr="00102628">
        <w:rPr>
          <w:rFonts w:cs="Times New Roman"/>
        </w:rPr>
        <w:t>, 2022)</w:t>
      </w:r>
      <w:r w:rsidR="00F21CD4">
        <w:fldChar w:fldCharType="end"/>
      </w:r>
      <w:r w:rsidR="00C72D94">
        <w:t>.</w:t>
      </w:r>
      <w:r w:rsidR="001D26CA">
        <w:t xml:space="preserve"> </w:t>
      </w:r>
      <w:r w:rsidR="002548F5">
        <w:t xml:space="preserve">In principle, </w:t>
      </w:r>
      <w:r w:rsidR="00FB54EF">
        <w:t>plants cannot acquire nitrogen without allocating carbon belowground, which implies an inherent carbon cost to the plant for acquiring nitrogen</w:t>
      </w:r>
      <w:r w:rsidR="00FA37A7">
        <w:t xml:space="preserve"> </w:t>
      </w:r>
      <w:r w:rsidR="00FA37A7">
        <w:t>regardless of nitrogen acquisition strategy</w:t>
      </w:r>
      <w:r w:rsidR="00FB54EF">
        <w:t xml:space="preserve">. </w:t>
      </w:r>
      <w:r w:rsidR="00FA37A7">
        <w:t>Interestingly, c</w:t>
      </w:r>
      <w:r w:rsidR="00FB54EF">
        <w:t xml:space="preserve">arbon costs </w:t>
      </w:r>
      <w:r w:rsidR="00FA37A7">
        <w:t xml:space="preserve">to acquire nitrogen have been shown to vary in </w:t>
      </w:r>
      <w:r w:rsidR="00FA37A7">
        <w:lastRenderedPageBreak/>
        <w:t xml:space="preserve">species with different nitrogen acquisition strategies and often depend on external environmental factors such as </w:t>
      </w:r>
      <w:r w:rsidR="00FA37A7">
        <w:t>atmospheric CO</w:t>
      </w:r>
      <w:r w:rsidR="00FA37A7">
        <w:rPr>
          <w:vertAlign w:val="subscript"/>
        </w:rPr>
        <w:t>2</w:t>
      </w:r>
      <w:r w:rsidR="00FA37A7">
        <w:t xml:space="preserve">, light availability, and soil nutrient availability </w:t>
      </w:r>
      <w:r w:rsidR="00FA37A7">
        <w:fldChar w:fldCharType="begin" w:fldLock="1"/>
      </w:r>
      <w:r w:rsidR="003A4D07">
        <w:instrText xml:space="preserve"> ADDIN ZOTERO_ITEM CSL_CITATION {"citationID":"ipJohb2z","properties":{"formattedCitation":"(Brzostek {\\i{}et al.}, 2014; Terrer {\\i{}et al.}, 2018{\\i{}a}; Allen {\\i{}et al.}, 2020; Perkowski {\\i{}et al.}, 2021; Lu {\\i{}et al.}, 2022)","plainCitation":"(Brzostek et al., 2014; Terrer et al., 2018a; Allen et al., 2020; Perkowski et al., 2021; Lu et al., 2022)","noteIndex":0},"citationItems":[{"id":"AVTu201O/XqYoZML8","uris":["http://www.mendeley.com/documents/?uuid=d402da8e-476e-48bc-8d9c-7c76f7aa03a4"],"itemData":{"DOI":"10.1002/2014JG002660.Received","abstract":"Accurate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retranslocation","type":"article-journal","volume":"119"}},{"id":"AVTu201O/rQgz5Ueu","uris":["http://www.mendeley.com/documents/?uuid=480420f1-268a-43c9-915f-67afb003b56a"],"itemData":{"DOI":"10.3389/ffgc.2020.00043","ISSN":"2624893X","abstract":"Nutrient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forests","type":"article-journal","volume":"3"}},{"id":"AVTu201O/R6g3yB0B","uris":["http://www.mendeley.com/documents/?uuid=233b0f00-9a30-4c3a-a2bb-5e67ae9c0e5f"],"itemData":{"DOI":"10.1093/jxb/erab253","ISSN":"0022-0957","abstract":"Plant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strategies","type":"article-journal","volume":"72"}},{"id":"AVTu201O/f4ObBHOe","uris":["http://www.mendeley.com/documents/?uuid=dfc9e40d-3479-48b7-8b2e-9c95537b5843"],"itemData":{"DOI":"10.3389/fpls.2022.927435","abstract":"Photosynthetically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Fertilization","type":"article-journal","volume":"13"}},{"id":"AVTu201O/Epy30Kq6","uris":["http://www.mendeley.com/documents/?uuid=f5a032e4-11bd-468b-88f1-a7a4ce482036"],"itemData":{"DOI":"10.1111/nph.14872","ISBN":"7476820487","ISSN":"0028-646X","abstract":"Land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rsidR="00FA37A7">
        <w:fldChar w:fldCharType="separate"/>
      </w:r>
      <w:r w:rsidR="003A4D07" w:rsidRPr="003A4D07">
        <w:rPr>
          <w:rFonts w:cs="Times New Roman"/>
        </w:rPr>
        <w:t>(</w:t>
      </w:r>
      <w:proofErr w:type="spellStart"/>
      <w:r w:rsidR="003A4D07" w:rsidRPr="003A4D07">
        <w:rPr>
          <w:rFonts w:cs="Times New Roman"/>
        </w:rPr>
        <w:t>Brzostek</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xml:space="preserve">, 2014; </w:t>
      </w:r>
      <w:proofErr w:type="spellStart"/>
      <w:r w:rsidR="003A4D07" w:rsidRPr="003A4D07">
        <w:rPr>
          <w:rFonts w:cs="Times New Roman"/>
        </w:rPr>
        <w:t>Terrer</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2018</w:t>
      </w:r>
      <w:r w:rsidR="003A4D07" w:rsidRPr="003A4D07">
        <w:rPr>
          <w:rFonts w:cs="Times New Roman"/>
          <w:i/>
          <w:iCs/>
        </w:rPr>
        <w:t>a</w:t>
      </w:r>
      <w:r w:rsidR="003A4D07" w:rsidRPr="003A4D07">
        <w:rPr>
          <w:rFonts w:cs="Times New Roman"/>
        </w:rPr>
        <w:t xml:space="preserve">; Allen </w:t>
      </w:r>
      <w:r w:rsidR="003A4D07" w:rsidRPr="003A4D07">
        <w:rPr>
          <w:rFonts w:cs="Times New Roman"/>
          <w:i/>
          <w:iCs/>
        </w:rPr>
        <w:t>et al.</w:t>
      </w:r>
      <w:r w:rsidR="003A4D07" w:rsidRPr="003A4D07">
        <w:rPr>
          <w:rFonts w:cs="Times New Roman"/>
        </w:rPr>
        <w:t xml:space="preserve">, 2020; Perkowski </w:t>
      </w:r>
      <w:r w:rsidR="003A4D07" w:rsidRPr="003A4D07">
        <w:rPr>
          <w:rFonts w:cs="Times New Roman"/>
          <w:i/>
          <w:iCs/>
        </w:rPr>
        <w:t>et al.</w:t>
      </w:r>
      <w:r w:rsidR="003A4D07" w:rsidRPr="003A4D07">
        <w:rPr>
          <w:rFonts w:cs="Times New Roman"/>
        </w:rPr>
        <w:t xml:space="preserve">, 2021; Lu </w:t>
      </w:r>
      <w:r w:rsidR="003A4D07" w:rsidRPr="003A4D07">
        <w:rPr>
          <w:rFonts w:cs="Times New Roman"/>
          <w:i/>
          <w:iCs/>
        </w:rPr>
        <w:t>et al.</w:t>
      </w:r>
      <w:r w:rsidR="003A4D07" w:rsidRPr="003A4D07">
        <w:rPr>
          <w:rFonts w:cs="Times New Roman"/>
        </w:rPr>
        <w:t>, 2022)</w:t>
      </w:r>
      <w:r w:rsidR="00FA37A7">
        <w:fldChar w:fldCharType="end"/>
      </w:r>
      <w:r w:rsidR="00FA37A7">
        <w:t>.</w:t>
      </w:r>
    </w:p>
    <w:p w14:paraId="31B5AF64" w14:textId="799502FE" w:rsidR="003A4D07" w:rsidRDefault="00EC01F6" w:rsidP="003A4D07">
      <w:pPr>
        <w:spacing w:line="480" w:lineRule="auto"/>
        <w:ind w:firstLine="720"/>
      </w:pPr>
      <w:r>
        <w:t xml:space="preserve">Photosynthesis is </w:t>
      </w:r>
      <w:r w:rsidR="001D26CA">
        <w:t xml:space="preserve">a </w:t>
      </w:r>
      <w:r w:rsidR="00DE5D3F">
        <w:t>second</w:t>
      </w:r>
      <w:r>
        <w:t xml:space="preserve"> process in terrestrial systems where carbon and nitrogen cycles are linked. </w:t>
      </w:r>
      <w:r w:rsidR="005D006F">
        <w:t xml:space="preserve">Photosynthesis links carbon and nitrogen cycles by fixing carbon dioxide drawn in from the atmosphere to simple sugars through a series of light dependent and independent reactions that have high nitrogen requirements to build and maintain </w:t>
      </w:r>
      <w:r w:rsidR="005D006F">
        <w:fldChar w:fldCharType="begin" w:fldLock="1"/>
      </w:r>
      <w:r w:rsidR="002548F5">
        <w:instrText xml:space="preserve"> ADDIN ZOTERO_ITEM CSL_CITATION {"citationID":"24eQszph","properties":{"formattedCitation":"(Evans and Seemann, 1989{\\i{}a}; Evans, 1989)","plainCitation":"(Evans and Seemann, 1989a; Evans, 1989)","noteIndex":0},"citationItems":[{"id":"AVTu201O/fgHc9i4E","uris":["http://www.mendeley.com/documents/?uuid=20ca2eec-0707-46d9-b95a-10c6371d8aab"],"itemData":{"DOI":"10.1007/BF00377192","ISSN":"0029-8549","author":[{"dropping-particle":"","family":"Evans","given":"John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plants","type":"article-journal","volume":"78"}},{"id":"AVTu201O/c2koBhxE","uris":["http://www.mendeley.com/documents/?uuid=b85d6cb6-b3cb-471b-9b1b-d018e804566a"],"itemData":{"author":[{"dropping-particle":"","family":"Evans","given":"John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control","type":"article-journal","volume":"8"}}],"schema":"https://github.com/citation-style-language/schema/raw/master/csl-citation.json"} </w:instrText>
      </w:r>
      <w:r w:rsidR="005D006F">
        <w:fldChar w:fldCharType="separate"/>
      </w:r>
      <w:r w:rsidR="00CF665D" w:rsidRPr="00CF665D">
        <w:rPr>
          <w:rFonts w:cs="Times New Roman"/>
        </w:rPr>
        <w:t>(Evans and Seemann, 1989</w:t>
      </w:r>
      <w:r w:rsidR="00CF665D" w:rsidRPr="00CF665D">
        <w:rPr>
          <w:rFonts w:cs="Times New Roman"/>
          <w:i/>
          <w:iCs/>
        </w:rPr>
        <w:t>a</w:t>
      </w:r>
      <w:r w:rsidR="00CF665D" w:rsidRPr="00CF665D">
        <w:rPr>
          <w:rFonts w:cs="Times New Roman"/>
        </w:rPr>
        <w:t>; Evans, 1989)</w:t>
      </w:r>
      <w:r w:rsidR="005D006F">
        <w:fldChar w:fldCharType="end"/>
      </w:r>
      <w:r w:rsidR="005D006F">
        <w:t xml:space="preserve">. </w:t>
      </w:r>
      <w:r w:rsidR="00FA37A7">
        <w:t xml:space="preserve">Simple sugars then get used as substrate for respiration, are allocated to structures that support storage and growth, or can be allocated belowground to acquire nitrogen or </w:t>
      </w:r>
      <w:r w:rsidR="003A4D07">
        <w:t xml:space="preserve">other soil-derived resources. Plants are well known to acclimate their photosynthetic processes to external environmental factors such as </w:t>
      </w:r>
      <w:r>
        <w:t>CO</w:t>
      </w:r>
      <w:r>
        <w:rPr>
          <w:vertAlign w:val="subscript"/>
        </w:rPr>
        <w:t>2</w:t>
      </w:r>
      <w:r>
        <w:t xml:space="preserve"> </w:t>
      </w:r>
      <w:r w:rsidR="00B26369">
        <w:fldChar w:fldCharType="begin"/>
      </w:r>
      <w:r w:rsidR="004301BB">
        <w:instrText xml:space="preserve"> ADDIN ZOTERO_ITEM CSL_CITATION {"citationID":"4uLSXZw1","properties":{"formattedCitation":"(Poorter {\\i{}et al.}, 2022)","plainCitation":"(Poorter et al., 2022)","noteIndex":0},"citationItems":[{"id":497,"uris":["http://zotero.org/users/9772779/items/VSTAKIS7"],"itemData":{"id":497,"type":"article-journal","abstract":"Generalised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models.","container-title":"New Phytologist","DOI":"10.1111/nph.17802","ISSN":"14698137","issue":"4","note":"PMID: 34657301","page":"1560-1596","title":"A meta-analysis of responses of C3 plants to atmospheric CO2: dose–response curves for 85 traits ranging from the molecular to the whole-plant level","volume":"233","author":[{"family":"Poorter","given":"Hendrik"},{"family":"Knopf","given":"Oliver"},{"family":"Wright","given":"Ian J"},{"family":"Temme","given":"Andries A"},{"family":"Hogewoning","given":"Sander W"},{"family":"Graf","given":"Alexander"},{"family":"Cernusak","given":"Lucas A"},{"family":"Pons","given":"Thijs L"}],"issued":{"date-parts":[["2022"]]}}}],"schema":"https://github.com/citation-style-language/schema/raw/master/csl-citation.json"} </w:instrText>
      </w:r>
      <w:r w:rsidR="00B26369">
        <w:fldChar w:fldCharType="separate"/>
      </w:r>
      <w:r w:rsidR="00A3142C" w:rsidRPr="00A3142C">
        <w:rPr>
          <w:rFonts w:cs="Times New Roman"/>
        </w:rPr>
        <w:t xml:space="preserve">(Poorter </w:t>
      </w:r>
      <w:r w:rsidR="00A3142C" w:rsidRPr="00A3142C">
        <w:rPr>
          <w:rFonts w:cs="Times New Roman"/>
          <w:i/>
          <w:iCs/>
        </w:rPr>
        <w:t>et al.</w:t>
      </w:r>
      <w:r w:rsidR="00A3142C" w:rsidRPr="00A3142C">
        <w:rPr>
          <w:rFonts w:cs="Times New Roman"/>
        </w:rPr>
        <w:t>, 2022)</w:t>
      </w:r>
      <w:r w:rsidR="00B26369">
        <w:fldChar w:fldCharType="end"/>
      </w:r>
      <w:r>
        <w:t>, temperatur</w:t>
      </w:r>
      <w:r w:rsidR="00A3142C">
        <w:t>e</w:t>
      </w:r>
      <w:r w:rsidR="00C70E2E">
        <w:t xml:space="preserve"> </w:t>
      </w:r>
      <w:r w:rsidR="00C70E2E">
        <w:fldChar w:fldCharType="begin"/>
      </w:r>
      <w:r w:rsidR="002548F5">
        <w:instrText xml:space="preserve"> ADDIN ZOTERO_ITEM CSL_CITATION {"citationID":"0m0rqs0T","properties":{"formattedCitation":"(Smith and Dukes, 2013)","plainCitation":"(Smith and Dukes, 2013)","noteIndex":0},"citationItems":[{"id":"AVTu201O/Rtg3N6mO","uris":["http://www.mendeley.com/documents/?uuid=b45ebbbe-9cfa-41ef-9337-8bc2bfdfb16b"],"itemData":{"DOI":"10.1111/j.1365-2486.2012.02797.x","ISSN":"13541013","PMID":"23504720","abstract":"To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Biology","id":"rTW1giio/gbXDrhiv","issue":"1","issued":{"date-parts":[["2013"]]},"page":"45-63","title":"Plant respiration and photosynthesis in global-scale models: Incorporating acclimation to temperature and CO&lt;sub&gt;2&lt;/sub&gt;","type":"article-journal","volume":"19"}}],"schema":"https://github.com/citation-style-language/schema/raw/master/csl-citation.json"} </w:instrText>
      </w:r>
      <w:r w:rsidR="00C70E2E">
        <w:fldChar w:fldCharType="separate"/>
      </w:r>
      <w:r w:rsidR="00C70E2E">
        <w:rPr>
          <w:noProof/>
        </w:rPr>
        <w:t>(Smith and Dukes, 2013)</w:t>
      </w:r>
      <w:r w:rsidR="00C70E2E">
        <w:fldChar w:fldCharType="end"/>
      </w:r>
      <w:r>
        <w:t>, light availability</w:t>
      </w:r>
      <w:r w:rsidR="00A3142C">
        <w:t xml:space="preserve"> </w:t>
      </w:r>
      <w:r w:rsidR="00CF665D">
        <w:fldChar w:fldCharType="begin"/>
      </w:r>
      <w:r w:rsidR="004301BB">
        <w:instrText xml:space="preserve"> ADDIN ZOTERO_ITEM CSL_CITATION {"citationID":"jh9jF4il","properties":{"formattedCitation":"(Poorter {\\i{}et al.}, 2019)","plainCitation":"(Poorter et al., 2019)","noteIndex":0},"citationItems":[{"id":86,"uris":["http://zotero.org/users/9772779/items/ZLJEQEWX"],"itemData":{"id":86,"type":"article-journal","abstract":"By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characteristics.","container-title":"New Phytologist","DOI":"10.1111/nph.15754","ISSN":"14698137","issue":"3","note":"PMID: 30802971","page":"1073-1105","title":"A meta-analysis of plant responses to light intensity for 70 traits ranging from molecules to whole plant performance","volume":"223","author":[{"family":"Poorter","given":"Hendrik"},{"family":"Niinemets","given":"Ülo"},{"family":"Ntagkas","given":"Nikolaos"},{"family":"Siebenkäs","given":"Alrun"},{"family":"Mäenpää","given":"Maarit"},{"family":"Matsubara","given":"Shizue"},{"family":"Pons","given":"Thijs L."}],"issued":{"date-parts":[["2019"]]}}}],"schema":"https://github.com/citation-style-language/schema/raw/master/csl-citation.json"} </w:instrText>
      </w:r>
      <w:r w:rsidR="00CF665D">
        <w:fldChar w:fldCharType="separate"/>
      </w:r>
      <w:r w:rsidR="00CF665D" w:rsidRPr="00CF665D">
        <w:rPr>
          <w:rFonts w:cs="Times New Roman"/>
        </w:rPr>
        <w:t xml:space="preserve">(Poorter </w:t>
      </w:r>
      <w:r w:rsidR="00CF665D" w:rsidRPr="00CF665D">
        <w:rPr>
          <w:rFonts w:cs="Times New Roman"/>
          <w:i/>
          <w:iCs/>
        </w:rPr>
        <w:t>et al.</w:t>
      </w:r>
      <w:r w:rsidR="00CF665D" w:rsidRPr="00CF665D">
        <w:rPr>
          <w:rFonts w:cs="Times New Roman"/>
        </w:rPr>
        <w:t>, 2019)</w:t>
      </w:r>
      <w:r w:rsidR="00CF665D">
        <w:fldChar w:fldCharType="end"/>
      </w:r>
      <w:r>
        <w:t xml:space="preserve">, and soil resource availability </w:t>
      </w:r>
      <w:r w:rsidR="003A4D07">
        <w:t xml:space="preserve">(). However, only a handful of studies have connected plant acclimation responses to changing environments to species nitrogen acquisition strategy </w:t>
      </w:r>
      <w:r w:rsidR="003A4D07">
        <w:fldChar w:fldCharType="begin"/>
      </w:r>
      <w:r w:rsidR="003A4D07">
        <w:instrText xml:space="preserve"> ADDIN ZOTERO_ITEM CSL_CITATION {"citationID":"sC87m0S9","properties":{"formattedCitation":"(Terrer {\\i{}et al.}, 2018{\\i{}b}; Smith and Keenan, 2020)","plainCitation":"(Terrer et al., 2018b; Smith and Keenan, 2020)","noteIndex":0},"citationItems":[{"id":588,"uris":["http://zotero.org/users/9772779/items/GCRAX8CV"],"itemData":{"id":588,"type":"article-journal","abstract":"Land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symbionts.","container-title":"New Phytologist","DOI":"10.1111/nph.14872","ISSN":"0028-646X","issue":"2","note":"ISBN: 7476820487","page":"507-522","title":"Ecosystem responses to elevated &lt;scp&gt;CO&lt;/scp&gt; &lt;sub&gt;2&lt;/sub&gt; governed by plant–soil interactions and the cost of nitrogen acquisition","volume":"217","author":[{"family":"Terrer","given":"César"},{"family":"Vicca","given":"Sara"},{"family":"Stocker","given":"Benjamin D."},{"family":"Hungate","given":"Bruce A"},{"family":"Phillips","given":"Richard P"},{"family":"Reich","given":"Peter B"},{"family":"Finzi","given":"Adrien C"},{"family":"Prentice","given":"I Colin"}],"issued":{"date-parts":[["2018",1,6]]}}},{"id":87,"uris":["http://zotero.org/users/9772779/items/H2UDDT87"],"itemData":{"id":87,"type":"article-journal","abstract":"The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ture,","container-title":"Global Change Biology","DOI":"10.1111/gcb.15212","ISSN":"1354-1013","issue":"9","page":"5202-5216","title":"Mechanisms underlying leaf photosynthetic acclimation to warming and elevated CO2 as inferred from least‐cost optimality theory","volume":"26","author":[{"family":"Smith","given":"Nicholas G"},{"family":"Keenan","given":"Trevor F"}],"issued":{"date-parts":[["2020",9,3]]}}}],"schema":"https://github.com/citation-style-language/schema/raw/master/csl-citation.json"} </w:instrText>
      </w:r>
      <w:r w:rsidR="003A4D07">
        <w:fldChar w:fldCharType="separate"/>
      </w:r>
      <w:r w:rsidR="003A4D07" w:rsidRPr="003A4D07">
        <w:rPr>
          <w:rFonts w:cs="Times New Roman"/>
        </w:rPr>
        <w:t>(</w:t>
      </w:r>
      <w:proofErr w:type="spellStart"/>
      <w:r w:rsidR="003A4D07" w:rsidRPr="003A4D07">
        <w:rPr>
          <w:rFonts w:cs="Times New Roman"/>
        </w:rPr>
        <w:t>Terrer</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2018</w:t>
      </w:r>
      <w:r w:rsidR="003A4D07" w:rsidRPr="003A4D07">
        <w:rPr>
          <w:rFonts w:cs="Times New Roman"/>
          <w:i/>
          <w:iCs/>
        </w:rPr>
        <w:t>b</w:t>
      </w:r>
      <w:r w:rsidR="003A4D07" w:rsidRPr="003A4D07">
        <w:rPr>
          <w:rFonts w:cs="Times New Roman"/>
        </w:rPr>
        <w:t>; Smith and Keenan, 2020)</w:t>
      </w:r>
      <w:r w:rsidR="003A4D07">
        <w:fldChar w:fldCharType="end"/>
      </w:r>
    </w:p>
    <w:p w14:paraId="2F3A73E6" w14:textId="77777777" w:rsidR="003A4D07" w:rsidRDefault="003A4D07" w:rsidP="003A4D07">
      <w:pPr>
        <w:spacing w:line="480" w:lineRule="auto"/>
        <w:ind w:firstLine="720"/>
      </w:pPr>
    </w:p>
    <w:p w14:paraId="77D09D4D" w14:textId="77777777" w:rsidR="003A4D07" w:rsidRDefault="003A4D07" w:rsidP="003A4D07">
      <w:pPr>
        <w:spacing w:line="480" w:lineRule="auto"/>
        <w:ind w:firstLine="720"/>
      </w:pPr>
    </w:p>
    <w:p w14:paraId="4F64660A" w14:textId="370C8ED7" w:rsidR="00FA37A7" w:rsidRDefault="003A4D07" w:rsidP="003A4D07">
      <w:pPr>
        <w:spacing w:line="480" w:lineRule="auto"/>
        <w:ind w:firstLine="720"/>
      </w:pPr>
      <w:r>
        <w:t xml:space="preserve">Recent eco-evolutionary optimality theory </w:t>
      </w:r>
      <w:r>
        <w:fldChar w:fldCharType="begin"/>
      </w:r>
      <w:r>
        <w:instrText xml:space="preserve"> ADDIN ZOTERO_ITEM CSL_CITATION {"citationID":"quexCoS0","properties":{"formattedCitation":"(Harrison {\\i{}et al.}, 2021)","plainCitation":"(Harrison et al., 2021)","noteIndex":0},"citationItems":[{"id":505,"uris":["http://zotero.org/users/9772779/items/B5HSQNNY"],"itemData":{"id":505,"type":"article-journal","abstract":"Global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change.","container-title":"New Phytologist","DOI":"10.1111/nph.17558","ISSN":"14698137","issue":"6","note":"PMID: 34131932","page":"2125-2141","title":"Eco-evolutionary optimality as a means to improve vegetation and land-surface models","volume":"231","author":[{"family":"Harrison","given":"Sandy P"},{"family":"Cramer","given":"Wolfgang"},{"family":"Franklin","given":"Oskar"},{"family":"Prentice","given":"Iain Colin"},{"family":"Wang","given":"Han"},{"family":"Brännström","given":"Åke"},{"family":"Boer","given":"Hugo","non-dropping-particle":"de"},{"family":"Dieckmann","given":"Ulf"},{"family":"Joshi","given":"Jaideep"},{"family":"Keenan","given":"Trevor F"},{"family":"Lavergne","given":"Aliénor"},{"family":"Manzoni","given":"Stefano"},{"family":"Mengoli","given":"Giulia"},{"family":"Morfopoulos","given":"Catherine"},{"family":"Peñuelas","given":"Josep"},{"family":"Pietsch","given":"Stephan"},{"family":"Rebel","given":"Karin T"},{"family":"Ryu","given":"Youngryel"},{"family":"Smith","given":"Nicholas G"},{"family":"Stocker","given":"Benjamin D"},{"family":"Wright","given":"Ian J"}],"issued":{"date-parts":[["2021"]]}}}],"schema":"https://github.com/citation-style-language/schema/raw/master/csl-citation.json"} </w:instrText>
      </w:r>
      <w:r>
        <w:fldChar w:fldCharType="separate"/>
      </w:r>
      <w:r w:rsidRPr="004301BB">
        <w:rPr>
          <w:rFonts w:cs="Times New Roman"/>
        </w:rPr>
        <w:t xml:space="preserve">(Harrison </w:t>
      </w:r>
      <w:r w:rsidRPr="004301BB">
        <w:rPr>
          <w:rFonts w:cs="Times New Roman"/>
          <w:i/>
          <w:iCs/>
        </w:rPr>
        <w:t>et al.</w:t>
      </w:r>
      <w:r w:rsidRPr="004301BB">
        <w:rPr>
          <w:rFonts w:cs="Times New Roman"/>
        </w:rPr>
        <w:t>, 2021)</w:t>
      </w:r>
      <w:r>
        <w:fldChar w:fldCharType="end"/>
      </w:r>
      <w:r>
        <w:t xml:space="preserve"> suggests that plants acclimate to changing environments by maximizing light use efficiency at the lowest summed cost of nitrogen and water use </w:t>
      </w:r>
      <w:r>
        <w:fldChar w:fldCharType="begin"/>
      </w:r>
      <w:r>
        <w:instrText xml:space="preserve"> ADDIN ZOTERO_ITEM CSL_CITATION {"citationID":"rLfhgZIT","properties":{"formattedCitation":"(Wright {\\i{}et al.}, 2003; Prentice {\\i{}et al.}, 2014; Smith {\\i{}et al.}, 2019)","plainCitation":"(Wright et al., 2003; Prentice et al., 2014; Smith et al., 2019)","noteIndex":0},"citationItems":[{"id":"AVTu201O/yniN0Dat","uris":["http://www.mendeley.com/documents/?uuid=e792122e-1fd1-4c1a-9d09-7bd7a13fee68"],"itemData":{"DOI":"0003-0147/2003/16101-010387","author":[{"dropping-particle":"","family":"Wright","given":"Ian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Naturalist","id":"8p64rLMB/bXH7Btgp","issue":"1","issued":{"date-parts":[["2003"]]},"page":"98-111","title":"Least-cost input mixtures of water and nitrogen for photosynthesis","type":"article-journal","volume":"161"}},{"id":"AVTu201O/wkd5GMz1","uris":["http://www.mendeley.com/documents/?uuid=e847e008-126f-46c3-a215-d3160662c7ab"],"itemData":{"DOI":"10.1111/ele.12211","ISSN":"1461023X","abstract":"A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Letters","id":"8p64rLMB/aNYR6Zxr","issue":"1","issued":{"date-parts":[["2014","1"]]},"page":"82-91","title":"Balancing the costs of carbon gain and water transport: testing a new theoretical framework for plant functional ecology","type":"article-journal","volume":"17"}},{"id":216,"uris":["http://zotero.org/users/9772779/items/YXEIMKWF"],"itemData":{"id":216,"type":"article-journal","abstract":"Earth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ESMs.","container-title":"Ecology Letters","DOI":"10.1111/ele.13210","ISSN":"1461-023X","issue":"3","page":"506-517","title":"Global photosynthetic capacity is optimized to the environment","volume":"22","author":[{"family":"Smith","given":"Nicholas G"},{"family":"Keenan","given":"Trevor F"},{"family":"Prentice","given":"I C"},{"family":"Wang","given":"Han"},{"family":"Wright","given":"Ian J"},{"family":"Niinemets","given":"Ülo"},{"family":"Crous","given":"Kristine Y"},{"family":"Domingues","given":"Tomas F"},{"family":"Guerrieri","given":"Rossella"},{"family":"Ishida","given":"FY","dropping-particle":"oko"},{"family":"Kattge","given":"Jens"},{"family":"Kruger","given":"Eric L"},{"family":"Maire","given":"Vincent"},{"family":"Rogers","given":"Alistair"},{"family":"Serbin","given":"Shawn P"},{"family":"Tarvainen","given":"Lasse"},{"family":"Togashi","given":"Henrique F"},{"family":"Townsend","given":"Philip A"},{"family":"Wang","given":"Meng"},{"family":"Weerasinghe","given":"Lasantha K"},{"family":"Zhou","given":"Shuang-Xi"}],"editor":[{"family":"Niu","given":"Shuli"}],"issued":{"date-parts":[["2019",3,4]]}}}],"schema":"https://github.com/citation-style-language/schema/raw/master/csl-citation.json"} </w:instrText>
      </w:r>
      <w:r>
        <w:fldChar w:fldCharType="separate"/>
      </w:r>
      <w:r w:rsidRPr="00D30494">
        <w:rPr>
          <w:rFonts w:cs="Times New Roman"/>
        </w:rPr>
        <w:t xml:space="preserve">(Wright </w:t>
      </w:r>
      <w:r w:rsidRPr="00D30494">
        <w:rPr>
          <w:rFonts w:cs="Times New Roman"/>
          <w:i/>
          <w:iCs/>
        </w:rPr>
        <w:t>et al.</w:t>
      </w:r>
      <w:r w:rsidRPr="00D30494">
        <w:rPr>
          <w:rFonts w:cs="Times New Roman"/>
        </w:rPr>
        <w:t xml:space="preserve">, 2003; Prentice </w:t>
      </w:r>
      <w:r w:rsidRPr="00D30494">
        <w:rPr>
          <w:rFonts w:cs="Times New Roman"/>
          <w:i/>
          <w:iCs/>
        </w:rPr>
        <w:t>et al.</w:t>
      </w:r>
      <w:r w:rsidRPr="00D30494">
        <w:rPr>
          <w:rFonts w:cs="Times New Roman"/>
        </w:rPr>
        <w:t xml:space="preserve">, 2014; Smith </w:t>
      </w:r>
      <w:r w:rsidRPr="00D30494">
        <w:rPr>
          <w:rFonts w:cs="Times New Roman"/>
          <w:i/>
          <w:iCs/>
        </w:rPr>
        <w:t>et al.</w:t>
      </w:r>
      <w:r w:rsidRPr="00D30494">
        <w:rPr>
          <w:rFonts w:cs="Times New Roman"/>
        </w:rPr>
        <w:t>, 2019)</w:t>
      </w:r>
      <w:r>
        <w:fldChar w:fldCharType="end"/>
      </w:r>
    </w:p>
    <w:p w14:paraId="19D401F9" w14:textId="77777777" w:rsidR="00FA37A7" w:rsidRDefault="00FA37A7" w:rsidP="004301BB">
      <w:pPr>
        <w:spacing w:line="480" w:lineRule="auto"/>
        <w:ind w:firstLine="720"/>
      </w:pPr>
    </w:p>
    <w:p w14:paraId="400D311F" w14:textId="6B7D2347" w:rsidR="004301BB" w:rsidRDefault="00CA5FBB" w:rsidP="004301BB">
      <w:pPr>
        <w:spacing w:line="480" w:lineRule="auto"/>
        <w:ind w:firstLine="720"/>
      </w:pPr>
      <w:r>
        <w:t>Recent</w:t>
      </w:r>
      <w:r w:rsidR="004301BB">
        <w:t xml:space="preserve"> eco-evolutionary optimality</w:t>
      </w:r>
      <w:r>
        <w:t xml:space="preserve"> </w:t>
      </w:r>
      <w:r w:rsidR="0007391F">
        <w:t>theory</w:t>
      </w:r>
      <w:r w:rsidR="004301BB">
        <w:t xml:space="preserve"> </w:t>
      </w:r>
      <w:r w:rsidR="004301BB">
        <w:fldChar w:fldCharType="begin"/>
      </w:r>
      <w:r w:rsidR="003A4D07">
        <w:instrText xml:space="preserve"> ADDIN ZOTERO_ITEM CSL_CITATION {"citationID":"D2eJAxHB","properties":{"formattedCitation":"(Harrison {\\i{}et al.}, 2021)","plainCitation":"(Harrison et al., 2021)","noteIndex":0},"citationItems":[{"id":505,"uris":["http://zotero.org/users/9772779/items/B5HSQNNY"],"itemData":{"id":505,"type":"article-journal","abstract":"Global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change.","container-title":"New Phytologist","DOI":"10.1111/nph.17558","ISSN":"14698137","issue":"6","note":"PMID: 34131932","page":"2125-2141","title":"Eco-evolutionary optimality as a means to improve vegetation and land-surface models","volume":"231","author":[{"family":"Harrison","given":"Sandy P"},{"family":"Cramer","given":"Wolfgang"},{"family":"Franklin","given":"Oskar"},{"family":"Prentice","given":"Iain Colin"},{"family":"Wang","given":"Han"},{"family":"Brännström","given":"Åke"},{"family":"Boer","given":"Hugo","non-dropping-particle":"de"},{"family":"Dieckmann","given":"Ulf"},{"family":"Joshi","given":"Jaideep"},{"family":"Keenan","given":"Trevor F"},{"family":"Lavergne","given":"Aliénor"},{"family":"Manzoni","given":"Stefano"},{"family":"Mengoli","given":"Giulia"},{"family":"Morfopoulos","given":"Catherine"},{"family":"Peñuelas","given":"Josep"},{"family":"Pietsch","given":"Stephan"},{"family":"Rebel","given":"Karin T"},{"family":"Ryu","given":"Youngryel"},{"family":"Smith","given":"Nicholas G"},{"family":"Stocker","given":"Benjamin D"},{"family":"Wright","given":"Ian J"}],"issued":{"date-parts":[["2021"]]}}}],"schema":"https://github.com/citation-style-language/schema/raw/master/csl-citation.json"} </w:instrText>
      </w:r>
      <w:r w:rsidR="004301BB">
        <w:fldChar w:fldCharType="separate"/>
      </w:r>
      <w:r w:rsidR="004301BB" w:rsidRPr="004301BB">
        <w:rPr>
          <w:rFonts w:cs="Times New Roman"/>
        </w:rPr>
        <w:t xml:space="preserve">(Harrison </w:t>
      </w:r>
      <w:r w:rsidR="004301BB" w:rsidRPr="004301BB">
        <w:rPr>
          <w:rFonts w:cs="Times New Roman"/>
          <w:i/>
          <w:iCs/>
        </w:rPr>
        <w:t>et al.</w:t>
      </w:r>
      <w:r w:rsidR="004301BB" w:rsidRPr="004301BB">
        <w:rPr>
          <w:rFonts w:cs="Times New Roman"/>
        </w:rPr>
        <w:t>, 2021)</w:t>
      </w:r>
      <w:r w:rsidR="004301BB">
        <w:fldChar w:fldCharType="end"/>
      </w:r>
      <w:r w:rsidR="004301BB">
        <w:t xml:space="preserve"> </w:t>
      </w:r>
      <w:r>
        <w:t xml:space="preserve">suggests that plants acclimate to changing environments by maximizing light use efficiency </w:t>
      </w:r>
      <w:r w:rsidR="004301BB">
        <w:t>at the</w:t>
      </w:r>
      <w:r>
        <w:t xml:space="preserve"> lowest summed </w:t>
      </w:r>
      <w:r>
        <w:lastRenderedPageBreak/>
        <w:t xml:space="preserve">cost of nitrogen and water use </w:t>
      </w:r>
      <w:r w:rsidR="00D30494">
        <w:fldChar w:fldCharType="begin"/>
      </w:r>
      <w:r w:rsidR="003A4D07">
        <w:instrText xml:space="preserve"> ADDIN ZOTERO_ITEM CSL_CITATION {"citationID":"L3Tc7CB9","properties":{"formattedCitation":"(Wright {\\i{}et al.}, 2003; Prentice {\\i{}et al.}, 2014; Smith {\\i{}et al.}, 2019)","plainCitation":"(Wright et al., 2003; Prentice et al., 2014; Smith et al., 2019)","noteIndex":0},"citationItems":[{"id":"AVTu201O/yniN0Dat","uris":["http://www.mendeley.com/documents/?uuid=e792122e-1fd1-4c1a-9d09-7bd7a13fee68"],"itemData":{"DOI":"0003-0147/2003/16101-010387","author":[{"dropping-particle":"","family":"Wright","given":"Ian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Naturalist","id":"8p64rLMB/bXH7Btgp","issue":"1","issued":{"date-parts":[["2003"]]},"page":"98-111","title":"Least-cost input mixtures of water and nitrogen for photosynthesis","type":"article-journal","volume":"161"}},{"id":"AVTu201O/wkd5GMz1","uris":["http://www.mendeley.com/documents/?uuid=e847e008-126f-46c3-a215-d3160662c7ab"],"itemData":{"DOI":"10.1111/ele.12211","ISSN":"1461023X","abstract":"A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Letters","id":"8p64rLMB/aNYR6Zxr","issue":"1","issued":{"date-parts":[["2014","1"]]},"page":"82-91","title":"Balancing the costs of carbon gain and water transport: testing a new theoretical framework for plant functional ecology","type":"article-journal","volume":"17"}},{"id":216,"uris":["http://zotero.org/users/9772779/items/YXEIMKWF"],"itemData":{"id":216,"type":"article-journal","abstract":"Earth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ESMs.","container-title":"Ecology Letters","DOI":"10.1111/ele.13210","ISSN":"1461-023X","issue":"3","page":"506-517","title":"Global photosynthetic capacity is optimized to the environment","volume":"22","author":[{"family":"Smith","given":"Nicholas G"},{"family":"Keenan","given":"Trevor F"},{"family":"Prentice","given":"I C"},{"family":"Wang","given":"Han"},{"family":"Wright","given":"Ian J"},{"family":"Niinemets","given":"Ülo"},{"family":"Crous","given":"Kristine Y"},{"family":"Domingues","given":"Tomas F"},{"family":"Guerrieri","given":"Rossella"},{"family":"Ishida","given":"FY","dropping-particle":"oko"},{"family":"Kattge","given":"Jens"},{"family":"Kruger","given":"Eric L"},{"family":"Maire","given":"Vincent"},{"family":"Rogers","given":"Alistair"},{"family":"Serbin","given":"Shawn P"},{"family":"Tarvainen","given":"Lasse"},{"family":"Togashi","given":"Henrique F"},{"family":"Townsend","given":"Philip A"},{"family":"Wang","given":"Meng"},{"family":"Weerasinghe","given":"Lasantha K"},{"family":"Zhou","given":"Shuang-Xi"}],"editor":[{"family":"Niu","given":"Shuli"}],"issued":{"date-parts":[["2019",3,4]]}}}],"schema":"https://github.com/citation-style-language/schema/raw/master/csl-citation.json"} </w:instrText>
      </w:r>
      <w:r w:rsidR="00D30494">
        <w:fldChar w:fldCharType="separate"/>
      </w:r>
      <w:r w:rsidR="00D30494" w:rsidRPr="00D30494">
        <w:rPr>
          <w:rFonts w:cs="Times New Roman"/>
        </w:rPr>
        <w:t xml:space="preserve">(Wright </w:t>
      </w:r>
      <w:r w:rsidR="00D30494" w:rsidRPr="00D30494">
        <w:rPr>
          <w:rFonts w:cs="Times New Roman"/>
          <w:i/>
          <w:iCs/>
        </w:rPr>
        <w:t>et al.</w:t>
      </w:r>
      <w:r w:rsidR="00D30494" w:rsidRPr="00D30494">
        <w:rPr>
          <w:rFonts w:cs="Times New Roman"/>
        </w:rPr>
        <w:t xml:space="preserve">, 2003; Prentice </w:t>
      </w:r>
      <w:r w:rsidR="00D30494" w:rsidRPr="00D30494">
        <w:rPr>
          <w:rFonts w:cs="Times New Roman"/>
          <w:i/>
          <w:iCs/>
        </w:rPr>
        <w:t>et al.</w:t>
      </w:r>
      <w:r w:rsidR="00D30494" w:rsidRPr="00D30494">
        <w:rPr>
          <w:rFonts w:cs="Times New Roman"/>
        </w:rPr>
        <w:t xml:space="preserve">, 2014; Smith </w:t>
      </w:r>
      <w:r w:rsidR="00D30494" w:rsidRPr="00D30494">
        <w:rPr>
          <w:rFonts w:cs="Times New Roman"/>
          <w:i/>
          <w:iCs/>
        </w:rPr>
        <w:t>et al.</w:t>
      </w:r>
      <w:r w:rsidR="00D30494" w:rsidRPr="00D30494">
        <w:rPr>
          <w:rFonts w:cs="Times New Roman"/>
        </w:rPr>
        <w:t>, 2019)</w:t>
      </w:r>
      <w:r w:rsidR="00D30494">
        <w:fldChar w:fldCharType="end"/>
      </w:r>
      <w:r w:rsidR="00DE5D3F">
        <w:t>.</w:t>
      </w:r>
      <w:r w:rsidR="00DE5D3F" w:rsidRPr="00DE5D3F">
        <w:t xml:space="preserve"> </w:t>
      </w:r>
      <w:r w:rsidR="00DE5D3F">
        <w:t xml:space="preserve">The theory </w:t>
      </w:r>
      <w:r w:rsidR="0007391F">
        <w:t>suggests</w:t>
      </w:r>
      <w:r w:rsidR="00DE5D3F">
        <w:t xml:space="preserve"> that costs associated with nitrogen and water use are substitutable, such that inefficient use of a more abundant resource can be sacrificed for more efficient use of a less abundant resource. While this theory has been tested in a handful of </w:t>
      </w:r>
      <w:r>
        <w:t xml:space="preserve">environmental gradient </w:t>
      </w:r>
      <w:r>
        <w:fldChar w:fldCharType="begin"/>
      </w:r>
      <w:r w:rsidR="002548F5">
        <w:instrText xml:space="preserve"> ADDIN ZOTERO_ITEM CSL_CITATION {"citationID":"MUUnvTiD","properties":{"formattedCitation":"(Paillassa {\\i{}et al.}, 2020; Peng {\\i{}et al.}, 2021; Querejeta {\\i{}et al.}, 2022)","plainCitation":"(Paillassa et al., 2020; Peng et al., 2021; Querejeta et al., 2022)","noteIndex":0},"citationItems":[{"id":"AVTu201O/VtaZqvpF","uris":["http://www.mendeley.com/documents/?uuid=7a979be5-4341-4431-bd38-7ceeeada2df2"],"itemData":{"DOI":"10.1111/nph.16702","ISSN":"0028-646X","abstract":"\u000f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Phytologist","id":"8p64rLMB/Rjt1EKjp","issue":"1","issued":{"date-parts":[["2020","10","9"]]},"page":"121-135","title":"When and where soil is important to modify the carbon and water economy of leaves","type":"article-journal","volume":"228"}},{"id":616,"uris":["http://zotero.org/users/9772779/items/9BABRFZB"],"itemData":{"id":616,"type":"article-journal","abstract":"There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supply.","container-title":"Communications Biology","DOI":"10.1038/s42003-021-01985-7","ISSN":"2399-3642","issue":"1","note":"PMID: 33846550\nISBN: 4200302101","page":"462","title":"Global climate and nutrient controls of photosynthetic capacity","volume":"4","author":[{"family":"Peng","given":"Yunke"},{"family":"Bloomfield","given":"Keith J"},{"family":"Cernusak","given":"Lucas A"},{"family":"Domingues","given":"Tomas F"},{"family":"Prentice","given":"Iain Colin"}],"issued":{"date-parts":[["2021",12,12]]}}},{"id":17,"uris":["http://zotero.org/users/9772779/items/7UXCQ5QV"],"itemData":{"id":17,"type":"article-journal","container-title":"New Phytologist","DOI":"10.1111/nph.18254","ISSN":"0028-646X","issue":"February","note":"ISBN: 0000000337","page":"0-3","title":"Higher leaf nitrogen content is linked to tighter stomatal regulation of transpiration and more efficient water use across dryland trees","author":[{"family":"Querejeta","given":"José Ignacio"},{"family":"Prieto","given":"Iván"},{"family":"Armas","given":"Cristina"},{"family":"Casanoves","given":"Fernando"},{"family":"Diémé","given":"Joseph S"},{"family":"Diouf","given":"Mayecor"},{"family":"Yossi","given":"Harouna"},{"family":"Kaya","given":"Bocary"},{"family":"Pugnaire","given":"Francisco I."},{"family":"Rusch","given":"Graciela M."}],"issued":{"date-parts":[["2022",5,18]]}}}],"schema":"https://github.com/citation-style-language/schema/raw/master/csl-citation.json"} </w:instrText>
      </w:r>
      <w:r>
        <w:fldChar w:fldCharType="separate"/>
      </w:r>
      <w:r w:rsidR="00D30494" w:rsidRPr="00D30494">
        <w:rPr>
          <w:rFonts w:cs="Times New Roman"/>
        </w:rPr>
        <w:t>(</w:t>
      </w:r>
      <w:proofErr w:type="spellStart"/>
      <w:r w:rsidR="00D30494" w:rsidRPr="00D30494">
        <w:rPr>
          <w:rFonts w:cs="Times New Roman"/>
        </w:rPr>
        <w:t>Paillassa</w:t>
      </w:r>
      <w:proofErr w:type="spellEnd"/>
      <w:r w:rsidR="00D30494" w:rsidRPr="00D30494">
        <w:rPr>
          <w:rFonts w:cs="Times New Roman"/>
        </w:rPr>
        <w:t xml:space="preserve"> </w:t>
      </w:r>
      <w:r w:rsidR="00D30494" w:rsidRPr="00D30494">
        <w:rPr>
          <w:rFonts w:cs="Times New Roman"/>
          <w:i/>
          <w:iCs/>
        </w:rPr>
        <w:t>et al.</w:t>
      </w:r>
      <w:r w:rsidR="00D30494" w:rsidRPr="00D30494">
        <w:rPr>
          <w:rFonts w:cs="Times New Roman"/>
        </w:rPr>
        <w:t xml:space="preserve">, 2020; Peng </w:t>
      </w:r>
      <w:r w:rsidR="00D30494" w:rsidRPr="00D30494">
        <w:rPr>
          <w:rFonts w:cs="Times New Roman"/>
          <w:i/>
          <w:iCs/>
        </w:rPr>
        <w:t>et al.</w:t>
      </w:r>
      <w:r w:rsidR="00D30494" w:rsidRPr="00D30494">
        <w:rPr>
          <w:rFonts w:cs="Times New Roman"/>
        </w:rPr>
        <w:t xml:space="preserve">, 2021; </w:t>
      </w:r>
      <w:proofErr w:type="spellStart"/>
      <w:r w:rsidR="00D30494" w:rsidRPr="00D30494">
        <w:rPr>
          <w:rFonts w:cs="Times New Roman"/>
        </w:rPr>
        <w:t>Querejeta</w:t>
      </w:r>
      <w:proofErr w:type="spellEnd"/>
      <w:r w:rsidR="00D30494" w:rsidRPr="00D30494">
        <w:rPr>
          <w:rFonts w:cs="Times New Roman"/>
        </w:rPr>
        <w:t xml:space="preserve"> </w:t>
      </w:r>
      <w:r w:rsidR="00D30494" w:rsidRPr="00D30494">
        <w:rPr>
          <w:rFonts w:cs="Times New Roman"/>
          <w:i/>
          <w:iCs/>
        </w:rPr>
        <w:t>et al.</w:t>
      </w:r>
      <w:r w:rsidR="00D30494" w:rsidRPr="00D30494">
        <w:rPr>
          <w:rFonts w:cs="Times New Roman"/>
        </w:rPr>
        <w:t>, 2022)</w:t>
      </w:r>
      <w:r>
        <w:fldChar w:fldCharType="end"/>
      </w:r>
      <w:r>
        <w:t xml:space="preserve"> and manipulative experiments </w:t>
      </w:r>
      <w:r>
        <w:fldChar w:fldCharType="begin"/>
      </w:r>
      <w:r w:rsidR="002548F5">
        <w:instrText xml:space="preserve"> ADDIN ZOTERO_ITEM CSL_CITATION {"citationID":"mmrEJFOp","properties":{"formattedCitation":"(Bialic\\uc0\\u8208{}Murphy {\\i{}et al.}, 2021; Waring {\\i{}et al.})","plainCitation":"(Bialic‐Murphy et al., 2021; Waring et al.)","dontUpdate":true,"noteIndex":0},"citationItems":[{"id":94,"uris":["http://zotero.org/users/9772779/items/7DMNY597"],"itemData":{"id":94,"type":"article-journal","abstract":"Despite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economics.","container-title":"Ecology Letters","DOI":"10.1111/ele.13724","ISSN":"1461-023X","issue":"6","note":"PMID: 33759325","page":"1145-1156","title":"Invasion‐induced root–fungal disruptions alter plant water and nitrogen economies","volume":"24","author":[{"family":"Bialic‐Murphy","given":"Lalasia"},{"family":"Smith","given":"Nicholas G"},{"family":"Voothuluru","given":"Priya"},{"family":"McElderry","given":"Robert M"},{"family":"Roche","given":"Morgan D"},{"family":"Cassidy","given":"Steven T"},{"family":"Kivlin","given":"Stephanie N"},{"family":"Kalisz","given":"Susan"}],"editor":[{"family":"Rejmanek","given":"Marcel"}],"issued":{"date-parts":[["2021",6,23]]}}},{"id":44,"uris":["http://zotero.org/users/9772779/items/A3SKM4UK"],"itemData":{"id":44,"type":"article-journal","license":"All rights reserved","title":"Soil nitrogen fertilization reduces relative leaf nitrogen allocation to photosynthesis","author":[{"family":"Waring","given":"Elizabeth F"},{"family":"Perkowski","given":"Evan A"},{"family":"Smith","given":"Nicholas G"}]}}],"schema":"https://github.com/citation-style-language/schema/raw/master/csl-citation.json"} </w:instrText>
      </w:r>
      <w:r>
        <w:fldChar w:fldCharType="separate"/>
      </w:r>
      <w:r w:rsidR="00D30494" w:rsidRPr="00D30494">
        <w:rPr>
          <w:rFonts w:cs="Times New Roman"/>
        </w:rPr>
        <w:t>(</w:t>
      </w:r>
      <w:proofErr w:type="spellStart"/>
      <w:r w:rsidR="00D30494" w:rsidRPr="00D30494">
        <w:rPr>
          <w:rFonts w:cs="Times New Roman"/>
        </w:rPr>
        <w:t>Bialic</w:t>
      </w:r>
      <w:proofErr w:type="spellEnd"/>
      <w:r w:rsidR="00D30494" w:rsidRPr="00D30494">
        <w:rPr>
          <w:rFonts w:cs="Times New Roman"/>
        </w:rPr>
        <w:t xml:space="preserve">‐Murphy </w:t>
      </w:r>
      <w:r w:rsidR="00D30494" w:rsidRPr="00D30494">
        <w:rPr>
          <w:rFonts w:cs="Times New Roman"/>
          <w:i/>
          <w:iCs/>
        </w:rPr>
        <w:t>et al.</w:t>
      </w:r>
      <w:r w:rsidR="00D30494" w:rsidRPr="00D30494">
        <w:rPr>
          <w:rFonts w:cs="Times New Roman"/>
        </w:rPr>
        <w:t xml:space="preserve">, 2021; Waring </w:t>
      </w:r>
      <w:r w:rsidR="00D30494" w:rsidRPr="00D30494">
        <w:rPr>
          <w:rFonts w:cs="Times New Roman"/>
          <w:i/>
          <w:iCs/>
        </w:rPr>
        <w:t>et al.</w:t>
      </w:r>
      <w:r w:rsidR="00D30494">
        <w:rPr>
          <w:rFonts w:cs="Times New Roman"/>
        </w:rPr>
        <w:t xml:space="preserve"> in prep</w:t>
      </w:r>
      <w:r w:rsidR="00D30494" w:rsidRPr="00D30494">
        <w:rPr>
          <w:rFonts w:cs="Times New Roman"/>
        </w:rPr>
        <w:t>)</w:t>
      </w:r>
      <w:r>
        <w:fldChar w:fldCharType="end"/>
      </w:r>
      <w:r w:rsidR="00DE5D3F">
        <w:t xml:space="preserve">, </w:t>
      </w:r>
      <w:r w:rsidR="00746208">
        <w:t xml:space="preserve">only one study to date has investigated these patterns across species with different nitrogen acquisition strategies </w:t>
      </w:r>
      <w:r w:rsidR="00746208">
        <w:fldChar w:fldCharType="begin"/>
      </w:r>
      <w:r w:rsidR="004301BB">
        <w:instrText xml:space="preserve"> ADDIN ZOTERO_ITEM CSL_CITATION {"citationID":"iNBDd5MN","properties":{"formattedCitation":"(Bialic\\uc0\\u8208{}Murphy {\\i{}et al.}, 2021)","plainCitation":"(Bialic‐Murphy et al., 2021)","noteIndex":0},"citationItems":[{"id":94,"uris":["http://zotero.org/users/9772779/items/7DMNY597"],"itemData":{"id":94,"type":"article-journal","abstract":"Despite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economics.","container-title":"Ecology Letters","DOI":"10.1111/ele.13724","ISSN":"1461-023X","issue":"6","note":"PMID: 33759325","page":"1145-1156","title":"Invasion‐induced root–fungal disruptions alter plant water and nitrogen economies","volume":"24","author":[{"family":"Bialic‐Murphy","given":"Lalasia"},{"family":"Smith","given":"Nicholas G"},{"family":"Voothuluru","given":"Priya"},{"family":"McElderry","given":"Robert M"},{"family":"Roche","given":"Morgan D"},{"family":"Cassidy","given":"Steven T"},{"family":"Kivlin","given":"Stephanie N"},{"family":"Kalisz","given":"Susan"}],"editor":[{"family":"Rejmanek","given":"Marcel"}],"issued":{"date-parts":[["2021",6,23]]}}}],"schema":"https://github.com/citation-style-language/schema/raw/master/csl-citation.json"} </w:instrText>
      </w:r>
      <w:r w:rsidR="00746208">
        <w:fldChar w:fldCharType="separate"/>
      </w:r>
      <w:r w:rsidR="00746208" w:rsidRPr="00746208">
        <w:rPr>
          <w:rFonts w:cs="Times New Roman"/>
        </w:rPr>
        <w:t>(</w:t>
      </w:r>
      <w:proofErr w:type="spellStart"/>
      <w:r w:rsidR="00746208" w:rsidRPr="00746208">
        <w:rPr>
          <w:rFonts w:cs="Times New Roman"/>
        </w:rPr>
        <w:t>Bialic</w:t>
      </w:r>
      <w:proofErr w:type="spellEnd"/>
      <w:r w:rsidR="00746208" w:rsidRPr="00746208">
        <w:rPr>
          <w:rFonts w:cs="Times New Roman"/>
        </w:rPr>
        <w:t xml:space="preserve">‐Murphy </w:t>
      </w:r>
      <w:r w:rsidR="00746208" w:rsidRPr="00746208">
        <w:rPr>
          <w:rFonts w:cs="Times New Roman"/>
          <w:i/>
          <w:iCs/>
        </w:rPr>
        <w:t>et al.</w:t>
      </w:r>
      <w:r w:rsidR="00746208" w:rsidRPr="00746208">
        <w:rPr>
          <w:rFonts w:cs="Times New Roman"/>
        </w:rPr>
        <w:t>, 2021)</w:t>
      </w:r>
      <w:r w:rsidR="00746208">
        <w:fldChar w:fldCharType="end"/>
      </w:r>
      <w:r w:rsidR="00746208">
        <w:t>.</w:t>
      </w:r>
    </w:p>
    <w:p w14:paraId="1FF61416" w14:textId="0C14875F" w:rsidR="00C41309" w:rsidRDefault="0007391F" w:rsidP="00B77283">
      <w:pPr>
        <w:spacing w:line="480" w:lineRule="auto"/>
        <w:ind w:firstLine="720"/>
      </w:pPr>
      <w:r>
        <w:t xml:space="preserve">As established, both plant nitrogen acquisition and photosynthesis </w:t>
      </w:r>
      <w:r w:rsidR="00045694">
        <w:t xml:space="preserve">link ecosystem carbon and nitrogen biogeochemical cycles. </w:t>
      </w:r>
      <w:r>
        <w:t>However, these two processes are themselves linked</w:t>
      </w:r>
      <w:r w:rsidR="00045694">
        <w:t xml:space="preserve"> </w:t>
      </w:r>
      <w:r>
        <w:t>– nitrogen acquisition requires plants to allocate recent photosynthetically derived carbon belowground</w:t>
      </w:r>
      <w:r w:rsidR="004301BB">
        <w:t xml:space="preserve"> </w:t>
      </w:r>
      <w:r w:rsidR="004301BB" w:rsidRPr="004301BB">
        <w:rPr>
          <w:highlight w:val="yellow"/>
        </w:rPr>
        <w:t>(cite)</w:t>
      </w:r>
      <w:r>
        <w:t>, of which acquired</w:t>
      </w:r>
      <w:r w:rsidR="004301BB">
        <w:t xml:space="preserve"> nitrogen gets</w:t>
      </w:r>
      <w:r>
        <w:t xml:space="preserve"> allocated to</w:t>
      </w:r>
      <w:r w:rsidR="004301BB">
        <w:t xml:space="preserve"> the construction and maintenance of </w:t>
      </w:r>
      <w:r>
        <w:t xml:space="preserve">nitrogen-rich photosynthetic enzymes </w:t>
      </w:r>
      <w:r w:rsidR="000E5005">
        <w:fldChar w:fldCharType="begin"/>
      </w:r>
      <w:r w:rsidR="002548F5">
        <w:instrText xml:space="preserve"> ADDIN ZOTERO_ITEM CSL_CITATION {"citationID":"GktCmcww","properties":{"formattedCitation":"(Evans and Seemann, 1989{\\i{}b}; Evans, 1989)","plainCitation":"(Evans and Seemann, 1989b; Evans, 1989)","noteIndex":0},"citationItems":[{"id":666,"uris":["http://zotero.org/users/9772779/items/L3UPBJK5"],"itemData":{"id":666,"type":"article-journal","container-title":"Photosynthesis","page":"183-205","title":"The allocation of protein nitrogen in the photosynthetic apparatus: costs, consequences, and control","volume":"8","author":[{"family":"Evans","given":"John R"},{"family":"Seemann","given":"Jeffrey R"}],"issued":{"date-parts":[["1989"]]}}},{"id":"AVTu201O/fgHc9i4E","uris":["http://www.mendeley.com/documents/?uuid=20ca2eec-0707-46d9-b95a-10c6371d8aab"],"itemData":{"DOI":"10.1007/BF00377192","ISSN":"0029-8549","author":[{"dropping-particle":"","family":"Evans","given":"John R","non-dropping-particle":"","parse-names":false,"suffix":""}],"container-title":"Oecologia","id":"8p64rLMB/UfK4CX8u","issue":"1","issued":{"date-parts":[["1989","1"]]},"page":"9-19","title":"Photosynthesis and nitrogen relationships in leaves of C3 plants","type":"article-journal","volume":"78"}}],"schema":"https://github.com/citation-style-language/schema/raw/master/csl-citation.json"} </w:instrText>
      </w:r>
      <w:r w:rsidR="000E5005">
        <w:fldChar w:fldCharType="separate"/>
      </w:r>
      <w:r w:rsidR="00CF665D" w:rsidRPr="00CF665D">
        <w:rPr>
          <w:rFonts w:cs="Times New Roman"/>
        </w:rPr>
        <w:t>(Evans and Seemann, 1989</w:t>
      </w:r>
      <w:r w:rsidR="00CF665D" w:rsidRPr="00CF665D">
        <w:rPr>
          <w:rFonts w:cs="Times New Roman"/>
          <w:i/>
          <w:iCs/>
        </w:rPr>
        <w:t>b</w:t>
      </w:r>
      <w:r w:rsidR="00CF665D" w:rsidRPr="00CF665D">
        <w:rPr>
          <w:rFonts w:cs="Times New Roman"/>
        </w:rPr>
        <w:t>; Evans, 1989)</w:t>
      </w:r>
      <w:r w:rsidR="000E5005">
        <w:fldChar w:fldCharType="end"/>
      </w:r>
      <w:r w:rsidR="004301BB">
        <w:t>, storage, or to</w:t>
      </w:r>
      <w:r>
        <w:t xml:space="preserve"> structures that support </w:t>
      </w:r>
      <w:r w:rsidR="004301BB">
        <w:t xml:space="preserve">storage or </w:t>
      </w:r>
      <w:r>
        <w:t xml:space="preserve">whole plant growth </w:t>
      </w:r>
      <w:r w:rsidRPr="004301BB">
        <w:rPr>
          <w:highlight w:val="yellow"/>
        </w:rPr>
        <w:t>(</w:t>
      </w:r>
      <w:r w:rsidR="004301BB" w:rsidRPr="004301BB">
        <w:rPr>
          <w:highlight w:val="yellow"/>
        </w:rPr>
        <w:t>cite</w:t>
      </w:r>
      <w:r w:rsidRPr="004301BB">
        <w:rPr>
          <w:highlight w:val="yellow"/>
        </w:rPr>
        <w:t>)</w:t>
      </w:r>
      <w:r w:rsidR="00CF665D">
        <w:t xml:space="preserve">. </w:t>
      </w:r>
      <w:r w:rsidR="00C93F2E">
        <w:t>L</w:t>
      </w:r>
      <w:r w:rsidR="00C41309">
        <w:t xml:space="preserve">inkages between plant nitrogen acquisition and photosynthesis imply </w:t>
      </w:r>
      <w:r w:rsidR="00CF665D">
        <w:t xml:space="preserve">that environmental factors </w:t>
      </w:r>
      <w:r w:rsidR="00C41309">
        <w:t>that modify plant nitrogen acquisition</w:t>
      </w:r>
      <w:r w:rsidR="00C93F2E">
        <w:t xml:space="preserve"> dynamics</w:t>
      </w:r>
      <w:r w:rsidR="00C41309">
        <w:t xml:space="preserve"> could scale to influence photosynthesis or whole plant growth. Indeed, some studies conducted at the global scale suggest that the variance in carbon costs to acquire nitrogen in species with different acquisition strategies may scale to influence leaf and whole plant acclimation responses to environmental change </w:t>
      </w:r>
      <w:r w:rsidR="00C41309">
        <w:fldChar w:fldCharType="begin"/>
      </w:r>
      <w:r w:rsidR="003A4D07">
        <w:instrText xml:space="preserve"> ADDIN ZOTERO_ITEM CSL_CITATION {"citationID":"YOUtswn6","properties":{"formattedCitation":"(Terrer {\\i{}et al.}, 2018{\\i{}a}; Smith and Keenan, 2020)","plainCitation":"(Terrer et al., 2018a; Smith and Keenan, 2020)","noteIndex":0},"citationItems":[{"id":"AVTu201O/Epy30Kq6","uris":["http://www.mendeley.com/documents/?uuid=f5a032e4-11bd-468b-88f1-a7a4ce482036"],"itemData":{"DOI":"10.1111/nph.14872","ISBN":"7476820487","ISSN":"0028-646X","abstract":"Land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Phytologist","id":"vuaV4V0H/03ZtUwY6","issue":"2","issued":{"date-parts":[["2018","1","6"]]},"page":"507-522","title":"Ecosystem responses to elevated &lt;scp&gt;CO&lt;/scp&gt; &lt;sub&gt;2&lt;/sub&gt; governed by plant–soil interactions and the cost of nitrogen acquisition","type":"article-journal","volume":"217"}},{"id":87,"uris":["http://zotero.org/users/9772779/items/H2UDDT87"],"itemData":{"id":87,"type":"article-journal","abstract":"The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ture,","container-title":"Global Change Biology","DOI":"10.1111/gcb.15212","ISSN":"1354-1013","issue":"9","page":"5202-5216","title":"Mechanisms underlying leaf photosynthetic acclimation to warming and elevated CO2 as inferred from least‐cost optimality theory","volume":"26","author":[{"family":"Smith","given":"Nicholas G"},{"family":"Keenan","given":"Trevor F"}],"issued":{"date-parts":[["2020",9,3]]}}}],"schema":"https://github.com/citation-style-language/schema/raw/master/csl-citation.json"} </w:instrText>
      </w:r>
      <w:r w:rsidR="00C41309">
        <w:fldChar w:fldCharType="separate"/>
      </w:r>
      <w:r w:rsidR="003A4D07" w:rsidRPr="003A4D07">
        <w:rPr>
          <w:rFonts w:cs="Times New Roman"/>
        </w:rPr>
        <w:t>(</w:t>
      </w:r>
      <w:proofErr w:type="spellStart"/>
      <w:r w:rsidR="003A4D07" w:rsidRPr="003A4D07">
        <w:rPr>
          <w:rFonts w:cs="Times New Roman"/>
        </w:rPr>
        <w:t>Terrer</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2018</w:t>
      </w:r>
      <w:r w:rsidR="003A4D07" w:rsidRPr="003A4D07">
        <w:rPr>
          <w:rFonts w:cs="Times New Roman"/>
          <w:i/>
          <w:iCs/>
        </w:rPr>
        <w:t>a</w:t>
      </w:r>
      <w:r w:rsidR="003A4D07" w:rsidRPr="003A4D07">
        <w:rPr>
          <w:rFonts w:cs="Times New Roman"/>
        </w:rPr>
        <w:t>; Smith and Keenan, 2020)</w:t>
      </w:r>
      <w:r w:rsidR="00C41309">
        <w:fldChar w:fldCharType="end"/>
      </w:r>
      <w:r w:rsidR="00C41309">
        <w:t xml:space="preserve">. </w:t>
      </w:r>
      <w:r>
        <w:t>N</w:t>
      </w:r>
      <w:r w:rsidR="00C41309">
        <w:t>o study, to our knowledge, has leveraged an experimental design that directly manipulates plant nitrogen acquisition strategy across different environmental change scenarios</w:t>
      </w:r>
      <w:r>
        <w:t xml:space="preserve"> and measures photosynthetic and whole plant growth traits</w:t>
      </w:r>
      <w:r w:rsidR="00C41309">
        <w:t xml:space="preserve">. The lack of such experiments </w:t>
      </w:r>
      <w:proofErr w:type="gramStart"/>
      <w:r w:rsidR="00C41309">
        <w:t>limit</w:t>
      </w:r>
      <w:proofErr w:type="gramEnd"/>
      <w:r w:rsidR="00C41309">
        <w:t xml:space="preserve"> our ability to determine mechanisms that elicit relationships between plant nitrogen acquisition strategy, leaf physiology, and whole plant growth</w:t>
      </w:r>
      <w:r w:rsidR="00C93F2E">
        <w:t xml:space="preserve">, thereby </w:t>
      </w:r>
      <w:r w:rsidR="00C93F2E">
        <w:lastRenderedPageBreak/>
        <w:t>limiting our ability to include accurate representations of these processes in terrestrial biosphere models</w:t>
      </w:r>
      <w:r w:rsidR="00C41309">
        <w:t>.</w:t>
      </w:r>
    </w:p>
    <w:p w14:paraId="054C153E" w14:textId="4345C5D4" w:rsidR="00FA37A7" w:rsidRDefault="00FA37A7" w:rsidP="00B77283">
      <w:pPr>
        <w:spacing w:line="480" w:lineRule="auto"/>
        <w:ind w:firstLine="720"/>
      </w:pPr>
    </w:p>
    <w:p w14:paraId="1F5787CA" w14:textId="77777777" w:rsidR="00FA37A7" w:rsidRDefault="00FA37A7" w:rsidP="00FA37A7">
      <w:pPr>
        <w:spacing w:line="480" w:lineRule="auto"/>
        <w:ind w:firstLine="720"/>
      </w:pPr>
    </w:p>
    <w:p w14:paraId="7C01026E" w14:textId="77777777" w:rsidR="00FA37A7" w:rsidRDefault="00FA37A7" w:rsidP="00FA37A7">
      <w:pPr>
        <w:spacing w:line="480" w:lineRule="auto"/>
        <w:ind w:firstLine="720"/>
      </w:pPr>
    </w:p>
    <w:p w14:paraId="4DC7430D" w14:textId="77777777" w:rsidR="00FA37A7" w:rsidRDefault="00FA37A7" w:rsidP="00FA37A7">
      <w:pPr>
        <w:spacing w:line="480" w:lineRule="auto"/>
        <w:ind w:firstLine="720"/>
      </w:pPr>
      <w:r>
        <w:t xml:space="preserve">Interestingly, Perkowski et al. (2021) showed that, while soil nitrogen fertilization generally decreased carbon costs to acquire nitrogen in the legume </w:t>
      </w:r>
      <w:r>
        <w:rPr>
          <w:i/>
          <w:iCs/>
        </w:rPr>
        <w:t>Glycine max</w:t>
      </w:r>
      <w:r>
        <w:t xml:space="preserve"> and non-legume </w:t>
      </w:r>
      <w:r>
        <w:rPr>
          <w:i/>
          <w:iCs/>
        </w:rPr>
        <w:t>Gossypium hirsutum</w:t>
      </w:r>
      <w:r>
        <w:t xml:space="preserve">, increasing fertilization caused </w:t>
      </w:r>
      <w:r>
        <w:rPr>
          <w:i/>
          <w:iCs/>
        </w:rPr>
        <w:t>G. max</w:t>
      </w:r>
      <w:r>
        <w:t xml:space="preserve"> to decrease investments to root nodules despite an increase in root biomass. The authors suggested that this was indicative of a switch away from a more costly nitrogen fixation strategy to a less costly direct uptake pathway when nitrogen became more available and otherwise less costly to acquire. These findings indicate that environmental factors may modify carbon costs to acquire nitrogen within a particular nitrogen acquisition </w:t>
      </w:r>
      <w:proofErr w:type="gramStart"/>
      <w:r>
        <w:t>strategy, but</w:t>
      </w:r>
      <w:proofErr w:type="gramEnd"/>
      <w:r>
        <w:t xml:space="preserve"> could also cause plants to switch to other nitrogen acquisition strategies when certain strategies are no longer advantageous.</w:t>
      </w:r>
    </w:p>
    <w:p w14:paraId="66C33207" w14:textId="021CB31A" w:rsidR="00FA37A7" w:rsidRDefault="00FA37A7" w:rsidP="00B77283">
      <w:pPr>
        <w:spacing w:line="480" w:lineRule="auto"/>
        <w:ind w:firstLine="720"/>
      </w:pPr>
    </w:p>
    <w:p w14:paraId="220F9A01" w14:textId="672D32BB" w:rsidR="00FA37A7" w:rsidRDefault="00FA37A7" w:rsidP="00B77283">
      <w:pPr>
        <w:spacing w:line="480" w:lineRule="auto"/>
        <w:ind w:firstLine="720"/>
      </w:pPr>
    </w:p>
    <w:p w14:paraId="4C001FA7" w14:textId="77777777" w:rsidR="00FA37A7" w:rsidRDefault="00FA37A7" w:rsidP="00B77283">
      <w:pPr>
        <w:spacing w:line="480" w:lineRule="auto"/>
        <w:ind w:firstLine="720"/>
      </w:pPr>
    </w:p>
    <w:p w14:paraId="444BEBFD" w14:textId="77777777" w:rsidR="00A461D6" w:rsidRDefault="00FF7948" w:rsidP="00642465">
      <w:pPr>
        <w:spacing w:line="480" w:lineRule="auto"/>
        <w:ind w:firstLine="720"/>
      </w:pPr>
      <w:r>
        <w:t xml:space="preserve">In this study, </w:t>
      </w:r>
      <w:r w:rsidR="00FD777D">
        <w:t xml:space="preserve">we </w:t>
      </w:r>
      <w:r>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558D98A8"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FF7948">
        <w:t xml:space="preserve">increase whole plant growth </w:t>
      </w:r>
      <w:r w:rsidR="007935E9">
        <w:t>because of</w:t>
      </w:r>
      <w:r w:rsidR="00A07AF4">
        <w:t xml:space="preserve"> lower carbon cost</w:t>
      </w:r>
      <w:r w:rsidR="007935E9">
        <w:t xml:space="preserve">s of nitrogen acquisition. This will increase the amount of nitrogen acquired per </w:t>
      </w:r>
      <w:r w:rsidR="007935E9">
        <w:lastRenderedPageBreak/>
        <w:t>belowground carbon investment, which will maximize both nitrogen and carbon allocation to growth and storage</w:t>
      </w:r>
    </w:p>
    <w:p w14:paraId="643926A3" w14:textId="0C956BE4"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This will result in a positive effect of inoculation on whole plant growth and total leaf </w:t>
      </w:r>
      <w:proofErr w:type="gramStart"/>
      <w:r w:rsidR="00E16C50">
        <w:t>area, but</w:t>
      </w:r>
      <w:proofErr w:type="gramEnd"/>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00B89F88" w14:textId="77777777" w:rsidR="00A461D6" w:rsidRDefault="00E8768C" w:rsidP="00642465">
      <w:pPr>
        <w:pStyle w:val="ListParagraph"/>
        <w:numPr>
          <w:ilvl w:val="0"/>
          <w:numId w:val="6"/>
        </w:numPr>
        <w:spacing w:line="480" w:lineRule="auto"/>
        <w:ind w:left="1080"/>
      </w:pPr>
      <w:r>
        <w:t>S</w:t>
      </w:r>
      <w:r w:rsidR="008F6058">
        <w:t>oil nitrogen fertilization w</w:t>
      </w:r>
      <w:r>
        <w:t>ill</w:t>
      </w:r>
      <w:r w:rsidR="008F6058">
        <w:t xml:space="preserve"> increase </w:t>
      </w:r>
      <w:r w:rsidR="00FF7948">
        <w:t xml:space="preserve">leaf nitrogen per stomatal conductance through an increase in leaf nitrogen allocation </w:t>
      </w:r>
      <w:r w:rsidR="00231617">
        <w:t xml:space="preserve">and reduction in stomatal conductance. </w:t>
      </w:r>
      <w:r w:rsidR="00C41A80">
        <w:t>T</w:t>
      </w:r>
      <w:r w:rsidR="00231617">
        <w:t xml:space="preserve">his response </w:t>
      </w:r>
      <w:r>
        <w:t>will</w:t>
      </w:r>
      <w:r w:rsidR="00231617">
        <w:t xml:space="preserve"> be driven by a reduction in the carbon cost of acquiring nitrogen versus water, causing individuals to sacrifice inefficient nitrogen</w:t>
      </w:r>
      <w:r>
        <w:t xml:space="preserve"> use</w:t>
      </w:r>
      <w:r w:rsidR="00231617">
        <w:t xml:space="preserve"> for more efficient</w:t>
      </w:r>
      <w:r>
        <w:t xml:space="preserve"> water</w:t>
      </w:r>
      <w:r w:rsidR="00231617">
        <w:t xml:space="preserve"> use.</w:t>
      </w:r>
      <w:r w:rsidR="00D01503">
        <w:t xml:space="preserve"> We </w:t>
      </w:r>
      <w:r w:rsidR="00C41A80">
        <w:t>expect</w:t>
      </w:r>
      <w:r w:rsidR="00D01503">
        <w:t xml:space="preserve"> that inoculation w</w:t>
      </w:r>
      <w:r>
        <w:t>ill</w:t>
      </w:r>
      <w:r w:rsidR="00D01503">
        <w:t xml:space="preserve"> increase the magnitude of nitrogen-water </w:t>
      </w:r>
      <w:r w:rsidR="00DA425E">
        <w:t>tradeoffs but</w:t>
      </w:r>
      <w:r w:rsidR="00D01503">
        <w:t xml:space="preserve"> w</w:t>
      </w:r>
      <w:r>
        <w:t>ill</w:t>
      </w:r>
      <w:r w:rsidR="00D01503">
        <w:t xml:space="preserve"> only be observed </w:t>
      </w:r>
      <w:r>
        <w:t>in</w:t>
      </w:r>
      <w:r w:rsidR="00D01503">
        <w:t xml:space="preserve"> the low soil nitrogen treatment</w:t>
      </w:r>
      <w:r w:rsidR="0038171F">
        <w:t xml:space="preserve"> due </w:t>
      </w:r>
      <w:r w:rsidR="00DA425E">
        <w:t>to shifts away from nitrogen fixation with increasing fertilization</w:t>
      </w:r>
      <w:r w:rsidR="00D01503">
        <w:t>.</w:t>
      </w:r>
      <w:r w:rsidR="008E2BDE">
        <w:t xml:space="preserve"> </w:t>
      </w:r>
    </w:p>
    <w:p w14:paraId="63C57384" w14:textId="1533D680" w:rsidR="008E2BDE" w:rsidRPr="00192404" w:rsidRDefault="00E8768C" w:rsidP="009D6E5B">
      <w:pPr>
        <w:pStyle w:val="ListParagraph"/>
        <w:numPr>
          <w:ilvl w:val="0"/>
          <w:numId w:val="6"/>
        </w:numPr>
        <w:spacing w:line="480" w:lineRule="auto"/>
        <w:ind w:left="1080"/>
      </w:pPr>
      <w:r>
        <w:t>E</w:t>
      </w:r>
      <w:r w:rsidR="008E2BDE">
        <w:t>ffects of soil nitrogen fertilization and inoculation on leaf nitrogen-water use tradeoffs w</w:t>
      </w:r>
      <w:r>
        <w:t>ill</w:t>
      </w:r>
      <w:r w:rsidR="008E2BDE">
        <w:t xml:space="preserve"> depend on whole plant </w:t>
      </w:r>
      <w:r w:rsidR="0038171F">
        <w:t xml:space="preserve">acclimation </w:t>
      </w:r>
      <w:r w:rsidR="00C41A80">
        <w:t>responses</w:t>
      </w:r>
      <w:r w:rsidR="0038171F">
        <w:t xml:space="preserve"> to soil nitrogen availability</w:t>
      </w:r>
      <w:r>
        <w:t xml:space="preserve">. </w:t>
      </w:r>
      <w:r w:rsidR="00C41A80">
        <w:t>W</w:t>
      </w:r>
      <w:r w:rsidR="008E2BDE">
        <w:t>eak</w:t>
      </w:r>
      <w:r w:rsidR="00C41A80">
        <w:t xml:space="preserve"> or null whole plant</w:t>
      </w:r>
      <w:r w:rsidR="008E2BDE">
        <w:t xml:space="preserve"> responses to either soil nitrogen fertilization or inoculation w</w:t>
      </w:r>
      <w:r>
        <w:t>ill</w:t>
      </w:r>
      <w:r w:rsidR="008E2BDE">
        <w:t xml:space="preserve"> enhance leaf nitrogen-water use tradeoffs. However, if soil nitrogen fertilization or inoculation elicit</w:t>
      </w:r>
      <w:r>
        <w:t xml:space="preserve"> </w:t>
      </w:r>
      <w:r w:rsidR="008E2BDE">
        <w:t>strong whole plant growth response</w:t>
      </w:r>
      <w:r>
        <w:t>s</w:t>
      </w:r>
      <w:r w:rsidR="008E2BDE">
        <w:t xml:space="preserve">, then we </w:t>
      </w:r>
      <w:r w:rsidR="0038171F">
        <w:t>expect</w:t>
      </w:r>
      <w:r>
        <w:t xml:space="preserve"> either weak or no effect of these treatments </w:t>
      </w:r>
      <w:r w:rsidR="008E2BDE">
        <w:t>on leaf nitrogen-water use tradeoffs</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2"/>
      <w:r w:rsidR="00BC7961">
        <w:t>4</w:t>
      </w:r>
      <w:commentRangeEnd w:id="2"/>
      <w:r w:rsidR="00BC7961">
        <w:rPr>
          <w:rStyle w:val="CommentReference"/>
          <w:rFonts w:eastAsia="Times New Roman" w:cs="Times New Roman"/>
        </w:rPr>
        <w:commentReference w:id="2"/>
      </w:r>
      <w:r w:rsidR="0089764A">
        <w:t xml:space="preserve"> 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50F98CE6"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 xml:space="preserve">of two nitrogen fertilization treatments as 150 mL of a modified Hoagland’s solution </w:t>
      </w:r>
      <w:r w:rsidR="007B6BD6">
        <w:rPr>
          <w:rFonts w:cs="Times New Roman"/>
        </w:rPr>
        <w:fldChar w:fldCharType="begin" w:fldLock="1"/>
      </w:r>
      <w:r w:rsidR="002548F5">
        <w:rPr>
          <w:rFonts w:cs="Times New Roman"/>
        </w:rPr>
        <w:instrText xml:space="preserve"> ADDIN ZOTERO_ITEM CSL_CITATION {"citationID":"d6ttHWxt","properties":{"formattedCitation":"(Hoagland and Arnon, 1950)","plainCitation":"(Hoagland and Arnon, 1950)","noteIndex":0},"citationItems":[{"id":"AVTu201O/ETeNIfUm","uris":["http://www.mendeley.com/documents/?uuid=dd11fb6a-bf0e-4621-ae2a-1fd2345a784e"],"itemData":{"abstract":"This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soil","type":"article-journal","volume":"347"}}],"schema":"https://github.com/citation-style-language/schema/raw/master/csl-citation.json"} </w:instrText>
      </w:r>
      <w:r w:rsidR="007B6BD6">
        <w:rPr>
          <w:rFonts w:cs="Times New Roman"/>
        </w:rPr>
        <w:fldChar w:fldCharType="separate"/>
      </w:r>
      <w:r w:rsidR="00102628">
        <w:rPr>
          <w:rFonts w:cs="Times New Roman"/>
          <w:noProof/>
        </w:rPr>
        <w:t>(Hoagland and Arnon, 1950)</w:t>
      </w:r>
      <w:r w:rsidR="007B6BD6">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 xml:space="preserve">; </w:t>
      </w:r>
      <w:r w:rsidR="00412BAB">
        <w:rPr>
          <w:rFonts w:cs="Times New Roman"/>
        </w:rPr>
        <w:fldChar w:fldCharType="begin" w:fldLock="1"/>
      </w:r>
      <w:r w:rsidR="002548F5">
        <w:rPr>
          <w:rFonts w:cs="Times New Roman"/>
        </w:rPr>
        <w:instrText xml:space="preserve"> ADDIN ZOTERO_ITEM CSL_CITATION {"citationID":"FJJDdH5j","properties":{"formattedCitation":"(Poorter {\\i{}et al.}, 2012)","plainCitation":"(Poorter et al., 2012)","noteIndex":0},"citationItems":[{"id":"AVTu201O/pztengbV","uris":["http://www.mendeley.com/documents/?uuid=d2fc7dd0-f985-4014-a0fc-d0bf916ae5a9"],"itemData":{"DOI":"10.1071/FP12049","ISSN":"14454408","abstract":"The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548F5">
        <w:rPr>
          <w:rFonts w:ascii="Cambria Math" w:hAnsi="Cambria Math" w:cs="Cambria Math"/>
        </w:rPr>
        <w:instrText>∼</w:instrText>
      </w:r>
      <w:r w:rsidR="002548F5">
        <w:rPr>
          <w:rFonts w:cs="Times New Roman"/>
        </w:rPr>
        <w:instrText xml:space="preserve">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growth","type":"article-journal","volume":"39"}}],"schema":"https://github.com/citation-style-language/schema/raw/master/csl-citation.json"} </w:instrText>
      </w:r>
      <w:r w:rsidR="00412BAB">
        <w:rPr>
          <w:rFonts w:cs="Times New Roman"/>
        </w:rPr>
        <w:fldChar w:fldCharType="separate"/>
      </w:r>
      <w:r w:rsidR="00102628" w:rsidRPr="00102628">
        <w:rPr>
          <w:rFonts w:cs="Times New Roman"/>
        </w:rPr>
        <w:t xml:space="preserve">(Poorter </w:t>
      </w:r>
      <w:r w:rsidR="00102628" w:rsidRPr="00102628">
        <w:rPr>
          <w:rFonts w:cs="Times New Roman"/>
          <w:i/>
          <w:iCs/>
        </w:rPr>
        <w:t>et al.</w:t>
      </w:r>
      <w:r w:rsidR="00102628" w:rsidRPr="00102628">
        <w:rPr>
          <w:rFonts w:cs="Times New Roman"/>
        </w:rPr>
        <w:t>, 2012)</w:t>
      </w:r>
      <w:r w:rsidR="00412BAB">
        <w:rPr>
          <w:rFonts w:cs="Times New Roman"/>
        </w:rPr>
        <w:fldChar w:fldCharType="end"/>
      </w:r>
      <w:r w:rsidR="00412BAB">
        <w:rPr>
          <w:rFonts w:cs="Times New Roman"/>
        </w:rPr>
        <w:t>.</w:t>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µmol 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7812D34D"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canner to determine wet leaf area using the '</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48F5">
        <w:rPr>
          <w:color w:val="000000"/>
        </w:rPr>
        <w:instrText xml:space="preserve"> ADDIN ZOTERO_ITEM CSL_CITATION {"citationID":"RqEPxFuY","properties":{"formattedCitation":"(Katabuchi, 2015)","plainCitation":"(Katabuchi, 2015)","noteIndex":0},"citationItems":[{"id":"AVTu201O/v639U0vX","uris":["http://www.mendeley.com/documents/?uuid=d5bcbc72-e9c0-4ada-8acf-dfeff07e88d7"],"itemData":{"author":[{"dropping-particle":"","family":"Katabuchi","given":"Masatoshi","non-dropping-particle":"","parse-names":false,"suffix":""}],"container-title":"Ecological Research","id":"ITEM-1","issue":"6","issued":{"date-parts":[["2015"]]},"page":"1073-1077","title":"LeafArea: An R package for rapid digital analysis of leaf area","type":"article-journal","volume":"30"}}],"schema":"https://github.com/citation-style-language/schema/raw/master/csl-citation.json"} </w:instrText>
      </w:r>
      <w:r w:rsidRPr="00863849">
        <w:rPr>
          <w:color w:val="000000"/>
        </w:rPr>
        <w:fldChar w:fldCharType="separate"/>
      </w:r>
      <w:r w:rsidR="00102628">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48F5">
        <w:rPr>
          <w:color w:val="000000"/>
        </w:rPr>
        <w:instrText xml:space="preserve"> ADDIN ZOTERO_ITEM CSL_CITATION {"citationID":"H6UNUyCJ","properties":{"formattedCitation":"(Schneider {\\i{}et al.}, 2012)","plainCitation":"(Schneider et al., 2012)","noteIndex":0},"citationItems":[{"id":"AVTu201O/xAqZcbd0","uris":["http://www.mendeley.com/documents/?uuid=6b914044-468b-40c6-8046-c87ca4f654ed"],"itemData":{"DOI":"10.1038/nmeth.2089","ISSN":"1548-7105","PMID":"22930834","abstract":"For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analysis.","type":"article-journal","volume":"9"}}],"schema":"https://github.com/citation-style-language/schema/raw/master/csl-citation.json"} </w:instrText>
      </w:r>
      <w:r>
        <w:rPr>
          <w:color w:val="000000"/>
        </w:rPr>
        <w:fldChar w:fldCharType="separate"/>
      </w:r>
      <w:r w:rsidR="00102628" w:rsidRPr="00102628">
        <w:rPr>
          <w:rFonts w:cs="Times New Roman"/>
          <w:color w:val="000000"/>
        </w:rPr>
        <w:t xml:space="preserve">(Schneider </w:t>
      </w:r>
      <w:r w:rsidR="00102628" w:rsidRPr="00102628">
        <w:rPr>
          <w:rFonts w:cs="Times New Roman"/>
          <w:i/>
          <w:iCs/>
          <w:color w:val="000000"/>
        </w:rPr>
        <w:t>et al.</w:t>
      </w:r>
      <w:r w:rsidR="00102628" w:rsidRPr="00102628">
        <w:rPr>
          <w:rFonts w:cs="Times New Roman"/>
          <w:color w:val="000000"/>
        </w:rPr>
        <w:t>, 2012)</w:t>
      </w:r>
      <w:r>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Using subsamples of ground and 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proofErr w:type="spellStart"/>
      <w:r w:rsidRPr="00863849">
        <w:t>g</w:t>
      </w:r>
      <w:r w:rsidR="00A461D6">
        <w:t>N</w:t>
      </w:r>
      <w:proofErr w:type="spellEnd"/>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w:t>
      </w:r>
      <w:proofErr w:type="spellStart"/>
      <w:r w:rsidR="00270350">
        <w:rPr>
          <w:color w:val="000000"/>
        </w:rPr>
        <w:t>Costech</w:t>
      </w:r>
      <w:proofErr w:type="spellEnd"/>
      <w:r w:rsidR="00270350">
        <w:rPr>
          <w:color w:val="000000"/>
        </w:rPr>
        <w:t xml:space="preserve">, Inc., Valencia, CA, USA). </w:t>
      </w:r>
      <w:r w:rsidRPr="00863849">
        <w:rPr>
          <w:color w:val="000000"/>
        </w:rPr>
        <w:t xml:space="preserve">Leaf nitrogen </w:t>
      </w:r>
      <w:r>
        <w:rPr>
          <w:color w:val="000000"/>
        </w:rPr>
        <w:lastRenderedPageBreak/>
        <w:t>mass</w:t>
      </w:r>
      <w:r w:rsidRPr="00863849">
        <w:rPr>
          <w:color w:val="000000"/>
        </w:rPr>
        <w:t xml:space="preserve"> per unit leaf area (</w:t>
      </w:r>
      <w:proofErr w:type="spellStart"/>
      <w:r w:rsidRPr="00DB6582">
        <w:rPr>
          <w:i/>
          <w:color w:val="000000"/>
        </w:rPr>
        <w:t>N</w:t>
      </w:r>
      <w:r w:rsidRPr="00F1756A">
        <w:rPr>
          <w:iCs/>
          <w:color w:val="000000"/>
          <w:vertAlign w:val="subscript"/>
        </w:rPr>
        <w:t>area</w:t>
      </w:r>
      <w:proofErr w:type="spellEnd"/>
      <w:r w:rsidRPr="00863849">
        <w:rPr>
          <w:color w:val="000000"/>
        </w:rPr>
        <w:t xml:space="preserve">; </w:t>
      </w:r>
      <w:proofErr w:type="spellStart"/>
      <w:r w:rsidRPr="00863849">
        <w:rPr>
          <w:color w:val="000000"/>
        </w:rPr>
        <w:t>g</w:t>
      </w:r>
      <w:r w:rsidR="00A461D6">
        <w:rPr>
          <w:color w:val="000000"/>
        </w:rPr>
        <w:t>N</w:t>
      </w:r>
      <w:proofErr w:type="spellEnd"/>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159E882C"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xml:space="preserve">' R package </w:t>
      </w:r>
      <w:r w:rsidRPr="00863849">
        <w:rPr>
          <w:color w:val="000000"/>
        </w:rPr>
        <w:fldChar w:fldCharType="begin" w:fldLock="1"/>
      </w:r>
      <w:r w:rsidR="002548F5">
        <w:rPr>
          <w:color w:val="000000"/>
        </w:rPr>
        <w:instrText xml:space="preserve"> ADDIN ZOTERO_ITEM CSL_CITATION {"citationID":"7ixcZy4b","properties":{"formattedCitation":"(Duursma, 2015)","plainCitation":"(Duursma, 2015)","noteIndex":0},"citationItems":[{"id":"AVTu201O/64B2iDLq","uris":["http://www.mendeley.com/documents/?uuid=5e0def6e-f6ab-4728-ace7-bf1db97e423e"],"itemData":{"DOI":"10.1371/journal.pone.0143346&gt;","abstract":"Modelling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data","type":"article-journal","volume":"10"}}],"schema":"https://github.com/citation-style-language/schema/raw/master/csl-citation.json"} </w:instrText>
      </w:r>
      <w:r w:rsidRPr="00863849">
        <w:rPr>
          <w:color w:val="000000"/>
        </w:rPr>
        <w:fldChar w:fldCharType="separate"/>
      </w:r>
      <w:r w:rsidR="00102628">
        <w:rPr>
          <w:noProof/>
          <w:color w:val="000000"/>
        </w:rPr>
        <w:t>(Duursma, 2015)</w:t>
      </w:r>
      <w:r w:rsidRPr="00863849">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 </w:t>
      </w:r>
      <w:r>
        <w:rPr>
          <w:color w:val="000000"/>
        </w:rPr>
        <w:fldChar w:fldCharType="begin" w:fldLock="1"/>
      </w:r>
      <w:r w:rsidR="002548F5">
        <w:rPr>
          <w:color w:val="000000"/>
        </w:rPr>
        <w:instrText xml:space="preserve"> ADDIN ZOTERO_ITEM CSL_CITATION {"citationID":"tBD5UJgi","properties":{"formattedCitation":"(Farquhar {\\i{}et al.}, 1980)","plainCitation":"(Farquhar et al., 1980)","noteIndex":0},"citationItems":[{"id":"AVTu201O/zVgFDofD","uris":["http://www.mendeley.com/documents/?uuid=2717909d-c70a-4937-a66c-ae5cfba2cde5"],"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species","type":"article-journal","volume":"149"}}],"schema":"https://github.com/citation-style-language/schema/raw/master/csl-citation.json"} </w:instrText>
      </w:r>
      <w:r>
        <w:rPr>
          <w:color w:val="000000"/>
        </w:rPr>
        <w:fldChar w:fldCharType="separate"/>
      </w:r>
      <w:r w:rsidR="00102628" w:rsidRPr="00102628">
        <w:rPr>
          <w:rFonts w:cs="Times New Roman"/>
          <w:color w:val="000000"/>
        </w:rPr>
        <w:t xml:space="preserve">(Farquhar </w:t>
      </w:r>
      <w:r w:rsidR="00102628" w:rsidRPr="00102628">
        <w:rPr>
          <w:rFonts w:cs="Times New Roman"/>
          <w:i/>
          <w:iCs/>
          <w:color w:val="000000"/>
        </w:rPr>
        <w:t>et al.</w:t>
      </w:r>
      <w:r w:rsidR="00102628" w:rsidRPr="00102628">
        <w:rPr>
          <w:rFonts w:cs="Times New Roman"/>
          <w:color w:val="000000"/>
        </w:rPr>
        <w:t>, 1980)</w:t>
      </w:r>
      <w:r>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7F426D">
        <w:fldChar w:fldCharType="begin" w:fldLock="1"/>
      </w:r>
      <w:r w:rsidR="002548F5">
        <w:instrText xml:space="preserve"> ADDIN ZOTERO_ITEM CSL_CITATION {"citationID":"J5TxjLUC","properties":{"formattedCitation":"(Bernacchi {\\i{}et al.}, 2001)","plainCitation":"(Bernacchi et al., 2001)","dontUpdate":true,"noteIndex":0},"citationItems":[{"id":"AVTu201O/HMmWodHw","uris":["http://www.mendeley.com/documents/?uuid=ccd6a28a-9e53-4361-b47f-71144c38a242"],"itemData":{"DOI":"10.1046/j.1365-3040.2001.00668.x","ISSN":"01407791","abstract":"Predicting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photosynthesis","type":"article-journal","volume":"24"}}],"schema":"https://github.com/citation-style-language/schema/raw/master/csl-citation.json"} </w:instrText>
      </w:r>
      <w:r w:rsidR="007F426D">
        <w:fldChar w:fldCharType="separate"/>
      </w:r>
      <w:proofErr w:type="spellStart"/>
      <w:r w:rsidR="00102628" w:rsidRPr="00102628">
        <w:rPr>
          <w:rFonts w:cs="Times New Roman"/>
        </w:rPr>
        <w:t>Bernacchi</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AE0EFF">
        <w:rPr>
          <w:rFonts w:cs="Times New Roman"/>
        </w:rPr>
        <w:t>(</w:t>
      </w:r>
      <w:r w:rsidR="00102628" w:rsidRPr="00102628">
        <w:rPr>
          <w:rFonts w:cs="Times New Roman"/>
        </w:rPr>
        <w:t>2001)</w:t>
      </w:r>
      <w:r w:rsidR="007F426D">
        <w:fldChar w:fldCharType="end"/>
      </w:r>
      <w:r w:rsidR="007F426D">
        <w:t xml:space="preserve"> and</w:t>
      </w:r>
      <w:r w:rsidR="00AA6BAB">
        <w:t xml:space="preserve"> described in</w:t>
      </w:r>
      <w:r>
        <w:t xml:space="preserve"> </w:t>
      </w:r>
      <w:r>
        <w:fldChar w:fldCharType="begin" w:fldLock="1"/>
      </w:r>
      <w:r w:rsidR="002548F5">
        <w:instrText xml:space="preserve"> ADDIN ZOTERO_ITEM CSL_CITATION {"citationID":"d10YD9Uy","properties":{"formattedCitation":"(Medlyn {\\i{}et al.}, 2002)","plainCitation":"(Medlyn et al., 2002)","dontUpdate":true,"noteIndex":0},"citationItems":[{"id":"AVTu201O/w9aZXGfq","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fldChar w:fldCharType="separate"/>
      </w:r>
      <w:proofErr w:type="spellStart"/>
      <w:r w:rsidR="00102628" w:rsidRPr="00102628">
        <w:rPr>
          <w:rFonts w:cs="Times New Roman"/>
        </w:rPr>
        <w:t>Medlyn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102628">
        <w:rPr>
          <w:rFonts w:cs="Times New Roman"/>
        </w:rPr>
        <w:t>(</w:t>
      </w:r>
      <w:r w:rsidR="00102628" w:rsidRPr="00102628">
        <w:rPr>
          <w:rFonts w:cs="Times New Roman"/>
        </w:rPr>
        <w:t>2002)</w:t>
      </w:r>
      <w:r>
        <w:fldChar w:fldCharType="end"/>
      </w:r>
      <w:r w:rsidR="00125358">
        <w:t>.</w:t>
      </w:r>
      <w:r w:rsidR="002B4EF9">
        <w:t xml:space="preserve"> Dark respiration measurements were also included in each curve fit.</w:t>
      </w:r>
    </w:p>
    <w:p w14:paraId="7DDFC1AC" w14:textId="1DDEC689"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 xml:space="preserve">as in </w:t>
      </w:r>
      <w:r w:rsidRPr="00863849">
        <w:rPr>
          <w:color w:val="000000"/>
        </w:rPr>
        <w:fldChar w:fldCharType="begin" w:fldLock="1"/>
      </w:r>
      <w:r w:rsidR="002548F5">
        <w:rPr>
          <w:color w:val="000000"/>
        </w:rPr>
        <w:instrText xml:space="preserve"> ADDIN ZOTERO_ITEM CSL_CITATION {"citationID":"KKEEs8Hw","properties":{"formattedCitation":"(Kattge and Knorr, 2007)","plainCitation":"(Kattge and Knorr, 2007)","dontUpdate":true,"noteIndex":0},"citationItems":[{"id":"AVTu201O/Iksr8XDU","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sidRPr="00863849">
        <w:rPr>
          <w:color w:val="000000"/>
        </w:rPr>
        <w:fldChar w:fldCharType="separate"/>
      </w:r>
      <w:r w:rsidR="00102628">
        <w:rPr>
          <w:noProof/>
          <w:color w:val="000000"/>
        </w:rPr>
        <w:t xml:space="preserve">Kattge and Knorr </w:t>
      </w:r>
      <w:r w:rsidR="00AE0EFF">
        <w:rPr>
          <w:noProof/>
          <w:color w:val="000000"/>
        </w:rPr>
        <w:t>(</w:t>
      </w:r>
      <w:r w:rsidR="00102628">
        <w:rPr>
          <w:noProof/>
          <w:color w:val="000000"/>
        </w:rPr>
        <w:t>2007)</w:t>
      </w:r>
      <w:r w:rsidRPr="00863849">
        <w:rPr>
          <w:color w:val="000000"/>
        </w:rPr>
        <w:fldChar w:fldCharType="end"/>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5D9CCF94"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Pr>
          <w:color w:val="000000"/>
        </w:rPr>
        <w:fldChar w:fldCharType="begin" w:fldLock="1"/>
      </w:r>
      <w:r w:rsidR="002548F5">
        <w:rPr>
          <w:color w:val="000000"/>
        </w:rPr>
        <w:instrText xml:space="preserve"> ADDIN ZOTERO_ITEM CSL_CITATION {"citationID":"xEjEpBgX","properties":{"formattedCitation":"(Kattge and Knorr, 2007)","plainCitation":"(Kattge and Knorr, 2007)","dontUpdate":true,"noteIndex":0},"citationItems":[{"id":"AVTu201O/Iksr8XDU","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Pr>
          <w:color w:val="000000"/>
        </w:rPr>
        <w:fldChar w:fldCharType="begin" w:fldLock="1"/>
      </w:r>
      <w:r w:rsidR="002548F5">
        <w:rPr>
          <w:color w:val="000000"/>
        </w:rPr>
        <w:instrText xml:space="preserve"> ADDIN ZOTERO_ITEM CSL_CITATION {"citationID":"Ejr0QjIX","properties":{"formattedCitation":"(Kattge and Knorr, 2007)","plainCitation":"(Kattge and Knorr, 2007)","dontUpdate":true,"noteIndex":0},"citationItems":[{"id":"AVTu201O/Iksr8XDU","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lastRenderedPageBreak/>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 xml:space="preserve">; </w:t>
      </w:r>
      <w:r>
        <w:rPr>
          <w:color w:val="000000"/>
        </w:rPr>
        <w:fldChar w:fldCharType="begin" w:fldLock="1"/>
      </w:r>
      <w:r w:rsidR="002548F5">
        <w:rPr>
          <w:color w:val="000000"/>
        </w:rPr>
        <w:instrText xml:space="preserve"> ADDIN ZOTERO_ITEM CSL_CITATION {"citationID":"FalxqEEE","properties":{"formattedCitation":"(Medlyn {\\i{}et al.}, 2002)","plainCitation":"(Medlyn et al., 2002)","noteIndex":0},"citationItems":[{"id":"AVTu201O/w9aZXGfq","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rPr>
          <w:color w:val="000000"/>
        </w:rPr>
        <w:fldChar w:fldCharType="separate"/>
      </w:r>
      <w:r w:rsidR="00102628" w:rsidRPr="00102628">
        <w:rPr>
          <w:rFonts w:cs="Times New Roman"/>
          <w:color w:val="000000"/>
        </w:rPr>
        <w:t>(</w:t>
      </w:r>
      <w:proofErr w:type="spellStart"/>
      <w:r w:rsidR="00102628" w:rsidRPr="00102628">
        <w:rPr>
          <w:rFonts w:cs="Times New Roman"/>
          <w:color w:val="000000"/>
        </w:rPr>
        <w:t>Medlyn</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2002)</w:t>
      </w:r>
      <w:r>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w:t>
      </w:r>
      <w:r w:rsidR="00756429">
        <w:rPr>
          <w:color w:val="000000"/>
        </w:rPr>
        <w:t xml:space="preserve"> </w:t>
      </w:r>
      <w:r w:rsidRPr="00863849">
        <w:rPr>
          <w:color w:val="000000"/>
        </w:rPr>
        <w:t>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proofErr w:type="spellStart"/>
      <w:r w:rsidRPr="00863849">
        <w:rPr>
          <w:color w:val="000000"/>
        </w:rPr>
        <w:t>Kattge</w:t>
      </w:r>
      <w:proofErr w:type="spellEnd"/>
      <w:r w:rsidRPr="00863849">
        <w:rPr>
          <w:color w:val="000000"/>
        </w:rPr>
        <w:t xml:space="preserve"> &amp; Knorr (2007) 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494810D3" w:rsidR="0022275C" w:rsidRDefault="0022275C" w:rsidP="009D6E5B">
      <w:pPr>
        <w:spacing w:line="480" w:lineRule="auto"/>
        <w:ind w:firstLine="720"/>
        <w:rPr>
          <w:color w:val="000000"/>
        </w:rPr>
      </w:pPr>
      <w:r>
        <w:rPr>
          <w:color w:val="000000"/>
        </w:rPr>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xml:space="preserve">) using the log-polynomial approach explained in </w:t>
      </w:r>
      <w:r>
        <w:rPr>
          <w:color w:val="000000"/>
        </w:rPr>
        <w:fldChar w:fldCharType="begin" w:fldLock="1"/>
      </w:r>
      <w:r w:rsidR="002548F5">
        <w:rPr>
          <w:color w:val="000000"/>
        </w:rPr>
        <w:instrText xml:space="preserve"> ADDIN ZOTERO_ITEM CSL_CITATION {"citationID":"IrMn5JBz","properties":{"formattedCitation":"(Heskel {\\i{}et al.}, 2016)","plainCitation":"(Heskel et al., 2016)","dontUpdate":true,"noteIndex":0},"citationItems":[{"id":"AVTu201O/Qo7vmW5r","uris":["http://www.mendeley.com/documents/?uuid=e77ebbb1-5199-47a8-b370-deee6548aa9a"],"itemData":{"DOI":"10.1073/pnas.1520282113","ISSN":"0027-8424","abstract":"Plant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5EDD5470" w:rsidR="00895284" w:rsidRDefault="0022275C" w:rsidP="009D6E5B">
      <w:pPr>
        <w:spacing w:line="480" w:lineRule="auto"/>
        <w:rPr>
          <w:color w:val="000000"/>
        </w:rPr>
      </w:pPr>
      <w:r>
        <w:rPr>
          <w:i/>
          <w:iCs/>
          <w:color w:val="000000"/>
        </w:rPr>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Pr>
          <w:color w:val="000000"/>
        </w:rPr>
        <w:fldChar w:fldCharType="begin" w:fldLock="1"/>
      </w:r>
      <w:r w:rsidR="002548F5">
        <w:rPr>
          <w:color w:val="000000"/>
        </w:rPr>
        <w:instrText xml:space="preserve"> ADDIN ZOTERO_ITEM CSL_CITATION {"citationID":"CX5NMqnu","properties":{"formattedCitation":"(Heskel {\\i{}et al.}, 2016)","plainCitation":"(Heskel et al., 2016)","dontUpdate":true,"noteIndex":0},"citationItems":[{"id":"AVTu201O/Qo7vmW5r","uris":["http://www.mendeley.com/documents/?uuid=e77ebbb1-5199-47a8-b370-deee6548aa9a"],"itemData":{"DOI":"10.1073/pnas.1520282113","ISSN":"0027-8424","abstract":"Plant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xml:space="preserve"> derived from a log-polynomial approach described in </w:t>
      </w:r>
      <w:r>
        <w:rPr>
          <w:color w:val="000000"/>
        </w:rPr>
        <w:fldChar w:fldCharType="begin" w:fldLock="1"/>
      </w:r>
      <w:r w:rsidR="002548F5">
        <w:rPr>
          <w:color w:val="000000"/>
        </w:rPr>
        <w:instrText xml:space="preserve"> ADDIN ZOTERO_ITEM CSL_CITATION {"citationID":"tWOM52oL","properties":{"formattedCitation":"(O\\uc0\\u8217{}Sullivan {\\i{}et al.}, 2013)","plainCitation":"(O’Sullivan et al., 2013)","dontUpdate":true,"noteIndex":0},"citationItems":[{"id":"AVTu201O/FQhmnztz","uris":["http://www.mendeley.com/documents/?uuid=3ae232c8-422b-4bc3-a4a9-8d138a179b21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function","type":"article-journal","volume":"36"}}],"schema":"https://github.com/citation-style-language/schema/raw/master/csl-citation.json"} </w:instrText>
      </w:r>
      <w:r>
        <w:rPr>
          <w:color w:val="000000"/>
        </w:rPr>
        <w:fldChar w:fldCharType="separate"/>
      </w:r>
      <w:r w:rsidR="00102628" w:rsidRPr="00102628">
        <w:rPr>
          <w:rFonts w:cs="Times New Roman"/>
          <w:color w:val="000000"/>
        </w:rPr>
        <w:t xml:space="preserve">O’Sullivan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2013)</w:t>
      </w:r>
      <w:r>
        <w:rPr>
          <w:color w:val="000000"/>
        </w:rPr>
        <w:fldChar w:fldCharType="end"/>
      </w:r>
      <w:r>
        <w:rPr>
          <w:color w:val="000000"/>
        </w:rPr>
        <w:t xml:space="preserve"> for plant </w:t>
      </w:r>
      <w:r>
        <w:rPr>
          <w:color w:val="000000"/>
        </w:rPr>
        <w:lastRenderedPageBreak/>
        <w:t xml:space="preserve">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C7318F">
        <w:rPr>
          <w:color w:val="000000"/>
        </w:rPr>
        <w:fldChar w:fldCharType="begin" w:fldLock="1"/>
      </w:r>
      <w:r w:rsidR="002548F5">
        <w:rPr>
          <w:color w:val="000000"/>
        </w:rPr>
        <w:instrText xml:space="preserve"> ADDIN ZOTERO_ITEM CSL_CITATION {"citationID":"IY2CaP7v","properties":{"formattedCitation":"(Heskel {\\i{}et al.}, 2016)","plainCitation":"(Heskel et al., 2016)","noteIndex":0},"citationItems":[{"id":"AVTu201O/Qo7vmW5r","uris":["http://www.mendeley.com/documents/?uuid=e77ebbb1-5199-47a8-b370-deee6548aa9a"],"itemData":{"DOI":"10.1073/pnas.1520282113","ISSN":"0027-8424","abstract":"Plant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sidR="00C7318F">
        <w:rPr>
          <w:color w:val="000000"/>
        </w:rPr>
        <w:fldChar w:fldCharType="separate"/>
      </w:r>
      <w:r w:rsidR="00102628" w:rsidRPr="00102628">
        <w:rPr>
          <w:rFonts w:cs="Times New Roman"/>
          <w:color w:val="000000"/>
        </w:rPr>
        <w:t>(</w:t>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2016)</w:t>
      </w:r>
      <w:r w:rsidR="00C7318F">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N</w:t>
      </w:r>
      <w:r>
        <w:rPr>
          <w:color w:val="000000" w:themeColor="text1"/>
          <w:vertAlign w:val="subscript"/>
        </w:rPr>
        <w:t>area</w:t>
      </w:r>
      <w:proofErr w:type="spellEnd"/>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calculating the ratio of </w:t>
      </w:r>
      <w:proofErr w:type="spellStart"/>
      <w:r>
        <w:rPr>
          <w:i/>
          <w:iCs/>
          <w:color w:val="000000" w:themeColor="text1"/>
        </w:rPr>
        <w:t>N</w:t>
      </w:r>
      <w:r w:rsidRPr="00364127">
        <w:rPr>
          <w:color w:val="000000" w:themeColor="text1"/>
          <w:vertAlign w:val="subscript"/>
        </w:rPr>
        <w:t>area</w:t>
      </w:r>
      <w:proofErr w:type="spellEnd"/>
      <w:r>
        <w:rPr>
          <w:color w:val="000000" w:themeColor="text1"/>
        </w:rPr>
        <w:t xml:space="preserve"> to</w:t>
      </w:r>
      <w:r w:rsidRPr="008C415D">
        <w:rPr>
          <w:i/>
          <w:iCs/>
          <w:color w:val="000000" w:themeColor="text1"/>
        </w:rPr>
        <w:t xml:space="preserve">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proofErr w:type="spellStart"/>
      <w:r w:rsidRPr="000048CE">
        <w:rPr>
          <w:i/>
          <w:iCs/>
          <w:color w:val="000000" w:themeColor="text1"/>
        </w:rPr>
        <w:t>g</w:t>
      </w:r>
      <w:r w:rsidRPr="00F15977">
        <w:rPr>
          <w:color w:val="000000" w:themeColor="text1"/>
          <w:vertAlign w:val="subscript"/>
        </w:rPr>
        <w:t>s</w:t>
      </w:r>
      <w:proofErr w:type="spellEnd"/>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w:t>
      </w:r>
      <w:r w:rsidR="00430044">
        <w:rPr>
          <w:rFonts w:cs="Times New Roman"/>
        </w:rPr>
        <w:lastRenderedPageBreak/>
        <w:t xml:space="preserve">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2C0094A3" w14:textId="3445F4AD" w:rsidR="00EC6B47" w:rsidRDefault="00351A75" w:rsidP="009D6E5B">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 xml:space="preserve">approach explained in </w:t>
      </w:r>
      <w:r>
        <w:rPr>
          <w:rFonts w:cs="Times New Roman"/>
        </w:rPr>
        <w:fldChar w:fldCharType="begin" w:fldLock="1"/>
      </w:r>
      <w:r w:rsidR="002548F5">
        <w:rPr>
          <w:rFonts w:cs="Times New Roman"/>
        </w:rPr>
        <w:instrText xml:space="preserve"> ADDIN ZOTERO_ITEM CSL_CITATION {"citationID":"cPxf6Ajm","properties":{"formattedCitation":"(Perkowski {\\i{}et al.}, 2021)","plainCitation":"(Perkowski et al., 2021)","dontUpdate":true,"noteIndex":0},"citationItems":[{"id":"AVTu201O/R6g3yB0B","uris":["http://www.mendeley.com/documents/?uuid=233b0f00-9a30-4c3a-a2bb-5e67ae9c0e5f"],"itemData":{"DOI":"10.1093/jxb/erab253","ISSN":"0022-0957","abstract":"Plant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B84938">
        <w:rPr>
          <w:rFonts w:cs="Times New Roman"/>
        </w:rPr>
        <w:fldChar w:fldCharType="begin" w:fldLock="1"/>
      </w:r>
      <w:r w:rsidR="002548F5">
        <w:rPr>
          <w:rFonts w:cs="Times New Roman"/>
        </w:rPr>
        <w:instrText xml:space="preserve"> ADDIN ZOTERO_ITEM CSL_CITATION {"citationID":"eRQXbPCj","properties":{"formattedCitation":"(Perkowski {\\i{}et al.}, 2021)","plainCitation":"(Perkowski et al., 2021)","dontUpdate":true,"noteIndex":0},"citationItems":[{"id":"AVTu201O/R6g3yB0B","uris":["http://www.mendeley.com/documents/?uuid=233b0f00-9a30-4c3a-a2bb-5e67ae9c0e5f"],"itemData":{"DOI":"10.1093/jxb/erab253","ISSN":"0022-0957","abstract":"Plant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B84938">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sidR="00B84938">
        <w:rPr>
          <w:rFonts w:cs="Times New Roman"/>
        </w:rPr>
        <w:fldChar w:fldCharType="end"/>
      </w:r>
      <w:r w:rsidR="00F9445D">
        <w:rPr>
          <w:rFonts w:cs="Times New Roman"/>
        </w:rPr>
        <w:t xml:space="preserve"> and </w:t>
      </w:r>
      <w:r w:rsidR="00F9445D">
        <w:rPr>
          <w:rFonts w:cs="Times New Roman"/>
        </w:rPr>
        <w:fldChar w:fldCharType="begin" w:fldLock="1"/>
      </w:r>
      <w:r w:rsidR="002548F5">
        <w:rPr>
          <w:rFonts w:cs="Times New Roman"/>
        </w:rPr>
        <w:instrText xml:space="preserve"> ADDIN ZOTERO_ITEM CSL_CITATION {"citationID":"GyCNW8lK","properties":{"formattedCitation":"(Terrer {\\i{}et al.}, 2018)","plainCitation":"(Terrer et al., 2018)","dontUpdate":true,"noteIndex":0},"citationItems":[{"id":"AVTu201O/Epy30Kq6","uris":["http://www.mendeley.com/documents/?uuid=f5a032e4-11bd-468b-88f1-a7a4ce482036"],"itemData":{"DOI":"10.1111/nph.14872","ISBN":"7476820487","ISSN":"0028-646X","abstract":"Land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rsidR="00F9445D">
        <w:rPr>
          <w:rFonts w:cs="Times New Roman"/>
        </w:rPr>
        <w:fldChar w:fldCharType="separate"/>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0E65D6">
        <w:rPr>
          <w:rFonts w:cs="Times New Roman"/>
        </w:rPr>
        <w:t xml:space="preserve"> (</w:t>
      </w:r>
      <w:r w:rsidR="00102628" w:rsidRPr="00102628">
        <w:rPr>
          <w:rFonts w:cs="Times New Roman"/>
        </w:rPr>
        <w:t>2018)</w:t>
      </w:r>
      <w:r w:rsidR="00F9445D">
        <w:rPr>
          <w:rFonts w:cs="Times New Roman"/>
        </w:rPr>
        <w:fldChar w:fldCharType="end"/>
      </w:r>
      <w:r w:rsidR="00F9445D">
        <w:rPr>
          <w:rFonts w:cs="Times New Roman"/>
        </w:rPr>
        <w:t>.</w:t>
      </w:r>
    </w:p>
    <w:p w14:paraId="5E151562" w14:textId="77777777" w:rsidR="00DD0878" w:rsidRPr="00DD0878" w:rsidRDefault="00DD0878" w:rsidP="009D6E5B">
      <w:pPr>
        <w:autoSpaceDE w:val="0"/>
        <w:autoSpaceDN w:val="0"/>
        <w:adjustRightInd w:val="0"/>
        <w:spacing w:line="480" w:lineRule="auto"/>
        <w:rPr>
          <w:color w:val="000000" w:themeColor="text1"/>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proofErr w:type="spellStart"/>
      <w:r w:rsidR="006C759F">
        <w:rPr>
          <w:i/>
          <w:iCs/>
        </w:rPr>
        <w:t>N</w:t>
      </w:r>
      <w:r w:rsidR="006C759F">
        <w:rPr>
          <w:vertAlign w:val="subscript"/>
        </w:rPr>
        <w:t>area</w:t>
      </w:r>
      <w:proofErr w:type="spellEnd"/>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proofErr w:type="spellStart"/>
      <w:r w:rsidR="00360D30" w:rsidRPr="00A55A19">
        <w:rPr>
          <w:i/>
          <w:iCs/>
        </w:rPr>
        <w:t>g</w:t>
      </w:r>
      <w:r w:rsidR="00360D30">
        <w:rPr>
          <w:vertAlign w:val="subscript"/>
        </w:rPr>
        <w:t>s</w:t>
      </w:r>
      <w:proofErr w:type="spellEnd"/>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lastRenderedPageBreak/>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1BB40CCE" w14:textId="1EEA985E" w:rsidR="00400618" w:rsidRDefault="00166B47" w:rsidP="009D6E5B">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proofErr w:type="spellStart"/>
      <w:r w:rsidR="00B20D1B">
        <w:rPr>
          <w:i/>
          <w:iCs/>
        </w:rPr>
        <w:t>N</w:t>
      </w:r>
      <w:r w:rsidR="00B20D1B">
        <w:rPr>
          <w:vertAlign w:val="subscript"/>
        </w:rPr>
        <w:t>area</w:t>
      </w:r>
      <w:proofErr w:type="spellEnd"/>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proofErr w:type="spellStart"/>
      <w:r w:rsidR="00B20D1B">
        <w:rPr>
          <w:i/>
          <w:iCs/>
        </w:rPr>
        <w:t>g</w:t>
      </w:r>
      <w:r w:rsidR="00B20D1B">
        <w:rPr>
          <w:vertAlign w:val="subscript"/>
        </w:rPr>
        <w:t>s</w:t>
      </w:r>
      <w:proofErr w:type="spellEnd"/>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400618">
        <w:t>We</w:t>
      </w:r>
      <w:r w:rsidR="00916FB5">
        <w:t xml:space="preserve"> first</w:t>
      </w:r>
      <w:r w:rsidR="00400618">
        <w:t xml:space="preserve"> attempted to satisfy residual normality assumptions for </w:t>
      </w:r>
      <w:r w:rsidR="001C1F9E">
        <w:t>these dependent variables</w:t>
      </w:r>
      <w:r w:rsidR="00400618">
        <w:t xml:space="preserve"> using Bonferroni outlier tests to indicate any data points that were statistical outliers. </w:t>
      </w:r>
      <w:r w:rsidR="001C1F9E">
        <w:t>This was done using the ‘</w:t>
      </w:r>
      <w:proofErr w:type="spellStart"/>
      <w:r w:rsidR="001C1F9E">
        <w:t>OutlierTest</w:t>
      </w:r>
      <w:proofErr w:type="spellEnd"/>
      <w:r w:rsidR="001C1F9E">
        <w:t xml:space="preserve">’ function in the car R package </w:t>
      </w:r>
      <w:r w:rsidR="001C1F9E">
        <w:fldChar w:fldCharType="begin" w:fldLock="1"/>
      </w:r>
      <w:r w:rsidR="002548F5">
        <w:instrText xml:space="preserve"> ADDIN ZOTERO_ITEM CSL_CITATION {"citationID":"AEsUcUHP","properties":{"formattedCitation":"(Fox and Weisberg, 2019)","plainCitation":"(Fox and Weisberg, 2019)","noteIndex":0},"citationItems":[{"id":"AVTu201O/b2x3ei2O","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001C1F9E">
        <w:fldChar w:fldCharType="separate"/>
      </w:r>
      <w:r w:rsidR="00102628">
        <w:rPr>
          <w:noProof/>
        </w:rPr>
        <w:t>(Fox and Weisberg, 2019)</w:t>
      </w:r>
      <w:r w:rsidR="001C1F9E">
        <w:fldChar w:fldCharType="end"/>
      </w:r>
      <w:r w:rsidR="001C1F9E">
        <w:t>, which uses a Bonferroni-corrected t-distribution</w:t>
      </w:r>
      <w:r w:rsidR="00916FB5">
        <w:t xml:space="preserve"> </w:t>
      </w:r>
      <w:r w:rsidR="001C1F9E">
        <w:t>to evaluate whether residuals of a given data point shift the mean of the sampling population. We removed any data points where Bonferroni: p&lt;0.05</w:t>
      </w:r>
      <w:r w:rsidR="00AB654B">
        <w:t>, which</w:t>
      </w:r>
      <w:r w:rsidR="001C1F9E">
        <w:t xml:space="preserve"> resulted in one data point </w:t>
      </w:r>
      <w:r w:rsidR="00AB654B">
        <w:t xml:space="preserve">being </w:t>
      </w:r>
      <w:r w:rsidR="00D87519">
        <w:t>removed from each of</w:t>
      </w:r>
      <w:r w:rsidR="001C1F9E">
        <w:t xml:space="preserve"> </w:t>
      </w:r>
      <w:proofErr w:type="spellStart"/>
      <w:r w:rsidR="00B20D1B">
        <w:rPr>
          <w:i/>
          <w:iCs/>
        </w:rPr>
        <w:t>N</w:t>
      </w:r>
      <w:r w:rsidR="00B20D1B">
        <w:rPr>
          <w:vertAlign w:val="subscript"/>
        </w:rPr>
        <w:t>area</w:t>
      </w:r>
      <w:proofErr w:type="spellEnd"/>
      <w:r w:rsidR="00B20D1B">
        <w:t xml:space="preserve">, </w:t>
      </w:r>
      <w:proofErr w:type="spellStart"/>
      <w:r w:rsidR="00B20D1B">
        <w:rPr>
          <w:i/>
          <w:iCs/>
        </w:rPr>
        <w:t>g</w:t>
      </w:r>
      <w:r w:rsidR="00B20D1B">
        <w:rPr>
          <w:vertAlign w:val="subscript"/>
        </w:rPr>
        <w:t>s</w:t>
      </w:r>
      <w:proofErr w:type="spellEnd"/>
      <w:r w:rsidR="00B20D1B">
        <w:t xml:space="preserve">, </w:t>
      </w:r>
      <w:r w:rsidR="006A394B">
        <w:t xml:space="preserve">and </w:t>
      </w:r>
      <w:r w:rsidR="00B20D1B">
        <w:rPr>
          <w:i/>
          <w:iCs/>
        </w:rPr>
        <w:t>PNUE,</w:t>
      </w:r>
      <w:r w:rsidR="00B20D1B" w:rsidRPr="00086E13">
        <w:rPr>
          <w:i/>
          <w:iCs/>
        </w:rPr>
        <w:t xml:space="preserve"> </w:t>
      </w:r>
      <w:r w:rsidR="001C1F9E">
        <w:t>and two data points</w:t>
      </w:r>
      <w:r w:rsidR="00D87519">
        <w:t xml:space="preserve"> </w:t>
      </w:r>
      <w:r w:rsidR="00AB654B">
        <w:t xml:space="preserve">being </w:t>
      </w:r>
      <w:r w:rsidR="00D87519">
        <w:t>removed</w:t>
      </w:r>
      <w:r w:rsidR="001C1F9E">
        <w:t xml:space="preserve"> </w:t>
      </w:r>
      <w:r w:rsidR="00D87519">
        <w:t>from each of</w:t>
      </w:r>
      <w:r w:rsidR="001C1F9E">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w:t>
      </w:r>
      <w:r w:rsidR="000E65D6">
        <w:t xml:space="preserve"> and</w:t>
      </w:r>
      <w:r w:rsidR="00B20D1B" w:rsidRPr="00B20D1B">
        <w:rPr>
          <w:i/>
          <w:iCs/>
        </w:rPr>
        <w:t xml:space="preserve"> </w:t>
      </w:r>
      <w:r w:rsidR="00B20D1B">
        <w:rPr>
          <w:i/>
          <w:iCs/>
        </w:rPr>
        <w:t>R</w:t>
      </w:r>
      <w:r w:rsidR="00B20D1B">
        <w:rPr>
          <w:vertAlign w:val="subscript"/>
        </w:rPr>
        <w:t>d25</w:t>
      </w:r>
      <w:r w:rsidR="001C1F9E">
        <w:t>. The removal of these statistical outliers satisfied residual normality assumptions for</w:t>
      </w:r>
      <w:r w:rsidR="00C7318F">
        <w:t xml:space="preserve"> </w:t>
      </w:r>
      <w:proofErr w:type="spellStart"/>
      <w:r w:rsidR="00C7318F">
        <w:rPr>
          <w:i/>
          <w:iCs/>
        </w:rPr>
        <w:t>N</w:t>
      </w:r>
      <w:r w:rsidR="00C7318F">
        <w:rPr>
          <w:vertAlign w:val="subscript"/>
        </w:rPr>
        <w:t>area</w:t>
      </w:r>
      <w:proofErr w:type="spellEnd"/>
      <w:r w:rsidR="00C7318F">
        <w:t>,</w:t>
      </w:r>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proofErr w:type="spellStart"/>
      <w:r w:rsidR="00B20D1B">
        <w:rPr>
          <w:i/>
          <w:iCs/>
        </w:rPr>
        <w:t>g</w:t>
      </w:r>
      <w:r w:rsidR="00B20D1B">
        <w:rPr>
          <w:vertAlign w:val="subscript"/>
        </w:rPr>
        <w:t>s</w:t>
      </w:r>
      <w:proofErr w:type="spellEnd"/>
      <w:r w:rsidR="00B20D1B">
        <w:t>,</w:t>
      </w:r>
      <w:r w:rsidR="006A394B">
        <w:t xml:space="preserve"> and</w:t>
      </w:r>
      <w:r w:rsidR="00B20D1B" w:rsidRPr="00B20D1B">
        <w:rPr>
          <w:i/>
          <w:iCs/>
        </w:rPr>
        <w:t xml:space="preserve"> </w:t>
      </w:r>
      <w:r w:rsidR="00B20D1B">
        <w:rPr>
          <w:i/>
          <w:iCs/>
        </w:rPr>
        <w:t>PNUE</w:t>
      </w:r>
      <w:r w:rsidR="006A394B">
        <w:t xml:space="preserve"> </w:t>
      </w:r>
      <w:r w:rsidR="00D87519">
        <w:t>(Shapi</w:t>
      </w:r>
      <w:r w:rsidR="00AB654B">
        <w:t>r</w:t>
      </w:r>
      <w:r w:rsidR="00D87519">
        <w:t>o-Wilk: p&gt;0.05</w:t>
      </w:r>
      <w:r w:rsidR="00916FB5">
        <w:t xml:space="preserve"> in </w:t>
      </w:r>
      <w:r w:rsidR="00C7318F">
        <w:t>all</w:t>
      </w:r>
      <w:r w:rsidR="00916FB5">
        <w:t xml:space="preserve"> cases</w:t>
      </w:r>
      <w:r w:rsidR="00D87519">
        <w:t>)</w:t>
      </w:r>
      <w:r w:rsidR="001C1F9E">
        <w:t>.</w:t>
      </w:r>
    </w:p>
    <w:p w14:paraId="0FC0C20D" w14:textId="06D3591B" w:rsidR="006A394B" w:rsidRDefault="00D87519" w:rsidP="009D6E5B">
      <w:pPr>
        <w:spacing w:line="480" w:lineRule="auto"/>
        <w:ind w:firstLine="720"/>
      </w:pPr>
      <w:r>
        <w:t xml:space="preserve">For any dependent variables where </w:t>
      </w:r>
      <w:r w:rsidR="00916FB5">
        <w:t xml:space="preserve">statistical </w:t>
      </w:r>
      <w:r>
        <w:t>outlier removal did not satisfy residual normality assumptions, we</w:t>
      </w:r>
      <w:r w:rsidR="00916FB5">
        <w:t xml:space="preserve"> then</w:t>
      </w:r>
      <w:r>
        <w:t xml:space="preserve"> attempted to satisfy residual normality assumptions by fitting models using dependent variables that were </w:t>
      </w:r>
      <w:r w:rsidR="000E65D6">
        <w:t>natural log</w:t>
      </w:r>
      <w:r>
        <w:t xml:space="preserve"> transformed.</w:t>
      </w:r>
      <w:r w:rsidR="00916FB5">
        <w:t xml:space="preserve"> </w:t>
      </w:r>
      <w:r w:rsidR="00166B47">
        <w:t>If residual normality assumptions were still not met</w:t>
      </w:r>
      <w:r w:rsidR="00086E13">
        <w:t xml:space="preserve"> after a natural-log transformation</w:t>
      </w:r>
      <w:r w:rsidR="00166B47">
        <w:t xml:space="preserve"> (Shapiro-Wilk: p&lt;0.05), then models were fit using dependent variables that were square root transformed. All residual normality assumptions were met with either a natural log or square root data transformation (Shapiro-Wilk: p&gt;0.05 in all cases</w:t>
      </w:r>
      <w:r w:rsidR="00166B47"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lastRenderedPageBreak/>
        <w:t>C</w:t>
      </w:r>
      <w:r w:rsidR="006A394B">
        <w:rPr>
          <w:vertAlign w:val="subscript"/>
        </w:rPr>
        <w:t>bg</w:t>
      </w:r>
      <w:proofErr w:type="spellEnd"/>
      <w:r w:rsidR="006A394B">
        <w:t>, total biomass, root biomass, and biomass: pot volume, and square root transformed root nodule biomass: root biomass and root nodule biomass.</w:t>
      </w:r>
    </w:p>
    <w:p w14:paraId="0351CB86" w14:textId="34FFF17F" w:rsidR="004C3C71" w:rsidRDefault="00166B47" w:rsidP="009D6E5B">
      <w:pPr>
        <w:spacing w:line="480" w:lineRule="auto"/>
        <w:ind w:firstLine="720"/>
        <w:sectPr w:rsidR="004C3C71" w:rsidSect="00DD0878">
          <w:pgSz w:w="12240" w:h="15840"/>
          <w:pgMar w:top="1440" w:right="1440" w:bottom="1440" w:left="1440" w:header="720" w:footer="720" w:gutter="0"/>
          <w:lnNumType w:countBy="1" w:restart="continuous"/>
          <w:cols w:space="720"/>
          <w:docGrid w:linePitch="360"/>
        </w:sectPr>
      </w:pPr>
      <w:r>
        <w:t>In all statistical models,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48F5">
        <w:instrText xml:space="preserve"> ADDIN ZOTERO_ITEM CSL_CITATION {"citationID":"7PCtz9wk","properties":{"formattedCitation":"(Bates {\\i{}et al.}, 2015)","plainCitation":"(Bates et al., 2015)","noteIndex":0},"citationItems":[{"id":"AVTu201O/h8CnjRA6","uris":["http://www.mendeley.com/documents/?uuid=f767e28f-55eb-4f77-816b-8c8474093c4e"],"itemData":{"DOI":"10.18637/jss.v067.i01","ISSN":"1548-7660","abstract":"Maximum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lme4","type":"article-journal","volume":"67"}}],"schema":"https://github.com/citation-style-language/schema/raw/master/csl-citation.json"} </w:instrText>
      </w:r>
      <w:r w:rsidRPr="00863849">
        <w:fldChar w:fldCharType="separate"/>
      </w:r>
      <w:r w:rsidR="00102628" w:rsidRPr="00102628">
        <w:rPr>
          <w:rFonts w:cs="Times New Roman"/>
        </w:rPr>
        <w:t xml:space="preserve">(Bates </w:t>
      </w:r>
      <w:r w:rsidR="00102628" w:rsidRPr="00102628">
        <w:rPr>
          <w:rFonts w:cs="Times New Roman"/>
          <w:i/>
          <w:iCs/>
        </w:rPr>
        <w:t>et al.</w:t>
      </w:r>
      <w:r w:rsidR="00102628" w:rsidRPr="00102628">
        <w:rPr>
          <w:rFonts w:cs="Times New Roman"/>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48F5">
        <w:instrText xml:space="preserve"> ADDIN ZOTERO_ITEM CSL_CITATION {"citationID":"ASXAUkZI","properties":{"formattedCitation":"(Fox and Weisberg, 2019)","plainCitation":"(Fox and Weisberg, 2019)","noteIndex":0},"citationItems":[{"id":"AVTu201O/b2x3ei2O","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Pr="00863849">
        <w:fldChar w:fldCharType="separate"/>
      </w:r>
      <w:r w:rsidR="00102628">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Pr="00863849">
        <w:fldChar w:fldCharType="begin" w:fldLock="1"/>
      </w:r>
      <w:r w:rsidR="002548F5">
        <w:instrText xml:space="preserve"> ADDIN ZOTERO_ITEM CSL_CITATION {"citationID":"YdXlpDD8","properties":{"formattedCitation":"(Lenth, 2019)","plainCitation":"(Lenth, 2019)","noteIndex":0},"citationItems":[{"id":"AVTu201O/Qz1vX871","uris":["http://www.mendeley.com/documents/?uuid=2f4fc7f4-f350-4d86-b210-f111a74f7704"],"itemData":{"author":[{"dropping-particle":"","family":"Lenth","given":"Russell","non-dropping-particle":"","parse-names":false,"suffix":""}],"id":"ITEM-1","issued":{"date-parts":[["2019"]]},"title":"emmeans: estimated marginal means, aka least-squares means","type":"article"}}],"schema":"https://github.com/citation-style-language/schema/raw/master/csl-citation.json"} </w:instrText>
      </w:r>
      <w:r w:rsidRPr="00863849">
        <w:fldChar w:fldCharType="separate"/>
      </w:r>
      <w:r w:rsidR="00102628">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2548F5">
        <w:instrText xml:space="preserve"> ADDIN ZOTERO_ITEM CSL_CITATION {"citationID":"slfZSjGF","properties":{"formattedCitation":"(Kenward and Roger, 1997)","plainCitation":"(Kenward and Roger, 1997)","noteIndex":0},"citationItems":[{"id":"AVTu201O/C8yBDyfR","uris":["http://www.mendeley.com/documents/?uuid=04f42785-fd4a-4d10-b732-f053f063390e"],"itemData":{"DOI":"10.2307/2533558","ISSN":"0006341X","author":[{"dropping-particle":"","family":"Kenward","given":"Michael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likelihood","type":"article-journal","volume":"53"}}],"schema":"https://github.com/citation-style-language/schema/raw/master/csl-citation.json"} </w:instrText>
      </w:r>
      <w:r>
        <w:fldChar w:fldCharType="separate"/>
      </w:r>
      <w:r w:rsidR="00102628">
        <w:rPr>
          <w:noProof/>
        </w:rPr>
        <w:t>(Kenward and Roger, 1997)</w:t>
      </w:r>
      <w:r>
        <w:fldChar w:fldCharType="end"/>
      </w:r>
      <w:r>
        <w:t xml:space="preserve">. </w:t>
      </w:r>
      <w:r w:rsidRPr="00863849">
        <w:t xml:space="preserve">All analyses and plots were conducted in R version </w:t>
      </w:r>
      <w:r>
        <w:t>4.</w:t>
      </w:r>
      <w:r w:rsidR="00E20C33">
        <w:t>2.0</w:t>
      </w:r>
      <w:r>
        <w:t xml:space="preserve"> </w:t>
      </w:r>
      <w:r>
        <w:fldChar w:fldCharType="begin" w:fldLock="1"/>
      </w:r>
      <w:r w:rsidR="002548F5">
        <w:instrText xml:space="preserve"> ADDIN ZOTERO_ITEM CSL_CITATION {"citationID":"0m4t3qRu","properties":{"formattedCitation":"(R Core Team, 2021)","plainCitation":"(R Core Team, 2021)","noteIndex":0},"citationItems":[{"id":"AVTu201O/SronjEEr","uris":["http://www.mendeley.com/documents/?uuid=9df2246d-8bff-4e78-8053-1da2f14fc848"],"itemData":{"author":[{"dropping-particle":"","family":"R Core Team","given":"","non-dropping-particle":"","parse-names":false,"suffix":""}],"id":"ITEM-1","issued":{"date-parts":[["2021"]]},"number":"4.1.1","publisher":"R Foundation for Statistical Computing","publisher-place":"Vienna, Austria","title":"R: A language and environment for statistical computing","type":"article"}}],"schema":"https://github.com/citation-style-language/schema/raw/master/csl-citation.json"} </w:instrText>
      </w:r>
      <w:r>
        <w:fldChar w:fldCharType="separate"/>
      </w:r>
      <w:r w:rsidR="00102628">
        <w:rPr>
          <w:noProof/>
        </w:rPr>
        <w:t>(R Core Team, 2021)</w:t>
      </w:r>
      <w:r>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proofErr w:type="gram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roofErr w:type="gram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proofErr w:type="spellStart"/>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proofErr w:type="spellEnd"/>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2235383F" w14:textId="7C6D9D75" w:rsidR="008B6B1D" w:rsidRPr="0004004B"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r w:rsidR="008B6B1D">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proofErr w:type="spellStart"/>
      <w:r>
        <w:rPr>
          <w:i/>
          <w:iCs/>
        </w:rPr>
        <w:t>N</w:t>
      </w:r>
      <w:r>
        <w:rPr>
          <w:vertAlign w:val="subscript"/>
        </w:rPr>
        <w:t>area</w:t>
      </w:r>
      <w:proofErr w:type="spellEnd"/>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proofErr w:type="spellStart"/>
      <w:r w:rsidR="00852AF7">
        <w:rPr>
          <w:i/>
          <w:iCs/>
        </w:rPr>
        <w:t>N</w:t>
      </w:r>
      <w:r w:rsidR="00852AF7">
        <w:rPr>
          <w:vertAlign w:val="subscript"/>
        </w:rPr>
        <w:t>area</w:t>
      </w:r>
      <w:proofErr w:type="spellEnd"/>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proofErr w:type="spellStart"/>
      <w:r w:rsidR="008C398A">
        <w:rPr>
          <w:i/>
          <w:iCs/>
        </w:rPr>
        <w:t>N</w:t>
      </w:r>
      <w:r w:rsidR="008C398A">
        <w:rPr>
          <w:vertAlign w:val="subscript"/>
        </w:rPr>
        <w:t>area</w:t>
      </w:r>
      <w:proofErr w:type="spellEnd"/>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29F60B81" w14:textId="393707C9" w:rsidR="009E31F0"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r w:rsidR="009E31F0">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proofErr w:type="spellEnd"/>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proofErr w:type="spellStart"/>
      <w:r w:rsidR="00885391">
        <w:rPr>
          <w:i/>
          <w:iCs/>
        </w:rPr>
        <w:t>N</w:t>
      </w:r>
      <w:r w:rsidR="00885391">
        <w:rPr>
          <w:vertAlign w:val="subscript"/>
        </w:rPr>
        <w:t>area</w:t>
      </w:r>
      <w:proofErr w:type="spellEnd"/>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14BDAABD" w14:textId="1C077A2A" w:rsidR="007A2F1C" w:rsidRDefault="009E31F0" w:rsidP="001A31D4">
      <w:pPr>
        <w:spacing w:line="480" w:lineRule="auto"/>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r w:rsidR="007A2F1C">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6C6FB8B6" w14:textId="75387617" w:rsidR="009C62F2" w:rsidRPr="009C62F2" w:rsidRDefault="009E304C" w:rsidP="00DE6B10">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p=0.043; Tukey</w:t>
      </w:r>
      <w:r w:rsidR="00370AD1">
        <w:rPr>
          <w:vertAlign w:val="subscript"/>
        </w:rPr>
        <w:t>Jmax25</w:t>
      </w:r>
      <w:r w:rsidR="00370AD1">
        <w:t>: p=0.038),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 xml:space="preserve">, or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proofErr w:type="spellStart"/>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41234A95" w14:textId="376B4BCA" w:rsidR="0033651D" w:rsidRDefault="007A2F1C" w:rsidP="009D6E5B">
      <w:pPr>
        <w:spacing w:line="480" w:lineRule="auto"/>
        <w:sectPr w:rsidR="0033651D" w:rsidSect="00772287">
          <w:pgSz w:w="15840" w:h="12240" w:orient="landscape"/>
          <w:pgMar w:top="1440" w:right="1440" w:bottom="1440" w:left="1440" w:header="720" w:footer="720" w:gutter="0"/>
          <w:lnNumType w:countBy="1" w:restart="continuous"/>
          <w:cols w:space="720"/>
          <w:docGrid w:linePitch="360"/>
        </w:sect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proofErr w:type="spellStart"/>
      <w:r>
        <w:rPr>
          <w:i/>
          <w:iCs/>
        </w:rPr>
        <w:t>g</w:t>
      </w:r>
      <w:r>
        <w:rPr>
          <w:vertAlign w:val="subscript"/>
        </w:rPr>
        <w:t>s</w:t>
      </w:r>
      <w:proofErr w:type="spellEnd"/>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1E3BD203" w14:textId="474636D7" w:rsidR="003B6FAA" w:rsidRPr="00A85036" w:rsidRDefault="005214CF" w:rsidP="001A31D4">
      <w:pPr>
        <w:spacing w:line="480" w:lineRule="auto"/>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r w:rsidR="003B6FAA">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w:t>
      </w:r>
      <w:proofErr w:type="spellStart"/>
      <w:r w:rsidR="00DE6B10">
        <w:t>g</w:t>
      </w:r>
      <w:r w:rsidR="00DE6B10">
        <w:rPr>
          <w:vertAlign w:val="subscript"/>
        </w:rPr>
        <w:t>s</w:t>
      </w:r>
      <w:proofErr w:type="spellEnd"/>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w:t>
      </w:r>
      <w:proofErr w:type="spellStart"/>
      <w:r w:rsidR="00DE6B10">
        <w:t>g</w:t>
      </w:r>
      <w:r w:rsidR="00DE6B10">
        <w:rPr>
          <w:vertAlign w:val="subscript"/>
        </w:rPr>
        <w:t>s</w:t>
      </w:r>
      <w:proofErr w:type="spellEnd"/>
      <w:r w:rsidR="00DE6B10">
        <w:t xml:space="preserve"> with increasing fertilization (Table 3).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proofErr w:type="spellStart"/>
      <w:r w:rsidRPr="00F072DB">
        <w:rPr>
          <w:i/>
          <w:iCs/>
        </w:rPr>
        <w:t>N</w:t>
      </w:r>
      <w:r w:rsidRPr="00F072DB">
        <w:rPr>
          <w:vertAlign w:val="subscript"/>
        </w:rPr>
        <w:t>area</w:t>
      </w:r>
      <w:proofErr w:type="spellEnd"/>
      <w:r w:rsidRPr="00F072DB">
        <w:t xml:space="preserve"> to </w:t>
      </w:r>
      <w:proofErr w:type="spellStart"/>
      <w:r w:rsidRPr="00F072DB">
        <w:rPr>
          <w:i/>
          <w:iCs/>
        </w:rPr>
        <w:t>g</w:t>
      </w:r>
      <w:r w:rsidRPr="00F072DB">
        <w:rPr>
          <w:vertAlign w:val="subscript"/>
        </w:rPr>
        <w:t>s</w:t>
      </w:r>
      <w:proofErr w:type="spellEnd"/>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proofErr w:type="spellStart"/>
      <w:r>
        <w:rPr>
          <w:i/>
          <w:iCs/>
        </w:rPr>
        <w:t>g</w:t>
      </w:r>
      <w:r>
        <w:rPr>
          <w:vertAlign w:val="subscript"/>
        </w:rPr>
        <w:t>s</w:t>
      </w:r>
      <w:proofErr w:type="spellEnd"/>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6484937F" w14:textId="2B90B321" w:rsidR="00E2103C" w:rsidRPr="008B6B1D" w:rsidRDefault="00C4037A" w:rsidP="00A85036">
      <w:pPr>
        <w:spacing w:line="480" w:lineRule="auto"/>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r w:rsidR="00E2103C">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4C84AF26" w14:textId="70211023" w:rsidR="00A3142C" w:rsidRPr="00A3142C" w:rsidRDefault="004035F7" w:rsidP="00A3142C">
      <w:pPr>
        <w:pStyle w:val="Bibliography"/>
        <w:rPr>
          <w:rFonts w:cs="Times New Roman"/>
        </w:rPr>
      </w:pPr>
      <w:r>
        <w:t xml:space="preserve">Photosynthetic least-cost theory suggests that plants acclimate to growing conditions by </w:t>
      </w:r>
      <w:r w:rsidR="00DA006B">
        <w:t>maximizing photosynthetic carbon gain at the lowest summed c</w:t>
      </w:r>
      <w:r>
        <w:t xml:space="preserve">osts of nitrogen and water use </w:t>
      </w:r>
      <w:r>
        <w:fldChar w:fldCharType="begin" w:fldLock="1"/>
      </w:r>
      <w:r w:rsidR="002548F5">
        <w:instrText xml:space="preserve"> ADDIN ZOTERO_ITEM CSL_CITATION {"citationID":"agRHYVm8","properties":{"formattedCitation":"(Wright {\\i{}et al.}, 2003; Prentice {\\i{}et al.}, 2014)","plainCitation":"(Wright et al., 2003; Prentice et al., 2014)","noteIndex":0},"citationItems":[{"id":"AVTu201O/yniN0Dat","uris":["http://www.mendeley.com/documents/?uuid=e792122e-1fd1-4c1a-9d09-7bd7a13fee68"],"itemData":{"DOI":"0003-0147/2003/16101-010387","author":[{"dropping-particle":"","family":"Wright","given":"Ian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photosynthesis","type":"article-journal","volume":"161"}},{"id":"AVTu201O/wkd5GMz1","uris":["http://www.mendeley.com/documents/?uuid=e847e008-126f-46c3-a215-d3160662c7ab"],"itemData":{"DOI":"10.1111/ele.12211","ISSN":"1461023X","abstract":"A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ecology","type":"article-journal","volume":"17"}}],"schema":"https://github.com/citation-style-language/schema/raw/master/csl-citation.json"} </w:instrText>
      </w:r>
      <w:r>
        <w:fldChar w:fldCharType="separate"/>
      </w:r>
      <w:r w:rsidR="00102628" w:rsidRPr="00102628">
        <w:rPr>
          <w:rFonts w:cs="Times New Roman"/>
        </w:rPr>
        <w:t xml:space="preserve">(Wright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2014)</w:t>
      </w:r>
      <w:r>
        <w:fldChar w:fldCharType="end"/>
      </w:r>
      <w:r>
        <w:t xml:space="preserve">. All else equal, the theory predicts that an increase in soil nitrogen availability should increase in water use efficiency and decrease in nitrogen use efficiency through an increase in leaf nitrogen allocation per stomatal conductance </w:t>
      </w:r>
      <w:r>
        <w:fldChar w:fldCharType="begin" w:fldLock="1"/>
      </w:r>
      <w:r w:rsidR="002548F5">
        <w:instrText xml:space="preserve"> ADDIN ZOTERO_ITEM CSL_CITATION {"citationID":"o9LBmJVg","properties":{"formattedCitation":"(Paillassa {\\i{}et al.}, 2020)","plainCitation":"(Paillassa et al., 2020)","noteIndex":0},"citationItems":[{"id":"AVTu201O/VtaZqvpF","uris":["http://www.mendeley.com/documents/?uuid=7a979be5-4341-4431-bd38-7ceeeada2df2"],"itemData":{"DOI":"10.1111/nph.16702","ISSN":"0028-646X","abstract":"\u000f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Paillassa</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2020)</w:t>
      </w:r>
      <w:r>
        <w:fldChar w:fldCharType="end"/>
      </w:r>
      <w:r>
        <w:t xml:space="preserve">. However, the cost of nutrient use, and therefore the magnitude of nitrogen-water use tradeoffs, might vary in species different nutrient acquisition strategies due to differential costs of nutrient acquisition </w:t>
      </w:r>
      <w:r>
        <w:fldChar w:fldCharType="begin" w:fldLock="1"/>
      </w:r>
      <w:r w:rsidR="003A4D07">
        <w:instrText xml:space="preserve"> ADDIN ZOTERO_ITEM CSL_CITATION {"citationID":"7cqBlN1o","properties":{"formattedCitation":"(Brzostek {\\i{}et al.}, 2014; Terrer {\\i{}et al.}, 2018{\\i{}a}; Perkowski {\\i{}et al.}, 2021)","plainCitation":"(Brzostek et al., 2014; Terrer et al., 2018a; Perkowski et al., 2021)","noteIndex":0},"citationItems":[{"id":"AVTu201O/R6g3yB0B","uris":["http://www.mendeley.com/documents/?uuid=233b0f00-9a30-4c3a-a2bb-5e67ae9c0e5f"],"itemData":{"DOI":"10.1093/jxb/erab253","ISSN":"0022-0957","abstract":"Plant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strategies","type":"article-journal","volume":"72"}},{"id":"AVTu201O/Epy30Kq6","uris":["http://www.mendeley.com/documents/?uuid=f5a032e4-11bd-468b-88f1-a7a4ce482036"],"itemData":{"DOI":"10.1111/nph.14872","ISBN":"7476820487","ISSN":"0028-646X","abstract":"Land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acquisition","type":"article-journal","volume":"217"}},{"id":"AVTu201O/XqYoZML8","uris":["http://www.mendeley.com/documents/?uuid=d402da8e-476e-48bc-8d9c-7c76f7aa03a4"],"itemData":{"DOI":"10.1002/2014JG002660.Received","abstract":"Accurate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Biogeosciences","id":"ITEM-3","issued":{"date-parts":[["2014"]]},"page":"1684-1697","title":"Modeling the carbon cost of plant nitrogen acquisition: Mycorrhizal trade-offs and multipath resistance uptake improve predictions of retranslocation","type":"article-journal","volume":"119"}}],"schema":"https://github.com/citation-style-language/schema/raw/master/csl-citation.json"} </w:instrText>
      </w:r>
      <w:r>
        <w:fldChar w:fldCharType="separate"/>
      </w:r>
      <w:r w:rsidR="003A4D07" w:rsidRPr="003A4D07">
        <w:rPr>
          <w:rFonts w:cs="Times New Roman"/>
        </w:rPr>
        <w:t>(</w:t>
      </w:r>
      <w:proofErr w:type="spellStart"/>
      <w:r w:rsidR="003A4D07" w:rsidRPr="003A4D07">
        <w:rPr>
          <w:rFonts w:cs="Times New Roman"/>
        </w:rPr>
        <w:t>Brzostek</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xml:space="preserve">, 2014; </w:t>
      </w:r>
      <w:proofErr w:type="spellStart"/>
      <w:r w:rsidR="003A4D07" w:rsidRPr="003A4D07">
        <w:rPr>
          <w:rFonts w:cs="Times New Roman"/>
        </w:rPr>
        <w:t>Terrer</w:t>
      </w:r>
      <w:proofErr w:type="spellEnd"/>
      <w:r w:rsidR="003A4D07" w:rsidRPr="003A4D07">
        <w:rPr>
          <w:rFonts w:cs="Times New Roman"/>
        </w:rPr>
        <w:t xml:space="preserve"> </w:t>
      </w:r>
      <w:r w:rsidR="003A4D07" w:rsidRPr="003A4D07">
        <w:rPr>
          <w:rFonts w:cs="Times New Roman"/>
          <w:i/>
          <w:iCs/>
        </w:rPr>
        <w:t>et al.</w:t>
      </w:r>
      <w:r w:rsidR="003A4D07" w:rsidRPr="003A4D07">
        <w:rPr>
          <w:rFonts w:cs="Times New Roman"/>
        </w:rPr>
        <w:t>, 2018</w:t>
      </w:r>
      <w:r w:rsidR="003A4D07" w:rsidRPr="003A4D07">
        <w:rPr>
          <w:rFonts w:cs="Times New Roman"/>
          <w:i/>
          <w:iCs/>
        </w:rPr>
        <w:t>a</w:t>
      </w:r>
      <w:r w:rsidR="003A4D07" w:rsidRPr="003A4D07">
        <w:rPr>
          <w:rFonts w:cs="Times New Roman"/>
        </w:rPr>
        <w:t xml:space="preserve">; Perkowski </w:t>
      </w:r>
      <w:r w:rsidR="003A4D07" w:rsidRPr="003A4D07">
        <w:rPr>
          <w:rFonts w:cs="Times New Roman"/>
          <w:i/>
          <w:iCs/>
        </w:rPr>
        <w:t>et al.</w:t>
      </w:r>
      <w:r w:rsidR="003A4D07" w:rsidRPr="003A4D07">
        <w:rPr>
          <w:rFonts w:cs="Times New Roman"/>
        </w:rPr>
        <w:t>, 2021)</w:t>
      </w:r>
      <w:r>
        <w:fldChar w:fldCharType="end"/>
      </w:r>
      <w:r>
        <w:t xml:space="preserve"> and may</w:t>
      </w:r>
      <w:r w:rsidR="00CE771F">
        <w:t xml:space="preserve"> also</w:t>
      </w:r>
      <w:r>
        <w:t xml:space="preserve"> depend on whole plant nutrient demand to build and maintain structures that support whole plant growth </w:t>
      </w:r>
      <w:r>
        <w:fldChar w:fldCharType="begin" w:fldLock="1"/>
      </w:r>
      <w:r w:rsidR="002548F5">
        <w:instrText xml:space="preserve"> ADDIN ZOTERO_ITEM CSL_CITATION {"citationID":"wq3tJMi3","properties":{"formattedCitation":"(LeBauer and Treseder, 2008; Liang {\\i{}et al.}, 2020)","plainCitation":"(LeBauer and Treseder, 2008; Liang et al., 2020)","dontUpdate":true,"noteIndex":0},"citationItems":[{"id":"AVTu201O/KCXdu5Me","uris":["http://www.mendeley.com/documents/?uuid=9a0f3748-3fb9-483a-aeb3-fcaab5fa4acc"],"itemData":{"DOI":"10.1890/06-2057.1","abstract":"Our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productivity","type":"article-journal","volume":"89"}},{"id":"AVTu201O/IUGZOhZz","uris":["http://www.mendeley.com/documents/?uuid=c936a49f-196c-406d-ac18-be1d835be620"],"itemData":{"DOI":"10.1111/gcb.15071","ISSN":"1354-1013","abstract":"A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meta‐analysis","type":"article-journal","volume":"26"}}],"schema":"https://github.com/citation-style-language/schema/raw/master/csl-citation.json"} </w:instrText>
      </w:r>
      <w:r>
        <w:fldChar w:fldCharType="separate"/>
      </w:r>
      <w:r w:rsidR="00A3142C" w:rsidRPr="00A3142C">
        <w:rPr>
          <w:rFonts w:cs="Times New Roman"/>
          <w:b/>
          <w:bCs/>
        </w:rPr>
        <w:t xml:space="preserve">Allen K, Fisher JB, Phillips RP, Powers JS, </w:t>
      </w:r>
      <w:proofErr w:type="spellStart"/>
      <w:r w:rsidR="00A3142C" w:rsidRPr="00A3142C">
        <w:rPr>
          <w:rFonts w:cs="Times New Roman"/>
          <w:b/>
          <w:bCs/>
        </w:rPr>
        <w:t>Brzostek</w:t>
      </w:r>
      <w:proofErr w:type="spellEnd"/>
      <w:r w:rsidR="00A3142C" w:rsidRPr="00A3142C">
        <w:rPr>
          <w:rFonts w:cs="Times New Roman"/>
          <w:b/>
          <w:bCs/>
        </w:rPr>
        <w:t xml:space="preserve"> ER</w:t>
      </w:r>
      <w:r w:rsidR="00A3142C" w:rsidRPr="00A3142C">
        <w:rPr>
          <w:rFonts w:cs="Times New Roman"/>
        </w:rPr>
        <w:t xml:space="preserve">. 2020. Modeling the carbon cost of plant nitrogen and phosphorus uptake across temperate and tropical forests. Frontiers in Forests and Global Change </w:t>
      </w:r>
      <w:r w:rsidR="00A3142C" w:rsidRPr="00A3142C">
        <w:rPr>
          <w:rFonts w:cs="Times New Roman"/>
          <w:b/>
          <w:bCs/>
        </w:rPr>
        <w:t>3</w:t>
      </w:r>
      <w:r w:rsidR="00A3142C" w:rsidRPr="00A3142C">
        <w:rPr>
          <w:rFonts w:cs="Times New Roman"/>
        </w:rPr>
        <w:t>, 1–12.</w:t>
      </w:r>
    </w:p>
    <w:p w14:paraId="194034C0" w14:textId="77777777" w:rsidR="00A3142C" w:rsidRPr="00A3142C" w:rsidRDefault="00A3142C" w:rsidP="00A3142C">
      <w:pPr>
        <w:pStyle w:val="Bibliography"/>
        <w:rPr>
          <w:rFonts w:cs="Times New Roman"/>
        </w:rPr>
      </w:pPr>
      <w:r w:rsidRPr="00A3142C">
        <w:rPr>
          <w:rFonts w:cs="Times New Roman"/>
          <w:b/>
          <w:bCs/>
        </w:rPr>
        <w:t>Barber SA</w:t>
      </w:r>
      <w:r w:rsidRPr="00A3142C">
        <w:rPr>
          <w:rFonts w:cs="Times New Roman"/>
        </w:rPr>
        <w:t xml:space="preserve">. 1962. A diffusion and mass-flow concept of soil nutrient availability. Soil Science </w:t>
      </w:r>
      <w:r w:rsidRPr="00A3142C">
        <w:rPr>
          <w:rFonts w:cs="Times New Roman"/>
          <w:b/>
          <w:bCs/>
        </w:rPr>
        <w:t>93</w:t>
      </w:r>
      <w:r w:rsidRPr="00A3142C">
        <w:rPr>
          <w:rFonts w:cs="Times New Roman"/>
        </w:rPr>
        <w:t>, 39–49.</w:t>
      </w:r>
    </w:p>
    <w:p w14:paraId="4F346B76" w14:textId="77777777" w:rsidR="00A3142C" w:rsidRPr="00A3142C" w:rsidRDefault="00A3142C" w:rsidP="00A3142C">
      <w:pPr>
        <w:pStyle w:val="Bibliography"/>
        <w:rPr>
          <w:rFonts w:cs="Times New Roman"/>
        </w:rPr>
      </w:pPr>
      <w:r w:rsidRPr="00A3142C">
        <w:rPr>
          <w:rFonts w:cs="Times New Roman"/>
          <w:b/>
          <w:bCs/>
        </w:rPr>
        <w:t xml:space="preserve">Bates D, </w:t>
      </w:r>
      <w:proofErr w:type="spellStart"/>
      <w:r w:rsidRPr="00A3142C">
        <w:rPr>
          <w:rFonts w:cs="Times New Roman"/>
          <w:b/>
          <w:bCs/>
        </w:rPr>
        <w:t>Mächler</w:t>
      </w:r>
      <w:proofErr w:type="spellEnd"/>
      <w:r w:rsidRPr="00A3142C">
        <w:rPr>
          <w:rFonts w:cs="Times New Roman"/>
          <w:b/>
          <w:bCs/>
        </w:rPr>
        <w:t xml:space="preserve"> M, </w:t>
      </w:r>
      <w:proofErr w:type="spellStart"/>
      <w:r w:rsidRPr="00A3142C">
        <w:rPr>
          <w:rFonts w:cs="Times New Roman"/>
          <w:b/>
          <w:bCs/>
        </w:rPr>
        <w:t>Bolker</w:t>
      </w:r>
      <w:proofErr w:type="spellEnd"/>
      <w:r w:rsidRPr="00A3142C">
        <w:rPr>
          <w:rFonts w:cs="Times New Roman"/>
          <w:b/>
          <w:bCs/>
        </w:rPr>
        <w:t xml:space="preserve"> B, Walker S</w:t>
      </w:r>
      <w:r w:rsidRPr="00A3142C">
        <w:rPr>
          <w:rFonts w:cs="Times New Roman"/>
        </w:rPr>
        <w:t xml:space="preserve">. 2015. Fitting linear mixed-effects models using lme4. Journal of Statistical Software </w:t>
      </w:r>
      <w:r w:rsidRPr="00A3142C">
        <w:rPr>
          <w:rFonts w:cs="Times New Roman"/>
          <w:b/>
          <w:bCs/>
        </w:rPr>
        <w:t>67</w:t>
      </w:r>
      <w:r w:rsidRPr="00A3142C">
        <w:rPr>
          <w:rFonts w:cs="Times New Roman"/>
        </w:rPr>
        <w:t>, 1–48.</w:t>
      </w:r>
    </w:p>
    <w:p w14:paraId="290B732C" w14:textId="77777777" w:rsidR="00A3142C" w:rsidRPr="00A3142C" w:rsidRDefault="00A3142C" w:rsidP="00A3142C">
      <w:pPr>
        <w:pStyle w:val="Bibliography"/>
        <w:rPr>
          <w:rFonts w:cs="Times New Roman"/>
        </w:rPr>
      </w:pPr>
      <w:proofErr w:type="spellStart"/>
      <w:r w:rsidRPr="00A3142C">
        <w:rPr>
          <w:rFonts w:cs="Times New Roman"/>
          <w:b/>
          <w:bCs/>
        </w:rPr>
        <w:t>Bernacchi</w:t>
      </w:r>
      <w:proofErr w:type="spellEnd"/>
      <w:r w:rsidRPr="00A3142C">
        <w:rPr>
          <w:rFonts w:cs="Times New Roman"/>
          <w:b/>
          <w:bCs/>
        </w:rPr>
        <w:t xml:space="preserve"> CJ, </w:t>
      </w:r>
      <w:proofErr w:type="spellStart"/>
      <w:r w:rsidRPr="00A3142C">
        <w:rPr>
          <w:rFonts w:cs="Times New Roman"/>
          <w:b/>
          <w:bCs/>
        </w:rPr>
        <w:t>Singsaas</w:t>
      </w:r>
      <w:proofErr w:type="spellEnd"/>
      <w:r w:rsidRPr="00A3142C">
        <w:rPr>
          <w:rFonts w:cs="Times New Roman"/>
          <w:b/>
          <w:bCs/>
        </w:rPr>
        <w:t xml:space="preserve"> EL, Pimentel C, Portis AR, Long SP</w:t>
      </w:r>
      <w:r w:rsidRPr="00A3142C">
        <w:rPr>
          <w:rFonts w:cs="Times New Roman"/>
        </w:rPr>
        <w:t xml:space="preserve">. 2001. Improved temperature response functions for models of Rubisco-limited photosynthesis. Plant, </w:t>
      </w:r>
      <w:proofErr w:type="gramStart"/>
      <w:r w:rsidRPr="00A3142C">
        <w:rPr>
          <w:rFonts w:cs="Times New Roman"/>
        </w:rPr>
        <w:t>Cell</w:t>
      </w:r>
      <w:proofErr w:type="gramEnd"/>
      <w:r w:rsidRPr="00A3142C">
        <w:rPr>
          <w:rFonts w:cs="Times New Roman"/>
        </w:rPr>
        <w:t xml:space="preserve"> and Environment </w:t>
      </w:r>
      <w:r w:rsidRPr="00A3142C">
        <w:rPr>
          <w:rFonts w:cs="Times New Roman"/>
          <w:b/>
          <w:bCs/>
        </w:rPr>
        <w:t>24</w:t>
      </w:r>
      <w:r w:rsidRPr="00A3142C">
        <w:rPr>
          <w:rFonts w:cs="Times New Roman"/>
        </w:rPr>
        <w:t>, 253–259.</w:t>
      </w:r>
    </w:p>
    <w:p w14:paraId="374E28A4" w14:textId="77777777" w:rsidR="00A3142C" w:rsidRPr="00A3142C" w:rsidRDefault="00A3142C" w:rsidP="00A3142C">
      <w:pPr>
        <w:pStyle w:val="Bibliography"/>
        <w:rPr>
          <w:rFonts w:cs="Times New Roman"/>
        </w:rPr>
      </w:pPr>
      <w:proofErr w:type="spellStart"/>
      <w:r w:rsidRPr="00A3142C">
        <w:rPr>
          <w:rFonts w:cs="Times New Roman"/>
          <w:b/>
          <w:bCs/>
        </w:rPr>
        <w:t>Brzostek</w:t>
      </w:r>
      <w:proofErr w:type="spellEnd"/>
      <w:r w:rsidRPr="00A3142C">
        <w:rPr>
          <w:rFonts w:cs="Times New Roman"/>
          <w:b/>
          <w:bCs/>
        </w:rPr>
        <w:t xml:space="preserve"> ER, Fisher JB, Phillips RP</w:t>
      </w:r>
      <w:r w:rsidRPr="00A3142C">
        <w:rPr>
          <w:rFonts w:cs="Times New Roman"/>
        </w:rPr>
        <w:t xml:space="preserve">. 2014. Modeling the carbon cost of plant nitrogen acquisition: Mycorrhizal trade-offs and multipath resistance uptake improve predictions of </w:t>
      </w:r>
      <w:proofErr w:type="spellStart"/>
      <w:r w:rsidRPr="00A3142C">
        <w:rPr>
          <w:rFonts w:cs="Times New Roman"/>
        </w:rPr>
        <w:t>retranslocation</w:t>
      </w:r>
      <w:proofErr w:type="spellEnd"/>
      <w:r w:rsidRPr="00A3142C">
        <w:rPr>
          <w:rFonts w:cs="Times New Roman"/>
        </w:rPr>
        <w:t xml:space="preserve">. Journal of Geophysical Research: </w:t>
      </w:r>
      <w:proofErr w:type="spellStart"/>
      <w:r w:rsidRPr="00A3142C">
        <w:rPr>
          <w:rFonts w:cs="Times New Roman"/>
        </w:rPr>
        <w:t>Biogeosciences</w:t>
      </w:r>
      <w:proofErr w:type="spellEnd"/>
      <w:r w:rsidRPr="00A3142C">
        <w:rPr>
          <w:rFonts w:cs="Times New Roman"/>
        </w:rPr>
        <w:t xml:space="preserve"> </w:t>
      </w:r>
      <w:r w:rsidRPr="00A3142C">
        <w:rPr>
          <w:rFonts w:cs="Times New Roman"/>
          <w:b/>
          <w:bCs/>
        </w:rPr>
        <w:t>119</w:t>
      </w:r>
      <w:r w:rsidRPr="00A3142C">
        <w:rPr>
          <w:rFonts w:cs="Times New Roman"/>
        </w:rPr>
        <w:t>, 1684–1697.</w:t>
      </w:r>
    </w:p>
    <w:p w14:paraId="4C79E442" w14:textId="77777777" w:rsidR="00A3142C" w:rsidRPr="00A3142C" w:rsidRDefault="00A3142C" w:rsidP="00A3142C">
      <w:pPr>
        <w:pStyle w:val="Bibliography"/>
        <w:rPr>
          <w:rFonts w:cs="Times New Roman"/>
        </w:rPr>
      </w:pPr>
      <w:r w:rsidRPr="00A3142C">
        <w:rPr>
          <w:rFonts w:cs="Times New Roman"/>
          <w:b/>
          <w:bCs/>
        </w:rPr>
        <w:t xml:space="preserve">Davies-Barnard T, </w:t>
      </w:r>
      <w:proofErr w:type="spellStart"/>
      <w:r w:rsidRPr="00A3142C">
        <w:rPr>
          <w:rFonts w:cs="Times New Roman"/>
          <w:b/>
          <w:bCs/>
        </w:rPr>
        <w:t>Meyerholt</w:t>
      </w:r>
      <w:proofErr w:type="spellEnd"/>
      <w:r w:rsidRPr="00A3142C">
        <w:rPr>
          <w:rFonts w:cs="Times New Roman"/>
          <w:b/>
          <w:bCs/>
        </w:rPr>
        <w:t xml:space="preserve"> J, </w:t>
      </w:r>
      <w:proofErr w:type="spellStart"/>
      <w:r w:rsidRPr="00A3142C">
        <w:rPr>
          <w:rFonts w:cs="Times New Roman"/>
          <w:b/>
          <w:bCs/>
        </w:rPr>
        <w:t>Zaehle</w:t>
      </w:r>
      <w:proofErr w:type="spellEnd"/>
      <w:r w:rsidRPr="00A3142C">
        <w:rPr>
          <w:rFonts w:cs="Times New Roman"/>
          <w:b/>
          <w:bCs/>
        </w:rPr>
        <w:t xml:space="preserve"> S, </w:t>
      </w:r>
      <w:r w:rsidRPr="00A3142C">
        <w:rPr>
          <w:rFonts w:cs="Times New Roman"/>
          <w:b/>
          <w:bCs/>
          <w:i/>
          <w:iCs/>
        </w:rPr>
        <w:t>et al.</w:t>
      </w:r>
      <w:r w:rsidRPr="00A3142C">
        <w:rPr>
          <w:rFonts w:cs="Times New Roman"/>
        </w:rPr>
        <w:t xml:space="preserve"> 2020. Nitrogen cycling in CMIP6 land surface models: progress and limitations. </w:t>
      </w:r>
      <w:proofErr w:type="spellStart"/>
      <w:r w:rsidRPr="00A3142C">
        <w:rPr>
          <w:rFonts w:cs="Times New Roman"/>
        </w:rPr>
        <w:t>Biogeosciences</w:t>
      </w:r>
      <w:proofErr w:type="spellEnd"/>
      <w:r w:rsidRPr="00A3142C">
        <w:rPr>
          <w:rFonts w:cs="Times New Roman"/>
        </w:rPr>
        <w:t xml:space="preserve"> </w:t>
      </w:r>
      <w:r w:rsidRPr="00A3142C">
        <w:rPr>
          <w:rFonts w:cs="Times New Roman"/>
          <w:b/>
          <w:bCs/>
        </w:rPr>
        <w:t>17</w:t>
      </w:r>
      <w:r w:rsidRPr="00A3142C">
        <w:rPr>
          <w:rFonts w:cs="Times New Roman"/>
        </w:rPr>
        <w:t>, 5129–5148.</w:t>
      </w:r>
    </w:p>
    <w:p w14:paraId="7B369928" w14:textId="77777777" w:rsidR="00A3142C" w:rsidRPr="00A3142C" w:rsidRDefault="00A3142C" w:rsidP="00A3142C">
      <w:pPr>
        <w:pStyle w:val="Bibliography"/>
        <w:rPr>
          <w:rFonts w:cs="Times New Roman"/>
        </w:rPr>
      </w:pPr>
      <w:r w:rsidRPr="00A3142C">
        <w:rPr>
          <w:rFonts w:cs="Times New Roman"/>
          <w:b/>
          <w:bCs/>
        </w:rPr>
        <w:t xml:space="preserve">Dong N, Prentice IC, Wright IJ, Evans BJ, </w:t>
      </w:r>
      <w:proofErr w:type="spellStart"/>
      <w:r w:rsidRPr="00A3142C">
        <w:rPr>
          <w:rFonts w:cs="Times New Roman"/>
          <w:b/>
          <w:bCs/>
        </w:rPr>
        <w:t>Togashi</w:t>
      </w:r>
      <w:proofErr w:type="spellEnd"/>
      <w:r w:rsidRPr="00A3142C">
        <w:rPr>
          <w:rFonts w:cs="Times New Roman"/>
          <w:b/>
          <w:bCs/>
        </w:rPr>
        <w:t xml:space="preserve"> HF, Caddy-</w:t>
      </w:r>
      <w:proofErr w:type="spellStart"/>
      <w:r w:rsidRPr="00A3142C">
        <w:rPr>
          <w:rFonts w:cs="Times New Roman"/>
          <w:b/>
          <w:bCs/>
        </w:rPr>
        <w:t>Retalic</w:t>
      </w:r>
      <w:proofErr w:type="spellEnd"/>
      <w:r w:rsidRPr="00A3142C">
        <w:rPr>
          <w:rFonts w:cs="Times New Roman"/>
          <w:b/>
          <w:bCs/>
        </w:rPr>
        <w:t xml:space="preserve"> S, </w:t>
      </w:r>
      <w:proofErr w:type="spellStart"/>
      <w:r w:rsidRPr="00A3142C">
        <w:rPr>
          <w:rFonts w:cs="Times New Roman"/>
          <w:b/>
          <w:bCs/>
        </w:rPr>
        <w:t>McInerney</w:t>
      </w:r>
      <w:proofErr w:type="spellEnd"/>
      <w:r w:rsidRPr="00A3142C">
        <w:rPr>
          <w:rFonts w:cs="Times New Roman"/>
          <w:b/>
          <w:bCs/>
        </w:rPr>
        <w:t xml:space="preserve"> FA, Sparrow B, Leitch E, Lowe AJ</w:t>
      </w:r>
      <w:r w:rsidRPr="00A3142C">
        <w:rPr>
          <w:rFonts w:cs="Times New Roman"/>
        </w:rPr>
        <w:t xml:space="preserve">. 2020. Components of leaf‐trait variation along environmental gradients. New Phytologist </w:t>
      </w:r>
      <w:r w:rsidRPr="00A3142C">
        <w:rPr>
          <w:rFonts w:cs="Times New Roman"/>
          <w:b/>
          <w:bCs/>
        </w:rPr>
        <w:t>228</w:t>
      </w:r>
      <w:r w:rsidRPr="00A3142C">
        <w:rPr>
          <w:rFonts w:cs="Times New Roman"/>
        </w:rPr>
        <w:t>, 82–94.</w:t>
      </w:r>
    </w:p>
    <w:p w14:paraId="789E83EC" w14:textId="77777777" w:rsidR="00A3142C" w:rsidRPr="00A3142C" w:rsidRDefault="00A3142C" w:rsidP="00A3142C">
      <w:pPr>
        <w:pStyle w:val="Bibliography"/>
        <w:rPr>
          <w:rFonts w:cs="Times New Roman"/>
        </w:rPr>
      </w:pPr>
      <w:proofErr w:type="spellStart"/>
      <w:r w:rsidRPr="00A3142C">
        <w:rPr>
          <w:rFonts w:cs="Times New Roman"/>
          <w:b/>
          <w:bCs/>
        </w:rPr>
        <w:t>Duursma</w:t>
      </w:r>
      <w:proofErr w:type="spellEnd"/>
      <w:r w:rsidRPr="00A3142C">
        <w:rPr>
          <w:rFonts w:cs="Times New Roman"/>
          <w:b/>
          <w:bCs/>
        </w:rPr>
        <w:t xml:space="preserve"> R</w:t>
      </w:r>
      <w:r w:rsidRPr="00A3142C">
        <w:rPr>
          <w:rFonts w:cs="Times New Roman"/>
        </w:rPr>
        <w:t xml:space="preserve">. 2015. </w:t>
      </w:r>
      <w:proofErr w:type="spellStart"/>
      <w:r w:rsidRPr="00A3142C">
        <w:rPr>
          <w:rFonts w:cs="Times New Roman"/>
        </w:rPr>
        <w:t>Plantecophys</w:t>
      </w:r>
      <w:proofErr w:type="spellEnd"/>
      <w:r w:rsidRPr="00A3142C">
        <w:rPr>
          <w:rFonts w:cs="Times New Roman"/>
        </w:rPr>
        <w:t xml:space="preserve"> - An R package for analyzing and modelling leaf gas exchange data. </w:t>
      </w:r>
      <w:proofErr w:type="spellStart"/>
      <w:r w:rsidRPr="00A3142C">
        <w:rPr>
          <w:rFonts w:cs="Times New Roman"/>
        </w:rPr>
        <w:t>PLos</w:t>
      </w:r>
      <w:proofErr w:type="spellEnd"/>
      <w:r w:rsidRPr="00A3142C">
        <w:rPr>
          <w:rFonts w:cs="Times New Roman"/>
        </w:rPr>
        <w:t xml:space="preserve"> ONE </w:t>
      </w:r>
      <w:r w:rsidRPr="00A3142C">
        <w:rPr>
          <w:rFonts w:cs="Times New Roman"/>
          <w:b/>
          <w:bCs/>
        </w:rPr>
        <w:t>10</w:t>
      </w:r>
      <w:r w:rsidRPr="00A3142C">
        <w:rPr>
          <w:rFonts w:cs="Times New Roman"/>
        </w:rPr>
        <w:t>, e0143346.</w:t>
      </w:r>
    </w:p>
    <w:p w14:paraId="7437E041" w14:textId="77777777" w:rsidR="00A3142C" w:rsidRPr="00A3142C" w:rsidRDefault="00A3142C" w:rsidP="00A3142C">
      <w:pPr>
        <w:pStyle w:val="Bibliography"/>
        <w:rPr>
          <w:rFonts w:cs="Times New Roman"/>
        </w:rPr>
      </w:pPr>
      <w:r w:rsidRPr="00A3142C">
        <w:rPr>
          <w:rFonts w:cs="Times New Roman"/>
          <w:b/>
          <w:bCs/>
        </w:rPr>
        <w:t>Evans JR</w:t>
      </w:r>
      <w:r w:rsidRPr="00A3142C">
        <w:rPr>
          <w:rFonts w:cs="Times New Roman"/>
        </w:rPr>
        <w:t xml:space="preserve">. 1989. Photosynthesis and nitrogen relationships in leaves of C3 plants. </w:t>
      </w:r>
      <w:proofErr w:type="spellStart"/>
      <w:r w:rsidRPr="00A3142C">
        <w:rPr>
          <w:rFonts w:cs="Times New Roman"/>
        </w:rPr>
        <w:t>Oecologia</w:t>
      </w:r>
      <w:proofErr w:type="spellEnd"/>
      <w:r w:rsidRPr="00A3142C">
        <w:rPr>
          <w:rFonts w:cs="Times New Roman"/>
        </w:rPr>
        <w:t xml:space="preserve"> </w:t>
      </w:r>
      <w:r w:rsidRPr="00A3142C">
        <w:rPr>
          <w:rFonts w:cs="Times New Roman"/>
          <w:b/>
          <w:bCs/>
        </w:rPr>
        <w:t>78</w:t>
      </w:r>
      <w:r w:rsidRPr="00A3142C">
        <w:rPr>
          <w:rFonts w:cs="Times New Roman"/>
        </w:rPr>
        <w:t>, 9–19.</w:t>
      </w:r>
    </w:p>
    <w:p w14:paraId="1EA310A1" w14:textId="77777777" w:rsidR="00A3142C" w:rsidRPr="00A3142C" w:rsidRDefault="00A3142C" w:rsidP="00A3142C">
      <w:pPr>
        <w:pStyle w:val="Bibliography"/>
        <w:rPr>
          <w:rFonts w:cs="Times New Roman"/>
        </w:rPr>
      </w:pPr>
      <w:r w:rsidRPr="00A3142C">
        <w:rPr>
          <w:rFonts w:cs="Times New Roman"/>
          <w:b/>
          <w:bCs/>
        </w:rPr>
        <w:t>Evans JR, Seemann JR</w:t>
      </w:r>
      <w:r w:rsidRPr="00A3142C">
        <w:rPr>
          <w:rFonts w:cs="Times New Roman"/>
        </w:rPr>
        <w:t xml:space="preserve">. 1989. The allocation of protein nitrogen in the photosynthetic apparatus: costs, consequences, and control. Photosynthesis </w:t>
      </w:r>
      <w:r w:rsidRPr="00A3142C">
        <w:rPr>
          <w:rFonts w:cs="Times New Roman"/>
          <w:b/>
          <w:bCs/>
        </w:rPr>
        <w:t>8</w:t>
      </w:r>
      <w:r w:rsidRPr="00A3142C">
        <w:rPr>
          <w:rFonts w:cs="Times New Roman"/>
        </w:rPr>
        <w:t>, 183–205.</w:t>
      </w:r>
    </w:p>
    <w:p w14:paraId="70C1C36E" w14:textId="77777777" w:rsidR="00A3142C" w:rsidRPr="00A3142C" w:rsidRDefault="00A3142C" w:rsidP="00A3142C">
      <w:pPr>
        <w:pStyle w:val="Bibliography"/>
        <w:rPr>
          <w:rFonts w:cs="Times New Roman"/>
        </w:rPr>
      </w:pPr>
      <w:r w:rsidRPr="00A3142C">
        <w:rPr>
          <w:rFonts w:cs="Times New Roman"/>
          <w:b/>
          <w:bCs/>
        </w:rPr>
        <w:t>Farquhar GD, von Caemmerer S, Berry JA</w:t>
      </w:r>
      <w:r w:rsidRPr="00A3142C">
        <w:rPr>
          <w:rFonts w:cs="Times New Roman"/>
        </w:rPr>
        <w:t>. 1980. A biochemical model of photosynthetic CO</w:t>
      </w:r>
      <w:r w:rsidRPr="00A3142C">
        <w:rPr>
          <w:rFonts w:cs="Times New Roman"/>
          <w:i/>
          <w:iCs/>
        </w:rPr>
        <w:t>2</w:t>
      </w:r>
      <w:r w:rsidRPr="00A3142C">
        <w:rPr>
          <w:rFonts w:cs="Times New Roman"/>
        </w:rPr>
        <w:t xml:space="preserve"> assimilation in leaves of C3 species. Planta </w:t>
      </w:r>
      <w:r w:rsidRPr="00A3142C">
        <w:rPr>
          <w:rFonts w:cs="Times New Roman"/>
          <w:b/>
          <w:bCs/>
        </w:rPr>
        <w:t>149</w:t>
      </w:r>
      <w:r w:rsidRPr="00A3142C">
        <w:rPr>
          <w:rFonts w:cs="Times New Roman"/>
        </w:rPr>
        <w:t>, 78–90.</w:t>
      </w:r>
    </w:p>
    <w:p w14:paraId="54735616" w14:textId="77777777" w:rsidR="00A3142C" w:rsidRPr="00A3142C" w:rsidRDefault="00A3142C" w:rsidP="00A3142C">
      <w:pPr>
        <w:pStyle w:val="Bibliography"/>
        <w:rPr>
          <w:rFonts w:cs="Times New Roman"/>
        </w:rPr>
      </w:pPr>
      <w:proofErr w:type="spellStart"/>
      <w:r w:rsidRPr="00A3142C">
        <w:rPr>
          <w:rFonts w:cs="Times New Roman"/>
          <w:b/>
          <w:bCs/>
        </w:rPr>
        <w:lastRenderedPageBreak/>
        <w:t>Firn</w:t>
      </w:r>
      <w:proofErr w:type="spellEnd"/>
      <w:r w:rsidRPr="00A3142C">
        <w:rPr>
          <w:rFonts w:cs="Times New Roman"/>
          <w:b/>
          <w:bCs/>
        </w:rPr>
        <w:t xml:space="preserve"> J, </w:t>
      </w:r>
      <w:proofErr w:type="spellStart"/>
      <w:r w:rsidRPr="00A3142C">
        <w:rPr>
          <w:rFonts w:cs="Times New Roman"/>
          <w:b/>
          <w:bCs/>
        </w:rPr>
        <w:t>McGree</w:t>
      </w:r>
      <w:proofErr w:type="spellEnd"/>
      <w:r w:rsidRPr="00A3142C">
        <w:rPr>
          <w:rFonts w:cs="Times New Roman"/>
          <w:b/>
          <w:bCs/>
        </w:rPr>
        <w:t xml:space="preserve"> JM, Harvey E, </w:t>
      </w:r>
      <w:r w:rsidRPr="00A3142C">
        <w:rPr>
          <w:rFonts w:cs="Times New Roman"/>
          <w:b/>
          <w:bCs/>
          <w:i/>
          <w:iCs/>
        </w:rPr>
        <w:t>et al.</w:t>
      </w:r>
      <w:r w:rsidRPr="00A3142C">
        <w:rPr>
          <w:rFonts w:cs="Times New Roman"/>
        </w:rPr>
        <w:t xml:space="preserve"> 2019. Leaf nutrients, not specific leaf area, are consistent indicators of elevated nutrient inputs. Nature Ecology &amp; Evolution </w:t>
      </w:r>
      <w:r w:rsidRPr="00A3142C">
        <w:rPr>
          <w:rFonts w:cs="Times New Roman"/>
          <w:b/>
          <w:bCs/>
        </w:rPr>
        <w:t>3</w:t>
      </w:r>
      <w:r w:rsidRPr="00A3142C">
        <w:rPr>
          <w:rFonts w:cs="Times New Roman"/>
        </w:rPr>
        <w:t>, 400–406.</w:t>
      </w:r>
    </w:p>
    <w:p w14:paraId="67BA5F09" w14:textId="77777777" w:rsidR="00A3142C" w:rsidRPr="00A3142C" w:rsidRDefault="00A3142C" w:rsidP="00A3142C">
      <w:pPr>
        <w:pStyle w:val="Bibliography"/>
        <w:rPr>
          <w:rFonts w:cs="Times New Roman"/>
        </w:rPr>
      </w:pPr>
      <w:r w:rsidRPr="00A3142C">
        <w:rPr>
          <w:rFonts w:cs="Times New Roman"/>
          <w:b/>
          <w:bCs/>
        </w:rPr>
        <w:t>Fox J, Weisberg S</w:t>
      </w:r>
      <w:r w:rsidRPr="00A3142C">
        <w:rPr>
          <w:rFonts w:cs="Times New Roman"/>
        </w:rPr>
        <w:t xml:space="preserve">. 2019. </w:t>
      </w:r>
      <w:r w:rsidRPr="00A3142C">
        <w:rPr>
          <w:rFonts w:cs="Times New Roman"/>
          <w:i/>
          <w:iCs/>
        </w:rPr>
        <w:t>An R companion to applied regression</w:t>
      </w:r>
      <w:r w:rsidRPr="00A3142C">
        <w:rPr>
          <w:rFonts w:cs="Times New Roman"/>
        </w:rPr>
        <w:t>. Thousand Oaks, California: Sage.</w:t>
      </w:r>
    </w:p>
    <w:p w14:paraId="73DCBC53" w14:textId="77777777" w:rsidR="00A3142C" w:rsidRPr="00A3142C" w:rsidRDefault="00A3142C" w:rsidP="00A3142C">
      <w:pPr>
        <w:pStyle w:val="Bibliography"/>
        <w:rPr>
          <w:rFonts w:cs="Times New Roman"/>
        </w:rPr>
      </w:pPr>
      <w:proofErr w:type="spellStart"/>
      <w:r w:rsidRPr="00A3142C">
        <w:rPr>
          <w:rFonts w:cs="Times New Roman"/>
          <w:b/>
          <w:bCs/>
        </w:rPr>
        <w:t>Friedlingstein</w:t>
      </w:r>
      <w:proofErr w:type="spellEnd"/>
      <w:r w:rsidRPr="00A3142C">
        <w:rPr>
          <w:rFonts w:cs="Times New Roman"/>
          <w:b/>
          <w:bCs/>
        </w:rPr>
        <w:t xml:space="preserve"> P, </w:t>
      </w:r>
      <w:proofErr w:type="spellStart"/>
      <w:r w:rsidRPr="00A3142C">
        <w:rPr>
          <w:rFonts w:cs="Times New Roman"/>
          <w:b/>
          <w:bCs/>
        </w:rPr>
        <w:t>Meinshausen</w:t>
      </w:r>
      <w:proofErr w:type="spellEnd"/>
      <w:r w:rsidRPr="00A3142C">
        <w:rPr>
          <w:rFonts w:cs="Times New Roman"/>
          <w:b/>
          <w:bCs/>
        </w:rPr>
        <w:t xml:space="preserve"> M, Arora VK, Jones CD, </w:t>
      </w:r>
      <w:proofErr w:type="spellStart"/>
      <w:r w:rsidRPr="00A3142C">
        <w:rPr>
          <w:rFonts w:cs="Times New Roman"/>
          <w:b/>
          <w:bCs/>
        </w:rPr>
        <w:t>Anav</w:t>
      </w:r>
      <w:proofErr w:type="spellEnd"/>
      <w:r w:rsidRPr="00A3142C">
        <w:rPr>
          <w:rFonts w:cs="Times New Roman"/>
          <w:b/>
          <w:bCs/>
        </w:rPr>
        <w:t xml:space="preserve"> A, Liddicoat SK, </w:t>
      </w:r>
      <w:proofErr w:type="spellStart"/>
      <w:r w:rsidRPr="00A3142C">
        <w:rPr>
          <w:rFonts w:cs="Times New Roman"/>
          <w:b/>
          <w:bCs/>
        </w:rPr>
        <w:t>Knutti</w:t>
      </w:r>
      <w:proofErr w:type="spellEnd"/>
      <w:r w:rsidRPr="00A3142C">
        <w:rPr>
          <w:rFonts w:cs="Times New Roman"/>
          <w:b/>
          <w:bCs/>
        </w:rPr>
        <w:t xml:space="preserve"> R</w:t>
      </w:r>
      <w:r w:rsidRPr="00A3142C">
        <w:rPr>
          <w:rFonts w:cs="Times New Roman"/>
        </w:rPr>
        <w:t xml:space="preserve">. 2014. Uncertainties in CMIP5 climate projections due to carbon cycle feedbacks. Journal of Climate </w:t>
      </w:r>
      <w:r w:rsidRPr="00A3142C">
        <w:rPr>
          <w:rFonts w:cs="Times New Roman"/>
          <w:b/>
          <w:bCs/>
        </w:rPr>
        <w:t>27</w:t>
      </w:r>
      <w:r w:rsidRPr="00A3142C">
        <w:rPr>
          <w:rFonts w:cs="Times New Roman"/>
        </w:rPr>
        <w:t>, 511–526.</w:t>
      </w:r>
    </w:p>
    <w:p w14:paraId="7631B71B" w14:textId="77777777" w:rsidR="00A3142C" w:rsidRPr="00A3142C" w:rsidRDefault="00A3142C" w:rsidP="00A3142C">
      <w:pPr>
        <w:pStyle w:val="Bibliography"/>
        <w:rPr>
          <w:rFonts w:cs="Times New Roman"/>
        </w:rPr>
      </w:pPr>
      <w:proofErr w:type="spellStart"/>
      <w:r w:rsidRPr="00A3142C">
        <w:rPr>
          <w:rFonts w:cs="Times New Roman"/>
          <w:b/>
          <w:bCs/>
        </w:rPr>
        <w:t>Heskel</w:t>
      </w:r>
      <w:proofErr w:type="spellEnd"/>
      <w:r w:rsidRPr="00A3142C">
        <w:rPr>
          <w:rFonts w:cs="Times New Roman"/>
          <w:b/>
          <w:bCs/>
        </w:rPr>
        <w:t xml:space="preserve"> MA, O’Sullivan OS, Reich PB, </w:t>
      </w:r>
      <w:r w:rsidRPr="00A3142C">
        <w:rPr>
          <w:rFonts w:cs="Times New Roman"/>
          <w:b/>
          <w:bCs/>
          <w:i/>
          <w:iCs/>
        </w:rPr>
        <w:t>et al.</w:t>
      </w:r>
      <w:r w:rsidRPr="00A3142C">
        <w:rPr>
          <w:rFonts w:cs="Times New Roman"/>
        </w:rPr>
        <w:t xml:space="preserve"> 2016. Convergence in the temperature response of leaf respiration across biomes and plant functional types. Proceedings of the National Academy of Sciences </w:t>
      </w:r>
      <w:r w:rsidRPr="00A3142C">
        <w:rPr>
          <w:rFonts w:cs="Times New Roman"/>
          <w:b/>
          <w:bCs/>
        </w:rPr>
        <w:t>113</w:t>
      </w:r>
      <w:r w:rsidRPr="00A3142C">
        <w:rPr>
          <w:rFonts w:cs="Times New Roman"/>
        </w:rPr>
        <w:t>, 3832–3837.</w:t>
      </w:r>
    </w:p>
    <w:p w14:paraId="6C4A89DB" w14:textId="77777777" w:rsidR="00A3142C" w:rsidRPr="00A3142C" w:rsidRDefault="00A3142C" w:rsidP="00A3142C">
      <w:pPr>
        <w:pStyle w:val="Bibliography"/>
        <w:rPr>
          <w:rFonts w:cs="Times New Roman"/>
        </w:rPr>
      </w:pPr>
      <w:r w:rsidRPr="00A3142C">
        <w:rPr>
          <w:rFonts w:cs="Times New Roman"/>
          <w:b/>
          <w:bCs/>
        </w:rPr>
        <w:t xml:space="preserve">Hoagland DR, </w:t>
      </w:r>
      <w:proofErr w:type="spellStart"/>
      <w:r w:rsidRPr="00A3142C">
        <w:rPr>
          <w:rFonts w:cs="Times New Roman"/>
          <w:b/>
          <w:bCs/>
        </w:rPr>
        <w:t>Arnon</w:t>
      </w:r>
      <w:proofErr w:type="spellEnd"/>
      <w:r w:rsidRPr="00A3142C">
        <w:rPr>
          <w:rFonts w:cs="Times New Roman"/>
          <w:b/>
          <w:bCs/>
        </w:rPr>
        <w:t xml:space="preserve"> DI</w:t>
      </w:r>
      <w:r w:rsidRPr="00A3142C">
        <w:rPr>
          <w:rFonts w:cs="Times New Roman"/>
        </w:rPr>
        <w:t xml:space="preserve">. 1950. The water-culture method for growing plants without soil. California Agricultural Experiment Station: 347 </w:t>
      </w:r>
      <w:r w:rsidRPr="00A3142C">
        <w:rPr>
          <w:rFonts w:cs="Times New Roman"/>
          <w:b/>
          <w:bCs/>
        </w:rPr>
        <w:t>347</w:t>
      </w:r>
      <w:r w:rsidRPr="00A3142C">
        <w:rPr>
          <w:rFonts w:cs="Times New Roman"/>
        </w:rPr>
        <w:t>, 1–32.</w:t>
      </w:r>
    </w:p>
    <w:p w14:paraId="02978AED" w14:textId="77777777" w:rsidR="00A3142C" w:rsidRPr="00A3142C" w:rsidRDefault="00A3142C" w:rsidP="00A3142C">
      <w:pPr>
        <w:pStyle w:val="Bibliography"/>
        <w:rPr>
          <w:rFonts w:cs="Times New Roman"/>
        </w:rPr>
      </w:pPr>
      <w:proofErr w:type="spellStart"/>
      <w:r w:rsidRPr="00A3142C">
        <w:rPr>
          <w:rFonts w:cs="Times New Roman"/>
          <w:b/>
          <w:bCs/>
        </w:rPr>
        <w:t>Hungate</w:t>
      </w:r>
      <w:proofErr w:type="spellEnd"/>
      <w:r w:rsidRPr="00A3142C">
        <w:rPr>
          <w:rFonts w:cs="Times New Roman"/>
          <w:b/>
          <w:bCs/>
        </w:rPr>
        <w:t xml:space="preserve"> BA, Dukes JS, Shaw MR, Luo Y, Field CB</w:t>
      </w:r>
      <w:r w:rsidRPr="00A3142C">
        <w:rPr>
          <w:rFonts w:cs="Times New Roman"/>
        </w:rPr>
        <w:t xml:space="preserve">. 2003. Nitrogen and climate change. Science </w:t>
      </w:r>
      <w:r w:rsidRPr="00A3142C">
        <w:rPr>
          <w:rFonts w:cs="Times New Roman"/>
          <w:b/>
          <w:bCs/>
        </w:rPr>
        <w:t>302</w:t>
      </w:r>
      <w:r w:rsidRPr="00A3142C">
        <w:rPr>
          <w:rFonts w:cs="Times New Roman"/>
        </w:rPr>
        <w:t>, 1512–1513.</w:t>
      </w:r>
    </w:p>
    <w:p w14:paraId="0AB95D06" w14:textId="77777777" w:rsidR="00A3142C" w:rsidRPr="00A3142C" w:rsidRDefault="00A3142C" w:rsidP="00A3142C">
      <w:pPr>
        <w:pStyle w:val="Bibliography"/>
        <w:rPr>
          <w:rFonts w:cs="Times New Roman"/>
        </w:rPr>
      </w:pPr>
      <w:proofErr w:type="spellStart"/>
      <w:r w:rsidRPr="00A3142C">
        <w:rPr>
          <w:rFonts w:cs="Times New Roman"/>
          <w:b/>
          <w:bCs/>
        </w:rPr>
        <w:t>Katabuchi</w:t>
      </w:r>
      <w:proofErr w:type="spellEnd"/>
      <w:r w:rsidRPr="00A3142C">
        <w:rPr>
          <w:rFonts w:cs="Times New Roman"/>
          <w:b/>
          <w:bCs/>
        </w:rPr>
        <w:t xml:space="preserve"> M</w:t>
      </w:r>
      <w:r w:rsidRPr="00A3142C">
        <w:rPr>
          <w:rFonts w:cs="Times New Roman"/>
        </w:rPr>
        <w:t xml:space="preserve">. 2015. </w:t>
      </w:r>
      <w:proofErr w:type="spellStart"/>
      <w:r w:rsidRPr="00A3142C">
        <w:rPr>
          <w:rFonts w:cs="Times New Roman"/>
        </w:rPr>
        <w:t>LeafArea</w:t>
      </w:r>
      <w:proofErr w:type="spellEnd"/>
      <w:r w:rsidRPr="00A3142C">
        <w:rPr>
          <w:rFonts w:cs="Times New Roman"/>
        </w:rPr>
        <w:t xml:space="preserve">: An R package for rapid digital analysis of leaf area. Ecological Research </w:t>
      </w:r>
      <w:r w:rsidRPr="00A3142C">
        <w:rPr>
          <w:rFonts w:cs="Times New Roman"/>
          <w:b/>
          <w:bCs/>
        </w:rPr>
        <w:t>30</w:t>
      </w:r>
      <w:r w:rsidRPr="00A3142C">
        <w:rPr>
          <w:rFonts w:cs="Times New Roman"/>
        </w:rPr>
        <w:t>, 1073–1077.</w:t>
      </w:r>
    </w:p>
    <w:p w14:paraId="04326822" w14:textId="77777777" w:rsidR="00A3142C" w:rsidRPr="00A3142C" w:rsidRDefault="00A3142C" w:rsidP="00A3142C">
      <w:pPr>
        <w:pStyle w:val="Bibliography"/>
        <w:rPr>
          <w:rFonts w:cs="Times New Roman"/>
        </w:rPr>
      </w:pPr>
      <w:proofErr w:type="spellStart"/>
      <w:r w:rsidRPr="00A3142C">
        <w:rPr>
          <w:rFonts w:cs="Times New Roman"/>
          <w:b/>
          <w:bCs/>
        </w:rPr>
        <w:t>Kattge</w:t>
      </w:r>
      <w:proofErr w:type="spellEnd"/>
      <w:r w:rsidRPr="00A3142C">
        <w:rPr>
          <w:rFonts w:cs="Times New Roman"/>
          <w:b/>
          <w:bCs/>
        </w:rPr>
        <w:t xml:space="preserve"> J, Knorr W</w:t>
      </w:r>
      <w:r w:rsidRPr="00A3142C">
        <w:rPr>
          <w:rFonts w:cs="Times New Roman"/>
        </w:rPr>
        <w:t xml:space="preserve">. 2007. Temperature acclimation in a biochemical model of photosynthesis: a reanalysis of data from 36 species. Plant, Cell &amp; Environment </w:t>
      </w:r>
      <w:r w:rsidRPr="00A3142C">
        <w:rPr>
          <w:rFonts w:cs="Times New Roman"/>
          <w:b/>
          <w:bCs/>
        </w:rPr>
        <w:t>30</w:t>
      </w:r>
      <w:r w:rsidRPr="00A3142C">
        <w:rPr>
          <w:rFonts w:cs="Times New Roman"/>
        </w:rPr>
        <w:t>, 1176–1190.</w:t>
      </w:r>
    </w:p>
    <w:p w14:paraId="1CD18642" w14:textId="77777777" w:rsidR="00A3142C" w:rsidRPr="00A3142C" w:rsidRDefault="00A3142C" w:rsidP="00A3142C">
      <w:pPr>
        <w:pStyle w:val="Bibliography"/>
        <w:rPr>
          <w:rFonts w:cs="Times New Roman"/>
        </w:rPr>
      </w:pPr>
      <w:r w:rsidRPr="00A3142C">
        <w:rPr>
          <w:rFonts w:cs="Times New Roman"/>
          <w:b/>
          <w:bCs/>
        </w:rPr>
        <w:t>Kenward MG, Roger JH</w:t>
      </w:r>
      <w:r w:rsidRPr="00A3142C">
        <w:rPr>
          <w:rFonts w:cs="Times New Roman"/>
        </w:rPr>
        <w:t xml:space="preserve">. 1997. Small sample inference for fixed effects from restricted maximum likelihood. Biometrics </w:t>
      </w:r>
      <w:r w:rsidRPr="00A3142C">
        <w:rPr>
          <w:rFonts w:cs="Times New Roman"/>
          <w:b/>
          <w:bCs/>
        </w:rPr>
        <w:t>53</w:t>
      </w:r>
      <w:r w:rsidRPr="00A3142C">
        <w:rPr>
          <w:rFonts w:cs="Times New Roman"/>
        </w:rPr>
        <w:t>, 983.</w:t>
      </w:r>
    </w:p>
    <w:p w14:paraId="2D18591D" w14:textId="77777777" w:rsidR="00A3142C" w:rsidRPr="00A3142C" w:rsidRDefault="00A3142C" w:rsidP="00A3142C">
      <w:pPr>
        <w:pStyle w:val="Bibliography"/>
        <w:rPr>
          <w:rFonts w:cs="Times New Roman"/>
        </w:rPr>
      </w:pPr>
      <w:proofErr w:type="spellStart"/>
      <w:r w:rsidRPr="00A3142C">
        <w:rPr>
          <w:rFonts w:cs="Times New Roman"/>
          <w:b/>
          <w:bCs/>
        </w:rPr>
        <w:t>LeBauer</w:t>
      </w:r>
      <w:proofErr w:type="spellEnd"/>
      <w:r w:rsidRPr="00A3142C">
        <w:rPr>
          <w:rFonts w:cs="Times New Roman"/>
          <w:b/>
          <w:bCs/>
        </w:rPr>
        <w:t xml:space="preserve"> DS, </w:t>
      </w:r>
      <w:proofErr w:type="spellStart"/>
      <w:r w:rsidRPr="00A3142C">
        <w:rPr>
          <w:rFonts w:cs="Times New Roman"/>
          <w:b/>
          <w:bCs/>
        </w:rPr>
        <w:t>Treseder</w:t>
      </w:r>
      <w:proofErr w:type="spellEnd"/>
      <w:r w:rsidRPr="00A3142C">
        <w:rPr>
          <w:rFonts w:cs="Times New Roman"/>
          <w:b/>
          <w:bCs/>
        </w:rPr>
        <w:t xml:space="preserve"> K</w:t>
      </w:r>
      <w:r w:rsidRPr="00A3142C">
        <w:rPr>
          <w:rFonts w:cs="Times New Roman"/>
        </w:rPr>
        <w:t xml:space="preserve">. 2008. Nitrogen limitation of net primary productivity. Ecology </w:t>
      </w:r>
      <w:r w:rsidRPr="00A3142C">
        <w:rPr>
          <w:rFonts w:cs="Times New Roman"/>
          <w:b/>
          <w:bCs/>
        </w:rPr>
        <w:t>89</w:t>
      </w:r>
      <w:r w:rsidRPr="00A3142C">
        <w:rPr>
          <w:rFonts w:cs="Times New Roman"/>
        </w:rPr>
        <w:t>, 371–379.</w:t>
      </w:r>
    </w:p>
    <w:p w14:paraId="1A1F76E5" w14:textId="77777777" w:rsidR="00A3142C" w:rsidRPr="00A3142C" w:rsidRDefault="00A3142C" w:rsidP="00A3142C">
      <w:pPr>
        <w:pStyle w:val="Bibliography"/>
        <w:rPr>
          <w:rFonts w:cs="Times New Roman"/>
        </w:rPr>
      </w:pPr>
      <w:proofErr w:type="spellStart"/>
      <w:r w:rsidRPr="00A3142C">
        <w:rPr>
          <w:rFonts w:cs="Times New Roman"/>
          <w:b/>
          <w:bCs/>
        </w:rPr>
        <w:t>Lenth</w:t>
      </w:r>
      <w:proofErr w:type="spellEnd"/>
      <w:r w:rsidRPr="00A3142C">
        <w:rPr>
          <w:rFonts w:cs="Times New Roman"/>
          <w:b/>
          <w:bCs/>
        </w:rPr>
        <w:t xml:space="preserve"> R</w:t>
      </w:r>
      <w:r w:rsidRPr="00A3142C">
        <w:rPr>
          <w:rFonts w:cs="Times New Roman"/>
        </w:rPr>
        <w:t>. 2019. emmeans: estimated marginal means, aka least-squares means.</w:t>
      </w:r>
    </w:p>
    <w:p w14:paraId="4420DC00" w14:textId="77777777" w:rsidR="00A3142C" w:rsidRPr="00A3142C" w:rsidRDefault="00A3142C" w:rsidP="00A3142C">
      <w:pPr>
        <w:pStyle w:val="Bibliography"/>
        <w:rPr>
          <w:rFonts w:cs="Times New Roman"/>
        </w:rPr>
      </w:pPr>
      <w:r w:rsidRPr="00A3142C">
        <w:rPr>
          <w:rFonts w:cs="Times New Roman"/>
          <w:b/>
          <w:bCs/>
        </w:rPr>
        <w:t xml:space="preserve">Liang X, Zhang T, Lu X, </w:t>
      </w:r>
      <w:r w:rsidRPr="00A3142C">
        <w:rPr>
          <w:rFonts w:cs="Times New Roman"/>
          <w:b/>
          <w:bCs/>
          <w:i/>
          <w:iCs/>
        </w:rPr>
        <w:t>et al.</w:t>
      </w:r>
      <w:r w:rsidRPr="00A3142C">
        <w:rPr>
          <w:rFonts w:cs="Times New Roman"/>
        </w:rPr>
        <w:t xml:space="preserve"> 2020. Global response patterns of plant photosynthesis to nitrogen addition: A meta‐analysis. Global Change Biology </w:t>
      </w:r>
      <w:r w:rsidRPr="00A3142C">
        <w:rPr>
          <w:rFonts w:cs="Times New Roman"/>
          <w:b/>
          <w:bCs/>
        </w:rPr>
        <w:t>26</w:t>
      </w:r>
      <w:r w:rsidRPr="00A3142C">
        <w:rPr>
          <w:rFonts w:cs="Times New Roman"/>
        </w:rPr>
        <w:t>, 3585–3600.</w:t>
      </w:r>
    </w:p>
    <w:p w14:paraId="3BA4B74E" w14:textId="77777777" w:rsidR="00A3142C" w:rsidRPr="00A3142C" w:rsidRDefault="00A3142C" w:rsidP="00A3142C">
      <w:pPr>
        <w:pStyle w:val="Bibliography"/>
        <w:rPr>
          <w:rFonts w:cs="Times New Roman"/>
        </w:rPr>
      </w:pPr>
      <w:r w:rsidRPr="00A3142C">
        <w:rPr>
          <w:rFonts w:cs="Times New Roman"/>
          <w:b/>
          <w:bCs/>
        </w:rPr>
        <w:t>Lu J, Yang J, Keitel C, Yin L, Wang P, Cheng W, Dijkstra FA</w:t>
      </w:r>
      <w:r w:rsidRPr="00A3142C">
        <w:rPr>
          <w:rFonts w:cs="Times New Roman"/>
        </w:rPr>
        <w:t xml:space="preserve">. 2022. Belowground Carbon Efficiency for Nitrogen and Phosphorus Acquisition Varies Between Lolium </w:t>
      </w:r>
      <w:proofErr w:type="spellStart"/>
      <w:r w:rsidRPr="00A3142C">
        <w:rPr>
          <w:rFonts w:cs="Times New Roman"/>
        </w:rPr>
        <w:t>perenne</w:t>
      </w:r>
      <w:proofErr w:type="spellEnd"/>
      <w:r w:rsidRPr="00A3142C">
        <w:rPr>
          <w:rFonts w:cs="Times New Roman"/>
        </w:rPr>
        <w:t xml:space="preserve"> and Trifolium repens and Depends on Phosphorus Fertilization. Frontiers in Plant Science </w:t>
      </w:r>
      <w:r w:rsidRPr="00A3142C">
        <w:rPr>
          <w:rFonts w:cs="Times New Roman"/>
          <w:b/>
          <w:bCs/>
        </w:rPr>
        <w:t>13</w:t>
      </w:r>
      <w:r w:rsidRPr="00A3142C">
        <w:rPr>
          <w:rFonts w:cs="Times New Roman"/>
        </w:rPr>
        <w:t>, 1–9.</w:t>
      </w:r>
    </w:p>
    <w:p w14:paraId="3918F3DE" w14:textId="77777777" w:rsidR="00A3142C" w:rsidRPr="00A3142C" w:rsidRDefault="00A3142C" w:rsidP="00A3142C">
      <w:pPr>
        <w:pStyle w:val="Bibliography"/>
        <w:rPr>
          <w:rFonts w:cs="Times New Roman"/>
        </w:rPr>
      </w:pPr>
      <w:proofErr w:type="spellStart"/>
      <w:r w:rsidRPr="00A3142C">
        <w:rPr>
          <w:rFonts w:cs="Times New Roman"/>
          <w:b/>
          <w:bCs/>
        </w:rPr>
        <w:t>Marschner</w:t>
      </w:r>
      <w:proofErr w:type="spellEnd"/>
      <w:r w:rsidRPr="00A3142C">
        <w:rPr>
          <w:rFonts w:cs="Times New Roman"/>
          <w:b/>
          <w:bCs/>
        </w:rPr>
        <w:t xml:space="preserve"> H, Dell B</w:t>
      </w:r>
      <w:r w:rsidRPr="00A3142C">
        <w:rPr>
          <w:rFonts w:cs="Times New Roman"/>
        </w:rPr>
        <w:t xml:space="preserve">. 1994. Nutrient uptake in mycorrhizal symbiosis. Plant and Soil </w:t>
      </w:r>
      <w:r w:rsidRPr="00A3142C">
        <w:rPr>
          <w:rFonts w:cs="Times New Roman"/>
          <w:b/>
          <w:bCs/>
        </w:rPr>
        <w:t>159</w:t>
      </w:r>
      <w:r w:rsidRPr="00A3142C">
        <w:rPr>
          <w:rFonts w:cs="Times New Roman"/>
        </w:rPr>
        <w:t>, 89–102.</w:t>
      </w:r>
    </w:p>
    <w:p w14:paraId="0D505EE6" w14:textId="77777777" w:rsidR="00A3142C" w:rsidRPr="00A3142C" w:rsidRDefault="00A3142C" w:rsidP="00A3142C">
      <w:pPr>
        <w:pStyle w:val="Bibliography"/>
        <w:rPr>
          <w:rFonts w:cs="Times New Roman"/>
        </w:rPr>
      </w:pPr>
      <w:proofErr w:type="spellStart"/>
      <w:r w:rsidRPr="00A3142C">
        <w:rPr>
          <w:rFonts w:cs="Times New Roman"/>
          <w:b/>
          <w:bCs/>
        </w:rPr>
        <w:t>Medlyn</w:t>
      </w:r>
      <w:proofErr w:type="spellEnd"/>
      <w:r w:rsidRPr="00A3142C">
        <w:rPr>
          <w:rFonts w:cs="Times New Roman"/>
          <w:b/>
          <w:bCs/>
        </w:rPr>
        <w:t xml:space="preserve"> BE, Dreyer E, Ellsworth DS, </w:t>
      </w:r>
      <w:r w:rsidRPr="00A3142C">
        <w:rPr>
          <w:rFonts w:cs="Times New Roman"/>
          <w:b/>
          <w:bCs/>
          <w:i/>
          <w:iCs/>
        </w:rPr>
        <w:t>et al.</w:t>
      </w:r>
      <w:r w:rsidRPr="00A3142C">
        <w:rPr>
          <w:rFonts w:cs="Times New Roman"/>
        </w:rPr>
        <w:t xml:space="preserve"> 2002. Temperature response of parameters of a biochemically based model of photosynthesis. II. A review of experimental data. Plant, Cell &amp; Environment </w:t>
      </w:r>
      <w:r w:rsidRPr="00A3142C">
        <w:rPr>
          <w:rFonts w:cs="Times New Roman"/>
          <w:b/>
          <w:bCs/>
        </w:rPr>
        <w:t>25</w:t>
      </w:r>
      <w:r w:rsidRPr="00A3142C">
        <w:rPr>
          <w:rFonts w:cs="Times New Roman"/>
        </w:rPr>
        <w:t>, 1167–1179.</w:t>
      </w:r>
    </w:p>
    <w:p w14:paraId="5F554976" w14:textId="77777777" w:rsidR="00A3142C" w:rsidRPr="00A3142C" w:rsidRDefault="00A3142C" w:rsidP="00A3142C">
      <w:pPr>
        <w:pStyle w:val="Bibliography"/>
        <w:rPr>
          <w:rFonts w:cs="Times New Roman"/>
        </w:rPr>
      </w:pPr>
      <w:r w:rsidRPr="00A3142C">
        <w:rPr>
          <w:rFonts w:cs="Times New Roman"/>
          <w:b/>
          <w:bCs/>
        </w:rPr>
        <w:lastRenderedPageBreak/>
        <w:t xml:space="preserve">Oreskes N, Shrader-Frechette K, </w:t>
      </w:r>
      <w:proofErr w:type="spellStart"/>
      <w:r w:rsidRPr="00A3142C">
        <w:rPr>
          <w:rFonts w:cs="Times New Roman"/>
          <w:b/>
          <w:bCs/>
        </w:rPr>
        <w:t>Belitz</w:t>
      </w:r>
      <w:proofErr w:type="spellEnd"/>
      <w:r w:rsidRPr="00A3142C">
        <w:rPr>
          <w:rFonts w:cs="Times New Roman"/>
          <w:b/>
          <w:bCs/>
        </w:rPr>
        <w:t xml:space="preserve"> K</w:t>
      </w:r>
      <w:r w:rsidRPr="00A3142C">
        <w:rPr>
          <w:rFonts w:cs="Times New Roman"/>
        </w:rPr>
        <w:t xml:space="preserve">. 1994. </w:t>
      </w:r>
      <w:proofErr w:type="gramStart"/>
      <w:r w:rsidRPr="00A3142C">
        <w:rPr>
          <w:rFonts w:cs="Times New Roman"/>
        </w:rPr>
        <w:t>Verification ,</w:t>
      </w:r>
      <w:proofErr w:type="gramEnd"/>
      <w:r w:rsidRPr="00A3142C">
        <w:rPr>
          <w:rFonts w:cs="Times New Roman"/>
        </w:rPr>
        <w:t xml:space="preserve"> Validation , and Confirmation of Numerical Models in the Earth Sciences. Science </w:t>
      </w:r>
      <w:r w:rsidRPr="00A3142C">
        <w:rPr>
          <w:rFonts w:cs="Times New Roman"/>
          <w:b/>
          <w:bCs/>
        </w:rPr>
        <w:t>263</w:t>
      </w:r>
      <w:r w:rsidRPr="00A3142C">
        <w:rPr>
          <w:rFonts w:cs="Times New Roman"/>
        </w:rPr>
        <w:t>, 641–646.</w:t>
      </w:r>
    </w:p>
    <w:p w14:paraId="65F01EA3" w14:textId="77777777" w:rsidR="00A3142C" w:rsidRPr="00A3142C" w:rsidRDefault="00A3142C" w:rsidP="00A3142C">
      <w:pPr>
        <w:pStyle w:val="Bibliography"/>
        <w:rPr>
          <w:rFonts w:cs="Times New Roman"/>
        </w:rPr>
      </w:pPr>
      <w:r w:rsidRPr="00A3142C">
        <w:rPr>
          <w:rFonts w:cs="Times New Roman"/>
          <w:b/>
          <w:bCs/>
        </w:rPr>
        <w:t xml:space="preserve">O’Sullivan OS, Weerasinghe KWLK, Evans JR, Egerton JJG, </w:t>
      </w:r>
      <w:proofErr w:type="spellStart"/>
      <w:r w:rsidRPr="00A3142C">
        <w:rPr>
          <w:rFonts w:cs="Times New Roman"/>
          <w:b/>
          <w:bCs/>
        </w:rPr>
        <w:t>Tjoelker</w:t>
      </w:r>
      <w:proofErr w:type="spellEnd"/>
      <w:r w:rsidRPr="00A3142C">
        <w:rPr>
          <w:rFonts w:cs="Times New Roman"/>
          <w:b/>
          <w:bCs/>
        </w:rPr>
        <w:t xml:space="preserve"> MG, Atkin OK</w:t>
      </w:r>
      <w:r w:rsidRPr="00A3142C">
        <w:rPr>
          <w:rFonts w:cs="Times New Roman"/>
        </w:rPr>
        <w:t>. 2013. High-resolution temperature responses of leaf respiration in snow gum (</w:t>
      </w:r>
      <w:r w:rsidRPr="00A3142C">
        <w:rPr>
          <w:rFonts w:cs="Times New Roman"/>
          <w:i/>
          <w:iCs/>
        </w:rPr>
        <w:t>Eucalyptus pauciflora</w:t>
      </w:r>
      <w:r w:rsidRPr="00A3142C">
        <w:rPr>
          <w:rFonts w:cs="Times New Roman"/>
        </w:rPr>
        <w:t xml:space="preserve">) reveal high-temperature limits to respiratory function. Plant, Cell &amp; Environment </w:t>
      </w:r>
      <w:r w:rsidRPr="00A3142C">
        <w:rPr>
          <w:rFonts w:cs="Times New Roman"/>
          <w:b/>
          <w:bCs/>
        </w:rPr>
        <w:t>36</w:t>
      </w:r>
      <w:r w:rsidRPr="00A3142C">
        <w:rPr>
          <w:rFonts w:cs="Times New Roman"/>
        </w:rPr>
        <w:t>, 1268–1284.</w:t>
      </w:r>
    </w:p>
    <w:p w14:paraId="47D44D33" w14:textId="77777777" w:rsidR="00A3142C" w:rsidRPr="00A3142C" w:rsidRDefault="00A3142C" w:rsidP="00A3142C">
      <w:pPr>
        <w:pStyle w:val="Bibliography"/>
        <w:rPr>
          <w:rFonts w:cs="Times New Roman"/>
        </w:rPr>
      </w:pPr>
      <w:proofErr w:type="spellStart"/>
      <w:r w:rsidRPr="00A3142C">
        <w:rPr>
          <w:rFonts w:cs="Times New Roman"/>
          <w:b/>
          <w:bCs/>
        </w:rPr>
        <w:t>Paillassa</w:t>
      </w:r>
      <w:proofErr w:type="spellEnd"/>
      <w:r w:rsidRPr="00A3142C">
        <w:rPr>
          <w:rFonts w:cs="Times New Roman"/>
          <w:b/>
          <w:bCs/>
        </w:rPr>
        <w:t xml:space="preserve"> J, Wright IJ, Prentice IC, </w:t>
      </w:r>
      <w:r w:rsidRPr="00A3142C">
        <w:rPr>
          <w:rFonts w:cs="Times New Roman"/>
          <w:b/>
          <w:bCs/>
          <w:i/>
          <w:iCs/>
        </w:rPr>
        <w:t>et al.</w:t>
      </w:r>
      <w:r w:rsidRPr="00A3142C">
        <w:rPr>
          <w:rFonts w:cs="Times New Roman"/>
        </w:rPr>
        <w:t xml:space="preserve"> 2020. When and where soil is important to modify the carbon and water economy of leaves. New Phytologist </w:t>
      </w:r>
      <w:r w:rsidRPr="00A3142C">
        <w:rPr>
          <w:rFonts w:cs="Times New Roman"/>
          <w:b/>
          <w:bCs/>
        </w:rPr>
        <w:t>228</w:t>
      </w:r>
      <w:r w:rsidRPr="00A3142C">
        <w:rPr>
          <w:rFonts w:cs="Times New Roman"/>
        </w:rPr>
        <w:t>, 121–135.</w:t>
      </w:r>
    </w:p>
    <w:p w14:paraId="36A26C47" w14:textId="77777777" w:rsidR="00A3142C" w:rsidRPr="00A3142C" w:rsidRDefault="00A3142C" w:rsidP="00A3142C">
      <w:pPr>
        <w:pStyle w:val="Bibliography"/>
        <w:rPr>
          <w:rFonts w:cs="Times New Roman"/>
        </w:rPr>
      </w:pPr>
      <w:r w:rsidRPr="00A3142C">
        <w:rPr>
          <w:rFonts w:cs="Times New Roman"/>
          <w:b/>
          <w:bCs/>
        </w:rPr>
        <w:t xml:space="preserve">Peng Y, Bloomfield KJ, </w:t>
      </w:r>
      <w:proofErr w:type="spellStart"/>
      <w:r w:rsidRPr="00A3142C">
        <w:rPr>
          <w:rFonts w:cs="Times New Roman"/>
          <w:b/>
          <w:bCs/>
        </w:rPr>
        <w:t>Cernusak</w:t>
      </w:r>
      <w:proofErr w:type="spellEnd"/>
      <w:r w:rsidRPr="00A3142C">
        <w:rPr>
          <w:rFonts w:cs="Times New Roman"/>
          <w:b/>
          <w:bCs/>
        </w:rPr>
        <w:t xml:space="preserve"> LA, </w:t>
      </w:r>
      <w:proofErr w:type="spellStart"/>
      <w:r w:rsidRPr="00A3142C">
        <w:rPr>
          <w:rFonts w:cs="Times New Roman"/>
          <w:b/>
          <w:bCs/>
        </w:rPr>
        <w:t>Domingues</w:t>
      </w:r>
      <w:proofErr w:type="spellEnd"/>
      <w:r w:rsidRPr="00A3142C">
        <w:rPr>
          <w:rFonts w:cs="Times New Roman"/>
          <w:b/>
          <w:bCs/>
        </w:rPr>
        <w:t xml:space="preserve"> TF, Prentice IC</w:t>
      </w:r>
      <w:r w:rsidRPr="00A3142C">
        <w:rPr>
          <w:rFonts w:cs="Times New Roman"/>
        </w:rPr>
        <w:t xml:space="preserve">. 2021. Global climate and nutrient controls of photosynthetic capacity. Communications Biology </w:t>
      </w:r>
      <w:r w:rsidRPr="00A3142C">
        <w:rPr>
          <w:rFonts w:cs="Times New Roman"/>
          <w:b/>
          <w:bCs/>
        </w:rPr>
        <w:t>4</w:t>
      </w:r>
      <w:r w:rsidRPr="00A3142C">
        <w:rPr>
          <w:rFonts w:cs="Times New Roman"/>
        </w:rPr>
        <w:t>, 462.</w:t>
      </w:r>
    </w:p>
    <w:p w14:paraId="1020B5F7" w14:textId="77777777" w:rsidR="00A3142C" w:rsidRPr="00A3142C" w:rsidRDefault="00A3142C" w:rsidP="00A3142C">
      <w:pPr>
        <w:pStyle w:val="Bibliography"/>
        <w:rPr>
          <w:rFonts w:cs="Times New Roman"/>
        </w:rPr>
      </w:pPr>
      <w:r w:rsidRPr="00A3142C">
        <w:rPr>
          <w:rFonts w:cs="Times New Roman"/>
          <w:b/>
          <w:bCs/>
        </w:rPr>
        <w:t>Perkowski EA, Waring EF, Smith NG</w:t>
      </w:r>
      <w:r w:rsidRPr="00A3142C">
        <w:rPr>
          <w:rFonts w:cs="Times New Roman"/>
        </w:rPr>
        <w:t xml:space="preserve">. 2021. Root mass carbon costs to acquire nitrogen are determined by nitrogen and light availability in two species with different nitrogen acquisition strategies (A Rogers, Ed.). Journal of Experimental Botany </w:t>
      </w:r>
      <w:r w:rsidRPr="00A3142C">
        <w:rPr>
          <w:rFonts w:cs="Times New Roman"/>
          <w:b/>
          <w:bCs/>
        </w:rPr>
        <w:t>72</w:t>
      </w:r>
      <w:r w:rsidRPr="00A3142C">
        <w:rPr>
          <w:rFonts w:cs="Times New Roman"/>
        </w:rPr>
        <w:t>, 5766–5776.</w:t>
      </w:r>
    </w:p>
    <w:p w14:paraId="51F173DC" w14:textId="77777777" w:rsidR="00A3142C" w:rsidRPr="00A3142C" w:rsidRDefault="00A3142C" w:rsidP="00A3142C">
      <w:pPr>
        <w:pStyle w:val="Bibliography"/>
        <w:rPr>
          <w:rFonts w:cs="Times New Roman"/>
        </w:rPr>
      </w:pPr>
      <w:r w:rsidRPr="00A3142C">
        <w:rPr>
          <w:rFonts w:cs="Times New Roman"/>
          <w:b/>
          <w:bCs/>
        </w:rPr>
        <w:t xml:space="preserve">Phillips RP, </w:t>
      </w:r>
      <w:proofErr w:type="spellStart"/>
      <w:r w:rsidRPr="00A3142C">
        <w:rPr>
          <w:rFonts w:cs="Times New Roman"/>
          <w:b/>
          <w:bCs/>
        </w:rPr>
        <w:t>Finzi</w:t>
      </w:r>
      <w:proofErr w:type="spellEnd"/>
      <w:r w:rsidRPr="00A3142C">
        <w:rPr>
          <w:rFonts w:cs="Times New Roman"/>
          <w:b/>
          <w:bCs/>
        </w:rPr>
        <w:t xml:space="preserve"> AC, Bernhardt ES</w:t>
      </w:r>
      <w:r w:rsidRPr="00A3142C">
        <w:rPr>
          <w:rFonts w:cs="Times New Roman"/>
        </w:rPr>
        <w:t xml:space="preserve">. 2011. Enhanced root exudation induces microbial feedbacks to N cycling in a pine forest under long-term CO2 fumigation. Ecology Letters </w:t>
      </w:r>
      <w:r w:rsidRPr="00A3142C">
        <w:rPr>
          <w:rFonts w:cs="Times New Roman"/>
          <w:b/>
          <w:bCs/>
        </w:rPr>
        <w:t>14</w:t>
      </w:r>
      <w:r w:rsidRPr="00A3142C">
        <w:rPr>
          <w:rFonts w:cs="Times New Roman"/>
        </w:rPr>
        <w:t>, 187–194.</w:t>
      </w:r>
    </w:p>
    <w:p w14:paraId="36F6A26D" w14:textId="77777777" w:rsidR="00A3142C" w:rsidRPr="00A3142C" w:rsidRDefault="00A3142C" w:rsidP="00A3142C">
      <w:pPr>
        <w:pStyle w:val="Bibliography"/>
        <w:rPr>
          <w:rFonts w:cs="Times New Roman"/>
        </w:rPr>
      </w:pPr>
      <w:r w:rsidRPr="00A3142C">
        <w:rPr>
          <w:rFonts w:cs="Times New Roman"/>
          <w:b/>
          <w:bCs/>
        </w:rPr>
        <w:t xml:space="preserve">Poorter H, </w:t>
      </w:r>
      <w:proofErr w:type="spellStart"/>
      <w:r w:rsidRPr="00A3142C">
        <w:rPr>
          <w:rFonts w:cs="Times New Roman"/>
          <w:b/>
          <w:bCs/>
        </w:rPr>
        <w:t>Bühler</w:t>
      </w:r>
      <w:proofErr w:type="spellEnd"/>
      <w:r w:rsidRPr="00A3142C">
        <w:rPr>
          <w:rFonts w:cs="Times New Roman"/>
          <w:b/>
          <w:bCs/>
        </w:rPr>
        <w:t xml:space="preserve"> J, Van </w:t>
      </w:r>
      <w:proofErr w:type="spellStart"/>
      <w:r w:rsidRPr="00A3142C">
        <w:rPr>
          <w:rFonts w:cs="Times New Roman"/>
          <w:b/>
          <w:bCs/>
        </w:rPr>
        <w:t>Dusschoten</w:t>
      </w:r>
      <w:proofErr w:type="spellEnd"/>
      <w:r w:rsidRPr="00A3142C">
        <w:rPr>
          <w:rFonts w:cs="Times New Roman"/>
          <w:b/>
          <w:bCs/>
        </w:rPr>
        <w:t xml:space="preserve"> D, </w:t>
      </w:r>
      <w:proofErr w:type="spellStart"/>
      <w:r w:rsidRPr="00A3142C">
        <w:rPr>
          <w:rFonts w:cs="Times New Roman"/>
          <w:b/>
          <w:bCs/>
        </w:rPr>
        <w:t>Climent</w:t>
      </w:r>
      <w:proofErr w:type="spellEnd"/>
      <w:r w:rsidRPr="00A3142C">
        <w:rPr>
          <w:rFonts w:cs="Times New Roman"/>
          <w:b/>
          <w:bCs/>
        </w:rPr>
        <w:t xml:space="preserve"> J, Postma JA</w:t>
      </w:r>
      <w:r w:rsidRPr="00A3142C">
        <w:rPr>
          <w:rFonts w:cs="Times New Roman"/>
        </w:rPr>
        <w:t xml:space="preserve">. 2012. Pot size matters: A meta-analysis of the effects of rooting volume on plant growth. Functional Plant Biology </w:t>
      </w:r>
      <w:r w:rsidRPr="00A3142C">
        <w:rPr>
          <w:rFonts w:cs="Times New Roman"/>
          <w:b/>
          <w:bCs/>
        </w:rPr>
        <w:t>39</w:t>
      </w:r>
      <w:r w:rsidRPr="00A3142C">
        <w:rPr>
          <w:rFonts w:cs="Times New Roman"/>
        </w:rPr>
        <w:t>, 839–850.</w:t>
      </w:r>
    </w:p>
    <w:p w14:paraId="2EC211D4" w14:textId="77777777" w:rsidR="00A3142C" w:rsidRPr="00A3142C" w:rsidRDefault="00A3142C" w:rsidP="00A3142C">
      <w:pPr>
        <w:pStyle w:val="Bibliography"/>
        <w:rPr>
          <w:rFonts w:cs="Times New Roman"/>
        </w:rPr>
      </w:pPr>
      <w:r w:rsidRPr="00A3142C">
        <w:rPr>
          <w:rFonts w:cs="Times New Roman"/>
          <w:b/>
          <w:bCs/>
        </w:rPr>
        <w:t xml:space="preserve">Poorter H, Knopf O, Wright IJ, </w:t>
      </w:r>
      <w:proofErr w:type="spellStart"/>
      <w:r w:rsidRPr="00A3142C">
        <w:rPr>
          <w:rFonts w:cs="Times New Roman"/>
          <w:b/>
          <w:bCs/>
        </w:rPr>
        <w:t>Temme</w:t>
      </w:r>
      <w:proofErr w:type="spellEnd"/>
      <w:r w:rsidRPr="00A3142C">
        <w:rPr>
          <w:rFonts w:cs="Times New Roman"/>
          <w:b/>
          <w:bCs/>
        </w:rPr>
        <w:t xml:space="preserve"> AA, </w:t>
      </w:r>
      <w:proofErr w:type="spellStart"/>
      <w:r w:rsidRPr="00A3142C">
        <w:rPr>
          <w:rFonts w:cs="Times New Roman"/>
          <w:b/>
          <w:bCs/>
        </w:rPr>
        <w:t>Hogewoning</w:t>
      </w:r>
      <w:proofErr w:type="spellEnd"/>
      <w:r w:rsidRPr="00A3142C">
        <w:rPr>
          <w:rFonts w:cs="Times New Roman"/>
          <w:b/>
          <w:bCs/>
        </w:rPr>
        <w:t xml:space="preserve"> SW, Graf A, </w:t>
      </w:r>
      <w:proofErr w:type="spellStart"/>
      <w:r w:rsidRPr="00A3142C">
        <w:rPr>
          <w:rFonts w:cs="Times New Roman"/>
          <w:b/>
          <w:bCs/>
        </w:rPr>
        <w:t>Cernusak</w:t>
      </w:r>
      <w:proofErr w:type="spellEnd"/>
      <w:r w:rsidRPr="00A3142C">
        <w:rPr>
          <w:rFonts w:cs="Times New Roman"/>
          <w:b/>
          <w:bCs/>
        </w:rPr>
        <w:t xml:space="preserve"> LA, Pons TL</w:t>
      </w:r>
      <w:r w:rsidRPr="00A3142C">
        <w:rPr>
          <w:rFonts w:cs="Times New Roman"/>
        </w:rPr>
        <w:t xml:space="preserve">. 2022. A meta-analysis of responses of C3 plants to atmospheric CO2: dose–response curves for 85 traits ranging from the molecular to the whole-plant level. New Phytologist </w:t>
      </w:r>
      <w:r w:rsidRPr="00A3142C">
        <w:rPr>
          <w:rFonts w:cs="Times New Roman"/>
          <w:b/>
          <w:bCs/>
        </w:rPr>
        <w:t>233</w:t>
      </w:r>
      <w:r w:rsidRPr="00A3142C">
        <w:rPr>
          <w:rFonts w:cs="Times New Roman"/>
        </w:rPr>
        <w:t>, 1560–1596.</w:t>
      </w:r>
    </w:p>
    <w:p w14:paraId="6632D0DF" w14:textId="77777777" w:rsidR="00A3142C" w:rsidRPr="00A3142C" w:rsidRDefault="00A3142C" w:rsidP="00A3142C">
      <w:pPr>
        <w:pStyle w:val="Bibliography"/>
        <w:rPr>
          <w:rFonts w:cs="Times New Roman"/>
        </w:rPr>
      </w:pPr>
      <w:r w:rsidRPr="00A3142C">
        <w:rPr>
          <w:rFonts w:cs="Times New Roman"/>
          <w:b/>
          <w:bCs/>
        </w:rPr>
        <w:t xml:space="preserve">Poorter H, </w:t>
      </w:r>
      <w:proofErr w:type="spellStart"/>
      <w:r w:rsidRPr="00A3142C">
        <w:rPr>
          <w:rFonts w:cs="Times New Roman"/>
          <w:b/>
          <w:bCs/>
        </w:rPr>
        <w:t>Niinemets</w:t>
      </w:r>
      <w:proofErr w:type="spellEnd"/>
      <w:r w:rsidRPr="00A3142C">
        <w:rPr>
          <w:rFonts w:cs="Times New Roman"/>
          <w:b/>
          <w:bCs/>
        </w:rPr>
        <w:t xml:space="preserve"> Ü, </w:t>
      </w:r>
      <w:proofErr w:type="spellStart"/>
      <w:r w:rsidRPr="00A3142C">
        <w:rPr>
          <w:rFonts w:cs="Times New Roman"/>
          <w:b/>
          <w:bCs/>
        </w:rPr>
        <w:t>Ntagkas</w:t>
      </w:r>
      <w:proofErr w:type="spellEnd"/>
      <w:r w:rsidRPr="00A3142C">
        <w:rPr>
          <w:rFonts w:cs="Times New Roman"/>
          <w:b/>
          <w:bCs/>
        </w:rPr>
        <w:t xml:space="preserve"> N, </w:t>
      </w:r>
      <w:proofErr w:type="spellStart"/>
      <w:r w:rsidRPr="00A3142C">
        <w:rPr>
          <w:rFonts w:cs="Times New Roman"/>
          <w:b/>
          <w:bCs/>
        </w:rPr>
        <w:t>Siebenkäs</w:t>
      </w:r>
      <w:proofErr w:type="spellEnd"/>
      <w:r w:rsidRPr="00A3142C">
        <w:rPr>
          <w:rFonts w:cs="Times New Roman"/>
          <w:b/>
          <w:bCs/>
        </w:rPr>
        <w:t xml:space="preserve"> A, </w:t>
      </w:r>
      <w:proofErr w:type="spellStart"/>
      <w:r w:rsidRPr="00A3142C">
        <w:rPr>
          <w:rFonts w:cs="Times New Roman"/>
          <w:b/>
          <w:bCs/>
        </w:rPr>
        <w:t>Mäenpää</w:t>
      </w:r>
      <w:proofErr w:type="spellEnd"/>
      <w:r w:rsidRPr="00A3142C">
        <w:rPr>
          <w:rFonts w:cs="Times New Roman"/>
          <w:b/>
          <w:bCs/>
        </w:rPr>
        <w:t xml:space="preserve"> M, Matsubara S, Pons TL</w:t>
      </w:r>
      <w:r w:rsidRPr="00A3142C">
        <w:rPr>
          <w:rFonts w:cs="Times New Roman"/>
        </w:rPr>
        <w:t xml:space="preserve">. 2019. A meta-analysis of plant responses to light intensity for 70 traits ranging from molecules to whole plant performance. New Phytologist </w:t>
      </w:r>
      <w:r w:rsidRPr="00A3142C">
        <w:rPr>
          <w:rFonts w:cs="Times New Roman"/>
          <w:b/>
          <w:bCs/>
        </w:rPr>
        <w:t>223</w:t>
      </w:r>
      <w:r w:rsidRPr="00A3142C">
        <w:rPr>
          <w:rFonts w:cs="Times New Roman"/>
        </w:rPr>
        <w:t>, 1073–1105.</w:t>
      </w:r>
    </w:p>
    <w:p w14:paraId="4683F991" w14:textId="77777777" w:rsidR="00A3142C" w:rsidRPr="00A3142C" w:rsidRDefault="00A3142C" w:rsidP="00A3142C">
      <w:pPr>
        <w:pStyle w:val="Bibliography"/>
        <w:rPr>
          <w:rFonts w:cs="Times New Roman"/>
        </w:rPr>
      </w:pPr>
      <w:r w:rsidRPr="00A3142C">
        <w:rPr>
          <w:rFonts w:cs="Times New Roman"/>
          <w:b/>
          <w:bCs/>
        </w:rPr>
        <w:t>Prentice IC, Dong N, Gleason SM, Maire V, Wright IJ</w:t>
      </w:r>
      <w:r w:rsidRPr="00A3142C">
        <w:rPr>
          <w:rFonts w:cs="Times New Roman"/>
        </w:rPr>
        <w:t xml:space="preserve">. 2014. Balancing the costs of carbon gain and water transport: testing a new theoretical framework for plant functional ecology. Ecology Letters </w:t>
      </w:r>
      <w:r w:rsidRPr="00A3142C">
        <w:rPr>
          <w:rFonts w:cs="Times New Roman"/>
          <w:b/>
          <w:bCs/>
        </w:rPr>
        <w:t>17</w:t>
      </w:r>
      <w:r w:rsidRPr="00A3142C">
        <w:rPr>
          <w:rFonts w:cs="Times New Roman"/>
        </w:rPr>
        <w:t>, 82–91.</w:t>
      </w:r>
    </w:p>
    <w:p w14:paraId="500A017F" w14:textId="77777777" w:rsidR="00A3142C" w:rsidRPr="00A3142C" w:rsidRDefault="00A3142C" w:rsidP="00A3142C">
      <w:pPr>
        <w:pStyle w:val="Bibliography"/>
        <w:rPr>
          <w:rFonts w:cs="Times New Roman"/>
        </w:rPr>
      </w:pPr>
      <w:r w:rsidRPr="00A3142C">
        <w:rPr>
          <w:rFonts w:cs="Times New Roman"/>
          <w:b/>
          <w:bCs/>
        </w:rPr>
        <w:t xml:space="preserve">Prentice IC, Liang X, </w:t>
      </w:r>
      <w:proofErr w:type="spellStart"/>
      <w:r w:rsidRPr="00A3142C">
        <w:rPr>
          <w:rFonts w:cs="Times New Roman"/>
          <w:b/>
          <w:bCs/>
        </w:rPr>
        <w:t>Medlyn</w:t>
      </w:r>
      <w:proofErr w:type="spellEnd"/>
      <w:r w:rsidRPr="00A3142C">
        <w:rPr>
          <w:rFonts w:cs="Times New Roman"/>
          <w:b/>
          <w:bCs/>
        </w:rPr>
        <w:t xml:space="preserve"> BE, Wang Y-P</w:t>
      </w:r>
      <w:r w:rsidRPr="00A3142C">
        <w:rPr>
          <w:rFonts w:cs="Times New Roman"/>
        </w:rPr>
        <w:t xml:space="preserve">. 2015. Reliable, robust and realistic: The three </w:t>
      </w:r>
      <w:proofErr w:type="gramStart"/>
      <w:r w:rsidRPr="00A3142C">
        <w:rPr>
          <w:rFonts w:cs="Times New Roman"/>
        </w:rPr>
        <w:t>R’s</w:t>
      </w:r>
      <w:proofErr w:type="gramEnd"/>
      <w:r w:rsidRPr="00A3142C">
        <w:rPr>
          <w:rFonts w:cs="Times New Roman"/>
        </w:rPr>
        <w:t xml:space="preserve"> of next-generation land-surface modelling. Atmospheric Chemistry and Physics </w:t>
      </w:r>
      <w:r w:rsidRPr="00A3142C">
        <w:rPr>
          <w:rFonts w:cs="Times New Roman"/>
          <w:b/>
          <w:bCs/>
        </w:rPr>
        <w:t>15</w:t>
      </w:r>
      <w:r w:rsidRPr="00A3142C">
        <w:rPr>
          <w:rFonts w:cs="Times New Roman"/>
        </w:rPr>
        <w:t>, 5987–6005.</w:t>
      </w:r>
    </w:p>
    <w:p w14:paraId="2AE84C77" w14:textId="77777777" w:rsidR="00A3142C" w:rsidRPr="00A3142C" w:rsidRDefault="00A3142C" w:rsidP="00A3142C">
      <w:pPr>
        <w:pStyle w:val="Bibliography"/>
        <w:rPr>
          <w:rFonts w:cs="Times New Roman"/>
        </w:rPr>
      </w:pPr>
      <w:r w:rsidRPr="00A3142C">
        <w:rPr>
          <w:rFonts w:cs="Times New Roman"/>
          <w:b/>
          <w:bCs/>
        </w:rPr>
        <w:t>R Core Team</w:t>
      </w:r>
      <w:r w:rsidRPr="00A3142C">
        <w:rPr>
          <w:rFonts w:cs="Times New Roman"/>
        </w:rPr>
        <w:t>. 2021. R: A language and environment for statistical computing.</w:t>
      </w:r>
    </w:p>
    <w:p w14:paraId="2CCA3737" w14:textId="77777777" w:rsidR="00A3142C" w:rsidRPr="00A3142C" w:rsidRDefault="00A3142C" w:rsidP="00A3142C">
      <w:pPr>
        <w:pStyle w:val="Bibliography"/>
        <w:rPr>
          <w:rFonts w:cs="Times New Roman"/>
        </w:rPr>
      </w:pPr>
      <w:r w:rsidRPr="00A3142C">
        <w:rPr>
          <w:rFonts w:cs="Times New Roman"/>
          <w:b/>
          <w:bCs/>
        </w:rPr>
        <w:t xml:space="preserve">Rogers A, </w:t>
      </w:r>
      <w:proofErr w:type="spellStart"/>
      <w:r w:rsidRPr="00A3142C">
        <w:rPr>
          <w:rFonts w:cs="Times New Roman"/>
          <w:b/>
          <w:bCs/>
        </w:rPr>
        <w:t>Medlyn</w:t>
      </w:r>
      <w:proofErr w:type="spellEnd"/>
      <w:r w:rsidRPr="00A3142C">
        <w:rPr>
          <w:rFonts w:cs="Times New Roman"/>
          <w:b/>
          <w:bCs/>
        </w:rPr>
        <w:t xml:space="preserve"> BE, Dukes JS, </w:t>
      </w:r>
      <w:r w:rsidRPr="00A3142C">
        <w:rPr>
          <w:rFonts w:cs="Times New Roman"/>
          <w:b/>
          <w:bCs/>
          <w:i/>
          <w:iCs/>
        </w:rPr>
        <w:t>et al.</w:t>
      </w:r>
      <w:r w:rsidRPr="00A3142C">
        <w:rPr>
          <w:rFonts w:cs="Times New Roman"/>
        </w:rPr>
        <w:t xml:space="preserve"> 2017. A roadmap for improving the representation of photosynthesis in Earth system models. New Phytologist </w:t>
      </w:r>
      <w:r w:rsidRPr="00A3142C">
        <w:rPr>
          <w:rFonts w:cs="Times New Roman"/>
          <w:b/>
          <w:bCs/>
        </w:rPr>
        <w:t>213</w:t>
      </w:r>
      <w:r w:rsidRPr="00A3142C">
        <w:rPr>
          <w:rFonts w:cs="Times New Roman"/>
        </w:rPr>
        <w:t>, 22–42.</w:t>
      </w:r>
    </w:p>
    <w:p w14:paraId="64B5057B" w14:textId="77777777" w:rsidR="00A3142C" w:rsidRPr="00A3142C" w:rsidRDefault="00A3142C" w:rsidP="00A3142C">
      <w:pPr>
        <w:pStyle w:val="Bibliography"/>
        <w:rPr>
          <w:rFonts w:cs="Times New Roman"/>
        </w:rPr>
      </w:pPr>
      <w:r w:rsidRPr="00A3142C">
        <w:rPr>
          <w:rFonts w:cs="Times New Roman"/>
          <w:b/>
          <w:bCs/>
        </w:rPr>
        <w:lastRenderedPageBreak/>
        <w:t xml:space="preserve">Schneider CA, </w:t>
      </w:r>
      <w:proofErr w:type="spellStart"/>
      <w:r w:rsidRPr="00A3142C">
        <w:rPr>
          <w:rFonts w:cs="Times New Roman"/>
          <w:b/>
          <w:bCs/>
        </w:rPr>
        <w:t>Rasband</w:t>
      </w:r>
      <w:proofErr w:type="spellEnd"/>
      <w:r w:rsidRPr="00A3142C">
        <w:rPr>
          <w:rFonts w:cs="Times New Roman"/>
          <w:b/>
          <w:bCs/>
        </w:rPr>
        <w:t xml:space="preserve"> WS, </w:t>
      </w:r>
      <w:proofErr w:type="spellStart"/>
      <w:r w:rsidRPr="00A3142C">
        <w:rPr>
          <w:rFonts w:cs="Times New Roman"/>
          <w:b/>
          <w:bCs/>
        </w:rPr>
        <w:t>Eliceiri</w:t>
      </w:r>
      <w:proofErr w:type="spellEnd"/>
      <w:r w:rsidRPr="00A3142C">
        <w:rPr>
          <w:rFonts w:cs="Times New Roman"/>
          <w:b/>
          <w:bCs/>
        </w:rPr>
        <w:t xml:space="preserve"> KW</w:t>
      </w:r>
      <w:r w:rsidRPr="00A3142C">
        <w:rPr>
          <w:rFonts w:cs="Times New Roman"/>
        </w:rPr>
        <w:t xml:space="preserve">. 2012. NIH Image to ImageJ: 25 years of image analysis. Nature methods </w:t>
      </w:r>
      <w:r w:rsidRPr="00A3142C">
        <w:rPr>
          <w:rFonts w:cs="Times New Roman"/>
          <w:b/>
          <w:bCs/>
        </w:rPr>
        <w:t>9</w:t>
      </w:r>
      <w:r w:rsidRPr="00A3142C">
        <w:rPr>
          <w:rFonts w:cs="Times New Roman"/>
        </w:rPr>
        <w:t>, 671–675.</w:t>
      </w:r>
    </w:p>
    <w:p w14:paraId="0FA02AFC" w14:textId="77777777" w:rsidR="00A3142C" w:rsidRPr="00A3142C" w:rsidRDefault="00A3142C" w:rsidP="00A3142C">
      <w:pPr>
        <w:pStyle w:val="Bibliography"/>
        <w:rPr>
          <w:rFonts w:cs="Times New Roman"/>
        </w:rPr>
      </w:pPr>
      <w:r w:rsidRPr="00A3142C">
        <w:rPr>
          <w:rFonts w:cs="Times New Roman"/>
          <w:b/>
          <w:bCs/>
        </w:rPr>
        <w:t>Smith NG, Dukes JS</w:t>
      </w:r>
      <w:r w:rsidRPr="00A3142C">
        <w:rPr>
          <w:rFonts w:cs="Times New Roman"/>
        </w:rPr>
        <w:t>. 2013. Plant respiration and photosynthesis in global-scale models: Incorporating acclimation to temperature and CO</w:t>
      </w:r>
      <w:r w:rsidRPr="00A3142C">
        <w:rPr>
          <w:rFonts w:cs="Times New Roman"/>
          <w:vertAlign w:val="subscript"/>
        </w:rPr>
        <w:t>2</w:t>
      </w:r>
      <w:r w:rsidRPr="00A3142C">
        <w:rPr>
          <w:rFonts w:cs="Times New Roman"/>
        </w:rPr>
        <w:t xml:space="preserve">. Global Change Biology </w:t>
      </w:r>
      <w:r w:rsidRPr="00A3142C">
        <w:rPr>
          <w:rFonts w:cs="Times New Roman"/>
          <w:b/>
          <w:bCs/>
        </w:rPr>
        <w:t>19</w:t>
      </w:r>
      <w:r w:rsidRPr="00A3142C">
        <w:rPr>
          <w:rFonts w:cs="Times New Roman"/>
        </w:rPr>
        <w:t>, 45–63.</w:t>
      </w:r>
    </w:p>
    <w:p w14:paraId="0E9DBD39" w14:textId="77777777" w:rsidR="00A3142C" w:rsidRPr="00A3142C" w:rsidRDefault="00A3142C" w:rsidP="00A3142C">
      <w:pPr>
        <w:pStyle w:val="Bibliography"/>
        <w:rPr>
          <w:rFonts w:cs="Times New Roman"/>
        </w:rPr>
      </w:pPr>
      <w:r w:rsidRPr="00A3142C">
        <w:rPr>
          <w:rFonts w:cs="Times New Roman"/>
          <w:b/>
          <w:bCs/>
        </w:rPr>
        <w:t>Smith NG, Keenan TF</w:t>
      </w:r>
      <w:r w:rsidRPr="00A3142C">
        <w:rPr>
          <w:rFonts w:cs="Times New Roman"/>
        </w:rPr>
        <w:t xml:space="preserve">. 2020. Mechanisms underlying leaf photosynthetic acclimation to warming and elevated CO2 as inferred from least‐cost optimality theory. Global Change Biology </w:t>
      </w:r>
      <w:r w:rsidRPr="00A3142C">
        <w:rPr>
          <w:rFonts w:cs="Times New Roman"/>
          <w:b/>
          <w:bCs/>
        </w:rPr>
        <w:t>26</w:t>
      </w:r>
      <w:r w:rsidRPr="00A3142C">
        <w:rPr>
          <w:rFonts w:cs="Times New Roman"/>
        </w:rPr>
        <w:t>, 5202–5216.</w:t>
      </w:r>
    </w:p>
    <w:p w14:paraId="5470E59C" w14:textId="77777777" w:rsidR="00A3142C" w:rsidRPr="00A3142C" w:rsidRDefault="00A3142C" w:rsidP="00A3142C">
      <w:pPr>
        <w:pStyle w:val="Bibliography"/>
        <w:rPr>
          <w:rFonts w:cs="Times New Roman"/>
        </w:rPr>
      </w:pPr>
      <w:r w:rsidRPr="00A3142C">
        <w:rPr>
          <w:rFonts w:cs="Times New Roman"/>
          <w:b/>
          <w:bCs/>
        </w:rPr>
        <w:t xml:space="preserve">Smith NG, Keenan TF, Prentice IC, </w:t>
      </w:r>
      <w:r w:rsidRPr="00A3142C">
        <w:rPr>
          <w:rFonts w:cs="Times New Roman"/>
          <w:b/>
          <w:bCs/>
          <w:i/>
          <w:iCs/>
        </w:rPr>
        <w:t>et al.</w:t>
      </w:r>
      <w:r w:rsidRPr="00A3142C">
        <w:rPr>
          <w:rFonts w:cs="Times New Roman"/>
        </w:rPr>
        <w:t xml:space="preserve"> 2019. Global photosynthetic capacity is optimized to the environment (S </w:t>
      </w:r>
      <w:proofErr w:type="spellStart"/>
      <w:r w:rsidRPr="00A3142C">
        <w:rPr>
          <w:rFonts w:cs="Times New Roman"/>
        </w:rPr>
        <w:t>Niu</w:t>
      </w:r>
      <w:proofErr w:type="spellEnd"/>
      <w:r w:rsidRPr="00A3142C">
        <w:rPr>
          <w:rFonts w:cs="Times New Roman"/>
        </w:rPr>
        <w:t xml:space="preserve">, Ed.). Ecology Letters </w:t>
      </w:r>
      <w:r w:rsidRPr="00A3142C">
        <w:rPr>
          <w:rFonts w:cs="Times New Roman"/>
          <w:b/>
          <w:bCs/>
        </w:rPr>
        <w:t>22</w:t>
      </w:r>
      <w:r w:rsidRPr="00A3142C">
        <w:rPr>
          <w:rFonts w:cs="Times New Roman"/>
        </w:rPr>
        <w:t>, 506–517.</w:t>
      </w:r>
    </w:p>
    <w:p w14:paraId="0A256A77" w14:textId="77777777" w:rsidR="00A3142C" w:rsidRPr="00A3142C" w:rsidRDefault="00A3142C" w:rsidP="00A3142C">
      <w:pPr>
        <w:pStyle w:val="Bibliography"/>
        <w:rPr>
          <w:rFonts w:cs="Times New Roman"/>
        </w:rPr>
      </w:pPr>
      <w:r w:rsidRPr="00A3142C">
        <w:rPr>
          <w:rFonts w:cs="Times New Roman"/>
          <w:b/>
          <w:bCs/>
        </w:rPr>
        <w:t>Smith SE, Read DJ</w:t>
      </w:r>
      <w:r w:rsidRPr="00A3142C">
        <w:rPr>
          <w:rFonts w:cs="Times New Roman"/>
        </w:rPr>
        <w:t xml:space="preserve">. 2008. </w:t>
      </w:r>
      <w:r w:rsidRPr="00A3142C">
        <w:rPr>
          <w:rFonts w:cs="Times New Roman"/>
          <w:i/>
          <w:iCs/>
        </w:rPr>
        <w:t>Mycorrhizal Symbiosis</w:t>
      </w:r>
      <w:r w:rsidRPr="00A3142C">
        <w:rPr>
          <w:rFonts w:cs="Times New Roman"/>
        </w:rPr>
        <w:t>.</w:t>
      </w:r>
    </w:p>
    <w:p w14:paraId="58721412" w14:textId="77777777" w:rsidR="00A3142C" w:rsidRPr="00A3142C" w:rsidRDefault="00A3142C" w:rsidP="00A3142C">
      <w:pPr>
        <w:pStyle w:val="Bibliography"/>
        <w:rPr>
          <w:rFonts w:cs="Times New Roman"/>
        </w:rPr>
      </w:pPr>
      <w:proofErr w:type="spellStart"/>
      <w:r w:rsidRPr="00A3142C">
        <w:rPr>
          <w:rFonts w:cs="Times New Roman"/>
          <w:b/>
          <w:bCs/>
        </w:rPr>
        <w:t>Terrer</w:t>
      </w:r>
      <w:proofErr w:type="spellEnd"/>
      <w:r w:rsidRPr="00A3142C">
        <w:rPr>
          <w:rFonts w:cs="Times New Roman"/>
          <w:b/>
          <w:bCs/>
        </w:rPr>
        <w:t xml:space="preserve"> C, </w:t>
      </w:r>
      <w:proofErr w:type="spellStart"/>
      <w:r w:rsidRPr="00A3142C">
        <w:rPr>
          <w:rFonts w:cs="Times New Roman"/>
          <w:b/>
          <w:bCs/>
        </w:rPr>
        <w:t>Vicca</w:t>
      </w:r>
      <w:proofErr w:type="spellEnd"/>
      <w:r w:rsidRPr="00A3142C">
        <w:rPr>
          <w:rFonts w:cs="Times New Roman"/>
          <w:b/>
          <w:bCs/>
        </w:rPr>
        <w:t xml:space="preserve"> S, Stocker BD, </w:t>
      </w:r>
      <w:proofErr w:type="spellStart"/>
      <w:r w:rsidRPr="00A3142C">
        <w:rPr>
          <w:rFonts w:cs="Times New Roman"/>
          <w:b/>
          <w:bCs/>
        </w:rPr>
        <w:t>Hungate</w:t>
      </w:r>
      <w:proofErr w:type="spellEnd"/>
      <w:r w:rsidRPr="00A3142C">
        <w:rPr>
          <w:rFonts w:cs="Times New Roman"/>
          <w:b/>
          <w:bCs/>
        </w:rPr>
        <w:t xml:space="preserve"> BA, Phillips RP, Reich PB, </w:t>
      </w:r>
      <w:proofErr w:type="spellStart"/>
      <w:r w:rsidRPr="00A3142C">
        <w:rPr>
          <w:rFonts w:cs="Times New Roman"/>
          <w:b/>
          <w:bCs/>
        </w:rPr>
        <w:t>Finzi</w:t>
      </w:r>
      <w:proofErr w:type="spellEnd"/>
      <w:r w:rsidRPr="00A3142C">
        <w:rPr>
          <w:rFonts w:cs="Times New Roman"/>
          <w:b/>
          <w:bCs/>
        </w:rPr>
        <w:t xml:space="preserve"> AC, Prentice IC</w:t>
      </w:r>
      <w:r w:rsidRPr="00A3142C">
        <w:rPr>
          <w:rFonts w:cs="Times New Roman"/>
        </w:rPr>
        <w:t>. 2018. Ecosystem responses to elevated &lt;</w:t>
      </w:r>
      <w:proofErr w:type="spellStart"/>
      <w:r w:rsidRPr="00A3142C">
        <w:rPr>
          <w:rFonts w:cs="Times New Roman"/>
        </w:rPr>
        <w:t>scp</w:t>
      </w:r>
      <w:proofErr w:type="spellEnd"/>
      <w:r w:rsidRPr="00A3142C">
        <w:rPr>
          <w:rFonts w:cs="Times New Roman"/>
        </w:rPr>
        <w:t>&gt;CO&lt;/</w:t>
      </w:r>
      <w:proofErr w:type="spellStart"/>
      <w:r w:rsidRPr="00A3142C">
        <w:rPr>
          <w:rFonts w:cs="Times New Roman"/>
        </w:rPr>
        <w:t>scp</w:t>
      </w:r>
      <w:proofErr w:type="spellEnd"/>
      <w:r w:rsidRPr="00A3142C">
        <w:rPr>
          <w:rFonts w:cs="Times New Roman"/>
        </w:rPr>
        <w:t xml:space="preserve">&gt; </w:t>
      </w:r>
      <w:r w:rsidRPr="00A3142C">
        <w:rPr>
          <w:rFonts w:cs="Times New Roman"/>
          <w:vertAlign w:val="subscript"/>
        </w:rPr>
        <w:t>2</w:t>
      </w:r>
      <w:r w:rsidRPr="00A3142C">
        <w:rPr>
          <w:rFonts w:cs="Times New Roman"/>
        </w:rPr>
        <w:t xml:space="preserve"> governed by plant–soil interactions and the cost of nitrogen acquisition. New Phytologist </w:t>
      </w:r>
      <w:r w:rsidRPr="00A3142C">
        <w:rPr>
          <w:rFonts w:cs="Times New Roman"/>
          <w:b/>
          <w:bCs/>
        </w:rPr>
        <w:t>217</w:t>
      </w:r>
      <w:r w:rsidRPr="00A3142C">
        <w:rPr>
          <w:rFonts w:cs="Times New Roman"/>
        </w:rPr>
        <w:t>, 507–522.</w:t>
      </w:r>
    </w:p>
    <w:p w14:paraId="2B78E343" w14:textId="77777777" w:rsidR="00A3142C" w:rsidRPr="00A3142C" w:rsidRDefault="00A3142C" w:rsidP="00A3142C">
      <w:pPr>
        <w:pStyle w:val="Bibliography"/>
        <w:rPr>
          <w:rFonts w:cs="Times New Roman"/>
        </w:rPr>
      </w:pPr>
      <w:proofErr w:type="spellStart"/>
      <w:r w:rsidRPr="00A3142C">
        <w:rPr>
          <w:rFonts w:cs="Times New Roman"/>
          <w:b/>
          <w:bCs/>
        </w:rPr>
        <w:t>Udvardi</w:t>
      </w:r>
      <w:proofErr w:type="spellEnd"/>
      <w:r w:rsidRPr="00A3142C">
        <w:rPr>
          <w:rFonts w:cs="Times New Roman"/>
          <w:b/>
          <w:bCs/>
        </w:rPr>
        <w:t xml:space="preserve"> M, Poole PS</w:t>
      </w:r>
      <w:r w:rsidRPr="00A3142C">
        <w:rPr>
          <w:rFonts w:cs="Times New Roman"/>
        </w:rPr>
        <w:t xml:space="preserve">. 2013. Transport and metabolism in legume-rhizobia symbioses. Annual Review of Plant Biology </w:t>
      </w:r>
      <w:r w:rsidRPr="00A3142C">
        <w:rPr>
          <w:rFonts w:cs="Times New Roman"/>
          <w:b/>
          <w:bCs/>
        </w:rPr>
        <w:t>64</w:t>
      </w:r>
      <w:r w:rsidRPr="00A3142C">
        <w:rPr>
          <w:rFonts w:cs="Times New Roman"/>
        </w:rPr>
        <w:t>, 781–805.</w:t>
      </w:r>
    </w:p>
    <w:p w14:paraId="57B34A52" w14:textId="77777777" w:rsidR="00A3142C" w:rsidRPr="00A3142C" w:rsidRDefault="00A3142C" w:rsidP="00A3142C">
      <w:pPr>
        <w:pStyle w:val="Bibliography"/>
        <w:rPr>
          <w:rFonts w:cs="Times New Roman"/>
        </w:rPr>
      </w:pPr>
      <w:r w:rsidRPr="00A3142C">
        <w:rPr>
          <w:rFonts w:cs="Times New Roman"/>
          <w:b/>
          <w:bCs/>
        </w:rPr>
        <w:t xml:space="preserve">Vance CP, </w:t>
      </w:r>
      <w:proofErr w:type="spellStart"/>
      <w:r w:rsidRPr="00A3142C">
        <w:rPr>
          <w:rFonts w:cs="Times New Roman"/>
          <w:b/>
          <w:bCs/>
        </w:rPr>
        <w:t>Heichel</w:t>
      </w:r>
      <w:proofErr w:type="spellEnd"/>
      <w:r w:rsidRPr="00A3142C">
        <w:rPr>
          <w:rFonts w:cs="Times New Roman"/>
          <w:b/>
          <w:bCs/>
        </w:rPr>
        <w:t xml:space="preserve"> GH</w:t>
      </w:r>
      <w:r w:rsidRPr="00A3142C">
        <w:rPr>
          <w:rFonts w:cs="Times New Roman"/>
        </w:rPr>
        <w:t xml:space="preserve">. 1991. Carbon in N2 fixation: Limitation or exquisite adaptation. Annual Review of Plant Physiology and Plant Molecular Biology </w:t>
      </w:r>
      <w:r w:rsidRPr="00A3142C">
        <w:rPr>
          <w:rFonts w:cs="Times New Roman"/>
          <w:b/>
          <w:bCs/>
        </w:rPr>
        <w:t>42</w:t>
      </w:r>
      <w:r w:rsidRPr="00A3142C">
        <w:rPr>
          <w:rFonts w:cs="Times New Roman"/>
        </w:rPr>
        <w:t>, 373–392.</w:t>
      </w:r>
    </w:p>
    <w:p w14:paraId="1437027C" w14:textId="77777777" w:rsidR="00A3142C" w:rsidRPr="00A3142C" w:rsidRDefault="00A3142C" w:rsidP="00A3142C">
      <w:pPr>
        <w:pStyle w:val="Bibliography"/>
        <w:rPr>
          <w:rFonts w:cs="Times New Roman"/>
        </w:rPr>
      </w:pPr>
      <w:r w:rsidRPr="00A3142C">
        <w:rPr>
          <w:rFonts w:cs="Times New Roman"/>
          <w:b/>
          <w:bCs/>
        </w:rPr>
        <w:t>Wen Z, White PJ, Shen J, Lambers H</w:t>
      </w:r>
      <w:r w:rsidRPr="00A3142C">
        <w:rPr>
          <w:rFonts w:cs="Times New Roman"/>
        </w:rPr>
        <w:t xml:space="preserve">. 2022. Linking root exudation to belowground economic traits for resource acquisition. New Phytologist </w:t>
      </w:r>
      <w:r w:rsidRPr="00A3142C">
        <w:rPr>
          <w:rFonts w:cs="Times New Roman"/>
          <w:b/>
          <w:bCs/>
        </w:rPr>
        <w:t>233</w:t>
      </w:r>
      <w:r w:rsidRPr="00A3142C">
        <w:rPr>
          <w:rFonts w:cs="Times New Roman"/>
        </w:rPr>
        <w:t>, 1620–1635.</w:t>
      </w:r>
    </w:p>
    <w:p w14:paraId="1D670898" w14:textId="77777777" w:rsidR="00A3142C" w:rsidRPr="00A3142C" w:rsidRDefault="00A3142C" w:rsidP="00A3142C">
      <w:pPr>
        <w:pStyle w:val="Bibliography"/>
        <w:rPr>
          <w:rFonts w:cs="Times New Roman"/>
        </w:rPr>
      </w:pPr>
      <w:r w:rsidRPr="00A3142C">
        <w:rPr>
          <w:rFonts w:cs="Times New Roman"/>
          <w:b/>
          <w:bCs/>
        </w:rPr>
        <w:t>Wright IJ, Reich PB, Westoby M</w:t>
      </w:r>
      <w:r w:rsidRPr="00A3142C">
        <w:rPr>
          <w:rFonts w:cs="Times New Roman"/>
        </w:rPr>
        <w:t xml:space="preserve">. 2003. Least-cost input mixtures of water and nitrogen for photosynthesis. The American Naturalist </w:t>
      </w:r>
      <w:r w:rsidRPr="00A3142C">
        <w:rPr>
          <w:rFonts w:cs="Times New Roman"/>
          <w:b/>
          <w:bCs/>
        </w:rPr>
        <w:t>161</w:t>
      </w:r>
      <w:r w:rsidRPr="00A3142C">
        <w:rPr>
          <w:rFonts w:cs="Times New Roman"/>
        </w:rPr>
        <w:t>, 98–111.</w:t>
      </w:r>
    </w:p>
    <w:p w14:paraId="72658BC1" w14:textId="6BA66938" w:rsidR="004035F7" w:rsidRDefault="004035F7" w:rsidP="008B6B1D">
      <w:pPr>
        <w:spacing w:line="480" w:lineRule="auto"/>
        <w:ind w:firstLine="720"/>
      </w:pPr>
      <w:r>
        <w:fldChar w:fldCharType="end"/>
      </w:r>
      <w:r>
        <w:t xml:space="preserve">. In this experiment, we grew </w:t>
      </w:r>
      <w:r>
        <w:rPr>
          <w:i/>
          <w:iCs/>
        </w:rPr>
        <w:t>G. max</w:t>
      </w:r>
      <w:r>
        <w:t xml:space="preserve"> under two soil nitrogen fertilization treatments and two inoculation treatments levels in a full factorial greenhouse experiment to better understand how acquisition strategy and whole plant nutrient demand might modify expected photosynthetic least-cost patterns.</w:t>
      </w: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3"/>
      <w:r w:rsidRPr="00723F29">
        <w:rPr>
          <w:b/>
          <w:bCs/>
        </w:rPr>
        <w:t>Main point #1</w:t>
      </w:r>
      <w:r>
        <w:t xml:space="preserve">: </w:t>
      </w:r>
      <w:commentRangeEnd w:id="3"/>
      <w:r w:rsidR="00950F50">
        <w:rPr>
          <w:rStyle w:val="CommentReference"/>
          <w:rFonts w:eastAsia="Times New Roman" w:cs="Times New Roman"/>
        </w:rPr>
        <w:commentReference w:id="3"/>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4"/>
      <w:r>
        <w:rPr>
          <w:b/>
          <w:bCs/>
        </w:rPr>
        <w:t>Main point #2</w:t>
      </w:r>
      <w:r>
        <w:t xml:space="preserve">: </w:t>
      </w:r>
      <w:commentRangeEnd w:id="4"/>
      <w:r w:rsidR="000E7D92">
        <w:rPr>
          <w:rStyle w:val="CommentReference"/>
          <w:rFonts w:eastAsia="Times New Roman" w:cs="Times New Roman"/>
        </w:rPr>
        <w:commentReference w:id="4"/>
      </w:r>
      <w:r>
        <w:t xml:space="preserve">strong effects of inoculation on whole plant responses under low soil N, no effect of inoculation on nitrogen-water </w:t>
      </w:r>
      <w:proofErr w:type="gramStart"/>
      <w:r>
        <w:t>use</w:t>
      </w:r>
      <w:proofErr w:type="gramEnd"/>
      <w:r>
        <w:t xml:space="preserve"> tradeoffs except for stimulation in leaf N. Hard to tell if this is driven by PLCT-expected strategy or just a pattern of N-fixation 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5"/>
      <w:r w:rsidRPr="00D35783">
        <w:rPr>
          <w:b/>
          <w:bCs/>
        </w:rPr>
        <w:t>Main point #3</w:t>
      </w:r>
      <w:r>
        <w:t xml:space="preserve">: </w:t>
      </w:r>
      <w:commentRangeEnd w:id="5"/>
      <w:r w:rsidR="00950F50">
        <w:rPr>
          <w:rStyle w:val="CommentReference"/>
          <w:rFonts w:eastAsia="Times New Roman" w:cs="Times New Roman"/>
        </w:rPr>
        <w:commentReference w:id="5"/>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6"/>
      <w:commentRangeEnd w:id="6"/>
      <w:r>
        <w:rPr>
          <w:rStyle w:val="CommentReference"/>
          <w:rFonts w:eastAsia="Times New Roman" w:cs="Times New Roman"/>
        </w:rPr>
        <w:commentReference w:id="6"/>
      </w:r>
    </w:p>
    <w:p w14:paraId="6EE2234E" w14:textId="3B4D343D" w:rsidR="001D4CE3" w:rsidRDefault="001D4CE3" w:rsidP="008B6B1D">
      <w:pPr>
        <w:spacing w:line="480" w:lineRule="auto"/>
      </w:pPr>
      <w:r>
        <w:rPr>
          <w:i/>
          <w:iCs/>
        </w:rPr>
        <w:t>Study limitations</w:t>
      </w:r>
    </w:p>
    <w:p w14:paraId="6A873158" w14:textId="6A10B823"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1B21C7">
        <w:fldChar w:fldCharType="begin" w:fldLock="1"/>
      </w:r>
      <w:r w:rsidR="002548F5">
        <w:instrText xml:space="preserve"> ADDIN ZOTERO_ITEM CSL_CITATION {"citationID":"w2G7G1uP","properties":{"formattedCitation":"(Perkowski {\\i{}et al.}, 2021)","plainCitation":"(Perkowski et al., 2021)","noteIndex":0},"citationItems":[{"id":"AVTu201O/R6g3yB0B","uris":["http://www.mendeley.com/documents/?uuid=233b0f00-9a30-4c3a-a2bb-5e67ae9c0e5f"],"itemData":{"DOI":"10.1093/jxb/erab253","ISSN":"0022-0957","abstract":"Plant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1B21C7">
        <w:fldChar w:fldCharType="separate"/>
      </w:r>
      <w:r w:rsidR="00102628" w:rsidRPr="00102628">
        <w:rPr>
          <w:rFonts w:cs="Times New Roman"/>
        </w:rPr>
        <w:t xml:space="preserve">(Perkowski </w:t>
      </w:r>
      <w:r w:rsidR="00102628" w:rsidRPr="00102628">
        <w:rPr>
          <w:rFonts w:cs="Times New Roman"/>
          <w:i/>
          <w:iCs/>
        </w:rPr>
        <w:t>et al.</w:t>
      </w:r>
      <w:r w:rsidR="00102628" w:rsidRPr="00102628">
        <w:rPr>
          <w:rFonts w:cs="Times New Roman"/>
        </w:rPr>
        <w:t>, 2021)</w:t>
      </w:r>
      <w:r w:rsidR="001B21C7">
        <w:fldChar w:fldCharType="end"/>
      </w:r>
      <w:r w:rsidR="001B21C7">
        <w:t xml:space="preserve">, 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lastRenderedPageBreak/>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xml:space="preserve">, and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7"/>
      <w:r>
        <w:t>Eric and Wendy Schmidt and</w:t>
      </w:r>
      <w:ins w:id="8" w:author="Nick Smith" w:date="2022-06-04T12:36:00Z">
        <w:r w:rsidR="00482C17">
          <w:t xml:space="preserve"> the</w:t>
        </w:r>
      </w:ins>
      <w:r>
        <w:t xml:space="preserve"> Schmidt Futures</w:t>
      </w:r>
      <w:ins w:id="9" w:author="Nick Smith" w:date="2022-06-04T12:36:00Z">
        <w:r w:rsidR="00482C17">
          <w:t xml:space="preserve"> VESRI program</w:t>
        </w:r>
        <w:commentRangeEnd w:id="7"/>
        <w:r w:rsidR="00482C17">
          <w:rPr>
            <w:rStyle w:val="CommentReference"/>
            <w:rFonts w:eastAsia="Times New Roman" w:cs="Times New Roman"/>
          </w:rPr>
          <w:commentReference w:id="7"/>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3C39CC0B" w14:textId="0F70689E" w:rsidR="007A2F1C" w:rsidRDefault="00772287" w:rsidP="008B6B1D">
      <w:pPr>
        <w:spacing w:line="480" w:lineRule="auto"/>
        <w:rPr>
          <w:b/>
          <w:bCs/>
        </w:rPr>
      </w:pPr>
      <w:r>
        <w:rPr>
          <w:b/>
          <w:bCs/>
        </w:rPr>
        <w:lastRenderedPageBreak/>
        <w:t>References</w:t>
      </w:r>
    </w:p>
    <w:p w14:paraId="34500EFC" w14:textId="77777777" w:rsidR="003A4D07" w:rsidRPr="003A4D07" w:rsidRDefault="007B6971" w:rsidP="003A4D07">
      <w:pPr>
        <w:pStyle w:val="Bibliography"/>
      </w:pPr>
      <w:r>
        <w:fldChar w:fldCharType="begin"/>
      </w:r>
      <w:r w:rsidR="00FB54EF">
        <w:instrText xml:space="preserve"> ADDIN ZOTERO_BIBL {"uncited":[],"omitted":[],"custom":[]} CSL_BIBLIOGRAPHY </w:instrText>
      </w:r>
      <w:r>
        <w:fldChar w:fldCharType="separate"/>
      </w:r>
      <w:r w:rsidR="003A4D07" w:rsidRPr="003A4D07">
        <w:rPr>
          <w:b/>
          <w:bCs/>
        </w:rPr>
        <w:t xml:space="preserve">Allen K, Fisher JB, Phillips RP, Powers JS, </w:t>
      </w:r>
      <w:proofErr w:type="spellStart"/>
      <w:r w:rsidR="003A4D07" w:rsidRPr="003A4D07">
        <w:rPr>
          <w:b/>
          <w:bCs/>
        </w:rPr>
        <w:t>Brzostek</w:t>
      </w:r>
      <w:proofErr w:type="spellEnd"/>
      <w:r w:rsidR="003A4D07" w:rsidRPr="003A4D07">
        <w:rPr>
          <w:b/>
          <w:bCs/>
        </w:rPr>
        <w:t xml:space="preserve"> ER</w:t>
      </w:r>
      <w:r w:rsidR="003A4D07" w:rsidRPr="003A4D07">
        <w:t xml:space="preserve">. 2020. Modeling the carbon cost of plant nitrogen and phosphorus uptake across temperate and tropical forests. Frontiers in Forests and Global Change </w:t>
      </w:r>
      <w:r w:rsidR="003A4D07" w:rsidRPr="003A4D07">
        <w:rPr>
          <w:b/>
          <w:bCs/>
        </w:rPr>
        <w:t>3</w:t>
      </w:r>
      <w:r w:rsidR="003A4D07" w:rsidRPr="003A4D07">
        <w:t>, 1–12.</w:t>
      </w:r>
    </w:p>
    <w:p w14:paraId="7E5B987C" w14:textId="77777777" w:rsidR="003A4D07" w:rsidRPr="003A4D07" w:rsidRDefault="003A4D07" w:rsidP="003A4D07">
      <w:pPr>
        <w:pStyle w:val="Bibliography"/>
      </w:pPr>
      <w:r w:rsidRPr="003A4D07">
        <w:rPr>
          <w:b/>
          <w:bCs/>
        </w:rPr>
        <w:t>Barber SA</w:t>
      </w:r>
      <w:r w:rsidRPr="003A4D07">
        <w:t xml:space="preserve">. 1962. A diffusion and mass-flow concept of soil nutrient availability. Soil Science </w:t>
      </w:r>
      <w:r w:rsidRPr="003A4D07">
        <w:rPr>
          <w:b/>
          <w:bCs/>
        </w:rPr>
        <w:t>93</w:t>
      </w:r>
      <w:r w:rsidRPr="003A4D07">
        <w:t>, 39–49.</w:t>
      </w:r>
    </w:p>
    <w:p w14:paraId="1AF5BD11" w14:textId="77777777" w:rsidR="003A4D07" w:rsidRPr="003A4D07" w:rsidRDefault="003A4D07" w:rsidP="003A4D07">
      <w:pPr>
        <w:pStyle w:val="Bibliography"/>
      </w:pPr>
      <w:r w:rsidRPr="003A4D07">
        <w:rPr>
          <w:b/>
          <w:bCs/>
        </w:rPr>
        <w:t xml:space="preserve">Bates D, </w:t>
      </w:r>
      <w:proofErr w:type="spellStart"/>
      <w:r w:rsidRPr="003A4D07">
        <w:rPr>
          <w:b/>
          <w:bCs/>
        </w:rPr>
        <w:t>Mächler</w:t>
      </w:r>
      <w:proofErr w:type="spellEnd"/>
      <w:r w:rsidRPr="003A4D07">
        <w:rPr>
          <w:b/>
          <w:bCs/>
        </w:rPr>
        <w:t xml:space="preserve"> M, </w:t>
      </w:r>
      <w:proofErr w:type="spellStart"/>
      <w:r w:rsidRPr="003A4D07">
        <w:rPr>
          <w:b/>
          <w:bCs/>
        </w:rPr>
        <w:t>Bolker</w:t>
      </w:r>
      <w:proofErr w:type="spellEnd"/>
      <w:r w:rsidRPr="003A4D07">
        <w:rPr>
          <w:b/>
          <w:bCs/>
        </w:rPr>
        <w:t xml:space="preserve"> B, Walker S</w:t>
      </w:r>
      <w:r w:rsidRPr="003A4D07">
        <w:t xml:space="preserve">. 2015. Fitting linear mixed-effects models using lme4. Journal of Statistical Software </w:t>
      </w:r>
      <w:r w:rsidRPr="003A4D07">
        <w:rPr>
          <w:b/>
          <w:bCs/>
        </w:rPr>
        <w:t>67</w:t>
      </w:r>
      <w:r w:rsidRPr="003A4D07">
        <w:t>, 1–48.</w:t>
      </w:r>
    </w:p>
    <w:p w14:paraId="6062FDEE" w14:textId="77777777" w:rsidR="003A4D07" w:rsidRPr="003A4D07" w:rsidRDefault="003A4D07" w:rsidP="003A4D07">
      <w:pPr>
        <w:pStyle w:val="Bibliography"/>
      </w:pPr>
      <w:proofErr w:type="spellStart"/>
      <w:r w:rsidRPr="003A4D07">
        <w:rPr>
          <w:b/>
          <w:bCs/>
        </w:rPr>
        <w:t>Bernacchi</w:t>
      </w:r>
      <w:proofErr w:type="spellEnd"/>
      <w:r w:rsidRPr="003A4D07">
        <w:rPr>
          <w:b/>
          <w:bCs/>
        </w:rPr>
        <w:t xml:space="preserve"> CJ, </w:t>
      </w:r>
      <w:proofErr w:type="spellStart"/>
      <w:r w:rsidRPr="003A4D07">
        <w:rPr>
          <w:b/>
          <w:bCs/>
        </w:rPr>
        <w:t>Singsaas</w:t>
      </w:r>
      <w:proofErr w:type="spellEnd"/>
      <w:r w:rsidRPr="003A4D07">
        <w:rPr>
          <w:b/>
          <w:bCs/>
        </w:rPr>
        <w:t xml:space="preserve"> EL, Pimentel C, Portis AR, Long SP</w:t>
      </w:r>
      <w:r w:rsidRPr="003A4D07">
        <w:t xml:space="preserve">. 2001. Improved temperature response functions for models of Rubisco-limited photosynthesis. Plant, </w:t>
      </w:r>
      <w:proofErr w:type="gramStart"/>
      <w:r w:rsidRPr="003A4D07">
        <w:t>Cell</w:t>
      </w:r>
      <w:proofErr w:type="gramEnd"/>
      <w:r w:rsidRPr="003A4D07">
        <w:t xml:space="preserve"> and Environment </w:t>
      </w:r>
      <w:r w:rsidRPr="003A4D07">
        <w:rPr>
          <w:b/>
          <w:bCs/>
        </w:rPr>
        <w:t>24</w:t>
      </w:r>
      <w:r w:rsidRPr="003A4D07">
        <w:t>, 253–259.</w:t>
      </w:r>
    </w:p>
    <w:p w14:paraId="50B47B9C" w14:textId="77777777" w:rsidR="003A4D07" w:rsidRPr="003A4D07" w:rsidRDefault="003A4D07" w:rsidP="003A4D07">
      <w:pPr>
        <w:pStyle w:val="Bibliography"/>
      </w:pPr>
      <w:proofErr w:type="spellStart"/>
      <w:r w:rsidRPr="003A4D07">
        <w:rPr>
          <w:b/>
          <w:bCs/>
        </w:rPr>
        <w:t>Bialic</w:t>
      </w:r>
      <w:proofErr w:type="spellEnd"/>
      <w:r w:rsidRPr="003A4D07">
        <w:rPr>
          <w:b/>
          <w:bCs/>
        </w:rPr>
        <w:t xml:space="preserve">‐Murphy L, Smith NG, </w:t>
      </w:r>
      <w:proofErr w:type="spellStart"/>
      <w:r w:rsidRPr="003A4D07">
        <w:rPr>
          <w:b/>
          <w:bCs/>
        </w:rPr>
        <w:t>Voothuluru</w:t>
      </w:r>
      <w:proofErr w:type="spellEnd"/>
      <w:r w:rsidRPr="003A4D07">
        <w:rPr>
          <w:b/>
          <w:bCs/>
        </w:rPr>
        <w:t xml:space="preserve"> P, McElderry RM, Roche MD, Cassidy ST, </w:t>
      </w:r>
      <w:proofErr w:type="spellStart"/>
      <w:r w:rsidRPr="003A4D07">
        <w:rPr>
          <w:b/>
          <w:bCs/>
        </w:rPr>
        <w:t>Kivlin</w:t>
      </w:r>
      <w:proofErr w:type="spellEnd"/>
      <w:r w:rsidRPr="003A4D07">
        <w:rPr>
          <w:b/>
          <w:bCs/>
        </w:rPr>
        <w:t xml:space="preserve"> SN, Kalisz S</w:t>
      </w:r>
      <w:r w:rsidRPr="003A4D07">
        <w:t xml:space="preserve">. 2021. Invasion‐induced root–fungal disruptions alter plant water and nitrogen economies (M </w:t>
      </w:r>
      <w:proofErr w:type="spellStart"/>
      <w:r w:rsidRPr="003A4D07">
        <w:t>Rejmanek</w:t>
      </w:r>
      <w:proofErr w:type="spellEnd"/>
      <w:r w:rsidRPr="003A4D07">
        <w:t xml:space="preserve">, Ed.). Ecology Letters </w:t>
      </w:r>
      <w:r w:rsidRPr="003A4D07">
        <w:rPr>
          <w:b/>
          <w:bCs/>
        </w:rPr>
        <w:t>24</w:t>
      </w:r>
      <w:r w:rsidRPr="003A4D07">
        <w:t>, 1145–1156.</w:t>
      </w:r>
    </w:p>
    <w:p w14:paraId="36F6FBF2" w14:textId="77777777" w:rsidR="003A4D07" w:rsidRPr="003A4D07" w:rsidRDefault="003A4D07" w:rsidP="003A4D07">
      <w:pPr>
        <w:pStyle w:val="Bibliography"/>
      </w:pPr>
      <w:proofErr w:type="spellStart"/>
      <w:r w:rsidRPr="003A4D07">
        <w:rPr>
          <w:b/>
          <w:bCs/>
        </w:rPr>
        <w:t>Brzostek</w:t>
      </w:r>
      <w:proofErr w:type="spellEnd"/>
      <w:r w:rsidRPr="003A4D07">
        <w:rPr>
          <w:b/>
          <w:bCs/>
        </w:rPr>
        <w:t xml:space="preserve"> ER, Fisher JB, Phillips RP</w:t>
      </w:r>
      <w:r w:rsidRPr="003A4D07">
        <w:t xml:space="preserve">. 2014. Modeling the carbon cost of plant nitrogen acquisition: Mycorrhizal trade-offs and multipath resistance uptake improve predictions of </w:t>
      </w:r>
      <w:proofErr w:type="spellStart"/>
      <w:r w:rsidRPr="003A4D07">
        <w:t>retranslocation</w:t>
      </w:r>
      <w:proofErr w:type="spellEnd"/>
      <w:r w:rsidRPr="003A4D07">
        <w:t xml:space="preserve">. Journal of Geophysical Research: </w:t>
      </w:r>
      <w:proofErr w:type="spellStart"/>
      <w:r w:rsidRPr="003A4D07">
        <w:t>Biogeosciences</w:t>
      </w:r>
      <w:proofErr w:type="spellEnd"/>
      <w:r w:rsidRPr="003A4D07">
        <w:t xml:space="preserve"> </w:t>
      </w:r>
      <w:r w:rsidRPr="003A4D07">
        <w:rPr>
          <w:b/>
          <w:bCs/>
        </w:rPr>
        <w:t>119</w:t>
      </w:r>
      <w:r w:rsidRPr="003A4D07">
        <w:t>, 1684–1697.</w:t>
      </w:r>
    </w:p>
    <w:p w14:paraId="3C2C3873" w14:textId="77777777" w:rsidR="003A4D07" w:rsidRPr="003A4D07" w:rsidRDefault="003A4D07" w:rsidP="003A4D07">
      <w:pPr>
        <w:pStyle w:val="Bibliography"/>
      </w:pPr>
      <w:r w:rsidRPr="003A4D07">
        <w:rPr>
          <w:b/>
          <w:bCs/>
        </w:rPr>
        <w:t xml:space="preserve">Davies-Barnard T, </w:t>
      </w:r>
      <w:proofErr w:type="spellStart"/>
      <w:r w:rsidRPr="003A4D07">
        <w:rPr>
          <w:b/>
          <w:bCs/>
        </w:rPr>
        <w:t>Meyerholt</w:t>
      </w:r>
      <w:proofErr w:type="spellEnd"/>
      <w:r w:rsidRPr="003A4D07">
        <w:rPr>
          <w:b/>
          <w:bCs/>
        </w:rPr>
        <w:t xml:space="preserve"> J, </w:t>
      </w:r>
      <w:proofErr w:type="spellStart"/>
      <w:r w:rsidRPr="003A4D07">
        <w:rPr>
          <w:b/>
          <w:bCs/>
        </w:rPr>
        <w:t>Zaehle</w:t>
      </w:r>
      <w:proofErr w:type="spellEnd"/>
      <w:r w:rsidRPr="003A4D07">
        <w:rPr>
          <w:b/>
          <w:bCs/>
        </w:rPr>
        <w:t xml:space="preserve"> S, </w:t>
      </w:r>
      <w:r w:rsidRPr="003A4D07">
        <w:rPr>
          <w:b/>
          <w:bCs/>
          <w:i/>
          <w:iCs/>
        </w:rPr>
        <w:t>et al.</w:t>
      </w:r>
      <w:r w:rsidRPr="003A4D07">
        <w:t xml:space="preserve"> 2020. Nitrogen cycling in CMIP6 land surface models: progress and limitations. </w:t>
      </w:r>
      <w:proofErr w:type="spellStart"/>
      <w:r w:rsidRPr="003A4D07">
        <w:t>Biogeosciences</w:t>
      </w:r>
      <w:proofErr w:type="spellEnd"/>
      <w:r w:rsidRPr="003A4D07">
        <w:t xml:space="preserve"> </w:t>
      </w:r>
      <w:r w:rsidRPr="003A4D07">
        <w:rPr>
          <w:b/>
          <w:bCs/>
        </w:rPr>
        <w:t>17</w:t>
      </w:r>
      <w:r w:rsidRPr="003A4D07">
        <w:t>, 5129–5148.</w:t>
      </w:r>
    </w:p>
    <w:p w14:paraId="077E5CD6" w14:textId="77777777" w:rsidR="003A4D07" w:rsidRPr="003A4D07" w:rsidRDefault="003A4D07" w:rsidP="003A4D07">
      <w:pPr>
        <w:pStyle w:val="Bibliography"/>
      </w:pPr>
      <w:proofErr w:type="spellStart"/>
      <w:r w:rsidRPr="003A4D07">
        <w:rPr>
          <w:b/>
          <w:bCs/>
        </w:rPr>
        <w:t>Duursma</w:t>
      </w:r>
      <w:proofErr w:type="spellEnd"/>
      <w:r w:rsidRPr="003A4D07">
        <w:rPr>
          <w:b/>
          <w:bCs/>
        </w:rPr>
        <w:t xml:space="preserve"> R</w:t>
      </w:r>
      <w:r w:rsidRPr="003A4D07">
        <w:t xml:space="preserve">. 2015. </w:t>
      </w:r>
      <w:proofErr w:type="spellStart"/>
      <w:r w:rsidRPr="003A4D07">
        <w:t>Plantecophys</w:t>
      </w:r>
      <w:proofErr w:type="spellEnd"/>
      <w:r w:rsidRPr="003A4D07">
        <w:t xml:space="preserve"> - An R package for analyzing and modelling leaf gas exchange data. </w:t>
      </w:r>
      <w:proofErr w:type="spellStart"/>
      <w:r w:rsidRPr="003A4D07">
        <w:t>PLos</w:t>
      </w:r>
      <w:proofErr w:type="spellEnd"/>
      <w:r w:rsidRPr="003A4D07">
        <w:t xml:space="preserve"> ONE </w:t>
      </w:r>
      <w:r w:rsidRPr="003A4D07">
        <w:rPr>
          <w:b/>
          <w:bCs/>
        </w:rPr>
        <w:t>10</w:t>
      </w:r>
      <w:r w:rsidRPr="003A4D07">
        <w:t>, e0143346.</w:t>
      </w:r>
    </w:p>
    <w:p w14:paraId="15BC350B" w14:textId="77777777" w:rsidR="003A4D07" w:rsidRPr="003A4D07" w:rsidRDefault="003A4D07" w:rsidP="003A4D07">
      <w:pPr>
        <w:pStyle w:val="Bibliography"/>
      </w:pPr>
      <w:r w:rsidRPr="003A4D07">
        <w:rPr>
          <w:b/>
          <w:bCs/>
        </w:rPr>
        <w:t>Evans JR</w:t>
      </w:r>
      <w:r w:rsidRPr="003A4D07">
        <w:t xml:space="preserve">. 1989. Photosynthesis and nitrogen relationships in leaves of C3 plants. </w:t>
      </w:r>
      <w:proofErr w:type="spellStart"/>
      <w:r w:rsidRPr="003A4D07">
        <w:t>Oecologia</w:t>
      </w:r>
      <w:proofErr w:type="spellEnd"/>
      <w:r w:rsidRPr="003A4D07">
        <w:t xml:space="preserve"> </w:t>
      </w:r>
      <w:r w:rsidRPr="003A4D07">
        <w:rPr>
          <w:b/>
          <w:bCs/>
        </w:rPr>
        <w:t>78</w:t>
      </w:r>
      <w:r w:rsidRPr="003A4D07">
        <w:t>, 9–19.</w:t>
      </w:r>
    </w:p>
    <w:p w14:paraId="704B9C6B" w14:textId="77777777" w:rsidR="003A4D07" w:rsidRPr="003A4D07" w:rsidRDefault="003A4D07" w:rsidP="003A4D07">
      <w:pPr>
        <w:pStyle w:val="Bibliography"/>
      </w:pPr>
      <w:r w:rsidRPr="003A4D07">
        <w:rPr>
          <w:b/>
          <w:bCs/>
        </w:rPr>
        <w:t>Evans JR, Seemann JR</w:t>
      </w:r>
      <w:r w:rsidRPr="003A4D07">
        <w:t>. 1989</w:t>
      </w:r>
      <w:r w:rsidRPr="003A4D07">
        <w:rPr>
          <w:i/>
          <w:iCs/>
        </w:rPr>
        <w:t>a</w:t>
      </w:r>
      <w:r w:rsidRPr="003A4D07">
        <w:t xml:space="preserve">. The allocation of protein nitrogen in the photosynthetic apparatus: costs, consequences, and control. Photosynthesis </w:t>
      </w:r>
      <w:r w:rsidRPr="003A4D07">
        <w:rPr>
          <w:b/>
          <w:bCs/>
        </w:rPr>
        <w:t>8</w:t>
      </w:r>
      <w:r w:rsidRPr="003A4D07">
        <w:t>, 183–205.</w:t>
      </w:r>
    </w:p>
    <w:p w14:paraId="1FBCA245" w14:textId="77777777" w:rsidR="003A4D07" w:rsidRPr="003A4D07" w:rsidRDefault="003A4D07" w:rsidP="003A4D07">
      <w:pPr>
        <w:pStyle w:val="Bibliography"/>
      </w:pPr>
      <w:r w:rsidRPr="003A4D07">
        <w:rPr>
          <w:b/>
          <w:bCs/>
        </w:rPr>
        <w:t>Evans JR, Seemann JR</w:t>
      </w:r>
      <w:r w:rsidRPr="003A4D07">
        <w:t>. 1989</w:t>
      </w:r>
      <w:r w:rsidRPr="003A4D07">
        <w:rPr>
          <w:i/>
          <w:iCs/>
        </w:rPr>
        <w:t>b</w:t>
      </w:r>
      <w:r w:rsidRPr="003A4D07">
        <w:t xml:space="preserve">. The allocation of protein nitrogen in the photosynthetic apparatus: costs, consequences, and control. Photosynthesis </w:t>
      </w:r>
      <w:r w:rsidRPr="003A4D07">
        <w:rPr>
          <w:b/>
          <w:bCs/>
        </w:rPr>
        <w:t>8</w:t>
      </w:r>
      <w:r w:rsidRPr="003A4D07">
        <w:t>, 183–205.</w:t>
      </w:r>
    </w:p>
    <w:p w14:paraId="22A9EC09" w14:textId="77777777" w:rsidR="003A4D07" w:rsidRPr="003A4D07" w:rsidRDefault="003A4D07" w:rsidP="003A4D07">
      <w:pPr>
        <w:pStyle w:val="Bibliography"/>
      </w:pPr>
      <w:r w:rsidRPr="003A4D07">
        <w:rPr>
          <w:b/>
          <w:bCs/>
        </w:rPr>
        <w:t>Farquhar GD, von Caemmerer S, Berry JA</w:t>
      </w:r>
      <w:r w:rsidRPr="003A4D07">
        <w:t>. 1980. A biochemical model of photosynthetic CO</w:t>
      </w:r>
      <w:r w:rsidRPr="003A4D07">
        <w:rPr>
          <w:i/>
          <w:iCs/>
        </w:rPr>
        <w:t>2</w:t>
      </w:r>
      <w:r w:rsidRPr="003A4D07">
        <w:t xml:space="preserve"> assimilation in leaves of C3 species. Planta </w:t>
      </w:r>
      <w:r w:rsidRPr="003A4D07">
        <w:rPr>
          <w:b/>
          <w:bCs/>
        </w:rPr>
        <w:t>149</w:t>
      </w:r>
      <w:r w:rsidRPr="003A4D07">
        <w:t>, 78–90.</w:t>
      </w:r>
    </w:p>
    <w:p w14:paraId="6BD0ED3C" w14:textId="77777777" w:rsidR="003A4D07" w:rsidRPr="003A4D07" w:rsidRDefault="003A4D07" w:rsidP="003A4D07">
      <w:pPr>
        <w:pStyle w:val="Bibliography"/>
      </w:pPr>
      <w:r w:rsidRPr="003A4D07">
        <w:rPr>
          <w:b/>
          <w:bCs/>
        </w:rPr>
        <w:t xml:space="preserve">Feng Z, </w:t>
      </w:r>
      <w:proofErr w:type="spellStart"/>
      <w:r w:rsidRPr="003A4D07">
        <w:rPr>
          <w:b/>
          <w:bCs/>
        </w:rPr>
        <w:t>Rütting</w:t>
      </w:r>
      <w:proofErr w:type="spellEnd"/>
      <w:r w:rsidRPr="003A4D07">
        <w:rPr>
          <w:b/>
          <w:bCs/>
        </w:rPr>
        <w:t xml:space="preserve"> T, </w:t>
      </w:r>
      <w:proofErr w:type="spellStart"/>
      <w:r w:rsidRPr="003A4D07">
        <w:rPr>
          <w:b/>
          <w:bCs/>
        </w:rPr>
        <w:t>Pleijel</w:t>
      </w:r>
      <w:proofErr w:type="spellEnd"/>
      <w:r w:rsidRPr="003A4D07">
        <w:rPr>
          <w:b/>
          <w:bCs/>
        </w:rPr>
        <w:t xml:space="preserve"> H, </w:t>
      </w:r>
      <w:proofErr w:type="spellStart"/>
      <w:r w:rsidRPr="003A4D07">
        <w:rPr>
          <w:b/>
          <w:bCs/>
        </w:rPr>
        <w:t>Wallin</w:t>
      </w:r>
      <w:proofErr w:type="spellEnd"/>
      <w:r w:rsidRPr="003A4D07">
        <w:rPr>
          <w:b/>
          <w:bCs/>
        </w:rPr>
        <w:t xml:space="preserve"> G, Reich PB, </w:t>
      </w:r>
      <w:proofErr w:type="spellStart"/>
      <w:r w:rsidRPr="003A4D07">
        <w:rPr>
          <w:b/>
          <w:bCs/>
        </w:rPr>
        <w:t>Kammann</w:t>
      </w:r>
      <w:proofErr w:type="spellEnd"/>
      <w:r w:rsidRPr="003A4D07">
        <w:rPr>
          <w:b/>
          <w:bCs/>
        </w:rPr>
        <w:t xml:space="preserve"> CI, Newton PCD, Kobayashi K, Luo Y, </w:t>
      </w:r>
      <w:proofErr w:type="spellStart"/>
      <w:r w:rsidRPr="003A4D07">
        <w:rPr>
          <w:b/>
          <w:bCs/>
        </w:rPr>
        <w:t>Uddling</w:t>
      </w:r>
      <w:proofErr w:type="spellEnd"/>
      <w:r w:rsidRPr="003A4D07">
        <w:rPr>
          <w:b/>
          <w:bCs/>
        </w:rPr>
        <w:t xml:space="preserve"> J</w:t>
      </w:r>
      <w:r w:rsidRPr="003A4D07">
        <w:t xml:space="preserve">. 2015. Constraints to nitrogen acquisition of terrestrial plants under elevated CO2. Global Change Biology </w:t>
      </w:r>
      <w:r w:rsidRPr="003A4D07">
        <w:rPr>
          <w:b/>
          <w:bCs/>
        </w:rPr>
        <w:t>21</w:t>
      </w:r>
      <w:r w:rsidRPr="003A4D07">
        <w:t>, 3152–3168.</w:t>
      </w:r>
    </w:p>
    <w:p w14:paraId="4929FA14" w14:textId="77777777" w:rsidR="003A4D07" w:rsidRPr="003A4D07" w:rsidRDefault="003A4D07" w:rsidP="003A4D07">
      <w:pPr>
        <w:pStyle w:val="Bibliography"/>
      </w:pPr>
      <w:r w:rsidRPr="003A4D07">
        <w:rPr>
          <w:b/>
          <w:bCs/>
        </w:rPr>
        <w:t>Fox J, Weisberg S</w:t>
      </w:r>
      <w:r w:rsidRPr="003A4D07">
        <w:t xml:space="preserve">. 2019. </w:t>
      </w:r>
      <w:r w:rsidRPr="003A4D07">
        <w:rPr>
          <w:i/>
          <w:iCs/>
        </w:rPr>
        <w:t>An R companion to applied regression</w:t>
      </w:r>
      <w:r w:rsidRPr="003A4D07">
        <w:t>. Thousand Oaks, California: Sage.</w:t>
      </w:r>
    </w:p>
    <w:p w14:paraId="6A6B9EAA" w14:textId="77777777" w:rsidR="003A4D07" w:rsidRPr="003A4D07" w:rsidRDefault="003A4D07" w:rsidP="003A4D07">
      <w:pPr>
        <w:pStyle w:val="Bibliography"/>
      </w:pPr>
      <w:proofErr w:type="spellStart"/>
      <w:r w:rsidRPr="003A4D07">
        <w:rPr>
          <w:b/>
          <w:bCs/>
        </w:rPr>
        <w:lastRenderedPageBreak/>
        <w:t>Friedlingstein</w:t>
      </w:r>
      <w:proofErr w:type="spellEnd"/>
      <w:r w:rsidRPr="003A4D07">
        <w:rPr>
          <w:b/>
          <w:bCs/>
        </w:rPr>
        <w:t xml:space="preserve"> P, </w:t>
      </w:r>
      <w:proofErr w:type="spellStart"/>
      <w:r w:rsidRPr="003A4D07">
        <w:rPr>
          <w:b/>
          <w:bCs/>
        </w:rPr>
        <w:t>Meinshausen</w:t>
      </w:r>
      <w:proofErr w:type="spellEnd"/>
      <w:r w:rsidRPr="003A4D07">
        <w:rPr>
          <w:b/>
          <w:bCs/>
        </w:rPr>
        <w:t xml:space="preserve"> M, Arora VK, Jones CD, </w:t>
      </w:r>
      <w:proofErr w:type="spellStart"/>
      <w:r w:rsidRPr="003A4D07">
        <w:rPr>
          <w:b/>
          <w:bCs/>
        </w:rPr>
        <w:t>Anav</w:t>
      </w:r>
      <w:proofErr w:type="spellEnd"/>
      <w:r w:rsidRPr="003A4D07">
        <w:rPr>
          <w:b/>
          <w:bCs/>
        </w:rPr>
        <w:t xml:space="preserve"> A, Liddicoat SK, </w:t>
      </w:r>
      <w:proofErr w:type="spellStart"/>
      <w:r w:rsidRPr="003A4D07">
        <w:rPr>
          <w:b/>
          <w:bCs/>
        </w:rPr>
        <w:t>Knutti</w:t>
      </w:r>
      <w:proofErr w:type="spellEnd"/>
      <w:r w:rsidRPr="003A4D07">
        <w:rPr>
          <w:b/>
          <w:bCs/>
        </w:rPr>
        <w:t xml:space="preserve"> R</w:t>
      </w:r>
      <w:r w:rsidRPr="003A4D07">
        <w:t xml:space="preserve">. 2014. Uncertainties in CMIP5 climate projections due to carbon cycle feedbacks. Journal of Climate </w:t>
      </w:r>
      <w:r w:rsidRPr="003A4D07">
        <w:rPr>
          <w:b/>
          <w:bCs/>
        </w:rPr>
        <w:t>27</w:t>
      </w:r>
      <w:r w:rsidRPr="003A4D07">
        <w:t>, 511–526.</w:t>
      </w:r>
    </w:p>
    <w:p w14:paraId="3DB2D1F3" w14:textId="77777777" w:rsidR="003A4D07" w:rsidRPr="003A4D07" w:rsidRDefault="003A4D07" w:rsidP="003A4D07">
      <w:pPr>
        <w:pStyle w:val="Bibliography"/>
      </w:pPr>
      <w:r w:rsidRPr="003A4D07">
        <w:rPr>
          <w:b/>
          <w:bCs/>
        </w:rPr>
        <w:t xml:space="preserve">Harrison SP, Cramer W, Franklin O, </w:t>
      </w:r>
      <w:r w:rsidRPr="003A4D07">
        <w:rPr>
          <w:b/>
          <w:bCs/>
          <w:i/>
          <w:iCs/>
        </w:rPr>
        <w:t>et al.</w:t>
      </w:r>
      <w:r w:rsidRPr="003A4D07">
        <w:t xml:space="preserve"> 2021. Eco-evolutionary optimality as a means to improve vegetation and land-surface models. New Phytologist </w:t>
      </w:r>
      <w:r w:rsidRPr="003A4D07">
        <w:rPr>
          <w:b/>
          <w:bCs/>
        </w:rPr>
        <w:t>231</w:t>
      </w:r>
      <w:r w:rsidRPr="003A4D07">
        <w:t>, 2125–2141.</w:t>
      </w:r>
    </w:p>
    <w:p w14:paraId="102D2A3A" w14:textId="77777777" w:rsidR="003A4D07" w:rsidRPr="003A4D07" w:rsidRDefault="003A4D07" w:rsidP="003A4D07">
      <w:pPr>
        <w:pStyle w:val="Bibliography"/>
      </w:pPr>
      <w:proofErr w:type="spellStart"/>
      <w:r w:rsidRPr="003A4D07">
        <w:rPr>
          <w:b/>
          <w:bCs/>
        </w:rPr>
        <w:t>Heskel</w:t>
      </w:r>
      <w:proofErr w:type="spellEnd"/>
      <w:r w:rsidRPr="003A4D07">
        <w:rPr>
          <w:b/>
          <w:bCs/>
        </w:rPr>
        <w:t xml:space="preserve"> MA, O’Sullivan OS, Reich PB, </w:t>
      </w:r>
      <w:r w:rsidRPr="003A4D07">
        <w:rPr>
          <w:b/>
          <w:bCs/>
          <w:i/>
          <w:iCs/>
        </w:rPr>
        <w:t>et al.</w:t>
      </w:r>
      <w:r w:rsidRPr="003A4D07">
        <w:t xml:space="preserve"> 2016. Convergence in the temperature response of leaf respiration across biomes and plant functional types. Proceedings of the National Academy of Sciences </w:t>
      </w:r>
      <w:r w:rsidRPr="003A4D07">
        <w:rPr>
          <w:b/>
          <w:bCs/>
        </w:rPr>
        <w:t>113</w:t>
      </w:r>
      <w:r w:rsidRPr="003A4D07">
        <w:t>, 3832–3837.</w:t>
      </w:r>
    </w:p>
    <w:p w14:paraId="2FB9A978" w14:textId="77777777" w:rsidR="003A4D07" w:rsidRPr="003A4D07" w:rsidRDefault="003A4D07" w:rsidP="003A4D07">
      <w:pPr>
        <w:pStyle w:val="Bibliography"/>
      </w:pPr>
      <w:r w:rsidRPr="003A4D07">
        <w:rPr>
          <w:b/>
          <w:bCs/>
        </w:rPr>
        <w:t xml:space="preserve">Hoagland DR, </w:t>
      </w:r>
      <w:proofErr w:type="spellStart"/>
      <w:r w:rsidRPr="003A4D07">
        <w:rPr>
          <w:b/>
          <w:bCs/>
        </w:rPr>
        <w:t>Arnon</w:t>
      </w:r>
      <w:proofErr w:type="spellEnd"/>
      <w:r w:rsidRPr="003A4D07">
        <w:rPr>
          <w:b/>
          <w:bCs/>
        </w:rPr>
        <w:t xml:space="preserve"> DI</w:t>
      </w:r>
      <w:r w:rsidRPr="003A4D07">
        <w:t xml:space="preserve">. 1950. The water-culture method for growing plants without soil. California Agricultural Experiment Station: 347 </w:t>
      </w:r>
      <w:r w:rsidRPr="003A4D07">
        <w:rPr>
          <w:b/>
          <w:bCs/>
        </w:rPr>
        <w:t>347</w:t>
      </w:r>
      <w:r w:rsidRPr="003A4D07">
        <w:t>, 1–32.</w:t>
      </w:r>
    </w:p>
    <w:p w14:paraId="00A7357E" w14:textId="77777777" w:rsidR="003A4D07" w:rsidRPr="003A4D07" w:rsidRDefault="003A4D07" w:rsidP="003A4D07">
      <w:pPr>
        <w:pStyle w:val="Bibliography"/>
      </w:pPr>
      <w:proofErr w:type="spellStart"/>
      <w:r w:rsidRPr="003A4D07">
        <w:rPr>
          <w:b/>
          <w:bCs/>
        </w:rPr>
        <w:t>Hungate</w:t>
      </w:r>
      <w:proofErr w:type="spellEnd"/>
      <w:r w:rsidRPr="003A4D07">
        <w:rPr>
          <w:b/>
          <w:bCs/>
        </w:rPr>
        <w:t xml:space="preserve"> BA, Dukes JS, Shaw MR, Luo Y, Field CB</w:t>
      </w:r>
      <w:r w:rsidRPr="003A4D07">
        <w:t xml:space="preserve">. 2003. Nitrogen and climate change. Science </w:t>
      </w:r>
      <w:r w:rsidRPr="003A4D07">
        <w:rPr>
          <w:b/>
          <w:bCs/>
        </w:rPr>
        <w:t>302</w:t>
      </w:r>
      <w:r w:rsidRPr="003A4D07">
        <w:t>, 1512–1513.</w:t>
      </w:r>
    </w:p>
    <w:p w14:paraId="29BBCE89" w14:textId="77777777" w:rsidR="003A4D07" w:rsidRPr="003A4D07" w:rsidRDefault="003A4D07" w:rsidP="003A4D07">
      <w:pPr>
        <w:pStyle w:val="Bibliography"/>
      </w:pPr>
      <w:proofErr w:type="spellStart"/>
      <w:r w:rsidRPr="003A4D07">
        <w:rPr>
          <w:b/>
          <w:bCs/>
        </w:rPr>
        <w:t>Katabuchi</w:t>
      </w:r>
      <w:proofErr w:type="spellEnd"/>
      <w:r w:rsidRPr="003A4D07">
        <w:rPr>
          <w:b/>
          <w:bCs/>
        </w:rPr>
        <w:t xml:space="preserve"> M</w:t>
      </w:r>
      <w:r w:rsidRPr="003A4D07">
        <w:t xml:space="preserve">. 2015. </w:t>
      </w:r>
      <w:proofErr w:type="spellStart"/>
      <w:r w:rsidRPr="003A4D07">
        <w:t>LeafArea</w:t>
      </w:r>
      <w:proofErr w:type="spellEnd"/>
      <w:r w:rsidRPr="003A4D07">
        <w:t xml:space="preserve">: An R package for rapid digital analysis of leaf area. Ecological Research </w:t>
      </w:r>
      <w:r w:rsidRPr="003A4D07">
        <w:rPr>
          <w:b/>
          <w:bCs/>
        </w:rPr>
        <w:t>30</w:t>
      </w:r>
      <w:r w:rsidRPr="003A4D07">
        <w:t>, 1073–1077.</w:t>
      </w:r>
    </w:p>
    <w:p w14:paraId="24EF143F" w14:textId="77777777" w:rsidR="003A4D07" w:rsidRPr="003A4D07" w:rsidRDefault="003A4D07" w:rsidP="003A4D07">
      <w:pPr>
        <w:pStyle w:val="Bibliography"/>
      </w:pPr>
      <w:proofErr w:type="spellStart"/>
      <w:r w:rsidRPr="003A4D07">
        <w:rPr>
          <w:b/>
          <w:bCs/>
        </w:rPr>
        <w:t>Kattge</w:t>
      </w:r>
      <w:proofErr w:type="spellEnd"/>
      <w:r w:rsidRPr="003A4D07">
        <w:rPr>
          <w:b/>
          <w:bCs/>
        </w:rPr>
        <w:t xml:space="preserve"> J, Knorr W</w:t>
      </w:r>
      <w:r w:rsidRPr="003A4D07">
        <w:t xml:space="preserve">. 2007. Temperature acclimation in a biochemical model of photosynthesis: a reanalysis of data from 36 species. Plant, Cell &amp; Environment </w:t>
      </w:r>
      <w:r w:rsidRPr="003A4D07">
        <w:rPr>
          <w:b/>
          <w:bCs/>
        </w:rPr>
        <w:t>30</w:t>
      </w:r>
      <w:r w:rsidRPr="003A4D07">
        <w:t>, 1176–1190.</w:t>
      </w:r>
    </w:p>
    <w:p w14:paraId="02E875E4" w14:textId="77777777" w:rsidR="003A4D07" w:rsidRPr="003A4D07" w:rsidRDefault="003A4D07" w:rsidP="003A4D07">
      <w:pPr>
        <w:pStyle w:val="Bibliography"/>
      </w:pPr>
      <w:r w:rsidRPr="003A4D07">
        <w:rPr>
          <w:b/>
          <w:bCs/>
        </w:rPr>
        <w:t>Kenward MG, Roger JH</w:t>
      </w:r>
      <w:r w:rsidRPr="003A4D07">
        <w:t xml:space="preserve">. 1997. Small sample inference for fixed effects from restricted maximum likelihood. Biometrics </w:t>
      </w:r>
      <w:r w:rsidRPr="003A4D07">
        <w:rPr>
          <w:b/>
          <w:bCs/>
        </w:rPr>
        <w:t>53</w:t>
      </w:r>
      <w:r w:rsidRPr="003A4D07">
        <w:t>, 983.</w:t>
      </w:r>
    </w:p>
    <w:p w14:paraId="2AFF621E" w14:textId="77777777" w:rsidR="003A4D07" w:rsidRPr="003A4D07" w:rsidRDefault="003A4D07" w:rsidP="003A4D07">
      <w:pPr>
        <w:pStyle w:val="Bibliography"/>
      </w:pPr>
      <w:proofErr w:type="spellStart"/>
      <w:r w:rsidRPr="003A4D07">
        <w:rPr>
          <w:b/>
          <w:bCs/>
        </w:rPr>
        <w:t>LeBauer</w:t>
      </w:r>
      <w:proofErr w:type="spellEnd"/>
      <w:r w:rsidRPr="003A4D07">
        <w:rPr>
          <w:b/>
          <w:bCs/>
        </w:rPr>
        <w:t xml:space="preserve"> DS, </w:t>
      </w:r>
      <w:proofErr w:type="spellStart"/>
      <w:r w:rsidRPr="003A4D07">
        <w:rPr>
          <w:b/>
          <w:bCs/>
        </w:rPr>
        <w:t>Treseder</w:t>
      </w:r>
      <w:proofErr w:type="spellEnd"/>
      <w:r w:rsidRPr="003A4D07">
        <w:rPr>
          <w:b/>
          <w:bCs/>
        </w:rPr>
        <w:t xml:space="preserve"> K</w:t>
      </w:r>
      <w:r w:rsidRPr="003A4D07">
        <w:t xml:space="preserve">. 2008. Nitrogen limitation of net primary productivity. Ecology </w:t>
      </w:r>
      <w:r w:rsidRPr="003A4D07">
        <w:rPr>
          <w:b/>
          <w:bCs/>
        </w:rPr>
        <w:t>89</w:t>
      </w:r>
      <w:r w:rsidRPr="003A4D07">
        <w:t>, 371–379.</w:t>
      </w:r>
    </w:p>
    <w:p w14:paraId="2263D02A" w14:textId="77777777" w:rsidR="003A4D07" w:rsidRPr="003A4D07" w:rsidRDefault="003A4D07" w:rsidP="003A4D07">
      <w:pPr>
        <w:pStyle w:val="Bibliography"/>
      </w:pPr>
      <w:proofErr w:type="spellStart"/>
      <w:r w:rsidRPr="003A4D07">
        <w:rPr>
          <w:b/>
          <w:bCs/>
        </w:rPr>
        <w:t>Lenth</w:t>
      </w:r>
      <w:proofErr w:type="spellEnd"/>
      <w:r w:rsidRPr="003A4D07">
        <w:rPr>
          <w:b/>
          <w:bCs/>
        </w:rPr>
        <w:t xml:space="preserve"> R</w:t>
      </w:r>
      <w:r w:rsidRPr="003A4D07">
        <w:t>. 2019. emmeans: estimated marginal means, aka least-squares means.</w:t>
      </w:r>
    </w:p>
    <w:p w14:paraId="6A359104" w14:textId="77777777" w:rsidR="003A4D07" w:rsidRPr="003A4D07" w:rsidRDefault="003A4D07" w:rsidP="003A4D07">
      <w:pPr>
        <w:pStyle w:val="Bibliography"/>
      </w:pPr>
      <w:r w:rsidRPr="003A4D07">
        <w:rPr>
          <w:b/>
          <w:bCs/>
        </w:rPr>
        <w:t xml:space="preserve">Liang X, Zhang T, Lu X, </w:t>
      </w:r>
      <w:r w:rsidRPr="003A4D07">
        <w:rPr>
          <w:b/>
          <w:bCs/>
          <w:i/>
          <w:iCs/>
        </w:rPr>
        <w:t>et al.</w:t>
      </w:r>
      <w:r w:rsidRPr="003A4D07">
        <w:t xml:space="preserve"> 2020. Global response patterns of plant photosynthesis to nitrogen addition: A meta‐analysis. Global Change Biology </w:t>
      </w:r>
      <w:r w:rsidRPr="003A4D07">
        <w:rPr>
          <w:b/>
          <w:bCs/>
        </w:rPr>
        <w:t>26</w:t>
      </w:r>
      <w:r w:rsidRPr="003A4D07">
        <w:t>, 3585–3600.</w:t>
      </w:r>
    </w:p>
    <w:p w14:paraId="24094007" w14:textId="77777777" w:rsidR="003A4D07" w:rsidRPr="003A4D07" w:rsidRDefault="003A4D07" w:rsidP="003A4D07">
      <w:pPr>
        <w:pStyle w:val="Bibliography"/>
      </w:pPr>
      <w:r w:rsidRPr="003A4D07">
        <w:rPr>
          <w:b/>
          <w:bCs/>
        </w:rPr>
        <w:t>Lu J, Yang J, Keitel C, Yin L, Wang P, Cheng W, Dijkstra FA</w:t>
      </w:r>
      <w:r w:rsidRPr="003A4D07">
        <w:t xml:space="preserve">. 2022. Belowground Carbon Efficiency for Nitrogen and Phosphorus Acquisition Varies Between Lolium </w:t>
      </w:r>
      <w:proofErr w:type="spellStart"/>
      <w:r w:rsidRPr="003A4D07">
        <w:t>perenne</w:t>
      </w:r>
      <w:proofErr w:type="spellEnd"/>
      <w:r w:rsidRPr="003A4D07">
        <w:t xml:space="preserve"> and Trifolium repens and Depends on Phosphorus Fertilization. Frontiers in Plant Science </w:t>
      </w:r>
      <w:r w:rsidRPr="003A4D07">
        <w:rPr>
          <w:b/>
          <w:bCs/>
        </w:rPr>
        <w:t>13</w:t>
      </w:r>
      <w:r w:rsidRPr="003A4D07">
        <w:t>, 1–9.</w:t>
      </w:r>
    </w:p>
    <w:p w14:paraId="11EA0830" w14:textId="77777777" w:rsidR="003A4D07" w:rsidRPr="003A4D07" w:rsidRDefault="003A4D07" w:rsidP="003A4D07">
      <w:pPr>
        <w:pStyle w:val="Bibliography"/>
      </w:pPr>
      <w:proofErr w:type="spellStart"/>
      <w:r w:rsidRPr="003A4D07">
        <w:rPr>
          <w:b/>
          <w:bCs/>
        </w:rPr>
        <w:t>Marschner</w:t>
      </w:r>
      <w:proofErr w:type="spellEnd"/>
      <w:r w:rsidRPr="003A4D07">
        <w:rPr>
          <w:b/>
          <w:bCs/>
        </w:rPr>
        <w:t xml:space="preserve"> H, Dell B</w:t>
      </w:r>
      <w:r w:rsidRPr="003A4D07">
        <w:t xml:space="preserve">. 1994. Nutrient uptake in mycorrhizal symbiosis. Plant and Soil </w:t>
      </w:r>
      <w:r w:rsidRPr="003A4D07">
        <w:rPr>
          <w:b/>
          <w:bCs/>
        </w:rPr>
        <w:t>159</w:t>
      </w:r>
      <w:r w:rsidRPr="003A4D07">
        <w:t>, 89–102.</w:t>
      </w:r>
    </w:p>
    <w:p w14:paraId="5A48E364" w14:textId="77777777" w:rsidR="003A4D07" w:rsidRPr="003A4D07" w:rsidRDefault="003A4D07" w:rsidP="003A4D07">
      <w:pPr>
        <w:pStyle w:val="Bibliography"/>
      </w:pPr>
      <w:proofErr w:type="spellStart"/>
      <w:r w:rsidRPr="003A4D07">
        <w:rPr>
          <w:b/>
          <w:bCs/>
        </w:rPr>
        <w:t>Medlyn</w:t>
      </w:r>
      <w:proofErr w:type="spellEnd"/>
      <w:r w:rsidRPr="003A4D07">
        <w:rPr>
          <w:b/>
          <w:bCs/>
        </w:rPr>
        <w:t xml:space="preserve"> BE, Dreyer E, Ellsworth DS, </w:t>
      </w:r>
      <w:r w:rsidRPr="003A4D07">
        <w:rPr>
          <w:b/>
          <w:bCs/>
          <w:i/>
          <w:iCs/>
        </w:rPr>
        <w:t>et al.</w:t>
      </w:r>
      <w:r w:rsidRPr="003A4D07">
        <w:t xml:space="preserve"> 2002. Temperature response of parameters of a biochemically based model of photosynthesis. II. A review of experimental data. Plant, Cell &amp; Environment </w:t>
      </w:r>
      <w:r w:rsidRPr="003A4D07">
        <w:rPr>
          <w:b/>
          <w:bCs/>
        </w:rPr>
        <w:t>25</w:t>
      </w:r>
      <w:r w:rsidRPr="003A4D07">
        <w:t>, 1167–1179.</w:t>
      </w:r>
    </w:p>
    <w:p w14:paraId="394857E2" w14:textId="77777777" w:rsidR="003A4D07" w:rsidRPr="003A4D07" w:rsidRDefault="003A4D07" w:rsidP="003A4D07">
      <w:pPr>
        <w:pStyle w:val="Bibliography"/>
      </w:pPr>
      <w:proofErr w:type="spellStart"/>
      <w:r w:rsidRPr="003A4D07">
        <w:rPr>
          <w:b/>
          <w:bCs/>
        </w:rPr>
        <w:t>Meyerholt</w:t>
      </w:r>
      <w:proofErr w:type="spellEnd"/>
      <w:r w:rsidRPr="003A4D07">
        <w:rPr>
          <w:b/>
          <w:bCs/>
        </w:rPr>
        <w:t xml:space="preserve"> J, </w:t>
      </w:r>
      <w:proofErr w:type="spellStart"/>
      <w:r w:rsidRPr="003A4D07">
        <w:rPr>
          <w:b/>
          <w:bCs/>
        </w:rPr>
        <w:t>Zaehle</w:t>
      </w:r>
      <w:proofErr w:type="spellEnd"/>
      <w:r w:rsidRPr="003A4D07">
        <w:rPr>
          <w:b/>
          <w:bCs/>
        </w:rPr>
        <w:t xml:space="preserve"> S, Smith MJ</w:t>
      </w:r>
      <w:r w:rsidRPr="003A4D07">
        <w:t>. 2016. Variability of projected terrestrial biosphere responses to elevated levels of atmospheric CO</w:t>
      </w:r>
      <w:r w:rsidRPr="003A4D07">
        <w:rPr>
          <w:vertAlign w:val="subscript"/>
        </w:rPr>
        <w:t>2</w:t>
      </w:r>
      <w:r w:rsidRPr="003A4D07">
        <w:t xml:space="preserve"> due to uncertainty in biological nitrogen fixation. </w:t>
      </w:r>
      <w:proofErr w:type="spellStart"/>
      <w:r w:rsidRPr="003A4D07">
        <w:t>Biogeosciences</w:t>
      </w:r>
      <w:proofErr w:type="spellEnd"/>
      <w:r w:rsidRPr="003A4D07">
        <w:t xml:space="preserve"> </w:t>
      </w:r>
      <w:r w:rsidRPr="003A4D07">
        <w:rPr>
          <w:b/>
          <w:bCs/>
        </w:rPr>
        <w:t>13</w:t>
      </w:r>
      <w:r w:rsidRPr="003A4D07">
        <w:t>, 1491–1518.</w:t>
      </w:r>
    </w:p>
    <w:p w14:paraId="276049CD" w14:textId="77777777" w:rsidR="003A4D07" w:rsidRPr="003A4D07" w:rsidRDefault="003A4D07" w:rsidP="003A4D07">
      <w:pPr>
        <w:pStyle w:val="Bibliography"/>
      </w:pPr>
      <w:r w:rsidRPr="003A4D07">
        <w:rPr>
          <w:b/>
          <w:bCs/>
        </w:rPr>
        <w:lastRenderedPageBreak/>
        <w:t xml:space="preserve">Oreskes N, Shrader-Frechette K, </w:t>
      </w:r>
      <w:proofErr w:type="spellStart"/>
      <w:r w:rsidRPr="003A4D07">
        <w:rPr>
          <w:b/>
          <w:bCs/>
        </w:rPr>
        <w:t>Belitz</w:t>
      </w:r>
      <w:proofErr w:type="spellEnd"/>
      <w:r w:rsidRPr="003A4D07">
        <w:rPr>
          <w:b/>
          <w:bCs/>
        </w:rPr>
        <w:t xml:space="preserve"> K</w:t>
      </w:r>
      <w:r w:rsidRPr="003A4D07">
        <w:t xml:space="preserve">. 1994. </w:t>
      </w:r>
      <w:proofErr w:type="gramStart"/>
      <w:r w:rsidRPr="003A4D07">
        <w:t>Verification ,</w:t>
      </w:r>
      <w:proofErr w:type="gramEnd"/>
      <w:r w:rsidRPr="003A4D07">
        <w:t xml:space="preserve"> Validation , and Confirmation of Numerical Models in the Earth Sciences. Science </w:t>
      </w:r>
      <w:r w:rsidRPr="003A4D07">
        <w:rPr>
          <w:b/>
          <w:bCs/>
        </w:rPr>
        <w:t>263</w:t>
      </w:r>
      <w:r w:rsidRPr="003A4D07">
        <w:t>, 641–646.</w:t>
      </w:r>
    </w:p>
    <w:p w14:paraId="33FC0900" w14:textId="77777777" w:rsidR="003A4D07" w:rsidRPr="003A4D07" w:rsidRDefault="003A4D07" w:rsidP="003A4D07">
      <w:pPr>
        <w:pStyle w:val="Bibliography"/>
      </w:pPr>
      <w:r w:rsidRPr="003A4D07">
        <w:rPr>
          <w:b/>
          <w:bCs/>
        </w:rPr>
        <w:t xml:space="preserve">O’Sullivan OS, Weerasinghe KWLK, Evans JR, Egerton JJG, </w:t>
      </w:r>
      <w:proofErr w:type="spellStart"/>
      <w:r w:rsidRPr="003A4D07">
        <w:rPr>
          <w:b/>
          <w:bCs/>
        </w:rPr>
        <w:t>Tjoelker</w:t>
      </w:r>
      <w:proofErr w:type="spellEnd"/>
      <w:r w:rsidRPr="003A4D07">
        <w:rPr>
          <w:b/>
          <w:bCs/>
        </w:rPr>
        <w:t xml:space="preserve"> MG, Atkin OK</w:t>
      </w:r>
      <w:r w:rsidRPr="003A4D07">
        <w:t>. 2013. High-resolution temperature responses of leaf respiration in snow gum (</w:t>
      </w:r>
      <w:r w:rsidRPr="003A4D07">
        <w:rPr>
          <w:i/>
          <w:iCs/>
        </w:rPr>
        <w:t>Eucalyptus pauciflora</w:t>
      </w:r>
      <w:r w:rsidRPr="003A4D07">
        <w:t xml:space="preserve">) reveal high-temperature limits to respiratory function. Plant, Cell &amp; Environment </w:t>
      </w:r>
      <w:r w:rsidRPr="003A4D07">
        <w:rPr>
          <w:b/>
          <w:bCs/>
        </w:rPr>
        <w:t>36</w:t>
      </w:r>
      <w:r w:rsidRPr="003A4D07">
        <w:t>, 1268–1284.</w:t>
      </w:r>
    </w:p>
    <w:p w14:paraId="66F2226F" w14:textId="77777777" w:rsidR="003A4D07" w:rsidRPr="003A4D07" w:rsidRDefault="003A4D07" w:rsidP="003A4D07">
      <w:pPr>
        <w:pStyle w:val="Bibliography"/>
      </w:pPr>
      <w:proofErr w:type="spellStart"/>
      <w:r w:rsidRPr="003A4D07">
        <w:rPr>
          <w:b/>
          <w:bCs/>
        </w:rPr>
        <w:t>Paillassa</w:t>
      </w:r>
      <w:proofErr w:type="spellEnd"/>
      <w:r w:rsidRPr="003A4D07">
        <w:rPr>
          <w:b/>
          <w:bCs/>
        </w:rPr>
        <w:t xml:space="preserve"> J, Wright IJ, Prentice IC, </w:t>
      </w:r>
      <w:r w:rsidRPr="003A4D07">
        <w:rPr>
          <w:b/>
          <w:bCs/>
          <w:i/>
          <w:iCs/>
        </w:rPr>
        <w:t>et al.</w:t>
      </w:r>
      <w:r w:rsidRPr="003A4D07">
        <w:t xml:space="preserve"> 2020. When and where soil is important to modify the carbon and water economy of leaves. New Phytologist </w:t>
      </w:r>
      <w:r w:rsidRPr="003A4D07">
        <w:rPr>
          <w:b/>
          <w:bCs/>
        </w:rPr>
        <w:t>228</w:t>
      </w:r>
      <w:r w:rsidRPr="003A4D07">
        <w:t>, 121–135.</w:t>
      </w:r>
    </w:p>
    <w:p w14:paraId="721FE991" w14:textId="77777777" w:rsidR="003A4D07" w:rsidRPr="003A4D07" w:rsidRDefault="003A4D07" w:rsidP="003A4D07">
      <w:pPr>
        <w:pStyle w:val="Bibliography"/>
      </w:pPr>
      <w:r w:rsidRPr="003A4D07">
        <w:rPr>
          <w:b/>
          <w:bCs/>
        </w:rPr>
        <w:t xml:space="preserve">Peng Y, Bloomfield KJ, </w:t>
      </w:r>
      <w:proofErr w:type="spellStart"/>
      <w:r w:rsidRPr="003A4D07">
        <w:rPr>
          <w:b/>
          <w:bCs/>
        </w:rPr>
        <w:t>Cernusak</w:t>
      </w:r>
      <w:proofErr w:type="spellEnd"/>
      <w:r w:rsidRPr="003A4D07">
        <w:rPr>
          <w:b/>
          <w:bCs/>
        </w:rPr>
        <w:t xml:space="preserve"> LA, </w:t>
      </w:r>
      <w:proofErr w:type="spellStart"/>
      <w:r w:rsidRPr="003A4D07">
        <w:rPr>
          <w:b/>
          <w:bCs/>
        </w:rPr>
        <w:t>Domingues</w:t>
      </w:r>
      <w:proofErr w:type="spellEnd"/>
      <w:r w:rsidRPr="003A4D07">
        <w:rPr>
          <w:b/>
          <w:bCs/>
        </w:rPr>
        <w:t xml:space="preserve"> TF, Prentice IC</w:t>
      </w:r>
      <w:r w:rsidRPr="003A4D07">
        <w:t xml:space="preserve">. 2021. Global climate and nutrient controls of photosynthetic capacity. Communications Biology </w:t>
      </w:r>
      <w:r w:rsidRPr="003A4D07">
        <w:rPr>
          <w:b/>
          <w:bCs/>
        </w:rPr>
        <w:t>4</w:t>
      </w:r>
      <w:r w:rsidRPr="003A4D07">
        <w:t>, 462.</w:t>
      </w:r>
    </w:p>
    <w:p w14:paraId="4D50596F" w14:textId="77777777" w:rsidR="003A4D07" w:rsidRPr="003A4D07" w:rsidRDefault="003A4D07" w:rsidP="003A4D07">
      <w:pPr>
        <w:pStyle w:val="Bibliography"/>
      </w:pPr>
      <w:r w:rsidRPr="003A4D07">
        <w:rPr>
          <w:b/>
          <w:bCs/>
        </w:rPr>
        <w:t>Perkowski EA, Waring EF, Smith NG</w:t>
      </w:r>
      <w:r w:rsidRPr="003A4D07">
        <w:t xml:space="preserve">. 2021. Root mass carbon costs to acquire nitrogen are determined by nitrogen and light availability in two species with different nitrogen acquisition strategies (A Rogers, Ed.). Journal of Experimental Botany </w:t>
      </w:r>
      <w:r w:rsidRPr="003A4D07">
        <w:rPr>
          <w:b/>
          <w:bCs/>
        </w:rPr>
        <w:t>72</w:t>
      </w:r>
      <w:r w:rsidRPr="003A4D07">
        <w:t>, 5766–5776.</w:t>
      </w:r>
    </w:p>
    <w:p w14:paraId="1E83D79C" w14:textId="77777777" w:rsidR="003A4D07" w:rsidRPr="003A4D07" w:rsidRDefault="003A4D07" w:rsidP="003A4D07">
      <w:pPr>
        <w:pStyle w:val="Bibliography"/>
      </w:pPr>
      <w:r w:rsidRPr="003A4D07">
        <w:rPr>
          <w:b/>
          <w:bCs/>
        </w:rPr>
        <w:t xml:space="preserve">Phillips RP, </w:t>
      </w:r>
      <w:proofErr w:type="spellStart"/>
      <w:r w:rsidRPr="003A4D07">
        <w:rPr>
          <w:b/>
          <w:bCs/>
        </w:rPr>
        <w:t>Finzi</w:t>
      </w:r>
      <w:proofErr w:type="spellEnd"/>
      <w:r w:rsidRPr="003A4D07">
        <w:rPr>
          <w:b/>
          <w:bCs/>
        </w:rPr>
        <w:t xml:space="preserve"> AC, Bernhardt ES</w:t>
      </w:r>
      <w:r w:rsidRPr="003A4D07">
        <w:t xml:space="preserve">. 2011. Enhanced root exudation induces microbial feedbacks to N cycling in a pine forest under long-term CO2 fumigation. Ecology Letters </w:t>
      </w:r>
      <w:r w:rsidRPr="003A4D07">
        <w:rPr>
          <w:b/>
          <w:bCs/>
        </w:rPr>
        <w:t>14</w:t>
      </w:r>
      <w:r w:rsidRPr="003A4D07">
        <w:t>, 187–194.</w:t>
      </w:r>
    </w:p>
    <w:p w14:paraId="42F33ECF" w14:textId="77777777" w:rsidR="003A4D07" w:rsidRPr="003A4D07" w:rsidRDefault="003A4D07" w:rsidP="003A4D07">
      <w:pPr>
        <w:pStyle w:val="Bibliography"/>
      </w:pPr>
      <w:r w:rsidRPr="003A4D07">
        <w:rPr>
          <w:b/>
          <w:bCs/>
        </w:rPr>
        <w:t xml:space="preserve">Poorter H, </w:t>
      </w:r>
      <w:proofErr w:type="spellStart"/>
      <w:r w:rsidRPr="003A4D07">
        <w:rPr>
          <w:b/>
          <w:bCs/>
        </w:rPr>
        <w:t>Bühler</w:t>
      </w:r>
      <w:proofErr w:type="spellEnd"/>
      <w:r w:rsidRPr="003A4D07">
        <w:rPr>
          <w:b/>
          <w:bCs/>
        </w:rPr>
        <w:t xml:space="preserve"> J, Van </w:t>
      </w:r>
      <w:proofErr w:type="spellStart"/>
      <w:r w:rsidRPr="003A4D07">
        <w:rPr>
          <w:b/>
          <w:bCs/>
        </w:rPr>
        <w:t>Dusschoten</w:t>
      </w:r>
      <w:proofErr w:type="spellEnd"/>
      <w:r w:rsidRPr="003A4D07">
        <w:rPr>
          <w:b/>
          <w:bCs/>
        </w:rPr>
        <w:t xml:space="preserve"> D, </w:t>
      </w:r>
      <w:proofErr w:type="spellStart"/>
      <w:r w:rsidRPr="003A4D07">
        <w:rPr>
          <w:b/>
          <w:bCs/>
        </w:rPr>
        <w:t>Climent</w:t>
      </w:r>
      <w:proofErr w:type="spellEnd"/>
      <w:r w:rsidRPr="003A4D07">
        <w:rPr>
          <w:b/>
          <w:bCs/>
        </w:rPr>
        <w:t xml:space="preserve"> J, Postma JA</w:t>
      </w:r>
      <w:r w:rsidRPr="003A4D07">
        <w:t xml:space="preserve">. 2012. Pot size matters: A meta-analysis of the effects of rooting volume on plant growth. Functional Plant Biology </w:t>
      </w:r>
      <w:r w:rsidRPr="003A4D07">
        <w:rPr>
          <w:b/>
          <w:bCs/>
        </w:rPr>
        <w:t>39</w:t>
      </w:r>
      <w:r w:rsidRPr="003A4D07">
        <w:t>, 839–850.</w:t>
      </w:r>
    </w:p>
    <w:p w14:paraId="08BD5B73" w14:textId="77777777" w:rsidR="003A4D07" w:rsidRPr="003A4D07" w:rsidRDefault="003A4D07" w:rsidP="003A4D07">
      <w:pPr>
        <w:pStyle w:val="Bibliography"/>
      </w:pPr>
      <w:r w:rsidRPr="003A4D07">
        <w:rPr>
          <w:b/>
          <w:bCs/>
        </w:rPr>
        <w:t xml:space="preserve">Poorter H, Knopf O, Wright IJ, </w:t>
      </w:r>
      <w:proofErr w:type="spellStart"/>
      <w:r w:rsidRPr="003A4D07">
        <w:rPr>
          <w:b/>
          <w:bCs/>
        </w:rPr>
        <w:t>Temme</w:t>
      </w:r>
      <w:proofErr w:type="spellEnd"/>
      <w:r w:rsidRPr="003A4D07">
        <w:rPr>
          <w:b/>
          <w:bCs/>
        </w:rPr>
        <w:t xml:space="preserve"> AA, </w:t>
      </w:r>
      <w:proofErr w:type="spellStart"/>
      <w:r w:rsidRPr="003A4D07">
        <w:rPr>
          <w:b/>
          <w:bCs/>
        </w:rPr>
        <w:t>Hogewoning</w:t>
      </w:r>
      <w:proofErr w:type="spellEnd"/>
      <w:r w:rsidRPr="003A4D07">
        <w:rPr>
          <w:b/>
          <w:bCs/>
        </w:rPr>
        <w:t xml:space="preserve"> SW, Graf A, </w:t>
      </w:r>
      <w:proofErr w:type="spellStart"/>
      <w:r w:rsidRPr="003A4D07">
        <w:rPr>
          <w:b/>
          <w:bCs/>
        </w:rPr>
        <w:t>Cernusak</w:t>
      </w:r>
      <w:proofErr w:type="spellEnd"/>
      <w:r w:rsidRPr="003A4D07">
        <w:rPr>
          <w:b/>
          <w:bCs/>
        </w:rPr>
        <w:t xml:space="preserve"> LA, Pons TL</w:t>
      </w:r>
      <w:r w:rsidRPr="003A4D07">
        <w:t xml:space="preserve">. 2022. A meta-analysis of responses of C3 plants to atmospheric CO2: dose–response curves for 85 traits ranging from the molecular to the whole-plant level. New Phytologist </w:t>
      </w:r>
      <w:r w:rsidRPr="003A4D07">
        <w:rPr>
          <w:b/>
          <w:bCs/>
        </w:rPr>
        <w:t>233</w:t>
      </w:r>
      <w:r w:rsidRPr="003A4D07">
        <w:t>, 1560–1596.</w:t>
      </w:r>
    </w:p>
    <w:p w14:paraId="636A12DB" w14:textId="77777777" w:rsidR="003A4D07" w:rsidRPr="003A4D07" w:rsidRDefault="003A4D07" w:rsidP="003A4D07">
      <w:pPr>
        <w:pStyle w:val="Bibliography"/>
      </w:pPr>
      <w:r w:rsidRPr="003A4D07">
        <w:rPr>
          <w:b/>
          <w:bCs/>
        </w:rPr>
        <w:t xml:space="preserve">Poorter H, </w:t>
      </w:r>
      <w:proofErr w:type="spellStart"/>
      <w:r w:rsidRPr="003A4D07">
        <w:rPr>
          <w:b/>
          <w:bCs/>
        </w:rPr>
        <w:t>Niinemets</w:t>
      </w:r>
      <w:proofErr w:type="spellEnd"/>
      <w:r w:rsidRPr="003A4D07">
        <w:rPr>
          <w:b/>
          <w:bCs/>
        </w:rPr>
        <w:t xml:space="preserve"> Ü, </w:t>
      </w:r>
      <w:proofErr w:type="spellStart"/>
      <w:r w:rsidRPr="003A4D07">
        <w:rPr>
          <w:b/>
          <w:bCs/>
        </w:rPr>
        <w:t>Ntagkas</w:t>
      </w:r>
      <w:proofErr w:type="spellEnd"/>
      <w:r w:rsidRPr="003A4D07">
        <w:rPr>
          <w:b/>
          <w:bCs/>
        </w:rPr>
        <w:t xml:space="preserve"> N, </w:t>
      </w:r>
      <w:proofErr w:type="spellStart"/>
      <w:r w:rsidRPr="003A4D07">
        <w:rPr>
          <w:b/>
          <w:bCs/>
        </w:rPr>
        <w:t>Siebenkäs</w:t>
      </w:r>
      <w:proofErr w:type="spellEnd"/>
      <w:r w:rsidRPr="003A4D07">
        <w:rPr>
          <w:b/>
          <w:bCs/>
        </w:rPr>
        <w:t xml:space="preserve"> A, </w:t>
      </w:r>
      <w:proofErr w:type="spellStart"/>
      <w:r w:rsidRPr="003A4D07">
        <w:rPr>
          <w:b/>
          <w:bCs/>
        </w:rPr>
        <w:t>Mäenpää</w:t>
      </w:r>
      <w:proofErr w:type="spellEnd"/>
      <w:r w:rsidRPr="003A4D07">
        <w:rPr>
          <w:b/>
          <w:bCs/>
        </w:rPr>
        <w:t xml:space="preserve"> M, Matsubara S, Pons TL</w:t>
      </w:r>
      <w:r w:rsidRPr="003A4D07">
        <w:t xml:space="preserve">. 2019. A meta-analysis of plant responses to light intensity for 70 traits ranging from molecules to whole plant performance. New Phytologist </w:t>
      </w:r>
      <w:r w:rsidRPr="003A4D07">
        <w:rPr>
          <w:b/>
          <w:bCs/>
        </w:rPr>
        <w:t>223</w:t>
      </w:r>
      <w:r w:rsidRPr="003A4D07">
        <w:t>, 1073–1105.</w:t>
      </w:r>
    </w:p>
    <w:p w14:paraId="776251B8" w14:textId="77777777" w:rsidR="003A4D07" w:rsidRPr="003A4D07" w:rsidRDefault="003A4D07" w:rsidP="003A4D07">
      <w:pPr>
        <w:pStyle w:val="Bibliography"/>
      </w:pPr>
      <w:r w:rsidRPr="003A4D07">
        <w:rPr>
          <w:b/>
          <w:bCs/>
        </w:rPr>
        <w:t>Prentice IC, Dong N, Gleason SM, Maire V, Wright IJ</w:t>
      </w:r>
      <w:r w:rsidRPr="003A4D07">
        <w:t xml:space="preserve">. 2014. Balancing the costs of carbon gain and water transport: testing a new theoretical framework for plant functional ecology. Ecology Letters </w:t>
      </w:r>
      <w:r w:rsidRPr="003A4D07">
        <w:rPr>
          <w:b/>
          <w:bCs/>
        </w:rPr>
        <w:t>17</w:t>
      </w:r>
      <w:r w:rsidRPr="003A4D07">
        <w:t>, 82–91.</w:t>
      </w:r>
    </w:p>
    <w:p w14:paraId="11E5EAD8" w14:textId="77777777" w:rsidR="003A4D07" w:rsidRPr="003A4D07" w:rsidRDefault="003A4D07" w:rsidP="003A4D07">
      <w:pPr>
        <w:pStyle w:val="Bibliography"/>
      </w:pPr>
      <w:r w:rsidRPr="003A4D07">
        <w:rPr>
          <w:b/>
          <w:bCs/>
        </w:rPr>
        <w:t xml:space="preserve">Prentice IC, Liang X, </w:t>
      </w:r>
      <w:proofErr w:type="spellStart"/>
      <w:r w:rsidRPr="003A4D07">
        <w:rPr>
          <w:b/>
          <w:bCs/>
        </w:rPr>
        <w:t>Medlyn</w:t>
      </w:r>
      <w:proofErr w:type="spellEnd"/>
      <w:r w:rsidRPr="003A4D07">
        <w:rPr>
          <w:b/>
          <w:bCs/>
        </w:rPr>
        <w:t xml:space="preserve"> BE, Wang Y-P</w:t>
      </w:r>
      <w:r w:rsidRPr="003A4D07">
        <w:t xml:space="preserve">. 2015. Reliable, robust and realistic: The three </w:t>
      </w:r>
      <w:proofErr w:type="gramStart"/>
      <w:r w:rsidRPr="003A4D07">
        <w:t>R’s</w:t>
      </w:r>
      <w:proofErr w:type="gramEnd"/>
      <w:r w:rsidRPr="003A4D07">
        <w:t xml:space="preserve"> of next-generation land-surface modelling. Atmospheric Chemistry and Physics </w:t>
      </w:r>
      <w:r w:rsidRPr="003A4D07">
        <w:rPr>
          <w:b/>
          <w:bCs/>
        </w:rPr>
        <w:t>15</w:t>
      </w:r>
      <w:r w:rsidRPr="003A4D07">
        <w:t>, 5987–6005.</w:t>
      </w:r>
    </w:p>
    <w:p w14:paraId="3C6F22A2" w14:textId="77777777" w:rsidR="003A4D07" w:rsidRPr="003A4D07" w:rsidRDefault="003A4D07" w:rsidP="003A4D07">
      <w:pPr>
        <w:pStyle w:val="Bibliography"/>
      </w:pPr>
      <w:proofErr w:type="spellStart"/>
      <w:r w:rsidRPr="003A4D07">
        <w:rPr>
          <w:b/>
          <w:bCs/>
        </w:rPr>
        <w:t>Querejeta</w:t>
      </w:r>
      <w:proofErr w:type="spellEnd"/>
      <w:r w:rsidRPr="003A4D07">
        <w:rPr>
          <w:b/>
          <w:bCs/>
        </w:rPr>
        <w:t xml:space="preserve"> JI, Prieto I, </w:t>
      </w:r>
      <w:proofErr w:type="spellStart"/>
      <w:r w:rsidRPr="003A4D07">
        <w:rPr>
          <w:b/>
          <w:bCs/>
        </w:rPr>
        <w:t>Armas</w:t>
      </w:r>
      <w:proofErr w:type="spellEnd"/>
      <w:r w:rsidRPr="003A4D07">
        <w:rPr>
          <w:b/>
          <w:bCs/>
        </w:rPr>
        <w:t xml:space="preserve"> C, </w:t>
      </w:r>
      <w:proofErr w:type="spellStart"/>
      <w:r w:rsidRPr="003A4D07">
        <w:rPr>
          <w:b/>
          <w:bCs/>
        </w:rPr>
        <w:t>Casanoves</w:t>
      </w:r>
      <w:proofErr w:type="spellEnd"/>
      <w:r w:rsidRPr="003A4D07">
        <w:rPr>
          <w:b/>
          <w:bCs/>
        </w:rPr>
        <w:t xml:space="preserve"> F, </w:t>
      </w:r>
      <w:proofErr w:type="spellStart"/>
      <w:r w:rsidRPr="003A4D07">
        <w:rPr>
          <w:b/>
          <w:bCs/>
        </w:rPr>
        <w:t>Diémé</w:t>
      </w:r>
      <w:proofErr w:type="spellEnd"/>
      <w:r w:rsidRPr="003A4D07">
        <w:rPr>
          <w:b/>
          <w:bCs/>
        </w:rPr>
        <w:t xml:space="preserve"> JS, Diouf M, Yossi H, Kaya B, </w:t>
      </w:r>
      <w:proofErr w:type="spellStart"/>
      <w:r w:rsidRPr="003A4D07">
        <w:rPr>
          <w:b/>
          <w:bCs/>
        </w:rPr>
        <w:t>Pugnaire</w:t>
      </w:r>
      <w:proofErr w:type="spellEnd"/>
      <w:r w:rsidRPr="003A4D07">
        <w:rPr>
          <w:b/>
          <w:bCs/>
        </w:rPr>
        <w:t xml:space="preserve"> FI, </w:t>
      </w:r>
      <w:proofErr w:type="spellStart"/>
      <w:r w:rsidRPr="003A4D07">
        <w:rPr>
          <w:b/>
          <w:bCs/>
        </w:rPr>
        <w:t>Rusch</w:t>
      </w:r>
      <w:proofErr w:type="spellEnd"/>
      <w:r w:rsidRPr="003A4D07">
        <w:rPr>
          <w:b/>
          <w:bCs/>
        </w:rPr>
        <w:t xml:space="preserve"> GM</w:t>
      </w:r>
      <w:r w:rsidRPr="003A4D07">
        <w:t>. 2022. Higher leaf nitrogen content is linked to tighter stomatal regulation of transpiration and more efficient water use across dryland trees. New Phytologist, 0–3.</w:t>
      </w:r>
    </w:p>
    <w:p w14:paraId="0E90633E" w14:textId="77777777" w:rsidR="003A4D07" w:rsidRPr="003A4D07" w:rsidRDefault="003A4D07" w:rsidP="003A4D07">
      <w:pPr>
        <w:pStyle w:val="Bibliography"/>
      </w:pPr>
      <w:r w:rsidRPr="003A4D07">
        <w:rPr>
          <w:b/>
          <w:bCs/>
        </w:rPr>
        <w:lastRenderedPageBreak/>
        <w:t>R Core Team</w:t>
      </w:r>
      <w:r w:rsidRPr="003A4D07">
        <w:t>. 2021. R: A language and environment for statistical computing.</w:t>
      </w:r>
    </w:p>
    <w:p w14:paraId="543BF273" w14:textId="77777777" w:rsidR="003A4D07" w:rsidRPr="003A4D07" w:rsidRDefault="003A4D07" w:rsidP="003A4D07">
      <w:pPr>
        <w:pStyle w:val="Bibliography"/>
      </w:pPr>
      <w:r w:rsidRPr="003A4D07">
        <w:rPr>
          <w:b/>
          <w:bCs/>
        </w:rPr>
        <w:t xml:space="preserve">Rogers A, </w:t>
      </w:r>
      <w:proofErr w:type="spellStart"/>
      <w:r w:rsidRPr="003A4D07">
        <w:rPr>
          <w:b/>
          <w:bCs/>
        </w:rPr>
        <w:t>Medlyn</w:t>
      </w:r>
      <w:proofErr w:type="spellEnd"/>
      <w:r w:rsidRPr="003A4D07">
        <w:rPr>
          <w:b/>
          <w:bCs/>
        </w:rPr>
        <w:t xml:space="preserve"> BE, Dukes JS, </w:t>
      </w:r>
      <w:r w:rsidRPr="003A4D07">
        <w:rPr>
          <w:b/>
          <w:bCs/>
          <w:i/>
          <w:iCs/>
        </w:rPr>
        <w:t>et al.</w:t>
      </w:r>
      <w:r w:rsidRPr="003A4D07">
        <w:t xml:space="preserve"> 2017. A roadmap for improving the representation of photosynthesis in Earth system models. New Phytologist </w:t>
      </w:r>
      <w:r w:rsidRPr="003A4D07">
        <w:rPr>
          <w:b/>
          <w:bCs/>
        </w:rPr>
        <w:t>213</w:t>
      </w:r>
      <w:r w:rsidRPr="003A4D07">
        <w:t>, 22–42.</w:t>
      </w:r>
    </w:p>
    <w:p w14:paraId="1AD11712" w14:textId="77777777" w:rsidR="003A4D07" w:rsidRPr="003A4D07" w:rsidRDefault="003A4D07" w:rsidP="003A4D07">
      <w:pPr>
        <w:pStyle w:val="Bibliography"/>
      </w:pPr>
      <w:r w:rsidRPr="003A4D07">
        <w:rPr>
          <w:b/>
          <w:bCs/>
        </w:rPr>
        <w:t xml:space="preserve">Schneider CA, </w:t>
      </w:r>
      <w:proofErr w:type="spellStart"/>
      <w:r w:rsidRPr="003A4D07">
        <w:rPr>
          <w:b/>
          <w:bCs/>
        </w:rPr>
        <w:t>Rasband</w:t>
      </w:r>
      <w:proofErr w:type="spellEnd"/>
      <w:r w:rsidRPr="003A4D07">
        <w:rPr>
          <w:b/>
          <w:bCs/>
        </w:rPr>
        <w:t xml:space="preserve"> WS, </w:t>
      </w:r>
      <w:proofErr w:type="spellStart"/>
      <w:r w:rsidRPr="003A4D07">
        <w:rPr>
          <w:b/>
          <w:bCs/>
        </w:rPr>
        <w:t>Eliceiri</w:t>
      </w:r>
      <w:proofErr w:type="spellEnd"/>
      <w:r w:rsidRPr="003A4D07">
        <w:rPr>
          <w:b/>
          <w:bCs/>
        </w:rPr>
        <w:t xml:space="preserve"> KW</w:t>
      </w:r>
      <w:r w:rsidRPr="003A4D07">
        <w:t xml:space="preserve">. 2012. NIH Image to ImageJ: 25 years of image analysis. Nature methods </w:t>
      </w:r>
      <w:r w:rsidRPr="003A4D07">
        <w:rPr>
          <w:b/>
          <w:bCs/>
        </w:rPr>
        <w:t>9</w:t>
      </w:r>
      <w:r w:rsidRPr="003A4D07">
        <w:t>, 671–675.</w:t>
      </w:r>
    </w:p>
    <w:p w14:paraId="626ED997" w14:textId="77777777" w:rsidR="003A4D07" w:rsidRPr="003A4D07" w:rsidRDefault="003A4D07" w:rsidP="003A4D07">
      <w:pPr>
        <w:pStyle w:val="Bibliography"/>
      </w:pPr>
      <w:r w:rsidRPr="003A4D07">
        <w:rPr>
          <w:b/>
          <w:bCs/>
        </w:rPr>
        <w:t>Smith NG, Dukes JS</w:t>
      </w:r>
      <w:r w:rsidRPr="003A4D07">
        <w:t>. 2013. Plant respiration and photosynthesis in global-scale models: Incorporating acclimation to temperature and CO</w:t>
      </w:r>
      <w:r w:rsidRPr="003A4D07">
        <w:rPr>
          <w:vertAlign w:val="subscript"/>
        </w:rPr>
        <w:t>2</w:t>
      </w:r>
      <w:r w:rsidRPr="003A4D07">
        <w:t xml:space="preserve">. Global Change Biology </w:t>
      </w:r>
      <w:r w:rsidRPr="003A4D07">
        <w:rPr>
          <w:b/>
          <w:bCs/>
        </w:rPr>
        <w:t>19</w:t>
      </w:r>
      <w:r w:rsidRPr="003A4D07">
        <w:t>, 45–63.</w:t>
      </w:r>
    </w:p>
    <w:p w14:paraId="519E5DB5" w14:textId="77777777" w:rsidR="003A4D07" w:rsidRPr="003A4D07" w:rsidRDefault="003A4D07" w:rsidP="003A4D07">
      <w:pPr>
        <w:pStyle w:val="Bibliography"/>
      </w:pPr>
      <w:r w:rsidRPr="003A4D07">
        <w:rPr>
          <w:b/>
          <w:bCs/>
        </w:rPr>
        <w:t>Smith NG, Keenan TF</w:t>
      </w:r>
      <w:r w:rsidRPr="003A4D07">
        <w:t xml:space="preserve">. 2020. Mechanisms underlying leaf photosynthetic acclimation to warming and elevated CO2 as inferred from least‐cost optimality theory. Global Change Biology </w:t>
      </w:r>
      <w:r w:rsidRPr="003A4D07">
        <w:rPr>
          <w:b/>
          <w:bCs/>
        </w:rPr>
        <w:t>26</w:t>
      </w:r>
      <w:r w:rsidRPr="003A4D07">
        <w:t>, 5202–5216.</w:t>
      </w:r>
    </w:p>
    <w:p w14:paraId="437DB927" w14:textId="77777777" w:rsidR="003A4D07" w:rsidRPr="003A4D07" w:rsidRDefault="003A4D07" w:rsidP="003A4D07">
      <w:pPr>
        <w:pStyle w:val="Bibliography"/>
      </w:pPr>
      <w:r w:rsidRPr="003A4D07">
        <w:rPr>
          <w:b/>
          <w:bCs/>
        </w:rPr>
        <w:t xml:space="preserve">Smith NG, Keenan TF, Prentice IC, </w:t>
      </w:r>
      <w:r w:rsidRPr="003A4D07">
        <w:rPr>
          <w:b/>
          <w:bCs/>
          <w:i/>
          <w:iCs/>
        </w:rPr>
        <w:t>et al.</w:t>
      </w:r>
      <w:r w:rsidRPr="003A4D07">
        <w:t xml:space="preserve"> 2019. Global photosynthetic capacity is optimized to the environment (S </w:t>
      </w:r>
      <w:proofErr w:type="spellStart"/>
      <w:r w:rsidRPr="003A4D07">
        <w:t>Niu</w:t>
      </w:r>
      <w:proofErr w:type="spellEnd"/>
      <w:r w:rsidRPr="003A4D07">
        <w:t xml:space="preserve">, Ed.). Ecology Letters </w:t>
      </w:r>
      <w:r w:rsidRPr="003A4D07">
        <w:rPr>
          <w:b/>
          <w:bCs/>
        </w:rPr>
        <w:t>22</w:t>
      </w:r>
      <w:r w:rsidRPr="003A4D07">
        <w:t>, 506–517.</w:t>
      </w:r>
    </w:p>
    <w:p w14:paraId="4934E32F" w14:textId="77777777" w:rsidR="003A4D07" w:rsidRPr="003A4D07" w:rsidRDefault="003A4D07" w:rsidP="003A4D07">
      <w:pPr>
        <w:pStyle w:val="Bibliography"/>
      </w:pPr>
      <w:r w:rsidRPr="003A4D07">
        <w:rPr>
          <w:b/>
          <w:bCs/>
        </w:rPr>
        <w:t>Smith SE, Read DJ</w:t>
      </w:r>
      <w:r w:rsidRPr="003A4D07">
        <w:t xml:space="preserve">. 2008. </w:t>
      </w:r>
      <w:r w:rsidRPr="003A4D07">
        <w:rPr>
          <w:i/>
          <w:iCs/>
        </w:rPr>
        <w:t>Mycorrhizal Symbiosis</w:t>
      </w:r>
      <w:r w:rsidRPr="003A4D07">
        <w:t>.</w:t>
      </w:r>
    </w:p>
    <w:p w14:paraId="0CFC6FFF" w14:textId="77777777" w:rsidR="003A4D07" w:rsidRPr="003A4D07" w:rsidRDefault="003A4D07" w:rsidP="003A4D07">
      <w:pPr>
        <w:pStyle w:val="Bibliography"/>
      </w:pPr>
      <w:proofErr w:type="spellStart"/>
      <w:r w:rsidRPr="003A4D07">
        <w:rPr>
          <w:b/>
          <w:bCs/>
        </w:rPr>
        <w:t>Terrer</w:t>
      </w:r>
      <w:proofErr w:type="spellEnd"/>
      <w:r w:rsidRPr="003A4D07">
        <w:rPr>
          <w:b/>
          <w:bCs/>
        </w:rPr>
        <w:t xml:space="preserve"> C, </w:t>
      </w:r>
      <w:proofErr w:type="spellStart"/>
      <w:r w:rsidRPr="003A4D07">
        <w:rPr>
          <w:b/>
          <w:bCs/>
        </w:rPr>
        <w:t>Vicca</w:t>
      </w:r>
      <w:proofErr w:type="spellEnd"/>
      <w:r w:rsidRPr="003A4D07">
        <w:rPr>
          <w:b/>
          <w:bCs/>
        </w:rPr>
        <w:t xml:space="preserve"> S, Stocker BD, </w:t>
      </w:r>
      <w:proofErr w:type="spellStart"/>
      <w:r w:rsidRPr="003A4D07">
        <w:rPr>
          <w:b/>
          <w:bCs/>
        </w:rPr>
        <w:t>Hungate</w:t>
      </w:r>
      <w:proofErr w:type="spellEnd"/>
      <w:r w:rsidRPr="003A4D07">
        <w:rPr>
          <w:b/>
          <w:bCs/>
        </w:rPr>
        <w:t xml:space="preserve"> BA, Phillips RP, Reich PB, </w:t>
      </w:r>
      <w:proofErr w:type="spellStart"/>
      <w:r w:rsidRPr="003A4D07">
        <w:rPr>
          <w:b/>
          <w:bCs/>
        </w:rPr>
        <w:t>Finzi</w:t>
      </w:r>
      <w:proofErr w:type="spellEnd"/>
      <w:r w:rsidRPr="003A4D07">
        <w:rPr>
          <w:b/>
          <w:bCs/>
        </w:rPr>
        <w:t xml:space="preserve"> AC, Prentice IC</w:t>
      </w:r>
      <w:r w:rsidRPr="003A4D07">
        <w:t>. 2018</w:t>
      </w:r>
      <w:r w:rsidRPr="003A4D07">
        <w:rPr>
          <w:i/>
          <w:iCs/>
        </w:rPr>
        <w:t>a</w:t>
      </w:r>
      <w:r w:rsidRPr="003A4D07">
        <w:t>. Ecosystem responses to elevated &lt;</w:t>
      </w:r>
      <w:proofErr w:type="spellStart"/>
      <w:r w:rsidRPr="003A4D07">
        <w:t>scp</w:t>
      </w:r>
      <w:proofErr w:type="spellEnd"/>
      <w:r w:rsidRPr="003A4D07">
        <w:t>&gt;CO&lt;/</w:t>
      </w:r>
      <w:proofErr w:type="spellStart"/>
      <w:r w:rsidRPr="003A4D07">
        <w:t>scp</w:t>
      </w:r>
      <w:proofErr w:type="spellEnd"/>
      <w:r w:rsidRPr="003A4D07">
        <w:t xml:space="preserve">&gt; </w:t>
      </w:r>
      <w:r w:rsidRPr="003A4D07">
        <w:rPr>
          <w:vertAlign w:val="subscript"/>
        </w:rPr>
        <w:t>2</w:t>
      </w:r>
      <w:r w:rsidRPr="003A4D07">
        <w:t xml:space="preserve"> governed by plant–soil interactions and the cost of nitrogen acquisition. New Phytologist </w:t>
      </w:r>
      <w:r w:rsidRPr="003A4D07">
        <w:rPr>
          <w:b/>
          <w:bCs/>
        </w:rPr>
        <w:t>217</w:t>
      </w:r>
      <w:r w:rsidRPr="003A4D07">
        <w:t>, 507–522.</w:t>
      </w:r>
    </w:p>
    <w:p w14:paraId="4B614F05" w14:textId="77777777" w:rsidR="003A4D07" w:rsidRPr="003A4D07" w:rsidRDefault="003A4D07" w:rsidP="003A4D07">
      <w:pPr>
        <w:pStyle w:val="Bibliography"/>
      </w:pPr>
      <w:proofErr w:type="spellStart"/>
      <w:r w:rsidRPr="003A4D07">
        <w:rPr>
          <w:b/>
          <w:bCs/>
        </w:rPr>
        <w:t>Terrer</w:t>
      </w:r>
      <w:proofErr w:type="spellEnd"/>
      <w:r w:rsidRPr="003A4D07">
        <w:rPr>
          <w:b/>
          <w:bCs/>
        </w:rPr>
        <w:t xml:space="preserve"> C, </w:t>
      </w:r>
      <w:proofErr w:type="spellStart"/>
      <w:r w:rsidRPr="003A4D07">
        <w:rPr>
          <w:b/>
          <w:bCs/>
        </w:rPr>
        <w:t>Vicca</w:t>
      </w:r>
      <w:proofErr w:type="spellEnd"/>
      <w:r w:rsidRPr="003A4D07">
        <w:rPr>
          <w:b/>
          <w:bCs/>
        </w:rPr>
        <w:t xml:space="preserve"> S, Stocker BD, </w:t>
      </w:r>
      <w:proofErr w:type="spellStart"/>
      <w:r w:rsidRPr="003A4D07">
        <w:rPr>
          <w:b/>
          <w:bCs/>
        </w:rPr>
        <w:t>Hungate</w:t>
      </w:r>
      <w:proofErr w:type="spellEnd"/>
      <w:r w:rsidRPr="003A4D07">
        <w:rPr>
          <w:b/>
          <w:bCs/>
        </w:rPr>
        <w:t xml:space="preserve"> BA, Phillips RP, Reich PB, </w:t>
      </w:r>
      <w:proofErr w:type="spellStart"/>
      <w:r w:rsidRPr="003A4D07">
        <w:rPr>
          <w:b/>
          <w:bCs/>
        </w:rPr>
        <w:t>Finzi</w:t>
      </w:r>
      <w:proofErr w:type="spellEnd"/>
      <w:r w:rsidRPr="003A4D07">
        <w:rPr>
          <w:b/>
          <w:bCs/>
        </w:rPr>
        <w:t xml:space="preserve"> AC, Prentice IC</w:t>
      </w:r>
      <w:r w:rsidRPr="003A4D07">
        <w:t>. 2018</w:t>
      </w:r>
      <w:r w:rsidRPr="003A4D07">
        <w:rPr>
          <w:i/>
          <w:iCs/>
        </w:rPr>
        <w:t>b</w:t>
      </w:r>
      <w:r w:rsidRPr="003A4D07">
        <w:t>. Ecosystem responses to elevated &lt;</w:t>
      </w:r>
      <w:proofErr w:type="spellStart"/>
      <w:r w:rsidRPr="003A4D07">
        <w:t>scp</w:t>
      </w:r>
      <w:proofErr w:type="spellEnd"/>
      <w:r w:rsidRPr="003A4D07">
        <w:t>&gt;CO&lt;/</w:t>
      </w:r>
      <w:proofErr w:type="spellStart"/>
      <w:r w:rsidRPr="003A4D07">
        <w:t>scp</w:t>
      </w:r>
      <w:proofErr w:type="spellEnd"/>
      <w:r w:rsidRPr="003A4D07">
        <w:t xml:space="preserve">&gt; </w:t>
      </w:r>
      <w:r w:rsidRPr="003A4D07">
        <w:rPr>
          <w:vertAlign w:val="subscript"/>
        </w:rPr>
        <w:t>2</w:t>
      </w:r>
      <w:r w:rsidRPr="003A4D07">
        <w:t xml:space="preserve"> governed by plant–soil interactions and the cost of nitrogen acquisition. New Phytologist </w:t>
      </w:r>
      <w:r w:rsidRPr="003A4D07">
        <w:rPr>
          <w:b/>
          <w:bCs/>
        </w:rPr>
        <w:t>217</w:t>
      </w:r>
      <w:r w:rsidRPr="003A4D07">
        <w:t>, 507–522.</w:t>
      </w:r>
    </w:p>
    <w:p w14:paraId="6F21544C" w14:textId="77777777" w:rsidR="003A4D07" w:rsidRPr="003A4D07" w:rsidRDefault="003A4D07" w:rsidP="003A4D07">
      <w:pPr>
        <w:pStyle w:val="Bibliography"/>
      </w:pPr>
      <w:proofErr w:type="spellStart"/>
      <w:r w:rsidRPr="003A4D07">
        <w:rPr>
          <w:b/>
          <w:bCs/>
        </w:rPr>
        <w:t>Udvardi</w:t>
      </w:r>
      <w:proofErr w:type="spellEnd"/>
      <w:r w:rsidRPr="003A4D07">
        <w:rPr>
          <w:b/>
          <w:bCs/>
        </w:rPr>
        <w:t xml:space="preserve"> M, Poole PS</w:t>
      </w:r>
      <w:r w:rsidRPr="003A4D07">
        <w:t xml:space="preserve">. 2013. Transport and metabolism in legume-rhizobia symbioses. Annual Review of Plant Biology </w:t>
      </w:r>
      <w:r w:rsidRPr="003A4D07">
        <w:rPr>
          <w:b/>
          <w:bCs/>
        </w:rPr>
        <w:t>64</w:t>
      </w:r>
      <w:r w:rsidRPr="003A4D07">
        <w:t>, 781–805.</w:t>
      </w:r>
    </w:p>
    <w:p w14:paraId="6CABCD82" w14:textId="77777777" w:rsidR="003A4D07" w:rsidRPr="003A4D07" w:rsidRDefault="003A4D07" w:rsidP="003A4D07">
      <w:pPr>
        <w:pStyle w:val="Bibliography"/>
      </w:pPr>
      <w:r w:rsidRPr="003A4D07">
        <w:rPr>
          <w:b/>
          <w:bCs/>
        </w:rPr>
        <w:t xml:space="preserve">Vance CP, </w:t>
      </w:r>
      <w:proofErr w:type="spellStart"/>
      <w:r w:rsidRPr="003A4D07">
        <w:rPr>
          <w:b/>
          <w:bCs/>
        </w:rPr>
        <w:t>Heichel</w:t>
      </w:r>
      <w:proofErr w:type="spellEnd"/>
      <w:r w:rsidRPr="003A4D07">
        <w:rPr>
          <w:b/>
          <w:bCs/>
        </w:rPr>
        <w:t xml:space="preserve"> GH</w:t>
      </w:r>
      <w:r w:rsidRPr="003A4D07">
        <w:t xml:space="preserve">. 1991. Carbon in N2 fixation: Limitation or exquisite adaptation. Annual Review of Plant Physiology and Plant Molecular Biology </w:t>
      </w:r>
      <w:r w:rsidRPr="003A4D07">
        <w:rPr>
          <w:b/>
          <w:bCs/>
        </w:rPr>
        <w:t>42</w:t>
      </w:r>
      <w:r w:rsidRPr="003A4D07">
        <w:t>, 373–392.</w:t>
      </w:r>
    </w:p>
    <w:p w14:paraId="15F7F5A1" w14:textId="77777777" w:rsidR="003A4D07" w:rsidRPr="003A4D07" w:rsidRDefault="003A4D07" w:rsidP="003A4D07">
      <w:pPr>
        <w:pStyle w:val="Bibliography"/>
      </w:pPr>
      <w:r w:rsidRPr="003A4D07">
        <w:rPr>
          <w:b/>
          <w:bCs/>
        </w:rPr>
        <w:t>Waring EF, Perkowski EA, Smith NG</w:t>
      </w:r>
      <w:r w:rsidRPr="003A4D07">
        <w:t>.  Soil nitrogen fertilization reduces relative leaf nitrogen allocation to photosynthesis.</w:t>
      </w:r>
    </w:p>
    <w:p w14:paraId="6496EFA3" w14:textId="77777777" w:rsidR="003A4D07" w:rsidRPr="003A4D07" w:rsidRDefault="003A4D07" w:rsidP="003A4D07">
      <w:pPr>
        <w:pStyle w:val="Bibliography"/>
      </w:pPr>
      <w:r w:rsidRPr="003A4D07">
        <w:rPr>
          <w:b/>
          <w:bCs/>
        </w:rPr>
        <w:t>Wen Z, White PJ, Shen J, Lambers H</w:t>
      </w:r>
      <w:r w:rsidRPr="003A4D07">
        <w:t xml:space="preserve">. 2022. Linking root exudation to belowground economic traits for resource acquisition. New Phytologist </w:t>
      </w:r>
      <w:r w:rsidRPr="003A4D07">
        <w:rPr>
          <w:b/>
          <w:bCs/>
        </w:rPr>
        <w:t>233</w:t>
      </w:r>
      <w:r w:rsidRPr="003A4D07">
        <w:t>, 1620–1635.</w:t>
      </w:r>
    </w:p>
    <w:p w14:paraId="0D742B5E" w14:textId="77777777" w:rsidR="003A4D07" w:rsidRPr="003A4D07" w:rsidRDefault="003A4D07" w:rsidP="003A4D07">
      <w:pPr>
        <w:pStyle w:val="Bibliography"/>
      </w:pPr>
      <w:r w:rsidRPr="003A4D07">
        <w:rPr>
          <w:b/>
          <w:bCs/>
        </w:rPr>
        <w:t xml:space="preserve">Wieder WR, Cleveland CC, Lawrence DM, </w:t>
      </w:r>
      <w:proofErr w:type="spellStart"/>
      <w:r w:rsidRPr="003A4D07">
        <w:rPr>
          <w:b/>
          <w:bCs/>
        </w:rPr>
        <w:t>Bonan</w:t>
      </w:r>
      <w:proofErr w:type="spellEnd"/>
      <w:r w:rsidRPr="003A4D07">
        <w:rPr>
          <w:b/>
          <w:bCs/>
        </w:rPr>
        <w:t xml:space="preserve"> GB</w:t>
      </w:r>
      <w:r w:rsidRPr="003A4D07">
        <w:t xml:space="preserve">. 2015. Effects of model structural uncertainty on carbon cycle projections: biological nitrogen fixation as a case study. Environmental Research Letters </w:t>
      </w:r>
      <w:r w:rsidRPr="003A4D07">
        <w:rPr>
          <w:b/>
          <w:bCs/>
        </w:rPr>
        <w:t>10</w:t>
      </w:r>
      <w:r w:rsidRPr="003A4D07">
        <w:t>, 044016.</w:t>
      </w:r>
    </w:p>
    <w:p w14:paraId="3CB05EE2" w14:textId="77777777" w:rsidR="003A4D07" w:rsidRPr="003A4D07" w:rsidRDefault="003A4D07" w:rsidP="003A4D07">
      <w:pPr>
        <w:pStyle w:val="Bibliography"/>
      </w:pPr>
      <w:r w:rsidRPr="003A4D07">
        <w:rPr>
          <w:b/>
          <w:bCs/>
        </w:rPr>
        <w:t>Wright IJ, Reich PB, Westoby M</w:t>
      </w:r>
      <w:r w:rsidRPr="003A4D07">
        <w:t xml:space="preserve">. 2003. Least-cost input mixtures of water and nitrogen for photosynthesis. The American Naturalist </w:t>
      </w:r>
      <w:r w:rsidRPr="003A4D07">
        <w:rPr>
          <w:b/>
          <w:bCs/>
        </w:rPr>
        <w:t>161</w:t>
      </w:r>
      <w:r w:rsidRPr="003A4D07">
        <w:t>, 98–111.</w:t>
      </w:r>
    </w:p>
    <w:p w14:paraId="66976A81" w14:textId="0A30E40A" w:rsidR="00772287" w:rsidRPr="00754725" w:rsidRDefault="007B6971" w:rsidP="00237528">
      <w:pPr>
        <w:widowControl w:val="0"/>
        <w:autoSpaceDE w:val="0"/>
        <w:autoSpaceDN w:val="0"/>
        <w:adjustRightInd w:val="0"/>
        <w:spacing w:line="480" w:lineRule="auto"/>
        <w:rPr>
          <w:b/>
          <w:bCs/>
        </w:rPr>
      </w:pPr>
      <w:r>
        <w:rPr>
          <w:b/>
          <w:bCs/>
        </w:rPr>
        <w:fldChar w:fldCharType="end"/>
      </w:r>
    </w:p>
    <w:sectPr w:rsidR="00772287"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3"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4"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5" w:author="Nick Smith" w:date="2022-06-04T12:31:00Z" w:initials="NGS">
    <w:p w14:paraId="26A05523" w14:textId="7A2FD791" w:rsidR="00950F50" w:rsidRDefault="00950F50">
      <w:pPr>
        <w:pStyle w:val="CommentText"/>
      </w:pPr>
      <w:r>
        <w:rPr>
          <w:rStyle w:val="CommentReference"/>
        </w:rPr>
        <w:annotationRef/>
      </w:r>
      <w:r>
        <w:t>I like this one too!</w:t>
      </w:r>
    </w:p>
  </w:comment>
  <w:comment w:id="6"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7"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275C"/>
    <w:rsid w:val="00224179"/>
    <w:rsid w:val="00231617"/>
    <w:rsid w:val="00235EDC"/>
    <w:rsid w:val="00237528"/>
    <w:rsid w:val="002548F5"/>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8004A"/>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502BC6"/>
    <w:rsid w:val="005052B7"/>
    <w:rsid w:val="0051142F"/>
    <w:rsid w:val="00515D2D"/>
    <w:rsid w:val="005174E3"/>
    <w:rsid w:val="005214CF"/>
    <w:rsid w:val="00521B92"/>
    <w:rsid w:val="00524F9C"/>
    <w:rsid w:val="00526968"/>
    <w:rsid w:val="00532E28"/>
    <w:rsid w:val="00534BFA"/>
    <w:rsid w:val="0053745F"/>
    <w:rsid w:val="005379AB"/>
    <w:rsid w:val="00547EA6"/>
    <w:rsid w:val="00550616"/>
    <w:rsid w:val="00562561"/>
    <w:rsid w:val="00565C0A"/>
    <w:rsid w:val="00566FD1"/>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2033E"/>
    <w:rsid w:val="00723F29"/>
    <w:rsid w:val="00727F3E"/>
    <w:rsid w:val="0073086F"/>
    <w:rsid w:val="007320E5"/>
    <w:rsid w:val="00746208"/>
    <w:rsid w:val="00746CCB"/>
    <w:rsid w:val="00751149"/>
    <w:rsid w:val="00754725"/>
    <w:rsid w:val="00756429"/>
    <w:rsid w:val="00763DFE"/>
    <w:rsid w:val="00766809"/>
    <w:rsid w:val="00772287"/>
    <w:rsid w:val="00772D20"/>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F50"/>
    <w:rsid w:val="009515D2"/>
    <w:rsid w:val="00956882"/>
    <w:rsid w:val="00957D32"/>
    <w:rsid w:val="00973FA7"/>
    <w:rsid w:val="00984B84"/>
    <w:rsid w:val="00987718"/>
    <w:rsid w:val="00987F23"/>
    <w:rsid w:val="00993546"/>
    <w:rsid w:val="00996C9F"/>
    <w:rsid w:val="009A02EE"/>
    <w:rsid w:val="009A5542"/>
    <w:rsid w:val="009A60BD"/>
    <w:rsid w:val="009B1682"/>
    <w:rsid w:val="009C62F2"/>
    <w:rsid w:val="009C63FC"/>
    <w:rsid w:val="009C6E53"/>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E2568"/>
    <w:rsid w:val="00BE583F"/>
    <w:rsid w:val="00BF3222"/>
    <w:rsid w:val="00BF7930"/>
    <w:rsid w:val="00C074CA"/>
    <w:rsid w:val="00C07F2A"/>
    <w:rsid w:val="00C15F8B"/>
    <w:rsid w:val="00C24060"/>
    <w:rsid w:val="00C26E3E"/>
    <w:rsid w:val="00C32E51"/>
    <w:rsid w:val="00C377A1"/>
    <w:rsid w:val="00C4037A"/>
    <w:rsid w:val="00C41309"/>
    <w:rsid w:val="00C41A80"/>
    <w:rsid w:val="00C45948"/>
    <w:rsid w:val="00C4618D"/>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446B"/>
    <w:rsid w:val="00CC06E6"/>
    <w:rsid w:val="00CC1CCF"/>
    <w:rsid w:val="00CC3B0A"/>
    <w:rsid w:val="00CC5E7B"/>
    <w:rsid w:val="00CE366A"/>
    <w:rsid w:val="00CE771F"/>
    <w:rsid w:val="00CF0D09"/>
    <w:rsid w:val="00CF48BE"/>
    <w:rsid w:val="00CF665D"/>
    <w:rsid w:val="00D0019D"/>
    <w:rsid w:val="00D01503"/>
    <w:rsid w:val="00D04ECF"/>
    <w:rsid w:val="00D05C84"/>
    <w:rsid w:val="00D14794"/>
    <w:rsid w:val="00D16FB9"/>
    <w:rsid w:val="00D17106"/>
    <w:rsid w:val="00D21DBD"/>
    <w:rsid w:val="00D23267"/>
    <w:rsid w:val="00D26E15"/>
    <w:rsid w:val="00D272B1"/>
    <w:rsid w:val="00D279E9"/>
    <w:rsid w:val="00D30494"/>
    <w:rsid w:val="00D3527E"/>
    <w:rsid w:val="00D35783"/>
    <w:rsid w:val="00D373FB"/>
    <w:rsid w:val="00D45E15"/>
    <w:rsid w:val="00D472D2"/>
    <w:rsid w:val="00D52C95"/>
    <w:rsid w:val="00D56C9D"/>
    <w:rsid w:val="00D6220B"/>
    <w:rsid w:val="00D634C4"/>
    <w:rsid w:val="00D64D0D"/>
    <w:rsid w:val="00D652DF"/>
    <w:rsid w:val="00D660CD"/>
    <w:rsid w:val="00D66A72"/>
    <w:rsid w:val="00D67D74"/>
    <w:rsid w:val="00D73281"/>
    <w:rsid w:val="00D80427"/>
    <w:rsid w:val="00D86784"/>
    <w:rsid w:val="00D87519"/>
    <w:rsid w:val="00D87CFC"/>
    <w:rsid w:val="00D9075F"/>
    <w:rsid w:val="00D90888"/>
    <w:rsid w:val="00D9618B"/>
    <w:rsid w:val="00DA006B"/>
    <w:rsid w:val="00DA425E"/>
    <w:rsid w:val="00DA42E9"/>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777D"/>
    <w:rsid w:val="00FE31B0"/>
    <w:rsid w:val="00FE43A0"/>
    <w:rsid w:val="00FE5E18"/>
    <w:rsid w:val="00FE6DAB"/>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44</Pages>
  <Words>35671</Words>
  <Characters>203326</Characters>
  <Application>Microsoft Office Word</Application>
  <DocSecurity>0</DocSecurity>
  <Lines>1694</Lines>
  <Paragraphs>477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dcterms:created xsi:type="dcterms:W3CDTF">2022-07-15T19:29:00Z</dcterms:created>
  <dcterms:modified xsi:type="dcterms:W3CDTF">2022-07-25T17:00:00Z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