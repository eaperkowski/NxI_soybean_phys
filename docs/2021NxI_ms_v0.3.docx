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proofErr w:type="spellStart"/>
      <w:r w:rsidR="00115F98">
        <w:rPr>
          <w:i/>
          <w:iCs/>
        </w:rPr>
        <w:t>Bradyrhizobium</w:t>
      </w:r>
      <w:proofErr w:type="spellEnd"/>
      <w:r w:rsidR="00115F98">
        <w:rPr>
          <w:i/>
          <w:iCs/>
        </w:rPr>
        <w:t xml:space="preserve">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73C1F3CE"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6B734B">
        <w:rPr>
          <w:bCs/>
        </w:rPr>
        <w:t>6</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76E1A42A" w14:textId="77777777" w:rsidR="001A31D4" w:rsidRDefault="001A31D4" w:rsidP="00BB5F98">
      <w:pPr>
        <w:spacing w:line="480" w:lineRule="auto"/>
      </w:pPr>
    </w:p>
    <w:p w14:paraId="19D3D00A" w14:textId="77777777" w:rsidR="001A31D4" w:rsidRDefault="001A31D4" w:rsidP="00BB5F98">
      <w:pPr>
        <w:spacing w:line="480" w:lineRule="auto"/>
      </w:pPr>
    </w:p>
    <w:p w14:paraId="18C32CF4" w14:textId="11ECE3EE" w:rsidR="001A31D4" w:rsidRDefault="0085460C" w:rsidP="00BB5F98">
      <w:pPr>
        <w:spacing w:line="480" w:lineRule="auto"/>
      </w:pPr>
      <w:r>
        <w:t xml:space="preserve">In this study, we measured leaf and </w:t>
      </w:r>
      <w:r w:rsidR="00C07F2A">
        <w:t xml:space="preserve">whole plant traits in </w:t>
      </w:r>
      <w:r w:rsidR="003B410D">
        <w:rPr>
          <w:i/>
          <w:iCs/>
        </w:rPr>
        <w:t xml:space="preserve">Glycine max </w:t>
      </w:r>
      <w:r w:rsidR="003B410D" w:rsidRPr="00462729">
        <w:t>L. (</w:t>
      </w:r>
      <w:proofErr w:type="spellStart"/>
      <w:r w:rsidR="003B410D" w:rsidRPr="00462729">
        <w:t>Merr</w:t>
      </w:r>
      <w:proofErr w:type="spellEnd"/>
      <w:r w:rsidR="003B410D" w:rsidRPr="00462729">
        <w:t>.)</w:t>
      </w:r>
      <w:r w:rsidR="003B410D">
        <w:t xml:space="preserve"> grown under two soil nitrogen fertilization treatments both with and without</w:t>
      </w:r>
      <w:r w:rsidR="001A31D4">
        <w:t xml:space="preserve"> inoculation with</w:t>
      </w:r>
      <w:r w:rsidR="003B410D">
        <w:t xml:space="preserve"> </w:t>
      </w:r>
      <w:proofErr w:type="spellStart"/>
      <w:r w:rsidR="003B410D">
        <w:rPr>
          <w:i/>
          <w:iCs/>
        </w:rPr>
        <w:t>Bradyrhizobium</w:t>
      </w:r>
      <w:proofErr w:type="spellEnd"/>
      <w:r w:rsidR="003B410D">
        <w:rPr>
          <w:i/>
          <w:iCs/>
        </w:rPr>
        <w:t xml:space="preserve"> japonicum</w:t>
      </w:r>
      <w:r w:rsidR="003B410D">
        <w:t xml:space="preserve"> </w:t>
      </w:r>
      <w:r w:rsidR="001A31D4">
        <w:t>in</w:t>
      </w:r>
      <w:r w:rsidR="003B410D">
        <w:t xml:space="preserve"> a full</w:t>
      </w:r>
      <w:r w:rsidR="001A31D4">
        <w:t>-</w:t>
      </w:r>
      <w:r w:rsidR="003B410D">
        <w:t>factorial greenhouse experiment</w:t>
      </w:r>
      <w:r w:rsidR="00C07F2A">
        <w:t xml:space="preserve">. </w:t>
      </w:r>
      <w:r w:rsidR="001A31D4">
        <w:t xml:space="preserve">We found that increasing </w:t>
      </w:r>
    </w:p>
    <w:p w14:paraId="1D49131E" w14:textId="3E01A71F" w:rsidR="001A31D4" w:rsidRDefault="001A31D4" w:rsidP="00BB5F98">
      <w:pPr>
        <w:spacing w:line="480" w:lineRule="auto"/>
      </w:pP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BB49AEA" w14:textId="1871A514" w:rsidR="002E7D85" w:rsidRDefault="00521B92" w:rsidP="00102628">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if they are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9A02EE">
        <w:fldChar w:fldCharType="begin" w:fldLock="1"/>
      </w:r>
      <w:r w:rsidR="00D26E15">
        <w:instrText xml:space="preserve"> ADDIN ZOTERO_ITEM CSL_CITATION {"citationID":"2xSg5urn","properties":{"formattedCitation":"(Oreskes {\\i{}et al.}, 1994; Hungate {\\i{}et al.}, 2003; Prentice {\\i{}et al.}, 2015)","plainCitation":"(Oreskes et al., 1994; Hungate et al., 2003; Prentice et al., 2015)","noteIndex":0},"citationItems":[{"id":"vuaV4V0H/jO6lFlhD","uris":["http://www.mendeley.com/documents/?uuid=530c7891-debc-430a-985c-fd6877ad0617"],"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Sciences","type":"article-journal","volume":"263"}},{"id":"vuaV4V0H/Vr6eF2gB","uris":["http://www.mendeley.com/documents/?uuid=4c863f36-0f41-4a37-8b69-328cc4526cd9"],"itemData":{"DOI":"10.5194/acp-15-5987-2015","ISSN":"16807324","abstract":"Land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modelling","type":"article-journal","volume":"15"}},{"id":"vuaV4V0H/qJWDrOva","uris":["http://www.mendeley.com/documents/?uuid=27d5f9a2-ef0f-4622-8624-6b2e99d109bc"],"itemData":{"DOI":"10.1126/science.1091390","ISSN":"0036-8075","abstract":"To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B","non-dropping-particle":"","parse-names":false,"suffix":""}],"container-title":"Science","id":"ITEM-3","issue":"5650","issued":{"date-parts":[["2003","11","28"]]},"note":"Models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change","type":"article-journal","volume":"302"}}],"schema":"https://github.com/citation-style-language/schema/raw/master/csl-citation.json"} </w:instrText>
      </w:r>
      <w:r w:rsidR="009A02EE">
        <w:fldChar w:fldCharType="separate"/>
      </w:r>
      <w:r w:rsidR="00102628" w:rsidRPr="00102628">
        <w:rPr>
          <w:rFonts w:cs="Times New Roman"/>
        </w:rPr>
        <w:t xml:space="preserve">(Oreskes </w:t>
      </w:r>
      <w:r w:rsidR="00102628" w:rsidRPr="00102628">
        <w:rPr>
          <w:rFonts w:cs="Times New Roman"/>
          <w:i/>
          <w:iCs/>
        </w:rPr>
        <w:t>et al.</w:t>
      </w:r>
      <w:r w:rsidR="00102628" w:rsidRPr="00102628">
        <w:rPr>
          <w:rFonts w:cs="Times New Roman"/>
        </w:rPr>
        <w:t xml:space="preserve">, 1994; </w:t>
      </w:r>
      <w:proofErr w:type="spellStart"/>
      <w:r w:rsidR="00102628" w:rsidRPr="00102628">
        <w:rPr>
          <w:rFonts w:cs="Times New Roman"/>
        </w:rPr>
        <w:t>Hungate</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2015)</w:t>
      </w:r>
      <w:r w:rsidR="009A02EE">
        <w:fldChar w:fldCharType="end"/>
      </w:r>
      <w:r w:rsidR="009A02EE">
        <w:t xml:space="preserve">. </w:t>
      </w:r>
      <w:r w:rsidR="00EE601F">
        <w:t xml:space="preserve">Carbon and nutrient flux simulations </w:t>
      </w:r>
      <w:r w:rsidR="00B310D2">
        <w:t xml:space="preserve">often </w:t>
      </w:r>
      <w:r w:rsidR="00EE601F">
        <w:t xml:space="preserve">converge across terrestrial biosphere model products using past and present climate scenarios; however, </w:t>
      </w:r>
      <w:r w:rsidR="00B310D2">
        <w:t xml:space="preserve">tend to </w:t>
      </w:r>
      <w:r w:rsidR="00EE601F">
        <w:t>diverge</w:t>
      </w:r>
      <w:r w:rsidR="00806371">
        <w:t xml:space="preserve"> </w:t>
      </w:r>
      <w:r w:rsidR="00EE601F">
        <w:t xml:space="preserve">under future environmental change scenarios </w:t>
      </w:r>
      <w:r w:rsidR="00D73281">
        <w:fldChar w:fldCharType="begin" w:fldLock="1"/>
      </w:r>
      <w:r w:rsidR="00D26E15">
        <w:instrText xml:space="preserve"> ADDIN ZOTERO_ITEM CSL_CITATION {"citationID":"IxeWZ2Ux","properties":{"formattedCitation":"(Friedlingstein {\\i{}et al.}, 2014; Davies-Barnard {\\i{}et al.}, 2020)","plainCitation":"(Friedlingstein et al., 2014; Davies-Barnard et al., 2020)","noteIndex":0},"citationItems":[{"id":"vuaV4V0H/viN0IZ5n","uris":["http://www.mendeley.com/documents/?uuid=f76674cd-7d72-4223-b90c-11753b09878b"],"itemData":{"DOI":"10.1175/JCLI-D-12-00579.1","ISSN":"08948755","abstract":"In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feedbacks","type":"article-journal","volume":"27"}},{"id":"vuaV4V0H/uxjQn5Sf","uris":["http://www.mendeley.com/documents/?uuid=43d491c9-cd44-49f7-b593-8d040e1f230f"],"itemData":{"DOI":"10.5194/bg-17-5129-2020","ISSN":"1726-4189","abstract":"The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limitations","type":"article-journal","volume":"17"}}],"schema":"https://github.com/citation-style-language/schema/raw/master/csl-citation.json"} </w:instrText>
      </w:r>
      <w:r w:rsidR="00D73281">
        <w:fldChar w:fldCharType="separate"/>
      </w:r>
      <w:r w:rsidR="00102628" w:rsidRPr="00102628">
        <w:rPr>
          <w:rFonts w:cs="Times New Roman"/>
        </w:rPr>
        <w:t>(</w:t>
      </w:r>
      <w:proofErr w:type="spellStart"/>
      <w:r w:rsidR="00102628" w:rsidRPr="00102628">
        <w:rPr>
          <w:rFonts w:cs="Times New Roman"/>
        </w:rPr>
        <w:t>Friedlingstein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Davies-Barnard </w:t>
      </w:r>
      <w:r w:rsidR="00102628" w:rsidRPr="00102628">
        <w:rPr>
          <w:rFonts w:cs="Times New Roman"/>
          <w:i/>
          <w:iCs/>
        </w:rPr>
        <w:t>et al.</w:t>
      </w:r>
      <w:r w:rsidR="00102628" w:rsidRPr="00102628">
        <w:rPr>
          <w:rFonts w:cs="Times New Roman"/>
        </w:rPr>
        <w:t>, 2020)</w:t>
      </w:r>
      <w:r w:rsidR="00D73281">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391A1D">
        <w:t xml:space="preserve">, </w:t>
      </w:r>
      <w:r w:rsidR="00EE601F">
        <w:t xml:space="preserve">such as </w:t>
      </w:r>
      <w:r w:rsidR="00391A1D">
        <w:t>plant n</w:t>
      </w:r>
      <w:r w:rsidR="00B310D2">
        <w:t>itrogen</w:t>
      </w:r>
      <w:r w:rsidR="00391A1D">
        <w:t xml:space="preserve"> acquisition (</w:t>
      </w:r>
      <w:r w:rsidR="00B310D2" w:rsidRPr="00B310D2">
        <w:rPr>
          <w:highlight w:val="yellow"/>
        </w:rPr>
        <w:t>cite</w:t>
      </w:r>
      <w:r w:rsidR="00391A1D">
        <w:t xml:space="preserve">) and </w:t>
      </w:r>
      <w:r w:rsidR="000103A6">
        <w:t>photosynthesis</w:t>
      </w:r>
      <w:r w:rsidR="00D21DBD">
        <w:t xml:space="preserve"> </w:t>
      </w:r>
      <w:r w:rsidR="001227FA">
        <w:fldChar w:fldCharType="begin" w:fldLock="1"/>
      </w:r>
      <w:r w:rsidR="00D26E15">
        <w:instrText xml:space="preserve"> ADDIN ZOTERO_ITEM CSL_CITATION {"citationID":"dJcrZ45u","properties":{"formattedCitation":"(Smith and Dukes, 2013; Rogers {\\i{}et al.}, 2017)","plainCitation":"(Smith and Dukes, 2013; Rogers et al., 2017)","noteIndex":0},"citationItems":[{"id":"vuaV4V0H/xGpeUQ5O","uris":["http://www.mendeley.com/documents/?uuid=b45ebbbe-9cfa-41ef-9337-8bc2bfdfb16b"],"itemData":{"DOI":"10.1111/j.1365-2486.2012.02797.x","ISSN":"13541013","PMID":"23504720","abstract":"To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id":"vuaV4V0H/pfwBD6R8","uris":["http://www.mendeley.com/documents/?uuid=2b8771ac-5f1d-4259-ab38-c0c6999be44d"],"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models","type":"article-journal","volume":"213"}}],"schema":"https://github.com/citation-style-language/schema/raw/master/csl-citation.json"} </w:instrText>
      </w:r>
      <w:r w:rsidR="001227FA">
        <w:fldChar w:fldCharType="separate"/>
      </w:r>
      <w:r w:rsidR="00102628" w:rsidRPr="00102628">
        <w:rPr>
          <w:rFonts w:cs="Times New Roman"/>
        </w:rPr>
        <w:t xml:space="preserve">(Smith and Dukes, 2013; Rogers </w:t>
      </w:r>
      <w:r w:rsidR="00102628" w:rsidRPr="00102628">
        <w:rPr>
          <w:rFonts w:cs="Times New Roman"/>
          <w:i/>
          <w:iCs/>
        </w:rPr>
        <w:t>et al.</w:t>
      </w:r>
      <w:r w:rsidR="00102628" w:rsidRPr="00102628">
        <w:rPr>
          <w:rFonts w:cs="Times New Roman"/>
        </w:rPr>
        <w:t>, 2017)</w:t>
      </w:r>
      <w:r w:rsidR="001227FA">
        <w:fldChar w:fldCharType="end"/>
      </w:r>
      <w:r w:rsidR="00E12B46">
        <w:t>.</w:t>
      </w:r>
    </w:p>
    <w:p w14:paraId="5954163C" w14:textId="284D00DD" w:rsidR="00AA41B8" w:rsidRDefault="00391A1D" w:rsidP="00562561">
      <w:pPr>
        <w:spacing w:line="480" w:lineRule="auto"/>
        <w:ind w:firstLine="720"/>
      </w:pPr>
      <w:r>
        <w:t>Plant nitrogen acquisition is one process in terrestrial systems where carbon and nitrogen cycles are linked. Plants acquire nitrogen by allocating carbon belowground in exchange for nitrogen via</w:t>
      </w:r>
      <w:r w:rsidR="00E16CA5">
        <w:t xml:space="preserve"> different nitrogen acquisition strategies, including</w:t>
      </w:r>
      <w:r>
        <w:t xml:space="preserve"> direct uptake pathways</w:t>
      </w:r>
      <w:r w:rsidR="00E16CA5">
        <w:t xml:space="preserve"> such as mass flow</w:t>
      </w:r>
      <w:r w:rsidR="009D6499">
        <w:t xml:space="preserve"> or diffusion </w:t>
      </w:r>
      <w:r w:rsidR="001C6743">
        <w:fldChar w:fldCharType="begin" w:fldLock="1"/>
      </w:r>
      <w:r w:rsidR="00D26E15">
        <w:instrText xml:space="preserve"> ADDIN ZOTERO_ITEM CSL_CITATION {"citationID":"afx7XOZb","properties":{"formattedCitation":"(Barber, 1962)","plainCitation":"(Barber, 1962)","noteIndex":0},"citationItems":[{"id":"vuaV4V0H/7OjQIIBB","uris":["http://www.mendeley.com/documents/?uuid=e7ef8ab5-a3cf-4529-9757-68153540e065"],"itemData":{"author":[{"dropping-particle":"","family":"Barber","given":"Stanley A","non-dropping-particle":"","parse-names":false,"suffix":""}],"container-title":"Soil Science","id":"ITEM-1","issue":"1","issued":{"date-parts":[["1962"]]},"page":"39-49","title":"A diffusion and mass-flow concept of soil nutrient availability","type":"article-journal","volume":"93"}}],"schema":"https://github.com/citation-style-language/schema/raw/master/csl-citation.json"} </w:instrText>
      </w:r>
      <w:r w:rsidR="001C6743">
        <w:fldChar w:fldCharType="separate"/>
      </w:r>
      <w:r w:rsidR="00102628">
        <w:rPr>
          <w:noProof/>
        </w:rPr>
        <w:t>(Barber, 1962)</w:t>
      </w:r>
      <w:r w:rsidR="001C6743">
        <w:fldChar w:fldCharType="end"/>
      </w:r>
      <w:r>
        <w:t xml:space="preserve">, </w:t>
      </w:r>
      <w:r w:rsidR="00E16CA5">
        <w:t xml:space="preserve">carbon-for-nitrogen exchange via symbioses with </w:t>
      </w:r>
      <w:r>
        <w:t>mycorrhizal fungi</w:t>
      </w:r>
      <w:r w:rsidR="009D6499">
        <w:t xml:space="preserve"> </w:t>
      </w:r>
      <w:r w:rsidR="009D6499">
        <w:fldChar w:fldCharType="begin" w:fldLock="1"/>
      </w:r>
      <w:r w:rsidR="00D26E15">
        <w:instrText xml:space="preserve"> ADDIN ZOTERO_ITEM CSL_CITATION {"citationID":"7qV7UcHw","properties":{"formattedCitation":"(Marschner and Dell, 1994; Smith and Read, 2008)","plainCitation":"(Marschner and Dell, 1994; Smith and Read, 2008)","noteIndex":0},"citationItems":[{"id":"vuaV4V0H/ffpGjwSz","uris":["http://www.mendeley.com/documents/?uuid=7de52699-7fb0-461b-b0db-02c8da38a432"],"itemData":{"author":[{"dropping-particle":"","family":"Smith","given":"Sally E","non-dropping-particle":"","parse-names":false,"suffix":""},{"dropping-particle":"","family":"Read","given":"David J","non-dropping-particle":"","parse-names":false,"suffix":""}],"id":"ITEM-1","issued":{"date-parts":[["2008"]]},"title":"Mycorrhizal Symbiosis","type":"book"}},{"id":"vuaV4V0H/I41hRDyP","uris":["http://www.mendeley.com/documents/?uuid=dff89f71-2a39-4c7a-866e-2a3c8ad22d5f"],"itemData":{"DOI":"10.1007/BF00000098","ISSN":"0032079X","abstract":"The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symbiosis","type":"article-journal","volume":"159"}}],"schema":"https://github.com/citation-style-language/schema/raw/master/csl-citation.json"} </w:instrText>
      </w:r>
      <w:r w:rsidR="009D6499">
        <w:fldChar w:fldCharType="separate"/>
      </w:r>
      <w:r w:rsidR="00102628">
        <w:rPr>
          <w:noProof/>
        </w:rPr>
        <w:t>(Marschner and Dell, 1994; Smith and Read, 2008)</w:t>
      </w:r>
      <w:r w:rsidR="009D6499">
        <w:fldChar w:fldCharType="end"/>
      </w:r>
      <w:r w:rsidR="00E16CA5">
        <w:t xml:space="preserve">, carbon-for-nitrogen exchange </w:t>
      </w:r>
      <w:r w:rsidR="00ED4CFC">
        <w:t>via symbioses with</w:t>
      </w:r>
      <w:r w:rsidR="00E16CA5">
        <w:t xml:space="preserve"> symbiotic nitrogen-fixing bacteria</w:t>
      </w:r>
      <w:r w:rsidR="00EA15F8">
        <w:t xml:space="preserve"> </w:t>
      </w:r>
      <w:r w:rsidR="00EA15F8">
        <w:fldChar w:fldCharType="begin" w:fldLock="1"/>
      </w:r>
      <w:r w:rsidR="00D26E15">
        <w:instrText xml:space="preserve"> ADDIN ZOTERO_ITEM CSL_CITATION {"citationID":"mmfCNrTd","properties":{"formattedCitation":"(Vance and Heichel, 1991; Udvardi and Poole, 2013)","plainCitation":"(Vance and Heichel, 1991; Udvardi and Poole, 2013)","noteIndex":0},"citationItems":[{"id":"vuaV4V0H/1lP2OMre","uris":["http://www.mendeley.com/documents/?uuid=57ffd0b8-bd14-4c07-8d99-a513aed36ee6"],"itemData":{"DOI":"10.1146/annurev-arplant-050312-120235","ISSN":"15435008","PMID":"23451778","abstract":"Symbiotic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Biology","id":"ITEM-1","issued":{"date-parts":[["2013"]]},"page":"781-805","title":"Transport and metabolism in legume-rhizobia symbioses","type":"article-journal","volume":"64"}},{"id":"vuaV4V0H/rvIABeUd","uris":["http://www.mendeley.com/documents/?uuid=36558238-2378-4a2c-8e53-61020c7abe7e"],"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Biology","id":"ITEM-2","issue":"1","issued":{"date-parts":[["1991"]]},"page":"373-392","title":"Carbon in N2 fixation: Limitation or exquisite adaptation","type":"article-journal","volume":"42"}}],"schema":"https://github.com/citation-style-language/schema/raw/master/csl-citation.json"} </w:instrText>
      </w:r>
      <w:r w:rsidR="00EA15F8">
        <w:fldChar w:fldCharType="separate"/>
      </w:r>
      <w:r w:rsidR="00102628">
        <w:rPr>
          <w:noProof/>
        </w:rPr>
        <w:t>(Vance and Heichel, 1991; Udvardi and Poole, 2013)</w:t>
      </w:r>
      <w:r w:rsidR="00EA15F8">
        <w:fldChar w:fldCharType="end"/>
      </w:r>
      <w:r w:rsidR="00E16CA5">
        <w:t xml:space="preserve">, or through the release of root exudates that prime free-living microbial communities in the rhizosphere </w:t>
      </w:r>
      <w:r w:rsidR="00E16CA5">
        <w:fldChar w:fldCharType="begin" w:fldLock="1"/>
      </w:r>
      <w:r w:rsidR="00D26E15">
        <w:instrText xml:space="preserve"> ADDIN ZOTERO_ITEM CSL_CITATION {"citationID":"39oaMbW2","properties":{"formattedCitation":"(Phillips {\\i{}et al.}, 2011; Wen {\\i{}et al.}, 2022)","plainCitation":"(Phillips et al., 2011; Wen et al., 2022)","noteIndex":0},"citationItems":[{"id":"vuaV4V0H/Ijb8IltJ","uris":["http://www.mendeley.com/documents/?uuid=44933fd6-77ca-43c4-9bd5-32fd612d06ef"],"itemData":{"DOI":"10.1111/nph.17854","ISSN":"14698137","PMID":"34761404","abstract":"The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Phytologist","id":"ITEM-1","issue":"4","issued":{"date-parts":[["2022"]]},"page":"1620-1635","title":"Linking root exudation to belowground economic traits for resource acquisition","type":"article-journal","volume":"233"}},{"id":"vuaV4V0H/nhUeCqT2","uris":["http://www.mendeley.com/documents/?uuid=883f7f1a-27ac-4ba0-9eff-04c3a1e4ef3b"],"itemData":{"DOI":"10.1111/j.1461-0248.2010.01570.x","ISSN":"1461023X","abstract":"Ecology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Letters","id":"ITEM-2","issue":"2","issued":{"date-parts":[["2011","2"]]},"page":"187-194","title":"Enhanced root exudation induces microbial feedbacks to N cycling in a pine forest under long-term CO2 fumigation","type":"article-journal","volume":"14"}}],"schema":"https://github.com/citation-style-language/schema/raw/master/csl-citation.json"} </w:instrText>
      </w:r>
      <w:r w:rsidR="00E16CA5">
        <w:fldChar w:fldCharType="separate"/>
      </w:r>
      <w:r w:rsidR="00102628" w:rsidRPr="00102628">
        <w:rPr>
          <w:rFonts w:cs="Times New Roman"/>
        </w:rPr>
        <w:t xml:space="preserve">(Phillips </w:t>
      </w:r>
      <w:r w:rsidR="00102628" w:rsidRPr="00102628">
        <w:rPr>
          <w:rFonts w:cs="Times New Roman"/>
          <w:i/>
          <w:iCs/>
        </w:rPr>
        <w:t>et al.</w:t>
      </w:r>
      <w:r w:rsidR="00102628" w:rsidRPr="00102628">
        <w:rPr>
          <w:rFonts w:cs="Times New Roman"/>
        </w:rPr>
        <w:t xml:space="preserve">, 2011; Wen </w:t>
      </w:r>
      <w:r w:rsidR="00102628" w:rsidRPr="00102628">
        <w:rPr>
          <w:rFonts w:cs="Times New Roman"/>
          <w:i/>
          <w:iCs/>
        </w:rPr>
        <w:t>et al.</w:t>
      </w:r>
      <w:r w:rsidR="00102628" w:rsidRPr="00102628">
        <w:rPr>
          <w:rFonts w:cs="Times New Roman"/>
        </w:rPr>
        <w:t>, 2022)</w:t>
      </w:r>
      <w:r w:rsidR="00E16CA5">
        <w:fldChar w:fldCharType="end"/>
      </w:r>
      <w:r w:rsidR="00E16CA5">
        <w:t>.</w:t>
      </w:r>
      <w:r w:rsidR="00ED4CFC">
        <w:t xml:space="preserve"> </w:t>
      </w:r>
      <w:r w:rsidR="00417A8F">
        <w:t>A</w:t>
      </w:r>
      <w:r w:rsidR="00E16CA5">
        <w:t>ll nitrogen acquisition strategies require plants to allocate carbon belowground</w:t>
      </w:r>
      <w:r w:rsidR="009D6499">
        <w:t xml:space="preserve"> to acquire nitrogen</w:t>
      </w:r>
      <w:r w:rsidR="00E16CA5">
        <w:t xml:space="preserve">, </w:t>
      </w:r>
      <w:r w:rsidR="00ED4CFC">
        <w:t xml:space="preserve">which </w:t>
      </w:r>
      <w:r w:rsidR="00E16CA5">
        <w:t>impl</w:t>
      </w:r>
      <w:r w:rsidR="00ED4CFC">
        <w:t>ies</w:t>
      </w:r>
      <w:r w:rsidR="00E16CA5">
        <w:t xml:space="preserve"> </w:t>
      </w:r>
      <w:r w:rsidR="009D6499">
        <w:t>that there are</w:t>
      </w:r>
      <w:r w:rsidR="00E16CA5">
        <w:t xml:space="preserve"> carbon cost</w:t>
      </w:r>
      <w:r w:rsidR="009D6499">
        <w:t>s associated with</w:t>
      </w:r>
      <w:r w:rsidR="00E16CA5">
        <w:t xml:space="preserve"> plant nitrogen acquisition.</w:t>
      </w:r>
      <w:r w:rsidR="00ED4CFC">
        <w:t xml:space="preserve"> </w:t>
      </w:r>
    </w:p>
    <w:p w14:paraId="12EEDE45" w14:textId="1BE1FCBD" w:rsidR="003918A1" w:rsidRDefault="00EC01F6" w:rsidP="00A3142C">
      <w:pPr>
        <w:spacing w:line="480" w:lineRule="auto"/>
        <w:ind w:firstLine="720"/>
      </w:pPr>
      <w:r>
        <w:lastRenderedPageBreak/>
        <w:t xml:space="preserve">Photosynthesis is another process in terrestrial systems where carbon and nitrogen cycles are linked. </w:t>
      </w:r>
      <w:r w:rsidR="005D006F">
        <w:t xml:space="preserve">Photosynthesis links carbon and nitrogen cycles by fixing carbon dioxide drawn in from the atmosphere to simple sugars through a series of light dependent and independent reactions using enzymes that have high nitrogen requirements to build and maintain </w:t>
      </w:r>
      <w:r w:rsidR="005D006F">
        <w:fldChar w:fldCharType="begin" w:fldLock="1"/>
      </w:r>
      <w:r w:rsidR="00D26E15">
        <w:instrText xml:space="preserve"> ADDIN ZOTERO_ITEM CSL_CITATION {"citationID":"24eQszph","properties":{"formattedCitation":"(Evans and Seemann, 1989; Evans, 1989)","plainCitation":"(Evans and Seemann, 1989; Evans, 1989)","noteIndex":0},"citationItems":[{"id":"vuaV4V0H/ik3sL6RL","uris":["http://www.mendeley.com/documents/?uuid=20ca2eec-0707-46d9-b95a-10c6371d8aab"],"itemData":{"DOI":"10.1007/BF00377192","ISSN":"0029-8549","author":[{"dropping-particle":"","family":"Evans","given":"John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plants","type":"article-journal","volume":"78"}},{"id":"vuaV4V0H/OxNja1i4","uris":["http://www.mendeley.com/documents/?uuid=b85d6cb6-b3cb-471b-9b1b-d018e804566a"],"itemData":{"author":[{"dropping-particle":"","family":"Evans","given":"John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control","type":"article-journal","volume":"8"}}],"schema":"https://github.com/citation-style-language/schema/raw/master/csl-citation.json"} </w:instrText>
      </w:r>
      <w:r w:rsidR="005D006F">
        <w:fldChar w:fldCharType="separate"/>
      </w:r>
      <w:r w:rsidR="00102628">
        <w:rPr>
          <w:noProof/>
        </w:rPr>
        <w:t>(Evans and Seemann, 1989; Evans, 1989)</w:t>
      </w:r>
      <w:r w:rsidR="005D006F">
        <w:fldChar w:fldCharType="end"/>
      </w:r>
      <w:r w:rsidR="005D006F">
        <w:t>. Simple sugars can be used as substrate for respiration, allocated to structures that support growth and storage</w:t>
      </w:r>
      <w:r w:rsidR="00562561">
        <w:t xml:space="preserve">, </w:t>
      </w:r>
      <w:r w:rsidR="005D006F">
        <w:t xml:space="preserve">or </w:t>
      </w:r>
      <w:r w:rsidR="00562561">
        <w:t xml:space="preserve">are </w:t>
      </w:r>
      <w:r w:rsidR="005D006F">
        <w:t xml:space="preserve">allocated belowground to acquire </w:t>
      </w:r>
      <w:r w:rsidR="00B26369">
        <w:t>nitrogen or other soil-derived resources</w:t>
      </w:r>
      <w:r w:rsidR="005D006F">
        <w:t>.</w:t>
      </w:r>
      <w:r>
        <w:t xml:space="preserve"> Plants are well known to acclimate </w:t>
      </w:r>
      <w:r w:rsidR="00B26369">
        <w:t xml:space="preserve">their photosynthetic processes </w:t>
      </w:r>
      <w:r>
        <w:t>to changing environments, such as increasing CO</w:t>
      </w:r>
      <w:r>
        <w:rPr>
          <w:vertAlign w:val="subscript"/>
        </w:rPr>
        <w:t>2</w:t>
      </w:r>
      <w:r>
        <w:t xml:space="preserve"> </w:t>
      </w:r>
      <w:r w:rsidR="00B26369">
        <w:fldChar w:fldCharType="begin"/>
      </w:r>
      <w:r w:rsidR="00A3142C">
        <w:instrText xml:space="preserve"> ADDIN ZOTERO_ITEM CSL_CITATION {"citationID":"4uLSXZw1","properties":{"formattedCitation":"(Poorter {\\i{}et al.}, 2022)","plainCitation":"(Poorter et al., 2022)","noteIndex":0},"citationItems":[{"id":2570,"uris":["http://zotero.org/users/9772779/items/VSTAKIS7"],"itemData":{"id":2570,"type":"article-journal","abstract":"Generalised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models.","container-title":"New Phytologist","DOI":"10.1111/nph.17802","ISSN":"14698137","issue":"4","note":"PMID: 34657301","page":"1560-1596","title":"A meta-analysis of responses of C3 plants to atmospheric CO2: dose–response curves for 85 traits ranging from the molecular to the whole-plant level","volume":"233","author":[{"family":"Poorter","given":"Hendrik"},{"family":"Knopf","given":"Oliver"},{"family":"Wright","given":"Ian J"},{"family":"Temme","given":"Andries A"},{"family":"Hogewoning","given":"Sander W"},{"family":"Graf","given":"Alexander"},{"family":"Cernusak","given":"Lucas A"},{"family":"Pons","given":"Thijs L"}],"issued":{"date-parts":[["2022"]]}}}],"schema":"https://github.com/citation-style-language/schema/raw/master/csl-citation.json"} </w:instrText>
      </w:r>
      <w:r w:rsidR="00B26369">
        <w:fldChar w:fldCharType="separate"/>
      </w:r>
      <w:r w:rsidR="00A3142C" w:rsidRPr="00A3142C">
        <w:rPr>
          <w:rFonts w:cs="Times New Roman"/>
        </w:rPr>
        <w:t xml:space="preserve">(Poorter </w:t>
      </w:r>
      <w:r w:rsidR="00A3142C" w:rsidRPr="00A3142C">
        <w:rPr>
          <w:rFonts w:cs="Times New Roman"/>
          <w:i/>
          <w:iCs/>
        </w:rPr>
        <w:t>et al.</w:t>
      </w:r>
      <w:r w:rsidR="00A3142C" w:rsidRPr="00A3142C">
        <w:rPr>
          <w:rFonts w:cs="Times New Roman"/>
        </w:rPr>
        <w:t>, 2022)</w:t>
      </w:r>
      <w:r w:rsidR="00B26369">
        <w:fldChar w:fldCharType="end"/>
      </w:r>
      <w:r>
        <w:t>, temperatur</w:t>
      </w:r>
      <w:r w:rsidR="00A3142C">
        <w:t>e ()</w:t>
      </w:r>
      <w:r>
        <w:t>, light availability</w:t>
      </w:r>
      <w:r w:rsidR="00A3142C">
        <w:t xml:space="preserve"> ()</w:t>
      </w:r>
      <w:r>
        <w:t xml:space="preserve">, and soil resource availability </w:t>
      </w:r>
      <w:r w:rsidR="00A3142C">
        <w:t>()</w:t>
      </w:r>
      <w:r>
        <w:t>. However, current terrestrial biosphere models rarely include these acclimation responses and instead predict photosynthesis through parameters assigned to plant functional groups via positive relationships between soil nitrogen availability, leaf nitrogen allocation, and photosynthetic capacity</w:t>
      </w:r>
      <w:r w:rsidR="00B26369">
        <w:t xml:space="preserve"> </w:t>
      </w:r>
      <w:r w:rsidR="00B26369">
        <w:fldChar w:fldCharType="begin"/>
      </w:r>
      <w:r w:rsidR="00B26369">
        <w:instrText xml:space="preserve"> ADDIN ZOTERO_ITEM CSL_CITATION {"citationID":"8pyincD3","properties":{"formattedCitation":"(Smith and Dukes, 2013; Rogers {\\i{}et al.}, 2017)","plainCitation":"(Smith and Dukes, 2013; Rogers et al., 2017)","noteIndex":0},"citationItems":[{"id":"vuaV4V0H/xGpeUQ5O","uris":["http://www.mendeley.com/documents/?uuid=b45ebbbe-9cfa-41ef-9337-8bc2bfdfb16b"],"itemData":{"DOI":"10.1111/j.1365-2486.2012.02797.x","ISSN":"13541013","PMID":"23504720","abstract":"To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Biology","id":"vuaV4V0H/xGpeUQ5O","issue":"1","issued":{"date-parts":[["2013"]]},"page":"45-63","title":"Plant respiration and photosynthesis in global-scale models: Incorporating acclimation to temperature and CO&lt;sub&gt;2&lt;/sub&gt;","type":"article-journal","volume":"19"}},{"id":"vuaV4V0H/pfwBD6R8","uris":["http://www.mendeley.com/documents/?uuid=2b8771ac-5f1d-4259-ab38-c0c6999be44d"],"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Phytologist","id":"vuaV4V0H/pfwBD6R8","issue":"1","issued":{"date-parts":[["2017","1"]]},"page":"22-42","title":"A roadmap for improving the representation of photosynthesis in Earth system models","type":"article-journal","volume":"213"}}],"schema":"https://github.com/citation-style-language/schema/raw/master/csl-citation.json"} </w:instrText>
      </w:r>
      <w:r w:rsidR="00B26369">
        <w:fldChar w:fldCharType="separate"/>
      </w:r>
      <w:r w:rsidR="00B26369" w:rsidRPr="00B26369">
        <w:rPr>
          <w:rFonts w:cs="Times New Roman"/>
        </w:rPr>
        <w:t xml:space="preserve">(Smith and Dukes, 2013; Rogers </w:t>
      </w:r>
      <w:r w:rsidR="00B26369" w:rsidRPr="00B26369">
        <w:rPr>
          <w:rFonts w:cs="Times New Roman"/>
          <w:i/>
          <w:iCs/>
        </w:rPr>
        <w:t>et al.</w:t>
      </w:r>
      <w:r w:rsidR="00B26369" w:rsidRPr="00B26369">
        <w:rPr>
          <w:rFonts w:cs="Times New Roman"/>
        </w:rPr>
        <w:t>, 2017)</w:t>
      </w:r>
      <w:r w:rsidR="00B26369">
        <w:fldChar w:fldCharType="end"/>
      </w:r>
      <w:r>
        <w:t>. Recent work</w:t>
      </w:r>
      <w:r w:rsidR="00A3142C">
        <w:t xml:space="preserve"> also</w:t>
      </w:r>
      <w:r>
        <w:t xml:space="preserve"> suggests that photosynthesis is better predicted through environmental factors that modify demand to allocate nitrogen to nitrogen-rich photosynthetic enzymes</w:t>
      </w:r>
      <w:r w:rsidR="00B26369">
        <w:t xml:space="preserve"> </w:t>
      </w:r>
      <w:r w:rsidR="00B26369">
        <w:fldChar w:fldCharType="begin"/>
      </w:r>
      <w:r w:rsidR="00B26369">
        <w:instrText xml:space="preserve"> ADDIN ZOTERO_ITEM CSL_CITATION {"citationID":"16y4mKYq","properties":{"formattedCitation":"(Smith {\\i{}et al.}, 2019; Paillassa {\\i{}et al.}, 2020; Dong {\\i{}et al.}, 2020; Peng {\\i{}et al.}, 2021)","plainCitation":"(Smith et al., 2019; Paillassa et al., 2020; Dong et al., 2020; Peng et al., 2021)","noteIndex":0},"citationItems":[{"id":2126,"uris":["http://zotero.org/users/9772779/items/YXEIMKWF"],"itemData":{"id":2126,"type":"article-journal","abstract":"Earth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ESMs.","container-title":"Ecology Letters","DOI":"10.1111/ele.13210","ISSN":"1461-023X","issue":"3","page":"506-517","title":"Global photosynthetic capacity is optimized to the environment","volume":"22","author":[{"family":"Smith","given":"Nicholas G"},{"family":"Keenan","given":"Trevor F"},{"family":"Prentice","given":"I C"},{"family":"Wang","given":"Han"},{"family":"Wright","given":"Ian J"},{"family":"Niinemets","given":"Ülo"},{"family":"Crous","given":"Kristine Y"},{"family":"Domingues","given":"Tomas F"},{"family":"Guerrieri","given":"Rossella"},{"family":"Ishida","given":"FY","dropping-particle":"oko"},{"family":"Kattge","given":"Jens"},{"family":"Kruger","given":"Eric L"},{"family":"Maire","given":"Vincent"},{"family":"Rogers","given":"Alistair"},{"family":"Serbin","given":"Shawn P"},{"family":"Tarvainen","given":"Lasse"},{"family":"Togashi","given":"Henrique F"},{"family":"Townsend","given":"Philip A"},{"family":"Wang","given":"Meng"},{"family":"Weerasinghe","given":"Lasantha K"},{"family":"Zhou","given":"Shuang-Xi"}],"editor":[{"family":"Niu","given":"Shuli"}],"issued":{"date-parts":[["2019",3,4]]}}},{"id":"vuaV4V0H/SojGAsGE","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Phytologist","id":"vuaV4V0H/SojGAsGE","issue":"1","issued":{"date-parts":[["2020","10","9"]]},"page":"121-135","title":"When and where soil is important to modify the carbon and water economy of leaves","type":"article-journal","volume":"228"}},{"id":"vuaV4V0H/eygh6W12","uris":["http://www.mendeley.com/documents/?uuid=665ee559-637a-4c3e-ab28-1c199c696d00"],"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Phytologist","id":"vuaV4V0H/eygh6W12","issue":"1","issued":{"date-parts":[["2020","10","24"]]},"page":"82-94","title":"Components of leaf‐trait variation along environmental gradients","type":"article-journal","volume":"228"}},{"id":2702,"uris":["http://zotero.org/users/9772779/items/9BABRFZB"],"itemData":{"id":2702,"type":"article-journal","abstract":"There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supply.","container-title":"Communications Biology","DOI":"10.1038/s42003-021-01985-7","ISSN":"2399-3642","issue":"1","note":"PMID: 33846550\nISBN: 4200302101","page":"462","title":"Global climate and nutrient controls of photosynthetic capacity","volume":"4","author":[{"family":"Peng","given":"Yunke"},{"family":"Bloomfield","given":"Keith J"},{"family":"Cernusak","given":"Lucas A"},{"family":"Domingues","given":"Tomas F"},{"family":"Prentice","given":"Iain Colin"}],"issued":{"date-parts":[["2021",12,12]]}}}],"schema":"https://github.com/citation-style-language/schema/raw/master/csl-citation.json"} </w:instrText>
      </w:r>
      <w:r w:rsidR="00B26369">
        <w:fldChar w:fldCharType="separate"/>
      </w:r>
      <w:r w:rsidR="00B26369" w:rsidRPr="00B26369">
        <w:rPr>
          <w:rFonts w:cs="Times New Roman"/>
        </w:rPr>
        <w:t xml:space="preserve">(Smith </w:t>
      </w:r>
      <w:r w:rsidR="00B26369" w:rsidRPr="00B26369">
        <w:rPr>
          <w:rFonts w:cs="Times New Roman"/>
          <w:i/>
          <w:iCs/>
        </w:rPr>
        <w:t>et al.</w:t>
      </w:r>
      <w:r w:rsidR="00B26369" w:rsidRPr="00B26369">
        <w:rPr>
          <w:rFonts w:cs="Times New Roman"/>
        </w:rPr>
        <w:t xml:space="preserve">, 2019; </w:t>
      </w:r>
      <w:proofErr w:type="spellStart"/>
      <w:r w:rsidR="00B26369" w:rsidRPr="00B26369">
        <w:rPr>
          <w:rFonts w:cs="Times New Roman"/>
        </w:rPr>
        <w:t>Paillassa</w:t>
      </w:r>
      <w:proofErr w:type="spellEnd"/>
      <w:r w:rsidR="00B26369" w:rsidRPr="00B26369">
        <w:rPr>
          <w:rFonts w:cs="Times New Roman"/>
        </w:rPr>
        <w:t xml:space="preserve"> </w:t>
      </w:r>
      <w:r w:rsidR="00B26369" w:rsidRPr="00B26369">
        <w:rPr>
          <w:rFonts w:cs="Times New Roman"/>
          <w:i/>
          <w:iCs/>
        </w:rPr>
        <w:t>et al.</w:t>
      </w:r>
      <w:r w:rsidR="00B26369" w:rsidRPr="00B26369">
        <w:rPr>
          <w:rFonts w:cs="Times New Roman"/>
        </w:rPr>
        <w:t xml:space="preserve">, 2020; Dong </w:t>
      </w:r>
      <w:r w:rsidR="00B26369" w:rsidRPr="00B26369">
        <w:rPr>
          <w:rFonts w:cs="Times New Roman"/>
          <w:i/>
          <w:iCs/>
        </w:rPr>
        <w:t>et al.</w:t>
      </w:r>
      <w:r w:rsidR="00B26369" w:rsidRPr="00B26369">
        <w:rPr>
          <w:rFonts w:cs="Times New Roman"/>
        </w:rPr>
        <w:t xml:space="preserve">, 2020; Peng </w:t>
      </w:r>
      <w:r w:rsidR="00B26369" w:rsidRPr="00B26369">
        <w:rPr>
          <w:rFonts w:cs="Times New Roman"/>
          <w:i/>
          <w:iCs/>
        </w:rPr>
        <w:t>et al.</w:t>
      </w:r>
      <w:r w:rsidR="00B26369" w:rsidRPr="00B26369">
        <w:rPr>
          <w:rFonts w:cs="Times New Roman"/>
        </w:rPr>
        <w:t>, 2021)</w:t>
      </w:r>
      <w:r w:rsidR="00B26369">
        <w:fldChar w:fldCharType="end"/>
      </w:r>
      <w:r>
        <w:t>.</w:t>
      </w:r>
    </w:p>
    <w:p w14:paraId="6BFF3C9A" w14:textId="149447C0" w:rsidR="00A3142C" w:rsidRDefault="00A3142C" w:rsidP="00A3142C">
      <w:pPr>
        <w:spacing w:line="480" w:lineRule="auto"/>
        <w:ind w:firstLine="720"/>
      </w:pPr>
      <w:r>
        <w:t>Photosynthetic least-cost theory provides a framework for understanding how</w:t>
      </w:r>
      <w:r>
        <w:t xml:space="preserve"> plants might acclimate their photosynthetic processes to changing environments </w:t>
      </w:r>
      <w:r>
        <w:t xml:space="preserve">First principles of the theory suggest that plants acclimate to environments by maximizing photosynthetic carbon uptake at the lowest summed cost of water and nitrogen use </w:t>
      </w:r>
      <w:r>
        <w:fldChar w:fldCharType="begin"/>
      </w:r>
      <w:r>
        <w:instrText xml:space="preserve"> ADDIN ZOTERO_ITEM CSL_CITATION {"citationID":"cuYA5fr4","properties":{"formattedCitation":"(Wright {\\i{}et al.}, 2003; Prentice {\\i{}et al.}, 2014)","plainCitation":"(Wright et al., 2003; Prentice et al., 2014)","noteIndex":0},"citationItems":[{"id":"vuaV4V0H/M4uiP5OP","uris":["http://www.mendeley.com/documents/?uuid=e792122e-1fd1-4c1a-9d09-7bd7a13fee68"],"itemData":{"DOI":"0003-0147/2003/16101-010387","author":[{"dropping-particle":"","family":"Wright","given":"Ian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Naturalist","id":"vuaV4V0H/M4uiP5OP","issue":"1","issued":{"date-parts":[["2003"]]},"page":"98-111","title":"Least-cost input mixtures of water and nitrogen for photosynthesis","type":"article-journal","volume":"161"}},{"id":"vuaV4V0H/s4dtlmk3","uris":["http://www.mendeley.com/documents/?uuid=e847e008-126f-46c3-a215-d3160662c7ab"],"itemData":{"DOI":"10.1111/ele.12211","ISSN":"1461023X","abstract":"A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Letters","id":"vuaV4V0H/s4dtlmk3","issue":"1","issued":{"date-parts":[["2014","1"]]},"page":"82-91","title":"Balancing the costs of carbon gain and water transport: testing a new theoretical framework for plant functional ecology","type":"article-journal","volume":"17"}}],"schema":"https://github.com/citation-style-language/schema/raw/master/csl-citation.json"} </w:instrText>
      </w:r>
      <w:r>
        <w:fldChar w:fldCharType="separate"/>
      </w:r>
      <w:r w:rsidRPr="00A3142C">
        <w:rPr>
          <w:rFonts w:cs="Times New Roman"/>
        </w:rPr>
        <w:t xml:space="preserve">(Wright </w:t>
      </w:r>
      <w:r w:rsidRPr="00A3142C">
        <w:rPr>
          <w:rFonts w:cs="Times New Roman"/>
          <w:i/>
          <w:iCs/>
        </w:rPr>
        <w:t>et al.</w:t>
      </w:r>
      <w:r w:rsidRPr="00A3142C">
        <w:rPr>
          <w:rFonts w:cs="Times New Roman"/>
        </w:rPr>
        <w:t xml:space="preserve">, 2003; Prentice </w:t>
      </w:r>
      <w:r w:rsidRPr="00A3142C">
        <w:rPr>
          <w:rFonts w:cs="Times New Roman"/>
          <w:i/>
          <w:iCs/>
        </w:rPr>
        <w:t>et al.</w:t>
      </w:r>
      <w:r w:rsidRPr="00A3142C">
        <w:rPr>
          <w:rFonts w:cs="Times New Roman"/>
        </w:rPr>
        <w:t>, 2014)</w:t>
      </w:r>
      <w:r>
        <w:fldChar w:fldCharType="end"/>
      </w:r>
      <w:r>
        <w:t>. The theory predicts that costs of water and nutrient use are substitutable, such that plants can acclimate to a given environment by sacrificing less efficient use of a relatively more abundant and less costly resource to use in exchange for more efficient use of a relatively less abundant and more costly resource to use</w:t>
      </w:r>
      <w:r>
        <w:t xml:space="preserve"> </w:t>
      </w:r>
      <w:r>
        <w:fldChar w:fldCharType="begin"/>
      </w:r>
      <w:r>
        <w:instrText xml:space="preserve"> ADDIN ZOTERO_ITEM CSL_CITATION {"citationID":"XP87ZAf9","properties":{"formattedCitation":"(Wright {\\i{}et al.}, 2003)","plainCitation":"(Wright et al., 2003)","noteIndex":0},"citationItems":[{"id":"vuaV4V0H/M4uiP5OP","uris":["http://www.mendeley.com/documents/?uuid=e792122e-1fd1-4c1a-9d09-7bd7a13fee68"],"itemData":{"DOI":"0003-0147/2003/16101-010387","author":[{"dropping-particle":"","family":"Wright","given":"Ian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Naturalist","id":"vuaV4V0H/M4uiP5OP","issue":"1","issued":{"date-parts":[["2003"]]},"page":"98-111","title":"Least-cost input mixtures of water and nitrogen for photosynthesis","type":"article-journal","volume":"161"}}],"schema":"https://github.com/citation-style-language/schema/raw/master/csl-citation.json"} </w:instrText>
      </w:r>
      <w:r>
        <w:fldChar w:fldCharType="separate"/>
      </w:r>
      <w:r w:rsidRPr="00A3142C">
        <w:rPr>
          <w:rFonts w:cs="Times New Roman"/>
        </w:rPr>
        <w:t xml:space="preserve">(Wright </w:t>
      </w:r>
      <w:r w:rsidRPr="00A3142C">
        <w:rPr>
          <w:rFonts w:cs="Times New Roman"/>
          <w:i/>
          <w:iCs/>
        </w:rPr>
        <w:t>et al.</w:t>
      </w:r>
      <w:r w:rsidRPr="00A3142C">
        <w:rPr>
          <w:rFonts w:cs="Times New Roman"/>
        </w:rPr>
        <w:t>, 2003)</w:t>
      </w:r>
      <w:r>
        <w:fldChar w:fldCharType="end"/>
      </w:r>
      <w:r>
        <w:t xml:space="preserve">. For example, the theory predicts </w:t>
      </w:r>
      <w:r>
        <w:lastRenderedPageBreak/>
        <w:t xml:space="preserve">that, all else equal, plants should respond to an increase in soil nitrogen availability by sacrificing less efficient nitrogen use for more efficient water use, a response that would be achieved with greater leaf nitrogen allocation per stomatal conductance at a given photosynthetic rate </w:t>
      </w:r>
      <w:r>
        <w:fldChar w:fldCharType="begin" w:fldLock="1"/>
      </w:r>
      <w:r>
        <w:instrText xml:space="preserve"> ADDIN ZOTERO_ITEM CSL_CITATION {"citationID":"YxXViqWa","properties":{"formattedCitation":"(Prentice {\\i{}et al.}, 2014)","plainCitation":"(Prentice et al., 2014)","noteIndex":0},"citationItems":[{"id":"vuaV4V0H/s4dtlmk3","uris":["http://www.mendeley.com/documents/?uuid=e847e008-126f-46c3-a215-d3160662c7ab"],"itemData":{"DOI":"10.1111/ele.12211","ISSN":"1461023X","abstract":"A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ecology","type":"article-journal","volume":"17"}}],"schema":"https://github.com/citation-style-language/schema/raw/master/csl-citation.json"} </w:instrText>
      </w:r>
      <w:r>
        <w:fldChar w:fldCharType="separate"/>
      </w:r>
      <w:r w:rsidRPr="00A3142C">
        <w:rPr>
          <w:rFonts w:cs="Times New Roman"/>
        </w:rPr>
        <w:t xml:space="preserve">(Prentice </w:t>
      </w:r>
      <w:r w:rsidRPr="00A3142C">
        <w:rPr>
          <w:rFonts w:cs="Times New Roman"/>
          <w:i/>
          <w:iCs/>
        </w:rPr>
        <w:t>et al.</w:t>
      </w:r>
      <w:r w:rsidRPr="00A3142C">
        <w:rPr>
          <w:rFonts w:cs="Times New Roman"/>
        </w:rPr>
        <w:t>, 2014)</w:t>
      </w:r>
      <w:r>
        <w:fldChar w:fldCharType="end"/>
      </w:r>
      <w:r>
        <w:t>. While promising, few direct tests of photosynthetic least cost theory exist aside from a few global gradient analyses, and manipulative experiments are needed to test underlying assumptions and mechanisms of the theory across different spatiotemporal scales and plant functional groups.</w:t>
      </w:r>
    </w:p>
    <w:p w14:paraId="1F8B4EF6" w14:textId="45815FCB" w:rsidR="00EC2C0C" w:rsidRDefault="00EC01F6" w:rsidP="00C45948">
      <w:pPr>
        <w:spacing w:line="480" w:lineRule="auto"/>
        <w:ind w:firstLine="720"/>
      </w:pPr>
      <w:r>
        <w:t>Carbon costs to acquire nitrogen generally vary in species with different nitrogen acquisition strategies and have been shown to be context dependent on environmental factors such as atmospheric CO</w:t>
      </w:r>
      <w:r>
        <w:rPr>
          <w:vertAlign w:val="subscript"/>
        </w:rPr>
        <w:t>2</w:t>
      </w:r>
      <w:r>
        <w:t xml:space="preserve">, light availability, and soil nutrient availability </w:t>
      </w:r>
      <w:r>
        <w:fldChar w:fldCharType="begin" w:fldLock="1"/>
      </w:r>
      <w:r>
        <w:instrText xml:space="preserve"> ADDIN ZOTERO_ITEM CSL_CITATION {"citationID":"fRvP5L3g","properties":{"formattedCitation":"(Brzostek {\\i{}et al.}, 2014; Terrer {\\i{}et al.}, 2018; Allen {\\i{}et al.}, 2020; Perkowski {\\i{}et al.}, 2021; Lu {\\i{}et al.}, 2022)","plainCitation":"(Brzostek et al., 2014; Terrer et al., 2018; Allen et al., 2020; Perkowski et al., 2021; Lu et al., 2022)","noteIndex":0},"citationItems":[{"id":"vuaV4V0H/vKq0WcBY","uris":["http://www.mendeley.com/documents/?uuid=d402da8e-476e-48bc-8d9c-7c76f7aa03a4"],"itemData":{"DOI":"10.1002/2014JG002660.Received","abstract":"Accurate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retranslocation","type":"article-journal","volume":"119"}},{"id":"vuaV4V0H/RLcVswhn","uris":["http://www.mendeley.com/documents/?uuid=480420f1-268a-43c9-915f-67afb003b56a"],"itemData":{"DOI":"10.3389/ffgc.2020.00043","ISSN":"2624893X","abstract":"Nutrient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forests","type":"article-journal","volume":"3"}},{"id":"vuaV4V0H/icH8Cfvt","uris":["http://www.mendeley.com/documents/?uuid=233b0f00-9a30-4c3a-a2bb-5e67ae9c0e5f"],"itemData":{"DOI":"10.1093/jxb/erab253","ISSN":"0022-0957","abstract":"Plant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strategies","type":"article-journal","volume":"72"}},{"id":"vuaV4V0H/mUV8Rkkk","uris":["http://www.mendeley.com/documents/?uuid=dfc9e40d-3479-48b7-8b2e-9c95537b5843"],"itemData":{"DOI":"10.3389/fpls.2022.927435","abstract":"Photosynthetically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Fertilization","type":"article-journal","volume":"13"}},{"id":"vuaV4V0H/03ZtUwY6","uris":["http://www.mendeley.com/documents/?uuid=f5a032e4-11bd-468b-88f1-a7a4ce482036"],"itemData":{"DOI":"10.1111/nph.14872","ISBN":"7476820487","ISSN":"0028-646X","abstract":"Land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fldChar w:fldCharType="separate"/>
      </w:r>
      <w:r w:rsidRPr="00102628">
        <w:rPr>
          <w:rFonts w:cs="Times New Roman"/>
        </w:rPr>
        <w:t>(</w:t>
      </w:r>
      <w:proofErr w:type="spellStart"/>
      <w:r w:rsidRPr="00102628">
        <w:rPr>
          <w:rFonts w:cs="Times New Roman"/>
        </w:rPr>
        <w:t>Brzostek</w:t>
      </w:r>
      <w:proofErr w:type="spellEnd"/>
      <w:r w:rsidRPr="00102628">
        <w:rPr>
          <w:rFonts w:cs="Times New Roman"/>
        </w:rPr>
        <w:t xml:space="preserve"> </w:t>
      </w:r>
      <w:r w:rsidRPr="00102628">
        <w:rPr>
          <w:rFonts w:cs="Times New Roman"/>
          <w:i/>
          <w:iCs/>
        </w:rPr>
        <w:t>et al.</w:t>
      </w:r>
      <w:r w:rsidRPr="00102628">
        <w:rPr>
          <w:rFonts w:cs="Times New Roman"/>
        </w:rPr>
        <w:t xml:space="preserve">, 2014; </w:t>
      </w:r>
      <w:proofErr w:type="spellStart"/>
      <w:r w:rsidRPr="00102628">
        <w:rPr>
          <w:rFonts w:cs="Times New Roman"/>
        </w:rPr>
        <w:t>Terrer</w:t>
      </w:r>
      <w:proofErr w:type="spellEnd"/>
      <w:r w:rsidRPr="00102628">
        <w:rPr>
          <w:rFonts w:cs="Times New Roman"/>
        </w:rPr>
        <w:t xml:space="preserve"> </w:t>
      </w:r>
      <w:r w:rsidRPr="00102628">
        <w:rPr>
          <w:rFonts w:cs="Times New Roman"/>
          <w:i/>
          <w:iCs/>
        </w:rPr>
        <w:t>et al.</w:t>
      </w:r>
      <w:r w:rsidRPr="00102628">
        <w:rPr>
          <w:rFonts w:cs="Times New Roman"/>
        </w:rPr>
        <w:t xml:space="preserve">, 2018; Allen </w:t>
      </w:r>
      <w:r w:rsidRPr="00102628">
        <w:rPr>
          <w:rFonts w:cs="Times New Roman"/>
          <w:i/>
          <w:iCs/>
        </w:rPr>
        <w:t>et al.</w:t>
      </w:r>
      <w:r w:rsidRPr="00102628">
        <w:rPr>
          <w:rFonts w:cs="Times New Roman"/>
        </w:rPr>
        <w:t xml:space="preserve">, 2020; Perkowski </w:t>
      </w:r>
      <w:r w:rsidRPr="00102628">
        <w:rPr>
          <w:rFonts w:cs="Times New Roman"/>
          <w:i/>
          <w:iCs/>
        </w:rPr>
        <w:t>et al.</w:t>
      </w:r>
      <w:r w:rsidRPr="00102628">
        <w:rPr>
          <w:rFonts w:cs="Times New Roman"/>
        </w:rPr>
        <w:t xml:space="preserve">, 2021; Lu </w:t>
      </w:r>
      <w:r w:rsidRPr="00102628">
        <w:rPr>
          <w:rFonts w:cs="Times New Roman"/>
          <w:i/>
          <w:iCs/>
        </w:rPr>
        <w:t>et al.</w:t>
      </w:r>
      <w:r w:rsidRPr="00102628">
        <w:rPr>
          <w:rFonts w:cs="Times New Roman"/>
        </w:rPr>
        <w:t>, 2022)</w:t>
      </w:r>
      <w:r>
        <w:fldChar w:fldCharType="end"/>
      </w:r>
      <w:r>
        <w:t xml:space="preserve">. </w:t>
      </w:r>
      <w:r w:rsidR="00C45948">
        <w:t xml:space="preserve">Some studies conducted at the global scale suggest that the variance in carbon costs to acquire nitrogen in species with different acquisition strategies may scale to influence leaf and whole plant acclimation responses to environmental change </w:t>
      </w:r>
      <w:r w:rsidR="00C45948">
        <w:fldChar w:fldCharType="begin"/>
      </w:r>
      <w:r w:rsidR="00C45948">
        <w:instrText xml:space="preserve"> ADDIN ZOTERO_ITEM CSL_CITATION {"citationID":"YOUtswn6","properties":{"formattedCitation":"(Terrer {\\i{}et al.}, 2018; Smith and Keenan, 2020)","plainCitation":"(Terrer et al., 2018; Smith and Keenan, 2020)","noteIndex":0},"citationItems":[{"id":"vuaV4V0H/03ZtUwY6","uris":["http://www.mendeley.com/documents/?uuid=f5a032e4-11bd-468b-88f1-a7a4ce482036"],"itemData":{"DOI":"10.1111/nph.14872","ISBN":"7476820487","ISSN":"0028-646X","abstract":"Land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Phytologist","id":"vuaV4V0H/03ZtUwY6","issue":"2","issued":{"date-parts":[["2018","1","6"]]},"page":"507-522","title":"Ecosystem responses to elevated &lt;scp&gt;CO&lt;/scp&gt; &lt;sub&gt;2&lt;/sub&gt; governed by plant–soil interactions and the cost of nitrogen acquisition","type":"article-journal","volume":"217"}},{"id":2520,"uris":["http://zotero.org/users/9772779/items/H2UDDT87"],"itemData":{"id":2520,"type":"article-journal","abstract":"The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ture,","container-title":"Global Change Biology","DOI":"10.1111/gcb.15212","ISSN":"1354-1013","issue":"9","page":"5202-5216","title":"Mechanisms underlying leaf photosynthetic acclimation to warming and elevated CO2 as inferred from least‐cost optimality theory","volume":"26","author":[{"family":"Smith","given":"Nicholas G"},{"family":"Keenan","given":"Trevor F"}],"issued":{"date-parts":[["2020",9,3]]}}}],"schema":"https://github.com/citation-style-language/schema/raw/master/csl-citation.json"} </w:instrText>
      </w:r>
      <w:r w:rsidR="00C45948">
        <w:fldChar w:fldCharType="separate"/>
      </w:r>
      <w:r w:rsidR="00C45948" w:rsidRPr="00C45948">
        <w:rPr>
          <w:rFonts w:cs="Times New Roman"/>
        </w:rPr>
        <w:t>(</w:t>
      </w:r>
      <w:proofErr w:type="spellStart"/>
      <w:r w:rsidR="00C45948" w:rsidRPr="00C45948">
        <w:rPr>
          <w:rFonts w:cs="Times New Roman"/>
        </w:rPr>
        <w:t>Terrer</w:t>
      </w:r>
      <w:proofErr w:type="spellEnd"/>
      <w:r w:rsidR="00C45948" w:rsidRPr="00C45948">
        <w:rPr>
          <w:rFonts w:cs="Times New Roman"/>
        </w:rPr>
        <w:t xml:space="preserve"> </w:t>
      </w:r>
      <w:r w:rsidR="00C45948" w:rsidRPr="00C45948">
        <w:rPr>
          <w:rFonts w:cs="Times New Roman"/>
          <w:i/>
          <w:iCs/>
        </w:rPr>
        <w:t>et al.</w:t>
      </w:r>
      <w:r w:rsidR="00C45948" w:rsidRPr="00C45948">
        <w:rPr>
          <w:rFonts w:cs="Times New Roman"/>
        </w:rPr>
        <w:t>, 2018; Smith and Keenan, 2020)</w:t>
      </w:r>
      <w:r w:rsidR="00C45948">
        <w:fldChar w:fldCharType="end"/>
      </w:r>
      <w:r w:rsidR="00C45948">
        <w:t xml:space="preserve">. However, no study to date, at least to our knowledge, has leveraged an experimental design that directly manipulates plant nitrogen acquisition strategy across different environmental change scenarios. The lack of such experiments limit our ability to </w:t>
      </w:r>
      <w:r>
        <w:t xml:space="preserve">determine mechanisms that </w:t>
      </w:r>
      <w:r w:rsidR="00C45948">
        <w:t xml:space="preserve">elicit </w:t>
      </w:r>
      <w:r>
        <w:t xml:space="preserve">relationships between plant nitrogen acquisition strategy, leaf physiology, and whole plant growth. </w:t>
      </w:r>
    </w:p>
    <w:p w14:paraId="444BEBFD" w14:textId="77777777" w:rsidR="00A461D6" w:rsidRDefault="00FF7948" w:rsidP="00642465">
      <w:pPr>
        <w:spacing w:line="480" w:lineRule="auto"/>
        <w:ind w:firstLine="720"/>
      </w:pPr>
      <w:r>
        <w:t xml:space="preserve">In this study, </w:t>
      </w:r>
      <w:r w:rsidR="00FD777D">
        <w:t xml:space="preserve">we </w:t>
      </w:r>
      <w:r>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558D98A8" w:rsidR="00A461D6" w:rsidRDefault="00E8768C" w:rsidP="00642465">
      <w:pPr>
        <w:pStyle w:val="ListParagraph"/>
        <w:numPr>
          <w:ilvl w:val="0"/>
          <w:numId w:val="6"/>
        </w:numPr>
        <w:spacing w:line="480" w:lineRule="auto"/>
        <w:ind w:left="1080"/>
      </w:pPr>
      <w:r>
        <w:lastRenderedPageBreak/>
        <w:t>S</w:t>
      </w:r>
      <w:r w:rsidR="00FF7948">
        <w:t>oil nitrogen fertilization w</w:t>
      </w:r>
      <w:r>
        <w:t xml:space="preserve">ill </w:t>
      </w:r>
      <w:r w:rsidR="00FF7948">
        <w:t xml:space="preserve">increase whole plant growth </w:t>
      </w:r>
      <w:r w:rsidR="007935E9">
        <w:t>because of</w:t>
      </w:r>
      <w:r w:rsidR="00A07AF4">
        <w:t xml:space="preserve"> lower carbon cost</w:t>
      </w:r>
      <w:r w:rsidR="007935E9">
        <w:t>s of nitrogen acquisition. This will increase the amount of nitrogen acquired per belowground carbon investment, which will maximize both nitrogen and carbon allocation to growth and storage</w:t>
      </w:r>
    </w:p>
    <w:p w14:paraId="643926A3" w14:textId="0C956BE4"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This will result in a positive effect of inoculation on whole plant growth and total leaf </w:t>
      </w:r>
      <w:proofErr w:type="gramStart"/>
      <w:r w:rsidR="00E16C50">
        <w:t>area, but</w:t>
      </w:r>
      <w:proofErr w:type="gramEnd"/>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00B89F88" w14:textId="77777777" w:rsidR="00A461D6" w:rsidRDefault="00E8768C" w:rsidP="00642465">
      <w:pPr>
        <w:pStyle w:val="ListParagraph"/>
        <w:numPr>
          <w:ilvl w:val="0"/>
          <w:numId w:val="6"/>
        </w:numPr>
        <w:spacing w:line="480" w:lineRule="auto"/>
        <w:ind w:left="1080"/>
      </w:pPr>
      <w:r>
        <w:t>S</w:t>
      </w:r>
      <w:r w:rsidR="008F6058">
        <w:t>oil nitrogen fertilization w</w:t>
      </w:r>
      <w:r>
        <w:t>ill</w:t>
      </w:r>
      <w:r w:rsidR="008F6058">
        <w:t xml:space="preserve"> increase </w:t>
      </w:r>
      <w:r w:rsidR="00FF7948">
        <w:t xml:space="preserve">leaf nitrogen per stomatal conductance through an increase in leaf nitrogen allocation </w:t>
      </w:r>
      <w:r w:rsidR="00231617">
        <w:t xml:space="preserve">and reduction in stomatal conductance. </w:t>
      </w:r>
      <w:r w:rsidR="00C41A80">
        <w:t>T</w:t>
      </w:r>
      <w:r w:rsidR="00231617">
        <w:t xml:space="preserve">his response </w:t>
      </w:r>
      <w:r>
        <w:t>will</w:t>
      </w:r>
      <w:r w:rsidR="00231617">
        <w:t xml:space="preserve"> be driven by a reduction in the carbon cost of acquiring nitrogen versus water, causing individuals to sacrifice inefficient nitrogen</w:t>
      </w:r>
      <w:r>
        <w:t xml:space="preserve"> use</w:t>
      </w:r>
      <w:r w:rsidR="00231617">
        <w:t xml:space="preserve"> for more efficient</w:t>
      </w:r>
      <w:r>
        <w:t xml:space="preserve"> water</w:t>
      </w:r>
      <w:r w:rsidR="00231617">
        <w:t xml:space="preserve"> use.</w:t>
      </w:r>
      <w:r w:rsidR="00D01503">
        <w:t xml:space="preserve"> We </w:t>
      </w:r>
      <w:r w:rsidR="00C41A80">
        <w:t>expect</w:t>
      </w:r>
      <w:r w:rsidR="00D01503">
        <w:t xml:space="preserve"> that inoculation w</w:t>
      </w:r>
      <w:r>
        <w:t>ill</w:t>
      </w:r>
      <w:r w:rsidR="00D01503">
        <w:t xml:space="preserve"> increase the magnitude of nitrogen-water </w:t>
      </w:r>
      <w:r w:rsidR="00DA425E">
        <w:t>tradeoffs but</w:t>
      </w:r>
      <w:r w:rsidR="00D01503">
        <w:t xml:space="preserve"> w</w:t>
      </w:r>
      <w:r>
        <w:t>ill</w:t>
      </w:r>
      <w:r w:rsidR="00D01503">
        <w:t xml:space="preserve"> only be observed </w:t>
      </w:r>
      <w:r>
        <w:t>in</w:t>
      </w:r>
      <w:r w:rsidR="00D01503">
        <w:t xml:space="preserve"> the low soil nitrogen treatment</w:t>
      </w:r>
      <w:r w:rsidR="0038171F">
        <w:t xml:space="preserve"> due </w:t>
      </w:r>
      <w:r w:rsidR="00DA425E">
        <w:t>to shifts away from nitrogen fixation with increasing fertilization</w:t>
      </w:r>
      <w:r w:rsidR="00D01503">
        <w:t>.</w:t>
      </w:r>
      <w:r w:rsidR="008E2BDE">
        <w:t xml:space="preserve"> </w:t>
      </w:r>
    </w:p>
    <w:p w14:paraId="63C57384" w14:textId="1533D680" w:rsidR="008E2BDE" w:rsidRPr="00192404" w:rsidRDefault="00E8768C" w:rsidP="009D6E5B">
      <w:pPr>
        <w:pStyle w:val="ListParagraph"/>
        <w:numPr>
          <w:ilvl w:val="0"/>
          <w:numId w:val="6"/>
        </w:numPr>
        <w:spacing w:line="480" w:lineRule="auto"/>
        <w:ind w:left="1080"/>
      </w:pPr>
      <w:r>
        <w:t>E</w:t>
      </w:r>
      <w:r w:rsidR="008E2BDE">
        <w:t>ffects of soil nitrogen fertilization and inoculation on leaf nitrogen-water use tradeoffs w</w:t>
      </w:r>
      <w:r>
        <w:t>ill</w:t>
      </w:r>
      <w:r w:rsidR="008E2BDE">
        <w:t xml:space="preserve"> depend on whole plant </w:t>
      </w:r>
      <w:r w:rsidR="0038171F">
        <w:t xml:space="preserve">acclimation </w:t>
      </w:r>
      <w:r w:rsidR="00C41A80">
        <w:t>responses</w:t>
      </w:r>
      <w:r w:rsidR="0038171F">
        <w:t xml:space="preserve"> to soil nitrogen availability</w:t>
      </w:r>
      <w:r>
        <w:t xml:space="preserve">. </w:t>
      </w:r>
      <w:r w:rsidR="00C41A80">
        <w:t>W</w:t>
      </w:r>
      <w:r w:rsidR="008E2BDE">
        <w:t>eak</w:t>
      </w:r>
      <w:r w:rsidR="00C41A80">
        <w:t xml:space="preserve"> or null whole plant</w:t>
      </w:r>
      <w:r w:rsidR="008E2BDE">
        <w:t xml:space="preserve"> responses to either soil nitrogen fertilization or inoculation w</w:t>
      </w:r>
      <w:r>
        <w:t>ill</w:t>
      </w:r>
      <w:r w:rsidR="008E2BDE">
        <w:t xml:space="preserve"> enhance leaf nitrogen-water use tradeoffs. However, if soil nitrogen </w:t>
      </w:r>
      <w:r w:rsidR="008E2BDE">
        <w:lastRenderedPageBreak/>
        <w:t>fertilization or inoculation elicit</w:t>
      </w:r>
      <w:r>
        <w:t xml:space="preserve"> </w:t>
      </w:r>
      <w:r w:rsidR="008E2BDE">
        <w:t>strong whole plant growth response</w:t>
      </w:r>
      <w:r>
        <w:t>s</w:t>
      </w:r>
      <w:r w:rsidR="008E2BDE">
        <w:t xml:space="preserve">, then we </w:t>
      </w:r>
      <w:r w:rsidR="0038171F">
        <w:t>expect</w:t>
      </w:r>
      <w:r>
        <w:t xml:space="preserve"> either weak or no effect of these treatments </w:t>
      </w:r>
      <w:r w:rsidR="008E2BDE">
        <w:t>on leaf nitrogen-water use tradeoffs</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2"/>
      <w:r w:rsidR="00BC7961">
        <w:t>4</w:t>
      </w:r>
      <w:commentRangeEnd w:id="2"/>
      <w:r w:rsidR="00BC7961">
        <w:rPr>
          <w:rStyle w:val="CommentReference"/>
          <w:rFonts w:eastAsia="Times New Roman" w:cs="Times New Roman"/>
        </w:rPr>
        <w:commentReference w:id="2"/>
      </w:r>
      <w:r w:rsidR="0089764A">
        <w:t xml:space="preserve"> hours to eliminate any bacterial or fungal 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111E87BD"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 xml:space="preserve">of two nitrogen fertilization treatments as 150 mL of a modified Hoagland’s solution </w:t>
      </w:r>
      <w:r w:rsidR="007B6BD6">
        <w:rPr>
          <w:rFonts w:cs="Times New Roman"/>
        </w:rPr>
        <w:fldChar w:fldCharType="begin" w:fldLock="1"/>
      </w:r>
      <w:r w:rsidR="00D26E15">
        <w:rPr>
          <w:rFonts w:cs="Times New Roman"/>
        </w:rPr>
        <w:instrText xml:space="preserve"> ADDIN ZOTERO_ITEM CSL_CITATION {"citationID":"d6ttHWxt","properties":{"formattedCitation":"(Hoagland and Arnon, 1950)","plainCitation":"(Hoagland and Arnon, 1950)","noteIndex":0},"citationItems":[{"id":"vuaV4V0H/CLktWShw","uris":["http://www.mendeley.com/documents/?uuid=dd11fb6a-bf0e-4621-ae2a-1fd2345a784e"],"itemData":{"abstract":"This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soil","type":"article-journal","volume":"347"}}],"schema":"https://github.com/citation-style-language/schema/raw/master/csl-citation.json"} </w:instrText>
      </w:r>
      <w:r w:rsidR="007B6BD6">
        <w:rPr>
          <w:rFonts w:cs="Times New Roman"/>
        </w:rPr>
        <w:fldChar w:fldCharType="separate"/>
      </w:r>
      <w:r w:rsidR="00102628">
        <w:rPr>
          <w:rFonts w:cs="Times New Roman"/>
          <w:noProof/>
        </w:rPr>
        <w:t>(Hoagland and Arnon, 1950)</w:t>
      </w:r>
      <w:r w:rsidR="007B6BD6">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w:t>
      </w:r>
      <w:r w:rsidR="00412BAB">
        <w:rPr>
          <w:rFonts w:cs="Times New Roman"/>
        </w:rPr>
        <w:lastRenderedPageBreak/>
        <w:t>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 xml:space="preserve">; </w:t>
      </w:r>
      <w:r w:rsidR="00412BAB">
        <w:rPr>
          <w:rFonts w:cs="Times New Roman"/>
        </w:rPr>
        <w:fldChar w:fldCharType="begin" w:fldLock="1"/>
      </w:r>
      <w:r w:rsidR="00D26E15">
        <w:rPr>
          <w:rFonts w:cs="Times New Roman"/>
        </w:rPr>
        <w:instrText xml:space="preserve"> ADDIN ZOTERO_ITEM CSL_CITATION {"citationID":"FJJDdH5j","properties":{"formattedCitation":"(Poorter {\\i{}et al.}, 2012)","plainCitation":"(Poorter et al., 2012)","noteIndex":0},"citationItems":[{"id":"vuaV4V0H/Gaav0mMb","uris":["http://www.mendeley.com/documents/?uuid=d2fc7dd0-f985-4014-a0fc-d0bf916ae5a9"],"itemData":{"DOI":"10.1071/FP12049","ISSN":"14454408","abstract":"The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26E15">
        <w:rPr>
          <w:rFonts w:ascii="Cambria Math" w:hAnsi="Cambria Math" w:cs="Cambria Math"/>
        </w:rPr>
        <w:instrText>∼</w:instrText>
      </w:r>
      <w:r w:rsidR="00D26E15">
        <w:rPr>
          <w:rFonts w:cs="Times New Roman"/>
        </w:rPr>
        <w:instrText xml:space="preserve">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growth","type":"article-journal","volume":"39"}}],"schema":"https://github.com/citation-style-language/schema/raw/master/csl-citation.json"} </w:instrText>
      </w:r>
      <w:r w:rsidR="00412BAB">
        <w:rPr>
          <w:rFonts w:cs="Times New Roman"/>
        </w:rPr>
        <w:fldChar w:fldCharType="separate"/>
      </w:r>
      <w:r w:rsidR="00102628" w:rsidRPr="00102628">
        <w:rPr>
          <w:rFonts w:cs="Times New Roman"/>
        </w:rPr>
        <w:t xml:space="preserve">(Poorter </w:t>
      </w:r>
      <w:r w:rsidR="00102628" w:rsidRPr="00102628">
        <w:rPr>
          <w:rFonts w:cs="Times New Roman"/>
          <w:i/>
          <w:iCs/>
        </w:rPr>
        <w:t>et al.</w:t>
      </w:r>
      <w:r w:rsidR="00102628" w:rsidRPr="00102628">
        <w:rPr>
          <w:rFonts w:cs="Times New Roman"/>
        </w:rPr>
        <w:t>, 2012)</w:t>
      </w:r>
      <w:r w:rsidR="00412BAB">
        <w:rPr>
          <w:rFonts w:cs="Times New Roman"/>
        </w:rPr>
        <w:fldChar w:fldCharType="end"/>
      </w:r>
      <w:r w:rsidR="00412BAB">
        <w:rPr>
          <w:rFonts w:cs="Times New Roman"/>
        </w:rPr>
        <w:t>.</w:t>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µmol 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proofErr w:type="spellStart"/>
      <w:r w:rsidR="00D67D74" w:rsidRPr="003E0112">
        <w:rPr>
          <w:i/>
          <w:iCs/>
          <w:color w:val="000000"/>
        </w:rPr>
        <w:t>g</w:t>
      </w:r>
      <w:r w:rsidR="00D67D74" w:rsidRPr="00C33C74">
        <w:rPr>
          <w:color w:val="000000"/>
          <w:vertAlign w:val="subscript"/>
        </w:rPr>
        <w:t>s</w:t>
      </w:r>
      <w:proofErr w:type="spellEnd"/>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0412AF49"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canner to determine wet leaf area using the '</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D26E15">
        <w:rPr>
          <w:color w:val="000000"/>
        </w:rPr>
        <w:instrText xml:space="preserve"> ADDIN ZOTERO_ITEM CSL_CITATION {"citationID":"RqEPxFuY","properties":{"formattedCitation":"(Katabuchi, 2015)","plainCitation":"(Katabuchi, 2015)","noteIndex":0},"citationItems":[{"id":"vuaV4V0H/nDUfIRhz","uris":["http://www.mendeley.com/documents/?uuid=d5bcbc72-e9c0-4ada-8acf-dfeff07e88d7"],"itemData":{"author":[{"dropping-particle":"","family":"Katabuchi","given":"Masatoshi","non-dropping-particle":"","parse-names":false,"suffix":""}],"container-title":"Ecological Research","id":"ITEM-1","issue":"6","issued":{"date-parts":[["2015"]]},"page":"1073-1077","title":"LeafArea: An R package for rapid digital analysis of leaf area","type":"article-journal","volume":"30"}}],"schema":"https://github.com/citation-style-language/schema/raw/master/csl-citation.json"} </w:instrText>
      </w:r>
      <w:r w:rsidRPr="00863849">
        <w:rPr>
          <w:color w:val="000000"/>
        </w:rPr>
        <w:fldChar w:fldCharType="separate"/>
      </w:r>
      <w:r w:rsidR="00102628">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D26E15">
        <w:rPr>
          <w:color w:val="000000"/>
        </w:rPr>
        <w:instrText xml:space="preserve"> ADDIN ZOTERO_ITEM CSL_CITATION {"citationID":"H6UNUyCJ","properties":{"formattedCitation":"(Schneider {\\i{}et al.}, 2012)","plainCitation":"(Schneider et al., 2012)","noteIndex":0},"citationItems":[{"id":"vuaV4V0H/A4gDHm4s","uris":["http://www.mendeley.com/documents/?uuid=6b914044-468b-40c6-8046-c87ca4f654ed"],"itemData":{"DOI":"10.1038/nmeth.2089","ISSN":"1548-7105","PMID":"22930834","abstract":"For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analysis.","type":"article-journal","volume":"9"}}],"schema":"https://github.com/citation-style-language/schema/raw/master/csl-citation.json"} </w:instrText>
      </w:r>
      <w:r>
        <w:rPr>
          <w:color w:val="000000"/>
        </w:rPr>
        <w:fldChar w:fldCharType="separate"/>
      </w:r>
      <w:r w:rsidR="00102628" w:rsidRPr="00102628">
        <w:rPr>
          <w:rFonts w:cs="Times New Roman"/>
          <w:color w:val="000000"/>
        </w:rPr>
        <w:t xml:space="preserve">(Schneider </w:t>
      </w:r>
      <w:r w:rsidR="00102628" w:rsidRPr="00102628">
        <w:rPr>
          <w:rFonts w:cs="Times New Roman"/>
          <w:i/>
          <w:iCs/>
          <w:color w:val="000000"/>
        </w:rPr>
        <w:t>et al.</w:t>
      </w:r>
      <w:r w:rsidR="00102628" w:rsidRPr="00102628">
        <w:rPr>
          <w:rFonts w:cs="Times New Roman"/>
          <w:color w:val="000000"/>
        </w:rPr>
        <w:t>, 2012)</w:t>
      </w:r>
      <w:r>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 xml:space="preserve">Using subsamples of ground and </w:t>
      </w:r>
      <w:r>
        <w:rPr>
          <w:color w:val="000000"/>
        </w:rPr>
        <w:lastRenderedPageBreak/>
        <w:t>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proofErr w:type="spellStart"/>
      <w:r w:rsidRPr="00863849">
        <w:t>g</w:t>
      </w:r>
      <w:r w:rsidR="00A461D6">
        <w:t>N</w:t>
      </w:r>
      <w:proofErr w:type="spellEnd"/>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w:t>
      </w:r>
      <w:proofErr w:type="spellStart"/>
      <w:r w:rsidR="00270350">
        <w:rPr>
          <w:color w:val="000000"/>
        </w:rPr>
        <w:t>Costech</w:t>
      </w:r>
      <w:proofErr w:type="spellEnd"/>
      <w:r w:rsidR="00270350">
        <w:rPr>
          <w:color w:val="000000"/>
        </w:rPr>
        <w:t xml:space="preserve">, Inc., Valencia, CA, USA). </w:t>
      </w:r>
      <w:r w:rsidRPr="00863849">
        <w:rPr>
          <w:color w:val="000000"/>
        </w:rPr>
        <w:t xml:space="preserve">Leaf nitrogen </w:t>
      </w:r>
      <w:r>
        <w:rPr>
          <w:color w:val="000000"/>
        </w:rPr>
        <w:t>mass</w:t>
      </w:r>
      <w:r w:rsidRPr="00863849">
        <w:rPr>
          <w:color w:val="000000"/>
        </w:rPr>
        <w:t xml:space="preserve"> per unit leaf area (</w:t>
      </w:r>
      <w:proofErr w:type="spellStart"/>
      <w:r w:rsidRPr="00DB6582">
        <w:rPr>
          <w:i/>
          <w:color w:val="000000"/>
        </w:rPr>
        <w:t>N</w:t>
      </w:r>
      <w:r w:rsidRPr="00F1756A">
        <w:rPr>
          <w:iCs/>
          <w:color w:val="000000"/>
          <w:vertAlign w:val="subscript"/>
        </w:rPr>
        <w:t>area</w:t>
      </w:r>
      <w:proofErr w:type="spellEnd"/>
      <w:r w:rsidRPr="00863849">
        <w:rPr>
          <w:color w:val="000000"/>
        </w:rPr>
        <w:t xml:space="preserve">; </w:t>
      </w:r>
      <w:proofErr w:type="spellStart"/>
      <w:r w:rsidRPr="00863849">
        <w:rPr>
          <w:color w:val="000000"/>
        </w:rPr>
        <w:t>g</w:t>
      </w:r>
      <w:r w:rsidR="00A461D6">
        <w:rPr>
          <w:color w:val="000000"/>
        </w:rPr>
        <w:t>N</w:t>
      </w:r>
      <w:proofErr w:type="spellEnd"/>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63ADB3DA"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xml:space="preserve">' R package </w:t>
      </w:r>
      <w:r w:rsidRPr="00863849">
        <w:rPr>
          <w:color w:val="000000"/>
        </w:rPr>
        <w:fldChar w:fldCharType="begin" w:fldLock="1"/>
      </w:r>
      <w:r w:rsidR="00D26E15">
        <w:rPr>
          <w:color w:val="000000"/>
        </w:rPr>
        <w:instrText xml:space="preserve"> ADDIN ZOTERO_ITEM CSL_CITATION {"citationID":"7ixcZy4b","properties":{"formattedCitation":"(Duursma, 2015)","plainCitation":"(Duursma, 2015)","noteIndex":0},"citationItems":[{"id":"vuaV4V0H/Gau8uPp1","uris":["http://www.mendeley.com/documents/?uuid=5e0def6e-f6ab-4728-ace7-bf1db97e423e"],"itemData":{"DOI":"10.1371/journal.pone.0143346&gt;","abstract":"Modelling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data","type":"article-journal","volume":"10"}}],"schema":"https://github.com/citation-style-language/schema/raw/master/csl-citation.json"} </w:instrText>
      </w:r>
      <w:r w:rsidRPr="00863849">
        <w:rPr>
          <w:color w:val="000000"/>
        </w:rPr>
        <w:fldChar w:fldCharType="separate"/>
      </w:r>
      <w:r w:rsidR="00102628">
        <w:rPr>
          <w:noProof/>
          <w:color w:val="000000"/>
        </w:rPr>
        <w:t>(Duursma, 2015)</w:t>
      </w:r>
      <w:r w:rsidRPr="00863849">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 </w:t>
      </w:r>
      <w:r>
        <w:rPr>
          <w:color w:val="000000"/>
        </w:rPr>
        <w:fldChar w:fldCharType="begin" w:fldLock="1"/>
      </w:r>
      <w:r w:rsidR="00D26E15">
        <w:rPr>
          <w:color w:val="000000"/>
        </w:rPr>
        <w:instrText xml:space="preserve"> ADDIN ZOTERO_ITEM CSL_CITATION {"citationID":"tBD5UJgi","properties":{"formattedCitation":"(Farquhar {\\i{}et al.}, 1980)","plainCitation":"(Farquhar et al., 1980)","noteIndex":0},"citationItems":[{"id":"vuaV4V0H/ohb4vAnV","uris":["http://www.mendeley.com/documents/?uuid=2717909d-c70a-4937-a66c-ae5cfba2cde5"],"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species","type":"article-journal","volume":"149"}}],"schema":"https://github.com/citation-style-language/schema/raw/master/csl-citation.json"} </w:instrText>
      </w:r>
      <w:r>
        <w:rPr>
          <w:color w:val="000000"/>
        </w:rPr>
        <w:fldChar w:fldCharType="separate"/>
      </w:r>
      <w:r w:rsidR="00102628" w:rsidRPr="00102628">
        <w:rPr>
          <w:rFonts w:cs="Times New Roman"/>
          <w:color w:val="000000"/>
        </w:rPr>
        <w:t xml:space="preserve">(Farquhar </w:t>
      </w:r>
      <w:r w:rsidR="00102628" w:rsidRPr="00102628">
        <w:rPr>
          <w:rFonts w:cs="Times New Roman"/>
          <w:i/>
          <w:iCs/>
          <w:color w:val="000000"/>
        </w:rPr>
        <w:t>et al.</w:t>
      </w:r>
      <w:r w:rsidR="00102628" w:rsidRPr="00102628">
        <w:rPr>
          <w:rFonts w:cs="Times New Roman"/>
          <w:color w:val="000000"/>
        </w:rPr>
        <w:t>, 1980)</w:t>
      </w:r>
      <w:r>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7F426D">
        <w:fldChar w:fldCharType="begin" w:fldLock="1"/>
      </w:r>
      <w:r w:rsidR="00D26E15">
        <w:instrText xml:space="preserve"> ADDIN ZOTERO_ITEM CSL_CITATION {"citationID":"J5TxjLUC","properties":{"formattedCitation":"(Bernacchi {\\i{}et al.}, 2001)","plainCitation":"(Bernacchi et al., 2001)","dontUpdate":true,"noteIndex":0},"citationItems":[{"id":"vuaV4V0H/4Fr46Wlk","uris":["http://www.mendeley.com/documents/?uuid=ccd6a28a-9e53-4361-b47f-71144c38a242"],"itemData":{"DOI":"10.1046/j.1365-3040.2001.00668.x","ISSN":"01407791","abstract":"Predicting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photosynthesis","type":"article-journal","volume":"24"}}],"schema":"https://github.com/citation-style-language/schema/raw/master/csl-citation.json"} </w:instrText>
      </w:r>
      <w:r w:rsidR="007F426D">
        <w:fldChar w:fldCharType="separate"/>
      </w:r>
      <w:proofErr w:type="spellStart"/>
      <w:r w:rsidR="00102628" w:rsidRPr="00102628">
        <w:rPr>
          <w:rFonts w:cs="Times New Roman"/>
        </w:rPr>
        <w:t>Bernacchi</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AE0EFF">
        <w:rPr>
          <w:rFonts w:cs="Times New Roman"/>
        </w:rPr>
        <w:t>(</w:t>
      </w:r>
      <w:r w:rsidR="00102628" w:rsidRPr="00102628">
        <w:rPr>
          <w:rFonts w:cs="Times New Roman"/>
        </w:rPr>
        <w:t>2001)</w:t>
      </w:r>
      <w:r w:rsidR="007F426D">
        <w:fldChar w:fldCharType="end"/>
      </w:r>
      <w:r w:rsidR="007F426D">
        <w:t xml:space="preserve"> and</w:t>
      </w:r>
      <w:r w:rsidR="00AA6BAB">
        <w:t xml:space="preserve"> described in</w:t>
      </w:r>
      <w:r>
        <w:t xml:space="preserve"> </w:t>
      </w:r>
      <w:r>
        <w:fldChar w:fldCharType="begin" w:fldLock="1"/>
      </w:r>
      <w:r w:rsidR="00D26E15">
        <w:instrText xml:space="preserve"> ADDIN ZOTERO_ITEM CSL_CITATION {"citationID":"d10YD9Uy","properties":{"formattedCitation":"(Medlyn {\\i{}et al.}, 2002)","plainCitation":"(Medlyn et al., 2002)","dontUpdate":true,"noteIndex":0},"citationItems":[{"id":"vuaV4V0H/OraJiUoL","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fldChar w:fldCharType="separate"/>
      </w:r>
      <w:proofErr w:type="spellStart"/>
      <w:r w:rsidR="00102628" w:rsidRPr="00102628">
        <w:rPr>
          <w:rFonts w:cs="Times New Roman"/>
        </w:rPr>
        <w:t>Medlyn</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w:t>
      </w:r>
      <w:r w:rsidR="00102628">
        <w:rPr>
          <w:rFonts w:cs="Times New Roman"/>
        </w:rPr>
        <w:t>(</w:t>
      </w:r>
      <w:r w:rsidR="00102628" w:rsidRPr="00102628">
        <w:rPr>
          <w:rFonts w:cs="Times New Roman"/>
        </w:rPr>
        <w:t>2002)</w:t>
      </w:r>
      <w:r>
        <w:fldChar w:fldCharType="end"/>
      </w:r>
      <w:r w:rsidR="00125358">
        <w:t>.</w:t>
      </w:r>
      <w:r w:rsidR="002B4EF9">
        <w:t xml:space="preserve"> Dark respiration measurements were also included in each curve fit.</w:t>
      </w:r>
    </w:p>
    <w:p w14:paraId="7DDFC1AC" w14:textId="5FF82E31"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 xml:space="preserve">as in </w:t>
      </w:r>
      <w:r w:rsidRPr="00863849">
        <w:rPr>
          <w:color w:val="000000"/>
        </w:rPr>
        <w:fldChar w:fldCharType="begin" w:fldLock="1"/>
      </w:r>
      <w:r w:rsidR="00D26E15">
        <w:rPr>
          <w:color w:val="000000"/>
        </w:rPr>
        <w:instrText xml:space="preserve"> ADDIN ZOTERO_ITEM CSL_CITATION {"citationID":"KKEEs8Hw","properties":{"formattedCitation":"(Kattge and Knorr, 2007)","plainCitation":"(Kattge and Knorr, 2007)","dontUpdate":true,"noteIndex":0},"citationItems":[{"id":"vuaV4V0H/38NBErWs","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sidRPr="00863849">
        <w:rPr>
          <w:color w:val="000000"/>
        </w:rPr>
        <w:fldChar w:fldCharType="separate"/>
      </w:r>
      <w:r w:rsidR="00102628">
        <w:rPr>
          <w:noProof/>
          <w:color w:val="000000"/>
        </w:rPr>
        <w:t xml:space="preserve">Kattge and Knorr </w:t>
      </w:r>
      <w:r w:rsidR="00AE0EFF">
        <w:rPr>
          <w:noProof/>
          <w:color w:val="000000"/>
        </w:rPr>
        <w:t>(</w:t>
      </w:r>
      <w:r w:rsidR="00102628">
        <w:rPr>
          <w:noProof/>
          <w:color w:val="000000"/>
        </w:rPr>
        <w:t>2007)</w:t>
      </w:r>
      <w:r w:rsidRPr="00863849">
        <w:rPr>
          <w:color w:val="000000"/>
        </w:rPr>
        <w:fldChar w:fldCharType="end"/>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73236138"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w:t>
      </w:r>
      <w:r w:rsidRPr="00863849">
        <w:rPr>
          <w:color w:val="000000"/>
        </w:rPr>
        <w:lastRenderedPageBreak/>
        <w:t xml:space="preserve">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Pr>
          <w:color w:val="000000"/>
        </w:rPr>
        <w:fldChar w:fldCharType="begin" w:fldLock="1"/>
      </w:r>
      <w:r w:rsidR="00D26E15">
        <w:rPr>
          <w:color w:val="000000"/>
        </w:rPr>
        <w:instrText xml:space="preserve"> ADDIN ZOTERO_ITEM CSL_CITATION {"citationID":"xEjEpBgX","properties":{"formattedCitation":"(Kattge and Knorr, 2007)","plainCitation":"(Kattge and Knorr, 2007)","noteIndex":0},"citationItems":[{"id":"vuaV4V0H/38NBErWs","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Pr>
          <w:color w:val="000000"/>
        </w:rPr>
        <w:fldChar w:fldCharType="begin" w:fldLock="1"/>
      </w:r>
      <w:r w:rsidR="00D26E15">
        <w:rPr>
          <w:color w:val="000000"/>
        </w:rPr>
        <w:instrText xml:space="preserve"> ADDIN ZOTERO_ITEM CSL_CITATION {"citationID":"Ejr0QjIX","properties":{"formattedCitation":"(Kattge and Knorr, 2007)","plainCitation":"(Kattge and Knorr, 2007)","noteIndex":0},"citationItems":[{"id":"vuaV4V0H/38NBErWs","uris":["http://www.mendeley.com/documents/?uuid=1386fefb-1f6f-4dfa-a3ee-a1b31dbc916c"],"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species","type":"article-journal","volume":"30"}}],"schema":"https://github.com/citation-style-language/schema/raw/master/csl-citation.json"} </w:instrText>
      </w:r>
      <w:r>
        <w:rPr>
          <w:color w:val="000000"/>
        </w:rPr>
        <w:fldChar w:fldCharType="separate"/>
      </w:r>
      <w:r w:rsidR="00102628">
        <w:rPr>
          <w:noProof/>
          <w:color w:val="000000"/>
        </w:rPr>
        <w:t>(Kattge and Knorr, 2007)</w:t>
      </w:r>
      <w:r>
        <w:rPr>
          <w:color w:val="000000"/>
        </w:rPr>
        <w:fldChar w:fldCharType="end"/>
      </w:r>
      <w:r>
        <w:rPr>
          <w:color w:val="000000"/>
        </w:rPr>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 xml:space="preserve">; </w:t>
      </w:r>
      <w:r>
        <w:rPr>
          <w:color w:val="000000"/>
        </w:rPr>
        <w:fldChar w:fldCharType="begin" w:fldLock="1"/>
      </w:r>
      <w:r w:rsidR="00D26E15">
        <w:rPr>
          <w:color w:val="000000"/>
        </w:rPr>
        <w:instrText xml:space="preserve"> ADDIN ZOTERO_ITEM CSL_CITATION {"citationID":"FalxqEEE","properties":{"formattedCitation":"(Medlyn {\\i{}et al.}, 2002)","plainCitation":"(Medlyn et al., 2002)","noteIndex":0},"citationItems":[{"id":"vuaV4V0H/OraJiUoL","uris":["http://www.mendeley.com/documents/?uuid=f142b2ba-b924-4247-ad80-0bb3c892ffdc"],"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data","type":"article-journal","volume":"25"}}],"schema":"https://github.com/citation-style-language/schema/raw/master/csl-citation.json"} </w:instrText>
      </w:r>
      <w:r>
        <w:rPr>
          <w:color w:val="000000"/>
        </w:rPr>
        <w:fldChar w:fldCharType="separate"/>
      </w:r>
      <w:r w:rsidR="00102628" w:rsidRPr="00102628">
        <w:rPr>
          <w:rFonts w:cs="Times New Roman"/>
          <w:color w:val="000000"/>
        </w:rPr>
        <w:t>(</w:t>
      </w:r>
      <w:proofErr w:type="spellStart"/>
      <w:r w:rsidR="00102628" w:rsidRPr="00102628">
        <w:rPr>
          <w:rFonts w:cs="Times New Roman"/>
          <w:color w:val="000000"/>
        </w:rPr>
        <w:t>Medlyn</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2002)</w:t>
      </w:r>
      <w:r>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 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proofErr w:type="spellStart"/>
      <w:r w:rsidRPr="00863849">
        <w:rPr>
          <w:color w:val="000000"/>
        </w:rPr>
        <w:t>Kattge</w:t>
      </w:r>
      <w:proofErr w:type="spellEnd"/>
      <w:r w:rsidRPr="00863849">
        <w:rPr>
          <w:color w:val="000000"/>
        </w:rPr>
        <w:t xml:space="preserve"> &amp; Knorr (2007) 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2871BA80" w:rsidR="0022275C" w:rsidRDefault="0022275C" w:rsidP="009D6E5B">
      <w:pPr>
        <w:spacing w:line="480" w:lineRule="auto"/>
        <w:ind w:firstLine="720"/>
        <w:rPr>
          <w:color w:val="000000"/>
        </w:rPr>
      </w:pPr>
      <w:r>
        <w:rPr>
          <w:color w:val="000000"/>
        </w:rPr>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xml:space="preserve">) using the log-polynomial approach explained in </w:t>
      </w:r>
      <w:r>
        <w:rPr>
          <w:color w:val="000000"/>
        </w:rPr>
        <w:fldChar w:fldCharType="begin" w:fldLock="1"/>
      </w:r>
      <w:r w:rsidR="00D26E15">
        <w:rPr>
          <w:color w:val="000000"/>
        </w:rPr>
        <w:instrText xml:space="preserve"> ADDIN ZOTERO_ITEM CSL_CITATION {"citationID":"IrMn5JBz","properties":{"formattedCitation":"(Heskel {\\i{}et al.}, 2016)","plainCitation":"(Heskel et al., 2016)","dontUpdate":true,"noteIndex":0},"citationItems":[{"id":"vuaV4V0H/bKt5GhML","uris":["http://www.mendeley.com/documents/?uuid=e77ebbb1-5199-47a8-b370-deee6548aa9a"],"itemData":{"DOI":"10.1073/pnas.1520282113","ISSN":"0027-8424","abstract":"Plant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2A2B54F2" w:rsidR="00895284" w:rsidRDefault="0022275C" w:rsidP="009D6E5B">
      <w:pPr>
        <w:spacing w:line="480" w:lineRule="auto"/>
        <w:rPr>
          <w:color w:val="000000"/>
        </w:rPr>
      </w:pPr>
      <w:r>
        <w:rPr>
          <w:i/>
          <w:iCs/>
          <w:color w:val="000000"/>
        </w:rPr>
        <w:lastRenderedPageBreak/>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Pr>
          <w:color w:val="000000"/>
        </w:rPr>
        <w:fldChar w:fldCharType="begin" w:fldLock="1"/>
      </w:r>
      <w:r w:rsidR="00D26E15">
        <w:rPr>
          <w:color w:val="000000"/>
        </w:rPr>
        <w:instrText xml:space="preserve"> ADDIN ZOTERO_ITEM CSL_CITATION {"citationID":"CX5NMqnu","properties":{"formattedCitation":"(Heskel {\\i{}et al.}, 2016)","plainCitation":"(Heskel et al., 2016)","dontUpdate":true,"noteIndex":0},"citationItems":[{"id":"vuaV4V0H/bKt5GhML","uris":["http://www.mendeley.com/documents/?uuid=e77ebbb1-5199-47a8-b370-deee6548aa9a"],"itemData":{"DOI":"10.1073/pnas.1520282113","ISSN":"0027-8424","abstract":"Plant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Pr>
          <w:color w:val="000000"/>
        </w:rPr>
        <w:fldChar w:fldCharType="separate"/>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2016)</w:t>
      </w:r>
      <w:r>
        <w:rPr>
          <w:color w:val="000000"/>
        </w:rPr>
        <w:fldChar w:fldCharType="end"/>
      </w:r>
      <w:r>
        <w:rPr>
          <w:color w:val="000000"/>
        </w:rPr>
        <w:t xml:space="preserve"> derived from a log-polynomial approach described in </w:t>
      </w:r>
      <w:r>
        <w:rPr>
          <w:color w:val="000000"/>
        </w:rPr>
        <w:fldChar w:fldCharType="begin" w:fldLock="1"/>
      </w:r>
      <w:r w:rsidR="00D26E15">
        <w:rPr>
          <w:color w:val="000000"/>
        </w:rPr>
        <w:instrText xml:space="preserve"> ADDIN ZOTERO_ITEM CSL_CITATION {"citationID":"tWOM52oL","properties":{"formattedCitation":"(O\\uc0\\u8217{}Sullivan {\\i{}et al.}, 2013)","plainCitation":"(O’Sullivan et al., 2013)","dontUpdate":true,"noteIndex":0},"citationItems":[{"id":"vuaV4V0H/b78Cq3IG","uris":["http://www.mendeley.com/documents/?uuid=3ae232c8-422b-4bc3-a4a9-8d138a179b21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function","type":"article-journal","volume":"36"}}],"schema":"https://github.com/citation-style-language/schema/raw/master/csl-citation.json"} </w:instrText>
      </w:r>
      <w:r>
        <w:rPr>
          <w:color w:val="000000"/>
        </w:rPr>
        <w:fldChar w:fldCharType="separate"/>
      </w:r>
      <w:r w:rsidR="00102628" w:rsidRPr="00102628">
        <w:rPr>
          <w:rFonts w:cs="Times New Roman"/>
          <w:color w:val="000000"/>
        </w:rPr>
        <w:t xml:space="preserve">O’Sullivan </w:t>
      </w:r>
      <w:r w:rsidR="00102628" w:rsidRPr="00102628">
        <w:rPr>
          <w:rFonts w:cs="Times New Roman"/>
          <w:i/>
          <w:iCs/>
          <w:color w:val="000000"/>
        </w:rPr>
        <w:t>et al.</w:t>
      </w:r>
      <w:r w:rsidR="002B4EF9">
        <w:rPr>
          <w:rFonts w:cs="Times New Roman"/>
          <w:color w:val="000000"/>
        </w:rPr>
        <w:t xml:space="preserve"> (</w:t>
      </w:r>
      <w:r w:rsidR="00102628" w:rsidRPr="00102628">
        <w:rPr>
          <w:rFonts w:cs="Times New Roman"/>
          <w:color w:val="000000"/>
        </w:rPr>
        <w:t>2013)</w:t>
      </w:r>
      <w:r>
        <w:rPr>
          <w:color w:val="000000"/>
        </w:rPr>
        <w:fldChar w:fldCharType="end"/>
      </w:r>
      <w:r>
        <w:rPr>
          <w:color w:val="000000"/>
        </w:rPr>
        <w:t xml:space="preserve"> for plant 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C7318F">
        <w:rPr>
          <w:color w:val="000000"/>
        </w:rPr>
        <w:fldChar w:fldCharType="begin" w:fldLock="1"/>
      </w:r>
      <w:r w:rsidR="00D26E15">
        <w:rPr>
          <w:color w:val="000000"/>
        </w:rPr>
        <w:instrText xml:space="preserve"> ADDIN ZOTERO_ITEM CSL_CITATION {"citationID":"IY2CaP7v","properties":{"formattedCitation":"(Heskel {\\i{}et al.}, 2016)","plainCitation":"(Heskel et al., 2016)","noteIndex":0},"citationItems":[{"id":"vuaV4V0H/bKt5GhML","uris":["http://www.mendeley.com/documents/?uuid=e77ebbb1-5199-47a8-b370-deee6548aa9a"],"itemData":{"DOI":"10.1073/pnas.1520282113","ISSN":"0027-8424","abstract":"Plant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types","type":"article-journal","volume":"113"}}],"schema":"https://github.com/citation-style-language/schema/raw/master/csl-citation.json"} </w:instrText>
      </w:r>
      <w:r w:rsidR="00C7318F">
        <w:rPr>
          <w:color w:val="000000"/>
        </w:rPr>
        <w:fldChar w:fldCharType="separate"/>
      </w:r>
      <w:r w:rsidR="00102628" w:rsidRPr="00102628">
        <w:rPr>
          <w:rFonts w:cs="Times New Roman"/>
          <w:color w:val="000000"/>
        </w:rPr>
        <w:t>(</w:t>
      </w:r>
      <w:proofErr w:type="spellStart"/>
      <w:r w:rsidR="00102628" w:rsidRPr="00102628">
        <w:rPr>
          <w:rFonts w:cs="Times New Roman"/>
          <w:color w:val="000000"/>
        </w:rPr>
        <w:t>Heskel</w:t>
      </w:r>
      <w:proofErr w:type="spellEnd"/>
      <w:r w:rsidR="00102628" w:rsidRPr="00102628">
        <w:rPr>
          <w:rFonts w:cs="Times New Roman"/>
          <w:color w:val="000000"/>
        </w:rPr>
        <w:t xml:space="preserve"> </w:t>
      </w:r>
      <w:r w:rsidR="00102628" w:rsidRPr="00102628">
        <w:rPr>
          <w:rFonts w:cs="Times New Roman"/>
          <w:i/>
          <w:iCs/>
          <w:color w:val="000000"/>
        </w:rPr>
        <w:t>et al.</w:t>
      </w:r>
      <w:r w:rsidR="00102628" w:rsidRPr="00102628">
        <w:rPr>
          <w:rFonts w:cs="Times New Roman"/>
          <w:color w:val="000000"/>
        </w:rPr>
        <w:t>, 2016)</w:t>
      </w:r>
      <w:r w:rsidR="00C7318F">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N</w:t>
      </w:r>
      <w:r>
        <w:rPr>
          <w:color w:val="000000" w:themeColor="text1"/>
          <w:vertAlign w:val="subscript"/>
        </w:rPr>
        <w:t>area</w:t>
      </w:r>
      <w:proofErr w:type="spellEnd"/>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calculating the ratio of </w:t>
      </w:r>
      <w:proofErr w:type="spellStart"/>
      <w:r>
        <w:rPr>
          <w:i/>
          <w:iCs/>
          <w:color w:val="000000" w:themeColor="text1"/>
        </w:rPr>
        <w:t>N</w:t>
      </w:r>
      <w:r w:rsidRPr="00364127">
        <w:rPr>
          <w:color w:val="000000" w:themeColor="text1"/>
          <w:vertAlign w:val="subscript"/>
        </w:rPr>
        <w:t>area</w:t>
      </w:r>
      <w:proofErr w:type="spellEnd"/>
      <w:r>
        <w:rPr>
          <w:color w:val="000000" w:themeColor="text1"/>
        </w:rPr>
        <w:t xml:space="preserve"> to</w:t>
      </w:r>
      <w:r w:rsidRPr="008C415D">
        <w:rPr>
          <w:i/>
          <w:iCs/>
          <w:color w:val="000000" w:themeColor="text1"/>
        </w:rPr>
        <w:t xml:space="preserve"> </w:t>
      </w:r>
      <w:proofErr w:type="spellStart"/>
      <w:r>
        <w:rPr>
          <w:i/>
          <w:iCs/>
          <w:color w:val="000000" w:themeColor="text1"/>
        </w:rPr>
        <w:t>g</w:t>
      </w:r>
      <w:r>
        <w:rPr>
          <w:color w:val="000000" w:themeColor="text1"/>
          <w:vertAlign w:val="subscript"/>
        </w:rPr>
        <w:t>s</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proofErr w:type="spellStart"/>
      <w:r w:rsidRPr="000048CE">
        <w:rPr>
          <w:i/>
          <w:iCs/>
          <w:color w:val="000000" w:themeColor="text1"/>
        </w:rPr>
        <w:t>g</w:t>
      </w:r>
      <w:r w:rsidRPr="00F15977">
        <w:rPr>
          <w:color w:val="000000" w:themeColor="text1"/>
          <w:vertAlign w:val="subscript"/>
        </w:rPr>
        <w:t>s</w:t>
      </w:r>
      <w:proofErr w:type="spellEnd"/>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 xml:space="preserve">C for at least 48 </w:t>
      </w:r>
      <w:r w:rsidR="00166B47">
        <w:rPr>
          <w:rFonts w:cs="Times New Roman"/>
        </w:rPr>
        <w:lastRenderedPageBreak/>
        <w:t>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2C0094A3" w14:textId="14DEC0FC" w:rsidR="00EC6B47" w:rsidRDefault="00351A75" w:rsidP="009D6E5B">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 xml:space="preserve">approach explained in </w:t>
      </w:r>
      <w:r>
        <w:rPr>
          <w:rFonts w:cs="Times New Roman"/>
        </w:rPr>
        <w:fldChar w:fldCharType="begin" w:fldLock="1"/>
      </w:r>
      <w:r w:rsidR="00D26E15">
        <w:rPr>
          <w:rFonts w:cs="Times New Roman"/>
        </w:rPr>
        <w:instrText xml:space="preserve"> ADDIN ZOTERO_ITEM CSL_CITATION {"citationID":"cPxf6Ajm","properties":{"formattedCitation":"(Perkowski {\\i{}et al.}, 2021)","plainCitation":"(Perkowski et al., 2021)","dontUpdate":true,"noteIndex":0},"citationItems":[{"id":"vuaV4V0H/icH8Cfvt","uris":["http://www.mendeley.com/documents/?uuid=233b0f00-9a30-4c3a-a2bb-5e67ae9c0e5f"],"itemData":{"DOI":"10.1093/jxb/erab253","ISSN":"0022-0957","abstract":"Plant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B84938">
        <w:rPr>
          <w:rFonts w:cs="Times New Roman"/>
        </w:rPr>
        <w:fldChar w:fldCharType="begin" w:fldLock="1"/>
      </w:r>
      <w:r w:rsidR="00D26E15">
        <w:rPr>
          <w:rFonts w:cs="Times New Roman"/>
        </w:rPr>
        <w:instrText xml:space="preserve"> ADDIN ZOTERO_ITEM CSL_CITATION {"citationID":"eRQXbPCj","properties":{"formattedCitation":"(Perkowski {\\i{}et al.}, 2021)","plainCitation":"(Perkowski et al., 2021)","dontUpdate":true,"noteIndex":0},"citationItems":[{"id":"vuaV4V0H/icH8Cfvt","uris":["http://www.mendeley.com/documents/?uuid=233b0f00-9a30-4c3a-a2bb-5e67ae9c0e5f"],"itemData":{"DOI":"10.1093/jxb/erab253","ISSN":"0022-0957","abstract":"Plant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B84938">
        <w:rPr>
          <w:rFonts w:cs="Times New Roman"/>
        </w:rPr>
        <w:fldChar w:fldCharType="separate"/>
      </w:r>
      <w:r w:rsidR="00102628" w:rsidRPr="00102628">
        <w:rPr>
          <w:rFonts w:cs="Times New Roman"/>
        </w:rPr>
        <w:t xml:space="preserve">Perkowski </w:t>
      </w:r>
      <w:r w:rsidR="00102628" w:rsidRPr="00102628">
        <w:rPr>
          <w:rFonts w:cs="Times New Roman"/>
          <w:i/>
          <w:iCs/>
        </w:rPr>
        <w:t>et al.</w:t>
      </w:r>
      <w:r w:rsidR="000E65D6">
        <w:rPr>
          <w:rFonts w:cs="Times New Roman"/>
        </w:rPr>
        <w:t xml:space="preserve"> (</w:t>
      </w:r>
      <w:r w:rsidR="00102628" w:rsidRPr="00102628">
        <w:rPr>
          <w:rFonts w:cs="Times New Roman"/>
        </w:rPr>
        <w:t>2021)</w:t>
      </w:r>
      <w:r w:rsidR="00B84938">
        <w:rPr>
          <w:rFonts w:cs="Times New Roman"/>
        </w:rPr>
        <w:fldChar w:fldCharType="end"/>
      </w:r>
      <w:r w:rsidR="00F9445D">
        <w:rPr>
          <w:rFonts w:cs="Times New Roman"/>
        </w:rPr>
        <w:t xml:space="preserve"> and </w:t>
      </w:r>
      <w:r w:rsidR="00F9445D">
        <w:rPr>
          <w:rFonts w:cs="Times New Roman"/>
        </w:rPr>
        <w:fldChar w:fldCharType="begin" w:fldLock="1"/>
      </w:r>
      <w:r w:rsidR="00D26E15">
        <w:rPr>
          <w:rFonts w:cs="Times New Roman"/>
        </w:rPr>
        <w:instrText xml:space="preserve"> ADDIN ZOTERO_ITEM CSL_CITATION {"citationID":"GyCNW8lK","properties":{"formattedCitation":"(Terrer {\\i{}et al.}, 2018)","plainCitation":"(Terrer et al., 2018)","dontUpdate":true,"noteIndex":0},"citationItems":[{"id":"vuaV4V0H/03ZtUwY6","uris":["http://www.mendeley.com/documents/?uuid=f5a032e4-11bd-468b-88f1-a7a4ce482036"],"itemData":{"DOI":"10.1111/nph.14872","ISBN":"7476820487","ISSN":"0028-646X","abstract":"Land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acquisition","type":"article-journal","volume":"217"}}],"schema":"https://github.com/citation-style-language/schema/raw/master/csl-citation.json"} </w:instrText>
      </w:r>
      <w:r w:rsidR="00F9445D">
        <w:rPr>
          <w:rFonts w:cs="Times New Roman"/>
        </w:rPr>
        <w:fldChar w:fldCharType="separate"/>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0E65D6">
        <w:rPr>
          <w:rFonts w:cs="Times New Roman"/>
        </w:rPr>
        <w:t xml:space="preserve"> (</w:t>
      </w:r>
      <w:r w:rsidR="00102628" w:rsidRPr="00102628">
        <w:rPr>
          <w:rFonts w:cs="Times New Roman"/>
        </w:rPr>
        <w:t>2018)</w:t>
      </w:r>
      <w:r w:rsidR="00F9445D">
        <w:rPr>
          <w:rFonts w:cs="Times New Roman"/>
        </w:rPr>
        <w:fldChar w:fldCharType="end"/>
      </w:r>
      <w:r w:rsidR="00F9445D">
        <w:rPr>
          <w:rFonts w:cs="Times New Roman"/>
        </w:rPr>
        <w:t>.</w:t>
      </w:r>
    </w:p>
    <w:p w14:paraId="5E151562" w14:textId="77777777" w:rsidR="00DD0878" w:rsidRPr="00DD0878" w:rsidRDefault="00DD0878" w:rsidP="009D6E5B">
      <w:pPr>
        <w:autoSpaceDE w:val="0"/>
        <w:autoSpaceDN w:val="0"/>
        <w:adjustRightInd w:val="0"/>
        <w:spacing w:line="480" w:lineRule="auto"/>
        <w:rPr>
          <w:color w:val="000000" w:themeColor="text1"/>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xml:space="preserve">. Models with this independent variable structure were constructed to </w:t>
      </w:r>
      <w:r w:rsidR="00360D30">
        <w:lastRenderedPageBreak/>
        <w:t>quantify relationships between soil nitrogen fertilization and inoculation on</w:t>
      </w:r>
      <w:r w:rsidR="006C759F">
        <w:t xml:space="preserve"> </w:t>
      </w:r>
      <w:proofErr w:type="spellStart"/>
      <w:r w:rsidR="006C759F">
        <w:rPr>
          <w:i/>
          <w:iCs/>
        </w:rPr>
        <w:t>N</w:t>
      </w:r>
      <w:r w:rsidR="006C759F">
        <w:rPr>
          <w:vertAlign w:val="subscript"/>
        </w:rPr>
        <w:t>area</w:t>
      </w:r>
      <w:proofErr w:type="spellEnd"/>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proofErr w:type="spellStart"/>
      <w:r w:rsidR="00360D30" w:rsidRPr="00A55A19">
        <w:rPr>
          <w:i/>
          <w:iCs/>
        </w:rPr>
        <w:t>g</w:t>
      </w:r>
      <w:r w:rsidR="00360D30">
        <w:rPr>
          <w:vertAlign w:val="subscript"/>
        </w:rPr>
        <w:t>s</w:t>
      </w:r>
      <w:proofErr w:type="spellEnd"/>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1BB40CCE" w14:textId="6DE9ABC3" w:rsidR="00400618" w:rsidRDefault="00166B47" w:rsidP="009D6E5B">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proofErr w:type="spellStart"/>
      <w:r w:rsidR="00B20D1B">
        <w:rPr>
          <w:i/>
          <w:iCs/>
        </w:rPr>
        <w:t>N</w:t>
      </w:r>
      <w:r w:rsidR="00B20D1B">
        <w:rPr>
          <w:vertAlign w:val="subscript"/>
        </w:rPr>
        <w:t>area</w:t>
      </w:r>
      <w:proofErr w:type="spellEnd"/>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proofErr w:type="spellStart"/>
      <w:r w:rsidR="00B20D1B">
        <w:rPr>
          <w:i/>
          <w:iCs/>
        </w:rPr>
        <w:t>g</w:t>
      </w:r>
      <w:r w:rsidR="00B20D1B">
        <w:rPr>
          <w:vertAlign w:val="subscript"/>
        </w:rPr>
        <w:t>s</w:t>
      </w:r>
      <w:proofErr w:type="spellEnd"/>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400618">
        <w:t>We</w:t>
      </w:r>
      <w:r w:rsidR="00916FB5">
        <w:t xml:space="preserve"> first</w:t>
      </w:r>
      <w:r w:rsidR="00400618">
        <w:t xml:space="preserve"> attempted to satisfy residual normality assumptions for </w:t>
      </w:r>
      <w:r w:rsidR="001C1F9E">
        <w:t>these dependent variables</w:t>
      </w:r>
      <w:r w:rsidR="00400618">
        <w:t xml:space="preserve"> using Bonferroni outlier tests to indicate any data points that were statistical outliers. </w:t>
      </w:r>
      <w:r w:rsidR="001C1F9E">
        <w:t>This was done using the ‘</w:t>
      </w:r>
      <w:proofErr w:type="spellStart"/>
      <w:r w:rsidR="001C1F9E">
        <w:t>OutlierTest</w:t>
      </w:r>
      <w:proofErr w:type="spellEnd"/>
      <w:r w:rsidR="001C1F9E">
        <w:t xml:space="preserve">’ function in the car R package </w:t>
      </w:r>
      <w:r w:rsidR="001C1F9E">
        <w:fldChar w:fldCharType="begin" w:fldLock="1"/>
      </w:r>
      <w:r w:rsidR="00D26E15">
        <w:instrText xml:space="preserve"> ADDIN ZOTERO_ITEM CSL_CITATION {"citationID":"AEsUcUHP","properties":{"formattedCitation":"(Fox and Weisberg, 2019)","plainCitation":"(Fox and Weisberg, 2019)","noteIndex":0},"citationItems":[{"id":"vuaV4V0H/iSgZU3z4","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001C1F9E">
        <w:fldChar w:fldCharType="separate"/>
      </w:r>
      <w:r w:rsidR="00102628">
        <w:rPr>
          <w:noProof/>
        </w:rPr>
        <w:t>(Fox and Weisberg, 2019)</w:t>
      </w:r>
      <w:r w:rsidR="001C1F9E">
        <w:fldChar w:fldCharType="end"/>
      </w:r>
      <w:r w:rsidR="001C1F9E">
        <w:t>, which uses a Bonferroni-corrected t-distribution</w:t>
      </w:r>
      <w:r w:rsidR="00916FB5">
        <w:t xml:space="preserve"> </w:t>
      </w:r>
      <w:r w:rsidR="001C1F9E">
        <w:t>to evaluate whether residuals of a given data point shift the mean of the sampling population. We removed any data points where Bonferroni: p&lt;0.05</w:t>
      </w:r>
      <w:r w:rsidR="00AB654B">
        <w:t>, which</w:t>
      </w:r>
      <w:r w:rsidR="001C1F9E">
        <w:t xml:space="preserve"> resulted in one data point </w:t>
      </w:r>
      <w:r w:rsidR="00AB654B">
        <w:t xml:space="preserve">being </w:t>
      </w:r>
      <w:r w:rsidR="00D87519">
        <w:t>removed from each of</w:t>
      </w:r>
      <w:r w:rsidR="001C1F9E">
        <w:t xml:space="preserve"> </w:t>
      </w:r>
      <w:proofErr w:type="spellStart"/>
      <w:r w:rsidR="00B20D1B">
        <w:rPr>
          <w:i/>
          <w:iCs/>
        </w:rPr>
        <w:t>N</w:t>
      </w:r>
      <w:r w:rsidR="00B20D1B">
        <w:rPr>
          <w:vertAlign w:val="subscript"/>
        </w:rPr>
        <w:t>area</w:t>
      </w:r>
      <w:proofErr w:type="spellEnd"/>
      <w:r w:rsidR="00B20D1B">
        <w:t xml:space="preserve">, </w:t>
      </w:r>
      <w:proofErr w:type="spellStart"/>
      <w:r w:rsidR="00B20D1B">
        <w:rPr>
          <w:i/>
          <w:iCs/>
        </w:rPr>
        <w:t>g</w:t>
      </w:r>
      <w:r w:rsidR="00B20D1B">
        <w:rPr>
          <w:vertAlign w:val="subscript"/>
        </w:rPr>
        <w:t>s</w:t>
      </w:r>
      <w:proofErr w:type="spellEnd"/>
      <w:r w:rsidR="00B20D1B">
        <w:t xml:space="preserve">, </w:t>
      </w:r>
      <w:r w:rsidR="006A394B">
        <w:t xml:space="preserve">and </w:t>
      </w:r>
      <w:r w:rsidR="00B20D1B">
        <w:rPr>
          <w:i/>
          <w:iCs/>
        </w:rPr>
        <w:t>PNUE,</w:t>
      </w:r>
      <w:r w:rsidR="00B20D1B" w:rsidRPr="00086E13">
        <w:rPr>
          <w:i/>
          <w:iCs/>
        </w:rPr>
        <w:t xml:space="preserve"> </w:t>
      </w:r>
      <w:r w:rsidR="001C1F9E">
        <w:t>and two data points</w:t>
      </w:r>
      <w:r w:rsidR="00D87519">
        <w:t xml:space="preserve"> </w:t>
      </w:r>
      <w:r w:rsidR="00AB654B">
        <w:t xml:space="preserve">being </w:t>
      </w:r>
      <w:r w:rsidR="00D87519">
        <w:t>removed</w:t>
      </w:r>
      <w:r w:rsidR="001C1F9E">
        <w:t xml:space="preserve"> </w:t>
      </w:r>
      <w:r w:rsidR="00D87519">
        <w:t>from each of</w:t>
      </w:r>
      <w:r w:rsidR="001C1F9E">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w:t>
      </w:r>
      <w:r w:rsidR="000E65D6">
        <w:t xml:space="preserve"> and</w:t>
      </w:r>
      <w:r w:rsidR="00B20D1B" w:rsidRPr="00B20D1B">
        <w:rPr>
          <w:i/>
          <w:iCs/>
        </w:rPr>
        <w:t xml:space="preserve"> </w:t>
      </w:r>
      <w:r w:rsidR="00B20D1B">
        <w:rPr>
          <w:i/>
          <w:iCs/>
        </w:rPr>
        <w:t>R</w:t>
      </w:r>
      <w:r w:rsidR="00B20D1B">
        <w:rPr>
          <w:vertAlign w:val="subscript"/>
        </w:rPr>
        <w:t>d25</w:t>
      </w:r>
      <w:r w:rsidR="001C1F9E">
        <w:t>. The removal of these statistical outliers satisfied residual normality assumptions for</w:t>
      </w:r>
      <w:r w:rsidR="00C7318F">
        <w:t xml:space="preserve"> </w:t>
      </w:r>
      <w:proofErr w:type="spellStart"/>
      <w:r w:rsidR="00C7318F">
        <w:rPr>
          <w:i/>
          <w:iCs/>
        </w:rPr>
        <w:t>N</w:t>
      </w:r>
      <w:r w:rsidR="00C7318F">
        <w:rPr>
          <w:vertAlign w:val="subscript"/>
        </w:rPr>
        <w:t>area</w:t>
      </w:r>
      <w:proofErr w:type="spellEnd"/>
      <w:r w:rsidR="00C7318F">
        <w:t>,</w:t>
      </w:r>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proofErr w:type="spellStart"/>
      <w:r w:rsidR="00B20D1B">
        <w:rPr>
          <w:i/>
          <w:iCs/>
        </w:rPr>
        <w:t>g</w:t>
      </w:r>
      <w:r w:rsidR="00B20D1B">
        <w:rPr>
          <w:vertAlign w:val="subscript"/>
        </w:rPr>
        <w:t>s</w:t>
      </w:r>
      <w:proofErr w:type="spellEnd"/>
      <w:r w:rsidR="00B20D1B">
        <w:t>,</w:t>
      </w:r>
      <w:r w:rsidR="006A394B">
        <w:t xml:space="preserve"> and</w:t>
      </w:r>
      <w:r w:rsidR="00B20D1B" w:rsidRPr="00B20D1B">
        <w:rPr>
          <w:i/>
          <w:iCs/>
        </w:rPr>
        <w:t xml:space="preserve"> </w:t>
      </w:r>
      <w:r w:rsidR="00B20D1B">
        <w:rPr>
          <w:i/>
          <w:iCs/>
        </w:rPr>
        <w:t>PNUE</w:t>
      </w:r>
      <w:r w:rsidR="006A394B">
        <w:t xml:space="preserve"> </w:t>
      </w:r>
      <w:r w:rsidR="00D87519">
        <w:t>(Shapi</w:t>
      </w:r>
      <w:r w:rsidR="00AB654B">
        <w:t>r</w:t>
      </w:r>
      <w:r w:rsidR="00D87519">
        <w:t>o-Wilk: p&gt;0.05</w:t>
      </w:r>
      <w:r w:rsidR="00916FB5">
        <w:t xml:space="preserve"> in </w:t>
      </w:r>
      <w:r w:rsidR="00C7318F">
        <w:t>all</w:t>
      </w:r>
      <w:r w:rsidR="00916FB5">
        <w:t xml:space="preserve"> cases</w:t>
      </w:r>
      <w:r w:rsidR="00D87519">
        <w:t>)</w:t>
      </w:r>
      <w:r w:rsidR="001C1F9E">
        <w:t>.</w:t>
      </w:r>
    </w:p>
    <w:p w14:paraId="0FC0C20D" w14:textId="06D3591B" w:rsidR="006A394B" w:rsidRDefault="00D87519" w:rsidP="009D6E5B">
      <w:pPr>
        <w:spacing w:line="480" w:lineRule="auto"/>
        <w:ind w:firstLine="720"/>
      </w:pPr>
      <w:r>
        <w:t xml:space="preserve">For any dependent variables where </w:t>
      </w:r>
      <w:r w:rsidR="00916FB5">
        <w:t xml:space="preserve">statistical </w:t>
      </w:r>
      <w:r>
        <w:t>outlier removal did not satisfy residual normality assumptions, we</w:t>
      </w:r>
      <w:r w:rsidR="00916FB5">
        <w:t xml:space="preserve"> then</w:t>
      </w:r>
      <w:r>
        <w:t xml:space="preserve"> attempted to satisfy residual normality assumptions by fitting models using dependent variables that were </w:t>
      </w:r>
      <w:r w:rsidR="000E65D6">
        <w:t>natural log</w:t>
      </w:r>
      <w:r>
        <w:t xml:space="preserve"> transformed.</w:t>
      </w:r>
      <w:r w:rsidR="00916FB5">
        <w:t xml:space="preserve"> </w:t>
      </w:r>
      <w:r w:rsidR="00166B47">
        <w:t>If residual normality assumptions were still not met</w:t>
      </w:r>
      <w:r w:rsidR="00086E13">
        <w:t xml:space="preserve"> after a natural-log transformation</w:t>
      </w:r>
      <w:r w:rsidR="00166B47">
        <w:t xml:space="preserve"> (Shapiro-Wilk: p&lt;0.05), then models were fit using dependent variables that were square root transformed. All residual </w:t>
      </w:r>
      <w:r w:rsidR="00166B47">
        <w:lastRenderedPageBreak/>
        <w:t>normality assumptions were met with either a natural log or square root data transformation (Shapiro-Wilk: p&gt;0.05 in all cases</w:t>
      </w:r>
      <w:r w:rsidR="00166B47"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total biomass, root biomass, and biomass: pot volume, and square root transformed root nodule biomass: root biomass and root nodule biomass.</w:t>
      </w:r>
    </w:p>
    <w:p w14:paraId="0351CB86" w14:textId="6F8B77CD" w:rsidR="004C3C71" w:rsidRDefault="00166B47" w:rsidP="009D6E5B">
      <w:pPr>
        <w:spacing w:line="480" w:lineRule="auto"/>
        <w:ind w:firstLine="720"/>
        <w:sectPr w:rsidR="004C3C71" w:rsidSect="00DD0878">
          <w:pgSz w:w="12240" w:h="15840"/>
          <w:pgMar w:top="1440" w:right="1440" w:bottom="1440" w:left="1440" w:header="720" w:footer="720" w:gutter="0"/>
          <w:lnNumType w:countBy="1" w:restart="continuous"/>
          <w:cols w:space="720"/>
          <w:docGrid w:linePitch="360"/>
        </w:sectPr>
      </w:pPr>
      <w:r>
        <w:t>In all statistical models, w</w:t>
      </w:r>
      <w:r w:rsidRPr="00863849">
        <w:t>e used the '</w:t>
      </w:r>
      <w:proofErr w:type="spellStart"/>
      <w:r w:rsidRPr="00863849">
        <w:t>lmer</w:t>
      </w:r>
      <w:proofErr w:type="spellEnd"/>
      <w:r w:rsidRPr="00863849">
        <w:t xml:space="preserve">' function in the 'lme4' R package </w:t>
      </w:r>
      <w:r w:rsidRPr="00863849">
        <w:fldChar w:fldCharType="begin" w:fldLock="1"/>
      </w:r>
      <w:r w:rsidR="00D26E15">
        <w:instrText xml:space="preserve"> ADDIN ZOTERO_ITEM CSL_CITATION {"citationID":"7PCtz9wk","properties":{"formattedCitation":"(Bates {\\i{}et al.}, 2015)","plainCitation":"(Bates et al., 2015)","noteIndex":0},"citationItems":[{"id":"vuaV4V0H/sMtnbVyq","uris":["http://www.mendeley.com/documents/?uuid=f767e28f-55eb-4f77-816b-8c8474093c4e"],"itemData":{"DOI":"10.18637/jss.v067.i01","ISSN":"1548-7660","abstract":"Maximum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lme4","type":"article-journal","volume":"67"}}],"schema":"https://github.com/citation-style-language/schema/raw/master/csl-citation.json"} </w:instrText>
      </w:r>
      <w:r w:rsidRPr="00863849">
        <w:fldChar w:fldCharType="separate"/>
      </w:r>
      <w:r w:rsidR="00102628" w:rsidRPr="00102628">
        <w:rPr>
          <w:rFonts w:cs="Times New Roman"/>
        </w:rPr>
        <w:t xml:space="preserve">(Bates </w:t>
      </w:r>
      <w:r w:rsidR="00102628" w:rsidRPr="00102628">
        <w:rPr>
          <w:rFonts w:cs="Times New Roman"/>
          <w:i/>
          <w:iCs/>
        </w:rPr>
        <w:t>et al.</w:t>
      </w:r>
      <w:r w:rsidR="00102628" w:rsidRPr="00102628">
        <w:rPr>
          <w:rFonts w:cs="Times New Roman"/>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D26E15">
        <w:instrText xml:space="preserve"> ADDIN ZOTERO_ITEM CSL_CITATION {"citationID":"ASXAUkZI","properties":{"formattedCitation":"(Fox and Weisberg, 2019)","plainCitation":"(Fox and Weisberg, 2019)","noteIndex":0},"citationItems":[{"id":"vuaV4V0H/iSgZU3z4","uris":["http://www.mendeley.com/documents/?uuid=98b582d2-93ad-46f6-98d2-ede9c11c6d15"],"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regression","type":"book"}}],"schema":"https://github.com/citation-style-language/schema/raw/master/csl-citation.json"} </w:instrText>
      </w:r>
      <w:r w:rsidRPr="00863849">
        <w:fldChar w:fldCharType="separate"/>
      </w:r>
      <w:r w:rsidR="00102628">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Pr="00863849">
        <w:fldChar w:fldCharType="begin" w:fldLock="1"/>
      </w:r>
      <w:r w:rsidR="00D26E15">
        <w:instrText xml:space="preserve"> ADDIN ZOTERO_ITEM CSL_CITATION {"citationID":"YdXlpDD8","properties":{"formattedCitation":"(Lenth, 2019)","plainCitation":"(Lenth, 2019)","noteIndex":0},"citationItems":[{"id":"vuaV4V0H/q7RJnKuH","uris":["http://www.mendeley.com/documents/?uuid=2f4fc7f4-f350-4d86-b210-f111a74f7704"],"itemData":{"author":[{"dropping-particle":"","family":"Lenth","given":"Russell","non-dropping-particle":"","parse-names":false,"suffix":""}],"id":"ITEM-1","issued":{"date-parts":[["2019"]]},"title":"emmeans: estimated marginal means, aka least-squares means","type":"article"}}],"schema":"https://github.com/citation-style-language/schema/raw/master/csl-citation.json"} </w:instrText>
      </w:r>
      <w:r w:rsidRPr="00863849">
        <w:fldChar w:fldCharType="separate"/>
      </w:r>
      <w:r w:rsidR="00102628">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D26E15">
        <w:instrText xml:space="preserve"> ADDIN ZOTERO_ITEM CSL_CITATION {"citationID":"slfZSjGF","properties":{"formattedCitation":"(Kenward and Roger, 1997)","plainCitation":"(Kenward and Roger, 1997)","noteIndex":0},"citationItems":[{"id":"vuaV4V0H/qwUpVLWO","uris":["http://www.mendeley.com/documents/?uuid=04f42785-fd4a-4d10-b732-f053f063390e"],"itemData":{"DOI":"10.2307/2533558","ISSN":"0006341X","author":[{"dropping-particle":"","family":"Kenward","given":"Michael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likelihood","type":"article-journal","volume":"53"}}],"schema":"https://github.com/citation-style-language/schema/raw/master/csl-citation.json"} </w:instrText>
      </w:r>
      <w:r>
        <w:fldChar w:fldCharType="separate"/>
      </w:r>
      <w:r w:rsidR="00102628">
        <w:rPr>
          <w:noProof/>
        </w:rPr>
        <w:t>(Kenward and Roger, 1997)</w:t>
      </w:r>
      <w:r>
        <w:fldChar w:fldCharType="end"/>
      </w:r>
      <w:r>
        <w:t xml:space="preserve">. </w:t>
      </w:r>
      <w:r w:rsidRPr="00863849">
        <w:t xml:space="preserve">All analyses and plots were conducted in R version </w:t>
      </w:r>
      <w:r>
        <w:t>4.</w:t>
      </w:r>
      <w:r w:rsidR="00E20C33">
        <w:t>2.0</w:t>
      </w:r>
      <w:r>
        <w:t xml:space="preserve"> </w:t>
      </w:r>
      <w:r>
        <w:fldChar w:fldCharType="begin" w:fldLock="1"/>
      </w:r>
      <w:r w:rsidR="00D26E15">
        <w:instrText xml:space="preserve"> ADDIN ZOTERO_ITEM CSL_CITATION {"citationID":"0m4t3qRu","properties":{"formattedCitation":"(R Core Team, 2021)","plainCitation":"(R Core Team, 2021)","noteIndex":0},"citationItems":[{"id":"vuaV4V0H/VONSPTqI","uris":["http://www.mendeley.com/documents/?uuid=9df2246d-8bff-4e78-8053-1da2f14fc848"],"itemData":{"author":[{"dropping-particle":"","family":"R Core Team","given":"","non-dropping-particle":"","parse-names":false,"suffix":""}],"id":"ITEM-1","issued":{"date-parts":[["2021"]]},"number":"4.1.1","publisher":"R Foundation for Statistical Computing","publisher-place":"Vienna, Austria","title":"R: A language and environment for statistical computing","type":"article"}}],"schema":"https://github.com/citation-style-language/schema/raw/master/csl-citation.json"} </w:instrText>
      </w:r>
      <w:r>
        <w:fldChar w:fldCharType="separate"/>
      </w:r>
      <w:r w:rsidR="00102628">
        <w:rPr>
          <w:noProof/>
        </w:rPr>
        <w:t>(R Core Team, 2021)</w:t>
      </w:r>
      <w:r>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proofErr w:type="gram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roofErr w:type="gram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proofErr w:type="spellStart"/>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proofErr w:type="spellEnd"/>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2235383F" w14:textId="7C6D9D75" w:rsidR="008B6B1D" w:rsidRPr="0004004B"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r w:rsidR="008B6B1D">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proofErr w:type="spellStart"/>
      <w:r>
        <w:rPr>
          <w:i/>
          <w:iCs/>
        </w:rPr>
        <w:t>N</w:t>
      </w:r>
      <w:r>
        <w:rPr>
          <w:vertAlign w:val="subscript"/>
        </w:rPr>
        <w:t>area</w:t>
      </w:r>
      <w:proofErr w:type="spellEnd"/>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proofErr w:type="spellStart"/>
      <w:r w:rsidR="00852AF7">
        <w:rPr>
          <w:i/>
          <w:iCs/>
        </w:rPr>
        <w:t>N</w:t>
      </w:r>
      <w:r w:rsidR="00852AF7">
        <w:rPr>
          <w:vertAlign w:val="subscript"/>
        </w:rPr>
        <w:t>area</w:t>
      </w:r>
      <w:proofErr w:type="spellEnd"/>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proofErr w:type="spellStart"/>
      <w:r w:rsidR="008C398A">
        <w:rPr>
          <w:i/>
          <w:iCs/>
        </w:rPr>
        <w:t>N</w:t>
      </w:r>
      <w:r w:rsidR="008C398A">
        <w:rPr>
          <w:vertAlign w:val="subscript"/>
        </w:rPr>
        <w:t>area</w:t>
      </w:r>
      <w:proofErr w:type="spellEnd"/>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29F60B81" w14:textId="393707C9" w:rsidR="009E31F0"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r w:rsidR="009E31F0">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proofErr w:type="spellEnd"/>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proofErr w:type="spellStart"/>
      <w:r w:rsidR="00885391">
        <w:rPr>
          <w:i/>
          <w:iCs/>
        </w:rPr>
        <w:t>N</w:t>
      </w:r>
      <w:r w:rsidR="00885391">
        <w:rPr>
          <w:vertAlign w:val="subscript"/>
        </w:rPr>
        <w:t>area</w:t>
      </w:r>
      <w:proofErr w:type="spellEnd"/>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14BDAABD" w14:textId="1C077A2A" w:rsidR="007A2F1C" w:rsidRDefault="009E31F0" w:rsidP="001A31D4">
      <w:pPr>
        <w:spacing w:line="480" w:lineRule="auto"/>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r w:rsidR="007A2F1C">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6C6FB8B6" w14:textId="75387617" w:rsidR="009C62F2" w:rsidRPr="009C62F2" w:rsidRDefault="009E304C" w:rsidP="00DE6B10">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p=0.043; Tukey</w:t>
      </w:r>
      <w:r w:rsidR="00370AD1">
        <w:rPr>
          <w:vertAlign w:val="subscript"/>
        </w:rPr>
        <w:t>Jmax25</w:t>
      </w:r>
      <w:r w:rsidR="00370AD1">
        <w:t>: p=0.038),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 xml:space="preserve">, or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proofErr w:type="spellStart"/>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41234A95" w14:textId="376B4BCA" w:rsidR="0033651D" w:rsidRDefault="007A2F1C" w:rsidP="009D6E5B">
      <w:pPr>
        <w:spacing w:line="480" w:lineRule="auto"/>
        <w:sectPr w:rsidR="0033651D" w:rsidSect="00772287">
          <w:pgSz w:w="15840" w:h="12240" w:orient="landscape"/>
          <w:pgMar w:top="1440" w:right="1440" w:bottom="1440" w:left="1440" w:header="720" w:footer="720" w:gutter="0"/>
          <w:lnNumType w:countBy="1" w:restart="continuous"/>
          <w:cols w:space="720"/>
          <w:docGrid w:linePitch="360"/>
        </w:sect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proofErr w:type="spellStart"/>
      <w:r>
        <w:rPr>
          <w:i/>
          <w:iCs/>
        </w:rPr>
        <w:t>g</w:t>
      </w:r>
      <w:r>
        <w:rPr>
          <w:vertAlign w:val="subscript"/>
        </w:rPr>
        <w:t>s</w:t>
      </w:r>
      <w:proofErr w:type="spellEnd"/>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1E3BD203" w14:textId="474636D7" w:rsidR="003B6FAA" w:rsidRPr="00A85036" w:rsidRDefault="005214CF" w:rsidP="001A31D4">
      <w:pPr>
        <w:spacing w:line="480" w:lineRule="auto"/>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r w:rsidR="003B6FAA">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w:t>
      </w:r>
      <w:proofErr w:type="spellStart"/>
      <w:r w:rsidR="00DE6B10">
        <w:t>g</w:t>
      </w:r>
      <w:r w:rsidR="00DE6B10">
        <w:rPr>
          <w:vertAlign w:val="subscript"/>
        </w:rPr>
        <w:t>s</w:t>
      </w:r>
      <w:proofErr w:type="spellEnd"/>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w:t>
      </w:r>
      <w:proofErr w:type="spellStart"/>
      <w:r w:rsidR="00DE6B10">
        <w:t>g</w:t>
      </w:r>
      <w:r w:rsidR="00DE6B10">
        <w:rPr>
          <w:vertAlign w:val="subscript"/>
        </w:rPr>
        <w:t>s</w:t>
      </w:r>
      <w:proofErr w:type="spellEnd"/>
      <w:r w:rsidR="00DE6B10">
        <w:t xml:space="preserve"> with increasing fertilization (Table 3).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proofErr w:type="spellStart"/>
      <w:r w:rsidRPr="00F072DB">
        <w:rPr>
          <w:i/>
          <w:iCs/>
        </w:rPr>
        <w:t>N</w:t>
      </w:r>
      <w:r w:rsidRPr="00F072DB">
        <w:rPr>
          <w:vertAlign w:val="subscript"/>
        </w:rPr>
        <w:t>area</w:t>
      </w:r>
      <w:proofErr w:type="spellEnd"/>
      <w:r w:rsidRPr="00F072DB">
        <w:t xml:space="preserve"> to </w:t>
      </w:r>
      <w:proofErr w:type="spellStart"/>
      <w:r w:rsidRPr="00F072DB">
        <w:rPr>
          <w:i/>
          <w:iCs/>
        </w:rPr>
        <w:t>g</w:t>
      </w:r>
      <w:r w:rsidRPr="00F072DB">
        <w:rPr>
          <w:vertAlign w:val="subscript"/>
        </w:rPr>
        <w:t>s</w:t>
      </w:r>
      <w:proofErr w:type="spellEnd"/>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proofErr w:type="spellStart"/>
      <w:r>
        <w:rPr>
          <w:i/>
          <w:iCs/>
        </w:rPr>
        <w:t>g</w:t>
      </w:r>
      <w:r>
        <w:rPr>
          <w:vertAlign w:val="subscript"/>
        </w:rPr>
        <w:t>s</w:t>
      </w:r>
      <w:proofErr w:type="spellEnd"/>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6484937F" w14:textId="2B90B321" w:rsidR="00E2103C" w:rsidRPr="008B6B1D" w:rsidRDefault="00C4037A" w:rsidP="00A85036">
      <w:pPr>
        <w:spacing w:line="480" w:lineRule="auto"/>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r w:rsidR="00E2103C">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4C84AF26" w14:textId="77777777" w:rsidR="00A3142C" w:rsidRPr="00A3142C" w:rsidRDefault="004035F7" w:rsidP="00A3142C">
      <w:pPr>
        <w:pStyle w:val="Bibliography"/>
        <w:rPr>
          <w:rFonts w:cs="Times New Roman"/>
        </w:rPr>
      </w:pPr>
      <w:r>
        <w:t xml:space="preserve">Photosynthetic least-cost theory suggests that plants acclimate to growing conditions by </w:t>
      </w:r>
      <w:r w:rsidR="00DA006B">
        <w:t>maximizing photosynthetic carbon gain at the lowest summed c</w:t>
      </w:r>
      <w:r>
        <w:t xml:space="preserve">osts of nitrogen and water use </w:t>
      </w:r>
      <w:r>
        <w:fldChar w:fldCharType="begin" w:fldLock="1"/>
      </w:r>
      <w:r w:rsidR="00D26E15">
        <w:instrText xml:space="preserve"> ADDIN ZOTERO_ITEM CSL_CITATION {"citationID":"agRHYVm8","properties":{"formattedCitation":"(Wright {\\i{}et al.}, 2003; Prentice {\\i{}et al.}, 2014)","plainCitation":"(Wright et al., 2003; Prentice et al., 2014)","noteIndex":0},"citationItems":[{"id":"vuaV4V0H/M4uiP5OP","uris":["http://www.mendeley.com/documents/?uuid=e792122e-1fd1-4c1a-9d09-7bd7a13fee68"],"itemData":{"DOI":"0003-0147/2003/16101-010387","author":[{"dropping-particle":"","family":"Wright","given":"Ian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photosynthesis","type":"article-journal","volume":"161"}},{"id":"vuaV4V0H/s4dtlmk3","uris":["http://www.mendeley.com/documents/?uuid=e847e008-126f-46c3-a215-d3160662c7ab"],"itemData":{"DOI":"10.1111/ele.12211","ISSN":"1461023X","abstract":"A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ecology","type":"article-journal","volume":"17"}}],"schema":"https://github.com/citation-style-language/schema/raw/master/csl-citation.json"} </w:instrText>
      </w:r>
      <w:r>
        <w:fldChar w:fldCharType="separate"/>
      </w:r>
      <w:r w:rsidR="00102628" w:rsidRPr="00102628">
        <w:rPr>
          <w:rFonts w:cs="Times New Roman"/>
        </w:rPr>
        <w:t xml:space="preserve">(Wright </w:t>
      </w:r>
      <w:r w:rsidR="00102628" w:rsidRPr="00102628">
        <w:rPr>
          <w:rFonts w:cs="Times New Roman"/>
          <w:i/>
          <w:iCs/>
        </w:rPr>
        <w:t>et al.</w:t>
      </w:r>
      <w:r w:rsidR="00102628" w:rsidRPr="00102628">
        <w:rPr>
          <w:rFonts w:cs="Times New Roman"/>
        </w:rPr>
        <w:t xml:space="preserve">, 2003; Prentice </w:t>
      </w:r>
      <w:r w:rsidR="00102628" w:rsidRPr="00102628">
        <w:rPr>
          <w:rFonts w:cs="Times New Roman"/>
          <w:i/>
          <w:iCs/>
        </w:rPr>
        <w:t>et al.</w:t>
      </w:r>
      <w:r w:rsidR="00102628" w:rsidRPr="00102628">
        <w:rPr>
          <w:rFonts w:cs="Times New Roman"/>
        </w:rPr>
        <w:t>, 2014)</w:t>
      </w:r>
      <w:r>
        <w:fldChar w:fldCharType="end"/>
      </w:r>
      <w:r>
        <w:t xml:space="preserve">. All else equal, the theory predicts that an increase in soil nitrogen availability should increase in water use efficiency and decrease in nitrogen use efficiency through an increase in leaf nitrogen allocation per stomatal conductance </w:t>
      </w:r>
      <w:r>
        <w:fldChar w:fldCharType="begin" w:fldLock="1"/>
      </w:r>
      <w:r w:rsidR="00D26E15">
        <w:instrText xml:space="preserve"> ADDIN ZOTERO_ITEM CSL_CITATION {"citationID":"o9LBmJVg","properties":{"formattedCitation":"(Paillassa {\\i{}et al.}, 2020)","plainCitation":"(Paillassa et al., 2020)","noteIndex":0},"citationItems":[{"id":"vuaV4V0H/SojGAsGE","uris":["http://www.mendeley.com/documents/?uuid=7a979be5-4341-4431-bd38-7ceeeada2df2"],"itemData":{"DOI":"10.1111/nph.16702","ISSN":"0028-646X","abstract":"\u000f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Paillassa</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2020)</w:t>
      </w:r>
      <w:r>
        <w:fldChar w:fldCharType="end"/>
      </w:r>
      <w:r>
        <w:t xml:space="preserve">. However, the cost of nutrient use, and therefore the magnitude of nitrogen-water use tradeoffs, might vary in species different nutrient acquisition strategies due to differential costs of nutrient acquisition </w:t>
      </w:r>
      <w:r>
        <w:fldChar w:fldCharType="begin" w:fldLock="1"/>
      </w:r>
      <w:r w:rsidR="00D26E15">
        <w:instrText xml:space="preserve"> ADDIN ZOTERO_ITEM CSL_CITATION {"citationID":"7cqBlN1o","properties":{"formattedCitation":"(Brzostek {\\i{}et al.}, 2014; Terrer {\\i{}et al.}, 2018; Perkowski {\\i{}et al.}, 2021)","plainCitation":"(Brzostek et al., 2014; Terrer et al., 2018; Perkowski et al., 2021)","noteIndex":0},"citationItems":[{"id":"vuaV4V0H/icH8Cfvt","uris":["http://www.mendeley.com/documents/?uuid=233b0f00-9a30-4c3a-a2bb-5e67ae9c0e5f"],"itemData":{"DOI":"10.1093/jxb/erab253","ISSN":"0022-0957","abstract":"Plant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strategies","type":"article-journal","volume":"72"}},{"id":"vuaV4V0H/03ZtUwY6","uris":["http://www.mendeley.com/documents/?uuid=f5a032e4-11bd-468b-88f1-a7a4ce482036"],"itemData":{"DOI":"10.1111/nph.14872","ISBN":"7476820487","ISSN":"0028-646X","abstract":"Land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acquisition","type":"article-journal","volume":"217"}},{"id":"vuaV4V0H/vKq0WcBY","uris":["http://www.mendeley.com/documents/?uuid=d402da8e-476e-48bc-8d9c-7c76f7aa03a4"],"itemData":{"DOI":"10.1002/2014JG002660.Received","abstract":"Accurate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Biogeosciences","id":"ITEM-3","issued":{"date-parts":[["2014"]]},"page":"1684-1697","title":"Modeling the carbon cost of plant nitrogen acquisition: Mycorrhizal trade-offs and multipath resistance uptake improve predictions of retranslocation","type":"article-journal","volume":"119"}}],"schema":"https://github.com/citation-style-language/schema/raw/master/csl-citation.json"} </w:instrText>
      </w:r>
      <w:r>
        <w:fldChar w:fldCharType="separate"/>
      </w:r>
      <w:r w:rsidR="00102628" w:rsidRPr="00102628">
        <w:rPr>
          <w:rFonts w:cs="Times New Roman"/>
        </w:rPr>
        <w:t>(</w:t>
      </w:r>
      <w:proofErr w:type="spellStart"/>
      <w:r w:rsidR="00102628" w:rsidRPr="00102628">
        <w:rPr>
          <w:rFonts w:cs="Times New Roman"/>
        </w:rPr>
        <w:t>Brzostek</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2014; </w:t>
      </w:r>
      <w:proofErr w:type="spellStart"/>
      <w:r w:rsidR="00102628" w:rsidRPr="00102628">
        <w:rPr>
          <w:rFonts w:cs="Times New Roman"/>
        </w:rPr>
        <w:t>Terrer</w:t>
      </w:r>
      <w:proofErr w:type="spellEnd"/>
      <w:r w:rsidR="00102628" w:rsidRPr="00102628">
        <w:rPr>
          <w:rFonts w:cs="Times New Roman"/>
        </w:rPr>
        <w:t xml:space="preserve"> </w:t>
      </w:r>
      <w:r w:rsidR="00102628" w:rsidRPr="00102628">
        <w:rPr>
          <w:rFonts w:cs="Times New Roman"/>
          <w:i/>
          <w:iCs/>
        </w:rPr>
        <w:t>et al.</w:t>
      </w:r>
      <w:r w:rsidR="00102628" w:rsidRPr="00102628">
        <w:rPr>
          <w:rFonts w:cs="Times New Roman"/>
        </w:rPr>
        <w:t xml:space="preserve">, 2018; Perkowski </w:t>
      </w:r>
      <w:r w:rsidR="00102628" w:rsidRPr="00102628">
        <w:rPr>
          <w:rFonts w:cs="Times New Roman"/>
          <w:i/>
          <w:iCs/>
        </w:rPr>
        <w:t>et al.</w:t>
      </w:r>
      <w:r w:rsidR="00102628" w:rsidRPr="00102628">
        <w:rPr>
          <w:rFonts w:cs="Times New Roman"/>
        </w:rPr>
        <w:t>, 2021)</w:t>
      </w:r>
      <w:r>
        <w:fldChar w:fldCharType="end"/>
      </w:r>
      <w:r>
        <w:t xml:space="preserve"> and may</w:t>
      </w:r>
      <w:r w:rsidR="00CE771F">
        <w:t xml:space="preserve"> also</w:t>
      </w:r>
      <w:r>
        <w:t xml:space="preserve"> depend on whole plant nutrient demand to build and maintain structures that support whole plant growth </w:t>
      </w:r>
      <w:r>
        <w:fldChar w:fldCharType="begin" w:fldLock="1"/>
      </w:r>
      <w:r w:rsidR="00D26E15">
        <w:instrText xml:space="preserve"> ADDIN ZOTERO_ITEM CSL_CITATION {"citationID":"wq3tJMi3","properties":{"formattedCitation":"(LeBauer and Treseder, 2008; Liang {\\i{}et al.}, 2020)","plainCitation":"(LeBauer and Treseder, 2008; Liang et al., 2020)","noteIndex":0},"citationItems":[{"id":"vuaV4V0H/kmzcin89","uris":["http://www.mendeley.com/documents/?uuid=9a0f3748-3fb9-483a-aeb3-fcaab5fa4acc"],"itemData":{"DOI":"10.1890/06-2057.1","abstract":"Our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productivity","type":"article-journal","volume":"89"}},{"id":"vuaV4V0H/G6MoM4AF","uris":["http://www.mendeley.com/documents/?uuid=c936a49f-196c-406d-ac18-be1d835be620"],"itemData":{"DOI":"10.1111/gcb.15071","ISSN":"1354-1013","abstract":"A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meta‐analysis","type":"article-journal","volume":"26"}}],"schema":"https://github.com/citation-style-language/schema/raw/master/csl-citation.json"} </w:instrText>
      </w:r>
      <w:r>
        <w:fldChar w:fldCharType="separate"/>
      </w:r>
      <w:r w:rsidR="00A3142C" w:rsidRPr="00A3142C">
        <w:rPr>
          <w:rFonts w:cs="Times New Roman"/>
          <w:b/>
          <w:bCs/>
        </w:rPr>
        <w:t xml:space="preserve">Allen K, Fisher JB, Phillips RP, Powers JS, </w:t>
      </w:r>
      <w:proofErr w:type="spellStart"/>
      <w:r w:rsidR="00A3142C" w:rsidRPr="00A3142C">
        <w:rPr>
          <w:rFonts w:cs="Times New Roman"/>
          <w:b/>
          <w:bCs/>
        </w:rPr>
        <w:t>Brzostek</w:t>
      </w:r>
      <w:proofErr w:type="spellEnd"/>
      <w:r w:rsidR="00A3142C" w:rsidRPr="00A3142C">
        <w:rPr>
          <w:rFonts w:cs="Times New Roman"/>
          <w:b/>
          <w:bCs/>
        </w:rPr>
        <w:t xml:space="preserve"> ER</w:t>
      </w:r>
      <w:r w:rsidR="00A3142C" w:rsidRPr="00A3142C">
        <w:rPr>
          <w:rFonts w:cs="Times New Roman"/>
        </w:rPr>
        <w:t xml:space="preserve">. 2020. Modeling the carbon cost of plant nitrogen and phosphorus uptake across temperate and tropical forests. Frontiers in Forests and Global Change </w:t>
      </w:r>
      <w:r w:rsidR="00A3142C" w:rsidRPr="00A3142C">
        <w:rPr>
          <w:rFonts w:cs="Times New Roman"/>
          <w:b/>
          <w:bCs/>
        </w:rPr>
        <w:t>3</w:t>
      </w:r>
      <w:r w:rsidR="00A3142C" w:rsidRPr="00A3142C">
        <w:rPr>
          <w:rFonts w:cs="Times New Roman"/>
        </w:rPr>
        <w:t>, 1–12.</w:t>
      </w:r>
    </w:p>
    <w:p w14:paraId="194034C0" w14:textId="77777777" w:rsidR="00A3142C" w:rsidRPr="00A3142C" w:rsidRDefault="00A3142C" w:rsidP="00A3142C">
      <w:pPr>
        <w:pStyle w:val="Bibliography"/>
        <w:rPr>
          <w:rFonts w:cs="Times New Roman"/>
        </w:rPr>
      </w:pPr>
      <w:r w:rsidRPr="00A3142C">
        <w:rPr>
          <w:rFonts w:cs="Times New Roman"/>
          <w:b/>
          <w:bCs/>
        </w:rPr>
        <w:t>Barber SA</w:t>
      </w:r>
      <w:r w:rsidRPr="00A3142C">
        <w:rPr>
          <w:rFonts w:cs="Times New Roman"/>
        </w:rPr>
        <w:t xml:space="preserve">. 1962. A diffusion and mass-flow concept of soil nutrient availability. Soil Science </w:t>
      </w:r>
      <w:r w:rsidRPr="00A3142C">
        <w:rPr>
          <w:rFonts w:cs="Times New Roman"/>
          <w:b/>
          <w:bCs/>
        </w:rPr>
        <w:t>93</w:t>
      </w:r>
      <w:r w:rsidRPr="00A3142C">
        <w:rPr>
          <w:rFonts w:cs="Times New Roman"/>
        </w:rPr>
        <w:t>, 39–49.</w:t>
      </w:r>
    </w:p>
    <w:p w14:paraId="4F346B76" w14:textId="77777777" w:rsidR="00A3142C" w:rsidRPr="00A3142C" w:rsidRDefault="00A3142C" w:rsidP="00A3142C">
      <w:pPr>
        <w:pStyle w:val="Bibliography"/>
        <w:rPr>
          <w:rFonts w:cs="Times New Roman"/>
        </w:rPr>
      </w:pPr>
      <w:r w:rsidRPr="00A3142C">
        <w:rPr>
          <w:rFonts w:cs="Times New Roman"/>
          <w:b/>
          <w:bCs/>
        </w:rPr>
        <w:t xml:space="preserve">Bates D, </w:t>
      </w:r>
      <w:proofErr w:type="spellStart"/>
      <w:r w:rsidRPr="00A3142C">
        <w:rPr>
          <w:rFonts w:cs="Times New Roman"/>
          <w:b/>
          <w:bCs/>
        </w:rPr>
        <w:t>Mächler</w:t>
      </w:r>
      <w:proofErr w:type="spellEnd"/>
      <w:r w:rsidRPr="00A3142C">
        <w:rPr>
          <w:rFonts w:cs="Times New Roman"/>
          <w:b/>
          <w:bCs/>
        </w:rPr>
        <w:t xml:space="preserve"> M, </w:t>
      </w:r>
      <w:proofErr w:type="spellStart"/>
      <w:r w:rsidRPr="00A3142C">
        <w:rPr>
          <w:rFonts w:cs="Times New Roman"/>
          <w:b/>
          <w:bCs/>
        </w:rPr>
        <w:t>Bolker</w:t>
      </w:r>
      <w:proofErr w:type="spellEnd"/>
      <w:r w:rsidRPr="00A3142C">
        <w:rPr>
          <w:rFonts w:cs="Times New Roman"/>
          <w:b/>
          <w:bCs/>
        </w:rPr>
        <w:t xml:space="preserve"> B, Walker S</w:t>
      </w:r>
      <w:r w:rsidRPr="00A3142C">
        <w:rPr>
          <w:rFonts w:cs="Times New Roman"/>
        </w:rPr>
        <w:t xml:space="preserve">. 2015. Fitting linear mixed-effects models using lme4. Journal of Statistical Software </w:t>
      </w:r>
      <w:r w:rsidRPr="00A3142C">
        <w:rPr>
          <w:rFonts w:cs="Times New Roman"/>
          <w:b/>
          <w:bCs/>
        </w:rPr>
        <w:t>67</w:t>
      </w:r>
      <w:r w:rsidRPr="00A3142C">
        <w:rPr>
          <w:rFonts w:cs="Times New Roman"/>
        </w:rPr>
        <w:t>, 1–48.</w:t>
      </w:r>
    </w:p>
    <w:p w14:paraId="290B732C" w14:textId="77777777" w:rsidR="00A3142C" w:rsidRPr="00A3142C" w:rsidRDefault="00A3142C" w:rsidP="00A3142C">
      <w:pPr>
        <w:pStyle w:val="Bibliography"/>
        <w:rPr>
          <w:rFonts w:cs="Times New Roman"/>
        </w:rPr>
      </w:pPr>
      <w:proofErr w:type="spellStart"/>
      <w:r w:rsidRPr="00A3142C">
        <w:rPr>
          <w:rFonts w:cs="Times New Roman"/>
          <w:b/>
          <w:bCs/>
        </w:rPr>
        <w:t>Bernacchi</w:t>
      </w:r>
      <w:proofErr w:type="spellEnd"/>
      <w:r w:rsidRPr="00A3142C">
        <w:rPr>
          <w:rFonts w:cs="Times New Roman"/>
          <w:b/>
          <w:bCs/>
        </w:rPr>
        <w:t xml:space="preserve"> CJ, </w:t>
      </w:r>
      <w:proofErr w:type="spellStart"/>
      <w:r w:rsidRPr="00A3142C">
        <w:rPr>
          <w:rFonts w:cs="Times New Roman"/>
          <w:b/>
          <w:bCs/>
        </w:rPr>
        <w:t>Singsaas</w:t>
      </w:r>
      <w:proofErr w:type="spellEnd"/>
      <w:r w:rsidRPr="00A3142C">
        <w:rPr>
          <w:rFonts w:cs="Times New Roman"/>
          <w:b/>
          <w:bCs/>
        </w:rPr>
        <w:t xml:space="preserve"> EL, Pimentel C, Portis AR, Long SP</w:t>
      </w:r>
      <w:r w:rsidRPr="00A3142C">
        <w:rPr>
          <w:rFonts w:cs="Times New Roman"/>
        </w:rPr>
        <w:t xml:space="preserve">. 2001. Improved temperature response functions for models of Rubisco-limited photosynthesis. Plant, </w:t>
      </w:r>
      <w:proofErr w:type="gramStart"/>
      <w:r w:rsidRPr="00A3142C">
        <w:rPr>
          <w:rFonts w:cs="Times New Roman"/>
        </w:rPr>
        <w:t>Cell</w:t>
      </w:r>
      <w:proofErr w:type="gramEnd"/>
      <w:r w:rsidRPr="00A3142C">
        <w:rPr>
          <w:rFonts w:cs="Times New Roman"/>
        </w:rPr>
        <w:t xml:space="preserve"> and Environment </w:t>
      </w:r>
      <w:r w:rsidRPr="00A3142C">
        <w:rPr>
          <w:rFonts w:cs="Times New Roman"/>
          <w:b/>
          <w:bCs/>
        </w:rPr>
        <w:t>24</w:t>
      </w:r>
      <w:r w:rsidRPr="00A3142C">
        <w:rPr>
          <w:rFonts w:cs="Times New Roman"/>
        </w:rPr>
        <w:t>, 253–259.</w:t>
      </w:r>
    </w:p>
    <w:p w14:paraId="374E28A4" w14:textId="77777777" w:rsidR="00A3142C" w:rsidRPr="00A3142C" w:rsidRDefault="00A3142C" w:rsidP="00A3142C">
      <w:pPr>
        <w:pStyle w:val="Bibliography"/>
        <w:rPr>
          <w:rFonts w:cs="Times New Roman"/>
        </w:rPr>
      </w:pPr>
      <w:proofErr w:type="spellStart"/>
      <w:r w:rsidRPr="00A3142C">
        <w:rPr>
          <w:rFonts w:cs="Times New Roman"/>
          <w:b/>
          <w:bCs/>
        </w:rPr>
        <w:t>Brzostek</w:t>
      </w:r>
      <w:proofErr w:type="spellEnd"/>
      <w:r w:rsidRPr="00A3142C">
        <w:rPr>
          <w:rFonts w:cs="Times New Roman"/>
          <w:b/>
          <w:bCs/>
        </w:rPr>
        <w:t xml:space="preserve"> ER, Fisher JB, Phillips RP</w:t>
      </w:r>
      <w:r w:rsidRPr="00A3142C">
        <w:rPr>
          <w:rFonts w:cs="Times New Roman"/>
        </w:rPr>
        <w:t xml:space="preserve">. 2014. Modeling the carbon cost of plant nitrogen acquisition: Mycorrhizal trade-offs and multipath resistance uptake improve predictions of </w:t>
      </w:r>
      <w:proofErr w:type="spellStart"/>
      <w:r w:rsidRPr="00A3142C">
        <w:rPr>
          <w:rFonts w:cs="Times New Roman"/>
        </w:rPr>
        <w:t>retranslocation</w:t>
      </w:r>
      <w:proofErr w:type="spellEnd"/>
      <w:r w:rsidRPr="00A3142C">
        <w:rPr>
          <w:rFonts w:cs="Times New Roman"/>
        </w:rPr>
        <w:t xml:space="preserve">. Journal of Geophysical Research: </w:t>
      </w:r>
      <w:proofErr w:type="spellStart"/>
      <w:r w:rsidRPr="00A3142C">
        <w:rPr>
          <w:rFonts w:cs="Times New Roman"/>
        </w:rPr>
        <w:t>Biogeosciences</w:t>
      </w:r>
      <w:proofErr w:type="spellEnd"/>
      <w:r w:rsidRPr="00A3142C">
        <w:rPr>
          <w:rFonts w:cs="Times New Roman"/>
        </w:rPr>
        <w:t xml:space="preserve"> </w:t>
      </w:r>
      <w:r w:rsidRPr="00A3142C">
        <w:rPr>
          <w:rFonts w:cs="Times New Roman"/>
          <w:b/>
          <w:bCs/>
        </w:rPr>
        <w:t>119</w:t>
      </w:r>
      <w:r w:rsidRPr="00A3142C">
        <w:rPr>
          <w:rFonts w:cs="Times New Roman"/>
        </w:rPr>
        <w:t>, 1684–1697.</w:t>
      </w:r>
    </w:p>
    <w:p w14:paraId="4C79E442" w14:textId="77777777" w:rsidR="00A3142C" w:rsidRPr="00A3142C" w:rsidRDefault="00A3142C" w:rsidP="00A3142C">
      <w:pPr>
        <w:pStyle w:val="Bibliography"/>
        <w:rPr>
          <w:rFonts w:cs="Times New Roman"/>
        </w:rPr>
      </w:pPr>
      <w:r w:rsidRPr="00A3142C">
        <w:rPr>
          <w:rFonts w:cs="Times New Roman"/>
          <w:b/>
          <w:bCs/>
        </w:rPr>
        <w:t xml:space="preserve">Davies-Barnard T, </w:t>
      </w:r>
      <w:proofErr w:type="spellStart"/>
      <w:r w:rsidRPr="00A3142C">
        <w:rPr>
          <w:rFonts w:cs="Times New Roman"/>
          <w:b/>
          <w:bCs/>
        </w:rPr>
        <w:t>Meyerholt</w:t>
      </w:r>
      <w:proofErr w:type="spellEnd"/>
      <w:r w:rsidRPr="00A3142C">
        <w:rPr>
          <w:rFonts w:cs="Times New Roman"/>
          <w:b/>
          <w:bCs/>
        </w:rPr>
        <w:t xml:space="preserve"> J, </w:t>
      </w:r>
      <w:proofErr w:type="spellStart"/>
      <w:r w:rsidRPr="00A3142C">
        <w:rPr>
          <w:rFonts w:cs="Times New Roman"/>
          <w:b/>
          <w:bCs/>
        </w:rPr>
        <w:t>Zaehle</w:t>
      </w:r>
      <w:proofErr w:type="spellEnd"/>
      <w:r w:rsidRPr="00A3142C">
        <w:rPr>
          <w:rFonts w:cs="Times New Roman"/>
          <w:b/>
          <w:bCs/>
        </w:rPr>
        <w:t xml:space="preserve"> S, </w:t>
      </w:r>
      <w:r w:rsidRPr="00A3142C">
        <w:rPr>
          <w:rFonts w:cs="Times New Roman"/>
          <w:b/>
          <w:bCs/>
          <w:i/>
          <w:iCs/>
        </w:rPr>
        <w:t>et al.</w:t>
      </w:r>
      <w:r w:rsidRPr="00A3142C">
        <w:rPr>
          <w:rFonts w:cs="Times New Roman"/>
        </w:rPr>
        <w:t xml:space="preserve"> 2020. Nitrogen cycling in CMIP6 land surface models: progress and limitations. </w:t>
      </w:r>
      <w:proofErr w:type="spellStart"/>
      <w:r w:rsidRPr="00A3142C">
        <w:rPr>
          <w:rFonts w:cs="Times New Roman"/>
        </w:rPr>
        <w:t>Biogeosciences</w:t>
      </w:r>
      <w:proofErr w:type="spellEnd"/>
      <w:r w:rsidRPr="00A3142C">
        <w:rPr>
          <w:rFonts w:cs="Times New Roman"/>
        </w:rPr>
        <w:t xml:space="preserve"> </w:t>
      </w:r>
      <w:r w:rsidRPr="00A3142C">
        <w:rPr>
          <w:rFonts w:cs="Times New Roman"/>
          <w:b/>
          <w:bCs/>
        </w:rPr>
        <w:t>17</w:t>
      </w:r>
      <w:r w:rsidRPr="00A3142C">
        <w:rPr>
          <w:rFonts w:cs="Times New Roman"/>
        </w:rPr>
        <w:t>, 5129–5148.</w:t>
      </w:r>
    </w:p>
    <w:p w14:paraId="7B369928" w14:textId="77777777" w:rsidR="00A3142C" w:rsidRPr="00A3142C" w:rsidRDefault="00A3142C" w:rsidP="00A3142C">
      <w:pPr>
        <w:pStyle w:val="Bibliography"/>
        <w:rPr>
          <w:rFonts w:cs="Times New Roman"/>
        </w:rPr>
      </w:pPr>
      <w:r w:rsidRPr="00A3142C">
        <w:rPr>
          <w:rFonts w:cs="Times New Roman"/>
          <w:b/>
          <w:bCs/>
        </w:rPr>
        <w:t xml:space="preserve">Dong N, Prentice IC, Wright IJ, Evans BJ, </w:t>
      </w:r>
      <w:proofErr w:type="spellStart"/>
      <w:r w:rsidRPr="00A3142C">
        <w:rPr>
          <w:rFonts w:cs="Times New Roman"/>
          <w:b/>
          <w:bCs/>
        </w:rPr>
        <w:t>Togashi</w:t>
      </w:r>
      <w:proofErr w:type="spellEnd"/>
      <w:r w:rsidRPr="00A3142C">
        <w:rPr>
          <w:rFonts w:cs="Times New Roman"/>
          <w:b/>
          <w:bCs/>
        </w:rPr>
        <w:t xml:space="preserve"> HF, Caddy-</w:t>
      </w:r>
      <w:proofErr w:type="spellStart"/>
      <w:r w:rsidRPr="00A3142C">
        <w:rPr>
          <w:rFonts w:cs="Times New Roman"/>
          <w:b/>
          <w:bCs/>
        </w:rPr>
        <w:t>Retalic</w:t>
      </w:r>
      <w:proofErr w:type="spellEnd"/>
      <w:r w:rsidRPr="00A3142C">
        <w:rPr>
          <w:rFonts w:cs="Times New Roman"/>
          <w:b/>
          <w:bCs/>
        </w:rPr>
        <w:t xml:space="preserve"> S, </w:t>
      </w:r>
      <w:proofErr w:type="spellStart"/>
      <w:r w:rsidRPr="00A3142C">
        <w:rPr>
          <w:rFonts w:cs="Times New Roman"/>
          <w:b/>
          <w:bCs/>
        </w:rPr>
        <w:t>McInerney</w:t>
      </w:r>
      <w:proofErr w:type="spellEnd"/>
      <w:r w:rsidRPr="00A3142C">
        <w:rPr>
          <w:rFonts w:cs="Times New Roman"/>
          <w:b/>
          <w:bCs/>
        </w:rPr>
        <w:t xml:space="preserve"> FA, Sparrow B, Leitch E, Lowe AJ</w:t>
      </w:r>
      <w:r w:rsidRPr="00A3142C">
        <w:rPr>
          <w:rFonts w:cs="Times New Roman"/>
        </w:rPr>
        <w:t xml:space="preserve">. 2020. Components of leaf‐trait variation along environmental gradients. New Phytologist </w:t>
      </w:r>
      <w:r w:rsidRPr="00A3142C">
        <w:rPr>
          <w:rFonts w:cs="Times New Roman"/>
          <w:b/>
          <w:bCs/>
        </w:rPr>
        <w:t>228</w:t>
      </w:r>
      <w:r w:rsidRPr="00A3142C">
        <w:rPr>
          <w:rFonts w:cs="Times New Roman"/>
        </w:rPr>
        <w:t>, 82–94.</w:t>
      </w:r>
    </w:p>
    <w:p w14:paraId="789E83EC" w14:textId="77777777" w:rsidR="00A3142C" w:rsidRPr="00A3142C" w:rsidRDefault="00A3142C" w:rsidP="00A3142C">
      <w:pPr>
        <w:pStyle w:val="Bibliography"/>
        <w:rPr>
          <w:rFonts w:cs="Times New Roman"/>
        </w:rPr>
      </w:pPr>
      <w:proofErr w:type="spellStart"/>
      <w:r w:rsidRPr="00A3142C">
        <w:rPr>
          <w:rFonts w:cs="Times New Roman"/>
          <w:b/>
          <w:bCs/>
        </w:rPr>
        <w:t>Duursma</w:t>
      </w:r>
      <w:proofErr w:type="spellEnd"/>
      <w:r w:rsidRPr="00A3142C">
        <w:rPr>
          <w:rFonts w:cs="Times New Roman"/>
          <w:b/>
          <w:bCs/>
        </w:rPr>
        <w:t xml:space="preserve"> R</w:t>
      </w:r>
      <w:r w:rsidRPr="00A3142C">
        <w:rPr>
          <w:rFonts w:cs="Times New Roman"/>
        </w:rPr>
        <w:t xml:space="preserve">. 2015. </w:t>
      </w:r>
      <w:proofErr w:type="spellStart"/>
      <w:r w:rsidRPr="00A3142C">
        <w:rPr>
          <w:rFonts w:cs="Times New Roman"/>
        </w:rPr>
        <w:t>Plantecophys</w:t>
      </w:r>
      <w:proofErr w:type="spellEnd"/>
      <w:r w:rsidRPr="00A3142C">
        <w:rPr>
          <w:rFonts w:cs="Times New Roman"/>
        </w:rPr>
        <w:t xml:space="preserve"> - An R package for analyzing and modelling leaf gas exchange data. </w:t>
      </w:r>
      <w:proofErr w:type="spellStart"/>
      <w:r w:rsidRPr="00A3142C">
        <w:rPr>
          <w:rFonts w:cs="Times New Roman"/>
        </w:rPr>
        <w:t>PLos</w:t>
      </w:r>
      <w:proofErr w:type="spellEnd"/>
      <w:r w:rsidRPr="00A3142C">
        <w:rPr>
          <w:rFonts w:cs="Times New Roman"/>
        </w:rPr>
        <w:t xml:space="preserve"> ONE </w:t>
      </w:r>
      <w:r w:rsidRPr="00A3142C">
        <w:rPr>
          <w:rFonts w:cs="Times New Roman"/>
          <w:b/>
          <w:bCs/>
        </w:rPr>
        <w:t>10</w:t>
      </w:r>
      <w:r w:rsidRPr="00A3142C">
        <w:rPr>
          <w:rFonts w:cs="Times New Roman"/>
        </w:rPr>
        <w:t>, e0143346.</w:t>
      </w:r>
    </w:p>
    <w:p w14:paraId="7437E041" w14:textId="77777777" w:rsidR="00A3142C" w:rsidRPr="00A3142C" w:rsidRDefault="00A3142C" w:rsidP="00A3142C">
      <w:pPr>
        <w:pStyle w:val="Bibliography"/>
        <w:rPr>
          <w:rFonts w:cs="Times New Roman"/>
        </w:rPr>
      </w:pPr>
      <w:r w:rsidRPr="00A3142C">
        <w:rPr>
          <w:rFonts w:cs="Times New Roman"/>
          <w:b/>
          <w:bCs/>
        </w:rPr>
        <w:t>Evans JR</w:t>
      </w:r>
      <w:r w:rsidRPr="00A3142C">
        <w:rPr>
          <w:rFonts w:cs="Times New Roman"/>
        </w:rPr>
        <w:t xml:space="preserve">. 1989. Photosynthesis and nitrogen relationships in leaves of C3 plants. </w:t>
      </w:r>
      <w:proofErr w:type="spellStart"/>
      <w:r w:rsidRPr="00A3142C">
        <w:rPr>
          <w:rFonts w:cs="Times New Roman"/>
        </w:rPr>
        <w:t>Oecologia</w:t>
      </w:r>
      <w:proofErr w:type="spellEnd"/>
      <w:r w:rsidRPr="00A3142C">
        <w:rPr>
          <w:rFonts w:cs="Times New Roman"/>
        </w:rPr>
        <w:t xml:space="preserve"> </w:t>
      </w:r>
      <w:r w:rsidRPr="00A3142C">
        <w:rPr>
          <w:rFonts w:cs="Times New Roman"/>
          <w:b/>
          <w:bCs/>
        </w:rPr>
        <w:t>78</w:t>
      </w:r>
      <w:r w:rsidRPr="00A3142C">
        <w:rPr>
          <w:rFonts w:cs="Times New Roman"/>
        </w:rPr>
        <w:t>, 9–19.</w:t>
      </w:r>
    </w:p>
    <w:p w14:paraId="1EA310A1" w14:textId="77777777" w:rsidR="00A3142C" w:rsidRPr="00A3142C" w:rsidRDefault="00A3142C" w:rsidP="00A3142C">
      <w:pPr>
        <w:pStyle w:val="Bibliography"/>
        <w:rPr>
          <w:rFonts w:cs="Times New Roman"/>
        </w:rPr>
      </w:pPr>
      <w:r w:rsidRPr="00A3142C">
        <w:rPr>
          <w:rFonts w:cs="Times New Roman"/>
          <w:b/>
          <w:bCs/>
        </w:rPr>
        <w:t>Evans JR, Seemann JR</w:t>
      </w:r>
      <w:r w:rsidRPr="00A3142C">
        <w:rPr>
          <w:rFonts w:cs="Times New Roman"/>
        </w:rPr>
        <w:t xml:space="preserve">. 1989. The allocation of protein nitrogen in the photosynthetic apparatus: costs, consequences, and control. Photosynthesis </w:t>
      </w:r>
      <w:r w:rsidRPr="00A3142C">
        <w:rPr>
          <w:rFonts w:cs="Times New Roman"/>
          <w:b/>
          <w:bCs/>
        </w:rPr>
        <w:t>8</w:t>
      </w:r>
      <w:r w:rsidRPr="00A3142C">
        <w:rPr>
          <w:rFonts w:cs="Times New Roman"/>
        </w:rPr>
        <w:t>, 183–205.</w:t>
      </w:r>
    </w:p>
    <w:p w14:paraId="70C1C36E" w14:textId="77777777" w:rsidR="00A3142C" w:rsidRPr="00A3142C" w:rsidRDefault="00A3142C" w:rsidP="00A3142C">
      <w:pPr>
        <w:pStyle w:val="Bibliography"/>
        <w:rPr>
          <w:rFonts w:cs="Times New Roman"/>
        </w:rPr>
      </w:pPr>
      <w:r w:rsidRPr="00A3142C">
        <w:rPr>
          <w:rFonts w:cs="Times New Roman"/>
          <w:b/>
          <w:bCs/>
        </w:rPr>
        <w:t>Farquhar GD, von Caemmerer S, Berry JA</w:t>
      </w:r>
      <w:r w:rsidRPr="00A3142C">
        <w:rPr>
          <w:rFonts w:cs="Times New Roman"/>
        </w:rPr>
        <w:t>. 1980. A biochemical model of photosynthetic CO</w:t>
      </w:r>
      <w:r w:rsidRPr="00A3142C">
        <w:rPr>
          <w:rFonts w:cs="Times New Roman"/>
          <w:i/>
          <w:iCs/>
        </w:rPr>
        <w:t>2</w:t>
      </w:r>
      <w:r w:rsidRPr="00A3142C">
        <w:rPr>
          <w:rFonts w:cs="Times New Roman"/>
        </w:rPr>
        <w:t xml:space="preserve"> assimilation in leaves of C3 species. Planta </w:t>
      </w:r>
      <w:r w:rsidRPr="00A3142C">
        <w:rPr>
          <w:rFonts w:cs="Times New Roman"/>
          <w:b/>
          <w:bCs/>
        </w:rPr>
        <w:t>149</w:t>
      </w:r>
      <w:r w:rsidRPr="00A3142C">
        <w:rPr>
          <w:rFonts w:cs="Times New Roman"/>
        </w:rPr>
        <w:t>, 78–90.</w:t>
      </w:r>
    </w:p>
    <w:p w14:paraId="54735616" w14:textId="77777777" w:rsidR="00A3142C" w:rsidRPr="00A3142C" w:rsidRDefault="00A3142C" w:rsidP="00A3142C">
      <w:pPr>
        <w:pStyle w:val="Bibliography"/>
        <w:rPr>
          <w:rFonts w:cs="Times New Roman"/>
        </w:rPr>
      </w:pPr>
      <w:proofErr w:type="spellStart"/>
      <w:r w:rsidRPr="00A3142C">
        <w:rPr>
          <w:rFonts w:cs="Times New Roman"/>
          <w:b/>
          <w:bCs/>
        </w:rPr>
        <w:lastRenderedPageBreak/>
        <w:t>Firn</w:t>
      </w:r>
      <w:proofErr w:type="spellEnd"/>
      <w:r w:rsidRPr="00A3142C">
        <w:rPr>
          <w:rFonts w:cs="Times New Roman"/>
          <w:b/>
          <w:bCs/>
        </w:rPr>
        <w:t xml:space="preserve"> J, </w:t>
      </w:r>
      <w:proofErr w:type="spellStart"/>
      <w:r w:rsidRPr="00A3142C">
        <w:rPr>
          <w:rFonts w:cs="Times New Roman"/>
          <w:b/>
          <w:bCs/>
        </w:rPr>
        <w:t>McGree</w:t>
      </w:r>
      <w:proofErr w:type="spellEnd"/>
      <w:r w:rsidRPr="00A3142C">
        <w:rPr>
          <w:rFonts w:cs="Times New Roman"/>
          <w:b/>
          <w:bCs/>
        </w:rPr>
        <w:t xml:space="preserve"> JM, Harvey E, </w:t>
      </w:r>
      <w:r w:rsidRPr="00A3142C">
        <w:rPr>
          <w:rFonts w:cs="Times New Roman"/>
          <w:b/>
          <w:bCs/>
          <w:i/>
          <w:iCs/>
        </w:rPr>
        <w:t>et al.</w:t>
      </w:r>
      <w:r w:rsidRPr="00A3142C">
        <w:rPr>
          <w:rFonts w:cs="Times New Roman"/>
        </w:rPr>
        <w:t xml:space="preserve"> 2019. Leaf nutrients, not specific leaf area, are consistent indicators of elevated nutrient inputs. Nature Ecology &amp; Evolution </w:t>
      </w:r>
      <w:r w:rsidRPr="00A3142C">
        <w:rPr>
          <w:rFonts w:cs="Times New Roman"/>
          <w:b/>
          <w:bCs/>
        </w:rPr>
        <w:t>3</w:t>
      </w:r>
      <w:r w:rsidRPr="00A3142C">
        <w:rPr>
          <w:rFonts w:cs="Times New Roman"/>
        </w:rPr>
        <w:t>, 400–406.</w:t>
      </w:r>
    </w:p>
    <w:p w14:paraId="67BA5F09" w14:textId="77777777" w:rsidR="00A3142C" w:rsidRPr="00A3142C" w:rsidRDefault="00A3142C" w:rsidP="00A3142C">
      <w:pPr>
        <w:pStyle w:val="Bibliography"/>
        <w:rPr>
          <w:rFonts w:cs="Times New Roman"/>
        </w:rPr>
      </w:pPr>
      <w:r w:rsidRPr="00A3142C">
        <w:rPr>
          <w:rFonts w:cs="Times New Roman"/>
          <w:b/>
          <w:bCs/>
        </w:rPr>
        <w:t>Fox J, Weisberg S</w:t>
      </w:r>
      <w:r w:rsidRPr="00A3142C">
        <w:rPr>
          <w:rFonts w:cs="Times New Roman"/>
        </w:rPr>
        <w:t xml:space="preserve">. 2019. </w:t>
      </w:r>
      <w:r w:rsidRPr="00A3142C">
        <w:rPr>
          <w:rFonts w:cs="Times New Roman"/>
          <w:i/>
          <w:iCs/>
        </w:rPr>
        <w:t>An R companion to applied regression</w:t>
      </w:r>
      <w:r w:rsidRPr="00A3142C">
        <w:rPr>
          <w:rFonts w:cs="Times New Roman"/>
        </w:rPr>
        <w:t>. Thousand Oaks, California: Sage.</w:t>
      </w:r>
    </w:p>
    <w:p w14:paraId="73DCBC53" w14:textId="77777777" w:rsidR="00A3142C" w:rsidRPr="00A3142C" w:rsidRDefault="00A3142C" w:rsidP="00A3142C">
      <w:pPr>
        <w:pStyle w:val="Bibliography"/>
        <w:rPr>
          <w:rFonts w:cs="Times New Roman"/>
        </w:rPr>
      </w:pPr>
      <w:proofErr w:type="spellStart"/>
      <w:r w:rsidRPr="00A3142C">
        <w:rPr>
          <w:rFonts w:cs="Times New Roman"/>
          <w:b/>
          <w:bCs/>
        </w:rPr>
        <w:t>Friedlingstein</w:t>
      </w:r>
      <w:proofErr w:type="spellEnd"/>
      <w:r w:rsidRPr="00A3142C">
        <w:rPr>
          <w:rFonts w:cs="Times New Roman"/>
          <w:b/>
          <w:bCs/>
        </w:rPr>
        <w:t xml:space="preserve"> P, </w:t>
      </w:r>
      <w:proofErr w:type="spellStart"/>
      <w:r w:rsidRPr="00A3142C">
        <w:rPr>
          <w:rFonts w:cs="Times New Roman"/>
          <w:b/>
          <w:bCs/>
        </w:rPr>
        <w:t>Meinshausen</w:t>
      </w:r>
      <w:proofErr w:type="spellEnd"/>
      <w:r w:rsidRPr="00A3142C">
        <w:rPr>
          <w:rFonts w:cs="Times New Roman"/>
          <w:b/>
          <w:bCs/>
        </w:rPr>
        <w:t xml:space="preserve"> M, Arora VK, Jones CD, </w:t>
      </w:r>
      <w:proofErr w:type="spellStart"/>
      <w:r w:rsidRPr="00A3142C">
        <w:rPr>
          <w:rFonts w:cs="Times New Roman"/>
          <w:b/>
          <w:bCs/>
        </w:rPr>
        <w:t>Anav</w:t>
      </w:r>
      <w:proofErr w:type="spellEnd"/>
      <w:r w:rsidRPr="00A3142C">
        <w:rPr>
          <w:rFonts w:cs="Times New Roman"/>
          <w:b/>
          <w:bCs/>
        </w:rPr>
        <w:t xml:space="preserve"> A, Liddicoat SK, </w:t>
      </w:r>
      <w:proofErr w:type="spellStart"/>
      <w:r w:rsidRPr="00A3142C">
        <w:rPr>
          <w:rFonts w:cs="Times New Roman"/>
          <w:b/>
          <w:bCs/>
        </w:rPr>
        <w:t>Knutti</w:t>
      </w:r>
      <w:proofErr w:type="spellEnd"/>
      <w:r w:rsidRPr="00A3142C">
        <w:rPr>
          <w:rFonts w:cs="Times New Roman"/>
          <w:b/>
          <w:bCs/>
        </w:rPr>
        <w:t xml:space="preserve"> R</w:t>
      </w:r>
      <w:r w:rsidRPr="00A3142C">
        <w:rPr>
          <w:rFonts w:cs="Times New Roman"/>
        </w:rPr>
        <w:t xml:space="preserve">. 2014. Uncertainties in CMIP5 climate projections due to carbon cycle feedbacks. Journal of Climate </w:t>
      </w:r>
      <w:r w:rsidRPr="00A3142C">
        <w:rPr>
          <w:rFonts w:cs="Times New Roman"/>
          <w:b/>
          <w:bCs/>
        </w:rPr>
        <w:t>27</w:t>
      </w:r>
      <w:r w:rsidRPr="00A3142C">
        <w:rPr>
          <w:rFonts w:cs="Times New Roman"/>
        </w:rPr>
        <w:t>, 511–526.</w:t>
      </w:r>
    </w:p>
    <w:p w14:paraId="7631B71B" w14:textId="77777777" w:rsidR="00A3142C" w:rsidRPr="00A3142C" w:rsidRDefault="00A3142C" w:rsidP="00A3142C">
      <w:pPr>
        <w:pStyle w:val="Bibliography"/>
        <w:rPr>
          <w:rFonts w:cs="Times New Roman"/>
        </w:rPr>
      </w:pPr>
      <w:proofErr w:type="spellStart"/>
      <w:r w:rsidRPr="00A3142C">
        <w:rPr>
          <w:rFonts w:cs="Times New Roman"/>
          <w:b/>
          <w:bCs/>
        </w:rPr>
        <w:t>Heskel</w:t>
      </w:r>
      <w:proofErr w:type="spellEnd"/>
      <w:r w:rsidRPr="00A3142C">
        <w:rPr>
          <w:rFonts w:cs="Times New Roman"/>
          <w:b/>
          <w:bCs/>
        </w:rPr>
        <w:t xml:space="preserve"> MA, O’Sullivan OS, Reich PB, </w:t>
      </w:r>
      <w:r w:rsidRPr="00A3142C">
        <w:rPr>
          <w:rFonts w:cs="Times New Roman"/>
          <w:b/>
          <w:bCs/>
          <w:i/>
          <w:iCs/>
        </w:rPr>
        <w:t>et al.</w:t>
      </w:r>
      <w:r w:rsidRPr="00A3142C">
        <w:rPr>
          <w:rFonts w:cs="Times New Roman"/>
        </w:rPr>
        <w:t xml:space="preserve"> 2016. Convergence in the temperature response of leaf respiration across biomes and plant functional types. Proceedings of the National Academy of Sciences </w:t>
      </w:r>
      <w:r w:rsidRPr="00A3142C">
        <w:rPr>
          <w:rFonts w:cs="Times New Roman"/>
          <w:b/>
          <w:bCs/>
        </w:rPr>
        <w:t>113</w:t>
      </w:r>
      <w:r w:rsidRPr="00A3142C">
        <w:rPr>
          <w:rFonts w:cs="Times New Roman"/>
        </w:rPr>
        <w:t>, 3832–3837.</w:t>
      </w:r>
    </w:p>
    <w:p w14:paraId="6C4A89DB" w14:textId="77777777" w:rsidR="00A3142C" w:rsidRPr="00A3142C" w:rsidRDefault="00A3142C" w:rsidP="00A3142C">
      <w:pPr>
        <w:pStyle w:val="Bibliography"/>
        <w:rPr>
          <w:rFonts w:cs="Times New Roman"/>
        </w:rPr>
      </w:pPr>
      <w:r w:rsidRPr="00A3142C">
        <w:rPr>
          <w:rFonts w:cs="Times New Roman"/>
          <w:b/>
          <w:bCs/>
        </w:rPr>
        <w:t xml:space="preserve">Hoagland DR, </w:t>
      </w:r>
      <w:proofErr w:type="spellStart"/>
      <w:r w:rsidRPr="00A3142C">
        <w:rPr>
          <w:rFonts w:cs="Times New Roman"/>
          <w:b/>
          <w:bCs/>
        </w:rPr>
        <w:t>Arnon</w:t>
      </w:r>
      <w:proofErr w:type="spellEnd"/>
      <w:r w:rsidRPr="00A3142C">
        <w:rPr>
          <w:rFonts w:cs="Times New Roman"/>
          <w:b/>
          <w:bCs/>
        </w:rPr>
        <w:t xml:space="preserve"> DI</w:t>
      </w:r>
      <w:r w:rsidRPr="00A3142C">
        <w:rPr>
          <w:rFonts w:cs="Times New Roman"/>
        </w:rPr>
        <w:t xml:space="preserve">. 1950. The water-culture method for growing plants without soil. California Agricultural Experiment Station: 347 </w:t>
      </w:r>
      <w:r w:rsidRPr="00A3142C">
        <w:rPr>
          <w:rFonts w:cs="Times New Roman"/>
          <w:b/>
          <w:bCs/>
        </w:rPr>
        <w:t>347</w:t>
      </w:r>
      <w:r w:rsidRPr="00A3142C">
        <w:rPr>
          <w:rFonts w:cs="Times New Roman"/>
        </w:rPr>
        <w:t>, 1–32.</w:t>
      </w:r>
    </w:p>
    <w:p w14:paraId="02978AED" w14:textId="77777777" w:rsidR="00A3142C" w:rsidRPr="00A3142C" w:rsidRDefault="00A3142C" w:rsidP="00A3142C">
      <w:pPr>
        <w:pStyle w:val="Bibliography"/>
        <w:rPr>
          <w:rFonts w:cs="Times New Roman"/>
        </w:rPr>
      </w:pPr>
      <w:proofErr w:type="spellStart"/>
      <w:r w:rsidRPr="00A3142C">
        <w:rPr>
          <w:rFonts w:cs="Times New Roman"/>
          <w:b/>
          <w:bCs/>
        </w:rPr>
        <w:t>Hungate</w:t>
      </w:r>
      <w:proofErr w:type="spellEnd"/>
      <w:r w:rsidRPr="00A3142C">
        <w:rPr>
          <w:rFonts w:cs="Times New Roman"/>
          <w:b/>
          <w:bCs/>
        </w:rPr>
        <w:t xml:space="preserve"> BA, Dukes JS, Shaw MR, Luo Y, Field CB</w:t>
      </w:r>
      <w:r w:rsidRPr="00A3142C">
        <w:rPr>
          <w:rFonts w:cs="Times New Roman"/>
        </w:rPr>
        <w:t xml:space="preserve">. 2003. Nitrogen and climate change. Science </w:t>
      </w:r>
      <w:r w:rsidRPr="00A3142C">
        <w:rPr>
          <w:rFonts w:cs="Times New Roman"/>
          <w:b/>
          <w:bCs/>
        </w:rPr>
        <w:t>302</w:t>
      </w:r>
      <w:r w:rsidRPr="00A3142C">
        <w:rPr>
          <w:rFonts w:cs="Times New Roman"/>
        </w:rPr>
        <w:t>, 1512–1513.</w:t>
      </w:r>
    </w:p>
    <w:p w14:paraId="0AB95D06" w14:textId="77777777" w:rsidR="00A3142C" w:rsidRPr="00A3142C" w:rsidRDefault="00A3142C" w:rsidP="00A3142C">
      <w:pPr>
        <w:pStyle w:val="Bibliography"/>
        <w:rPr>
          <w:rFonts w:cs="Times New Roman"/>
        </w:rPr>
      </w:pPr>
      <w:proofErr w:type="spellStart"/>
      <w:r w:rsidRPr="00A3142C">
        <w:rPr>
          <w:rFonts w:cs="Times New Roman"/>
          <w:b/>
          <w:bCs/>
        </w:rPr>
        <w:t>Katabuchi</w:t>
      </w:r>
      <w:proofErr w:type="spellEnd"/>
      <w:r w:rsidRPr="00A3142C">
        <w:rPr>
          <w:rFonts w:cs="Times New Roman"/>
          <w:b/>
          <w:bCs/>
        </w:rPr>
        <w:t xml:space="preserve"> M</w:t>
      </w:r>
      <w:r w:rsidRPr="00A3142C">
        <w:rPr>
          <w:rFonts w:cs="Times New Roman"/>
        </w:rPr>
        <w:t xml:space="preserve">. 2015. </w:t>
      </w:r>
      <w:proofErr w:type="spellStart"/>
      <w:r w:rsidRPr="00A3142C">
        <w:rPr>
          <w:rFonts w:cs="Times New Roman"/>
        </w:rPr>
        <w:t>LeafArea</w:t>
      </w:r>
      <w:proofErr w:type="spellEnd"/>
      <w:r w:rsidRPr="00A3142C">
        <w:rPr>
          <w:rFonts w:cs="Times New Roman"/>
        </w:rPr>
        <w:t xml:space="preserve">: An R package for rapid digital analysis of leaf area. Ecological Research </w:t>
      </w:r>
      <w:r w:rsidRPr="00A3142C">
        <w:rPr>
          <w:rFonts w:cs="Times New Roman"/>
          <w:b/>
          <w:bCs/>
        </w:rPr>
        <w:t>30</w:t>
      </w:r>
      <w:r w:rsidRPr="00A3142C">
        <w:rPr>
          <w:rFonts w:cs="Times New Roman"/>
        </w:rPr>
        <w:t>, 1073–1077.</w:t>
      </w:r>
    </w:p>
    <w:p w14:paraId="04326822" w14:textId="77777777" w:rsidR="00A3142C" w:rsidRPr="00A3142C" w:rsidRDefault="00A3142C" w:rsidP="00A3142C">
      <w:pPr>
        <w:pStyle w:val="Bibliography"/>
        <w:rPr>
          <w:rFonts w:cs="Times New Roman"/>
        </w:rPr>
      </w:pPr>
      <w:proofErr w:type="spellStart"/>
      <w:r w:rsidRPr="00A3142C">
        <w:rPr>
          <w:rFonts w:cs="Times New Roman"/>
          <w:b/>
          <w:bCs/>
        </w:rPr>
        <w:t>Kattge</w:t>
      </w:r>
      <w:proofErr w:type="spellEnd"/>
      <w:r w:rsidRPr="00A3142C">
        <w:rPr>
          <w:rFonts w:cs="Times New Roman"/>
          <w:b/>
          <w:bCs/>
        </w:rPr>
        <w:t xml:space="preserve"> J, Knorr W</w:t>
      </w:r>
      <w:r w:rsidRPr="00A3142C">
        <w:rPr>
          <w:rFonts w:cs="Times New Roman"/>
        </w:rPr>
        <w:t xml:space="preserve">. 2007. Temperature acclimation in a biochemical model of photosynthesis: a reanalysis of data from 36 species. Plant, Cell &amp; Environment </w:t>
      </w:r>
      <w:r w:rsidRPr="00A3142C">
        <w:rPr>
          <w:rFonts w:cs="Times New Roman"/>
          <w:b/>
          <w:bCs/>
        </w:rPr>
        <w:t>30</w:t>
      </w:r>
      <w:r w:rsidRPr="00A3142C">
        <w:rPr>
          <w:rFonts w:cs="Times New Roman"/>
        </w:rPr>
        <w:t>, 1176–1190.</w:t>
      </w:r>
    </w:p>
    <w:p w14:paraId="1CD18642" w14:textId="77777777" w:rsidR="00A3142C" w:rsidRPr="00A3142C" w:rsidRDefault="00A3142C" w:rsidP="00A3142C">
      <w:pPr>
        <w:pStyle w:val="Bibliography"/>
        <w:rPr>
          <w:rFonts w:cs="Times New Roman"/>
        </w:rPr>
      </w:pPr>
      <w:r w:rsidRPr="00A3142C">
        <w:rPr>
          <w:rFonts w:cs="Times New Roman"/>
          <w:b/>
          <w:bCs/>
        </w:rPr>
        <w:t>Kenward MG, Roger JH</w:t>
      </w:r>
      <w:r w:rsidRPr="00A3142C">
        <w:rPr>
          <w:rFonts w:cs="Times New Roman"/>
        </w:rPr>
        <w:t xml:space="preserve">. 1997. Small sample inference for fixed effects from restricted maximum likelihood. Biometrics </w:t>
      </w:r>
      <w:r w:rsidRPr="00A3142C">
        <w:rPr>
          <w:rFonts w:cs="Times New Roman"/>
          <w:b/>
          <w:bCs/>
        </w:rPr>
        <w:t>53</w:t>
      </w:r>
      <w:r w:rsidRPr="00A3142C">
        <w:rPr>
          <w:rFonts w:cs="Times New Roman"/>
        </w:rPr>
        <w:t>, 983.</w:t>
      </w:r>
    </w:p>
    <w:p w14:paraId="2D18591D" w14:textId="77777777" w:rsidR="00A3142C" w:rsidRPr="00A3142C" w:rsidRDefault="00A3142C" w:rsidP="00A3142C">
      <w:pPr>
        <w:pStyle w:val="Bibliography"/>
        <w:rPr>
          <w:rFonts w:cs="Times New Roman"/>
        </w:rPr>
      </w:pPr>
      <w:proofErr w:type="spellStart"/>
      <w:r w:rsidRPr="00A3142C">
        <w:rPr>
          <w:rFonts w:cs="Times New Roman"/>
          <w:b/>
          <w:bCs/>
        </w:rPr>
        <w:t>LeBauer</w:t>
      </w:r>
      <w:proofErr w:type="spellEnd"/>
      <w:r w:rsidRPr="00A3142C">
        <w:rPr>
          <w:rFonts w:cs="Times New Roman"/>
          <w:b/>
          <w:bCs/>
        </w:rPr>
        <w:t xml:space="preserve"> DS, </w:t>
      </w:r>
      <w:proofErr w:type="spellStart"/>
      <w:r w:rsidRPr="00A3142C">
        <w:rPr>
          <w:rFonts w:cs="Times New Roman"/>
          <w:b/>
          <w:bCs/>
        </w:rPr>
        <w:t>Treseder</w:t>
      </w:r>
      <w:proofErr w:type="spellEnd"/>
      <w:r w:rsidRPr="00A3142C">
        <w:rPr>
          <w:rFonts w:cs="Times New Roman"/>
          <w:b/>
          <w:bCs/>
        </w:rPr>
        <w:t xml:space="preserve"> K</w:t>
      </w:r>
      <w:r w:rsidRPr="00A3142C">
        <w:rPr>
          <w:rFonts w:cs="Times New Roman"/>
        </w:rPr>
        <w:t xml:space="preserve">. 2008. Nitrogen limitation of net primary productivity. Ecology </w:t>
      </w:r>
      <w:r w:rsidRPr="00A3142C">
        <w:rPr>
          <w:rFonts w:cs="Times New Roman"/>
          <w:b/>
          <w:bCs/>
        </w:rPr>
        <w:t>89</w:t>
      </w:r>
      <w:r w:rsidRPr="00A3142C">
        <w:rPr>
          <w:rFonts w:cs="Times New Roman"/>
        </w:rPr>
        <w:t>, 371–379.</w:t>
      </w:r>
    </w:p>
    <w:p w14:paraId="1A1F76E5" w14:textId="77777777" w:rsidR="00A3142C" w:rsidRPr="00A3142C" w:rsidRDefault="00A3142C" w:rsidP="00A3142C">
      <w:pPr>
        <w:pStyle w:val="Bibliography"/>
        <w:rPr>
          <w:rFonts w:cs="Times New Roman"/>
        </w:rPr>
      </w:pPr>
      <w:proofErr w:type="spellStart"/>
      <w:r w:rsidRPr="00A3142C">
        <w:rPr>
          <w:rFonts w:cs="Times New Roman"/>
          <w:b/>
          <w:bCs/>
        </w:rPr>
        <w:t>Lenth</w:t>
      </w:r>
      <w:proofErr w:type="spellEnd"/>
      <w:r w:rsidRPr="00A3142C">
        <w:rPr>
          <w:rFonts w:cs="Times New Roman"/>
          <w:b/>
          <w:bCs/>
        </w:rPr>
        <w:t xml:space="preserve"> R</w:t>
      </w:r>
      <w:r w:rsidRPr="00A3142C">
        <w:rPr>
          <w:rFonts w:cs="Times New Roman"/>
        </w:rPr>
        <w:t>. 2019. emmeans: estimated marginal means, aka least-squares means.</w:t>
      </w:r>
    </w:p>
    <w:p w14:paraId="4420DC00" w14:textId="77777777" w:rsidR="00A3142C" w:rsidRPr="00A3142C" w:rsidRDefault="00A3142C" w:rsidP="00A3142C">
      <w:pPr>
        <w:pStyle w:val="Bibliography"/>
        <w:rPr>
          <w:rFonts w:cs="Times New Roman"/>
        </w:rPr>
      </w:pPr>
      <w:r w:rsidRPr="00A3142C">
        <w:rPr>
          <w:rFonts w:cs="Times New Roman"/>
          <w:b/>
          <w:bCs/>
        </w:rPr>
        <w:t xml:space="preserve">Liang X, Zhang T, Lu X, </w:t>
      </w:r>
      <w:r w:rsidRPr="00A3142C">
        <w:rPr>
          <w:rFonts w:cs="Times New Roman"/>
          <w:b/>
          <w:bCs/>
          <w:i/>
          <w:iCs/>
        </w:rPr>
        <w:t>et al.</w:t>
      </w:r>
      <w:r w:rsidRPr="00A3142C">
        <w:rPr>
          <w:rFonts w:cs="Times New Roman"/>
        </w:rPr>
        <w:t xml:space="preserve"> 2020. Global response patterns of plant photosynthesis to nitrogen addition: A meta‐analysis. Global Change Biology </w:t>
      </w:r>
      <w:r w:rsidRPr="00A3142C">
        <w:rPr>
          <w:rFonts w:cs="Times New Roman"/>
          <w:b/>
          <w:bCs/>
        </w:rPr>
        <w:t>26</w:t>
      </w:r>
      <w:r w:rsidRPr="00A3142C">
        <w:rPr>
          <w:rFonts w:cs="Times New Roman"/>
        </w:rPr>
        <w:t>, 3585–3600.</w:t>
      </w:r>
    </w:p>
    <w:p w14:paraId="3BA4B74E" w14:textId="77777777" w:rsidR="00A3142C" w:rsidRPr="00A3142C" w:rsidRDefault="00A3142C" w:rsidP="00A3142C">
      <w:pPr>
        <w:pStyle w:val="Bibliography"/>
        <w:rPr>
          <w:rFonts w:cs="Times New Roman"/>
        </w:rPr>
      </w:pPr>
      <w:r w:rsidRPr="00A3142C">
        <w:rPr>
          <w:rFonts w:cs="Times New Roman"/>
          <w:b/>
          <w:bCs/>
        </w:rPr>
        <w:t>Lu J, Yang J, Keitel C, Yin L, Wang P, Cheng W, Dijkstra FA</w:t>
      </w:r>
      <w:r w:rsidRPr="00A3142C">
        <w:rPr>
          <w:rFonts w:cs="Times New Roman"/>
        </w:rPr>
        <w:t xml:space="preserve">. 2022. Belowground Carbon Efficiency for Nitrogen and Phosphorus Acquisition Varies Between Lolium </w:t>
      </w:r>
      <w:proofErr w:type="spellStart"/>
      <w:r w:rsidRPr="00A3142C">
        <w:rPr>
          <w:rFonts w:cs="Times New Roman"/>
        </w:rPr>
        <w:t>perenne</w:t>
      </w:r>
      <w:proofErr w:type="spellEnd"/>
      <w:r w:rsidRPr="00A3142C">
        <w:rPr>
          <w:rFonts w:cs="Times New Roman"/>
        </w:rPr>
        <w:t xml:space="preserve"> and Trifolium repens and Depends on Phosphorus Fertilization. Frontiers in Plant Science </w:t>
      </w:r>
      <w:r w:rsidRPr="00A3142C">
        <w:rPr>
          <w:rFonts w:cs="Times New Roman"/>
          <w:b/>
          <w:bCs/>
        </w:rPr>
        <w:t>13</w:t>
      </w:r>
      <w:r w:rsidRPr="00A3142C">
        <w:rPr>
          <w:rFonts w:cs="Times New Roman"/>
        </w:rPr>
        <w:t>, 1–9.</w:t>
      </w:r>
    </w:p>
    <w:p w14:paraId="3918F3DE" w14:textId="77777777" w:rsidR="00A3142C" w:rsidRPr="00A3142C" w:rsidRDefault="00A3142C" w:rsidP="00A3142C">
      <w:pPr>
        <w:pStyle w:val="Bibliography"/>
        <w:rPr>
          <w:rFonts w:cs="Times New Roman"/>
        </w:rPr>
      </w:pPr>
      <w:proofErr w:type="spellStart"/>
      <w:r w:rsidRPr="00A3142C">
        <w:rPr>
          <w:rFonts w:cs="Times New Roman"/>
          <w:b/>
          <w:bCs/>
        </w:rPr>
        <w:t>Marschner</w:t>
      </w:r>
      <w:proofErr w:type="spellEnd"/>
      <w:r w:rsidRPr="00A3142C">
        <w:rPr>
          <w:rFonts w:cs="Times New Roman"/>
          <w:b/>
          <w:bCs/>
        </w:rPr>
        <w:t xml:space="preserve"> H, Dell B</w:t>
      </w:r>
      <w:r w:rsidRPr="00A3142C">
        <w:rPr>
          <w:rFonts w:cs="Times New Roman"/>
        </w:rPr>
        <w:t xml:space="preserve">. 1994. Nutrient uptake in mycorrhizal symbiosis. Plant and Soil </w:t>
      </w:r>
      <w:r w:rsidRPr="00A3142C">
        <w:rPr>
          <w:rFonts w:cs="Times New Roman"/>
          <w:b/>
          <w:bCs/>
        </w:rPr>
        <w:t>159</w:t>
      </w:r>
      <w:r w:rsidRPr="00A3142C">
        <w:rPr>
          <w:rFonts w:cs="Times New Roman"/>
        </w:rPr>
        <w:t>, 89–102.</w:t>
      </w:r>
    </w:p>
    <w:p w14:paraId="0D505EE6" w14:textId="77777777" w:rsidR="00A3142C" w:rsidRPr="00A3142C" w:rsidRDefault="00A3142C" w:rsidP="00A3142C">
      <w:pPr>
        <w:pStyle w:val="Bibliography"/>
        <w:rPr>
          <w:rFonts w:cs="Times New Roman"/>
        </w:rPr>
      </w:pPr>
      <w:proofErr w:type="spellStart"/>
      <w:r w:rsidRPr="00A3142C">
        <w:rPr>
          <w:rFonts w:cs="Times New Roman"/>
          <w:b/>
          <w:bCs/>
        </w:rPr>
        <w:t>Medlyn</w:t>
      </w:r>
      <w:proofErr w:type="spellEnd"/>
      <w:r w:rsidRPr="00A3142C">
        <w:rPr>
          <w:rFonts w:cs="Times New Roman"/>
          <w:b/>
          <w:bCs/>
        </w:rPr>
        <w:t xml:space="preserve"> BE, Dreyer E, Ellsworth DS, </w:t>
      </w:r>
      <w:r w:rsidRPr="00A3142C">
        <w:rPr>
          <w:rFonts w:cs="Times New Roman"/>
          <w:b/>
          <w:bCs/>
          <w:i/>
          <w:iCs/>
        </w:rPr>
        <w:t>et al.</w:t>
      </w:r>
      <w:r w:rsidRPr="00A3142C">
        <w:rPr>
          <w:rFonts w:cs="Times New Roman"/>
        </w:rPr>
        <w:t xml:space="preserve"> 2002. Temperature response of parameters of a biochemically based model of photosynthesis. II. A review of experimental data. Plant, Cell &amp; Environment </w:t>
      </w:r>
      <w:r w:rsidRPr="00A3142C">
        <w:rPr>
          <w:rFonts w:cs="Times New Roman"/>
          <w:b/>
          <w:bCs/>
        </w:rPr>
        <w:t>25</w:t>
      </w:r>
      <w:r w:rsidRPr="00A3142C">
        <w:rPr>
          <w:rFonts w:cs="Times New Roman"/>
        </w:rPr>
        <w:t>, 1167–1179.</w:t>
      </w:r>
    </w:p>
    <w:p w14:paraId="5F554976" w14:textId="77777777" w:rsidR="00A3142C" w:rsidRPr="00A3142C" w:rsidRDefault="00A3142C" w:rsidP="00A3142C">
      <w:pPr>
        <w:pStyle w:val="Bibliography"/>
        <w:rPr>
          <w:rFonts w:cs="Times New Roman"/>
        </w:rPr>
      </w:pPr>
      <w:r w:rsidRPr="00A3142C">
        <w:rPr>
          <w:rFonts w:cs="Times New Roman"/>
          <w:b/>
          <w:bCs/>
        </w:rPr>
        <w:lastRenderedPageBreak/>
        <w:t xml:space="preserve">Oreskes N, Shrader-Frechette K, </w:t>
      </w:r>
      <w:proofErr w:type="spellStart"/>
      <w:r w:rsidRPr="00A3142C">
        <w:rPr>
          <w:rFonts w:cs="Times New Roman"/>
          <w:b/>
          <w:bCs/>
        </w:rPr>
        <w:t>Belitz</w:t>
      </w:r>
      <w:proofErr w:type="spellEnd"/>
      <w:r w:rsidRPr="00A3142C">
        <w:rPr>
          <w:rFonts w:cs="Times New Roman"/>
          <w:b/>
          <w:bCs/>
        </w:rPr>
        <w:t xml:space="preserve"> K</w:t>
      </w:r>
      <w:r w:rsidRPr="00A3142C">
        <w:rPr>
          <w:rFonts w:cs="Times New Roman"/>
        </w:rPr>
        <w:t xml:space="preserve">. 1994. </w:t>
      </w:r>
      <w:proofErr w:type="gramStart"/>
      <w:r w:rsidRPr="00A3142C">
        <w:rPr>
          <w:rFonts w:cs="Times New Roman"/>
        </w:rPr>
        <w:t>Verification ,</w:t>
      </w:r>
      <w:proofErr w:type="gramEnd"/>
      <w:r w:rsidRPr="00A3142C">
        <w:rPr>
          <w:rFonts w:cs="Times New Roman"/>
        </w:rPr>
        <w:t xml:space="preserve"> Validation , and Confirmation of Numerical Models in the Earth Sciences. Science </w:t>
      </w:r>
      <w:r w:rsidRPr="00A3142C">
        <w:rPr>
          <w:rFonts w:cs="Times New Roman"/>
          <w:b/>
          <w:bCs/>
        </w:rPr>
        <w:t>263</w:t>
      </w:r>
      <w:r w:rsidRPr="00A3142C">
        <w:rPr>
          <w:rFonts w:cs="Times New Roman"/>
        </w:rPr>
        <w:t>, 641–646.</w:t>
      </w:r>
    </w:p>
    <w:p w14:paraId="65F01EA3" w14:textId="77777777" w:rsidR="00A3142C" w:rsidRPr="00A3142C" w:rsidRDefault="00A3142C" w:rsidP="00A3142C">
      <w:pPr>
        <w:pStyle w:val="Bibliography"/>
        <w:rPr>
          <w:rFonts w:cs="Times New Roman"/>
        </w:rPr>
      </w:pPr>
      <w:r w:rsidRPr="00A3142C">
        <w:rPr>
          <w:rFonts w:cs="Times New Roman"/>
          <w:b/>
          <w:bCs/>
        </w:rPr>
        <w:t xml:space="preserve">O’Sullivan OS, Weerasinghe KWLK, Evans JR, Egerton JJG, </w:t>
      </w:r>
      <w:proofErr w:type="spellStart"/>
      <w:r w:rsidRPr="00A3142C">
        <w:rPr>
          <w:rFonts w:cs="Times New Roman"/>
          <w:b/>
          <w:bCs/>
        </w:rPr>
        <w:t>Tjoelker</w:t>
      </w:r>
      <w:proofErr w:type="spellEnd"/>
      <w:r w:rsidRPr="00A3142C">
        <w:rPr>
          <w:rFonts w:cs="Times New Roman"/>
          <w:b/>
          <w:bCs/>
        </w:rPr>
        <w:t xml:space="preserve"> MG, Atkin OK</w:t>
      </w:r>
      <w:r w:rsidRPr="00A3142C">
        <w:rPr>
          <w:rFonts w:cs="Times New Roman"/>
        </w:rPr>
        <w:t>. 2013. High-resolution temperature responses of leaf respiration in snow gum (</w:t>
      </w:r>
      <w:r w:rsidRPr="00A3142C">
        <w:rPr>
          <w:rFonts w:cs="Times New Roman"/>
          <w:i/>
          <w:iCs/>
        </w:rPr>
        <w:t>Eucalyptus pauciflora</w:t>
      </w:r>
      <w:r w:rsidRPr="00A3142C">
        <w:rPr>
          <w:rFonts w:cs="Times New Roman"/>
        </w:rPr>
        <w:t xml:space="preserve">) reveal high-temperature limits to respiratory function. Plant, Cell &amp; Environment </w:t>
      </w:r>
      <w:r w:rsidRPr="00A3142C">
        <w:rPr>
          <w:rFonts w:cs="Times New Roman"/>
          <w:b/>
          <w:bCs/>
        </w:rPr>
        <w:t>36</w:t>
      </w:r>
      <w:r w:rsidRPr="00A3142C">
        <w:rPr>
          <w:rFonts w:cs="Times New Roman"/>
        </w:rPr>
        <w:t>, 1268–1284.</w:t>
      </w:r>
    </w:p>
    <w:p w14:paraId="47D44D33" w14:textId="77777777" w:rsidR="00A3142C" w:rsidRPr="00A3142C" w:rsidRDefault="00A3142C" w:rsidP="00A3142C">
      <w:pPr>
        <w:pStyle w:val="Bibliography"/>
        <w:rPr>
          <w:rFonts w:cs="Times New Roman"/>
        </w:rPr>
      </w:pPr>
      <w:proofErr w:type="spellStart"/>
      <w:r w:rsidRPr="00A3142C">
        <w:rPr>
          <w:rFonts w:cs="Times New Roman"/>
          <w:b/>
          <w:bCs/>
        </w:rPr>
        <w:t>Paillassa</w:t>
      </w:r>
      <w:proofErr w:type="spellEnd"/>
      <w:r w:rsidRPr="00A3142C">
        <w:rPr>
          <w:rFonts w:cs="Times New Roman"/>
          <w:b/>
          <w:bCs/>
        </w:rPr>
        <w:t xml:space="preserve"> J, Wright IJ, Prentice IC, </w:t>
      </w:r>
      <w:r w:rsidRPr="00A3142C">
        <w:rPr>
          <w:rFonts w:cs="Times New Roman"/>
          <w:b/>
          <w:bCs/>
          <w:i/>
          <w:iCs/>
        </w:rPr>
        <w:t>et al.</w:t>
      </w:r>
      <w:r w:rsidRPr="00A3142C">
        <w:rPr>
          <w:rFonts w:cs="Times New Roman"/>
        </w:rPr>
        <w:t xml:space="preserve"> 2020. When and where soil is important to modify the carbon and water economy of leaves. New Phytologist </w:t>
      </w:r>
      <w:r w:rsidRPr="00A3142C">
        <w:rPr>
          <w:rFonts w:cs="Times New Roman"/>
          <w:b/>
          <w:bCs/>
        </w:rPr>
        <w:t>228</w:t>
      </w:r>
      <w:r w:rsidRPr="00A3142C">
        <w:rPr>
          <w:rFonts w:cs="Times New Roman"/>
        </w:rPr>
        <w:t>, 121–135.</w:t>
      </w:r>
    </w:p>
    <w:p w14:paraId="36A26C47" w14:textId="77777777" w:rsidR="00A3142C" w:rsidRPr="00A3142C" w:rsidRDefault="00A3142C" w:rsidP="00A3142C">
      <w:pPr>
        <w:pStyle w:val="Bibliography"/>
        <w:rPr>
          <w:rFonts w:cs="Times New Roman"/>
        </w:rPr>
      </w:pPr>
      <w:r w:rsidRPr="00A3142C">
        <w:rPr>
          <w:rFonts w:cs="Times New Roman"/>
          <w:b/>
          <w:bCs/>
        </w:rPr>
        <w:t xml:space="preserve">Peng Y, Bloomfield KJ, </w:t>
      </w:r>
      <w:proofErr w:type="spellStart"/>
      <w:r w:rsidRPr="00A3142C">
        <w:rPr>
          <w:rFonts w:cs="Times New Roman"/>
          <w:b/>
          <w:bCs/>
        </w:rPr>
        <w:t>Cernusak</w:t>
      </w:r>
      <w:proofErr w:type="spellEnd"/>
      <w:r w:rsidRPr="00A3142C">
        <w:rPr>
          <w:rFonts w:cs="Times New Roman"/>
          <w:b/>
          <w:bCs/>
        </w:rPr>
        <w:t xml:space="preserve"> LA, </w:t>
      </w:r>
      <w:proofErr w:type="spellStart"/>
      <w:r w:rsidRPr="00A3142C">
        <w:rPr>
          <w:rFonts w:cs="Times New Roman"/>
          <w:b/>
          <w:bCs/>
        </w:rPr>
        <w:t>Domingues</w:t>
      </w:r>
      <w:proofErr w:type="spellEnd"/>
      <w:r w:rsidRPr="00A3142C">
        <w:rPr>
          <w:rFonts w:cs="Times New Roman"/>
          <w:b/>
          <w:bCs/>
        </w:rPr>
        <w:t xml:space="preserve"> TF, Prentice IC</w:t>
      </w:r>
      <w:r w:rsidRPr="00A3142C">
        <w:rPr>
          <w:rFonts w:cs="Times New Roman"/>
        </w:rPr>
        <w:t xml:space="preserve">. 2021. Global climate and nutrient controls of photosynthetic capacity. Communications Biology </w:t>
      </w:r>
      <w:r w:rsidRPr="00A3142C">
        <w:rPr>
          <w:rFonts w:cs="Times New Roman"/>
          <w:b/>
          <w:bCs/>
        </w:rPr>
        <w:t>4</w:t>
      </w:r>
      <w:r w:rsidRPr="00A3142C">
        <w:rPr>
          <w:rFonts w:cs="Times New Roman"/>
        </w:rPr>
        <w:t>, 462.</w:t>
      </w:r>
    </w:p>
    <w:p w14:paraId="1020B5F7" w14:textId="77777777" w:rsidR="00A3142C" w:rsidRPr="00A3142C" w:rsidRDefault="00A3142C" w:rsidP="00A3142C">
      <w:pPr>
        <w:pStyle w:val="Bibliography"/>
        <w:rPr>
          <w:rFonts w:cs="Times New Roman"/>
        </w:rPr>
      </w:pPr>
      <w:r w:rsidRPr="00A3142C">
        <w:rPr>
          <w:rFonts w:cs="Times New Roman"/>
          <w:b/>
          <w:bCs/>
        </w:rPr>
        <w:t>Perkowski EA, Waring EF, Smith NG</w:t>
      </w:r>
      <w:r w:rsidRPr="00A3142C">
        <w:rPr>
          <w:rFonts w:cs="Times New Roman"/>
        </w:rPr>
        <w:t xml:space="preserve">. 2021. Root mass carbon costs to acquire nitrogen are determined by nitrogen and light availability in two species with different nitrogen acquisition strategies (A Rogers, Ed.). Journal of Experimental Botany </w:t>
      </w:r>
      <w:r w:rsidRPr="00A3142C">
        <w:rPr>
          <w:rFonts w:cs="Times New Roman"/>
          <w:b/>
          <w:bCs/>
        </w:rPr>
        <w:t>72</w:t>
      </w:r>
      <w:r w:rsidRPr="00A3142C">
        <w:rPr>
          <w:rFonts w:cs="Times New Roman"/>
        </w:rPr>
        <w:t>, 5766–5776.</w:t>
      </w:r>
    </w:p>
    <w:p w14:paraId="51F173DC" w14:textId="77777777" w:rsidR="00A3142C" w:rsidRPr="00A3142C" w:rsidRDefault="00A3142C" w:rsidP="00A3142C">
      <w:pPr>
        <w:pStyle w:val="Bibliography"/>
        <w:rPr>
          <w:rFonts w:cs="Times New Roman"/>
        </w:rPr>
      </w:pPr>
      <w:r w:rsidRPr="00A3142C">
        <w:rPr>
          <w:rFonts w:cs="Times New Roman"/>
          <w:b/>
          <w:bCs/>
        </w:rPr>
        <w:t xml:space="preserve">Phillips RP, </w:t>
      </w:r>
      <w:proofErr w:type="spellStart"/>
      <w:r w:rsidRPr="00A3142C">
        <w:rPr>
          <w:rFonts w:cs="Times New Roman"/>
          <w:b/>
          <w:bCs/>
        </w:rPr>
        <w:t>Finzi</w:t>
      </w:r>
      <w:proofErr w:type="spellEnd"/>
      <w:r w:rsidRPr="00A3142C">
        <w:rPr>
          <w:rFonts w:cs="Times New Roman"/>
          <w:b/>
          <w:bCs/>
        </w:rPr>
        <w:t xml:space="preserve"> AC, Bernhardt ES</w:t>
      </w:r>
      <w:r w:rsidRPr="00A3142C">
        <w:rPr>
          <w:rFonts w:cs="Times New Roman"/>
        </w:rPr>
        <w:t xml:space="preserve">. 2011. Enhanced root exudation induces microbial feedbacks to N cycling in a pine forest under long-term CO2 fumigation. Ecology Letters </w:t>
      </w:r>
      <w:r w:rsidRPr="00A3142C">
        <w:rPr>
          <w:rFonts w:cs="Times New Roman"/>
          <w:b/>
          <w:bCs/>
        </w:rPr>
        <w:t>14</w:t>
      </w:r>
      <w:r w:rsidRPr="00A3142C">
        <w:rPr>
          <w:rFonts w:cs="Times New Roman"/>
        </w:rPr>
        <w:t>, 187–194.</w:t>
      </w:r>
    </w:p>
    <w:p w14:paraId="36F6A26D" w14:textId="77777777" w:rsidR="00A3142C" w:rsidRPr="00A3142C" w:rsidRDefault="00A3142C" w:rsidP="00A3142C">
      <w:pPr>
        <w:pStyle w:val="Bibliography"/>
        <w:rPr>
          <w:rFonts w:cs="Times New Roman"/>
        </w:rPr>
      </w:pPr>
      <w:r w:rsidRPr="00A3142C">
        <w:rPr>
          <w:rFonts w:cs="Times New Roman"/>
          <w:b/>
          <w:bCs/>
        </w:rPr>
        <w:t xml:space="preserve">Poorter H, </w:t>
      </w:r>
      <w:proofErr w:type="spellStart"/>
      <w:r w:rsidRPr="00A3142C">
        <w:rPr>
          <w:rFonts w:cs="Times New Roman"/>
          <w:b/>
          <w:bCs/>
        </w:rPr>
        <w:t>Bühler</w:t>
      </w:r>
      <w:proofErr w:type="spellEnd"/>
      <w:r w:rsidRPr="00A3142C">
        <w:rPr>
          <w:rFonts w:cs="Times New Roman"/>
          <w:b/>
          <w:bCs/>
        </w:rPr>
        <w:t xml:space="preserve"> J, Van </w:t>
      </w:r>
      <w:proofErr w:type="spellStart"/>
      <w:r w:rsidRPr="00A3142C">
        <w:rPr>
          <w:rFonts w:cs="Times New Roman"/>
          <w:b/>
          <w:bCs/>
        </w:rPr>
        <w:t>Dusschoten</w:t>
      </w:r>
      <w:proofErr w:type="spellEnd"/>
      <w:r w:rsidRPr="00A3142C">
        <w:rPr>
          <w:rFonts w:cs="Times New Roman"/>
          <w:b/>
          <w:bCs/>
        </w:rPr>
        <w:t xml:space="preserve"> D, </w:t>
      </w:r>
      <w:proofErr w:type="spellStart"/>
      <w:r w:rsidRPr="00A3142C">
        <w:rPr>
          <w:rFonts w:cs="Times New Roman"/>
          <w:b/>
          <w:bCs/>
        </w:rPr>
        <w:t>Climent</w:t>
      </w:r>
      <w:proofErr w:type="spellEnd"/>
      <w:r w:rsidRPr="00A3142C">
        <w:rPr>
          <w:rFonts w:cs="Times New Roman"/>
          <w:b/>
          <w:bCs/>
        </w:rPr>
        <w:t xml:space="preserve"> J, Postma JA</w:t>
      </w:r>
      <w:r w:rsidRPr="00A3142C">
        <w:rPr>
          <w:rFonts w:cs="Times New Roman"/>
        </w:rPr>
        <w:t xml:space="preserve">. 2012. Pot size matters: A meta-analysis of the effects of rooting volume on plant growth. Functional Plant Biology </w:t>
      </w:r>
      <w:r w:rsidRPr="00A3142C">
        <w:rPr>
          <w:rFonts w:cs="Times New Roman"/>
          <w:b/>
          <w:bCs/>
        </w:rPr>
        <w:t>39</w:t>
      </w:r>
      <w:r w:rsidRPr="00A3142C">
        <w:rPr>
          <w:rFonts w:cs="Times New Roman"/>
        </w:rPr>
        <w:t>, 839–850.</w:t>
      </w:r>
    </w:p>
    <w:p w14:paraId="2EC211D4" w14:textId="77777777" w:rsidR="00A3142C" w:rsidRPr="00A3142C" w:rsidRDefault="00A3142C" w:rsidP="00A3142C">
      <w:pPr>
        <w:pStyle w:val="Bibliography"/>
        <w:rPr>
          <w:rFonts w:cs="Times New Roman"/>
        </w:rPr>
      </w:pPr>
      <w:r w:rsidRPr="00A3142C">
        <w:rPr>
          <w:rFonts w:cs="Times New Roman"/>
          <w:b/>
          <w:bCs/>
        </w:rPr>
        <w:t xml:space="preserve">Poorter H, Knopf O, Wright IJ, </w:t>
      </w:r>
      <w:proofErr w:type="spellStart"/>
      <w:r w:rsidRPr="00A3142C">
        <w:rPr>
          <w:rFonts w:cs="Times New Roman"/>
          <w:b/>
          <w:bCs/>
        </w:rPr>
        <w:t>Temme</w:t>
      </w:r>
      <w:proofErr w:type="spellEnd"/>
      <w:r w:rsidRPr="00A3142C">
        <w:rPr>
          <w:rFonts w:cs="Times New Roman"/>
          <w:b/>
          <w:bCs/>
        </w:rPr>
        <w:t xml:space="preserve"> AA, </w:t>
      </w:r>
      <w:proofErr w:type="spellStart"/>
      <w:r w:rsidRPr="00A3142C">
        <w:rPr>
          <w:rFonts w:cs="Times New Roman"/>
          <w:b/>
          <w:bCs/>
        </w:rPr>
        <w:t>Hogewoning</w:t>
      </w:r>
      <w:proofErr w:type="spellEnd"/>
      <w:r w:rsidRPr="00A3142C">
        <w:rPr>
          <w:rFonts w:cs="Times New Roman"/>
          <w:b/>
          <w:bCs/>
        </w:rPr>
        <w:t xml:space="preserve"> SW, Graf A, </w:t>
      </w:r>
      <w:proofErr w:type="spellStart"/>
      <w:r w:rsidRPr="00A3142C">
        <w:rPr>
          <w:rFonts w:cs="Times New Roman"/>
          <w:b/>
          <w:bCs/>
        </w:rPr>
        <w:t>Cernusak</w:t>
      </w:r>
      <w:proofErr w:type="spellEnd"/>
      <w:r w:rsidRPr="00A3142C">
        <w:rPr>
          <w:rFonts w:cs="Times New Roman"/>
          <w:b/>
          <w:bCs/>
        </w:rPr>
        <w:t xml:space="preserve"> LA, Pons TL</w:t>
      </w:r>
      <w:r w:rsidRPr="00A3142C">
        <w:rPr>
          <w:rFonts w:cs="Times New Roman"/>
        </w:rPr>
        <w:t xml:space="preserve">. 2022. A meta-analysis of responses of C3 plants to atmospheric CO2: dose–response curves for 85 traits ranging from the molecular to the whole-plant level. New Phytologist </w:t>
      </w:r>
      <w:r w:rsidRPr="00A3142C">
        <w:rPr>
          <w:rFonts w:cs="Times New Roman"/>
          <w:b/>
          <w:bCs/>
        </w:rPr>
        <w:t>233</w:t>
      </w:r>
      <w:r w:rsidRPr="00A3142C">
        <w:rPr>
          <w:rFonts w:cs="Times New Roman"/>
        </w:rPr>
        <w:t>, 1560–1596.</w:t>
      </w:r>
    </w:p>
    <w:p w14:paraId="6632D0DF" w14:textId="77777777" w:rsidR="00A3142C" w:rsidRPr="00A3142C" w:rsidRDefault="00A3142C" w:rsidP="00A3142C">
      <w:pPr>
        <w:pStyle w:val="Bibliography"/>
        <w:rPr>
          <w:rFonts w:cs="Times New Roman"/>
        </w:rPr>
      </w:pPr>
      <w:r w:rsidRPr="00A3142C">
        <w:rPr>
          <w:rFonts w:cs="Times New Roman"/>
          <w:b/>
          <w:bCs/>
        </w:rPr>
        <w:t xml:space="preserve">Poorter H, </w:t>
      </w:r>
      <w:proofErr w:type="spellStart"/>
      <w:r w:rsidRPr="00A3142C">
        <w:rPr>
          <w:rFonts w:cs="Times New Roman"/>
          <w:b/>
          <w:bCs/>
        </w:rPr>
        <w:t>Niinemets</w:t>
      </w:r>
      <w:proofErr w:type="spellEnd"/>
      <w:r w:rsidRPr="00A3142C">
        <w:rPr>
          <w:rFonts w:cs="Times New Roman"/>
          <w:b/>
          <w:bCs/>
        </w:rPr>
        <w:t xml:space="preserve"> Ü, </w:t>
      </w:r>
      <w:proofErr w:type="spellStart"/>
      <w:r w:rsidRPr="00A3142C">
        <w:rPr>
          <w:rFonts w:cs="Times New Roman"/>
          <w:b/>
          <w:bCs/>
        </w:rPr>
        <w:t>Ntagkas</w:t>
      </w:r>
      <w:proofErr w:type="spellEnd"/>
      <w:r w:rsidRPr="00A3142C">
        <w:rPr>
          <w:rFonts w:cs="Times New Roman"/>
          <w:b/>
          <w:bCs/>
        </w:rPr>
        <w:t xml:space="preserve"> N, </w:t>
      </w:r>
      <w:proofErr w:type="spellStart"/>
      <w:r w:rsidRPr="00A3142C">
        <w:rPr>
          <w:rFonts w:cs="Times New Roman"/>
          <w:b/>
          <w:bCs/>
        </w:rPr>
        <w:t>Siebenkäs</w:t>
      </w:r>
      <w:proofErr w:type="spellEnd"/>
      <w:r w:rsidRPr="00A3142C">
        <w:rPr>
          <w:rFonts w:cs="Times New Roman"/>
          <w:b/>
          <w:bCs/>
        </w:rPr>
        <w:t xml:space="preserve"> A, </w:t>
      </w:r>
      <w:proofErr w:type="spellStart"/>
      <w:r w:rsidRPr="00A3142C">
        <w:rPr>
          <w:rFonts w:cs="Times New Roman"/>
          <w:b/>
          <w:bCs/>
        </w:rPr>
        <w:t>Mäenpää</w:t>
      </w:r>
      <w:proofErr w:type="spellEnd"/>
      <w:r w:rsidRPr="00A3142C">
        <w:rPr>
          <w:rFonts w:cs="Times New Roman"/>
          <w:b/>
          <w:bCs/>
        </w:rPr>
        <w:t xml:space="preserve"> M, Matsubara S, Pons TL</w:t>
      </w:r>
      <w:r w:rsidRPr="00A3142C">
        <w:rPr>
          <w:rFonts w:cs="Times New Roman"/>
        </w:rPr>
        <w:t xml:space="preserve">. 2019. A meta-analysis of plant responses to light intensity for 70 traits ranging from molecules to whole plant performance. New Phytologist </w:t>
      </w:r>
      <w:r w:rsidRPr="00A3142C">
        <w:rPr>
          <w:rFonts w:cs="Times New Roman"/>
          <w:b/>
          <w:bCs/>
        </w:rPr>
        <w:t>223</w:t>
      </w:r>
      <w:r w:rsidRPr="00A3142C">
        <w:rPr>
          <w:rFonts w:cs="Times New Roman"/>
        </w:rPr>
        <w:t>, 1073–1105.</w:t>
      </w:r>
    </w:p>
    <w:p w14:paraId="4683F991" w14:textId="77777777" w:rsidR="00A3142C" w:rsidRPr="00A3142C" w:rsidRDefault="00A3142C" w:rsidP="00A3142C">
      <w:pPr>
        <w:pStyle w:val="Bibliography"/>
        <w:rPr>
          <w:rFonts w:cs="Times New Roman"/>
        </w:rPr>
      </w:pPr>
      <w:r w:rsidRPr="00A3142C">
        <w:rPr>
          <w:rFonts w:cs="Times New Roman"/>
          <w:b/>
          <w:bCs/>
        </w:rPr>
        <w:t>Prentice IC, Dong N, Gleason SM, Maire V, Wright IJ</w:t>
      </w:r>
      <w:r w:rsidRPr="00A3142C">
        <w:rPr>
          <w:rFonts w:cs="Times New Roman"/>
        </w:rPr>
        <w:t xml:space="preserve">. 2014. Balancing the costs of carbon gain and water transport: testing a new theoretical framework for plant functional ecology. Ecology Letters </w:t>
      </w:r>
      <w:r w:rsidRPr="00A3142C">
        <w:rPr>
          <w:rFonts w:cs="Times New Roman"/>
          <w:b/>
          <w:bCs/>
        </w:rPr>
        <w:t>17</w:t>
      </w:r>
      <w:r w:rsidRPr="00A3142C">
        <w:rPr>
          <w:rFonts w:cs="Times New Roman"/>
        </w:rPr>
        <w:t>, 82–91.</w:t>
      </w:r>
    </w:p>
    <w:p w14:paraId="500A017F" w14:textId="77777777" w:rsidR="00A3142C" w:rsidRPr="00A3142C" w:rsidRDefault="00A3142C" w:rsidP="00A3142C">
      <w:pPr>
        <w:pStyle w:val="Bibliography"/>
        <w:rPr>
          <w:rFonts w:cs="Times New Roman"/>
        </w:rPr>
      </w:pPr>
      <w:r w:rsidRPr="00A3142C">
        <w:rPr>
          <w:rFonts w:cs="Times New Roman"/>
          <w:b/>
          <w:bCs/>
        </w:rPr>
        <w:t xml:space="preserve">Prentice IC, Liang X, </w:t>
      </w:r>
      <w:proofErr w:type="spellStart"/>
      <w:r w:rsidRPr="00A3142C">
        <w:rPr>
          <w:rFonts w:cs="Times New Roman"/>
          <w:b/>
          <w:bCs/>
        </w:rPr>
        <w:t>Medlyn</w:t>
      </w:r>
      <w:proofErr w:type="spellEnd"/>
      <w:r w:rsidRPr="00A3142C">
        <w:rPr>
          <w:rFonts w:cs="Times New Roman"/>
          <w:b/>
          <w:bCs/>
        </w:rPr>
        <w:t xml:space="preserve"> BE, Wang Y-P</w:t>
      </w:r>
      <w:r w:rsidRPr="00A3142C">
        <w:rPr>
          <w:rFonts w:cs="Times New Roman"/>
        </w:rPr>
        <w:t xml:space="preserve">. 2015. Reliable, robust and realistic: The three </w:t>
      </w:r>
      <w:proofErr w:type="gramStart"/>
      <w:r w:rsidRPr="00A3142C">
        <w:rPr>
          <w:rFonts w:cs="Times New Roman"/>
        </w:rPr>
        <w:t>R’s</w:t>
      </w:r>
      <w:proofErr w:type="gramEnd"/>
      <w:r w:rsidRPr="00A3142C">
        <w:rPr>
          <w:rFonts w:cs="Times New Roman"/>
        </w:rPr>
        <w:t xml:space="preserve"> of next-generation land-surface modelling. Atmospheric Chemistry and Physics </w:t>
      </w:r>
      <w:r w:rsidRPr="00A3142C">
        <w:rPr>
          <w:rFonts w:cs="Times New Roman"/>
          <w:b/>
          <w:bCs/>
        </w:rPr>
        <w:t>15</w:t>
      </w:r>
      <w:r w:rsidRPr="00A3142C">
        <w:rPr>
          <w:rFonts w:cs="Times New Roman"/>
        </w:rPr>
        <w:t>, 5987–6005.</w:t>
      </w:r>
    </w:p>
    <w:p w14:paraId="2AE84C77" w14:textId="77777777" w:rsidR="00A3142C" w:rsidRPr="00A3142C" w:rsidRDefault="00A3142C" w:rsidP="00A3142C">
      <w:pPr>
        <w:pStyle w:val="Bibliography"/>
        <w:rPr>
          <w:rFonts w:cs="Times New Roman"/>
        </w:rPr>
      </w:pPr>
      <w:r w:rsidRPr="00A3142C">
        <w:rPr>
          <w:rFonts w:cs="Times New Roman"/>
          <w:b/>
          <w:bCs/>
        </w:rPr>
        <w:t>R Core Team</w:t>
      </w:r>
      <w:r w:rsidRPr="00A3142C">
        <w:rPr>
          <w:rFonts w:cs="Times New Roman"/>
        </w:rPr>
        <w:t>. 2021. R: A language and environment for statistical computing.</w:t>
      </w:r>
    </w:p>
    <w:p w14:paraId="2CCA3737" w14:textId="77777777" w:rsidR="00A3142C" w:rsidRPr="00A3142C" w:rsidRDefault="00A3142C" w:rsidP="00A3142C">
      <w:pPr>
        <w:pStyle w:val="Bibliography"/>
        <w:rPr>
          <w:rFonts w:cs="Times New Roman"/>
        </w:rPr>
      </w:pPr>
      <w:r w:rsidRPr="00A3142C">
        <w:rPr>
          <w:rFonts w:cs="Times New Roman"/>
          <w:b/>
          <w:bCs/>
        </w:rPr>
        <w:t xml:space="preserve">Rogers A, </w:t>
      </w:r>
      <w:proofErr w:type="spellStart"/>
      <w:r w:rsidRPr="00A3142C">
        <w:rPr>
          <w:rFonts w:cs="Times New Roman"/>
          <w:b/>
          <w:bCs/>
        </w:rPr>
        <w:t>Medlyn</w:t>
      </w:r>
      <w:proofErr w:type="spellEnd"/>
      <w:r w:rsidRPr="00A3142C">
        <w:rPr>
          <w:rFonts w:cs="Times New Roman"/>
          <w:b/>
          <w:bCs/>
        </w:rPr>
        <w:t xml:space="preserve"> BE, Dukes JS, </w:t>
      </w:r>
      <w:r w:rsidRPr="00A3142C">
        <w:rPr>
          <w:rFonts w:cs="Times New Roman"/>
          <w:b/>
          <w:bCs/>
          <w:i/>
          <w:iCs/>
        </w:rPr>
        <w:t>et al.</w:t>
      </w:r>
      <w:r w:rsidRPr="00A3142C">
        <w:rPr>
          <w:rFonts w:cs="Times New Roman"/>
        </w:rPr>
        <w:t xml:space="preserve"> 2017. A roadmap for improving the representation of photosynthesis in Earth system models. New Phytologist </w:t>
      </w:r>
      <w:r w:rsidRPr="00A3142C">
        <w:rPr>
          <w:rFonts w:cs="Times New Roman"/>
          <w:b/>
          <w:bCs/>
        </w:rPr>
        <w:t>213</w:t>
      </w:r>
      <w:r w:rsidRPr="00A3142C">
        <w:rPr>
          <w:rFonts w:cs="Times New Roman"/>
        </w:rPr>
        <w:t>, 22–42.</w:t>
      </w:r>
    </w:p>
    <w:p w14:paraId="64B5057B" w14:textId="77777777" w:rsidR="00A3142C" w:rsidRPr="00A3142C" w:rsidRDefault="00A3142C" w:rsidP="00A3142C">
      <w:pPr>
        <w:pStyle w:val="Bibliography"/>
        <w:rPr>
          <w:rFonts w:cs="Times New Roman"/>
        </w:rPr>
      </w:pPr>
      <w:r w:rsidRPr="00A3142C">
        <w:rPr>
          <w:rFonts w:cs="Times New Roman"/>
          <w:b/>
          <w:bCs/>
        </w:rPr>
        <w:lastRenderedPageBreak/>
        <w:t xml:space="preserve">Schneider CA, </w:t>
      </w:r>
      <w:proofErr w:type="spellStart"/>
      <w:r w:rsidRPr="00A3142C">
        <w:rPr>
          <w:rFonts w:cs="Times New Roman"/>
          <w:b/>
          <w:bCs/>
        </w:rPr>
        <w:t>Rasband</w:t>
      </w:r>
      <w:proofErr w:type="spellEnd"/>
      <w:r w:rsidRPr="00A3142C">
        <w:rPr>
          <w:rFonts w:cs="Times New Roman"/>
          <w:b/>
          <w:bCs/>
        </w:rPr>
        <w:t xml:space="preserve"> WS, </w:t>
      </w:r>
      <w:proofErr w:type="spellStart"/>
      <w:r w:rsidRPr="00A3142C">
        <w:rPr>
          <w:rFonts w:cs="Times New Roman"/>
          <w:b/>
          <w:bCs/>
        </w:rPr>
        <w:t>Eliceiri</w:t>
      </w:r>
      <w:proofErr w:type="spellEnd"/>
      <w:r w:rsidRPr="00A3142C">
        <w:rPr>
          <w:rFonts w:cs="Times New Roman"/>
          <w:b/>
          <w:bCs/>
        </w:rPr>
        <w:t xml:space="preserve"> KW</w:t>
      </w:r>
      <w:r w:rsidRPr="00A3142C">
        <w:rPr>
          <w:rFonts w:cs="Times New Roman"/>
        </w:rPr>
        <w:t xml:space="preserve">. 2012. NIH Image to ImageJ: 25 years of image analysis. Nature methods </w:t>
      </w:r>
      <w:r w:rsidRPr="00A3142C">
        <w:rPr>
          <w:rFonts w:cs="Times New Roman"/>
          <w:b/>
          <w:bCs/>
        </w:rPr>
        <w:t>9</w:t>
      </w:r>
      <w:r w:rsidRPr="00A3142C">
        <w:rPr>
          <w:rFonts w:cs="Times New Roman"/>
        </w:rPr>
        <w:t>, 671–675.</w:t>
      </w:r>
    </w:p>
    <w:p w14:paraId="0FA02AFC" w14:textId="77777777" w:rsidR="00A3142C" w:rsidRPr="00A3142C" w:rsidRDefault="00A3142C" w:rsidP="00A3142C">
      <w:pPr>
        <w:pStyle w:val="Bibliography"/>
        <w:rPr>
          <w:rFonts w:cs="Times New Roman"/>
        </w:rPr>
      </w:pPr>
      <w:r w:rsidRPr="00A3142C">
        <w:rPr>
          <w:rFonts w:cs="Times New Roman"/>
          <w:b/>
          <w:bCs/>
        </w:rPr>
        <w:t>Smith NG, Dukes JS</w:t>
      </w:r>
      <w:r w:rsidRPr="00A3142C">
        <w:rPr>
          <w:rFonts w:cs="Times New Roman"/>
        </w:rPr>
        <w:t>. 2013. Plant respiration and photosynthesis in global-scale models: Incorporating acclimation to temperature and CO</w:t>
      </w:r>
      <w:r w:rsidRPr="00A3142C">
        <w:rPr>
          <w:rFonts w:cs="Times New Roman"/>
          <w:vertAlign w:val="subscript"/>
        </w:rPr>
        <w:t>2</w:t>
      </w:r>
      <w:r w:rsidRPr="00A3142C">
        <w:rPr>
          <w:rFonts w:cs="Times New Roman"/>
        </w:rPr>
        <w:t xml:space="preserve">. Global Change Biology </w:t>
      </w:r>
      <w:r w:rsidRPr="00A3142C">
        <w:rPr>
          <w:rFonts w:cs="Times New Roman"/>
          <w:b/>
          <w:bCs/>
        </w:rPr>
        <w:t>19</w:t>
      </w:r>
      <w:r w:rsidRPr="00A3142C">
        <w:rPr>
          <w:rFonts w:cs="Times New Roman"/>
        </w:rPr>
        <w:t>, 45–63.</w:t>
      </w:r>
    </w:p>
    <w:p w14:paraId="0E9DBD39" w14:textId="77777777" w:rsidR="00A3142C" w:rsidRPr="00A3142C" w:rsidRDefault="00A3142C" w:rsidP="00A3142C">
      <w:pPr>
        <w:pStyle w:val="Bibliography"/>
        <w:rPr>
          <w:rFonts w:cs="Times New Roman"/>
        </w:rPr>
      </w:pPr>
      <w:r w:rsidRPr="00A3142C">
        <w:rPr>
          <w:rFonts w:cs="Times New Roman"/>
          <w:b/>
          <w:bCs/>
        </w:rPr>
        <w:t>Smith NG, Keenan TF</w:t>
      </w:r>
      <w:r w:rsidRPr="00A3142C">
        <w:rPr>
          <w:rFonts w:cs="Times New Roman"/>
        </w:rPr>
        <w:t xml:space="preserve">. 2020. Mechanisms underlying leaf photosynthetic acclimation to warming and elevated CO2 as inferred from least‐cost optimality theory. Global Change Biology </w:t>
      </w:r>
      <w:r w:rsidRPr="00A3142C">
        <w:rPr>
          <w:rFonts w:cs="Times New Roman"/>
          <w:b/>
          <w:bCs/>
        </w:rPr>
        <w:t>26</w:t>
      </w:r>
      <w:r w:rsidRPr="00A3142C">
        <w:rPr>
          <w:rFonts w:cs="Times New Roman"/>
        </w:rPr>
        <w:t>, 5202–5216.</w:t>
      </w:r>
    </w:p>
    <w:p w14:paraId="5470E59C" w14:textId="77777777" w:rsidR="00A3142C" w:rsidRPr="00A3142C" w:rsidRDefault="00A3142C" w:rsidP="00A3142C">
      <w:pPr>
        <w:pStyle w:val="Bibliography"/>
        <w:rPr>
          <w:rFonts w:cs="Times New Roman"/>
        </w:rPr>
      </w:pPr>
      <w:r w:rsidRPr="00A3142C">
        <w:rPr>
          <w:rFonts w:cs="Times New Roman"/>
          <w:b/>
          <w:bCs/>
        </w:rPr>
        <w:t xml:space="preserve">Smith NG, Keenan TF, Prentice IC, </w:t>
      </w:r>
      <w:r w:rsidRPr="00A3142C">
        <w:rPr>
          <w:rFonts w:cs="Times New Roman"/>
          <w:b/>
          <w:bCs/>
          <w:i/>
          <w:iCs/>
        </w:rPr>
        <w:t>et al.</w:t>
      </w:r>
      <w:r w:rsidRPr="00A3142C">
        <w:rPr>
          <w:rFonts w:cs="Times New Roman"/>
        </w:rPr>
        <w:t xml:space="preserve"> 2019. Global photosynthetic capacity is optimized to the environment (S </w:t>
      </w:r>
      <w:proofErr w:type="spellStart"/>
      <w:r w:rsidRPr="00A3142C">
        <w:rPr>
          <w:rFonts w:cs="Times New Roman"/>
        </w:rPr>
        <w:t>Niu</w:t>
      </w:r>
      <w:proofErr w:type="spellEnd"/>
      <w:r w:rsidRPr="00A3142C">
        <w:rPr>
          <w:rFonts w:cs="Times New Roman"/>
        </w:rPr>
        <w:t xml:space="preserve">, Ed.). Ecology Letters </w:t>
      </w:r>
      <w:r w:rsidRPr="00A3142C">
        <w:rPr>
          <w:rFonts w:cs="Times New Roman"/>
          <w:b/>
          <w:bCs/>
        </w:rPr>
        <w:t>22</w:t>
      </w:r>
      <w:r w:rsidRPr="00A3142C">
        <w:rPr>
          <w:rFonts w:cs="Times New Roman"/>
        </w:rPr>
        <w:t>, 506–517.</w:t>
      </w:r>
    </w:p>
    <w:p w14:paraId="0A256A77" w14:textId="77777777" w:rsidR="00A3142C" w:rsidRPr="00A3142C" w:rsidRDefault="00A3142C" w:rsidP="00A3142C">
      <w:pPr>
        <w:pStyle w:val="Bibliography"/>
        <w:rPr>
          <w:rFonts w:cs="Times New Roman"/>
        </w:rPr>
      </w:pPr>
      <w:r w:rsidRPr="00A3142C">
        <w:rPr>
          <w:rFonts w:cs="Times New Roman"/>
          <w:b/>
          <w:bCs/>
        </w:rPr>
        <w:t>Smith SE, Read DJ</w:t>
      </w:r>
      <w:r w:rsidRPr="00A3142C">
        <w:rPr>
          <w:rFonts w:cs="Times New Roman"/>
        </w:rPr>
        <w:t xml:space="preserve">. 2008. </w:t>
      </w:r>
      <w:r w:rsidRPr="00A3142C">
        <w:rPr>
          <w:rFonts w:cs="Times New Roman"/>
          <w:i/>
          <w:iCs/>
        </w:rPr>
        <w:t>Mycorrhizal Symbiosis</w:t>
      </w:r>
      <w:r w:rsidRPr="00A3142C">
        <w:rPr>
          <w:rFonts w:cs="Times New Roman"/>
        </w:rPr>
        <w:t>.</w:t>
      </w:r>
    </w:p>
    <w:p w14:paraId="58721412" w14:textId="77777777" w:rsidR="00A3142C" w:rsidRPr="00A3142C" w:rsidRDefault="00A3142C" w:rsidP="00A3142C">
      <w:pPr>
        <w:pStyle w:val="Bibliography"/>
        <w:rPr>
          <w:rFonts w:cs="Times New Roman"/>
        </w:rPr>
      </w:pPr>
      <w:proofErr w:type="spellStart"/>
      <w:r w:rsidRPr="00A3142C">
        <w:rPr>
          <w:rFonts w:cs="Times New Roman"/>
          <w:b/>
          <w:bCs/>
        </w:rPr>
        <w:t>Terrer</w:t>
      </w:r>
      <w:proofErr w:type="spellEnd"/>
      <w:r w:rsidRPr="00A3142C">
        <w:rPr>
          <w:rFonts w:cs="Times New Roman"/>
          <w:b/>
          <w:bCs/>
        </w:rPr>
        <w:t xml:space="preserve"> C, </w:t>
      </w:r>
      <w:proofErr w:type="spellStart"/>
      <w:r w:rsidRPr="00A3142C">
        <w:rPr>
          <w:rFonts w:cs="Times New Roman"/>
          <w:b/>
          <w:bCs/>
        </w:rPr>
        <w:t>Vicca</w:t>
      </w:r>
      <w:proofErr w:type="spellEnd"/>
      <w:r w:rsidRPr="00A3142C">
        <w:rPr>
          <w:rFonts w:cs="Times New Roman"/>
          <w:b/>
          <w:bCs/>
        </w:rPr>
        <w:t xml:space="preserve"> S, Stocker BD, </w:t>
      </w:r>
      <w:proofErr w:type="spellStart"/>
      <w:r w:rsidRPr="00A3142C">
        <w:rPr>
          <w:rFonts w:cs="Times New Roman"/>
          <w:b/>
          <w:bCs/>
        </w:rPr>
        <w:t>Hungate</w:t>
      </w:r>
      <w:proofErr w:type="spellEnd"/>
      <w:r w:rsidRPr="00A3142C">
        <w:rPr>
          <w:rFonts w:cs="Times New Roman"/>
          <w:b/>
          <w:bCs/>
        </w:rPr>
        <w:t xml:space="preserve"> BA, Phillips RP, Reich PB, </w:t>
      </w:r>
      <w:proofErr w:type="spellStart"/>
      <w:r w:rsidRPr="00A3142C">
        <w:rPr>
          <w:rFonts w:cs="Times New Roman"/>
          <w:b/>
          <w:bCs/>
        </w:rPr>
        <w:t>Finzi</w:t>
      </w:r>
      <w:proofErr w:type="spellEnd"/>
      <w:r w:rsidRPr="00A3142C">
        <w:rPr>
          <w:rFonts w:cs="Times New Roman"/>
          <w:b/>
          <w:bCs/>
        </w:rPr>
        <w:t xml:space="preserve"> AC, Prentice IC</w:t>
      </w:r>
      <w:r w:rsidRPr="00A3142C">
        <w:rPr>
          <w:rFonts w:cs="Times New Roman"/>
        </w:rPr>
        <w:t>. 2018. Ecosystem responses to elevated &lt;</w:t>
      </w:r>
      <w:proofErr w:type="spellStart"/>
      <w:r w:rsidRPr="00A3142C">
        <w:rPr>
          <w:rFonts w:cs="Times New Roman"/>
        </w:rPr>
        <w:t>scp</w:t>
      </w:r>
      <w:proofErr w:type="spellEnd"/>
      <w:r w:rsidRPr="00A3142C">
        <w:rPr>
          <w:rFonts w:cs="Times New Roman"/>
        </w:rPr>
        <w:t>&gt;CO&lt;/</w:t>
      </w:r>
      <w:proofErr w:type="spellStart"/>
      <w:r w:rsidRPr="00A3142C">
        <w:rPr>
          <w:rFonts w:cs="Times New Roman"/>
        </w:rPr>
        <w:t>scp</w:t>
      </w:r>
      <w:proofErr w:type="spellEnd"/>
      <w:r w:rsidRPr="00A3142C">
        <w:rPr>
          <w:rFonts w:cs="Times New Roman"/>
        </w:rPr>
        <w:t xml:space="preserve">&gt; </w:t>
      </w:r>
      <w:r w:rsidRPr="00A3142C">
        <w:rPr>
          <w:rFonts w:cs="Times New Roman"/>
          <w:vertAlign w:val="subscript"/>
        </w:rPr>
        <w:t>2</w:t>
      </w:r>
      <w:r w:rsidRPr="00A3142C">
        <w:rPr>
          <w:rFonts w:cs="Times New Roman"/>
        </w:rPr>
        <w:t xml:space="preserve"> governed by plant–soil interactions and the cost of nitrogen acquisition. New Phytologist </w:t>
      </w:r>
      <w:r w:rsidRPr="00A3142C">
        <w:rPr>
          <w:rFonts w:cs="Times New Roman"/>
          <w:b/>
          <w:bCs/>
        </w:rPr>
        <w:t>217</w:t>
      </w:r>
      <w:r w:rsidRPr="00A3142C">
        <w:rPr>
          <w:rFonts w:cs="Times New Roman"/>
        </w:rPr>
        <w:t>, 507–522.</w:t>
      </w:r>
    </w:p>
    <w:p w14:paraId="2B78E343" w14:textId="77777777" w:rsidR="00A3142C" w:rsidRPr="00A3142C" w:rsidRDefault="00A3142C" w:rsidP="00A3142C">
      <w:pPr>
        <w:pStyle w:val="Bibliography"/>
        <w:rPr>
          <w:rFonts w:cs="Times New Roman"/>
        </w:rPr>
      </w:pPr>
      <w:proofErr w:type="spellStart"/>
      <w:r w:rsidRPr="00A3142C">
        <w:rPr>
          <w:rFonts w:cs="Times New Roman"/>
          <w:b/>
          <w:bCs/>
        </w:rPr>
        <w:t>Udvardi</w:t>
      </w:r>
      <w:proofErr w:type="spellEnd"/>
      <w:r w:rsidRPr="00A3142C">
        <w:rPr>
          <w:rFonts w:cs="Times New Roman"/>
          <w:b/>
          <w:bCs/>
        </w:rPr>
        <w:t xml:space="preserve"> M, Poole PS</w:t>
      </w:r>
      <w:r w:rsidRPr="00A3142C">
        <w:rPr>
          <w:rFonts w:cs="Times New Roman"/>
        </w:rPr>
        <w:t xml:space="preserve">. 2013. Transport and metabolism in legume-rhizobia symbioses. Annual Review of Plant Biology </w:t>
      </w:r>
      <w:r w:rsidRPr="00A3142C">
        <w:rPr>
          <w:rFonts w:cs="Times New Roman"/>
          <w:b/>
          <w:bCs/>
        </w:rPr>
        <w:t>64</w:t>
      </w:r>
      <w:r w:rsidRPr="00A3142C">
        <w:rPr>
          <w:rFonts w:cs="Times New Roman"/>
        </w:rPr>
        <w:t>, 781–805.</w:t>
      </w:r>
    </w:p>
    <w:p w14:paraId="57B34A52" w14:textId="77777777" w:rsidR="00A3142C" w:rsidRPr="00A3142C" w:rsidRDefault="00A3142C" w:rsidP="00A3142C">
      <w:pPr>
        <w:pStyle w:val="Bibliography"/>
        <w:rPr>
          <w:rFonts w:cs="Times New Roman"/>
        </w:rPr>
      </w:pPr>
      <w:r w:rsidRPr="00A3142C">
        <w:rPr>
          <w:rFonts w:cs="Times New Roman"/>
          <w:b/>
          <w:bCs/>
        </w:rPr>
        <w:t xml:space="preserve">Vance CP, </w:t>
      </w:r>
      <w:proofErr w:type="spellStart"/>
      <w:r w:rsidRPr="00A3142C">
        <w:rPr>
          <w:rFonts w:cs="Times New Roman"/>
          <w:b/>
          <w:bCs/>
        </w:rPr>
        <w:t>Heichel</w:t>
      </w:r>
      <w:proofErr w:type="spellEnd"/>
      <w:r w:rsidRPr="00A3142C">
        <w:rPr>
          <w:rFonts w:cs="Times New Roman"/>
          <w:b/>
          <w:bCs/>
        </w:rPr>
        <w:t xml:space="preserve"> GH</w:t>
      </w:r>
      <w:r w:rsidRPr="00A3142C">
        <w:rPr>
          <w:rFonts w:cs="Times New Roman"/>
        </w:rPr>
        <w:t xml:space="preserve">. 1991. Carbon in N2 fixation: Limitation or exquisite adaptation. Annual Review of Plant Physiology and Plant Molecular Biology </w:t>
      </w:r>
      <w:r w:rsidRPr="00A3142C">
        <w:rPr>
          <w:rFonts w:cs="Times New Roman"/>
          <w:b/>
          <w:bCs/>
        </w:rPr>
        <w:t>42</w:t>
      </w:r>
      <w:r w:rsidRPr="00A3142C">
        <w:rPr>
          <w:rFonts w:cs="Times New Roman"/>
        </w:rPr>
        <w:t>, 373–392.</w:t>
      </w:r>
    </w:p>
    <w:p w14:paraId="1437027C" w14:textId="77777777" w:rsidR="00A3142C" w:rsidRPr="00A3142C" w:rsidRDefault="00A3142C" w:rsidP="00A3142C">
      <w:pPr>
        <w:pStyle w:val="Bibliography"/>
        <w:rPr>
          <w:rFonts w:cs="Times New Roman"/>
        </w:rPr>
      </w:pPr>
      <w:r w:rsidRPr="00A3142C">
        <w:rPr>
          <w:rFonts w:cs="Times New Roman"/>
          <w:b/>
          <w:bCs/>
        </w:rPr>
        <w:t>Wen Z, White PJ, Shen J, Lambers H</w:t>
      </w:r>
      <w:r w:rsidRPr="00A3142C">
        <w:rPr>
          <w:rFonts w:cs="Times New Roman"/>
        </w:rPr>
        <w:t xml:space="preserve">. 2022. Linking root exudation to belowground economic traits for resource acquisition. New Phytologist </w:t>
      </w:r>
      <w:r w:rsidRPr="00A3142C">
        <w:rPr>
          <w:rFonts w:cs="Times New Roman"/>
          <w:b/>
          <w:bCs/>
        </w:rPr>
        <w:t>233</w:t>
      </w:r>
      <w:r w:rsidRPr="00A3142C">
        <w:rPr>
          <w:rFonts w:cs="Times New Roman"/>
        </w:rPr>
        <w:t>, 1620–1635.</w:t>
      </w:r>
    </w:p>
    <w:p w14:paraId="1D670898" w14:textId="77777777" w:rsidR="00A3142C" w:rsidRPr="00A3142C" w:rsidRDefault="00A3142C" w:rsidP="00A3142C">
      <w:pPr>
        <w:pStyle w:val="Bibliography"/>
        <w:rPr>
          <w:rFonts w:cs="Times New Roman"/>
        </w:rPr>
      </w:pPr>
      <w:r w:rsidRPr="00A3142C">
        <w:rPr>
          <w:rFonts w:cs="Times New Roman"/>
          <w:b/>
          <w:bCs/>
        </w:rPr>
        <w:t>Wright IJ, Reich PB, Westoby M</w:t>
      </w:r>
      <w:r w:rsidRPr="00A3142C">
        <w:rPr>
          <w:rFonts w:cs="Times New Roman"/>
        </w:rPr>
        <w:t xml:space="preserve">. 2003. Least-cost input mixtures of water and nitrogen for photosynthesis. The American Naturalist </w:t>
      </w:r>
      <w:r w:rsidRPr="00A3142C">
        <w:rPr>
          <w:rFonts w:cs="Times New Roman"/>
          <w:b/>
          <w:bCs/>
        </w:rPr>
        <w:t>161</w:t>
      </w:r>
      <w:r w:rsidRPr="00A3142C">
        <w:rPr>
          <w:rFonts w:cs="Times New Roman"/>
        </w:rPr>
        <w:t>, 98–111.</w:t>
      </w:r>
    </w:p>
    <w:p w14:paraId="72658BC1" w14:textId="6BA66938" w:rsidR="004035F7" w:rsidRDefault="004035F7" w:rsidP="008B6B1D">
      <w:pPr>
        <w:spacing w:line="480" w:lineRule="auto"/>
        <w:ind w:firstLine="720"/>
      </w:pPr>
      <w:r>
        <w:fldChar w:fldCharType="end"/>
      </w:r>
      <w:r>
        <w:t xml:space="preserve">. In this experiment, we grew </w:t>
      </w:r>
      <w:r>
        <w:rPr>
          <w:i/>
          <w:iCs/>
        </w:rPr>
        <w:t>G. max</w:t>
      </w:r>
      <w:r>
        <w:t xml:space="preserve"> under two soil nitrogen fertilization treatments and two inoculation treatments levels in a full factorial greenhouse experiment to better understand how acquisition strategy and whole plant nutrient demand might modify expected photosynthetic least-cost patterns.</w:t>
      </w: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3"/>
      <w:r w:rsidRPr="00723F29">
        <w:rPr>
          <w:b/>
          <w:bCs/>
        </w:rPr>
        <w:t>Main point #1</w:t>
      </w:r>
      <w:r>
        <w:t xml:space="preserve">: </w:t>
      </w:r>
      <w:commentRangeEnd w:id="3"/>
      <w:r w:rsidR="00950F50">
        <w:rPr>
          <w:rStyle w:val="CommentReference"/>
          <w:rFonts w:eastAsia="Times New Roman" w:cs="Times New Roman"/>
        </w:rPr>
        <w:commentReference w:id="3"/>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4"/>
      <w:r>
        <w:rPr>
          <w:b/>
          <w:bCs/>
        </w:rPr>
        <w:t>Main point #2</w:t>
      </w:r>
      <w:r>
        <w:t xml:space="preserve">: </w:t>
      </w:r>
      <w:commentRangeEnd w:id="4"/>
      <w:r w:rsidR="000E7D92">
        <w:rPr>
          <w:rStyle w:val="CommentReference"/>
          <w:rFonts w:eastAsia="Times New Roman" w:cs="Times New Roman"/>
        </w:rPr>
        <w:commentReference w:id="4"/>
      </w:r>
      <w:r>
        <w:t xml:space="preserve">strong effects of inoculation on whole plant responses under low soil N, no effect of inoculation on nitrogen-water </w:t>
      </w:r>
      <w:proofErr w:type="gramStart"/>
      <w:r>
        <w:t>use</w:t>
      </w:r>
      <w:proofErr w:type="gramEnd"/>
      <w:r>
        <w:t xml:space="preserve"> tradeoffs except for stimulation in leaf N. Hard to tell if this is driven by PLCT-expected strategy or just a pattern of N-fixation 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5"/>
      <w:r w:rsidRPr="00D35783">
        <w:rPr>
          <w:b/>
          <w:bCs/>
        </w:rPr>
        <w:t>Main point #3</w:t>
      </w:r>
      <w:r>
        <w:t xml:space="preserve">: </w:t>
      </w:r>
      <w:commentRangeEnd w:id="5"/>
      <w:r w:rsidR="00950F50">
        <w:rPr>
          <w:rStyle w:val="CommentReference"/>
          <w:rFonts w:eastAsia="Times New Roman" w:cs="Times New Roman"/>
        </w:rPr>
        <w:commentReference w:id="5"/>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6"/>
      <w:commentRangeEnd w:id="6"/>
      <w:r>
        <w:rPr>
          <w:rStyle w:val="CommentReference"/>
          <w:rFonts w:eastAsia="Times New Roman" w:cs="Times New Roman"/>
        </w:rPr>
        <w:commentReference w:id="6"/>
      </w:r>
    </w:p>
    <w:p w14:paraId="6EE2234E" w14:textId="3B4D343D" w:rsidR="001D4CE3" w:rsidRDefault="001D4CE3" w:rsidP="008B6B1D">
      <w:pPr>
        <w:spacing w:line="480" w:lineRule="auto"/>
      </w:pPr>
      <w:r>
        <w:rPr>
          <w:i/>
          <w:iCs/>
        </w:rPr>
        <w:t>Study limitations</w:t>
      </w:r>
    </w:p>
    <w:p w14:paraId="6A873158" w14:textId="3111A395"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1B21C7">
        <w:fldChar w:fldCharType="begin" w:fldLock="1"/>
      </w:r>
      <w:r w:rsidR="00D26E15">
        <w:instrText xml:space="preserve"> ADDIN ZOTERO_ITEM CSL_CITATION {"citationID":"w2G7G1uP","properties":{"formattedCitation":"(Perkowski {\\i{}et al.}, 2021)","plainCitation":"(Perkowski et al., 2021)","noteIndex":0},"citationItems":[{"id":"vuaV4V0H/icH8Cfvt","uris":["http://www.mendeley.com/documents/?uuid=233b0f00-9a30-4c3a-a2bb-5e67ae9c0e5f"],"itemData":{"DOI":"10.1093/jxb/erab253","ISSN":"0022-0957","abstract":"Plant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strategies","type":"article-journal","volume":"72"}}],"schema":"https://github.com/citation-style-language/schema/raw/master/csl-citation.json"} </w:instrText>
      </w:r>
      <w:r w:rsidR="001B21C7">
        <w:fldChar w:fldCharType="separate"/>
      </w:r>
      <w:r w:rsidR="00102628" w:rsidRPr="00102628">
        <w:rPr>
          <w:rFonts w:cs="Times New Roman"/>
        </w:rPr>
        <w:t xml:space="preserve">(Perkowski </w:t>
      </w:r>
      <w:r w:rsidR="00102628" w:rsidRPr="00102628">
        <w:rPr>
          <w:rFonts w:cs="Times New Roman"/>
          <w:i/>
          <w:iCs/>
        </w:rPr>
        <w:t>et al.</w:t>
      </w:r>
      <w:r w:rsidR="00102628" w:rsidRPr="00102628">
        <w:rPr>
          <w:rFonts w:cs="Times New Roman"/>
        </w:rPr>
        <w:t>, 2021)</w:t>
      </w:r>
      <w:r w:rsidR="001B21C7">
        <w:fldChar w:fldCharType="end"/>
      </w:r>
      <w:r w:rsidR="001B21C7">
        <w:t xml:space="preserve">, 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lastRenderedPageBreak/>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xml:space="preserve">, and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t>. NGS acknowledges funding support from the NSF (</w:t>
      </w:r>
      <w:r w:rsidRPr="00F33193">
        <w:t>DEB-2045968</w:t>
      </w:r>
      <w:r>
        <w:t xml:space="preserve">), </w:t>
      </w:r>
      <w:commentRangeStart w:id="7"/>
      <w:r>
        <w:t>Eric and Wendy Schmidt and</w:t>
      </w:r>
      <w:ins w:id="8" w:author="Nick Smith" w:date="2022-06-04T12:36:00Z">
        <w:r w:rsidR="00482C17">
          <w:t xml:space="preserve"> the</w:t>
        </w:r>
      </w:ins>
      <w:r>
        <w:t xml:space="preserve"> Schmidt Futures</w:t>
      </w:r>
      <w:ins w:id="9" w:author="Nick Smith" w:date="2022-06-04T12:36:00Z">
        <w:r w:rsidR="00482C17">
          <w:t xml:space="preserve"> VESRI program</w:t>
        </w:r>
        <w:commentRangeEnd w:id="7"/>
        <w:r w:rsidR="00482C17">
          <w:rPr>
            <w:rStyle w:val="CommentReference"/>
            <w:rFonts w:eastAsia="Times New Roman" w:cs="Times New Roman"/>
          </w:rPr>
          <w:commentReference w:id="7"/>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3C39CC0B" w14:textId="0F70689E" w:rsidR="007A2F1C" w:rsidRDefault="00772287" w:rsidP="008B6B1D">
      <w:pPr>
        <w:spacing w:line="480" w:lineRule="auto"/>
        <w:rPr>
          <w:b/>
          <w:bCs/>
        </w:rPr>
      </w:pPr>
      <w:r>
        <w:rPr>
          <w:b/>
          <w:bCs/>
        </w:rPr>
        <w:lastRenderedPageBreak/>
        <w:t>References</w:t>
      </w:r>
    </w:p>
    <w:p w14:paraId="49EA3D74" w14:textId="77777777" w:rsidR="00C45948" w:rsidRPr="00C45948" w:rsidRDefault="007B6971" w:rsidP="00C45948">
      <w:pPr>
        <w:pStyle w:val="Bibliography"/>
        <w:rPr>
          <w:rFonts w:cs="Times New Roman"/>
        </w:rPr>
      </w:pPr>
      <w:r>
        <w:fldChar w:fldCharType="begin"/>
      </w:r>
      <w:r w:rsidR="00B26369">
        <w:instrText xml:space="preserve"> ADDIN ZOTERO_BIBL {"uncited":[],"omitted":[],"custom":[]} CSL_BIBLIOGRAPHY </w:instrText>
      </w:r>
      <w:r>
        <w:fldChar w:fldCharType="separate"/>
      </w:r>
      <w:r w:rsidR="00C45948" w:rsidRPr="00C45948">
        <w:rPr>
          <w:rFonts w:cs="Times New Roman"/>
          <w:b/>
          <w:bCs/>
        </w:rPr>
        <w:t xml:space="preserve">Allen K, Fisher JB, Phillips RP, Powers JS, </w:t>
      </w:r>
      <w:proofErr w:type="spellStart"/>
      <w:r w:rsidR="00C45948" w:rsidRPr="00C45948">
        <w:rPr>
          <w:rFonts w:cs="Times New Roman"/>
          <w:b/>
          <w:bCs/>
        </w:rPr>
        <w:t>Brzostek</w:t>
      </w:r>
      <w:proofErr w:type="spellEnd"/>
      <w:r w:rsidR="00C45948" w:rsidRPr="00C45948">
        <w:rPr>
          <w:rFonts w:cs="Times New Roman"/>
          <w:b/>
          <w:bCs/>
        </w:rPr>
        <w:t xml:space="preserve"> ER</w:t>
      </w:r>
      <w:r w:rsidR="00C45948" w:rsidRPr="00C45948">
        <w:rPr>
          <w:rFonts w:cs="Times New Roman"/>
        </w:rPr>
        <w:t xml:space="preserve">. 2020. Modeling the carbon cost of plant nitrogen and phosphorus uptake across temperate and tropical forests. Frontiers in Forests and Global Change </w:t>
      </w:r>
      <w:r w:rsidR="00C45948" w:rsidRPr="00C45948">
        <w:rPr>
          <w:rFonts w:cs="Times New Roman"/>
          <w:b/>
          <w:bCs/>
        </w:rPr>
        <w:t>3</w:t>
      </w:r>
      <w:r w:rsidR="00C45948" w:rsidRPr="00C45948">
        <w:rPr>
          <w:rFonts w:cs="Times New Roman"/>
        </w:rPr>
        <w:t>, 1–12.</w:t>
      </w:r>
    </w:p>
    <w:p w14:paraId="3A4465F4" w14:textId="77777777" w:rsidR="00C45948" w:rsidRPr="00C45948" w:rsidRDefault="00C45948" w:rsidP="00C45948">
      <w:pPr>
        <w:pStyle w:val="Bibliography"/>
        <w:rPr>
          <w:rFonts w:cs="Times New Roman"/>
        </w:rPr>
      </w:pPr>
      <w:r w:rsidRPr="00C45948">
        <w:rPr>
          <w:rFonts w:cs="Times New Roman"/>
          <w:b/>
          <w:bCs/>
        </w:rPr>
        <w:t>Barber SA</w:t>
      </w:r>
      <w:r w:rsidRPr="00C45948">
        <w:rPr>
          <w:rFonts w:cs="Times New Roman"/>
        </w:rPr>
        <w:t xml:space="preserve">. 1962. A diffusion and mass-flow concept of soil nutrient availability. Soil Science </w:t>
      </w:r>
      <w:r w:rsidRPr="00C45948">
        <w:rPr>
          <w:rFonts w:cs="Times New Roman"/>
          <w:b/>
          <w:bCs/>
        </w:rPr>
        <w:t>93</w:t>
      </w:r>
      <w:r w:rsidRPr="00C45948">
        <w:rPr>
          <w:rFonts w:cs="Times New Roman"/>
        </w:rPr>
        <w:t>, 39–49.</w:t>
      </w:r>
    </w:p>
    <w:p w14:paraId="6D08212C" w14:textId="77777777" w:rsidR="00C45948" w:rsidRPr="00C45948" w:rsidRDefault="00C45948" w:rsidP="00C45948">
      <w:pPr>
        <w:pStyle w:val="Bibliography"/>
        <w:rPr>
          <w:rFonts w:cs="Times New Roman"/>
        </w:rPr>
      </w:pPr>
      <w:r w:rsidRPr="00C45948">
        <w:rPr>
          <w:rFonts w:cs="Times New Roman"/>
          <w:b/>
          <w:bCs/>
        </w:rPr>
        <w:t xml:space="preserve">Bates D, </w:t>
      </w:r>
      <w:proofErr w:type="spellStart"/>
      <w:r w:rsidRPr="00C45948">
        <w:rPr>
          <w:rFonts w:cs="Times New Roman"/>
          <w:b/>
          <w:bCs/>
        </w:rPr>
        <w:t>Mächler</w:t>
      </w:r>
      <w:proofErr w:type="spellEnd"/>
      <w:r w:rsidRPr="00C45948">
        <w:rPr>
          <w:rFonts w:cs="Times New Roman"/>
          <w:b/>
          <w:bCs/>
        </w:rPr>
        <w:t xml:space="preserve"> M, </w:t>
      </w:r>
      <w:proofErr w:type="spellStart"/>
      <w:r w:rsidRPr="00C45948">
        <w:rPr>
          <w:rFonts w:cs="Times New Roman"/>
          <w:b/>
          <w:bCs/>
        </w:rPr>
        <w:t>Bolker</w:t>
      </w:r>
      <w:proofErr w:type="spellEnd"/>
      <w:r w:rsidRPr="00C45948">
        <w:rPr>
          <w:rFonts w:cs="Times New Roman"/>
          <w:b/>
          <w:bCs/>
        </w:rPr>
        <w:t xml:space="preserve"> B, Walker S</w:t>
      </w:r>
      <w:r w:rsidRPr="00C45948">
        <w:rPr>
          <w:rFonts w:cs="Times New Roman"/>
        </w:rPr>
        <w:t xml:space="preserve">. 2015. Fitting linear mixed-effects models using lme4. Journal of Statistical Software </w:t>
      </w:r>
      <w:r w:rsidRPr="00C45948">
        <w:rPr>
          <w:rFonts w:cs="Times New Roman"/>
          <w:b/>
          <w:bCs/>
        </w:rPr>
        <w:t>67</w:t>
      </w:r>
      <w:r w:rsidRPr="00C45948">
        <w:rPr>
          <w:rFonts w:cs="Times New Roman"/>
        </w:rPr>
        <w:t>, 1–48.</w:t>
      </w:r>
    </w:p>
    <w:p w14:paraId="6BED8586" w14:textId="77777777" w:rsidR="00C45948" w:rsidRPr="00C45948" w:rsidRDefault="00C45948" w:rsidP="00C45948">
      <w:pPr>
        <w:pStyle w:val="Bibliography"/>
        <w:rPr>
          <w:rFonts w:cs="Times New Roman"/>
        </w:rPr>
      </w:pPr>
      <w:proofErr w:type="spellStart"/>
      <w:r w:rsidRPr="00C45948">
        <w:rPr>
          <w:rFonts w:cs="Times New Roman"/>
          <w:b/>
          <w:bCs/>
        </w:rPr>
        <w:t>Bernacchi</w:t>
      </w:r>
      <w:proofErr w:type="spellEnd"/>
      <w:r w:rsidRPr="00C45948">
        <w:rPr>
          <w:rFonts w:cs="Times New Roman"/>
          <w:b/>
          <w:bCs/>
        </w:rPr>
        <w:t xml:space="preserve"> CJ, </w:t>
      </w:r>
      <w:proofErr w:type="spellStart"/>
      <w:r w:rsidRPr="00C45948">
        <w:rPr>
          <w:rFonts w:cs="Times New Roman"/>
          <w:b/>
          <w:bCs/>
        </w:rPr>
        <w:t>Singsaas</w:t>
      </w:r>
      <w:proofErr w:type="spellEnd"/>
      <w:r w:rsidRPr="00C45948">
        <w:rPr>
          <w:rFonts w:cs="Times New Roman"/>
          <w:b/>
          <w:bCs/>
        </w:rPr>
        <w:t xml:space="preserve"> EL, Pimentel C, Portis AR, Long SP</w:t>
      </w:r>
      <w:r w:rsidRPr="00C45948">
        <w:rPr>
          <w:rFonts w:cs="Times New Roman"/>
        </w:rPr>
        <w:t xml:space="preserve">. 2001. Improved temperature response functions for models of Rubisco-limited photosynthesis. Plant, </w:t>
      </w:r>
      <w:proofErr w:type="gramStart"/>
      <w:r w:rsidRPr="00C45948">
        <w:rPr>
          <w:rFonts w:cs="Times New Roman"/>
        </w:rPr>
        <w:t>Cell</w:t>
      </w:r>
      <w:proofErr w:type="gramEnd"/>
      <w:r w:rsidRPr="00C45948">
        <w:rPr>
          <w:rFonts w:cs="Times New Roman"/>
        </w:rPr>
        <w:t xml:space="preserve"> and Environment </w:t>
      </w:r>
      <w:r w:rsidRPr="00C45948">
        <w:rPr>
          <w:rFonts w:cs="Times New Roman"/>
          <w:b/>
          <w:bCs/>
        </w:rPr>
        <w:t>24</w:t>
      </w:r>
      <w:r w:rsidRPr="00C45948">
        <w:rPr>
          <w:rFonts w:cs="Times New Roman"/>
        </w:rPr>
        <w:t>, 253–259.</w:t>
      </w:r>
    </w:p>
    <w:p w14:paraId="12285F4B" w14:textId="77777777" w:rsidR="00C45948" w:rsidRPr="00C45948" w:rsidRDefault="00C45948" w:rsidP="00C45948">
      <w:pPr>
        <w:pStyle w:val="Bibliography"/>
        <w:rPr>
          <w:rFonts w:cs="Times New Roman"/>
        </w:rPr>
      </w:pPr>
      <w:proofErr w:type="spellStart"/>
      <w:r w:rsidRPr="00C45948">
        <w:rPr>
          <w:rFonts w:cs="Times New Roman"/>
          <w:b/>
          <w:bCs/>
        </w:rPr>
        <w:t>Brzostek</w:t>
      </w:r>
      <w:proofErr w:type="spellEnd"/>
      <w:r w:rsidRPr="00C45948">
        <w:rPr>
          <w:rFonts w:cs="Times New Roman"/>
          <w:b/>
          <w:bCs/>
        </w:rPr>
        <w:t xml:space="preserve"> ER, Fisher JB, Phillips RP</w:t>
      </w:r>
      <w:r w:rsidRPr="00C45948">
        <w:rPr>
          <w:rFonts w:cs="Times New Roman"/>
        </w:rPr>
        <w:t xml:space="preserve">. 2014. Modeling the carbon cost of plant nitrogen acquisition: Mycorrhizal trade-offs and multipath resistance uptake improve predictions of </w:t>
      </w:r>
      <w:proofErr w:type="spellStart"/>
      <w:r w:rsidRPr="00C45948">
        <w:rPr>
          <w:rFonts w:cs="Times New Roman"/>
        </w:rPr>
        <w:t>retranslocation</w:t>
      </w:r>
      <w:proofErr w:type="spellEnd"/>
      <w:r w:rsidRPr="00C45948">
        <w:rPr>
          <w:rFonts w:cs="Times New Roman"/>
        </w:rPr>
        <w:t xml:space="preserve">. Journal of Geophysical Research: </w:t>
      </w:r>
      <w:proofErr w:type="spellStart"/>
      <w:r w:rsidRPr="00C45948">
        <w:rPr>
          <w:rFonts w:cs="Times New Roman"/>
        </w:rPr>
        <w:t>Biogeosciences</w:t>
      </w:r>
      <w:proofErr w:type="spellEnd"/>
      <w:r w:rsidRPr="00C45948">
        <w:rPr>
          <w:rFonts w:cs="Times New Roman"/>
        </w:rPr>
        <w:t xml:space="preserve"> </w:t>
      </w:r>
      <w:r w:rsidRPr="00C45948">
        <w:rPr>
          <w:rFonts w:cs="Times New Roman"/>
          <w:b/>
          <w:bCs/>
        </w:rPr>
        <w:t>119</w:t>
      </w:r>
      <w:r w:rsidRPr="00C45948">
        <w:rPr>
          <w:rFonts w:cs="Times New Roman"/>
        </w:rPr>
        <w:t>, 1684–1697.</w:t>
      </w:r>
    </w:p>
    <w:p w14:paraId="31DC6C3B" w14:textId="77777777" w:rsidR="00C45948" w:rsidRPr="00C45948" w:rsidRDefault="00C45948" w:rsidP="00C45948">
      <w:pPr>
        <w:pStyle w:val="Bibliography"/>
        <w:rPr>
          <w:rFonts w:cs="Times New Roman"/>
        </w:rPr>
      </w:pPr>
      <w:r w:rsidRPr="00C45948">
        <w:rPr>
          <w:rFonts w:cs="Times New Roman"/>
          <w:b/>
          <w:bCs/>
        </w:rPr>
        <w:t xml:space="preserve">Davies-Barnard T, </w:t>
      </w:r>
      <w:proofErr w:type="spellStart"/>
      <w:r w:rsidRPr="00C45948">
        <w:rPr>
          <w:rFonts w:cs="Times New Roman"/>
          <w:b/>
          <w:bCs/>
        </w:rPr>
        <w:t>Meyerholt</w:t>
      </w:r>
      <w:proofErr w:type="spellEnd"/>
      <w:r w:rsidRPr="00C45948">
        <w:rPr>
          <w:rFonts w:cs="Times New Roman"/>
          <w:b/>
          <w:bCs/>
        </w:rPr>
        <w:t xml:space="preserve"> J, </w:t>
      </w:r>
      <w:proofErr w:type="spellStart"/>
      <w:r w:rsidRPr="00C45948">
        <w:rPr>
          <w:rFonts w:cs="Times New Roman"/>
          <w:b/>
          <w:bCs/>
        </w:rPr>
        <w:t>Zaehle</w:t>
      </w:r>
      <w:proofErr w:type="spellEnd"/>
      <w:r w:rsidRPr="00C45948">
        <w:rPr>
          <w:rFonts w:cs="Times New Roman"/>
          <w:b/>
          <w:bCs/>
        </w:rPr>
        <w:t xml:space="preserve"> S, </w:t>
      </w:r>
      <w:r w:rsidRPr="00C45948">
        <w:rPr>
          <w:rFonts w:cs="Times New Roman"/>
          <w:b/>
          <w:bCs/>
          <w:i/>
          <w:iCs/>
        </w:rPr>
        <w:t>et al.</w:t>
      </w:r>
      <w:r w:rsidRPr="00C45948">
        <w:rPr>
          <w:rFonts w:cs="Times New Roman"/>
        </w:rPr>
        <w:t xml:space="preserve"> 2020. Nitrogen cycling in CMIP6 land surface models: progress and limitations. </w:t>
      </w:r>
      <w:proofErr w:type="spellStart"/>
      <w:r w:rsidRPr="00C45948">
        <w:rPr>
          <w:rFonts w:cs="Times New Roman"/>
        </w:rPr>
        <w:t>Biogeosciences</w:t>
      </w:r>
      <w:proofErr w:type="spellEnd"/>
      <w:r w:rsidRPr="00C45948">
        <w:rPr>
          <w:rFonts w:cs="Times New Roman"/>
        </w:rPr>
        <w:t xml:space="preserve"> </w:t>
      </w:r>
      <w:r w:rsidRPr="00C45948">
        <w:rPr>
          <w:rFonts w:cs="Times New Roman"/>
          <w:b/>
          <w:bCs/>
        </w:rPr>
        <w:t>17</w:t>
      </w:r>
      <w:r w:rsidRPr="00C45948">
        <w:rPr>
          <w:rFonts w:cs="Times New Roman"/>
        </w:rPr>
        <w:t>, 5129–5148.</w:t>
      </w:r>
    </w:p>
    <w:p w14:paraId="7030DECF" w14:textId="77777777" w:rsidR="00C45948" w:rsidRPr="00C45948" w:rsidRDefault="00C45948" w:rsidP="00C45948">
      <w:pPr>
        <w:pStyle w:val="Bibliography"/>
        <w:rPr>
          <w:rFonts w:cs="Times New Roman"/>
        </w:rPr>
      </w:pPr>
      <w:r w:rsidRPr="00C45948">
        <w:rPr>
          <w:rFonts w:cs="Times New Roman"/>
          <w:b/>
          <w:bCs/>
        </w:rPr>
        <w:t xml:space="preserve">Dong N, Prentice IC, Wright IJ, Evans BJ, </w:t>
      </w:r>
      <w:proofErr w:type="spellStart"/>
      <w:r w:rsidRPr="00C45948">
        <w:rPr>
          <w:rFonts w:cs="Times New Roman"/>
          <w:b/>
          <w:bCs/>
        </w:rPr>
        <w:t>Togashi</w:t>
      </w:r>
      <w:proofErr w:type="spellEnd"/>
      <w:r w:rsidRPr="00C45948">
        <w:rPr>
          <w:rFonts w:cs="Times New Roman"/>
          <w:b/>
          <w:bCs/>
        </w:rPr>
        <w:t xml:space="preserve"> HF, Caddy-</w:t>
      </w:r>
      <w:proofErr w:type="spellStart"/>
      <w:r w:rsidRPr="00C45948">
        <w:rPr>
          <w:rFonts w:cs="Times New Roman"/>
          <w:b/>
          <w:bCs/>
        </w:rPr>
        <w:t>Retalic</w:t>
      </w:r>
      <w:proofErr w:type="spellEnd"/>
      <w:r w:rsidRPr="00C45948">
        <w:rPr>
          <w:rFonts w:cs="Times New Roman"/>
          <w:b/>
          <w:bCs/>
        </w:rPr>
        <w:t xml:space="preserve"> S, </w:t>
      </w:r>
      <w:proofErr w:type="spellStart"/>
      <w:r w:rsidRPr="00C45948">
        <w:rPr>
          <w:rFonts w:cs="Times New Roman"/>
          <w:b/>
          <w:bCs/>
        </w:rPr>
        <w:t>McInerney</w:t>
      </w:r>
      <w:proofErr w:type="spellEnd"/>
      <w:r w:rsidRPr="00C45948">
        <w:rPr>
          <w:rFonts w:cs="Times New Roman"/>
          <w:b/>
          <w:bCs/>
        </w:rPr>
        <w:t xml:space="preserve"> FA, Sparrow B, Leitch E, Lowe AJ</w:t>
      </w:r>
      <w:r w:rsidRPr="00C45948">
        <w:rPr>
          <w:rFonts w:cs="Times New Roman"/>
        </w:rPr>
        <w:t xml:space="preserve">. 2020. Components of leaf‐trait variation along environmental gradients. New Phytologist </w:t>
      </w:r>
      <w:r w:rsidRPr="00C45948">
        <w:rPr>
          <w:rFonts w:cs="Times New Roman"/>
          <w:b/>
          <w:bCs/>
        </w:rPr>
        <w:t>228</w:t>
      </w:r>
      <w:r w:rsidRPr="00C45948">
        <w:rPr>
          <w:rFonts w:cs="Times New Roman"/>
        </w:rPr>
        <w:t>, 82–94.</w:t>
      </w:r>
    </w:p>
    <w:p w14:paraId="1DE0A110" w14:textId="77777777" w:rsidR="00C45948" w:rsidRPr="00C45948" w:rsidRDefault="00C45948" w:rsidP="00C45948">
      <w:pPr>
        <w:pStyle w:val="Bibliography"/>
        <w:rPr>
          <w:rFonts w:cs="Times New Roman"/>
        </w:rPr>
      </w:pPr>
      <w:proofErr w:type="spellStart"/>
      <w:r w:rsidRPr="00C45948">
        <w:rPr>
          <w:rFonts w:cs="Times New Roman"/>
          <w:b/>
          <w:bCs/>
        </w:rPr>
        <w:t>Duursma</w:t>
      </w:r>
      <w:proofErr w:type="spellEnd"/>
      <w:r w:rsidRPr="00C45948">
        <w:rPr>
          <w:rFonts w:cs="Times New Roman"/>
          <w:b/>
          <w:bCs/>
        </w:rPr>
        <w:t xml:space="preserve"> R</w:t>
      </w:r>
      <w:r w:rsidRPr="00C45948">
        <w:rPr>
          <w:rFonts w:cs="Times New Roman"/>
        </w:rPr>
        <w:t xml:space="preserve">. 2015. </w:t>
      </w:r>
      <w:proofErr w:type="spellStart"/>
      <w:r w:rsidRPr="00C45948">
        <w:rPr>
          <w:rFonts w:cs="Times New Roman"/>
        </w:rPr>
        <w:t>Plantecophys</w:t>
      </w:r>
      <w:proofErr w:type="spellEnd"/>
      <w:r w:rsidRPr="00C45948">
        <w:rPr>
          <w:rFonts w:cs="Times New Roman"/>
        </w:rPr>
        <w:t xml:space="preserve"> - An R package for analyzing and modelling leaf gas exchange data. </w:t>
      </w:r>
      <w:proofErr w:type="spellStart"/>
      <w:r w:rsidRPr="00C45948">
        <w:rPr>
          <w:rFonts w:cs="Times New Roman"/>
        </w:rPr>
        <w:t>PLos</w:t>
      </w:r>
      <w:proofErr w:type="spellEnd"/>
      <w:r w:rsidRPr="00C45948">
        <w:rPr>
          <w:rFonts w:cs="Times New Roman"/>
        </w:rPr>
        <w:t xml:space="preserve"> ONE </w:t>
      </w:r>
      <w:r w:rsidRPr="00C45948">
        <w:rPr>
          <w:rFonts w:cs="Times New Roman"/>
          <w:b/>
          <w:bCs/>
        </w:rPr>
        <w:t>10</w:t>
      </w:r>
      <w:r w:rsidRPr="00C45948">
        <w:rPr>
          <w:rFonts w:cs="Times New Roman"/>
        </w:rPr>
        <w:t>, e0143346.</w:t>
      </w:r>
    </w:p>
    <w:p w14:paraId="4D8FB203" w14:textId="77777777" w:rsidR="00C45948" w:rsidRPr="00C45948" w:rsidRDefault="00C45948" w:rsidP="00C45948">
      <w:pPr>
        <w:pStyle w:val="Bibliography"/>
        <w:rPr>
          <w:rFonts w:cs="Times New Roman"/>
        </w:rPr>
      </w:pPr>
      <w:r w:rsidRPr="00C45948">
        <w:rPr>
          <w:rFonts w:cs="Times New Roman"/>
          <w:b/>
          <w:bCs/>
        </w:rPr>
        <w:t>Evans JR</w:t>
      </w:r>
      <w:r w:rsidRPr="00C45948">
        <w:rPr>
          <w:rFonts w:cs="Times New Roman"/>
        </w:rPr>
        <w:t xml:space="preserve">. 1989. Photosynthesis and nitrogen relationships in leaves of C3 plants. </w:t>
      </w:r>
      <w:proofErr w:type="spellStart"/>
      <w:r w:rsidRPr="00C45948">
        <w:rPr>
          <w:rFonts w:cs="Times New Roman"/>
        </w:rPr>
        <w:t>Oecologia</w:t>
      </w:r>
      <w:proofErr w:type="spellEnd"/>
      <w:r w:rsidRPr="00C45948">
        <w:rPr>
          <w:rFonts w:cs="Times New Roman"/>
        </w:rPr>
        <w:t xml:space="preserve"> </w:t>
      </w:r>
      <w:r w:rsidRPr="00C45948">
        <w:rPr>
          <w:rFonts w:cs="Times New Roman"/>
          <w:b/>
          <w:bCs/>
        </w:rPr>
        <w:t>78</w:t>
      </w:r>
      <w:r w:rsidRPr="00C45948">
        <w:rPr>
          <w:rFonts w:cs="Times New Roman"/>
        </w:rPr>
        <w:t>, 9–19.</w:t>
      </w:r>
    </w:p>
    <w:p w14:paraId="1CACF6B5" w14:textId="77777777" w:rsidR="00C45948" w:rsidRPr="00C45948" w:rsidRDefault="00C45948" w:rsidP="00C45948">
      <w:pPr>
        <w:pStyle w:val="Bibliography"/>
        <w:rPr>
          <w:rFonts w:cs="Times New Roman"/>
        </w:rPr>
      </w:pPr>
      <w:r w:rsidRPr="00C45948">
        <w:rPr>
          <w:rFonts w:cs="Times New Roman"/>
          <w:b/>
          <w:bCs/>
        </w:rPr>
        <w:t>Evans JR, Seemann JR</w:t>
      </w:r>
      <w:r w:rsidRPr="00C45948">
        <w:rPr>
          <w:rFonts w:cs="Times New Roman"/>
        </w:rPr>
        <w:t xml:space="preserve">. 1989. The allocation of protein nitrogen in the photosynthetic apparatus: costs, consequences, and control. Photosynthesis </w:t>
      </w:r>
      <w:r w:rsidRPr="00C45948">
        <w:rPr>
          <w:rFonts w:cs="Times New Roman"/>
          <w:b/>
          <w:bCs/>
        </w:rPr>
        <w:t>8</w:t>
      </w:r>
      <w:r w:rsidRPr="00C45948">
        <w:rPr>
          <w:rFonts w:cs="Times New Roman"/>
        </w:rPr>
        <w:t>, 183–205.</w:t>
      </w:r>
    </w:p>
    <w:p w14:paraId="32813A86" w14:textId="77777777" w:rsidR="00C45948" w:rsidRPr="00C45948" w:rsidRDefault="00C45948" w:rsidP="00C45948">
      <w:pPr>
        <w:pStyle w:val="Bibliography"/>
        <w:rPr>
          <w:rFonts w:cs="Times New Roman"/>
        </w:rPr>
      </w:pPr>
      <w:r w:rsidRPr="00C45948">
        <w:rPr>
          <w:rFonts w:cs="Times New Roman"/>
          <w:b/>
          <w:bCs/>
        </w:rPr>
        <w:t>Farquhar GD, von Caemmerer S, Berry JA</w:t>
      </w:r>
      <w:r w:rsidRPr="00C45948">
        <w:rPr>
          <w:rFonts w:cs="Times New Roman"/>
        </w:rPr>
        <w:t>. 1980. A biochemical model of photosynthetic CO</w:t>
      </w:r>
      <w:r w:rsidRPr="00C45948">
        <w:rPr>
          <w:rFonts w:cs="Times New Roman"/>
          <w:i/>
          <w:iCs/>
        </w:rPr>
        <w:t>2</w:t>
      </w:r>
      <w:r w:rsidRPr="00C45948">
        <w:rPr>
          <w:rFonts w:cs="Times New Roman"/>
        </w:rPr>
        <w:t xml:space="preserve"> assimilation in leaves of C3 species. Planta </w:t>
      </w:r>
      <w:r w:rsidRPr="00C45948">
        <w:rPr>
          <w:rFonts w:cs="Times New Roman"/>
          <w:b/>
          <w:bCs/>
        </w:rPr>
        <w:t>149</w:t>
      </w:r>
      <w:r w:rsidRPr="00C45948">
        <w:rPr>
          <w:rFonts w:cs="Times New Roman"/>
        </w:rPr>
        <w:t>, 78–90.</w:t>
      </w:r>
    </w:p>
    <w:p w14:paraId="22AEE612" w14:textId="77777777" w:rsidR="00C45948" w:rsidRPr="00C45948" w:rsidRDefault="00C45948" w:rsidP="00C45948">
      <w:pPr>
        <w:pStyle w:val="Bibliography"/>
        <w:rPr>
          <w:rFonts w:cs="Times New Roman"/>
        </w:rPr>
      </w:pPr>
      <w:proofErr w:type="spellStart"/>
      <w:r w:rsidRPr="00C45948">
        <w:rPr>
          <w:rFonts w:cs="Times New Roman"/>
          <w:b/>
          <w:bCs/>
        </w:rPr>
        <w:t>Firn</w:t>
      </w:r>
      <w:proofErr w:type="spellEnd"/>
      <w:r w:rsidRPr="00C45948">
        <w:rPr>
          <w:rFonts w:cs="Times New Roman"/>
          <w:b/>
          <w:bCs/>
        </w:rPr>
        <w:t xml:space="preserve"> J, </w:t>
      </w:r>
      <w:proofErr w:type="spellStart"/>
      <w:r w:rsidRPr="00C45948">
        <w:rPr>
          <w:rFonts w:cs="Times New Roman"/>
          <w:b/>
          <w:bCs/>
        </w:rPr>
        <w:t>McGree</w:t>
      </w:r>
      <w:proofErr w:type="spellEnd"/>
      <w:r w:rsidRPr="00C45948">
        <w:rPr>
          <w:rFonts w:cs="Times New Roman"/>
          <w:b/>
          <w:bCs/>
        </w:rPr>
        <w:t xml:space="preserve"> JM, Harvey E, </w:t>
      </w:r>
      <w:r w:rsidRPr="00C45948">
        <w:rPr>
          <w:rFonts w:cs="Times New Roman"/>
          <w:b/>
          <w:bCs/>
          <w:i/>
          <w:iCs/>
        </w:rPr>
        <w:t>et al.</w:t>
      </w:r>
      <w:r w:rsidRPr="00C45948">
        <w:rPr>
          <w:rFonts w:cs="Times New Roman"/>
        </w:rPr>
        <w:t xml:space="preserve"> 2019. Leaf nutrients, not specific leaf area, are consistent indicators of elevated nutrient inputs. Nature Ecology &amp; Evolution </w:t>
      </w:r>
      <w:r w:rsidRPr="00C45948">
        <w:rPr>
          <w:rFonts w:cs="Times New Roman"/>
          <w:b/>
          <w:bCs/>
        </w:rPr>
        <w:t>3</w:t>
      </w:r>
      <w:r w:rsidRPr="00C45948">
        <w:rPr>
          <w:rFonts w:cs="Times New Roman"/>
        </w:rPr>
        <w:t>, 400–406.</w:t>
      </w:r>
    </w:p>
    <w:p w14:paraId="2ABD0DA4" w14:textId="77777777" w:rsidR="00C45948" w:rsidRPr="00C45948" w:rsidRDefault="00C45948" w:rsidP="00C45948">
      <w:pPr>
        <w:pStyle w:val="Bibliography"/>
        <w:rPr>
          <w:rFonts w:cs="Times New Roman"/>
        </w:rPr>
      </w:pPr>
      <w:r w:rsidRPr="00C45948">
        <w:rPr>
          <w:rFonts w:cs="Times New Roman"/>
          <w:b/>
          <w:bCs/>
        </w:rPr>
        <w:t>Fox J, Weisberg S</w:t>
      </w:r>
      <w:r w:rsidRPr="00C45948">
        <w:rPr>
          <w:rFonts w:cs="Times New Roman"/>
        </w:rPr>
        <w:t xml:space="preserve">. 2019. </w:t>
      </w:r>
      <w:r w:rsidRPr="00C45948">
        <w:rPr>
          <w:rFonts w:cs="Times New Roman"/>
          <w:i/>
          <w:iCs/>
        </w:rPr>
        <w:t>An R companion to applied regression</w:t>
      </w:r>
      <w:r w:rsidRPr="00C45948">
        <w:rPr>
          <w:rFonts w:cs="Times New Roman"/>
        </w:rPr>
        <w:t>. Thousand Oaks, California: Sage.</w:t>
      </w:r>
    </w:p>
    <w:p w14:paraId="31C122E6" w14:textId="77777777" w:rsidR="00C45948" w:rsidRPr="00C45948" w:rsidRDefault="00C45948" w:rsidP="00C45948">
      <w:pPr>
        <w:pStyle w:val="Bibliography"/>
        <w:rPr>
          <w:rFonts w:cs="Times New Roman"/>
        </w:rPr>
      </w:pPr>
      <w:proofErr w:type="spellStart"/>
      <w:r w:rsidRPr="00C45948">
        <w:rPr>
          <w:rFonts w:cs="Times New Roman"/>
          <w:b/>
          <w:bCs/>
        </w:rPr>
        <w:t>Friedlingstein</w:t>
      </w:r>
      <w:proofErr w:type="spellEnd"/>
      <w:r w:rsidRPr="00C45948">
        <w:rPr>
          <w:rFonts w:cs="Times New Roman"/>
          <w:b/>
          <w:bCs/>
        </w:rPr>
        <w:t xml:space="preserve"> P, </w:t>
      </w:r>
      <w:proofErr w:type="spellStart"/>
      <w:r w:rsidRPr="00C45948">
        <w:rPr>
          <w:rFonts w:cs="Times New Roman"/>
          <w:b/>
          <w:bCs/>
        </w:rPr>
        <w:t>Meinshausen</w:t>
      </w:r>
      <w:proofErr w:type="spellEnd"/>
      <w:r w:rsidRPr="00C45948">
        <w:rPr>
          <w:rFonts w:cs="Times New Roman"/>
          <w:b/>
          <w:bCs/>
        </w:rPr>
        <w:t xml:space="preserve"> M, Arora VK, Jones CD, </w:t>
      </w:r>
      <w:proofErr w:type="spellStart"/>
      <w:r w:rsidRPr="00C45948">
        <w:rPr>
          <w:rFonts w:cs="Times New Roman"/>
          <w:b/>
          <w:bCs/>
        </w:rPr>
        <w:t>Anav</w:t>
      </w:r>
      <w:proofErr w:type="spellEnd"/>
      <w:r w:rsidRPr="00C45948">
        <w:rPr>
          <w:rFonts w:cs="Times New Roman"/>
          <w:b/>
          <w:bCs/>
        </w:rPr>
        <w:t xml:space="preserve"> A, Liddicoat SK, </w:t>
      </w:r>
      <w:proofErr w:type="spellStart"/>
      <w:r w:rsidRPr="00C45948">
        <w:rPr>
          <w:rFonts w:cs="Times New Roman"/>
          <w:b/>
          <w:bCs/>
        </w:rPr>
        <w:t>Knutti</w:t>
      </w:r>
      <w:proofErr w:type="spellEnd"/>
      <w:r w:rsidRPr="00C45948">
        <w:rPr>
          <w:rFonts w:cs="Times New Roman"/>
          <w:b/>
          <w:bCs/>
        </w:rPr>
        <w:t xml:space="preserve"> R</w:t>
      </w:r>
      <w:r w:rsidRPr="00C45948">
        <w:rPr>
          <w:rFonts w:cs="Times New Roman"/>
        </w:rPr>
        <w:t xml:space="preserve">. 2014. Uncertainties in CMIP5 climate projections due to carbon cycle feedbacks. Journal of Climate </w:t>
      </w:r>
      <w:r w:rsidRPr="00C45948">
        <w:rPr>
          <w:rFonts w:cs="Times New Roman"/>
          <w:b/>
          <w:bCs/>
        </w:rPr>
        <w:t>27</w:t>
      </w:r>
      <w:r w:rsidRPr="00C45948">
        <w:rPr>
          <w:rFonts w:cs="Times New Roman"/>
        </w:rPr>
        <w:t>, 511–526.</w:t>
      </w:r>
    </w:p>
    <w:p w14:paraId="59648E9F" w14:textId="77777777" w:rsidR="00C45948" w:rsidRPr="00C45948" w:rsidRDefault="00C45948" w:rsidP="00C45948">
      <w:pPr>
        <w:pStyle w:val="Bibliography"/>
        <w:rPr>
          <w:rFonts w:cs="Times New Roman"/>
        </w:rPr>
      </w:pPr>
      <w:proofErr w:type="spellStart"/>
      <w:r w:rsidRPr="00C45948">
        <w:rPr>
          <w:rFonts w:cs="Times New Roman"/>
          <w:b/>
          <w:bCs/>
        </w:rPr>
        <w:lastRenderedPageBreak/>
        <w:t>Heskel</w:t>
      </w:r>
      <w:proofErr w:type="spellEnd"/>
      <w:r w:rsidRPr="00C45948">
        <w:rPr>
          <w:rFonts w:cs="Times New Roman"/>
          <w:b/>
          <w:bCs/>
        </w:rPr>
        <w:t xml:space="preserve"> MA, O’Sullivan OS, Reich PB, </w:t>
      </w:r>
      <w:r w:rsidRPr="00C45948">
        <w:rPr>
          <w:rFonts w:cs="Times New Roman"/>
          <w:b/>
          <w:bCs/>
          <w:i/>
          <w:iCs/>
        </w:rPr>
        <w:t>et al.</w:t>
      </w:r>
      <w:r w:rsidRPr="00C45948">
        <w:rPr>
          <w:rFonts w:cs="Times New Roman"/>
        </w:rPr>
        <w:t xml:space="preserve"> 2016. Convergence in the temperature response of leaf respiration across biomes and plant functional types. Proceedings of the National Academy of Sciences </w:t>
      </w:r>
      <w:r w:rsidRPr="00C45948">
        <w:rPr>
          <w:rFonts w:cs="Times New Roman"/>
          <w:b/>
          <w:bCs/>
        </w:rPr>
        <w:t>113</w:t>
      </w:r>
      <w:r w:rsidRPr="00C45948">
        <w:rPr>
          <w:rFonts w:cs="Times New Roman"/>
        </w:rPr>
        <w:t>, 3832–3837.</w:t>
      </w:r>
    </w:p>
    <w:p w14:paraId="01C04507" w14:textId="77777777" w:rsidR="00C45948" w:rsidRPr="00C45948" w:rsidRDefault="00C45948" w:rsidP="00C45948">
      <w:pPr>
        <w:pStyle w:val="Bibliography"/>
        <w:rPr>
          <w:rFonts w:cs="Times New Roman"/>
        </w:rPr>
      </w:pPr>
      <w:r w:rsidRPr="00C45948">
        <w:rPr>
          <w:rFonts w:cs="Times New Roman"/>
          <w:b/>
          <w:bCs/>
        </w:rPr>
        <w:t xml:space="preserve">Hoagland DR, </w:t>
      </w:r>
      <w:proofErr w:type="spellStart"/>
      <w:r w:rsidRPr="00C45948">
        <w:rPr>
          <w:rFonts w:cs="Times New Roman"/>
          <w:b/>
          <w:bCs/>
        </w:rPr>
        <w:t>Arnon</w:t>
      </w:r>
      <w:proofErr w:type="spellEnd"/>
      <w:r w:rsidRPr="00C45948">
        <w:rPr>
          <w:rFonts w:cs="Times New Roman"/>
          <w:b/>
          <w:bCs/>
        </w:rPr>
        <w:t xml:space="preserve"> DI</w:t>
      </w:r>
      <w:r w:rsidRPr="00C45948">
        <w:rPr>
          <w:rFonts w:cs="Times New Roman"/>
        </w:rPr>
        <w:t xml:space="preserve">. 1950. The water-culture method for growing plants without soil. California Agricultural Experiment Station: 347 </w:t>
      </w:r>
      <w:r w:rsidRPr="00C45948">
        <w:rPr>
          <w:rFonts w:cs="Times New Roman"/>
          <w:b/>
          <w:bCs/>
        </w:rPr>
        <w:t>347</w:t>
      </w:r>
      <w:r w:rsidRPr="00C45948">
        <w:rPr>
          <w:rFonts w:cs="Times New Roman"/>
        </w:rPr>
        <w:t>, 1–32.</w:t>
      </w:r>
    </w:p>
    <w:p w14:paraId="4824DA29" w14:textId="77777777" w:rsidR="00C45948" w:rsidRPr="00C45948" w:rsidRDefault="00C45948" w:rsidP="00C45948">
      <w:pPr>
        <w:pStyle w:val="Bibliography"/>
        <w:rPr>
          <w:rFonts w:cs="Times New Roman"/>
        </w:rPr>
      </w:pPr>
      <w:proofErr w:type="spellStart"/>
      <w:r w:rsidRPr="00C45948">
        <w:rPr>
          <w:rFonts w:cs="Times New Roman"/>
          <w:b/>
          <w:bCs/>
        </w:rPr>
        <w:t>Hungate</w:t>
      </w:r>
      <w:proofErr w:type="spellEnd"/>
      <w:r w:rsidRPr="00C45948">
        <w:rPr>
          <w:rFonts w:cs="Times New Roman"/>
          <w:b/>
          <w:bCs/>
        </w:rPr>
        <w:t xml:space="preserve"> BA, Dukes JS, Shaw MR, Luo Y, Field CB</w:t>
      </w:r>
      <w:r w:rsidRPr="00C45948">
        <w:rPr>
          <w:rFonts w:cs="Times New Roman"/>
        </w:rPr>
        <w:t xml:space="preserve">. 2003. Nitrogen and climate change. Science </w:t>
      </w:r>
      <w:r w:rsidRPr="00C45948">
        <w:rPr>
          <w:rFonts w:cs="Times New Roman"/>
          <w:b/>
          <w:bCs/>
        </w:rPr>
        <w:t>302</w:t>
      </w:r>
      <w:r w:rsidRPr="00C45948">
        <w:rPr>
          <w:rFonts w:cs="Times New Roman"/>
        </w:rPr>
        <w:t>, 1512–1513.</w:t>
      </w:r>
    </w:p>
    <w:p w14:paraId="48D22EB6" w14:textId="77777777" w:rsidR="00C45948" w:rsidRPr="00C45948" w:rsidRDefault="00C45948" w:rsidP="00C45948">
      <w:pPr>
        <w:pStyle w:val="Bibliography"/>
        <w:rPr>
          <w:rFonts w:cs="Times New Roman"/>
        </w:rPr>
      </w:pPr>
      <w:proofErr w:type="spellStart"/>
      <w:r w:rsidRPr="00C45948">
        <w:rPr>
          <w:rFonts w:cs="Times New Roman"/>
          <w:b/>
          <w:bCs/>
        </w:rPr>
        <w:t>Katabuchi</w:t>
      </w:r>
      <w:proofErr w:type="spellEnd"/>
      <w:r w:rsidRPr="00C45948">
        <w:rPr>
          <w:rFonts w:cs="Times New Roman"/>
          <w:b/>
          <w:bCs/>
        </w:rPr>
        <w:t xml:space="preserve"> M</w:t>
      </w:r>
      <w:r w:rsidRPr="00C45948">
        <w:rPr>
          <w:rFonts w:cs="Times New Roman"/>
        </w:rPr>
        <w:t xml:space="preserve">. 2015. </w:t>
      </w:r>
      <w:proofErr w:type="spellStart"/>
      <w:r w:rsidRPr="00C45948">
        <w:rPr>
          <w:rFonts w:cs="Times New Roman"/>
        </w:rPr>
        <w:t>LeafArea</w:t>
      </w:r>
      <w:proofErr w:type="spellEnd"/>
      <w:r w:rsidRPr="00C45948">
        <w:rPr>
          <w:rFonts w:cs="Times New Roman"/>
        </w:rPr>
        <w:t xml:space="preserve">: An R package for rapid digital analysis of leaf area. Ecological Research </w:t>
      </w:r>
      <w:r w:rsidRPr="00C45948">
        <w:rPr>
          <w:rFonts w:cs="Times New Roman"/>
          <w:b/>
          <w:bCs/>
        </w:rPr>
        <w:t>30</w:t>
      </w:r>
      <w:r w:rsidRPr="00C45948">
        <w:rPr>
          <w:rFonts w:cs="Times New Roman"/>
        </w:rPr>
        <w:t>, 1073–1077.</w:t>
      </w:r>
    </w:p>
    <w:p w14:paraId="4256E877" w14:textId="77777777" w:rsidR="00C45948" w:rsidRPr="00C45948" w:rsidRDefault="00C45948" w:rsidP="00C45948">
      <w:pPr>
        <w:pStyle w:val="Bibliography"/>
        <w:rPr>
          <w:rFonts w:cs="Times New Roman"/>
        </w:rPr>
      </w:pPr>
      <w:proofErr w:type="spellStart"/>
      <w:r w:rsidRPr="00C45948">
        <w:rPr>
          <w:rFonts w:cs="Times New Roman"/>
          <w:b/>
          <w:bCs/>
        </w:rPr>
        <w:t>Kattge</w:t>
      </w:r>
      <w:proofErr w:type="spellEnd"/>
      <w:r w:rsidRPr="00C45948">
        <w:rPr>
          <w:rFonts w:cs="Times New Roman"/>
          <w:b/>
          <w:bCs/>
        </w:rPr>
        <w:t xml:space="preserve"> J, Knorr W</w:t>
      </w:r>
      <w:r w:rsidRPr="00C45948">
        <w:rPr>
          <w:rFonts w:cs="Times New Roman"/>
        </w:rPr>
        <w:t xml:space="preserve">. 2007. Temperature acclimation in a biochemical model of photosynthesis: a reanalysis of data from 36 species. Plant, Cell &amp; Environment </w:t>
      </w:r>
      <w:r w:rsidRPr="00C45948">
        <w:rPr>
          <w:rFonts w:cs="Times New Roman"/>
          <w:b/>
          <w:bCs/>
        </w:rPr>
        <w:t>30</w:t>
      </w:r>
      <w:r w:rsidRPr="00C45948">
        <w:rPr>
          <w:rFonts w:cs="Times New Roman"/>
        </w:rPr>
        <w:t>, 1176–1190.</w:t>
      </w:r>
    </w:p>
    <w:p w14:paraId="1B20E9BC" w14:textId="77777777" w:rsidR="00C45948" w:rsidRPr="00C45948" w:rsidRDefault="00C45948" w:rsidP="00C45948">
      <w:pPr>
        <w:pStyle w:val="Bibliography"/>
        <w:rPr>
          <w:rFonts w:cs="Times New Roman"/>
        </w:rPr>
      </w:pPr>
      <w:r w:rsidRPr="00C45948">
        <w:rPr>
          <w:rFonts w:cs="Times New Roman"/>
          <w:b/>
          <w:bCs/>
        </w:rPr>
        <w:t>Kenward MG, Roger JH</w:t>
      </w:r>
      <w:r w:rsidRPr="00C45948">
        <w:rPr>
          <w:rFonts w:cs="Times New Roman"/>
        </w:rPr>
        <w:t xml:space="preserve">. 1997. Small sample inference for fixed effects from restricted maximum likelihood. Biometrics </w:t>
      </w:r>
      <w:r w:rsidRPr="00C45948">
        <w:rPr>
          <w:rFonts w:cs="Times New Roman"/>
          <w:b/>
          <w:bCs/>
        </w:rPr>
        <w:t>53</w:t>
      </w:r>
      <w:r w:rsidRPr="00C45948">
        <w:rPr>
          <w:rFonts w:cs="Times New Roman"/>
        </w:rPr>
        <w:t>, 983.</w:t>
      </w:r>
    </w:p>
    <w:p w14:paraId="58B3963B" w14:textId="77777777" w:rsidR="00C45948" w:rsidRPr="00C45948" w:rsidRDefault="00C45948" w:rsidP="00C45948">
      <w:pPr>
        <w:pStyle w:val="Bibliography"/>
        <w:rPr>
          <w:rFonts w:cs="Times New Roman"/>
        </w:rPr>
      </w:pPr>
      <w:proofErr w:type="spellStart"/>
      <w:r w:rsidRPr="00C45948">
        <w:rPr>
          <w:rFonts w:cs="Times New Roman"/>
          <w:b/>
          <w:bCs/>
        </w:rPr>
        <w:t>LeBauer</w:t>
      </w:r>
      <w:proofErr w:type="spellEnd"/>
      <w:r w:rsidRPr="00C45948">
        <w:rPr>
          <w:rFonts w:cs="Times New Roman"/>
          <w:b/>
          <w:bCs/>
        </w:rPr>
        <w:t xml:space="preserve"> DS, </w:t>
      </w:r>
      <w:proofErr w:type="spellStart"/>
      <w:r w:rsidRPr="00C45948">
        <w:rPr>
          <w:rFonts w:cs="Times New Roman"/>
          <w:b/>
          <w:bCs/>
        </w:rPr>
        <w:t>Treseder</w:t>
      </w:r>
      <w:proofErr w:type="spellEnd"/>
      <w:r w:rsidRPr="00C45948">
        <w:rPr>
          <w:rFonts w:cs="Times New Roman"/>
          <w:b/>
          <w:bCs/>
        </w:rPr>
        <w:t xml:space="preserve"> K</w:t>
      </w:r>
      <w:r w:rsidRPr="00C45948">
        <w:rPr>
          <w:rFonts w:cs="Times New Roman"/>
        </w:rPr>
        <w:t xml:space="preserve">. 2008. Nitrogen limitation of net primary productivity. Ecology </w:t>
      </w:r>
      <w:r w:rsidRPr="00C45948">
        <w:rPr>
          <w:rFonts w:cs="Times New Roman"/>
          <w:b/>
          <w:bCs/>
        </w:rPr>
        <w:t>89</w:t>
      </w:r>
      <w:r w:rsidRPr="00C45948">
        <w:rPr>
          <w:rFonts w:cs="Times New Roman"/>
        </w:rPr>
        <w:t>, 371–379.</w:t>
      </w:r>
    </w:p>
    <w:p w14:paraId="7C973377" w14:textId="77777777" w:rsidR="00C45948" w:rsidRPr="00C45948" w:rsidRDefault="00C45948" w:rsidP="00C45948">
      <w:pPr>
        <w:pStyle w:val="Bibliography"/>
        <w:rPr>
          <w:rFonts w:cs="Times New Roman"/>
        </w:rPr>
      </w:pPr>
      <w:proofErr w:type="spellStart"/>
      <w:r w:rsidRPr="00C45948">
        <w:rPr>
          <w:rFonts w:cs="Times New Roman"/>
          <w:b/>
          <w:bCs/>
        </w:rPr>
        <w:t>Lenth</w:t>
      </w:r>
      <w:proofErr w:type="spellEnd"/>
      <w:r w:rsidRPr="00C45948">
        <w:rPr>
          <w:rFonts w:cs="Times New Roman"/>
          <w:b/>
          <w:bCs/>
        </w:rPr>
        <w:t xml:space="preserve"> R</w:t>
      </w:r>
      <w:r w:rsidRPr="00C45948">
        <w:rPr>
          <w:rFonts w:cs="Times New Roman"/>
        </w:rPr>
        <w:t>. 2019. emmeans: estimated marginal means, aka least-squares means.</w:t>
      </w:r>
    </w:p>
    <w:p w14:paraId="4F9E5ADC" w14:textId="77777777" w:rsidR="00C45948" w:rsidRPr="00C45948" w:rsidRDefault="00C45948" w:rsidP="00C45948">
      <w:pPr>
        <w:pStyle w:val="Bibliography"/>
        <w:rPr>
          <w:rFonts w:cs="Times New Roman"/>
        </w:rPr>
      </w:pPr>
      <w:r w:rsidRPr="00C45948">
        <w:rPr>
          <w:rFonts w:cs="Times New Roman"/>
          <w:b/>
          <w:bCs/>
        </w:rPr>
        <w:t xml:space="preserve">Liang X, Zhang T, Lu X, </w:t>
      </w:r>
      <w:r w:rsidRPr="00C45948">
        <w:rPr>
          <w:rFonts w:cs="Times New Roman"/>
          <w:b/>
          <w:bCs/>
          <w:i/>
          <w:iCs/>
        </w:rPr>
        <w:t>et al.</w:t>
      </w:r>
      <w:r w:rsidRPr="00C45948">
        <w:rPr>
          <w:rFonts w:cs="Times New Roman"/>
        </w:rPr>
        <w:t xml:space="preserve"> 2020. Global response patterns of plant photosynthesis to nitrogen addition: A meta‐analysis. Global Change Biology </w:t>
      </w:r>
      <w:r w:rsidRPr="00C45948">
        <w:rPr>
          <w:rFonts w:cs="Times New Roman"/>
          <w:b/>
          <w:bCs/>
        </w:rPr>
        <w:t>26</w:t>
      </w:r>
      <w:r w:rsidRPr="00C45948">
        <w:rPr>
          <w:rFonts w:cs="Times New Roman"/>
        </w:rPr>
        <w:t>, 3585–3600.</w:t>
      </w:r>
    </w:p>
    <w:p w14:paraId="091082DE" w14:textId="77777777" w:rsidR="00C45948" w:rsidRPr="00C45948" w:rsidRDefault="00C45948" w:rsidP="00C45948">
      <w:pPr>
        <w:pStyle w:val="Bibliography"/>
        <w:rPr>
          <w:rFonts w:cs="Times New Roman"/>
        </w:rPr>
      </w:pPr>
      <w:r w:rsidRPr="00C45948">
        <w:rPr>
          <w:rFonts w:cs="Times New Roman"/>
          <w:b/>
          <w:bCs/>
        </w:rPr>
        <w:t>Lu J, Yang J, Keitel C, Yin L, Wang P, Cheng W, Dijkstra FA</w:t>
      </w:r>
      <w:r w:rsidRPr="00C45948">
        <w:rPr>
          <w:rFonts w:cs="Times New Roman"/>
        </w:rPr>
        <w:t xml:space="preserve">. 2022. Belowground Carbon Efficiency for Nitrogen and Phosphorus Acquisition Varies Between Lolium </w:t>
      </w:r>
      <w:proofErr w:type="spellStart"/>
      <w:r w:rsidRPr="00C45948">
        <w:rPr>
          <w:rFonts w:cs="Times New Roman"/>
        </w:rPr>
        <w:t>perenne</w:t>
      </w:r>
      <w:proofErr w:type="spellEnd"/>
      <w:r w:rsidRPr="00C45948">
        <w:rPr>
          <w:rFonts w:cs="Times New Roman"/>
        </w:rPr>
        <w:t xml:space="preserve"> and Trifolium repens and Depends on Phosphorus Fertilization. Frontiers in Plant Science </w:t>
      </w:r>
      <w:r w:rsidRPr="00C45948">
        <w:rPr>
          <w:rFonts w:cs="Times New Roman"/>
          <w:b/>
          <w:bCs/>
        </w:rPr>
        <w:t>13</w:t>
      </w:r>
      <w:r w:rsidRPr="00C45948">
        <w:rPr>
          <w:rFonts w:cs="Times New Roman"/>
        </w:rPr>
        <w:t>, 1–9.</w:t>
      </w:r>
    </w:p>
    <w:p w14:paraId="59792310" w14:textId="77777777" w:rsidR="00C45948" w:rsidRPr="00C45948" w:rsidRDefault="00C45948" w:rsidP="00C45948">
      <w:pPr>
        <w:pStyle w:val="Bibliography"/>
        <w:rPr>
          <w:rFonts w:cs="Times New Roman"/>
        </w:rPr>
      </w:pPr>
      <w:proofErr w:type="spellStart"/>
      <w:r w:rsidRPr="00C45948">
        <w:rPr>
          <w:rFonts w:cs="Times New Roman"/>
          <w:b/>
          <w:bCs/>
        </w:rPr>
        <w:t>Marschner</w:t>
      </w:r>
      <w:proofErr w:type="spellEnd"/>
      <w:r w:rsidRPr="00C45948">
        <w:rPr>
          <w:rFonts w:cs="Times New Roman"/>
          <w:b/>
          <w:bCs/>
        </w:rPr>
        <w:t xml:space="preserve"> H, Dell B</w:t>
      </w:r>
      <w:r w:rsidRPr="00C45948">
        <w:rPr>
          <w:rFonts w:cs="Times New Roman"/>
        </w:rPr>
        <w:t xml:space="preserve">. 1994. Nutrient uptake in mycorrhizal symbiosis. Plant and Soil </w:t>
      </w:r>
      <w:r w:rsidRPr="00C45948">
        <w:rPr>
          <w:rFonts w:cs="Times New Roman"/>
          <w:b/>
          <w:bCs/>
        </w:rPr>
        <w:t>159</w:t>
      </w:r>
      <w:r w:rsidRPr="00C45948">
        <w:rPr>
          <w:rFonts w:cs="Times New Roman"/>
        </w:rPr>
        <w:t>, 89–102.</w:t>
      </w:r>
    </w:p>
    <w:p w14:paraId="1743014B" w14:textId="77777777" w:rsidR="00C45948" w:rsidRPr="00C45948" w:rsidRDefault="00C45948" w:rsidP="00C45948">
      <w:pPr>
        <w:pStyle w:val="Bibliography"/>
        <w:rPr>
          <w:rFonts w:cs="Times New Roman"/>
        </w:rPr>
      </w:pPr>
      <w:proofErr w:type="spellStart"/>
      <w:r w:rsidRPr="00C45948">
        <w:rPr>
          <w:rFonts w:cs="Times New Roman"/>
          <w:b/>
          <w:bCs/>
        </w:rPr>
        <w:t>Medlyn</w:t>
      </w:r>
      <w:proofErr w:type="spellEnd"/>
      <w:r w:rsidRPr="00C45948">
        <w:rPr>
          <w:rFonts w:cs="Times New Roman"/>
          <w:b/>
          <w:bCs/>
        </w:rPr>
        <w:t xml:space="preserve"> BE, Dreyer E, Ellsworth DS, </w:t>
      </w:r>
      <w:r w:rsidRPr="00C45948">
        <w:rPr>
          <w:rFonts w:cs="Times New Roman"/>
          <w:b/>
          <w:bCs/>
          <w:i/>
          <w:iCs/>
        </w:rPr>
        <w:t>et al.</w:t>
      </w:r>
      <w:r w:rsidRPr="00C45948">
        <w:rPr>
          <w:rFonts w:cs="Times New Roman"/>
        </w:rPr>
        <w:t xml:space="preserve"> 2002. Temperature response of parameters of a biochemically based model of photosynthesis. II. A review of experimental data. Plant, Cell &amp; Environment </w:t>
      </w:r>
      <w:r w:rsidRPr="00C45948">
        <w:rPr>
          <w:rFonts w:cs="Times New Roman"/>
          <w:b/>
          <w:bCs/>
        </w:rPr>
        <w:t>25</w:t>
      </w:r>
      <w:r w:rsidRPr="00C45948">
        <w:rPr>
          <w:rFonts w:cs="Times New Roman"/>
        </w:rPr>
        <w:t>, 1167–1179.</w:t>
      </w:r>
    </w:p>
    <w:p w14:paraId="009563FB" w14:textId="77777777" w:rsidR="00C45948" w:rsidRPr="00C45948" w:rsidRDefault="00C45948" w:rsidP="00C45948">
      <w:pPr>
        <w:pStyle w:val="Bibliography"/>
        <w:rPr>
          <w:rFonts w:cs="Times New Roman"/>
        </w:rPr>
      </w:pPr>
      <w:r w:rsidRPr="00C45948">
        <w:rPr>
          <w:rFonts w:cs="Times New Roman"/>
          <w:b/>
          <w:bCs/>
        </w:rPr>
        <w:t xml:space="preserve">Oreskes N, Shrader-Frechette K, </w:t>
      </w:r>
      <w:proofErr w:type="spellStart"/>
      <w:r w:rsidRPr="00C45948">
        <w:rPr>
          <w:rFonts w:cs="Times New Roman"/>
          <w:b/>
          <w:bCs/>
        </w:rPr>
        <w:t>Belitz</w:t>
      </w:r>
      <w:proofErr w:type="spellEnd"/>
      <w:r w:rsidRPr="00C45948">
        <w:rPr>
          <w:rFonts w:cs="Times New Roman"/>
          <w:b/>
          <w:bCs/>
        </w:rPr>
        <w:t xml:space="preserve"> K</w:t>
      </w:r>
      <w:r w:rsidRPr="00C45948">
        <w:rPr>
          <w:rFonts w:cs="Times New Roman"/>
        </w:rPr>
        <w:t xml:space="preserve">. 1994. </w:t>
      </w:r>
      <w:proofErr w:type="gramStart"/>
      <w:r w:rsidRPr="00C45948">
        <w:rPr>
          <w:rFonts w:cs="Times New Roman"/>
        </w:rPr>
        <w:t>Verification ,</w:t>
      </w:r>
      <w:proofErr w:type="gramEnd"/>
      <w:r w:rsidRPr="00C45948">
        <w:rPr>
          <w:rFonts w:cs="Times New Roman"/>
        </w:rPr>
        <w:t xml:space="preserve"> Validation , and Confirmation of Numerical Models in the Earth Sciences. Science </w:t>
      </w:r>
      <w:r w:rsidRPr="00C45948">
        <w:rPr>
          <w:rFonts w:cs="Times New Roman"/>
          <w:b/>
          <w:bCs/>
        </w:rPr>
        <w:t>263</w:t>
      </w:r>
      <w:r w:rsidRPr="00C45948">
        <w:rPr>
          <w:rFonts w:cs="Times New Roman"/>
        </w:rPr>
        <w:t>, 641–646.</w:t>
      </w:r>
    </w:p>
    <w:p w14:paraId="7E293D77" w14:textId="77777777" w:rsidR="00C45948" w:rsidRPr="00C45948" w:rsidRDefault="00C45948" w:rsidP="00C45948">
      <w:pPr>
        <w:pStyle w:val="Bibliography"/>
        <w:rPr>
          <w:rFonts w:cs="Times New Roman"/>
        </w:rPr>
      </w:pPr>
      <w:r w:rsidRPr="00C45948">
        <w:rPr>
          <w:rFonts w:cs="Times New Roman"/>
          <w:b/>
          <w:bCs/>
        </w:rPr>
        <w:t xml:space="preserve">O’Sullivan OS, Weerasinghe KWLK, Evans JR, Egerton JJG, </w:t>
      </w:r>
      <w:proofErr w:type="spellStart"/>
      <w:r w:rsidRPr="00C45948">
        <w:rPr>
          <w:rFonts w:cs="Times New Roman"/>
          <w:b/>
          <w:bCs/>
        </w:rPr>
        <w:t>Tjoelker</w:t>
      </w:r>
      <w:proofErr w:type="spellEnd"/>
      <w:r w:rsidRPr="00C45948">
        <w:rPr>
          <w:rFonts w:cs="Times New Roman"/>
          <w:b/>
          <w:bCs/>
        </w:rPr>
        <w:t xml:space="preserve"> MG, Atkin OK</w:t>
      </w:r>
      <w:r w:rsidRPr="00C45948">
        <w:rPr>
          <w:rFonts w:cs="Times New Roman"/>
        </w:rPr>
        <w:t>. 2013. High-resolution temperature responses of leaf respiration in snow gum (</w:t>
      </w:r>
      <w:r w:rsidRPr="00C45948">
        <w:rPr>
          <w:rFonts w:cs="Times New Roman"/>
          <w:i/>
          <w:iCs/>
        </w:rPr>
        <w:t>Eucalyptus pauciflora</w:t>
      </w:r>
      <w:r w:rsidRPr="00C45948">
        <w:rPr>
          <w:rFonts w:cs="Times New Roman"/>
        </w:rPr>
        <w:t xml:space="preserve">) reveal high-temperature limits to respiratory function. Plant, Cell &amp; Environment </w:t>
      </w:r>
      <w:r w:rsidRPr="00C45948">
        <w:rPr>
          <w:rFonts w:cs="Times New Roman"/>
          <w:b/>
          <w:bCs/>
        </w:rPr>
        <w:t>36</w:t>
      </w:r>
      <w:r w:rsidRPr="00C45948">
        <w:rPr>
          <w:rFonts w:cs="Times New Roman"/>
        </w:rPr>
        <w:t>, 1268–1284.</w:t>
      </w:r>
    </w:p>
    <w:p w14:paraId="0F2801A9" w14:textId="77777777" w:rsidR="00C45948" w:rsidRPr="00C45948" w:rsidRDefault="00C45948" w:rsidP="00C45948">
      <w:pPr>
        <w:pStyle w:val="Bibliography"/>
        <w:rPr>
          <w:rFonts w:cs="Times New Roman"/>
        </w:rPr>
      </w:pPr>
      <w:proofErr w:type="spellStart"/>
      <w:r w:rsidRPr="00C45948">
        <w:rPr>
          <w:rFonts w:cs="Times New Roman"/>
          <w:b/>
          <w:bCs/>
        </w:rPr>
        <w:t>Paillassa</w:t>
      </w:r>
      <w:proofErr w:type="spellEnd"/>
      <w:r w:rsidRPr="00C45948">
        <w:rPr>
          <w:rFonts w:cs="Times New Roman"/>
          <w:b/>
          <w:bCs/>
        </w:rPr>
        <w:t xml:space="preserve"> J, Wright IJ, Prentice IC, </w:t>
      </w:r>
      <w:r w:rsidRPr="00C45948">
        <w:rPr>
          <w:rFonts w:cs="Times New Roman"/>
          <w:b/>
          <w:bCs/>
          <w:i/>
          <w:iCs/>
        </w:rPr>
        <w:t>et al.</w:t>
      </w:r>
      <w:r w:rsidRPr="00C45948">
        <w:rPr>
          <w:rFonts w:cs="Times New Roman"/>
        </w:rPr>
        <w:t xml:space="preserve"> 2020. When and where soil is important to modify the carbon and water economy of leaves. New Phytologist </w:t>
      </w:r>
      <w:r w:rsidRPr="00C45948">
        <w:rPr>
          <w:rFonts w:cs="Times New Roman"/>
          <w:b/>
          <w:bCs/>
        </w:rPr>
        <w:t>228</w:t>
      </w:r>
      <w:r w:rsidRPr="00C45948">
        <w:rPr>
          <w:rFonts w:cs="Times New Roman"/>
        </w:rPr>
        <w:t>, 121–135.</w:t>
      </w:r>
    </w:p>
    <w:p w14:paraId="0CD45FFA" w14:textId="77777777" w:rsidR="00C45948" w:rsidRPr="00C45948" w:rsidRDefault="00C45948" w:rsidP="00C45948">
      <w:pPr>
        <w:pStyle w:val="Bibliography"/>
        <w:rPr>
          <w:rFonts w:cs="Times New Roman"/>
        </w:rPr>
      </w:pPr>
      <w:r w:rsidRPr="00C45948">
        <w:rPr>
          <w:rFonts w:cs="Times New Roman"/>
          <w:b/>
          <w:bCs/>
        </w:rPr>
        <w:lastRenderedPageBreak/>
        <w:t xml:space="preserve">Peng Y, Bloomfield KJ, </w:t>
      </w:r>
      <w:proofErr w:type="spellStart"/>
      <w:r w:rsidRPr="00C45948">
        <w:rPr>
          <w:rFonts w:cs="Times New Roman"/>
          <w:b/>
          <w:bCs/>
        </w:rPr>
        <w:t>Cernusak</w:t>
      </w:r>
      <w:proofErr w:type="spellEnd"/>
      <w:r w:rsidRPr="00C45948">
        <w:rPr>
          <w:rFonts w:cs="Times New Roman"/>
          <w:b/>
          <w:bCs/>
        </w:rPr>
        <w:t xml:space="preserve"> LA, </w:t>
      </w:r>
      <w:proofErr w:type="spellStart"/>
      <w:r w:rsidRPr="00C45948">
        <w:rPr>
          <w:rFonts w:cs="Times New Roman"/>
          <w:b/>
          <w:bCs/>
        </w:rPr>
        <w:t>Domingues</w:t>
      </w:r>
      <w:proofErr w:type="spellEnd"/>
      <w:r w:rsidRPr="00C45948">
        <w:rPr>
          <w:rFonts w:cs="Times New Roman"/>
          <w:b/>
          <w:bCs/>
        </w:rPr>
        <w:t xml:space="preserve"> TF, Prentice IC</w:t>
      </w:r>
      <w:r w:rsidRPr="00C45948">
        <w:rPr>
          <w:rFonts w:cs="Times New Roman"/>
        </w:rPr>
        <w:t xml:space="preserve">. 2021. Global climate and nutrient controls of photosynthetic capacity. Communications Biology </w:t>
      </w:r>
      <w:r w:rsidRPr="00C45948">
        <w:rPr>
          <w:rFonts w:cs="Times New Roman"/>
          <w:b/>
          <w:bCs/>
        </w:rPr>
        <w:t>4</w:t>
      </w:r>
      <w:r w:rsidRPr="00C45948">
        <w:rPr>
          <w:rFonts w:cs="Times New Roman"/>
        </w:rPr>
        <w:t>, 462.</w:t>
      </w:r>
    </w:p>
    <w:p w14:paraId="4A72BA68" w14:textId="77777777" w:rsidR="00C45948" w:rsidRPr="00C45948" w:rsidRDefault="00C45948" w:rsidP="00C45948">
      <w:pPr>
        <w:pStyle w:val="Bibliography"/>
        <w:rPr>
          <w:rFonts w:cs="Times New Roman"/>
        </w:rPr>
      </w:pPr>
      <w:r w:rsidRPr="00C45948">
        <w:rPr>
          <w:rFonts w:cs="Times New Roman"/>
          <w:b/>
          <w:bCs/>
        </w:rPr>
        <w:t>Perkowski EA, Waring EF, Smith NG</w:t>
      </w:r>
      <w:r w:rsidRPr="00C45948">
        <w:rPr>
          <w:rFonts w:cs="Times New Roman"/>
        </w:rPr>
        <w:t xml:space="preserve">. 2021. Root mass carbon costs to acquire nitrogen are determined by nitrogen and light availability in two species with different nitrogen acquisition strategies (A Rogers, Ed.). Journal of Experimental Botany </w:t>
      </w:r>
      <w:r w:rsidRPr="00C45948">
        <w:rPr>
          <w:rFonts w:cs="Times New Roman"/>
          <w:b/>
          <w:bCs/>
        </w:rPr>
        <w:t>72</w:t>
      </w:r>
      <w:r w:rsidRPr="00C45948">
        <w:rPr>
          <w:rFonts w:cs="Times New Roman"/>
        </w:rPr>
        <w:t>, 5766–5776.</w:t>
      </w:r>
    </w:p>
    <w:p w14:paraId="2E6617A7" w14:textId="77777777" w:rsidR="00C45948" w:rsidRPr="00C45948" w:rsidRDefault="00C45948" w:rsidP="00C45948">
      <w:pPr>
        <w:pStyle w:val="Bibliography"/>
        <w:rPr>
          <w:rFonts w:cs="Times New Roman"/>
        </w:rPr>
      </w:pPr>
      <w:r w:rsidRPr="00C45948">
        <w:rPr>
          <w:rFonts w:cs="Times New Roman"/>
          <w:b/>
          <w:bCs/>
        </w:rPr>
        <w:t xml:space="preserve">Phillips RP, </w:t>
      </w:r>
      <w:proofErr w:type="spellStart"/>
      <w:r w:rsidRPr="00C45948">
        <w:rPr>
          <w:rFonts w:cs="Times New Roman"/>
          <w:b/>
          <w:bCs/>
        </w:rPr>
        <w:t>Finzi</w:t>
      </w:r>
      <w:proofErr w:type="spellEnd"/>
      <w:r w:rsidRPr="00C45948">
        <w:rPr>
          <w:rFonts w:cs="Times New Roman"/>
          <w:b/>
          <w:bCs/>
        </w:rPr>
        <w:t xml:space="preserve"> AC, Bernhardt ES</w:t>
      </w:r>
      <w:r w:rsidRPr="00C45948">
        <w:rPr>
          <w:rFonts w:cs="Times New Roman"/>
        </w:rPr>
        <w:t xml:space="preserve">. 2011. Enhanced root exudation induces microbial feedbacks to N cycling in a pine forest under long-term CO2 fumigation. Ecology Letters </w:t>
      </w:r>
      <w:r w:rsidRPr="00C45948">
        <w:rPr>
          <w:rFonts w:cs="Times New Roman"/>
          <w:b/>
          <w:bCs/>
        </w:rPr>
        <w:t>14</w:t>
      </w:r>
      <w:r w:rsidRPr="00C45948">
        <w:rPr>
          <w:rFonts w:cs="Times New Roman"/>
        </w:rPr>
        <w:t>, 187–194.</w:t>
      </w:r>
    </w:p>
    <w:p w14:paraId="1DA61C6A" w14:textId="77777777" w:rsidR="00C45948" w:rsidRPr="00C45948" w:rsidRDefault="00C45948" w:rsidP="00C45948">
      <w:pPr>
        <w:pStyle w:val="Bibliography"/>
        <w:rPr>
          <w:rFonts w:cs="Times New Roman"/>
        </w:rPr>
      </w:pPr>
      <w:r w:rsidRPr="00C45948">
        <w:rPr>
          <w:rFonts w:cs="Times New Roman"/>
          <w:b/>
          <w:bCs/>
        </w:rPr>
        <w:t xml:space="preserve">Poorter H, </w:t>
      </w:r>
      <w:proofErr w:type="spellStart"/>
      <w:r w:rsidRPr="00C45948">
        <w:rPr>
          <w:rFonts w:cs="Times New Roman"/>
          <w:b/>
          <w:bCs/>
        </w:rPr>
        <w:t>Bühler</w:t>
      </w:r>
      <w:proofErr w:type="spellEnd"/>
      <w:r w:rsidRPr="00C45948">
        <w:rPr>
          <w:rFonts w:cs="Times New Roman"/>
          <w:b/>
          <w:bCs/>
        </w:rPr>
        <w:t xml:space="preserve"> J, Van </w:t>
      </w:r>
      <w:proofErr w:type="spellStart"/>
      <w:r w:rsidRPr="00C45948">
        <w:rPr>
          <w:rFonts w:cs="Times New Roman"/>
          <w:b/>
          <w:bCs/>
        </w:rPr>
        <w:t>Dusschoten</w:t>
      </w:r>
      <w:proofErr w:type="spellEnd"/>
      <w:r w:rsidRPr="00C45948">
        <w:rPr>
          <w:rFonts w:cs="Times New Roman"/>
          <w:b/>
          <w:bCs/>
        </w:rPr>
        <w:t xml:space="preserve"> D, </w:t>
      </w:r>
      <w:proofErr w:type="spellStart"/>
      <w:r w:rsidRPr="00C45948">
        <w:rPr>
          <w:rFonts w:cs="Times New Roman"/>
          <w:b/>
          <w:bCs/>
        </w:rPr>
        <w:t>Climent</w:t>
      </w:r>
      <w:proofErr w:type="spellEnd"/>
      <w:r w:rsidRPr="00C45948">
        <w:rPr>
          <w:rFonts w:cs="Times New Roman"/>
          <w:b/>
          <w:bCs/>
        </w:rPr>
        <w:t xml:space="preserve"> J, Postma JA</w:t>
      </w:r>
      <w:r w:rsidRPr="00C45948">
        <w:rPr>
          <w:rFonts w:cs="Times New Roman"/>
        </w:rPr>
        <w:t xml:space="preserve">. 2012. Pot size matters: A meta-analysis of the effects of rooting volume on plant growth. Functional Plant Biology </w:t>
      </w:r>
      <w:r w:rsidRPr="00C45948">
        <w:rPr>
          <w:rFonts w:cs="Times New Roman"/>
          <w:b/>
          <w:bCs/>
        </w:rPr>
        <w:t>39</w:t>
      </w:r>
      <w:r w:rsidRPr="00C45948">
        <w:rPr>
          <w:rFonts w:cs="Times New Roman"/>
        </w:rPr>
        <w:t>, 839–850.</w:t>
      </w:r>
    </w:p>
    <w:p w14:paraId="089CD193" w14:textId="77777777" w:rsidR="00C45948" w:rsidRPr="00C45948" w:rsidRDefault="00C45948" w:rsidP="00C45948">
      <w:pPr>
        <w:pStyle w:val="Bibliography"/>
        <w:rPr>
          <w:rFonts w:cs="Times New Roman"/>
        </w:rPr>
      </w:pPr>
      <w:r w:rsidRPr="00C45948">
        <w:rPr>
          <w:rFonts w:cs="Times New Roman"/>
          <w:b/>
          <w:bCs/>
        </w:rPr>
        <w:t xml:space="preserve">Poorter H, Knopf O, Wright IJ, </w:t>
      </w:r>
      <w:proofErr w:type="spellStart"/>
      <w:r w:rsidRPr="00C45948">
        <w:rPr>
          <w:rFonts w:cs="Times New Roman"/>
          <w:b/>
          <w:bCs/>
        </w:rPr>
        <w:t>Temme</w:t>
      </w:r>
      <w:proofErr w:type="spellEnd"/>
      <w:r w:rsidRPr="00C45948">
        <w:rPr>
          <w:rFonts w:cs="Times New Roman"/>
          <w:b/>
          <w:bCs/>
        </w:rPr>
        <w:t xml:space="preserve"> AA, </w:t>
      </w:r>
      <w:proofErr w:type="spellStart"/>
      <w:r w:rsidRPr="00C45948">
        <w:rPr>
          <w:rFonts w:cs="Times New Roman"/>
          <w:b/>
          <w:bCs/>
        </w:rPr>
        <w:t>Hogewoning</w:t>
      </w:r>
      <w:proofErr w:type="spellEnd"/>
      <w:r w:rsidRPr="00C45948">
        <w:rPr>
          <w:rFonts w:cs="Times New Roman"/>
          <w:b/>
          <w:bCs/>
        </w:rPr>
        <w:t xml:space="preserve"> SW, Graf A, </w:t>
      </w:r>
      <w:proofErr w:type="spellStart"/>
      <w:r w:rsidRPr="00C45948">
        <w:rPr>
          <w:rFonts w:cs="Times New Roman"/>
          <w:b/>
          <w:bCs/>
        </w:rPr>
        <w:t>Cernusak</w:t>
      </w:r>
      <w:proofErr w:type="spellEnd"/>
      <w:r w:rsidRPr="00C45948">
        <w:rPr>
          <w:rFonts w:cs="Times New Roman"/>
          <w:b/>
          <w:bCs/>
        </w:rPr>
        <w:t xml:space="preserve"> LA, Pons TL</w:t>
      </w:r>
      <w:r w:rsidRPr="00C45948">
        <w:rPr>
          <w:rFonts w:cs="Times New Roman"/>
        </w:rPr>
        <w:t xml:space="preserve">. 2022. A meta-analysis of responses of C3 plants to atmospheric CO2: dose–response curves for 85 traits ranging from the molecular to the whole-plant level. New Phytologist </w:t>
      </w:r>
      <w:r w:rsidRPr="00C45948">
        <w:rPr>
          <w:rFonts w:cs="Times New Roman"/>
          <w:b/>
          <w:bCs/>
        </w:rPr>
        <w:t>233</w:t>
      </w:r>
      <w:r w:rsidRPr="00C45948">
        <w:rPr>
          <w:rFonts w:cs="Times New Roman"/>
        </w:rPr>
        <w:t>, 1560–1596.</w:t>
      </w:r>
    </w:p>
    <w:p w14:paraId="03209753" w14:textId="77777777" w:rsidR="00C45948" w:rsidRPr="00C45948" w:rsidRDefault="00C45948" w:rsidP="00C45948">
      <w:pPr>
        <w:pStyle w:val="Bibliography"/>
        <w:rPr>
          <w:rFonts w:cs="Times New Roman"/>
        </w:rPr>
      </w:pPr>
      <w:r w:rsidRPr="00C45948">
        <w:rPr>
          <w:rFonts w:cs="Times New Roman"/>
          <w:b/>
          <w:bCs/>
        </w:rPr>
        <w:t>Prentice IC, Dong N, Gleason SM, Maire V, Wright IJ</w:t>
      </w:r>
      <w:r w:rsidRPr="00C45948">
        <w:rPr>
          <w:rFonts w:cs="Times New Roman"/>
        </w:rPr>
        <w:t xml:space="preserve">. 2014. Balancing the costs of carbon gain and water transport: testing a new theoretical framework for plant functional ecology. Ecology Letters </w:t>
      </w:r>
      <w:r w:rsidRPr="00C45948">
        <w:rPr>
          <w:rFonts w:cs="Times New Roman"/>
          <w:b/>
          <w:bCs/>
        </w:rPr>
        <w:t>17</w:t>
      </w:r>
      <w:r w:rsidRPr="00C45948">
        <w:rPr>
          <w:rFonts w:cs="Times New Roman"/>
        </w:rPr>
        <w:t>, 82–91.</w:t>
      </w:r>
    </w:p>
    <w:p w14:paraId="1459F0FE" w14:textId="77777777" w:rsidR="00C45948" w:rsidRPr="00C45948" w:rsidRDefault="00C45948" w:rsidP="00C45948">
      <w:pPr>
        <w:pStyle w:val="Bibliography"/>
        <w:rPr>
          <w:rFonts w:cs="Times New Roman"/>
        </w:rPr>
      </w:pPr>
      <w:r w:rsidRPr="00C45948">
        <w:rPr>
          <w:rFonts w:cs="Times New Roman"/>
          <w:b/>
          <w:bCs/>
        </w:rPr>
        <w:t xml:space="preserve">Prentice IC, Liang X, </w:t>
      </w:r>
      <w:proofErr w:type="spellStart"/>
      <w:r w:rsidRPr="00C45948">
        <w:rPr>
          <w:rFonts w:cs="Times New Roman"/>
          <w:b/>
          <w:bCs/>
        </w:rPr>
        <w:t>Medlyn</w:t>
      </w:r>
      <w:proofErr w:type="spellEnd"/>
      <w:r w:rsidRPr="00C45948">
        <w:rPr>
          <w:rFonts w:cs="Times New Roman"/>
          <w:b/>
          <w:bCs/>
        </w:rPr>
        <w:t xml:space="preserve"> BE, Wang Y-P</w:t>
      </w:r>
      <w:r w:rsidRPr="00C45948">
        <w:rPr>
          <w:rFonts w:cs="Times New Roman"/>
        </w:rPr>
        <w:t xml:space="preserve">. 2015. Reliable, robust and realistic: The three </w:t>
      </w:r>
      <w:proofErr w:type="gramStart"/>
      <w:r w:rsidRPr="00C45948">
        <w:rPr>
          <w:rFonts w:cs="Times New Roman"/>
        </w:rPr>
        <w:t>R’s</w:t>
      </w:r>
      <w:proofErr w:type="gramEnd"/>
      <w:r w:rsidRPr="00C45948">
        <w:rPr>
          <w:rFonts w:cs="Times New Roman"/>
        </w:rPr>
        <w:t xml:space="preserve"> of next-generation land-surface modelling. Atmospheric Chemistry and Physics </w:t>
      </w:r>
      <w:r w:rsidRPr="00C45948">
        <w:rPr>
          <w:rFonts w:cs="Times New Roman"/>
          <w:b/>
          <w:bCs/>
        </w:rPr>
        <w:t>15</w:t>
      </w:r>
      <w:r w:rsidRPr="00C45948">
        <w:rPr>
          <w:rFonts w:cs="Times New Roman"/>
        </w:rPr>
        <w:t>, 5987–6005.</w:t>
      </w:r>
    </w:p>
    <w:p w14:paraId="597F0FB3" w14:textId="77777777" w:rsidR="00C45948" w:rsidRPr="00C45948" w:rsidRDefault="00C45948" w:rsidP="00C45948">
      <w:pPr>
        <w:pStyle w:val="Bibliography"/>
        <w:rPr>
          <w:rFonts w:cs="Times New Roman"/>
        </w:rPr>
      </w:pPr>
      <w:r w:rsidRPr="00C45948">
        <w:rPr>
          <w:rFonts w:cs="Times New Roman"/>
          <w:b/>
          <w:bCs/>
        </w:rPr>
        <w:t>R Core Team</w:t>
      </w:r>
      <w:r w:rsidRPr="00C45948">
        <w:rPr>
          <w:rFonts w:cs="Times New Roman"/>
        </w:rPr>
        <w:t>. 2021. R: A language and environment for statistical computing.</w:t>
      </w:r>
    </w:p>
    <w:p w14:paraId="7A8A252F" w14:textId="77777777" w:rsidR="00C45948" w:rsidRPr="00C45948" w:rsidRDefault="00C45948" w:rsidP="00C45948">
      <w:pPr>
        <w:pStyle w:val="Bibliography"/>
        <w:rPr>
          <w:rFonts w:cs="Times New Roman"/>
        </w:rPr>
      </w:pPr>
      <w:r w:rsidRPr="00C45948">
        <w:rPr>
          <w:rFonts w:cs="Times New Roman"/>
          <w:b/>
          <w:bCs/>
        </w:rPr>
        <w:t xml:space="preserve">Rogers A, </w:t>
      </w:r>
      <w:proofErr w:type="spellStart"/>
      <w:r w:rsidRPr="00C45948">
        <w:rPr>
          <w:rFonts w:cs="Times New Roman"/>
          <w:b/>
          <w:bCs/>
        </w:rPr>
        <w:t>Medlyn</w:t>
      </w:r>
      <w:proofErr w:type="spellEnd"/>
      <w:r w:rsidRPr="00C45948">
        <w:rPr>
          <w:rFonts w:cs="Times New Roman"/>
          <w:b/>
          <w:bCs/>
        </w:rPr>
        <w:t xml:space="preserve"> BE, Dukes JS, </w:t>
      </w:r>
      <w:r w:rsidRPr="00C45948">
        <w:rPr>
          <w:rFonts w:cs="Times New Roman"/>
          <w:b/>
          <w:bCs/>
          <w:i/>
          <w:iCs/>
        </w:rPr>
        <w:t>et al.</w:t>
      </w:r>
      <w:r w:rsidRPr="00C45948">
        <w:rPr>
          <w:rFonts w:cs="Times New Roman"/>
        </w:rPr>
        <w:t xml:space="preserve"> 2017. A roadmap for improving the representation of photosynthesis in Earth system models. New Phytologist </w:t>
      </w:r>
      <w:r w:rsidRPr="00C45948">
        <w:rPr>
          <w:rFonts w:cs="Times New Roman"/>
          <w:b/>
          <w:bCs/>
        </w:rPr>
        <w:t>213</w:t>
      </w:r>
      <w:r w:rsidRPr="00C45948">
        <w:rPr>
          <w:rFonts w:cs="Times New Roman"/>
        </w:rPr>
        <w:t>, 22–42.</w:t>
      </w:r>
    </w:p>
    <w:p w14:paraId="20C17024" w14:textId="77777777" w:rsidR="00C45948" w:rsidRPr="00C45948" w:rsidRDefault="00C45948" w:rsidP="00C45948">
      <w:pPr>
        <w:pStyle w:val="Bibliography"/>
        <w:rPr>
          <w:rFonts w:cs="Times New Roman"/>
        </w:rPr>
      </w:pPr>
      <w:r w:rsidRPr="00C45948">
        <w:rPr>
          <w:rFonts w:cs="Times New Roman"/>
          <w:b/>
          <w:bCs/>
        </w:rPr>
        <w:t xml:space="preserve">Schneider CA, </w:t>
      </w:r>
      <w:proofErr w:type="spellStart"/>
      <w:r w:rsidRPr="00C45948">
        <w:rPr>
          <w:rFonts w:cs="Times New Roman"/>
          <w:b/>
          <w:bCs/>
        </w:rPr>
        <w:t>Rasband</w:t>
      </w:r>
      <w:proofErr w:type="spellEnd"/>
      <w:r w:rsidRPr="00C45948">
        <w:rPr>
          <w:rFonts w:cs="Times New Roman"/>
          <w:b/>
          <w:bCs/>
        </w:rPr>
        <w:t xml:space="preserve"> WS, </w:t>
      </w:r>
      <w:proofErr w:type="spellStart"/>
      <w:r w:rsidRPr="00C45948">
        <w:rPr>
          <w:rFonts w:cs="Times New Roman"/>
          <w:b/>
          <w:bCs/>
        </w:rPr>
        <w:t>Eliceiri</w:t>
      </w:r>
      <w:proofErr w:type="spellEnd"/>
      <w:r w:rsidRPr="00C45948">
        <w:rPr>
          <w:rFonts w:cs="Times New Roman"/>
          <w:b/>
          <w:bCs/>
        </w:rPr>
        <w:t xml:space="preserve"> KW</w:t>
      </w:r>
      <w:r w:rsidRPr="00C45948">
        <w:rPr>
          <w:rFonts w:cs="Times New Roman"/>
        </w:rPr>
        <w:t xml:space="preserve">. 2012. NIH Image to ImageJ: 25 years of image analysis. Nature methods </w:t>
      </w:r>
      <w:r w:rsidRPr="00C45948">
        <w:rPr>
          <w:rFonts w:cs="Times New Roman"/>
          <w:b/>
          <w:bCs/>
        </w:rPr>
        <w:t>9</w:t>
      </w:r>
      <w:r w:rsidRPr="00C45948">
        <w:rPr>
          <w:rFonts w:cs="Times New Roman"/>
        </w:rPr>
        <w:t>, 671–675.</w:t>
      </w:r>
    </w:p>
    <w:p w14:paraId="37F7D67E" w14:textId="77777777" w:rsidR="00C45948" w:rsidRPr="00C45948" w:rsidRDefault="00C45948" w:rsidP="00C45948">
      <w:pPr>
        <w:pStyle w:val="Bibliography"/>
        <w:rPr>
          <w:rFonts w:cs="Times New Roman"/>
        </w:rPr>
      </w:pPr>
      <w:r w:rsidRPr="00C45948">
        <w:rPr>
          <w:rFonts w:cs="Times New Roman"/>
          <w:b/>
          <w:bCs/>
        </w:rPr>
        <w:t>Smith NG, Dukes JS</w:t>
      </w:r>
      <w:r w:rsidRPr="00C45948">
        <w:rPr>
          <w:rFonts w:cs="Times New Roman"/>
        </w:rPr>
        <w:t>. 2013. Plant respiration and photosynthesis in global-scale models: Incorporating acclimation to temperature and CO</w:t>
      </w:r>
      <w:r w:rsidRPr="00C45948">
        <w:rPr>
          <w:rFonts w:cs="Times New Roman"/>
          <w:vertAlign w:val="subscript"/>
        </w:rPr>
        <w:t>2</w:t>
      </w:r>
      <w:r w:rsidRPr="00C45948">
        <w:rPr>
          <w:rFonts w:cs="Times New Roman"/>
        </w:rPr>
        <w:t xml:space="preserve">. Global Change Biology </w:t>
      </w:r>
      <w:r w:rsidRPr="00C45948">
        <w:rPr>
          <w:rFonts w:cs="Times New Roman"/>
          <w:b/>
          <w:bCs/>
        </w:rPr>
        <w:t>19</w:t>
      </w:r>
      <w:r w:rsidRPr="00C45948">
        <w:rPr>
          <w:rFonts w:cs="Times New Roman"/>
        </w:rPr>
        <w:t>, 45–63.</w:t>
      </w:r>
    </w:p>
    <w:p w14:paraId="39EC6934" w14:textId="77777777" w:rsidR="00C45948" w:rsidRPr="00C45948" w:rsidRDefault="00C45948" w:rsidP="00C45948">
      <w:pPr>
        <w:pStyle w:val="Bibliography"/>
        <w:rPr>
          <w:rFonts w:cs="Times New Roman"/>
        </w:rPr>
      </w:pPr>
      <w:r w:rsidRPr="00C45948">
        <w:rPr>
          <w:rFonts w:cs="Times New Roman"/>
          <w:b/>
          <w:bCs/>
        </w:rPr>
        <w:t>Smith NG, Keenan TF</w:t>
      </w:r>
      <w:r w:rsidRPr="00C45948">
        <w:rPr>
          <w:rFonts w:cs="Times New Roman"/>
        </w:rPr>
        <w:t xml:space="preserve">. 2020. Mechanisms underlying leaf photosynthetic acclimation to warming and elevated CO2 as inferred from least‐cost optimality theory. Global Change Biology </w:t>
      </w:r>
      <w:r w:rsidRPr="00C45948">
        <w:rPr>
          <w:rFonts w:cs="Times New Roman"/>
          <w:b/>
          <w:bCs/>
        </w:rPr>
        <w:t>26</w:t>
      </w:r>
      <w:r w:rsidRPr="00C45948">
        <w:rPr>
          <w:rFonts w:cs="Times New Roman"/>
        </w:rPr>
        <w:t>, 5202–5216.</w:t>
      </w:r>
    </w:p>
    <w:p w14:paraId="3D8CCA08" w14:textId="77777777" w:rsidR="00C45948" w:rsidRPr="00C45948" w:rsidRDefault="00C45948" w:rsidP="00C45948">
      <w:pPr>
        <w:pStyle w:val="Bibliography"/>
        <w:rPr>
          <w:rFonts w:cs="Times New Roman"/>
        </w:rPr>
      </w:pPr>
      <w:r w:rsidRPr="00C45948">
        <w:rPr>
          <w:rFonts w:cs="Times New Roman"/>
          <w:b/>
          <w:bCs/>
        </w:rPr>
        <w:t xml:space="preserve">Smith NG, Keenan TF, Prentice IC, </w:t>
      </w:r>
      <w:r w:rsidRPr="00C45948">
        <w:rPr>
          <w:rFonts w:cs="Times New Roman"/>
          <w:b/>
          <w:bCs/>
          <w:i/>
          <w:iCs/>
        </w:rPr>
        <w:t>et al.</w:t>
      </w:r>
      <w:r w:rsidRPr="00C45948">
        <w:rPr>
          <w:rFonts w:cs="Times New Roman"/>
        </w:rPr>
        <w:t xml:space="preserve"> 2019. Global photosynthetic capacity is optimized to the environment (S </w:t>
      </w:r>
      <w:proofErr w:type="spellStart"/>
      <w:r w:rsidRPr="00C45948">
        <w:rPr>
          <w:rFonts w:cs="Times New Roman"/>
        </w:rPr>
        <w:t>Niu</w:t>
      </w:r>
      <w:proofErr w:type="spellEnd"/>
      <w:r w:rsidRPr="00C45948">
        <w:rPr>
          <w:rFonts w:cs="Times New Roman"/>
        </w:rPr>
        <w:t xml:space="preserve">, Ed.). Ecology Letters </w:t>
      </w:r>
      <w:r w:rsidRPr="00C45948">
        <w:rPr>
          <w:rFonts w:cs="Times New Roman"/>
          <w:b/>
          <w:bCs/>
        </w:rPr>
        <w:t>22</w:t>
      </w:r>
      <w:r w:rsidRPr="00C45948">
        <w:rPr>
          <w:rFonts w:cs="Times New Roman"/>
        </w:rPr>
        <w:t>, 506–517.</w:t>
      </w:r>
    </w:p>
    <w:p w14:paraId="5D2F5C16" w14:textId="77777777" w:rsidR="00C45948" w:rsidRPr="00C45948" w:rsidRDefault="00C45948" w:rsidP="00C45948">
      <w:pPr>
        <w:pStyle w:val="Bibliography"/>
        <w:rPr>
          <w:rFonts w:cs="Times New Roman"/>
        </w:rPr>
      </w:pPr>
      <w:r w:rsidRPr="00C45948">
        <w:rPr>
          <w:rFonts w:cs="Times New Roman"/>
          <w:b/>
          <w:bCs/>
        </w:rPr>
        <w:t>Smith SE, Read DJ</w:t>
      </w:r>
      <w:r w:rsidRPr="00C45948">
        <w:rPr>
          <w:rFonts w:cs="Times New Roman"/>
        </w:rPr>
        <w:t xml:space="preserve">. 2008. </w:t>
      </w:r>
      <w:r w:rsidRPr="00C45948">
        <w:rPr>
          <w:rFonts w:cs="Times New Roman"/>
          <w:i/>
          <w:iCs/>
        </w:rPr>
        <w:t>Mycorrhizal Symbiosis</w:t>
      </w:r>
      <w:r w:rsidRPr="00C45948">
        <w:rPr>
          <w:rFonts w:cs="Times New Roman"/>
        </w:rPr>
        <w:t>.</w:t>
      </w:r>
    </w:p>
    <w:p w14:paraId="7CECA742" w14:textId="77777777" w:rsidR="00C45948" w:rsidRPr="00C45948" w:rsidRDefault="00C45948" w:rsidP="00C45948">
      <w:pPr>
        <w:pStyle w:val="Bibliography"/>
        <w:rPr>
          <w:rFonts w:cs="Times New Roman"/>
        </w:rPr>
      </w:pPr>
      <w:proofErr w:type="spellStart"/>
      <w:r w:rsidRPr="00C45948">
        <w:rPr>
          <w:rFonts w:cs="Times New Roman"/>
          <w:b/>
          <w:bCs/>
        </w:rPr>
        <w:lastRenderedPageBreak/>
        <w:t>Terrer</w:t>
      </w:r>
      <w:proofErr w:type="spellEnd"/>
      <w:r w:rsidRPr="00C45948">
        <w:rPr>
          <w:rFonts w:cs="Times New Roman"/>
          <w:b/>
          <w:bCs/>
        </w:rPr>
        <w:t xml:space="preserve"> C, </w:t>
      </w:r>
      <w:proofErr w:type="spellStart"/>
      <w:r w:rsidRPr="00C45948">
        <w:rPr>
          <w:rFonts w:cs="Times New Roman"/>
          <w:b/>
          <w:bCs/>
        </w:rPr>
        <w:t>Vicca</w:t>
      </w:r>
      <w:proofErr w:type="spellEnd"/>
      <w:r w:rsidRPr="00C45948">
        <w:rPr>
          <w:rFonts w:cs="Times New Roman"/>
          <w:b/>
          <w:bCs/>
        </w:rPr>
        <w:t xml:space="preserve"> S, Stocker BD, </w:t>
      </w:r>
      <w:proofErr w:type="spellStart"/>
      <w:r w:rsidRPr="00C45948">
        <w:rPr>
          <w:rFonts w:cs="Times New Roman"/>
          <w:b/>
          <w:bCs/>
        </w:rPr>
        <w:t>Hungate</w:t>
      </w:r>
      <w:proofErr w:type="spellEnd"/>
      <w:r w:rsidRPr="00C45948">
        <w:rPr>
          <w:rFonts w:cs="Times New Roman"/>
          <w:b/>
          <w:bCs/>
        </w:rPr>
        <w:t xml:space="preserve"> BA, Phillips RP, Reich PB, </w:t>
      </w:r>
      <w:proofErr w:type="spellStart"/>
      <w:r w:rsidRPr="00C45948">
        <w:rPr>
          <w:rFonts w:cs="Times New Roman"/>
          <w:b/>
          <w:bCs/>
        </w:rPr>
        <w:t>Finzi</w:t>
      </w:r>
      <w:proofErr w:type="spellEnd"/>
      <w:r w:rsidRPr="00C45948">
        <w:rPr>
          <w:rFonts w:cs="Times New Roman"/>
          <w:b/>
          <w:bCs/>
        </w:rPr>
        <w:t xml:space="preserve"> AC, Prentice IC</w:t>
      </w:r>
      <w:r w:rsidRPr="00C45948">
        <w:rPr>
          <w:rFonts w:cs="Times New Roman"/>
        </w:rPr>
        <w:t>. 2018. Ecosystem responses to elevated &lt;</w:t>
      </w:r>
      <w:proofErr w:type="spellStart"/>
      <w:r w:rsidRPr="00C45948">
        <w:rPr>
          <w:rFonts w:cs="Times New Roman"/>
        </w:rPr>
        <w:t>scp</w:t>
      </w:r>
      <w:proofErr w:type="spellEnd"/>
      <w:r w:rsidRPr="00C45948">
        <w:rPr>
          <w:rFonts w:cs="Times New Roman"/>
        </w:rPr>
        <w:t>&gt;CO&lt;/</w:t>
      </w:r>
      <w:proofErr w:type="spellStart"/>
      <w:r w:rsidRPr="00C45948">
        <w:rPr>
          <w:rFonts w:cs="Times New Roman"/>
        </w:rPr>
        <w:t>scp</w:t>
      </w:r>
      <w:proofErr w:type="spellEnd"/>
      <w:r w:rsidRPr="00C45948">
        <w:rPr>
          <w:rFonts w:cs="Times New Roman"/>
        </w:rPr>
        <w:t xml:space="preserve">&gt; </w:t>
      </w:r>
      <w:r w:rsidRPr="00C45948">
        <w:rPr>
          <w:rFonts w:cs="Times New Roman"/>
          <w:vertAlign w:val="subscript"/>
        </w:rPr>
        <w:t>2</w:t>
      </w:r>
      <w:r w:rsidRPr="00C45948">
        <w:rPr>
          <w:rFonts w:cs="Times New Roman"/>
        </w:rPr>
        <w:t xml:space="preserve"> governed by plant–soil interactions and the cost of nitrogen acquisition. New Phytologist </w:t>
      </w:r>
      <w:r w:rsidRPr="00C45948">
        <w:rPr>
          <w:rFonts w:cs="Times New Roman"/>
          <w:b/>
          <w:bCs/>
        </w:rPr>
        <w:t>217</w:t>
      </w:r>
      <w:r w:rsidRPr="00C45948">
        <w:rPr>
          <w:rFonts w:cs="Times New Roman"/>
        </w:rPr>
        <w:t>, 507–522.</w:t>
      </w:r>
    </w:p>
    <w:p w14:paraId="1DD98511" w14:textId="77777777" w:rsidR="00C45948" w:rsidRPr="00C45948" w:rsidRDefault="00C45948" w:rsidP="00C45948">
      <w:pPr>
        <w:pStyle w:val="Bibliography"/>
        <w:rPr>
          <w:rFonts w:cs="Times New Roman"/>
        </w:rPr>
      </w:pPr>
      <w:proofErr w:type="spellStart"/>
      <w:r w:rsidRPr="00C45948">
        <w:rPr>
          <w:rFonts w:cs="Times New Roman"/>
          <w:b/>
          <w:bCs/>
        </w:rPr>
        <w:t>Udvardi</w:t>
      </w:r>
      <w:proofErr w:type="spellEnd"/>
      <w:r w:rsidRPr="00C45948">
        <w:rPr>
          <w:rFonts w:cs="Times New Roman"/>
          <w:b/>
          <w:bCs/>
        </w:rPr>
        <w:t xml:space="preserve"> M, Poole PS</w:t>
      </w:r>
      <w:r w:rsidRPr="00C45948">
        <w:rPr>
          <w:rFonts w:cs="Times New Roman"/>
        </w:rPr>
        <w:t xml:space="preserve">. 2013. Transport and metabolism in legume-rhizobia symbioses. Annual Review of Plant Biology </w:t>
      </w:r>
      <w:r w:rsidRPr="00C45948">
        <w:rPr>
          <w:rFonts w:cs="Times New Roman"/>
          <w:b/>
          <w:bCs/>
        </w:rPr>
        <w:t>64</w:t>
      </w:r>
      <w:r w:rsidRPr="00C45948">
        <w:rPr>
          <w:rFonts w:cs="Times New Roman"/>
        </w:rPr>
        <w:t>, 781–805.</w:t>
      </w:r>
    </w:p>
    <w:p w14:paraId="3CD29AD8" w14:textId="77777777" w:rsidR="00C45948" w:rsidRPr="00C45948" w:rsidRDefault="00C45948" w:rsidP="00C45948">
      <w:pPr>
        <w:pStyle w:val="Bibliography"/>
        <w:rPr>
          <w:rFonts w:cs="Times New Roman"/>
        </w:rPr>
      </w:pPr>
      <w:r w:rsidRPr="00C45948">
        <w:rPr>
          <w:rFonts w:cs="Times New Roman"/>
          <w:b/>
          <w:bCs/>
        </w:rPr>
        <w:t xml:space="preserve">Vance CP, </w:t>
      </w:r>
      <w:proofErr w:type="spellStart"/>
      <w:r w:rsidRPr="00C45948">
        <w:rPr>
          <w:rFonts w:cs="Times New Roman"/>
          <w:b/>
          <w:bCs/>
        </w:rPr>
        <w:t>Heichel</w:t>
      </w:r>
      <w:proofErr w:type="spellEnd"/>
      <w:r w:rsidRPr="00C45948">
        <w:rPr>
          <w:rFonts w:cs="Times New Roman"/>
          <w:b/>
          <w:bCs/>
        </w:rPr>
        <w:t xml:space="preserve"> GH</w:t>
      </w:r>
      <w:r w:rsidRPr="00C45948">
        <w:rPr>
          <w:rFonts w:cs="Times New Roman"/>
        </w:rPr>
        <w:t xml:space="preserve">. 1991. Carbon in N2 fixation: Limitation or exquisite adaptation. Annual Review of Plant Physiology and Plant Molecular Biology </w:t>
      </w:r>
      <w:r w:rsidRPr="00C45948">
        <w:rPr>
          <w:rFonts w:cs="Times New Roman"/>
          <w:b/>
          <w:bCs/>
        </w:rPr>
        <w:t>42</w:t>
      </w:r>
      <w:r w:rsidRPr="00C45948">
        <w:rPr>
          <w:rFonts w:cs="Times New Roman"/>
        </w:rPr>
        <w:t>, 373–392.</w:t>
      </w:r>
    </w:p>
    <w:p w14:paraId="768B16C0" w14:textId="77777777" w:rsidR="00C45948" w:rsidRPr="00C45948" w:rsidRDefault="00C45948" w:rsidP="00C45948">
      <w:pPr>
        <w:pStyle w:val="Bibliography"/>
        <w:rPr>
          <w:rFonts w:cs="Times New Roman"/>
        </w:rPr>
      </w:pPr>
      <w:r w:rsidRPr="00C45948">
        <w:rPr>
          <w:rFonts w:cs="Times New Roman"/>
          <w:b/>
          <w:bCs/>
        </w:rPr>
        <w:t>Wen Z, White PJ, Shen J, Lambers H</w:t>
      </w:r>
      <w:r w:rsidRPr="00C45948">
        <w:rPr>
          <w:rFonts w:cs="Times New Roman"/>
        </w:rPr>
        <w:t xml:space="preserve">. 2022. Linking root exudation to belowground economic traits for resource acquisition. New Phytologist </w:t>
      </w:r>
      <w:r w:rsidRPr="00C45948">
        <w:rPr>
          <w:rFonts w:cs="Times New Roman"/>
          <w:b/>
          <w:bCs/>
        </w:rPr>
        <w:t>233</w:t>
      </w:r>
      <w:r w:rsidRPr="00C45948">
        <w:rPr>
          <w:rFonts w:cs="Times New Roman"/>
        </w:rPr>
        <w:t>, 1620–1635.</w:t>
      </w:r>
    </w:p>
    <w:p w14:paraId="50F4AC20" w14:textId="77777777" w:rsidR="00C45948" w:rsidRPr="00C45948" w:rsidRDefault="00C45948" w:rsidP="00C45948">
      <w:pPr>
        <w:pStyle w:val="Bibliography"/>
        <w:rPr>
          <w:rFonts w:cs="Times New Roman"/>
        </w:rPr>
      </w:pPr>
      <w:r w:rsidRPr="00C45948">
        <w:rPr>
          <w:rFonts w:cs="Times New Roman"/>
          <w:b/>
          <w:bCs/>
        </w:rPr>
        <w:t>Wright IJ, Reich PB, Westoby M</w:t>
      </w:r>
      <w:r w:rsidRPr="00C45948">
        <w:rPr>
          <w:rFonts w:cs="Times New Roman"/>
        </w:rPr>
        <w:t xml:space="preserve">. 2003. Least-cost input mixtures of water and nitrogen for photosynthesis. The American Naturalist </w:t>
      </w:r>
      <w:r w:rsidRPr="00C45948">
        <w:rPr>
          <w:rFonts w:cs="Times New Roman"/>
          <w:b/>
          <w:bCs/>
        </w:rPr>
        <w:t>161</w:t>
      </w:r>
      <w:r w:rsidRPr="00C45948">
        <w:rPr>
          <w:rFonts w:cs="Times New Roman"/>
        </w:rPr>
        <w:t>, 98–111.</w:t>
      </w:r>
    </w:p>
    <w:p w14:paraId="66976A81" w14:textId="6B42AA9B" w:rsidR="00772287" w:rsidRPr="00754725" w:rsidRDefault="007B6971" w:rsidP="00237528">
      <w:pPr>
        <w:widowControl w:val="0"/>
        <w:autoSpaceDE w:val="0"/>
        <w:autoSpaceDN w:val="0"/>
        <w:adjustRightInd w:val="0"/>
        <w:spacing w:line="480" w:lineRule="auto"/>
        <w:rPr>
          <w:b/>
          <w:bCs/>
        </w:rPr>
      </w:pPr>
      <w:r>
        <w:rPr>
          <w:b/>
          <w:bCs/>
        </w:rPr>
        <w:fldChar w:fldCharType="end"/>
      </w:r>
    </w:p>
    <w:sectPr w:rsidR="00772287"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3"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4"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5" w:author="Nick Smith" w:date="2022-06-04T12:31:00Z" w:initials="NGS">
    <w:p w14:paraId="26A05523" w14:textId="7A2FD791" w:rsidR="00950F50" w:rsidRDefault="00950F50">
      <w:pPr>
        <w:pStyle w:val="CommentText"/>
      </w:pPr>
      <w:r>
        <w:rPr>
          <w:rStyle w:val="CommentReference"/>
        </w:rPr>
        <w:annotationRef/>
      </w:r>
      <w:r>
        <w:t>I like this one too!</w:t>
      </w:r>
    </w:p>
  </w:comment>
  <w:comment w:id="6"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7"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7FF3"/>
    <w:rsid w:val="00055528"/>
    <w:rsid w:val="00061330"/>
    <w:rsid w:val="00071365"/>
    <w:rsid w:val="00072D81"/>
    <w:rsid w:val="0007464E"/>
    <w:rsid w:val="0007680C"/>
    <w:rsid w:val="00080882"/>
    <w:rsid w:val="000846E5"/>
    <w:rsid w:val="00086E13"/>
    <w:rsid w:val="00091EA0"/>
    <w:rsid w:val="00096CD6"/>
    <w:rsid w:val="00097A1D"/>
    <w:rsid w:val="000A15F3"/>
    <w:rsid w:val="000A24B2"/>
    <w:rsid w:val="000B0465"/>
    <w:rsid w:val="000B35AF"/>
    <w:rsid w:val="000B69B8"/>
    <w:rsid w:val="000C5833"/>
    <w:rsid w:val="000C5C34"/>
    <w:rsid w:val="000D2FE4"/>
    <w:rsid w:val="000D5B61"/>
    <w:rsid w:val="000E1A24"/>
    <w:rsid w:val="000E40BD"/>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31D4"/>
    <w:rsid w:val="001A4127"/>
    <w:rsid w:val="001A5E20"/>
    <w:rsid w:val="001A5F2D"/>
    <w:rsid w:val="001A743B"/>
    <w:rsid w:val="001B143E"/>
    <w:rsid w:val="001B21C7"/>
    <w:rsid w:val="001B3B2A"/>
    <w:rsid w:val="001C1F9E"/>
    <w:rsid w:val="001C6743"/>
    <w:rsid w:val="001D0903"/>
    <w:rsid w:val="001D15E4"/>
    <w:rsid w:val="001D4CE3"/>
    <w:rsid w:val="001D541B"/>
    <w:rsid w:val="001D79F3"/>
    <w:rsid w:val="001E4DC0"/>
    <w:rsid w:val="001F09BC"/>
    <w:rsid w:val="001F254A"/>
    <w:rsid w:val="001F2D5E"/>
    <w:rsid w:val="001F5FF5"/>
    <w:rsid w:val="00204F81"/>
    <w:rsid w:val="002177ED"/>
    <w:rsid w:val="00217A2E"/>
    <w:rsid w:val="0022275C"/>
    <w:rsid w:val="00224179"/>
    <w:rsid w:val="00231617"/>
    <w:rsid w:val="00235EDC"/>
    <w:rsid w:val="00237528"/>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5F9A"/>
    <w:rsid w:val="003A7574"/>
    <w:rsid w:val="003B2924"/>
    <w:rsid w:val="003B410D"/>
    <w:rsid w:val="003B4F23"/>
    <w:rsid w:val="003B6FAA"/>
    <w:rsid w:val="003B782E"/>
    <w:rsid w:val="003C51C9"/>
    <w:rsid w:val="003C606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8004A"/>
    <w:rsid w:val="00482C17"/>
    <w:rsid w:val="0048753D"/>
    <w:rsid w:val="00490BC5"/>
    <w:rsid w:val="0049190E"/>
    <w:rsid w:val="00492888"/>
    <w:rsid w:val="004940A0"/>
    <w:rsid w:val="00494E8C"/>
    <w:rsid w:val="00497794"/>
    <w:rsid w:val="004A35A3"/>
    <w:rsid w:val="004A3DE5"/>
    <w:rsid w:val="004A6C35"/>
    <w:rsid w:val="004A6E69"/>
    <w:rsid w:val="004B1EA4"/>
    <w:rsid w:val="004B5E0F"/>
    <w:rsid w:val="004B7F18"/>
    <w:rsid w:val="004C0BD2"/>
    <w:rsid w:val="004C3C71"/>
    <w:rsid w:val="004C7C0C"/>
    <w:rsid w:val="004C7C69"/>
    <w:rsid w:val="004F4C11"/>
    <w:rsid w:val="00502BC6"/>
    <w:rsid w:val="005052B7"/>
    <w:rsid w:val="0051142F"/>
    <w:rsid w:val="00515D2D"/>
    <w:rsid w:val="005174E3"/>
    <w:rsid w:val="005214CF"/>
    <w:rsid w:val="00521B92"/>
    <w:rsid w:val="00524F9C"/>
    <w:rsid w:val="00526968"/>
    <w:rsid w:val="00532E28"/>
    <w:rsid w:val="00534BFA"/>
    <w:rsid w:val="0053745F"/>
    <w:rsid w:val="005379AB"/>
    <w:rsid w:val="00547EA6"/>
    <w:rsid w:val="00550616"/>
    <w:rsid w:val="00562561"/>
    <w:rsid w:val="00565C0A"/>
    <w:rsid w:val="00566FD1"/>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6F09"/>
    <w:rsid w:val="006A0837"/>
    <w:rsid w:val="006A394B"/>
    <w:rsid w:val="006A5366"/>
    <w:rsid w:val="006B734B"/>
    <w:rsid w:val="006C0352"/>
    <w:rsid w:val="006C060E"/>
    <w:rsid w:val="006C50B8"/>
    <w:rsid w:val="006C759F"/>
    <w:rsid w:val="006C7EA6"/>
    <w:rsid w:val="006D1951"/>
    <w:rsid w:val="006D3E93"/>
    <w:rsid w:val="006D7E2D"/>
    <w:rsid w:val="006E0881"/>
    <w:rsid w:val="006E3A3D"/>
    <w:rsid w:val="006E7608"/>
    <w:rsid w:val="006F4B04"/>
    <w:rsid w:val="007022D1"/>
    <w:rsid w:val="0072033E"/>
    <w:rsid w:val="00723F29"/>
    <w:rsid w:val="00727F3E"/>
    <w:rsid w:val="0073086F"/>
    <w:rsid w:val="007320E5"/>
    <w:rsid w:val="00746CCB"/>
    <w:rsid w:val="00751149"/>
    <w:rsid w:val="00754725"/>
    <w:rsid w:val="00763DFE"/>
    <w:rsid w:val="00766809"/>
    <w:rsid w:val="00772287"/>
    <w:rsid w:val="00772D20"/>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6B1D"/>
    <w:rsid w:val="008C398A"/>
    <w:rsid w:val="008C4F5B"/>
    <w:rsid w:val="008C56B6"/>
    <w:rsid w:val="008D34FA"/>
    <w:rsid w:val="008D46B4"/>
    <w:rsid w:val="008D6E2F"/>
    <w:rsid w:val="008E2BDE"/>
    <w:rsid w:val="008E75B9"/>
    <w:rsid w:val="008E7FEB"/>
    <w:rsid w:val="008F26FA"/>
    <w:rsid w:val="008F457A"/>
    <w:rsid w:val="008F6058"/>
    <w:rsid w:val="009018A1"/>
    <w:rsid w:val="00902FD9"/>
    <w:rsid w:val="00912680"/>
    <w:rsid w:val="0091473E"/>
    <w:rsid w:val="009162CB"/>
    <w:rsid w:val="00916FB5"/>
    <w:rsid w:val="009214F3"/>
    <w:rsid w:val="00926F7B"/>
    <w:rsid w:val="009273E2"/>
    <w:rsid w:val="0093380B"/>
    <w:rsid w:val="00936914"/>
    <w:rsid w:val="00942187"/>
    <w:rsid w:val="00947B9C"/>
    <w:rsid w:val="00947C65"/>
    <w:rsid w:val="00950F50"/>
    <w:rsid w:val="009515D2"/>
    <w:rsid w:val="00956882"/>
    <w:rsid w:val="00957D32"/>
    <w:rsid w:val="00973FA7"/>
    <w:rsid w:val="00984B84"/>
    <w:rsid w:val="00987718"/>
    <w:rsid w:val="00987F23"/>
    <w:rsid w:val="00993546"/>
    <w:rsid w:val="00996C9F"/>
    <w:rsid w:val="009A02EE"/>
    <w:rsid w:val="009A5542"/>
    <w:rsid w:val="009A60BD"/>
    <w:rsid w:val="009B1682"/>
    <w:rsid w:val="009C62F2"/>
    <w:rsid w:val="009C63FC"/>
    <w:rsid w:val="009C6E53"/>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41B8"/>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5114"/>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E2568"/>
    <w:rsid w:val="00BE583F"/>
    <w:rsid w:val="00BF3222"/>
    <w:rsid w:val="00BF7930"/>
    <w:rsid w:val="00C074CA"/>
    <w:rsid w:val="00C07F2A"/>
    <w:rsid w:val="00C15F8B"/>
    <w:rsid w:val="00C24060"/>
    <w:rsid w:val="00C26E3E"/>
    <w:rsid w:val="00C32E51"/>
    <w:rsid w:val="00C377A1"/>
    <w:rsid w:val="00C4037A"/>
    <w:rsid w:val="00C41A80"/>
    <w:rsid w:val="00C45948"/>
    <w:rsid w:val="00C4618D"/>
    <w:rsid w:val="00C57242"/>
    <w:rsid w:val="00C6042C"/>
    <w:rsid w:val="00C64309"/>
    <w:rsid w:val="00C654B2"/>
    <w:rsid w:val="00C66EFD"/>
    <w:rsid w:val="00C70352"/>
    <w:rsid w:val="00C70400"/>
    <w:rsid w:val="00C72B7A"/>
    <w:rsid w:val="00C7318F"/>
    <w:rsid w:val="00C75D20"/>
    <w:rsid w:val="00C8325C"/>
    <w:rsid w:val="00C859D6"/>
    <w:rsid w:val="00CA0627"/>
    <w:rsid w:val="00CB446B"/>
    <w:rsid w:val="00CC06E6"/>
    <w:rsid w:val="00CC1CCF"/>
    <w:rsid w:val="00CC3B0A"/>
    <w:rsid w:val="00CC5E7B"/>
    <w:rsid w:val="00CE366A"/>
    <w:rsid w:val="00CE771F"/>
    <w:rsid w:val="00CF0D09"/>
    <w:rsid w:val="00CF48BE"/>
    <w:rsid w:val="00D0019D"/>
    <w:rsid w:val="00D01503"/>
    <w:rsid w:val="00D04ECF"/>
    <w:rsid w:val="00D05C84"/>
    <w:rsid w:val="00D14794"/>
    <w:rsid w:val="00D16FB9"/>
    <w:rsid w:val="00D17106"/>
    <w:rsid w:val="00D21DBD"/>
    <w:rsid w:val="00D23267"/>
    <w:rsid w:val="00D26E15"/>
    <w:rsid w:val="00D272B1"/>
    <w:rsid w:val="00D279E9"/>
    <w:rsid w:val="00D3527E"/>
    <w:rsid w:val="00D35783"/>
    <w:rsid w:val="00D373FB"/>
    <w:rsid w:val="00D45E15"/>
    <w:rsid w:val="00D52C95"/>
    <w:rsid w:val="00D56C9D"/>
    <w:rsid w:val="00D6220B"/>
    <w:rsid w:val="00D634C4"/>
    <w:rsid w:val="00D64D0D"/>
    <w:rsid w:val="00D652DF"/>
    <w:rsid w:val="00D660CD"/>
    <w:rsid w:val="00D66A72"/>
    <w:rsid w:val="00D67D74"/>
    <w:rsid w:val="00D73281"/>
    <w:rsid w:val="00D80427"/>
    <w:rsid w:val="00D86784"/>
    <w:rsid w:val="00D87519"/>
    <w:rsid w:val="00D87CFC"/>
    <w:rsid w:val="00D9075F"/>
    <w:rsid w:val="00D90888"/>
    <w:rsid w:val="00D9618B"/>
    <w:rsid w:val="00DA006B"/>
    <w:rsid w:val="00DA425E"/>
    <w:rsid w:val="00DA72DC"/>
    <w:rsid w:val="00DB3A79"/>
    <w:rsid w:val="00DC1821"/>
    <w:rsid w:val="00DC3DBA"/>
    <w:rsid w:val="00DC4961"/>
    <w:rsid w:val="00DD0878"/>
    <w:rsid w:val="00DE2FE3"/>
    <w:rsid w:val="00DE33E1"/>
    <w:rsid w:val="00DE50D7"/>
    <w:rsid w:val="00DE6B10"/>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556B"/>
    <w:rsid w:val="00F307CD"/>
    <w:rsid w:val="00F32359"/>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C0900"/>
    <w:rsid w:val="00FC4732"/>
    <w:rsid w:val="00FD1C5A"/>
    <w:rsid w:val="00FD777D"/>
    <w:rsid w:val="00FE31B0"/>
    <w:rsid w:val="00FE43A0"/>
    <w:rsid w:val="00FE5E18"/>
    <w:rsid w:val="00FE6DAB"/>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44</Pages>
  <Words>31618</Words>
  <Characters>180229</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17</cp:revision>
  <dcterms:created xsi:type="dcterms:W3CDTF">2022-06-14T21:24:00Z</dcterms:created>
  <dcterms:modified xsi:type="dcterms:W3CDTF">2022-07-14T22:33:00Z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zotero-version="6.0.9"&gt;&lt;session id="vuaV4V0H"/&gt;&lt;style id="http://www.zotero.org/styles/journal-of-experimental-botany" hasBibliography="1" bibliographyStyleHasBeenSet="1"/&gt;&lt;prefs&gt;&lt;pref name="fieldType" value="Field"/&gt;&lt;pref name="don</vt:lpwstr>
  </property>
  <property fmtid="{D5CDD505-2E9C-101B-9397-08002B2CF9AE}" pid="26" name="ZOTERO_PREF_2">
    <vt:lpwstr>tAskDelayCitationUpdates" value="true"/&gt;&lt;/prefs&gt;&lt;/data&gt;</vt:lpwstr>
  </property>
</Properties>
</file>