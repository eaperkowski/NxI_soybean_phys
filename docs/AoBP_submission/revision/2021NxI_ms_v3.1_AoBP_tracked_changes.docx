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6358F" w14:textId="69397773" w:rsidR="0029725C" w:rsidRDefault="0029725C" w:rsidP="00783514">
      <w:pPr>
        <w:spacing w:line="360" w:lineRule="auto"/>
        <w:rPr>
          <w:b/>
          <w:bCs/>
        </w:rPr>
      </w:pPr>
      <w:r w:rsidRPr="00B05569">
        <w:rPr>
          <w:b/>
          <w:bCs/>
        </w:rPr>
        <w:t xml:space="preserve">Symbiotic nitrogen fixation reduces </w:t>
      </w:r>
      <w:ins w:id="0" w:author="Author">
        <w:r w:rsidR="00EB38F5">
          <w:rPr>
            <w:b/>
            <w:bCs/>
          </w:rPr>
          <w:t xml:space="preserve">belowground biomass </w:t>
        </w:r>
      </w:ins>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54F422EE" w:rsidR="0029725C" w:rsidRDefault="0029725C" w:rsidP="00783514">
      <w:pPr>
        <w:spacing w:line="360" w:lineRule="auto"/>
      </w:pPr>
      <w:r>
        <w:t xml:space="preserve">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xml:space="preserve">. We found that inoculation decreased </w:t>
      </w:r>
      <w:del w:id="1" w:author="Author">
        <w:r w:rsidDel="00EB38F5">
          <w:delText xml:space="preserve">structural </w:delText>
        </w:r>
      </w:del>
      <w:ins w:id="2" w:author="Author">
        <w:r w:rsidR="00EB38F5">
          <w:t>belowground biomass</w:t>
        </w:r>
        <w:r w:rsidR="00EB38F5">
          <w:t xml:space="preserve"> </w:t>
        </w:r>
      </w:ins>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coupled with no change </w:t>
      </w:r>
      <w:r>
        <w:t>in belowground carbon allocation. These results suggest that symbioses with nitrogen-fixing bacteria reduce carbon costs of nitrogen acquisition, but only when soil nitrogen is low, allowing individuals to increase nitrogen allocation to structures that support growth. This pattern helps explain the prevalence of plants capable of forming these associations in less fertile areas and demonstrates patterns 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08551794" w14:textId="728A3BDE" w:rsidR="0029725C" w:rsidRDefault="0029725C" w:rsidP="00783514">
      <w:pPr>
        <w:spacing w:line="360" w:lineRule="auto"/>
      </w:pPr>
      <w:r>
        <w:t xml:space="preserve">Terrestrial ecosystem processes are regulated, in part, by interactions between carbon and nitrogen cycles. As a result, terrestrial biosphere models are beginning to include coupled carbon and nitrogen cycles to </w:t>
      </w:r>
      <w:r w:rsidR="00EA37C1">
        <w:t>simulate past, present, and future atmosphere-biosphere fluxes more realistically</w:t>
      </w:r>
      <w:r w:rsidR="00B05569">
        <w:t xml:space="preserve"> </w:t>
      </w:r>
      <w:sdt>
        <w:sdtPr>
          <w:tag w:val="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wgMjAwMzsgUHJlbnRpY2UgPGk+ZXQgYWwuPC9pPiwgMjAxNTsgS291LUdpZXNicmVjaHQgPGk+ZXQgYWwuPC9pPiw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
          <w:id w:val="712925376"/>
          <w:placeholder>
            <w:docPart w:val="DefaultPlaceholder_-1854013440"/>
          </w:placeholder>
        </w:sdtPr>
        <w:sdtContent>
          <w:r w:rsidR="00264CF9">
            <w:rPr>
              <w:rFonts w:eastAsia="Times New Roman"/>
            </w:rPr>
            <w:t>(</w:t>
          </w:r>
          <w:proofErr w:type="spellStart"/>
          <w:r w:rsidR="00264CF9">
            <w:rPr>
              <w:rFonts w:eastAsia="Times New Roman"/>
            </w:rPr>
            <w:t>Hungate</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2003; Prentice </w:t>
          </w:r>
          <w:r w:rsidR="00264CF9">
            <w:rPr>
              <w:rFonts w:eastAsia="Times New Roman"/>
              <w:i/>
              <w:iCs/>
            </w:rPr>
            <w:t>et al.</w:t>
          </w:r>
          <w:r w:rsidR="00264CF9">
            <w:rPr>
              <w:rFonts w:eastAsia="Times New Roman"/>
            </w:rPr>
            <w:t xml:space="preserve">, 2015; Kou-Giesbrecht </w:t>
          </w:r>
          <w:r w:rsidR="00264CF9">
            <w:rPr>
              <w:rFonts w:eastAsia="Times New Roman"/>
              <w:i/>
              <w:iCs/>
            </w:rPr>
            <w:t>et al.</w:t>
          </w:r>
          <w:r w:rsidR="00264CF9">
            <w:rPr>
              <w:rFonts w:eastAsia="Times New Roman"/>
            </w:rPr>
            <w:t>, 2023)</w:t>
          </w:r>
        </w:sdtContent>
      </w:sdt>
      <w:r w:rsidR="00EA37C1">
        <w:t xml:space="preserve">. </w:t>
      </w:r>
      <w:r>
        <w:t xml:space="preserve">Carbon and nutrient flux simulations tend to converge across terrestrial biosphere model products using past and present climate scenarios; however, </w:t>
      </w:r>
      <w:ins w:id="3" w:author="Author">
        <w:r w:rsidR="00EB38F5">
          <w:t xml:space="preserve">these models </w:t>
        </w:r>
      </w:ins>
      <w:r>
        <w:t xml:space="preserve">often diverge under future environmental change scenarios </w:t>
      </w:r>
      <w:sdt>
        <w:sdtPr>
          <w:tag w:val="MENDELEY_CITATION_v3_eyJjaXRhdGlvbklEIjoiTUVOREVMRVlfQ0lUQVRJT05fNTZkNzliYjMtZGMzNi00MjA3LTg5NzAtZmNkZmJlYTE5OTZiIiwicHJvcGVydGllcyI6eyJub3RlSW5kZXgiOjB9LCJpc0VkaXRlZCI6ZmFsc2UsIm1hbnVhbE92ZXJyaWRlIjp7ImNpdGVwcm9jVGV4dCI6IihGcmllZGxpbmdzdGVpbiA8aT5ldCBhbC48L2k+LCAyMDE0OyBEYXZpZXMtQmFybmFyZCA8aT5ldCBhbC48L2k+LCAyMDIw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LCJjb250YWluZXItdGl0bGUtc2hvcnQiOiIifSwidXJpcyI6WyJodHRwOi8vd3d3Lm1lbmRlbGV5LmNvbS9kb2N1bWVudHMvP3V1aWQ9NDNkNDkxYzktY2Q0NC00OWY3LWI1OTMtOGQwNDBlMWYyMzBmIl0sImlzVGVtcG9yYXJ5IjpmYWxzZSwibGVnYWN5RGVza3RvcElkIjoiNDNkNDkxYzktY2Q0NC00OWY3LWI1OTMtOGQwNDBlMWYyMzBmIn1dfQ=="/>
          <w:id w:val="-875074422"/>
          <w:placeholder>
            <w:docPart w:val="DefaultPlaceholder_-1854013440"/>
          </w:placeholder>
        </w:sdtPr>
        <w:sdtContent>
          <w:r w:rsidR="00264CF9">
            <w:rPr>
              <w:rFonts w:eastAsia="Times New Roman"/>
            </w:rPr>
            <w:t>(</w:t>
          </w:r>
          <w:proofErr w:type="spellStart"/>
          <w:r w:rsidR="00264CF9">
            <w:rPr>
              <w:rFonts w:eastAsia="Times New Roman"/>
            </w:rPr>
            <w:t>Friedlingstein</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Davies-Barnard </w:t>
          </w:r>
          <w:r w:rsidR="00264CF9">
            <w:rPr>
              <w:rFonts w:eastAsia="Times New Roman"/>
              <w:i/>
              <w:iCs/>
            </w:rPr>
            <w:t>et al.</w:t>
          </w:r>
          <w:r w:rsidR="00264CF9">
            <w:rPr>
              <w:rFonts w:eastAsia="Times New Roman"/>
            </w:rPr>
            <w:t>, 2020)</w:t>
          </w:r>
        </w:sdtContent>
      </w:sdt>
      <w:r>
        <w:t xml:space="preserve">. This divergence could be due to an incomplete understanding of how changing environments modify processes that link ecosystem carbon and nitrogen cycles </w:t>
      </w:r>
      <w:sdt>
        <w:sdtPr>
          <w:tag w:val="MENDELEY_CITATION_v3_eyJjaXRhdGlvbklEIjoiTUVOREVMRVlfQ0lUQVRJT05fMjA2MDYzYmItMDhlZC00MjEwLWJhZTctNmEyNjY0MjU5MTBiIiwicHJvcGVydGllcyI6eyJub3RlSW5kZXgiOjB9LCJpc0VkaXRlZCI6ZmFsc2UsIm1hbnVhbE92ZXJyaWRlIjp7ImNpdGVwcm9jVGV4dCI6IihGYXkgPGk+ZXQgYWwuPC9pPiwgMjAxNTsgV2llZGVyIDxpPmV0IGFsLjwvaT4sIDIwMTU7IE1leWVyaG9sdCA8aT5ldCBhbC48L2k+LC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
          <w:id w:val="217555239"/>
          <w:placeholder>
            <w:docPart w:val="DefaultPlaceholder_-1854013440"/>
          </w:placeholder>
        </w:sdtPr>
        <w:sdtContent>
          <w:r w:rsidR="00264CF9">
            <w:rPr>
              <w:rFonts w:eastAsia="Times New Roman"/>
            </w:rPr>
            <w:t xml:space="preserve">(Fay </w:t>
          </w:r>
          <w:r w:rsidR="00264CF9">
            <w:rPr>
              <w:rFonts w:eastAsia="Times New Roman"/>
              <w:i/>
              <w:iCs/>
            </w:rPr>
            <w:t>et al.</w:t>
          </w:r>
          <w:r w:rsidR="00264CF9">
            <w:rPr>
              <w:rFonts w:eastAsia="Times New Roman"/>
            </w:rPr>
            <w:t xml:space="preserve">, 2015; Wieder </w:t>
          </w:r>
          <w:r w:rsidR="00264CF9">
            <w:rPr>
              <w:rFonts w:eastAsia="Times New Roman"/>
              <w:i/>
              <w:iCs/>
            </w:rPr>
            <w:t>et al.</w:t>
          </w:r>
          <w:r w:rsidR="00264CF9">
            <w:rPr>
              <w:rFonts w:eastAsia="Times New Roman"/>
            </w:rPr>
            <w:t xml:space="preserve">, 2015; </w:t>
          </w:r>
          <w:proofErr w:type="spellStart"/>
          <w:r w:rsidR="00264CF9">
            <w:rPr>
              <w:rFonts w:eastAsia="Times New Roman"/>
            </w:rPr>
            <w:t>Meyerholt</w:t>
          </w:r>
          <w:proofErr w:type="spellEnd"/>
          <w:r w:rsidR="00264CF9">
            <w:rPr>
              <w:rFonts w:eastAsia="Times New Roman"/>
            </w:rPr>
            <w:t xml:space="preserve"> </w:t>
          </w:r>
          <w:r w:rsidR="00264CF9">
            <w:rPr>
              <w:rFonts w:eastAsia="Times New Roman"/>
              <w:i/>
              <w:iCs/>
            </w:rPr>
            <w:t>et al.</w:t>
          </w:r>
          <w:r w:rsidR="00264CF9">
            <w:rPr>
              <w:rFonts w:eastAsia="Times New Roman"/>
            </w:rPr>
            <w:t>, 2016)</w:t>
          </w:r>
        </w:sdtContent>
      </w:sdt>
      <w:r>
        <w:t>.</w:t>
      </w:r>
    </w:p>
    <w:p w14:paraId="43763EF0" w14:textId="0F69C872" w:rsidR="0029725C" w:rsidRDefault="0029725C" w:rsidP="00783514">
      <w:pPr>
        <w:spacing w:line="360" w:lineRule="auto"/>
        <w:ind w:firstLine="720"/>
      </w:pPr>
      <w:r>
        <w:t xml:space="preserve">Plant nitrogen acquisition is one process in terrestrial ecosystems that links carbon and nitrogen cycles. Plants acquire nutrients by allocating photosynthetically derived carbon belowground in exchange for nitrogen through different nitrogen acquisition strategies. These nitrogen acquisition strategies can include direct uptake pathways such as mass flow or diffusion </w:t>
      </w:r>
      <w:sdt>
        <w:sdtPr>
          <w:rPr>
            <w:color w:val="000000"/>
          </w:rPr>
          <w:tag w:val="MENDELEY_CITATION_v3_eyJjaXRhdGlvbklEIjoiTUVOREVMRVlfQ0lUQVRJT05fMWI2MGQ5NDMtNTkxZS00OGQ2LWI3YzQtMmIxZGM1MjYyODY2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603768074"/>
          <w:placeholder>
            <w:docPart w:val="DefaultPlaceholder_-1854013440"/>
          </w:placeholder>
        </w:sdtPr>
        <w:sdtContent>
          <w:r w:rsidR="00264CF9" w:rsidRPr="00264CF9">
            <w:rPr>
              <w:color w:val="000000"/>
            </w:rPr>
            <w:t>(Barber, 1962)</w:t>
          </w:r>
        </w:sdtContent>
      </w:sdt>
      <w:del w:id="4" w:author="Author">
        <w:r w:rsidDel="00EB38F5">
          <w:delText xml:space="preserve">, </w:delText>
        </w:r>
      </w:del>
      <w:ins w:id="5" w:author="Author">
        <w:r w:rsidR="00EB38F5">
          <w:t xml:space="preserve"> or through</w:t>
        </w:r>
        <w:r w:rsidR="00EB38F5">
          <w:t xml:space="preserve"> </w:t>
        </w:r>
      </w:ins>
      <w:r>
        <w:t xml:space="preserve">symbioses with </w:t>
      </w:r>
      <w:del w:id="6" w:author="Author">
        <w:r w:rsidDel="00EB38F5">
          <w:delText xml:space="preserve">mycorrhizal fungi or symbiotic </w:delText>
        </w:r>
      </w:del>
      <w:r>
        <w:t xml:space="preserve">nitrogen-fixing bacteria </w:t>
      </w:r>
      <w:sdt>
        <w:sdtPr>
          <w:rPr>
            <w:color w:val="000000"/>
          </w:rPr>
          <w:tag w:val="MENDELEY_CITATION_v3_eyJjaXRhdGlvbklEIjoiTUVOREVMRVlfQ0lUQVRJT05fMTJjNGE1NTAtNWE2OS00ZGRiLTllYWUtMGI4ODUyYWNmOWQ3IiwicHJvcGVydGllcyI6eyJub3RlSW5kZXgiOjB9LCJpc0VkaXRlZCI6ZmFsc2UsIm1hbnVhbE92ZXJyaWRlIjp7ImNpdGVwcm9jVGV4dCI6IihWYW5jZSBhbmQgSGVpY2hlbCwgMTk5MTsgTWFyc2NobmVyIGFuZCBEZWxsLCAxOTk0OyBTbWl0aCBhbmQgUmVhZCwgMjAwODsgVWR2YXJkaSBhbmQgUG9vbGUs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"/>
          <w:id w:val="1906336236"/>
          <w:placeholder>
            <w:docPart w:val="DefaultPlaceholder_-1854013440"/>
          </w:placeholder>
        </w:sdtPr>
        <w:sdtContent>
          <w:r w:rsidR="00264CF9" w:rsidRPr="00264CF9">
            <w:rPr>
              <w:rFonts w:eastAsia="Times New Roman"/>
              <w:color w:val="000000"/>
            </w:rPr>
            <w:t xml:space="preserve">(Vance and </w:t>
          </w:r>
          <w:proofErr w:type="spellStart"/>
          <w:r w:rsidR="00264CF9" w:rsidRPr="00264CF9">
            <w:rPr>
              <w:rFonts w:eastAsia="Times New Roman"/>
              <w:color w:val="000000"/>
            </w:rPr>
            <w:t>Heichel</w:t>
          </w:r>
          <w:proofErr w:type="spellEnd"/>
          <w:r w:rsidR="00264CF9" w:rsidRPr="00264CF9">
            <w:rPr>
              <w:rFonts w:eastAsia="Times New Roman"/>
              <w:color w:val="000000"/>
            </w:rPr>
            <w:t xml:space="preserve">, 1991; </w:t>
          </w:r>
          <w:proofErr w:type="spellStart"/>
          <w:r w:rsidR="00264CF9" w:rsidRPr="00264CF9">
            <w:rPr>
              <w:rFonts w:eastAsia="Times New Roman"/>
              <w:color w:val="000000"/>
            </w:rPr>
            <w:t>Marschner</w:t>
          </w:r>
          <w:proofErr w:type="spellEnd"/>
          <w:r w:rsidR="00264CF9" w:rsidRPr="00264CF9">
            <w:rPr>
              <w:rFonts w:eastAsia="Times New Roman"/>
              <w:color w:val="000000"/>
            </w:rPr>
            <w:t xml:space="preserve"> and Dell, 1994; Smith and Read, 2008; </w:t>
          </w:r>
          <w:proofErr w:type="spellStart"/>
          <w:r w:rsidR="00264CF9" w:rsidRPr="00264CF9">
            <w:rPr>
              <w:rFonts w:eastAsia="Times New Roman"/>
              <w:color w:val="000000"/>
            </w:rPr>
            <w:t>Udvardi</w:t>
          </w:r>
          <w:proofErr w:type="spellEnd"/>
          <w:r w:rsidR="00264CF9" w:rsidRPr="00264CF9">
            <w:rPr>
              <w:rFonts w:eastAsia="Times New Roman"/>
              <w:color w:val="000000"/>
            </w:rPr>
            <w:t xml:space="preserve"> and Poole, 2013)</w:t>
          </w:r>
        </w:sdtContent>
      </w:sdt>
      <w:del w:id="7" w:author="Author">
        <w:r w:rsidDel="00EB38F5">
          <w:delText xml:space="preserve">, or through root exudation that supplies carbon to free-living soil microbial communities </w:delText>
        </w:r>
      </w:del>
      <w:customXmlDelRangeStart w:id="8" w:author="Author"/>
      <w:sdt>
        <w:sdtPr>
          <w:rPr>
            <w:color w:val="000000"/>
          </w:rPr>
          <w:tag w:val="MENDELEY_CITATION_v3_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"/>
          <w:id w:val="-337615994"/>
          <w:placeholder>
            <w:docPart w:val="DefaultPlaceholder_-1854013440"/>
          </w:placeholder>
        </w:sdtPr>
        <w:sdtContent>
          <w:customXmlDelRangeEnd w:id="8"/>
          <w:customXmlDelRangeStart w:id="9" w:author="Author"/>
        </w:sdtContent>
      </w:sdt>
      <w:customXmlDelRangeEnd w:id="9"/>
      <w:del w:id="10" w:author="Author">
        <w:r w:rsidDel="00EB38F5">
          <w:delText>.</w:delText>
        </w:r>
      </w:del>
      <w:ins w:id="11" w:author="Author">
        <w:r w:rsidR="00EB38F5">
          <w:t>.</w:t>
        </w:r>
      </w:ins>
    </w:p>
    <w:p w14:paraId="2A59638B" w14:textId="36EDE2E5" w:rsidR="0029725C" w:rsidRDefault="0029725C" w:rsidP="00783514">
      <w:pPr>
        <w:spacing w:line="360" w:lineRule="auto"/>
        <w:ind w:firstLine="720"/>
      </w:pPr>
      <w:r>
        <w:t xml:space="preserve">Plants cannot acquire nitrogen without first allocating carbon belowground, which implies that there is an inherent carbon cost to the plant for acquiring nitrogen </w:t>
      </w:r>
      <w:sdt>
        <w:sdtPr>
          <w:tag w:val="MENDELEY_CITATION_v3_eyJjaXRhdGlvbklEIjoiTUVOREVMRVlfQ0lUQVRJT05fNWVmOGJkZjQtYmY5Ni00YzA0LTgwMmYtYmQ5YWEwM2FiYWVmIiwicHJvcGVydGllcyI6eyJub3RlSW5kZXgiOjB9LCJpc0VkaXRlZCI6ZmFsc2UsIm1hbnVhbE92ZXJyaWRlIjp7ImNpdGVwcm9jVGV4dCI6IihDaGFwaW4gPGk+ZXQgYWwuPC9pPiwgMTk4NykiLCJpc01hbnVhbGx5T3ZlcnJpZGRlbiI6ZmFsc2UsIm1hbnVhbE92ZXJyaWRlVGV4dCI6IiJ9LCJjaXRhdGlvbkl0ZW1zIjpbeyJpZCI6ImFkZmVhODk2LTczZjctNTM1NS1iZDE3LTcxYjNkZjFmMDg3NiIsIml0ZW1EYXRhIjp7IkRPSSI6IjEwLjIzMDcvMTMxMDE3NyIsIklTU04iOiIwMDA2MzU2OC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"/>
          <w:id w:val="-1561865186"/>
          <w:placeholder>
            <w:docPart w:val="DefaultPlaceholder_-1854013440"/>
          </w:placeholder>
        </w:sdtPr>
        <w:sdtContent>
          <w:r w:rsidR="00264CF9">
            <w:rPr>
              <w:rFonts w:eastAsia="Times New Roman"/>
            </w:rPr>
            <w:t xml:space="preserve">(Chapin </w:t>
          </w:r>
          <w:r w:rsidR="00264CF9">
            <w:rPr>
              <w:rFonts w:eastAsia="Times New Roman"/>
              <w:i/>
              <w:iCs/>
            </w:rPr>
            <w:t>et al.</w:t>
          </w:r>
          <w:r w:rsidR="00264CF9">
            <w:rPr>
              <w:rFonts w:eastAsia="Times New Roman"/>
            </w:rPr>
            <w:t>, 1987)</w:t>
          </w:r>
        </w:sdtContent>
      </w:sdt>
      <w:r>
        <w:t>. Th</w:t>
      </w:r>
      <w:r w:rsidR="008D4253">
        <w:t>is</w:t>
      </w:r>
      <w:r w:rsidR="00052BE2">
        <w:t xml:space="preserve"> carbon cost for acquiring</w:t>
      </w:r>
      <w:r>
        <w:t xml:space="preserve"> nitrogen may vary in species with different nitrogen acquisition strategies. For instance, carbon investment in roots for direct nitrogen uptake does not require costs beyond root development, as is the case for acquisition strategies that involve other soil micro</w:t>
      </w:r>
      <w:r w:rsidR="0039386F">
        <w:t>biota</w:t>
      </w:r>
      <w:r>
        <w:t xml:space="preserve">. However, the </w:t>
      </w:r>
      <w:r w:rsidR="00052BE2">
        <w:t xml:space="preserve">nitrogen acquired from </w:t>
      </w:r>
      <w:r>
        <w:t xml:space="preserve">a given belowground carbon investment may be greater than direct uptake </w:t>
      </w:r>
      <w:del w:id="12" w:author="Author">
        <w:r w:rsidDel="00EB38F5">
          <w:delText xml:space="preserve">if </w:delText>
        </w:r>
        <w:r w:rsidR="008D4253" w:rsidDel="00EB38F5">
          <w:delText xml:space="preserve">plants increase root exudation to supply soil microbial communities with substrate needed to decompose organic matter and increase </w:delText>
        </w:r>
        <w:r w:rsidDel="00EB38F5">
          <w:delText xml:space="preserve">inorganic soil nitrogen </w:delText>
        </w:r>
        <w:r w:rsidR="004059B8" w:rsidDel="00EB38F5">
          <w:delText xml:space="preserve">substrate </w:delText>
        </w:r>
        <w:r w:rsidR="00052BE2" w:rsidDel="00EB38F5">
          <w:delText xml:space="preserve">available for root uptake </w:delText>
        </w:r>
      </w:del>
      <w:customXmlDelRangeStart w:id="13" w:author="Author"/>
      <w:sdt>
        <w:sdtPr>
          <w:rPr>
            <w:color w:val="000000"/>
          </w:rPr>
          <w:tag w:val="MENDELEY_CITATION_v3_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"/>
          <w:id w:val="-1329289813"/>
          <w:placeholder>
            <w:docPart w:val="DefaultPlaceholder_-1854013440"/>
          </w:placeholder>
        </w:sdtPr>
        <w:sdtContent>
          <w:customXmlDelRangeEnd w:id="13"/>
          <w:customXmlDelRangeStart w:id="14" w:author="Author"/>
        </w:sdtContent>
      </w:sdt>
      <w:customXmlDelRangeEnd w:id="14"/>
      <w:del w:id="15" w:author="Author">
        <w:r w:rsidR="008D4253" w:rsidDel="00EB38F5">
          <w:delText xml:space="preserve">. Alternatively, the nitrogen </w:delText>
        </w:r>
        <w:r w:rsidR="00052BE2" w:rsidDel="00EB38F5">
          <w:delText>acquired from a given belowground carbon investment</w:delText>
        </w:r>
        <w:r w:rsidR="008D4253" w:rsidDel="00EB38F5">
          <w:delText xml:space="preserve"> may be greater</w:delText>
        </w:r>
        <w:r w:rsidDel="00EB38F5">
          <w:delText xml:space="preserve"> if carbon is allocated to fungal symbionts in exchange for nitrogen mined from the soil or converted to inorganic nitrogen from soil organic matter </w:delText>
        </w:r>
      </w:del>
      <w:customXmlDelRangeStart w:id="16" w:author="Author"/>
      <w:sdt>
        <w:sdtPr>
          <w:rPr>
            <w:color w:val="000000"/>
          </w:rPr>
          <w:tag w:val="MENDELEY_CITATION_v3_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"/>
          <w:id w:val="-907604654"/>
          <w:placeholder>
            <w:docPart w:val="DefaultPlaceholder_-1854013440"/>
          </w:placeholder>
        </w:sdtPr>
        <w:sdtContent>
          <w:customXmlDelRangeEnd w:id="16"/>
          <w:customXmlDelRangeStart w:id="17" w:author="Author"/>
        </w:sdtContent>
      </w:sdt>
      <w:customXmlDelRangeEnd w:id="17"/>
      <w:del w:id="18" w:author="Author">
        <w:r w:rsidDel="00EB38F5">
          <w:delText xml:space="preserve">, or </w:delText>
        </w:r>
      </w:del>
      <w:r>
        <w:t>if carbon is allocated to bacteria</w:t>
      </w:r>
      <w:r w:rsidR="008D4253">
        <w:t>l</w:t>
      </w:r>
      <w:r>
        <w:t xml:space="preserve"> symbionts in exchange for nitrogen fixed from the atmosphere </w:t>
      </w:r>
      <w:sdt>
        <w:sdtPr>
          <w:tag w:val="MENDELEY_CITATION_v3_eyJjaXRhdGlvbklEIjoiTUVOREVMRVlfQ0lUQVRJT05fZmViZjViMmQtNzgxYi00NTQ3LWExNGItOWI1OGI1MWEyMzAzIiwicHJvcGVydGllcyI6eyJub3RlSW5kZXgiOjB9LCJpc0VkaXRlZCI6ZmFsc2UsIm1hbnVhbE92ZXJyaWRlIjp7ImNpdGVwcm9jVGV4dCI6IihHdXRzY2hpY2ssIDE5ODE7IFZpdG91c2VrIGFuZCBGaWVsZCwgMTk5OTsgUmFzdGV0dGVyIDxpPmV0IGFsLjwvaT4sIDIwMDE7IFZpdG91c2VrIDxpPmV0IGFsLjwvaT4sIDIwMDIpIiwiaXNNYW51YWxseU92ZXJyaWRkZW4iOmZhbHNlLCJtYW51YWxPdmVycmlkZVRleHQiOiIifSwiY2l0YXRpb25JdGVtcyI6W3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0s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fSwiaXNUZW1wb3JhcnkiOmZhbHNlfSx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1dfQ=="/>
          <w:id w:val="1929611418"/>
          <w:placeholder>
            <w:docPart w:val="DefaultPlaceholder_-1854013440"/>
          </w:placeholder>
        </w:sdtPr>
        <w:sdtContent>
          <w:r w:rsidR="00264CF9">
            <w:rPr>
              <w:rFonts w:eastAsia="Times New Roman"/>
            </w:rPr>
            <w:t>(</w:t>
          </w:r>
          <w:proofErr w:type="spellStart"/>
          <w:r w:rsidR="00264CF9">
            <w:rPr>
              <w:rFonts w:eastAsia="Times New Roman"/>
            </w:rPr>
            <w:t>Gutschick</w:t>
          </w:r>
          <w:proofErr w:type="spellEnd"/>
          <w:r w:rsidR="00264CF9">
            <w:rPr>
              <w:rFonts w:eastAsia="Times New Roman"/>
            </w:rPr>
            <w:t xml:space="preserve">, 1981; </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2001;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w:t>
          </w:r>
        </w:sdtContent>
      </w:sdt>
      <w:r>
        <w:t xml:space="preserve">. </w:t>
      </w:r>
      <w:r w:rsidR="00052BE2">
        <w:t>V</w:t>
      </w:r>
      <w:r>
        <w:t>aria</w:t>
      </w:r>
      <w:r w:rsidR="00052BE2">
        <w:t xml:space="preserve">tion in the </w:t>
      </w:r>
      <w:r>
        <w:t>cost to acquire nitrogen may help explain the prevalence of different nitrogen acquisition strategies in different environments, but these costs have not been quantified outside of a few studies</w:t>
      </w:r>
      <w:r w:rsidR="00AC0B40">
        <w:t xml:space="preserve"> </w:t>
      </w:r>
      <w:sdt>
        <w:sdtPr>
          <w:tag w:val="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LCAyMDE4OyBQZXJrb3dza2kgPGk+ZXQgYWwuPC9pPiwgMjAyMTsgTHUgPGk+ZXQgYWwuPC9pPiw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561393030"/>
          <w:placeholder>
            <w:docPart w:val="DefaultPlaceholder_-1854013440"/>
          </w:placeholder>
        </w:sdtPr>
        <w:sdtContent>
          <w:r w:rsidR="00264CF9">
            <w:rPr>
              <w:rFonts w:eastAsia="Times New Roman"/>
            </w:rPr>
            <w:t xml:space="preserve">(Terrer </w:t>
          </w:r>
          <w:r w:rsidR="00264CF9">
            <w:rPr>
              <w:rFonts w:eastAsia="Times New Roman"/>
              <w:i/>
              <w:iCs/>
            </w:rPr>
            <w:t>et al.</w:t>
          </w:r>
          <w:r w:rsidR="00264CF9">
            <w:rPr>
              <w:rFonts w:eastAsia="Times New Roman"/>
            </w:rPr>
            <w:t xml:space="preserve">, 2018; Perkowski </w:t>
          </w:r>
          <w:r w:rsidR="00264CF9">
            <w:rPr>
              <w:rFonts w:eastAsia="Times New Roman"/>
              <w:i/>
              <w:iCs/>
            </w:rPr>
            <w:t>et al.</w:t>
          </w:r>
          <w:r w:rsidR="00264CF9">
            <w:rPr>
              <w:rFonts w:eastAsia="Times New Roman"/>
            </w:rPr>
            <w:t xml:space="preserve">, 2021; Lu </w:t>
          </w:r>
          <w:r w:rsidR="00264CF9">
            <w:rPr>
              <w:rFonts w:eastAsia="Times New Roman"/>
              <w:i/>
              <w:iCs/>
            </w:rPr>
            <w:t>et al.</w:t>
          </w:r>
          <w:r w:rsidR="00264CF9">
            <w:rPr>
              <w:rFonts w:eastAsia="Times New Roman"/>
            </w:rPr>
            <w:t>, 2022)</w:t>
          </w:r>
        </w:sdtContent>
      </w:sdt>
      <w:r>
        <w:t xml:space="preserve"> despite their inclusion in nitrogen uptake models </w:t>
      </w:r>
      <w:sdt>
        <w:sdtPr>
          <w:tag w:val="MENDELEY_CITATION_v3_eyJjaXRhdGlvbklEIjoiTUVOREVMRVlfQ0lUQVRJT05fY2MwMDg3ZDEtNzQyNi00MTMwLTgxZDgtMmMwYWUxNzNlZTI2IiwicHJvcGVydGllcyI6eyJub3RlSW5kZXgiOjB9LCJpc0VkaXRlZCI6ZmFsc2UsIm1hbnVhbE92ZXJyaWRlIjp7ImNpdGVwcm9jVGV4dCI6IihGaXNoZXIgPGk+ZXQgYWwuPC9pPiwgMjAxMDsgQnJ6b3N0ZWsgPGk+ZXQgYWwuPC9pPiwgMjAxNDsgQWxsZW4gPGk+ZXQgYWwuPC9pPiw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382713958"/>
          <w:placeholder>
            <w:docPart w:val="DefaultPlaceholder_-1854013440"/>
          </w:placeholder>
        </w:sdtPr>
        <w:sdtContent>
          <w:r w:rsidR="00264CF9">
            <w:rPr>
              <w:rFonts w:eastAsia="Times New Roman"/>
            </w:rPr>
            <w:t xml:space="preserve">(Fisher </w:t>
          </w:r>
          <w:r w:rsidR="00264CF9">
            <w:rPr>
              <w:rFonts w:eastAsia="Times New Roman"/>
              <w:i/>
              <w:iCs/>
            </w:rPr>
            <w:t>et al.</w:t>
          </w:r>
          <w:r w:rsidR="00264CF9">
            <w:rPr>
              <w:rFonts w:eastAsia="Times New Roman"/>
            </w:rPr>
            <w:t xml:space="preserve">, 2010; </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Allen </w:t>
          </w:r>
          <w:r w:rsidR="00264CF9">
            <w:rPr>
              <w:rFonts w:eastAsia="Times New Roman"/>
              <w:i/>
              <w:iCs/>
            </w:rPr>
            <w:t>et al.</w:t>
          </w:r>
          <w:r w:rsidR="00264CF9">
            <w:rPr>
              <w:rFonts w:eastAsia="Times New Roman"/>
            </w:rPr>
            <w:t>, 2020)</w:t>
          </w:r>
        </w:sdtContent>
      </w:sdt>
      <w:r>
        <w:t xml:space="preserve"> currently implemented in terrestrial biosphere models </w:t>
      </w:r>
      <w:sdt>
        <w:sdtPr>
          <w:tag w:val="MENDELEY_CITATION_v3_eyJjaXRhdGlvbklEIjoiTUVOREVMRVlfQ0lUQVRJT05fMGU1YzM1ODQtZGExNS00MDQ4LWFmNDgtYjZiYmI0ZWZkMmE2IiwicHJvcGVydGllcyI6eyJub3RlSW5kZXgiOjB9LCJpc0VkaXRlZCI6ZmFsc2UsIm1hbnVhbE92ZXJyaWRlIjp7ImNpdGVwcm9jVGV4dCI6IihTaGkgPGk+ZXQgYWwuPC9pPiwgMjAxNjsgTGF3cmVuY2UgPGk+ZXQgYWwuPC9pPiwgMjAxOTsgQnJhZ2hpZXJlIDxpPmV0IGFsLjwvaT4s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567798694"/>
          <w:placeholder>
            <w:docPart w:val="DefaultPlaceholder_-1854013440"/>
          </w:placeholder>
        </w:sdtPr>
        <w:sdtContent>
          <w:r w:rsidR="00264CF9">
            <w:rPr>
              <w:rFonts w:eastAsia="Times New Roman"/>
            </w:rPr>
            <w:t xml:space="preserve">(Shi </w:t>
          </w:r>
          <w:r w:rsidR="00264CF9">
            <w:rPr>
              <w:rFonts w:eastAsia="Times New Roman"/>
              <w:i/>
              <w:iCs/>
            </w:rPr>
            <w:t>et al.</w:t>
          </w:r>
          <w:r w:rsidR="00264CF9">
            <w:rPr>
              <w:rFonts w:eastAsia="Times New Roman"/>
            </w:rPr>
            <w:t xml:space="preserve">, 2016; Lawrence </w:t>
          </w:r>
          <w:r w:rsidR="00264CF9">
            <w:rPr>
              <w:rFonts w:eastAsia="Times New Roman"/>
              <w:i/>
              <w:iCs/>
            </w:rPr>
            <w:t>et al.</w:t>
          </w:r>
          <w:r w:rsidR="00264CF9">
            <w:rPr>
              <w:rFonts w:eastAsia="Times New Roman"/>
            </w:rPr>
            <w:t xml:space="preserve">, 2019; </w:t>
          </w:r>
          <w:proofErr w:type="spellStart"/>
          <w:r w:rsidR="00264CF9">
            <w:rPr>
              <w:rFonts w:eastAsia="Times New Roman"/>
            </w:rPr>
            <w:t>Braghiere</w:t>
          </w:r>
          <w:proofErr w:type="spellEnd"/>
          <w:r w:rsidR="00264CF9">
            <w:rPr>
              <w:rFonts w:eastAsia="Times New Roman"/>
            </w:rPr>
            <w:t xml:space="preserve"> </w:t>
          </w:r>
          <w:r w:rsidR="00264CF9">
            <w:rPr>
              <w:rFonts w:eastAsia="Times New Roman"/>
              <w:i/>
              <w:iCs/>
            </w:rPr>
            <w:t>et al.</w:t>
          </w:r>
          <w:r w:rsidR="00264CF9">
            <w:rPr>
              <w:rFonts w:eastAsia="Times New Roman"/>
            </w:rPr>
            <w:t>, 2022)</w:t>
          </w:r>
        </w:sdtContent>
      </w:sdt>
      <w:r>
        <w:t>.</w:t>
      </w:r>
      <w:ins w:id="19" w:author="Author">
        <w:r w:rsidR="00EB38F5">
          <w:t xml:space="preserve"> No studies to our knowledge </w:t>
        </w:r>
        <w:r w:rsidR="00EB38F5">
          <w:lastRenderedPageBreak/>
          <w:t>have directly investigated interactions between nitrogen fixation and nitrogen availability on carbon costs to acquire nitrogen, which limits our ability to evaluate the ability of models to simulate plant nitrogen uptake patterns across environmental gradients.</w:t>
        </w:r>
      </w:ins>
    </w:p>
    <w:p w14:paraId="424C839E" w14:textId="185228DC" w:rsidR="0029725C" w:rsidRPr="0081750C" w:rsidRDefault="00EB38F5" w:rsidP="00783514">
      <w:pPr>
        <w:spacing w:line="360" w:lineRule="auto"/>
        <w:ind w:firstLine="720"/>
      </w:pPr>
      <w:ins w:id="20" w:author="Author">
        <w:r>
          <w:t>C</w:t>
        </w:r>
      </w:ins>
      <w:del w:id="21" w:author="Author">
        <w:r w:rsidR="00EA37C1" w:rsidDel="00EB38F5">
          <w:delText>While c</w:delText>
        </w:r>
      </w:del>
      <w:r w:rsidR="00EA37C1">
        <w:t xml:space="preserve">arbon costs to acquire nitrogen </w:t>
      </w:r>
      <w:del w:id="22" w:author="Author">
        <w:r w:rsidR="00EA37C1" w:rsidDel="00EB38F5">
          <w:delText xml:space="preserve">may vary in species with different nitrogen acquisition strategies, these costs </w:delText>
        </w:r>
      </w:del>
      <w:r w:rsidR="00EA37C1">
        <w:t xml:space="preserve">are </w:t>
      </w:r>
      <w:del w:id="23" w:author="Author">
        <w:r w:rsidR="00EA37C1" w:rsidDel="00EB38F5">
          <w:delText xml:space="preserve">also </w:delText>
        </w:r>
      </w:del>
      <w:r w:rsidR="00EA37C1">
        <w:t xml:space="preserve">likely </w:t>
      </w:r>
      <w:r w:rsidR="0029725C">
        <w:t>dependent on external environmental factors such as atmospheric CO</w:t>
      </w:r>
      <w:r w:rsidR="0029725C">
        <w:rPr>
          <w:vertAlign w:val="subscript"/>
        </w:rPr>
        <w:t>2</w:t>
      </w:r>
      <w:r w:rsidR="0029725C">
        <w:t xml:space="preserve">, light availability, and soil nutrient availability </w:t>
      </w:r>
      <w:sdt>
        <w:sdtPr>
          <w:tag w:val="MENDELEY_CITATION_v3_eyJjaXRhdGlvbklEIjoiTUVOREVMRVlfQ0lUQVRJT05fMDkyYWMwODYtZjhhMi00NWU0LWI1MmQtZDdhMmRhY2FlZGM5IiwicHJvcGVydGllcyI6eyJub3RlSW5kZXgiOjB9LCJpc0VkaXRlZCI6ZmFsc2UsIm1hbnVhbE92ZXJyaWRlIjp7ImNpdGVwcm9jVGV4dCI6IihCcnpvc3RlayA8aT5ldCBhbC48L2k+LCAyMDE0OyBUYXlsb3IgYW5kIE1lbmdlLCAyMDE4LCAyMDIxOyBUZXJyZXIgPGk+ZXQgYWwuPC9pPiwgMjAxODsgRnJpZWwgYW5kIEZyaWVzZW4sIDIwMTk7IEFsbGVuIDxpPmV0IGFsLjwvaT4sIDIwMjA7IFBlcmtvd3NraSA8aT5ldCBhbC48L2k+LCAyMDIxOyBMdSA8aT5ldCBhbC48L2k+LCAyMDIy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996920272"/>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2014; Taylor and </w:t>
          </w:r>
          <w:proofErr w:type="spellStart"/>
          <w:r w:rsidR="00264CF9">
            <w:rPr>
              <w:rFonts w:eastAsia="Times New Roman"/>
            </w:rPr>
            <w:t>Menge</w:t>
          </w:r>
          <w:proofErr w:type="spellEnd"/>
          <w:r w:rsidR="00264CF9">
            <w:rPr>
              <w:rFonts w:eastAsia="Times New Roman"/>
            </w:rPr>
            <w:t xml:space="preserve">, 2018, 2021; Terrer </w:t>
          </w:r>
          <w:r w:rsidR="00264CF9">
            <w:rPr>
              <w:rFonts w:eastAsia="Times New Roman"/>
              <w:i/>
              <w:iCs/>
            </w:rPr>
            <w:t>et al.</w:t>
          </w:r>
          <w:r w:rsidR="00264CF9">
            <w:rPr>
              <w:rFonts w:eastAsia="Times New Roman"/>
            </w:rPr>
            <w:t xml:space="preserve">, 2018; Friel and Friesen, 2019; Allen </w:t>
          </w:r>
          <w:r w:rsidR="00264CF9">
            <w:rPr>
              <w:rFonts w:eastAsia="Times New Roman"/>
              <w:i/>
              <w:iCs/>
            </w:rPr>
            <w:t>et al.</w:t>
          </w:r>
          <w:r w:rsidR="00264CF9">
            <w:rPr>
              <w:rFonts w:eastAsia="Times New Roman"/>
            </w:rPr>
            <w:t xml:space="preserve">, 2020; Perkowski </w:t>
          </w:r>
          <w:r w:rsidR="00264CF9">
            <w:rPr>
              <w:rFonts w:eastAsia="Times New Roman"/>
              <w:i/>
              <w:iCs/>
            </w:rPr>
            <w:t>et al.</w:t>
          </w:r>
          <w:r w:rsidR="00264CF9">
            <w:rPr>
              <w:rFonts w:eastAsia="Times New Roman"/>
            </w:rPr>
            <w:t xml:space="preserve">, 2021; Lu </w:t>
          </w:r>
          <w:r w:rsidR="00264CF9">
            <w:rPr>
              <w:rFonts w:eastAsia="Times New Roman"/>
              <w:i/>
              <w:iCs/>
            </w:rPr>
            <w:t>et al.</w:t>
          </w:r>
          <w:r w:rsidR="00264CF9">
            <w:rPr>
              <w:rFonts w:eastAsia="Times New Roman"/>
            </w:rPr>
            <w:t>, 2022)</w:t>
          </w:r>
        </w:sdtContent>
      </w:sdt>
      <w:r w:rsidR="0029725C">
        <w:t>. For instance, the amount of photosynthate allocated belowground in exchange for nitrogen may increase with increased light and CO</w:t>
      </w:r>
      <w:r w:rsidR="0029725C">
        <w:rPr>
          <w:vertAlign w:val="subscript"/>
        </w:rPr>
        <w:t>2</w:t>
      </w:r>
      <w:r w:rsidR="0029725C">
        <w:t xml:space="preserve">, as these factors reduce the cost to produce photosynthate </w:t>
      </w:r>
      <w:sdt>
        <w:sdtPr>
          <w:tag w:val="MENDELEY_CITATION_v3_eyJjaXRhdGlvbklEIjoiTUVOREVMRVlfQ0lUQVRJT05fN2RjODAzZDgtNTJlNy00ZTcwLWE4MTgtMTE5OGE3YTkzYWRmIiwicHJvcGVydGllcyI6eyJub3RlSW5kZXgiOjB9LCJpc0VkaXRlZCI6ZmFsc2UsIm1hbnVhbE92ZXJyaWRlIjp7ImNpdGVwcm9jVGV4dCI6IihUYXlsb3IgYW5kIE1lbmdlLCAyMDE4OyBUZXJyZXIgPGk+ZXQgYWwuPC9pPiwgMjAxODsgRnJpZWwgYW5kIEZyaWVzZW4sIDIwMTk7IFBlcmtvd3NraSA8aT5ldCBhbC48L2k+LCAyMDIxOyBXYXJpbmcgPGk+ZXQgYWwuPC9pPiwgMjAyMykiLCJpc01hbnVhbGx5T3ZlcnJpZGRlbiI6ZmFsc2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998877669"/>
          <w:placeholder>
            <w:docPart w:val="DefaultPlaceholder_-1854013440"/>
          </w:placeholder>
        </w:sdtPr>
        <w:sdtContent>
          <w:r w:rsidR="00264CF9">
            <w:rPr>
              <w:rFonts w:eastAsia="Times New Roman"/>
            </w:rPr>
            <w:t xml:space="preserve">(Taylor and </w:t>
          </w:r>
          <w:proofErr w:type="spellStart"/>
          <w:r w:rsidR="00264CF9">
            <w:rPr>
              <w:rFonts w:eastAsia="Times New Roman"/>
            </w:rPr>
            <w:t>Menge</w:t>
          </w:r>
          <w:proofErr w:type="spellEnd"/>
          <w:r w:rsidR="00264CF9">
            <w:rPr>
              <w:rFonts w:eastAsia="Times New Roman"/>
            </w:rPr>
            <w:t xml:space="preserve">, 2018; Terrer </w:t>
          </w:r>
          <w:r w:rsidR="00264CF9">
            <w:rPr>
              <w:rFonts w:eastAsia="Times New Roman"/>
              <w:i/>
              <w:iCs/>
            </w:rPr>
            <w:t>et al.</w:t>
          </w:r>
          <w:r w:rsidR="00264CF9">
            <w:rPr>
              <w:rFonts w:eastAsia="Times New Roman"/>
            </w:rPr>
            <w:t xml:space="preserve">, 2018; Friel and Friesen, 2019; Perkowski </w:t>
          </w:r>
          <w:r w:rsidR="00264CF9">
            <w:rPr>
              <w:rFonts w:eastAsia="Times New Roman"/>
              <w:i/>
              <w:iCs/>
            </w:rPr>
            <w:t>et al.</w:t>
          </w:r>
          <w:r w:rsidR="00264CF9">
            <w:rPr>
              <w:rFonts w:eastAsia="Times New Roman"/>
            </w:rPr>
            <w:t xml:space="preserve">, 2021; Waring </w:t>
          </w:r>
          <w:r w:rsidR="00264CF9">
            <w:rPr>
              <w:rFonts w:eastAsia="Times New Roman"/>
              <w:i/>
              <w:iCs/>
            </w:rPr>
            <w:t>et al.</w:t>
          </w:r>
          <w:r w:rsidR="00264CF9">
            <w:rPr>
              <w:rFonts w:eastAsia="Times New Roman"/>
            </w:rPr>
            <w:t>, 2023)</w:t>
          </w:r>
        </w:sdtContent>
      </w:sdt>
      <w:r w:rsidR="0029725C">
        <w:t xml:space="preserve">. However, </w:t>
      </w:r>
      <w:r w:rsidR="00265FA9">
        <w:t xml:space="preserve">increasing </w:t>
      </w:r>
      <w:r w:rsidR="0029725C">
        <w:t xml:space="preserve">soil nitrogen availability </w:t>
      </w:r>
      <w:r w:rsidR="00052BE2">
        <w:t>may</w:t>
      </w:r>
      <w:r w:rsidR="0029725C">
        <w:t xml:space="preserve"> </w:t>
      </w:r>
      <w:r w:rsidR="004059B8">
        <w:t xml:space="preserve">alternatively </w:t>
      </w:r>
      <w:r w:rsidR="0029725C">
        <w:t xml:space="preserve">reduce costs for nitrogen acquisition due </w:t>
      </w:r>
      <w:r w:rsidR="00052BE2">
        <w:t xml:space="preserve">to </w:t>
      </w:r>
      <w:r w:rsidR="0029725C">
        <w:t xml:space="preserve">stronger increases in plant nitrogen acquisition per unit carbon allocated belowground. This pattern </w:t>
      </w:r>
      <w:del w:id="24" w:author="Author">
        <w:r w:rsidR="0029725C" w:rsidDel="00EB38F5">
          <w:delText xml:space="preserve">increases plant nitrogen uptake efficiency and </w:delText>
        </w:r>
      </w:del>
      <w:r w:rsidR="00265FA9">
        <w:t>may be</w:t>
      </w:r>
      <w:r w:rsidR="0029725C">
        <w:t xml:space="preserve"> the result of </w:t>
      </w:r>
      <w:r w:rsidR="00052BE2">
        <w:t>reduced</w:t>
      </w:r>
      <w:r w:rsidR="0029725C">
        <w:t xml:space="preserve"> soil resource mining (by roots or symbionts) needed to </w:t>
      </w:r>
      <w:r w:rsidR="00265FA9">
        <w:t>satisfy</w:t>
      </w:r>
      <w:r w:rsidR="0029725C">
        <w:t xml:space="preserve"> plant nitrogen demand</w:t>
      </w:r>
      <w:ins w:id="25" w:author="Author">
        <w:r>
          <w:t xml:space="preserve"> under greater nitrogen availability</w:t>
        </w:r>
      </w:ins>
      <w:r w:rsidR="0029725C">
        <w:t>. This response to increasing soil nitrogen availability may not be as robust in plant species with strong and specialized symbiotic relationships with nitrogen-acquiring partners that reduce the sensitivity of plant nitrogen uptake to changes in nitrogen availability</w:t>
      </w:r>
      <w:r w:rsidR="00052BE2">
        <w:t xml:space="preserve"> (e.g., </w:t>
      </w:r>
      <w:r w:rsidR="0029725C">
        <w:t>plant species that associate with symbiotic nitrogen-fixing bacteria</w:t>
      </w:r>
      <w:r w:rsidR="00052BE2">
        <w:t>)</w:t>
      </w:r>
      <w:r w:rsidR="00EA37C1">
        <w:t xml:space="preserve"> </w:t>
      </w:r>
      <w:sdt>
        <w:sdtPr>
          <w:tag w:val="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53732053"/>
          <w:placeholder>
            <w:docPart w:val="57B8DAA15C4D064EA5243C66CBA0A91E"/>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rsidR="0029725C">
        <w:t>.</w:t>
      </w:r>
      <w:ins w:id="26" w:author="Author">
        <w:r>
          <w:t xml:space="preserve"> While previous work notes that plants still acquire nitrogen through symbiotic nitrogen fixation under high soil nitrogen availability</w:t>
        </w:r>
      </w:ins>
      <w:r>
        <w:t xml:space="preserve">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
          <w:id w:val="1377734773"/>
          <w:placeholder>
            <w:docPart w:val="DefaultPlaceholder_-1854013440"/>
          </w:placeholder>
        </w:sdtPr>
        <w:sdtContent>
          <w:r w:rsidR="00264CF9">
            <w:rPr>
              <w:rFonts w:eastAsia="Times New Roman"/>
            </w:rPr>
            <w:t>(</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2023)</w:t>
          </w:r>
        </w:sdtContent>
      </w:sdt>
      <w:ins w:id="27" w:author="Author">
        <w:r>
          <w:t>, resource optimization theory suggests that reduced sensitivity of plant nitrogen uptake to changes in nitrogen availability in nitrogen-fixing plants may stem from preferential investment toward the resource acquisition strategy that confers the lowest carbon cost and greatest nitrogen gain</w:t>
        </w:r>
      </w:ins>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ZDYwOGI0MTQtMWIyOC0zNGViLWI0YWYtZmY0ODFjYjBhN2MxIi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jb250YWluZXItdGl0bGUtc2hvcnQiOiJBbm51IFJldiBFY29sIFN5c3Q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n0sImlzVGVtcG9yYXJ5IjpmYWxzZX1dfQ=="/>
          <w:id w:val="-1634019916"/>
          <w:placeholder>
            <w:docPart w:val="DefaultPlaceholder_-1854013440"/>
          </w:placeholder>
        </w:sdtPr>
        <w:sdtContent>
          <w:r w:rsidR="00264CF9">
            <w:rPr>
              <w:rFonts w:eastAsia="Times New Roman"/>
            </w:rPr>
            <w:t xml:space="preserve">(Bloom </w:t>
          </w:r>
          <w:r w:rsidR="00264CF9">
            <w:rPr>
              <w:rFonts w:eastAsia="Times New Roman"/>
              <w:i/>
              <w:iCs/>
            </w:rPr>
            <w:t>et al.</w:t>
          </w:r>
          <w:r w:rsidR="00264CF9">
            <w:rPr>
              <w:rFonts w:eastAsia="Times New Roman"/>
            </w:rPr>
            <w:t xml:space="preserve">, 1985;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2001)</w:t>
          </w:r>
        </w:sdtContent>
      </w:sdt>
      <w:ins w:id="28" w:author="Author">
        <w:r>
          <w:t>. If true, similar costs to acquire nitrogen in nitrogen-fixing species may be achieved across nitrogen availability gradients due to a shift away from nitrogen acquisition through nitrogen fixation as costs to acquire nitrogen through direct uptake decrease</w:t>
        </w:r>
      </w:ins>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528638798"/>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ins w:id="29" w:author="Author">
        <w:r>
          <w:t>.</w:t>
        </w:r>
      </w:ins>
    </w:p>
    <w:p w14:paraId="0C62201D" w14:textId="65BF9195" w:rsidR="0029725C" w:rsidRDefault="0029725C" w:rsidP="00783514">
      <w:pPr>
        <w:spacing w:line="360" w:lineRule="auto"/>
        <w:ind w:firstLine="720"/>
      </w:pPr>
      <w:r>
        <w:t>In a recent study</w:t>
      </w:r>
      <w:r w:rsidR="00381CA8">
        <w:t xml:space="preserve">, Perkowski </w:t>
      </w:r>
      <w:r w:rsidR="00381CA8">
        <w:rPr>
          <w:i/>
          <w:iCs/>
        </w:rPr>
        <w:t>et al</w:t>
      </w:r>
      <w:r w:rsidR="00381CA8">
        <w:t>. (2021)</w:t>
      </w:r>
      <w:r>
        <w:t xml:space="preserve"> show</w:t>
      </w:r>
      <w:r w:rsidR="00052BE2">
        <w:t>ed</w:t>
      </w:r>
      <w:r>
        <w:t xml:space="preserve"> that </w:t>
      </w:r>
      <w:r w:rsidR="00381CA8">
        <w:t>increasi</w:t>
      </w:r>
      <w:r>
        <w:t xml:space="preserve">ng soil nitrogen fertilization decreased </w:t>
      </w:r>
      <w:ins w:id="30" w:author="Author">
        <w:r w:rsidR="002F4C9B">
          <w:t xml:space="preserve">belowground biomass </w:t>
        </w:r>
      </w:ins>
      <w:r>
        <w:t xml:space="preserve">carbon costs to acquire nitrogen in </w:t>
      </w:r>
      <w:r>
        <w:rPr>
          <w:i/>
          <w:iCs/>
        </w:rPr>
        <w:t>Gossypium hirsutum</w:t>
      </w:r>
      <w:r>
        <w:t xml:space="preserve"> </w:t>
      </w:r>
      <w:r w:rsidR="00052BE2">
        <w:t xml:space="preserve">(L.) </w:t>
      </w:r>
      <w:r>
        <w:t xml:space="preserve">and </w:t>
      </w:r>
      <w:r>
        <w:rPr>
          <w:i/>
          <w:iCs/>
        </w:rPr>
        <w:t>Glycine max</w:t>
      </w:r>
      <w:r w:rsidR="00052BE2">
        <w:t xml:space="preserve"> L. (Merr)</w:t>
      </w:r>
      <w:r>
        <w:t xml:space="preserve">. </w:t>
      </w:r>
      <w:r>
        <w:rPr>
          <w:i/>
          <w:iCs/>
        </w:rPr>
        <w:t>Gossypium hirsutum</w:t>
      </w:r>
      <w:r>
        <w:t xml:space="preserve"> can acquire nutrients via direct uptake pathways</w:t>
      </w:r>
      <w:del w:id="31" w:author="Author">
        <w:r w:rsidDel="002F4C9B">
          <w:delText xml:space="preserve"> or through symbioses with arbuscular mycorrhizal fungi</w:delText>
        </w:r>
      </w:del>
      <w:r>
        <w:t xml:space="preserve">, while </w:t>
      </w:r>
      <w:r>
        <w:rPr>
          <w:i/>
          <w:iCs/>
        </w:rPr>
        <w:t>G. max</w:t>
      </w:r>
      <w:r>
        <w:t xml:space="preserve"> can acquire nutrients via direct uptake pathways or through symbioses with nitrogen-fixing bacteria. In the experiment, the authors noted that</w:t>
      </w:r>
      <w:ins w:id="32" w:author="Author">
        <w:r w:rsidR="002F4C9B">
          <w:t xml:space="preserve"> belowground </w:t>
        </w:r>
        <w:r w:rsidR="002F4C9B">
          <w:lastRenderedPageBreak/>
          <w:t>biomass</w:t>
        </w:r>
      </w:ins>
      <w:r>
        <w:t xml:space="preserve"> carbon costs to acquire nitrogen in </w:t>
      </w:r>
      <w:r>
        <w:rPr>
          <w:i/>
          <w:iCs/>
        </w:rPr>
        <w:t>G. max</w:t>
      </w:r>
      <w:r>
        <w:t xml:space="preserve"> were generally less responsive to increasing soil nitrogen fertilization than </w:t>
      </w:r>
      <w:r>
        <w:rPr>
          <w:i/>
          <w:iCs/>
        </w:rPr>
        <w:t>G. hirsutum</w:t>
      </w:r>
      <w:r w:rsidR="00052BE2">
        <w:t>. This</w:t>
      </w:r>
      <w:r>
        <w:t xml:space="preserve"> pattern coincided with</w:t>
      </w:r>
      <w:r w:rsidR="00052BE2">
        <w:t xml:space="preserve"> </w:t>
      </w:r>
      <w:r>
        <w:t>reduc</w:t>
      </w:r>
      <w:r w:rsidR="00052BE2">
        <w:t>ed</w:t>
      </w:r>
      <w:r>
        <w:t xml:space="preserve"> </w:t>
      </w:r>
      <w:r>
        <w:rPr>
          <w:i/>
          <w:iCs/>
        </w:rPr>
        <w:t>G. max</w:t>
      </w:r>
      <w:r>
        <w:t xml:space="preserve"> root nodulation with increasing fertilization. The authors speculated that this response may have been driven by resource optimization, where </w:t>
      </w:r>
      <w:r>
        <w:rPr>
          <w:i/>
          <w:iCs/>
        </w:rPr>
        <w:t>G. max</w:t>
      </w:r>
      <w:r>
        <w:t xml:space="preserve"> shifted their dominant mode of nitrogen acquisition from nitrogen fixation to direct uptake with increasing fertilization once </w:t>
      </w:r>
      <w:r w:rsidR="004059B8">
        <w:t xml:space="preserve">the </w:t>
      </w:r>
      <w:r>
        <w:t>cost to acquire nitrogen via direct uptake became less than</w:t>
      </w:r>
      <w:r w:rsidR="004059B8">
        <w:t xml:space="preserve"> the</w:t>
      </w:r>
      <w:r>
        <w:t xml:space="preserve"> cost to acquire nitrogen via nitrogen fixation </w:t>
      </w:r>
      <w:sdt>
        <w:sdtPr>
          <w:tag w:val="MENDELEY_CITATION_v3_eyJjaXRhdGlvbklEIjoiTUVOREVMRVlfQ0lUQVRJT05fNDJiMjUxZGYtOWEzNS00OGMxLWIyMzAtOTliYjg2MWZlMjQxIiwicHJvcGVydGllcyI6eyJub3RlSW5kZXgiOjB9LCJpc0VkaXRlZCI6ZmFsc2UsIm1hbnVhbE92ZXJyaWRlIjp7ImNpdGVwcm9jVGV4dCI6IihCbG9vbSA8aT5ldCBhbC48L2k+LCAxOTg1OyBSYXN0ZXR0ZXIgPGk+ZXQgYWwuPC9pPiwgMjAwMSkiLCJpc01hbnVhbGx5T3ZlcnJpZGRlbiI6ZmFsc2U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
          <w:id w:val="-1452320117"/>
          <w:placeholder>
            <w:docPart w:val="DefaultPlaceholder_-1854013440"/>
          </w:placeholder>
        </w:sdtPr>
        <w:sdtContent>
          <w:r w:rsidR="00264CF9">
            <w:rPr>
              <w:rFonts w:eastAsia="Times New Roman"/>
            </w:rPr>
            <w:t xml:space="preserve">(Bloom </w:t>
          </w:r>
          <w:r w:rsidR="00264CF9">
            <w:rPr>
              <w:rFonts w:eastAsia="Times New Roman"/>
              <w:i/>
              <w:iCs/>
            </w:rPr>
            <w:t>et al.</w:t>
          </w:r>
          <w:r w:rsidR="00264CF9">
            <w:rPr>
              <w:rFonts w:eastAsia="Times New Roman"/>
            </w:rPr>
            <w:t xml:space="preserve">, 1985;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2001)</w:t>
          </w:r>
        </w:sdtContent>
      </w:sdt>
      <w:r>
        <w:t>.</w:t>
      </w:r>
      <w:ins w:id="33" w:author="Author">
        <w:r w:rsidR="002F4C9B">
          <w:t xml:space="preserve"> Indeed, plants that form associations with symbiotic nitrogen-fixing bacteria often exhibit reduced responses to changes in nitrogen availability despite reduced investment toward nitrogen fixation with increasing nitrogen availability </w:t>
        </w:r>
      </w:ins>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wgMTk4MTsgVGF5bG9yIGFuZCBNZW5nZSwgMjAxODsgRnJpZWwgYW5kIEZyaWVzZW4sIDIwMTk7IE1jQ3VsbG9jaCBhbmQgUG9yZGVyLCAyMDIxOyBNZW5nZSA8aT5ldCBhbC48L2k+LCAyMDIzOyBTY2htaWR0IDxpPmV0IGFsLjwvaT4s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2080251429"/>
          <w:placeholder>
            <w:docPart w:val="DefaultPlaceholder_-1854013440"/>
          </w:placeholder>
        </w:sdtPr>
        <w:sdtContent>
          <w:r w:rsidR="00264CF9">
            <w:rPr>
              <w:rFonts w:eastAsia="Times New Roman"/>
            </w:rPr>
            <w:t>(</w:t>
          </w:r>
          <w:proofErr w:type="spellStart"/>
          <w:r w:rsidR="00264CF9">
            <w:rPr>
              <w:rFonts w:eastAsia="Times New Roman"/>
            </w:rPr>
            <w:t>Gutschick</w:t>
          </w:r>
          <w:proofErr w:type="spellEnd"/>
          <w:r w:rsidR="00264CF9">
            <w:rPr>
              <w:rFonts w:eastAsia="Times New Roman"/>
            </w:rPr>
            <w:t xml:space="preserve">, 1981; Taylor and </w:t>
          </w:r>
          <w:proofErr w:type="spellStart"/>
          <w:r w:rsidR="00264CF9">
            <w:rPr>
              <w:rFonts w:eastAsia="Times New Roman"/>
            </w:rPr>
            <w:t>Menge</w:t>
          </w:r>
          <w:proofErr w:type="spellEnd"/>
          <w:r w:rsidR="00264CF9">
            <w:rPr>
              <w:rFonts w:eastAsia="Times New Roman"/>
            </w:rPr>
            <w:t xml:space="preserve">, 2018; Friel and Friesen, 2019; McCulloch and </w:t>
          </w:r>
          <w:proofErr w:type="spellStart"/>
          <w:r w:rsidR="00264CF9">
            <w:rPr>
              <w:rFonts w:eastAsia="Times New Roman"/>
            </w:rPr>
            <w:t>Porder</w:t>
          </w:r>
          <w:proofErr w:type="spellEnd"/>
          <w:r w:rsidR="00264CF9">
            <w:rPr>
              <w:rFonts w:eastAsia="Times New Roman"/>
            </w:rPr>
            <w:t xml:space="preserve">, 2021; </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2023; Schmidt </w:t>
          </w:r>
          <w:r w:rsidR="00264CF9">
            <w:rPr>
              <w:rFonts w:eastAsia="Times New Roman"/>
              <w:i/>
              <w:iCs/>
            </w:rPr>
            <w:t>et al.</w:t>
          </w:r>
          <w:r w:rsidR="00264CF9">
            <w:rPr>
              <w:rFonts w:eastAsia="Times New Roman"/>
            </w:rPr>
            <w:t>, 2023)</w:t>
          </w:r>
        </w:sdtContent>
      </w:sdt>
      <w:r w:rsidR="002F4C9B">
        <w:t>.</w:t>
      </w:r>
      <w:r>
        <w:t xml:space="preserve"> However, the authors were not able to make robust conclusions about whether the carbon cost to acquire nitrogen responses to soil nitrogen fertilization differed between </w:t>
      </w:r>
      <w:r>
        <w:rPr>
          <w:i/>
          <w:iCs/>
        </w:rPr>
        <w:t>G. hirsutum</w:t>
      </w:r>
      <w:r>
        <w:t xml:space="preserve"> and </w:t>
      </w:r>
      <w:r>
        <w:rPr>
          <w:i/>
          <w:iCs/>
        </w:rPr>
        <w:t>G. max</w:t>
      </w:r>
      <w:r>
        <w:t xml:space="preserve"> due to differences in </w:t>
      </w:r>
      <w:del w:id="34" w:author="Author">
        <w:r w:rsidDel="00264CF9">
          <w:delText>species nutrient acquisition strategy</w:delText>
        </w:r>
      </w:del>
      <w:ins w:id="35" w:author="Author">
        <w:r w:rsidR="00264CF9">
          <w:t>ability to associate with symbiotic nitrogen-fixing bacteria</w:t>
        </w:r>
      </w:ins>
      <w:r w:rsidR="00EA37C1">
        <w:t>. This was</w:t>
      </w:r>
      <w:r>
        <w:t xml:space="preserve"> because the two species are not phylogenetically </w:t>
      </w:r>
      <w:r w:rsidR="00EA37C1">
        <w:t>related and</w:t>
      </w:r>
      <w:r>
        <w:t xml:space="preserve"> adopt different growth forms and growth durations.</w:t>
      </w:r>
    </w:p>
    <w:p w14:paraId="2B76B89A" w14:textId="48E6D57D" w:rsidR="0029725C" w:rsidRDefault="0029725C" w:rsidP="00783514">
      <w:pPr>
        <w:spacing w:line="360" w:lineRule="auto"/>
        <w:ind w:firstLine="720"/>
      </w:pPr>
      <w:r>
        <w:t xml:space="preserve">To understand how nitrogen fixation and soil nitrogen fertilization interact to influence </w:t>
      </w:r>
      <w:ins w:id="36" w:author="Author">
        <w:r w:rsidR="00264CF9">
          <w:t xml:space="preserve">belowground biomass </w:t>
        </w:r>
      </w:ins>
      <w:r>
        <w:t xml:space="preserve">carbon costs to acquire nitrogen, </w:t>
      </w:r>
      <w:r>
        <w:rPr>
          <w:i/>
          <w:iCs/>
        </w:rPr>
        <w:t>Glycine max</w:t>
      </w:r>
      <w:r>
        <w:t xml:space="preserve"> L. (Merr.) </w:t>
      </w:r>
      <w:r w:rsidR="00052BE2">
        <w:t xml:space="preserve">seedlings were grown </w:t>
      </w:r>
      <w:r>
        <w:t xml:space="preserve">under two soil nitrogen fertilization treatments and </w:t>
      </w:r>
      <w:ins w:id="37" w:author="Author">
        <w:r w:rsidR="00264CF9">
          <w:t xml:space="preserve"> were either</w:t>
        </w:r>
      </w:ins>
      <w:del w:id="38" w:author="Author">
        <w:r w:rsidDel="00264CF9">
          <w:delText>two</w:delText>
        </w:r>
      </w:del>
      <w:r>
        <w:t xml:space="preserve"> inoculat</w:t>
      </w:r>
      <w:ins w:id="39" w:author="Author">
        <w:r w:rsidR="00264CF9">
          <w:t>ed or not inoculated with symbiotic nitrogen-fixing bacteria</w:t>
        </w:r>
      </w:ins>
      <w:del w:id="40" w:author="Author">
        <w:r w:rsidDel="00264CF9">
          <w:delText>ion treatments</w:delText>
        </w:r>
      </w:del>
      <w:r>
        <w:t xml:space="preserve"> in a full factorial greenhouse experiment. We used this experiment to test the following hypotheses:</w:t>
      </w:r>
    </w:p>
    <w:p w14:paraId="0494AB0A" w14:textId="7BC63ABC" w:rsidR="0029725C" w:rsidRDefault="0029725C" w:rsidP="00783514">
      <w:pPr>
        <w:pStyle w:val="ListParagraph"/>
        <w:numPr>
          <w:ilvl w:val="0"/>
          <w:numId w:val="6"/>
        </w:numPr>
        <w:spacing w:line="360" w:lineRule="auto"/>
        <w:ind w:left="1080"/>
      </w:pPr>
      <w:r>
        <w:t xml:space="preserve">Soil nitrogen fertilization will decrease </w:t>
      </w:r>
      <w:ins w:id="41" w:author="Author">
        <w:r w:rsidR="00264CF9">
          <w:t xml:space="preserve">belowground </w:t>
        </w:r>
        <w:proofErr w:type="spellStart"/>
        <w:r w:rsidR="00264CF9">
          <w:t xml:space="preserve">biomass </w:t>
        </w:r>
      </w:ins>
      <w:r>
        <w:t>carbo</w:t>
      </w:r>
      <w:proofErr w:type="spellEnd"/>
      <w:r>
        <w:t>n costs of nitrogen acquisition in both uninoculated and inoculated individuals. This will manifest as an increase</w:t>
      </w:r>
      <w:r w:rsidR="00052BE2">
        <w:t xml:space="preserve"> in</w:t>
      </w:r>
      <w:r>
        <w:t xml:space="preserve"> the amount of nitrogen acquired per belowground carbon investment, indexed by a stronger increase in plant nitrogen uptake than belowground carbon allocation.</w:t>
      </w:r>
    </w:p>
    <w:p w14:paraId="56724FDC" w14:textId="2915FCF5" w:rsidR="0029725C" w:rsidRDefault="0029725C" w:rsidP="00783514">
      <w:pPr>
        <w:pStyle w:val="ListParagraph"/>
        <w:numPr>
          <w:ilvl w:val="0"/>
          <w:numId w:val="6"/>
        </w:numPr>
        <w:spacing w:line="360" w:lineRule="auto"/>
        <w:ind w:left="1080"/>
      </w:pPr>
      <w:r>
        <w:t xml:space="preserve">Inoculation with nitrogen-fixing bacteria will decrease </w:t>
      </w:r>
      <w:ins w:id="42" w:author="Author">
        <w:r w:rsidR="00264CF9">
          <w:t xml:space="preserve">belowground biomass </w:t>
        </w:r>
      </w:ins>
      <w:r>
        <w:t>carbon costs to acquire nitrogen under low soil nitrogen availability</w:t>
      </w:r>
      <w:r w:rsidR="00052BE2">
        <w:t xml:space="preserve">. This is because </w:t>
      </w:r>
      <w:ins w:id="43" w:author="Author">
        <w:r w:rsidR="00264CF9">
          <w:t xml:space="preserve">belowground biomass </w:t>
        </w:r>
      </w:ins>
      <w:r>
        <w:t xml:space="preserve">carbon costs to acquire nitrogen through symbiotic nitrogen fixation will be less than the </w:t>
      </w:r>
      <w:ins w:id="44" w:author="Author">
        <w:r w:rsidR="00264CF9">
          <w:t xml:space="preserve">belowground biomass </w:t>
        </w:r>
      </w:ins>
      <w:r>
        <w:t xml:space="preserve">carbon cost to acquire nitrogen via direct uptake. However, </w:t>
      </w:r>
      <w:r w:rsidR="00052BE2">
        <w:t xml:space="preserve">inoculation will have no </w:t>
      </w:r>
      <w:r>
        <w:t>effect o</w:t>
      </w:r>
      <w:r w:rsidR="00052BE2">
        <w:t xml:space="preserve">n </w:t>
      </w:r>
      <w:ins w:id="45" w:author="Author">
        <w:r w:rsidR="00264CF9">
          <w:t xml:space="preserve">belowground biomass </w:t>
        </w:r>
      </w:ins>
      <w:r w:rsidR="00052BE2">
        <w:lastRenderedPageBreak/>
        <w:t xml:space="preserve">carbon costs to acquire nitrogen </w:t>
      </w:r>
      <w:r>
        <w:t>under high soil nitrogen availability due to all plants shifting toward a similar, direct uptake-dominated mode of nitrogen acquisition.</w:t>
      </w:r>
    </w:p>
    <w:p w14:paraId="7A6E91B8" w14:textId="4BED6379"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t xml:space="preserve"> reduced</w:t>
      </w:r>
      <w:r w:rsidR="0029725C">
        <w:t xml:space="preserve"> </w:t>
      </w:r>
      <w:ins w:id="46" w:author="Author">
        <w:r w:rsidR="00264CF9">
          <w:t xml:space="preserve">belowground biomass </w:t>
        </w:r>
      </w:ins>
      <w:r w:rsidR="0029725C">
        <w:t>carbon costs to obtain nitrogen from direct uptake with increasing soil nitrogen fertilization.</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20103EA7"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ins w:id="47" w:author="Author">
        <w:r w:rsidR="00264CF9">
          <w:t xml:space="preserve">The experiment used </w:t>
        </w:r>
        <w:r w:rsidR="00264CF9">
          <w:rPr>
            <w:i/>
            <w:iCs/>
          </w:rPr>
          <w:t>G. max</w:t>
        </w:r>
        <w:r w:rsidR="00264CF9">
          <w:t xml:space="preserve"> 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ins>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LCAyMDAyOyBNb250dmlsbGUgYW5kIFNjaGFmZm5lciwgMjAwNCkiLCJpc01hbnVhbGx5T3ZlcnJpZGRlbiI6ZmFsc2UsIm1hbnVhbE92ZXJyaWRlVGV4dCI6IiJ9LCJjaXRhdGlvbkl0ZW1zIjpbeyJpZCI6IjYwMGM0YzRmLTk5ZjItNWQ0ZC1iMTAxLTM1ZWUxMjRiNTZmMyIsIml0ZW1EYXRhIjp7IkRPSSI6IjEwLjQzMTUvMDM2Mi0wMjhYLTY3LjQuNzU4IiwiSVNTTiI6IjAzNjIwMjhYIiwiUE1JRCI6IjE1MDgzNzI4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"/>
          <w:id w:val="-202017090"/>
          <w:placeholder>
            <w:docPart w:val="DefaultPlaceholder_-1854013440"/>
          </w:placeholder>
        </w:sdtPr>
        <w:sdtEndPr>
          <w:rPr>
            <w:rFonts w:cs="Times New Roman (Body CS)"/>
          </w:rPr>
        </w:sdtEndPr>
        <w:sdtContent>
          <w:r w:rsidR="00264CF9" w:rsidRPr="00264CF9">
            <w:rPr>
              <w:rFonts w:eastAsia="Times New Roman"/>
              <w:color w:val="000000"/>
            </w:rPr>
            <w:t>(</w:t>
          </w:r>
          <w:proofErr w:type="spellStart"/>
          <w:r w:rsidR="00264CF9" w:rsidRPr="00264CF9">
            <w:rPr>
              <w:rFonts w:eastAsia="Times New Roman"/>
              <w:color w:val="000000"/>
            </w:rPr>
            <w:t>Scouten</w:t>
          </w:r>
          <w:proofErr w:type="spellEnd"/>
          <w:r w:rsidR="00264CF9" w:rsidRPr="00264CF9">
            <w:rPr>
              <w:rFonts w:eastAsia="Times New Roman"/>
              <w:color w:val="000000"/>
            </w:rPr>
            <w:t xml:space="preserve"> and </w:t>
          </w:r>
          <w:proofErr w:type="spellStart"/>
          <w:r w:rsidR="00264CF9" w:rsidRPr="00264CF9">
            <w:rPr>
              <w:rFonts w:eastAsia="Times New Roman"/>
              <w:color w:val="000000"/>
            </w:rPr>
            <w:t>Beuchat</w:t>
          </w:r>
          <w:proofErr w:type="spellEnd"/>
          <w:r w:rsidR="00264CF9" w:rsidRPr="00264CF9">
            <w:rPr>
              <w:rFonts w:eastAsia="Times New Roman"/>
              <w:color w:val="000000"/>
            </w:rPr>
            <w:t>,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7D66E24F" w14:textId="6E505BD1"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sIDE5NTApIiwiaXNNYW51YWxseU92ZXJyaWRkZW4iOmZhbHNlLCJtYW51YWxPdmVycmlkZVRleHQiOiIifS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LCJjb250YWluZXItdGl0bGUtc2hvcnQiOiIifSwidXJpcyI6WyJodHRwOi8vd3d3Lm1lbmRlbGV5LmNvbS9kb2N1bWVudHMvP3V1aWQ9ZGQxMWZiNmEtYmYwZS00NjIxLWFlMmEtMWZkMjM0NWE3ODRlIl0sImlzVGVtcG9yYXJ5IjpmYWxzZSwibGVnYWN5RGVza3RvcElkIjoiZGQxMWZiNmEtYmYwZS00NjIxLWFlMmEtMWZkMjM0NWE3ODRlIn1dfQ=="/>
          <w:id w:val="287330000"/>
          <w:placeholder>
            <w:docPart w:val="DefaultPlaceholder_-1854013440"/>
          </w:placeholder>
        </w:sdtPr>
        <w:sdtEndPr>
          <w:rPr>
            <w:rFonts w:cs="Times New Roman (Body CS)"/>
          </w:rPr>
        </w:sdtEndPr>
        <w:sdtContent>
          <w:r w:rsidR="00264CF9" w:rsidRPr="00264CF9">
            <w:rPr>
              <w:rFonts w:eastAsia="Times New Roman"/>
              <w:color w:val="000000"/>
            </w:rPr>
            <w:t xml:space="preserve">(Hoagland and </w:t>
          </w:r>
          <w:proofErr w:type="spellStart"/>
          <w:r w:rsidR="00264CF9" w:rsidRPr="00264CF9">
            <w:rPr>
              <w:rFonts w:eastAsia="Times New Roman"/>
              <w:color w:val="000000"/>
            </w:rPr>
            <w:t>Arnon</w:t>
          </w:r>
          <w:proofErr w:type="spellEnd"/>
          <w:r w:rsidR="00264CF9" w:rsidRPr="00264CF9">
            <w:rPr>
              <w:rFonts w:eastAsia="Times New Roman"/>
              <w:color w:val="000000"/>
            </w:rPr>
            <w:t>, 1950)</w:t>
          </w:r>
        </w:sdtContent>
      </w:sdt>
      <w:r>
        <w:rPr>
          <w:rFonts w:cs="Times New Roman"/>
        </w:rPr>
        <w:t xml:space="preserve"> equivalent to either 70 or 630 ppm N twice per week for seven weeks.</w:t>
      </w:r>
      <w:ins w:id="48" w:author="Autho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ins>
      <w:r>
        <w:rPr>
          <w:rFonts w:cs="Times New Roman"/>
        </w:rPr>
        <w:t xml:space="preserve"> Nitrogen fertilization doses were received as topical agents to the soil surface and were modified to keep concentrations of other macronutrients and micronutrients equivalent (</w:t>
      </w:r>
      <w:r w:rsidRPr="00080882">
        <w:rPr>
          <w:rFonts w:cs="Times New Roman"/>
        </w:rPr>
        <w:t>Table S1</w:t>
      </w:r>
      <w:r>
        <w:rPr>
          <w:rFonts w:cs="Times New Roman"/>
        </w:rPr>
        <w:t>). Throughout the experiment, plants were routinely well-watered to minimize any chance of water stress.</w:t>
      </w:r>
      <w:ins w:id="49" w:author="Author">
        <w:r w:rsidR="00264CF9">
          <w:rPr>
            <w:rFonts w:cs="Times New Roman"/>
          </w:rPr>
          <w:t xml:space="preserve"> Greenhouse maximum daytime temperatures averaged </w:t>
        </w:r>
        <w:r w:rsidR="00264CF9">
          <w:rPr>
            <w:color w:val="000000"/>
          </w:rPr>
          <w:t xml:space="preserve">42.4±3.9°C (mean ± standard deviation) across </w:t>
        </w:r>
        <w:r w:rsidR="00264CF9">
          <w:rPr>
            <w:color w:val="000000"/>
          </w:rPr>
          <w:lastRenderedPageBreak/>
          <w:t xml:space="preserve">blocks, while minimum nighttime temperature </w:t>
        </w:r>
        <w:r w:rsidR="00264CF9">
          <w:rPr>
            <w:color w:val="000000"/>
          </w:rPr>
          <w:t>averaged</w:t>
        </w:r>
        <w:r w:rsidR="00264CF9">
          <w:rPr>
            <w:color w:val="000000"/>
          </w:rPr>
          <w:t xml:space="preserve"> 19.8±1.9°C across blocks.</w:t>
        </w:r>
      </w:ins>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sIDIwMTIpIiwiaXNNYW51YWxseU92ZXJyaWRkZW4iOnRydWUsIm1hbnVhbE92ZXJyaWRlVGV4dCI6IlBvb3J0ZXIgZXQgYWwuLCAyMDEyKS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425330306"/>
          <w:placeholder>
            <w:docPart w:val="DefaultPlaceholder_-1854013440"/>
          </w:placeholder>
        </w:sdtPr>
        <w:sdtEndPr>
          <w:rPr>
            <w:rFonts w:cs="Times New Roman (Body CS)"/>
          </w:rPr>
        </w:sdtEndPr>
        <w:sdtContent>
          <w:r w:rsidR="00264CF9" w:rsidRPr="00264CF9">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2FA5EF92" w:rsidR="0029725C" w:rsidRDefault="0029725C" w:rsidP="00783514">
      <w:pPr>
        <w:autoSpaceDE w:val="0"/>
        <w:autoSpaceDN w:val="0"/>
        <w:adjustRightInd w:val="0"/>
        <w:spacing w:line="360" w:lineRule="auto"/>
        <w:rPr>
          <w:rFonts w:cs="Times New Roman"/>
        </w:rPr>
      </w:pPr>
      <w:r>
        <w:t>All experimental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0128EA11" w:rsidR="0029725C" w:rsidRDefault="00176C3F" w:rsidP="00783514">
      <w:pPr>
        <w:autoSpaceDE w:val="0"/>
        <w:autoSpaceDN w:val="0"/>
        <w:adjustRightInd w:val="0"/>
        <w:spacing w:line="360" w:lineRule="auto"/>
        <w:ind w:firstLine="720"/>
        <w:rPr>
          <w:rFonts w:cs="Times New Roman"/>
        </w:rPr>
      </w:pPr>
      <w:del w:id="50" w:author="Author">
        <w:r w:rsidDel="00264CF9">
          <w:rPr>
            <w:rFonts w:cs="Times New Roman"/>
          </w:rPr>
          <w:delText>S</w:delText>
        </w:r>
        <w:r w:rsidR="0029725C" w:rsidDel="00264CF9">
          <w:rPr>
            <w:rFonts w:cs="Times New Roman"/>
          </w:rPr>
          <w:delText xml:space="preserve">tructural </w:delText>
        </w:r>
      </w:del>
      <w:ins w:id="51" w:author="Author">
        <w:r w:rsidR="00264CF9">
          <w:rPr>
            <w:rFonts w:cs="Times New Roman"/>
          </w:rPr>
          <w:t>Belowground biomass</w:t>
        </w:r>
        <w:r w:rsidR="00264CF9">
          <w:rPr>
            <w:rFonts w:cs="Times New Roman"/>
          </w:rPr>
          <w:t xml:space="preserve"> </w:t>
        </w:r>
      </w:ins>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w:t>
      </w:r>
      <w:del w:id="52" w:author="Author">
        <w:r w:rsidR="0029725C" w:rsidDel="00264CF9">
          <w:rPr>
            <w:rFonts w:cs="Times New Roman"/>
          </w:rPr>
          <w:delText xml:space="preserve">carbon </w:delText>
        </w:r>
      </w:del>
      <w:r w:rsidR="0029725C">
        <w:rPr>
          <w:rFonts w:cs="Times New Roman"/>
        </w:rPr>
        <w:t xml:space="preserve">biomass </w:t>
      </w:r>
      <w:ins w:id="53" w:author="Author">
        <w:r w:rsidR="00264CF9">
          <w:rPr>
            <w:rFonts w:cs="Times New Roman"/>
          </w:rPr>
          <w:t>carbon</w:t>
        </w:r>
        <w:r w:rsidR="00264CF9">
          <w:rPr>
            <w:rFonts w:cs="Times New Roman"/>
          </w:rPr>
          <w:t xml:space="preserve"> </w:t>
        </w:r>
      </w:ins>
      <w:r w:rsidR="0029725C">
        <w:rPr>
          <w:rFonts w:cs="Times New Roman"/>
        </w:rPr>
        <w:t>to whole plant nitrogen biomass (g C g</w:t>
      </w:r>
      <w:r w:rsidR="0029725C">
        <w:rPr>
          <w:rFonts w:cs="Times New Roman"/>
          <w:vertAlign w:val="superscript"/>
        </w:rPr>
        <w:t>-1</w:t>
      </w:r>
      <w:r w:rsidR="0029725C">
        <w:rPr>
          <w:rFonts w:cs="Times New Roman"/>
        </w:rPr>
        <w:t xml:space="preserve"> N</w:t>
      </w:r>
      <w:r>
        <w:rPr>
          <w:rFonts w:cs="Times New Roman"/>
        </w:rPr>
        <w:t xml:space="preserve">; Perkowski </w:t>
      </w:r>
      <w:r>
        <w:rPr>
          <w:rFonts w:cs="Times New Roman"/>
          <w:i/>
          <w:iCs/>
        </w:rPr>
        <w:t>et al</w:t>
      </w:r>
      <w:r>
        <w:rPr>
          <w:rFonts w:cs="Times New Roman"/>
        </w:rPr>
        <w:t>., 2021</w:t>
      </w:r>
      <w:r w:rsidR="0029725C">
        <w:rPr>
          <w:rFonts w:cs="Times New Roman"/>
        </w:rPr>
        <w:t xml:space="preserve">). Belowground </w:t>
      </w:r>
      <w:del w:id="54" w:author="Author">
        <w:r w:rsidR="0029725C" w:rsidDel="00264CF9">
          <w:rPr>
            <w:rFonts w:cs="Times New Roman"/>
          </w:rPr>
          <w:delText xml:space="preserve">carbon </w:delText>
        </w:r>
      </w:del>
      <w:r w:rsidR="0029725C">
        <w:rPr>
          <w:rFonts w:cs="Times New Roman"/>
        </w:rPr>
        <w:t xml:space="preserve">biomass </w:t>
      </w:r>
      <w:ins w:id="55" w:author="Author">
        <w:r w:rsidR="00264CF9">
          <w:rPr>
            <w:rFonts w:cs="Times New Roman"/>
          </w:rPr>
          <w:t>carbon</w:t>
        </w:r>
        <w:r w:rsidR="00264CF9">
          <w:rPr>
            <w:rFonts w:cs="Times New Roman"/>
          </w:rPr>
          <w:t xml:space="preserve"> </w:t>
        </w:r>
      </w:ins>
      <w:r w:rsidR="0029725C">
        <w:rPr>
          <w:rFonts w:cs="Times New Roman"/>
        </w:rPr>
        <w:t xml:space="preserve">(g C) was calculated as the sum of total root carbon biomass and total root nodule carbon biomass. Total root </w:t>
      </w:r>
      <w:del w:id="56" w:author="Author">
        <w:r w:rsidR="0029725C" w:rsidDel="00264CF9">
          <w:rPr>
            <w:rFonts w:cs="Times New Roman"/>
          </w:rPr>
          <w:delText xml:space="preserve">carbon </w:delText>
        </w:r>
      </w:del>
      <w:r w:rsidR="0029725C">
        <w:rPr>
          <w:rFonts w:cs="Times New Roman"/>
        </w:rPr>
        <w:t xml:space="preserve">biomass </w:t>
      </w:r>
      <w:ins w:id="57" w:author="Author">
        <w:r w:rsidR="00264CF9">
          <w:rPr>
            <w:rFonts w:cs="Times New Roman"/>
          </w:rPr>
          <w:t>carbon</w:t>
        </w:r>
        <w:r w:rsidR="00264CF9">
          <w:rPr>
            <w:rFonts w:cs="Times New Roman"/>
          </w:rPr>
          <w:t xml:space="preserve"> </w:t>
        </w:r>
      </w:ins>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w:t>
      </w:r>
      <w:del w:id="58" w:author="Author">
        <w:r w:rsidR="0029725C" w:rsidDel="00264CF9">
          <w:rPr>
            <w:rFonts w:cs="Times New Roman"/>
          </w:rPr>
          <w:delText xml:space="preserve">carbon </w:delText>
        </w:r>
      </w:del>
      <w:r w:rsidR="0029725C">
        <w:rPr>
          <w:rFonts w:cs="Times New Roman"/>
        </w:rPr>
        <w:t xml:space="preserve">biomass </w:t>
      </w:r>
      <w:ins w:id="59" w:author="Author">
        <w:r w:rsidR="00264CF9">
          <w:rPr>
            <w:rFonts w:cs="Times New Roman"/>
          </w:rPr>
          <w:t>carbon</w:t>
        </w:r>
        <w:r w:rsidR="00264CF9">
          <w:rPr>
            <w:rFonts w:cs="Times New Roman"/>
          </w:rPr>
          <w:t xml:space="preserve"> </w:t>
        </w:r>
      </w:ins>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del w:id="60" w:author="Author">
        <w:r w:rsidR="0029725C" w:rsidDel="00264CF9">
          <w:rPr>
            <w:rFonts w:cs="Times New Roman"/>
          </w:rPr>
          <w:delText>plant structural</w:delText>
        </w:r>
      </w:del>
      <w:ins w:id="61" w:author="Author">
        <w:r w:rsidR="00264CF9">
          <w:rPr>
            <w:rFonts w:cs="Times New Roman"/>
          </w:rPr>
          <w:t>belowground biomass</w:t>
        </w:r>
      </w:ins>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07F03F68" w:rsidR="0029725C" w:rsidRDefault="00967732" w:rsidP="00783514">
      <w:pPr>
        <w:spacing w:line="360" w:lineRule="auto"/>
      </w:pPr>
      <w:r>
        <w:lastRenderedPageBreak/>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ins w:id="62" w:author="Author">
        <w:r w:rsidR="00264CF9">
          <w:t xml:space="preserve">belowground biomass </w:t>
        </w:r>
      </w:ins>
      <w:r>
        <w:t>carbon costs to acquire nitrogen and investment toward symbiotic nitrogen fixation</w:t>
      </w:r>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ins w:id="63" w:author="Author">
        <w:r w:rsidR="00264CF9">
          <w:t xml:space="preserve">Individuals were categorized by inoculation treatment and not whether they had formed nodules. </w:t>
        </w:r>
      </w:ins>
      <w:r w:rsidR="0029725C">
        <w:t xml:space="preserve">Models with this independent variable structure were constructed to quantify relationships between soil nitrogen fertilization and inoculation on </w:t>
      </w:r>
      <w:del w:id="64" w:author="Author">
        <w:r w:rsidR="0029725C" w:rsidDel="00264CF9">
          <w:delText xml:space="preserve">structural </w:delText>
        </w:r>
      </w:del>
      <w:ins w:id="65" w:author="Author">
        <w:r w:rsidR="00264CF9">
          <w:t>belowground biomass</w:t>
        </w:r>
        <w:r w:rsidR="00264CF9">
          <w:t xml:space="preserve"> </w:t>
        </w:r>
      </w:ins>
      <w:r w:rsidR="0029725C">
        <w:t xml:space="preserve">carbon costs to acquire nitrogen, belowground </w:t>
      </w:r>
      <w:del w:id="66" w:author="Author">
        <w:r w:rsidR="0029725C" w:rsidDel="00264CF9">
          <w:delText xml:space="preserve">carbon </w:delText>
        </w:r>
      </w:del>
      <w:r w:rsidR="0029725C">
        <w:t>biomass</w:t>
      </w:r>
      <w:ins w:id="67" w:author="Author">
        <w:r w:rsidR="00264CF9" w:rsidRPr="00264CF9">
          <w:t xml:space="preserve"> </w:t>
        </w:r>
        <w:r w:rsidR="00264CF9">
          <w:t>carbon</w:t>
        </w:r>
      </w:ins>
      <w:r w:rsidR="0029725C">
        <w:t>, whole plant nitrogen biomass, total leaf area,</w:t>
      </w:r>
      <w:r w:rsidR="0029725C" w:rsidRPr="00AD6759">
        <w:t xml:space="preserve"> </w:t>
      </w:r>
      <w:r w:rsidR="0029725C">
        <w:t>total biomass, root nodule biomass: root biomass, root nodule biomass, and root biomass.</w:t>
      </w:r>
    </w:p>
    <w:p w14:paraId="446D8D4D" w14:textId="5A7FF61F" w:rsidR="0029725C" w:rsidRDefault="0029725C" w:rsidP="0078351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del w:id="68" w:author="Author">
        <w:r w:rsidDel="00264CF9">
          <w:delText xml:space="preserve">structural </w:delText>
        </w:r>
      </w:del>
      <w:ins w:id="69" w:author="Author">
        <w:r w:rsidR="00264CF9">
          <w:t>belowground biomass</w:t>
        </w:r>
        <w:r w:rsidR="00264CF9">
          <w:t xml:space="preserve"> </w:t>
        </w:r>
      </w:ins>
      <w:r>
        <w:t xml:space="preserve">carbon costs to acquire nitrogen, belowground </w:t>
      </w:r>
      <w:del w:id="70" w:author="Author">
        <w:r w:rsidDel="00264CF9">
          <w:delText xml:space="preserve">carbon </w:delText>
        </w:r>
      </w:del>
      <w:r>
        <w:t>biomass</w:t>
      </w:r>
      <w:ins w:id="71" w:author="Author">
        <w:r w:rsidR="00264CF9" w:rsidRPr="00264CF9">
          <w:t xml:space="preserve"> </w:t>
        </w:r>
        <w:r w:rsidR="00264CF9">
          <w:t>carbon</w:t>
        </w:r>
      </w:ins>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7D166F99"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446387378"/>
          <w:placeholder>
            <w:docPart w:val="DefaultPlaceholder_-1854013440"/>
          </w:placeholder>
        </w:sdtPr>
        <w:sdtContent>
          <w:r w:rsidR="00264CF9">
            <w:rPr>
              <w:rFonts w:eastAsia="Times New Roman"/>
            </w:rPr>
            <w:t xml:space="preserve">(Bates </w:t>
          </w:r>
          <w:r w:rsidR="00264CF9">
            <w:rPr>
              <w:rFonts w:eastAsia="Times New Roman"/>
              <w:i/>
              <w:iCs/>
            </w:rPr>
            <w:t>et al.</w:t>
          </w:r>
          <w:r w:rsidR="00264CF9">
            <w:rPr>
              <w:rFonts w:eastAsia="Times New Roman"/>
            </w:rPr>
            <w:t>,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"/>
          <w:id w:val="747854658"/>
          <w:placeholder>
            <w:docPart w:val="DefaultPlaceholder_-1854013440"/>
          </w:placeholder>
        </w:sdtPr>
        <w:sdtContent>
          <w:r w:rsidR="00264CF9" w:rsidRPr="00264CF9">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wgMjAxOSwgUHJlcHJpbnQpIiwiaXNNYW51YWxseU92ZXJyaWRkZW4iOnRydWUsIm1hbnVhbE92ZXJyaWRlVGV4dCI6IihMZW50aCwgMjAxOSkifS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iwiY29udGFpbmVyLXRpdGxlLXNob3J0IjoiIn0sInVyaXMiOlsiaHR0cDovL3d3dy5tZW5kZWxleS5jb20vZG9jdW1lbnRzLz91dWlkPTJmNGZjN2Y0LWYzNTAtNGQ4Ni1iMjEwLWYxMTFhNzRmNzcwNCJdLCJpc1RlbXBvcmFyeSI6ZmFsc2UsImxlZ2FjeURlc2t0b3BJZCI6IjJmNGZjN2Y0LWYzNTAtNGQ4Ni1iMjEwLWYxMTFhNzRmNzcwNCJ9XX0="/>
          <w:id w:val="137541273"/>
          <w:placeholder>
            <w:docPart w:val="DefaultPlaceholder_-1854013440"/>
          </w:placeholder>
        </w:sdtPr>
        <w:sdtContent>
          <w:r w:rsidR="00264CF9" w:rsidRPr="00264CF9">
            <w:rPr>
              <w:color w:val="000000"/>
            </w:rPr>
            <w:t>(</w:t>
          </w:r>
          <w:proofErr w:type="spellStart"/>
          <w:r w:rsidR="00264CF9" w:rsidRPr="00264CF9">
            <w:rPr>
              <w:color w:val="000000"/>
            </w:rPr>
            <w:t>Lenth</w:t>
          </w:r>
          <w:proofErr w:type="spellEnd"/>
          <w:r w:rsidR="00264CF9" w:rsidRPr="00264CF9">
            <w:rPr>
              <w:color w:val="000000"/>
            </w:rPr>
            <w:t>,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wgMTk5NykiLCJpc01hbnVhbGx5T3ZlcnJpZGRlbiI6ZmFsc2UsIm1hbnVhbE92ZXJyaWRlVGV4dCI6IiJ9LCJjaXRhdGlvbkl0ZW1zIjpbeyJpZCI6ImFkMWFmNDcyLWE1ZmItNWUyNi05Nzg5LTgxNmYzNTdiNTY4Y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0sInVyaXMiOlsiaHR0cDovL3d3dy5tZW5kZWxleS5jb20vZG9jdW1lbnRzLz91dWlkPTA0ZjQyNzg1LWZkNGEtNGQxMC1iNzMyLWYwNTNmMDYzMzkwZSJdLCJpc1RlbXBvcmFyeSI6ZmFsc2UsImxlZ2FjeURlc2t0b3BJZCI6IjA0ZjQyNzg1LWZkNGEtNGQxMC1iNzMyLWYwNTNmMDYzMzkwZSJ9XX0="/>
          <w:id w:val="-229001889"/>
          <w:placeholder>
            <w:docPart w:val="DefaultPlaceholder_-1854013440"/>
          </w:placeholder>
        </w:sdtPr>
        <w:sdtContent>
          <w:r w:rsidR="00264CF9" w:rsidRPr="00264CF9">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wgMjAyMSwgUHJlcHJpbnQpIiwiaXNNYW51YWxseU92ZXJyaWRkZW4iOnRydWUsIm1hbnVhbE92ZXJyaWRlVGV4dCI6IihSIENvcmUgVGVhbSwgMjAyMSkifS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iwiY29udGFpbmVyLXRpdGxlLXNob3J0IjoiIn0sInVyaXMiOlsiaHR0cDovL3d3dy5tZW5kZWxleS5jb20vZG9jdW1lbnRzLz91dWlkPTlkZjIyNDZkLThiZmYtNGU3OC04MDUzLTFkYTJmMTRmYzg0OCJdLCJpc1RlbXBvcmFyeSI6ZmFsc2UsImxlZ2FjeURlc2t0b3BJZCI6IjlkZjIyNDZkLThiZmYtNGU3OC04MDUzLTFkYTJmMTRmYzg0OCJ9XX0="/>
          <w:id w:val="-9765987"/>
          <w:placeholder>
            <w:docPart w:val="DefaultPlaceholder_-1854013440"/>
          </w:placeholder>
        </w:sdtPr>
        <w:sdtContent>
          <w:r w:rsidR="00264CF9" w:rsidRPr="00264CF9">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6E012435" w:rsidR="0029725C" w:rsidRDefault="0029725C" w:rsidP="00783514">
      <w:pPr>
        <w:spacing w:line="360" w:lineRule="auto"/>
      </w:pPr>
      <w:del w:id="72" w:author="Author">
        <w:r w:rsidDel="00264CF9">
          <w:rPr>
            <w:i/>
            <w:iCs/>
          </w:rPr>
          <w:delText xml:space="preserve">Structural </w:delText>
        </w:r>
      </w:del>
      <w:ins w:id="73" w:author="Author">
        <w:r w:rsidR="00264CF9">
          <w:rPr>
            <w:i/>
            <w:iCs/>
          </w:rPr>
          <w:t>Belowground biomass</w:t>
        </w:r>
        <w:r w:rsidR="00264CF9">
          <w:rPr>
            <w:i/>
            <w:iCs/>
          </w:rPr>
          <w:t xml:space="preserve"> </w:t>
        </w:r>
      </w:ins>
      <w:r>
        <w:rPr>
          <w:i/>
          <w:iCs/>
        </w:rPr>
        <w:t>carbon costs to acquire nitrogen</w:t>
      </w:r>
    </w:p>
    <w:p w14:paraId="5762BE39" w14:textId="741019BB" w:rsidR="0029725C" w:rsidRDefault="00DF5D35" w:rsidP="00783514">
      <w:pPr>
        <w:spacing w:line="360" w:lineRule="auto"/>
      </w:pPr>
      <w:r>
        <w:t>The</w:t>
      </w:r>
      <w:r w:rsidR="0029725C">
        <w:t xml:space="preserve"> interaction between</w:t>
      </w:r>
      <w:r w:rsidR="00967732">
        <w:t xml:space="preserve"> soil</w:t>
      </w:r>
      <w:r w:rsidR="0029725C">
        <w:t xml:space="preserve"> nitrogen fertilization and inoculation (</w:t>
      </w:r>
      <w:r w:rsidR="0029725C">
        <w:rPr>
          <w:i/>
          <w:iCs/>
        </w:rPr>
        <w:t>p</w:t>
      </w:r>
      <w:r w:rsidR="0029725C">
        <w:t>&lt;0.05;</w:t>
      </w:r>
      <w:r w:rsidR="0029725C">
        <w:rPr>
          <w:i/>
          <w:iCs/>
        </w:rPr>
        <w:t xml:space="preserve"> </w:t>
      </w:r>
      <w:r w:rsidR="0029725C">
        <w:t>Table 1) indicated that negative effects of inoculation (</w:t>
      </w:r>
      <w:r w:rsidR="0029725C">
        <w:rPr>
          <w:i/>
          <w:iCs/>
        </w:rPr>
        <w:t>p</w:t>
      </w:r>
      <w:r w:rsidR="0029725C">
        <w:t xml:space="preserve">&lt;0.001; Table 1) on </w:t>
      </w:r>
      <w:del w:id="74" w:author="Author">
        <w:r w:rsidR="0029725C" w:rsidDel="00264CF9">
          <w:delText xml:space="preserve">structural </w:delText>
        </w:r>
      </w:del>
      <w:ins w:id="75" w:author="Author">
        <w:r w:rsidR="00264CF9">
          <w:t>belowground biomass</w:t>
        </w:r>
        <w:r w:rsidR="00264CF9">
          <w:t xml:space="preserve"> </w:t>
        </w:r>
      </w:ins>
      <w:r w:rsidR="0029725C">
        <w:t>carbon costs to acquire nitrogen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 xml:space="preserve">&lt;0.001), as there was no inoculation effect on </w:t>
      </w:r>
      <w:ins w:id="76" w:author="Author">
        <w:r w:rsidR="00264CF9">
          <w:t>belowground biomass</w:t>
        </w:r>
      </w:ins>
      <w:del w:id="77" w:author="Author">
        <w:r w:rsidR="0029725C" w:rsidDel="00264CF9">
          <w:delText>structural</w:delText>
        </w:r>
      </w:del>
      <w:r w:rsidR="0029725C">
        <w:t xml:space="preserve"> carbon costs to acquire nitrogen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1A). </w:t>
      </w:r>
      <w:r>
        <w:t xml:space="preserve">Increasing </w:t>
      </w:r>
      <w:r w:rsidR="00967732">
        <w:t xml:space="preserve">soil nitrogen </w:t>
      </w:r>
      <w:r>
        <w:t>fertilization decreased structural carbon costs to acquire nitrogen</w:t>
      </w:r>
      <w:r w:rsidR="0029725C">
        <w:t xml:space="preserve"> </w:t>
      </w:r>
      <w:r w:rsidR="0029725C" w:rsidRPr="00A13D1B">
        <w:t>(</w:t>
      </w:r>
      <w:r w:rsidR="0029725C">
        <w:rPr>
          <w:i/>
          <w:iCs/>
        </w:rPr>
        <w:t>p</w:t>
      </w:r>
      <w:r w:rsidR="0029725C">
        <w:t>&lt;0.001; Table 1; Fig. 1A</w:t>
      </w:r>
      <w:r w:rsidR="0029725C" w:rsidRPr="00A13D1B">
        <w:t>)</w:t>
      </w:r>
      <w:r w:rsidR="0029725C" w:rsidRPr="00A13D1B">
        <w:rPr>
          <w:i/>
          <w:iCs/>
        </w:rPr>
        <w:t>.</w:t>
      </w:r>
    </w:p>
    <w:p w14:paraId="022871E5" w14:textId="4B9CD2EF" w:rsidR="0029725C" w:rsidRDefault="0029725C" w:rsidP="00783514">
      <w:pPr>
        <w:spacing w:line="360" w:lineRule="auto"/>
        <w:ind w:firstLine="720"/>
      </w:pPr>
      <w:r>
        <w:t xml:space="preserve">Inoculation decreased </w:t>
      </w:r>
      <w:r w:rsidRPr="00607987">
        <w:t xml:space="preserve">belowground </w:t>
      </w:r>
      <w:del w:id="78" w:author="Author">
        <w:r w:rsidRPr="00607987" w:rsidDel="00264CF9">
          <w:delText xml:space="preserve">carbon </w:delText>
        </w:r>
      </w:del>
      <w:r w:rsidRPr="00607987">
        <w:t xml:space="preserve">biomass </w:t>
      </w:r>
      <w:ins w:id="79" w:author="Author">
        <w:r w:rsidR="00264CF9" w:rsidRPr="00607987">
          <w:t>carbon</w:t>
        </w:r>
        <w:r w:rsidR="00264CF9" w:rsidRPr="00607987">
          <w:t xml:space="preserve"> </w:t>
        </w:r>
      </w:ins>
      <w:r w:rsidRPr="00607987">
        <w:t>(</w:t>
      </w:r>
      <w:r>
        <w:rPr>
          <w:i/>
          <w:iCs/>
        </w:rPr>
        <w:t>p</w:t>
      </w:r>
      <w:r>
        <w:t>&lt;0.05; Table 1)</w:t>
      </w:r>
      <w:r w:rsidR="00DF5D35">
        <w:t>. This response</w:t>
      </w:r>
      <w:r>
        <w:t xml:space="preserve"> was not modified by soil nitrogen fertilization (inoculation-by-fertilization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 xml:space="preserve">belowground </w:t>
      </w:r>
      <w:del w:id="80" w:author="Author">
        <w:r w:rsidRPr="00607987" w:rsidDel="00264CF9">
          <w:delText xml:space="preserve">carbon </w:delText>
        </w:r>
      </w:del>
      <w:r w:rsidRPr="00607987">
        <w:t>biomass</w:t>
      </w:r>
      <w:r>
        <w:t xml:space="preserve"> </w:t>
      </w:r>
      <w:ins w:id="81" w:author="Author">
        <w:r w:rsidR="00264CF9" w:rsidRPr="00607987">
          <w:t>carbon</w:t>
        </w:r>
        <w:r w:rsidR="00264CF9">
          <w:t xml:space="preserve"> </w:t>
        </w:r>
      </w:ins>
      <w:r>
        <w:t>(</w:t>
      </w:r>
      <w:r>
        <w:rPr>
          <w:i/>
          <w:iCs/>
        </w:rPr>
        <w:t>p</w:t>
      </w:r>
      <w:r>
        <w:t>&gt;0.05; Table 1).</w:t>
      </w:r>
    </w:p>
    <w:p w14:paraId="64A601DB" w14:textId="7429D934" w:rsidR="0029725C" w:rsidRDefault="00DF5D35" w:rsidP="00783514">
      <w:pPr>
        <w:spacing w:line="360" w:lineRule="auto"/>
        <w:ind w:firstLine="720"/>
      </w:pPr>
      <w:r>
        <w:t>The</w:t>
      </w:r>
      <w:r w:rsidR="0029725C">
        <w:t xml:space="preserve"> interaction between soil nitrogen fertilization and inoculation (</w:t>
      </w:r>
      <w:r w:rsidR="0029725C">
        <w:rPr>
          <w:i/>
          <w:iCs/>
        </w:rPr>
        <w:t>p</w:t>
      </w:r>
      <w:r w:rsidR="0029725C">
        <w:t>&lt;0.001; Table 1) indicated that positive effects of inoculation on whole-plant nitrogen biomass (</w:t>
      </w:r>
      <w:r w:rsidR="0029725C">
        <w:rPr>
          <w:i/>
          <w:iCs/>
        </w:rPr>
        <w:t>p</w:t>
      </w:r>
      <w:r w:rsidR="0029725C">
        <w:t>&lt;0.001; Table 1)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 as there was no effect of inoculation on whole-plant nitrogen biomass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1C). </w:t>
      </w:r>
      <w:r>
        <w:t>Increasing soil nitrogen fertilization generally increased w</w:t>
      </w:r>
      <w:r w:rsidR="0029725C">
        <w:t>hole-plant nitrogen biomass (</w:t>
      </w:r>
      <w:r w:rsidR="0029725C">
        <w:rPr>
          <w:i/>
          <w:iCs/>
        </w:rPr>
        <w:t>p</w:t>
      </w:r>
      <w:r w:rsidR="0029725C">
        <w:t>&lt;0.001; Table 1).</w:t>
      </w: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1E185957" w:rsidR="00456D67" w:rsidRDefault="00456D67" w:rsidP="00456D67">
      <w:pPr>
        <w:spacing w:line="360" w:lineRule="auto"/>
      </w:pPr>
      <w:r>
        <w:rPr>
          <w:b/>
          <w:bCs/>
        </w:rPr>
        <w:lastRenderedPageBreak/>
        <w:t>Table 1</w:t>
      </w:r>
      <w:r>
        <w:t xml:space="preserve"> Analysis of variance results exploring effect of soil nitrogen fertilization, inoculation with </w:t>
      </w:r>
      <w:r>
        <w:rPr>
          <w:i/>
          <w:iCs/>
        </w:rPr>
        <w:t>B. japonicum</w:t>
      </w:r>
      <w:r>
        <w:t xml:space="preserve">, and interactions between soil nitrogen fertilization and inoculation on </w:t>
      </w:r>
      <w:del w:id="82" w:author="Author">
        <w:r w:rsidDel="00264CF9">
          <w:delText xml:space="preserve">structural </w:delText>
        </w:r>
      </w:del>
      <w:ins w:id="83" w:author="Author">
        <w:r w:rsidR="00264CF9">
          <w:t xml:space="preserve">belowground biomass </w:t>
        </w:r>
      </w:ins>
      <w:r>
        <w:t>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7AC086FE" w:rsidR="00456D67" w:rsidRPr="009515D2" w:rsidRDefault="00456D67" w:rsidP="0017488A">
            <w:pPr>
              <w:spacing w:line="276" w:lineRule="auto"/>
              <w:jc w:val="right"/>
              <w:rPr>
                <w:b/>
                <w:bCs/>
                <w:sz w:val="22"/>
                <w:szCs w:val="22"/>
                <w:vertAlign w:val="subscript"/>
              </w:rPr>
            </w:pPr>
            <w:del w:id="84" w:author="Author">
              <w:r w:rsidRPr="009515D2" w:rsidDel="00264CF9">
                <w:rPr>
                  <w:b/>
                  <w:bCs/>
                  <w:sz w:val="22"/>
                  <w:szCs w:val="22"/>
                </w:rPr>
                <w:delText xml:space="preserve">carbon </w:delText>
              </w:r>
            </w:del>
            <w:r w:rsidRPr="009515D2">
              <w:rPr>
                <w:b/>
                <w:bCs/>
                <w:sz w:val="22"/>
                <w:szCs w:val="22"/>
              </w:rPr>
              <w:t>biomass</w:t>
            </w:r>
            <w:ins w:id="85" w:author="Author">
              <w:r w:rsidR="00264CF9" w:rsidRPr="009515D2">
                <w:rPr>
                  <w:b/>
                  <w:bCs/>
                  <w:sz w:val="22"/>
                  <w:szCs w:val="22"/>
                </w:rPr>
                <w:t xml:space="preserve"> </w:t>
              </w:r>
              <w:r w:rsidR="00264CF9" w:rsidRPr="009515D2">
                <w:rPr>
                  <w:b/>
                  <w:bCs/>
                  <w:sz w:val="22"/>
                  <w:szCs w:val="22"/>
                </w:rPr>
                <w:t>carbon</w:t>
              </w:r>
            </w:ins>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77777777" w:rsidR="00456D67" w:rsidRPr="009515D2" w:rsidRDefault="00456D67" w:rsidP="0017488A">
            <w:pPr>
              <w:spacing w:line="276" w:lineRule="auto"/>
              <w:jc w:val="right"/>
              <w:rPr>
                <w:sz w:val="22"/>
                <w:szCs w:val="22"/>
              </w:rPr>
            </w:pPr>
            <w:r w:rsidRPr="009515D2">
              <w:rPr>
                <w:sz w:val="22"/>
                <w:szCs w:val="22"/>
              </w:rPr>
              <w:t>23.34</w:t>
            </w:r>
            <w:r>
              <w:rPr>
                <w:sz w:val="22"/>
                <w:szCs w:val="22"/>
              </w:rPr>
              <w:t>0</w:t>
            </w:r>
          </w:p>
        </w:tc>
        <w:tc>
          <w:tcPr>
            <w:tcW w:w="1012" w:type="dxa"/>
            <w:tcBorders>
              <w:top w:val="single" w:sz="4" w:space="0" w:color="auto"/>
            </w:tcBorders>
          </w:tcPr>
          <w:p w14:paraId="174BCE8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23F4133" w14:textId="77777777" w:rsidR="00456D67" w:rsidRPr="009515D2" w:rsidRDefault="00456D67" w:rsidP="0017488A">
            <w:pPr>
              <w:spacing w:line="276" w:lineRule="auto"/>
              <w:jc w:val="right"/>
              <w:rPr>
                <w:sz w:val="22"/>
                <w:szCs w:val="22"/>
              </w:rPr>
            </w:pPr>
            <w:r w:rsidRPr="009515D2">
              <w:rPr>
                <w:sz w:val="22"/>
                <w:szCs w:val="22"/>
              </w:rPr>
              <w:t>0.0</w:t>
            </w:r>
            <w:r>
              <w:rPr>
                <w:sz w:val="22"/>
                <w:szCs w:val="22"/>
              </w:rPr>
              <w:t>76</w:t>
            </w:r>
          </w:p>
        </w:tc>
        <w:tc>
          <w:tcPr>
            <w:tcW w:w="1013" w:type="dxa"/>
            <w:tcBorders>
              <w:top w:val="single" w:sz="4" w:space="0" w:color="auto"/>
            </w:tcBorders>
          </w:tcPr>
          <w:p w14:paraId="5FB51CCA" w14:textId="77777777" w:rsidR="00456D67" w:rsidRPr="009515D2" w:rsidRDefault="00456D67" w:rsidP="0017488A">
            <w:pPr>
              <w:spacing w:line="276" w:lineRule="auto"/>
              <w:jc w:val="right"/>
              <w:rPr>
                <w:sz w:val="22"/>
                <w:szCs w:val="22"/>
              </w:rPr>
            </w:pPr>
            <w:r w:rsidRPr="009515D2">
              <w:rPr>
                <w:sz w:val="22"/>
                <w:szCs w:val="22"/>
              </w:rPr>
              <w:t>0.782</w:t>
            </w:r>
          </w:p>
        </w:tc>
        <w:tc>
          <w:tcPr>
            <w:tcW w:w="996" w:type="dxa"/>
            <w:tcBorders>
              <w:top w:val="single" w:sz="4" w:space="0" w:color="auto"/>
            </w:tcBorders>
          </w:tcPr>
          <w:p w14:paraId="421E545D" w14:textId="77777777" w:rsidR="00456D67" w:rsidRPr="009515D2" w:rsidRDefault="00456D67" w:rsidP="0017488A">
            <w:pPr>
              <w:spacing w:line="276" w:lineRule="auto"/>
              <w:jc w:val="right"/>
              <w:rPr>
                <w:sz w:val="22"/>
                <w:szCs w:val="22"/>
              </w:rPr>
            </w:pPr>
            <w:r w:rsidRPr="009515D2">
              <w:rPr>
                <w:sz w:val="22"/>
                <w:szCs w:val="22"/>
              </w:rPr>
              <w:t>358.69</w:t>
            </w:r>
            <w:r>
              <w:rPr>
                <w:sz w:val="22"/>
                <w:szCs w:val="22"/>
              </w:rPr>
              <w:t>5</w:t>
            </w:r>
          </w:p>
        </w:tc>
        <w:tc>
          <w:tcPr>
            <w:tcW w:w="1013" w:type="dxa"/>
            <w:tcBorders>
              <w:top w:val="single" w:sz="4" w:space="0" w:color="auto"/>
            </w:tcBorders>
          </w:tcPr>
          <w:p w14:paraId="20974B9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673C2849" w14:textId="77777777" w:rsidR="00456D67" w:rsidRPr="009515D2" w:rsidRDefault="00456D67" w:rsidP="0017488A">
            <w:pPr>
              <w:spacing w:line="276" w:lineRule="auto"/>
              <w:jc w:val="right"/>
              <w:rPr>
                <w:sz w:val="22"/>
                <w:szCs w:val="22"/>
              </w:rPr>
            </w:pPr>
            <w:r w:rsidRPr="009515D2">
              <w:rPr>
                <w:sz w:val="22"/>
                <w:szCs w:val="22"/>
              </w:rPr>
              <w:t>292.4</w:t>
            </w:r>
            <w:r>
              <w:rPr>
                <w:sz w:val="22"/>
                <w:szCs w:val="22"/>
              </w:rPr>
              <w:t>58</w:t>
            </w:r>
          </w:p>
        </w:tc>
        <w:tc>
          <w:tcPr>
            <w:tcW w:w="1013" w:type="dxa"/>
            <w:tcBorders>
              <w:top w:val="single" w:sz="4" w:space="0" w:color="auto"/>
            </w:tcBorders>
          </w:tcPr>
          <w:p w14:paraId="09E2747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4F9A4A40" w14:textId="77777777" w:rsidR="00456D67" w:rsidRPr="009515D2" w:rsidRDefault="00456D67" w:rsidP="0017488A">
            <w:pPr>
              <w:spacing w:line="276" w:lineRule="auto"/>
              <w:jc w:val="right"/>
              <w:rPr>
                <w:sz w:val="22"/>
                <w:szCs w:val="22"/>
              </w:rPr>
            </w:pPr>
            <w:r w:rsidRPr="009515D2">
              <w:rPr>
                <w:sz w:val="22"/>
                <w:szCs w:val="22"/>
              </w:rPr>
              <w:t>52.4</w:t>
            </w:r>
            <w:r>
              <w:rPr>
                <w:sz w:val="22"/>
                <w:szCs w:val="22"/>
              </w:rPr>
              <w:t>27</w:t>
            </w:r>
          </w:p>
        </w:tc>
        <w:tc>
          <w:tcPr>
            <w:tcW w:w="1012" w:type="dxa"/>
            <w:tcBorders>
              <w:top w:val="single" w:sz="4" w:space="0" w:color="auto"/>
            </w:tcBorders>
          </w:tcPr>
          <w:p w14:paraId="6D1F575C" w14:textId="77777777" w:rsidR="00456D67" w:rsidRPr="009515D2" w:rsidRDefault="00456D67" w:rsidP="0017488A">
            <w:pPr>
              <w:spacing w:line="276" w:lineRule="auto"/>
              <w:jc w:val="right"/>
              <w:rPr>
                <w:b/>
                <w:bCs/>
                <w:sz w:val="22"/>
                <w:szCs w:val="22"/>
              </w:rPr>
            </w:pPr>
            <w:r w:rsidRPr="009515D2">
              <w:rPr>
                <w:b/>
                <w:bCs/>
                <w:sz w:val="22"/>
                <w:szCs w:val="22"/>
              </w:rPr>
              <w:t>&lt;0.001</w:t>
            </w:r>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77777777" w:rsidR="00456D67" w:rsidRPr="009515D2" w:rsidRDefault="00456D67" w:rsidP="0017488A">
            <w:pPr>
              <w:spacing w:line="276" w:lineRule="auto"/>
              <w:jc w:val="right"/>
              <w:rPr>
                <w:sz w:val="22"/>
                <w:szCs w:val="22"/>
              </w:rPr>
            </w:pPr>
            <w:r w:rsidRPr="009515D2">
              <w:rPr>
                <w:sz w:val="22"/>
                <w:szCs w:val="22"/>
              </w:rPr>
              <w:t>16.7</w:t>
            </w:r>
            <w:r>
              <w:rPr>
                <w:sz w:val="22"/>
                <w:szCs w:val="22"/>
              </w:rPr>
              <w:t>49</w:t>
            </w:r>
          </w:p>
        </w:tc>
        <w:tc>
          <w:tcPr>
            <w:tcW w:w="1012" w:type="dxa"/>
          </w:tcPr>
          <w:p w14:paraId="5713FB2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349775AA" w14:textId="77777777" w:rsidR="00456D67" w:rsidRPr="009515D2" w:rsidRDefault="00456D67" w:rsidP="0017488A">
            <w:pPr>
              <w:spacing w:line="276" w:lineRule="auto"/>
              <w:jc w:val="right"/>
              <w:rPr>
                <w:sz w:val="22"/>
                <w:szCs w:val="22"/>
              </w:rPr>
            </w:pPr>
            <w:r w:rsidRPr="009515D2">
              <w:rPr>
                <w:sz w:val="22"/>
                <w:szCs w:val="22"/>
              </w:rPr>
              <w:t>4.1</w:t>
            </w:r>
            <w:r>
              <w:rPr>
                <w:sz w:val="22"/>
                <w:szCs w:val="22"/>
              </w:rPr>
              <w:t>66</w:t>
            </w:r>
          </w:p>
        </w:tc>
        <w:tc>
          <w:tcPr>
            <w:tcW w:w="1013" w:type="dxa"/>
          </w:tcPr>
          <w:p w14:paraId="3189DAD1" w14:textId="77777777" w:rsidR="00456D67" w:rsidRPr="009515D2" w:rsidRDefault="00456D67" w:rsidP="0017488A">
            <w:pPr>
              <w:spacing w:line="276" w:lineRule="auto"/>
              <w:jc w:val="right"/>
              <w:rPr>
                <w:b/>
                <w:bCs/>
                <w:sz w:val="22"/>
                <w:szCs w:val="22"/>
              </w:rPr>
            </w:pPr>
            <w:r w:rsidRPr="009515D2">
              <w:rPr>
                <w:b/>
                <w:bCs/>
                <w:sz w:val="22"/>
                <w:szCs w:val="22"/>
              </w:rPr>
              <w:t>0.041</w:t>
            </w:r>
          </w:p>
        </w:tc>
        <w:tc>
          <w:tcPr>
            <w:tcW w:w="996" w:type="dxa"/>
          </w:tcPr>
          <w:p w14:paraId="109C5886" w14:textId="77777777" w:rsidR="00456D67" w:rsidRPr="009515D2" w:rsidRDefault="00456D67" w:rsidP="0017488A">
            <w:pPr>
              <w:spacing w:line="276" w:lineRule="auto"/>
              <w:jc w:val="right"/>
              <w:rPr>
                <w:sz w:val="22"/>
                <w:szCs w:val="22"/>
              </w:rPr>
            </w:pPr>
            <w:r w:rsidRPr="009515D2">
              <w:rPr>
                <w:sz w:val="22"/>
                <w:szCs w:val="22"/>
              </w:rPr>
              <w:t>24.11</w:t>
            </w:r>
            <w:r>
              <w:rPr>
                <w:sz w:val="22"/>
                <w:szCs w:val="22"/>
              </w:rPr>
              <w:t>3</w:t>
            </w:r>
          </w:p>
        </w:tc>
        <w:tc>
          <w:tcPr>
            <w:tcW w:w="1013" w:type="dxa"/>
          </w:tcPr>
          <w:p w14:paraId="58FCC2ED"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73CEEB6A" w14:textId="77777777" w:rsidR="00456D67" w:rsidRPr="009515D2" w:rsidRDefault="00456D67" w:rsidP="0017488A">
            <w:pPr>
              <w:spacing w:line="276" w:lineRule="auto"/>
              <w:jc w:val="right"/>
              <w:rPr>
                <w:sz w:val="22"/>
                <w:szCs w:val="22"/>
              </w:rPr>
            </w:pPr>
            <w:r w:rsidRPr="009515D2">
              <w:rPr>
                <w:sz w:val="22"/>
                <w:szCs w:val="22"/>
              </w:rPr>
              <w:t>35.09</w:t>
            </w:r>
            <w:r>
              <w:rPr>
                <w:sz w:val="22"/>
                <w:szCs w:val="22"/>
              </w:rPr>
              <w:t>5</w:t>
            </w:r>
          </w:p>
        </w:tc>
        <w:tc>
          <w:tcPr>
            <w:tcW w:w="1013" w:type="dxa"/>
          </w:tcPr>
          <w:p w14:paraId="642A423C"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43BD409" w14:textId="77777777" w:rsidR="00456D67" w:rsidRPr="009515D2" w:rsidRDefault="00456D67" w:rsidP="0017488A">
            <w:pPr>
              <w:spacing w:line="276" w:lineRule="auto"/>
              <w:jc w:val="right"/>
              <w:rPr>
                <w:sz w:val="22"/>
                <w:szCs w:val="22"/>
              </w:rPr>
            </w:pPr>
            <w:r w:rsidRPr="009515D2">
              <w:rPr>
                <w:sz w:val="22"/>
                <w:szCs w:val="22"/>
              </w:rPr>
              <w:t>2.04</w:t>
            </w:r>
            <w:r>
              <w:rPr>
                <w:sz w:val="22"/>
                <w:szCs w:val="22"/>
              </w:rPr>
              <w:t>2</w:t>
            </w:r>
          </w:p>
        </w:tc>
        <w:tc>
          <w:tcPr>
            <w:tcW w:w="1012" w:type="dxa"/>
          </w:tcPr>
          <w:p w14:paraId="464227C0" w14:textId="77777777" w:rsidR="00456D67" w:rsidRPr="009515D2" w:rsidRDefault="00456D67" w:rsidP="0017488A">
            <w:pPr>
              <w:spacing w:line="276" w:lineRule="auto"/>
              <w:jc w:val="right"/>
              <w:rPr>
                <w:sz w:val="22"/>
                <w:szCs w:val="22"/>
              </w:rPr>
            </w:pPr>
            <w:r w:rsidRPr="009515D2">
              <w:rPr>
                <w:sz w:val="22"/>
                <w:szCs w:val="22"/>
              </w:rPr>
              <w:t>0.153</w:t>
            </w:r>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77777777" w:rsidR="00456D67" w:rsidRPr="009515D2" w:rsidRDefault="00456D67" w:rsidP="0017488A">
            <w:pPr>
              <w:spacing w:line="276" w:lineRule="auto"/>
              <w:jc w:val="right"/>
              <w:rPr>
                <w:sz w:val="22"/>
                <w:szCs w:val="22"/>
              </w:rPr>
            </w:pPr>
            <w:r w:rsidRPr="009515D2">
              <w:rPr>
                <w:sz w:val="22"/>
                <w:szCs w:val="22"/>
              </w:rPr>
              <w:t>4.83</w:t>
            </w:r>
            <w:r>
              <w:rPr>
                <w:sz w:val="22"/>
                <w:szCs w:val="22"/>
              </w:rPr>
              <w:t>3</w:t>
            </w:r>
          </w:p>
        </w:tc>
        <w:tc>
          <w:tcPr>
            <w:tcW w:w="1012" w:type="dxa"/>
            <w:tcBorders>
              <w:bottom w:val="single" w:sz="4" w:space="0" w:color="auto"/>
            </w:tcBorders>
          </w:tcPr>
          <w:p w14:paraId="2045F61C" w14:textId="77777777" w:rsidR="00456D67" w:rsidRPr="009515D2" w:rsidRDefault="00456D67" w:rsidP="0017488A">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36FF4A51" w14:textId="77777777" w:rsidR="00456D67" w:rsidRPr="009515D2" w:rsidRDefault="00456D67" w:rsidP="0017488A">
            <w:pPr>
              <w:spacing w:line="276" w:lineRule="auto"/>
              <w:jc w:val="right"/>
              <w:rPr>
                <w:sz w:val="22"/>
                <w:szCs w:val="22"/>
              </w:rPr>
            </w:pPr>
            <w:r w:rsidRPr="009515D2">
              <w:rPr>
                <w:sz w:val="22"/>
                <w:szCs w:val="22"/>
              </w:rPr>
              <w:t>0.265</w:t>
            </w:r>
          </w:p>
        </w:tc>
        <w:tc>
          <w:tcPr>
            <w:tcW w:w="1013" w:type="dxa"/>
            <w:tcBorders>
              <w:bottom w:val="single" w:sz="4" w:space="0" w:color="auto"/>
            </w:tcBorders>
          </w:tcPr>
          <w:p w14:paraId="7AD2DD77" w14:textId="77777777" w:rsidR="00456D67" w:rsidRPr="009515D2" w:rsidRDefault="00456D67" w:rsidP="0017488A">
            <w:pPr>
              <w:spacing w:line="276" w:lineRule="auto"/>
              <w:jc w:val="right"/>
              <w:rPr>
                <w:sz w:val="22"/>
                <w:szCs w:val="22"/>
              </w:rPr>
            </w:pPr>
            <w:r w:rsidRPr="009515D2">
              <w:rPr>
                <w:sz w:val="22"/>
                <w:szCs w:val="22"/>
              </w:rPr>
              <w:t>0.607</w:t>
            </w:r>
          </w:p>
        </w:tc>
        <w:tc>
          <w:tcPr>
            <w:tcW w:w="996" w:type="dxa"/>
            <w:tcBorders>
              <w:bottom w:val="single" w:sz="4" w:space="0" w:color="auto"/>
            </w:tcBorders>
          </w:tcPr>
          <w:p w14:paraId="0687087C" w14:textId="77777777" w:rsidR="00456D67" w:rsidRPr="009515D2" w:rsidRDefault="00456D67" w:rsidP="0017488A">
            <w:pPr>
              <w:spacing w:line="276" w:lineRule="auto"/>
              <w:jc w:val="right"/>
              <w:rPr>
                <w:sz w:val="22"/>
                <w:szCs w:val="22"/>
              </w:rPr>
            </w:pPr>
            <w:r w:rsidRPr="009515D2">
              <w:rPr>
                <w:sz w:val="22"/>
                <w:szCs w:val="22"/>
              </w:rPr>
              <w:t>13.5</w:t>
            </w:r>
            <w:r>
              <w:rPr>
                <w:sz w:val="22"/>
                <w:szCs w:val="22"/>
              </w:rPr>
              <w:t>15</w:t>
            </w:r>
          </w:p>
        </w:tc>
        <w:tc>
          <w:tcPr>
            <w:tcW w:w="1013" w:type="dxa"/>
            <w:tcBorders>
              <w:bottom w:val="single" w:sz="4" w:space="0" w:color="auto"/>
            </w:tcBorders>
          </w:tcPr>
          <w:p w14:paraId="055D200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60A2F2CD" w14:textId="77777777" w:rsidR="00456D67" w:rsidRPr="009515D2" w:rsidRDefault="00456D67" w:rsidP="0017488A">
            <w:pPr>
              <w:spacing w:line="276" w:lineRule="auto"/>
              <w:jc w:val="right"/>
              <w:rPr>
                <w:sz w:val="22"/>
                <w:szCs w:val="22"/>
              </w:rPr>
            </w:pPr>
            <w:r w:rsidRPr="009515D2">
              <w:rPr>
                <w:sz w:val="22"/>
                <w:szCs w:val="22"/>
              </w:rPr>
              <w:t>17.</w:t>
            </w:r>
            <w:r>
              <w:rPr>
                <w:sz w:val="22"/>
                <w:szCs w:val="22"/>
              </w:rPr>
              <w:t>898</w:t>
            </w:r>
          </w:p>
        </w:tc>
        <w:tc>
          <w:tcPr>
            <w:tcW w:w="1013" w:type="dxa"/>
            <w:tcBorders>
              <w:bottom w:val="single" w:sz="4" w:space="0" w:color="auto"/>
            </w:tcBorders>
          </w:tcPr>
          <w:p w14:paraId="66499423"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2FC4F19C" w14:textId="77777777" w:rsidR="00456D67" w:rsidRPr="009515D2" w:rsidRDefault="00456D67" w:rsidP="0017488A">
            <w:pPr>
              <w:spacing w:line="276" w:lineRule="auto"/>
              <w:jc w:val="right"/>
              <w:rPr>
                <w:sz w:val="22"/>
                <w:szCs w:val="22"/>
              </w:rPr>
            </w:pPr>
            <w:r w:rsidRPr="009515D2">
              <w:rPr>
                <w:sz w:val="22"/>
                <w:szCs w:val="22"/>
              </w:rPr>
              <w:t>1.23</w:t>
            </w:r>
            <w:r>
              <w:rPr>
                <w:sz w:val="22"/>
                <w:szCs w:val="22"/>
              </w:rPr>
              <w:t>0</w:t>
            </w:r>
          </w:p>
        </w:tc>
        <w:tc>
          <w:tcPr>
            <w:tcW w:w="1012" w:type="dxa"/>
            <w:tcBorders>
              <w:bottom w:val="single" w:sz="4" w:space="0" w:color="auto"/>
            </w:tcBorders>
          </w:tcPr>
          <w:p w14:paraId="3175C0EB" w14:textId="77777777" w:rsidR="00456D67" w:rsidRPr="009515D2" w:rsidRDefault="00456D67" w:rsidP="0017488A">
            <w:pPr>
              <w:spacing w:line="276" w:lineRule="auto"/>
              <w:jc w:val="right"/>
              <w:rPr>
                <w:sz w:val="22"/>
                <w:szCs w:val="22"/>
              </w:rPr>
            </w:pPr>
            <w:r w:rsidRPr="009515D2">
              <w:rPr>
                <w:sz w:val="22"/>
                <w:szCs w:val="22"/>
              </w:rPr>
              <w:t>0.267</w:t>
            </w:r>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7777777" w:rsidR="00456D67" w:rsidRPr="009515D2" w:rsidRDefault="00456D67" w:rsidP="0017488A">
            <w:pPr>
              <w:spacing w:line="276" w:lineRule="auto"/>
              <w:jc w:val="right"/>
              <w:rPr>
                <w:sz w:val="22"/>
                <w:szCs w:val="22"/>
              </w:rPr>
            </w:pPr>
            <w:r>
              <w:rPr>
                <w:sz w:val="22"/>
                <w:szCs w:val="22"/>
              </w:rPr>
              <w:t>1.291</w:t>
            </w:r>
          </w:p>
        </w:tc>
        <w:tc>
          <w:tcPr>
            <w:tcW w:w="1012" w:type="dxa"/>
            <w:tcBorders>
              <w:top w:val="single" w:sz="4" w:space="0" w:color="auto"/>
            </w:tcBorders>
          </w:tcPr>
          <w:p w14:paraId="033DC888" w14:textId="77777777" w:rsidR="00456D67" w:rsidRPr="009515D2" w:rsidRDefault="00456D67" w:rsidP="0017488A">
            <w:pPr>
              <w:spacing w:line="276" w:lineRule="auto"/>
              <w:jc w:val="right"/>
              <w:rPr>
                <w:sz w:val="22"/>
                <w:szCs w:val="22"/>
              </w:rPr>
            </w:pPr>
            <w:r>
              <w:rPr>
                <w:sz w:val="22"/>
                <w:szCs w:val="22"/>
              </w:rPr>
              <w:t>0.256</w:t>
            </w:r>
          </w:p>
        </w:tc>
        <w:tc>
          <w:tcPr>
            <w:tcW w:w="996" w:type="dxa"/>
            <w:tcBorders>
              <w:top w:val="single" w:sz="4" w:space="0" w:color="auto"/>
            </w:tcBorders>
          </w:tcPr>
          <w:p w14:paraId="7442AF04" w14:textId="77777777" w:rsidR="00456D67" w:rsidRPr="009515D2" w:rsidRDefault="00456D67" w:rsidP="0017488A">
            <w:pPr>
              <w:spacing w:line="276" w:lineRule="auto"/>
              <w:jc w:val="right"/>
              <w:rPr>
                <w:sz w:val="22"/>
                <w:szCs w:val="22"/>
              </w:rPr>
            </w:pPr>
            <w:r w:rsidRPr="009515D2">
              <w:rPr>
                <w:sz w:val="22"/>
                <w:szCs w:val="22"/>
              </w:rPr>
              <w:t>1.36</w:t>
            </w:r>
            <w:r>
              <w:rPr>
                <w:sz w:val="22"/>
                <w:szCs w:val="22"/>
              </w:rPr>
              <w:t>4</w:t>
            </w:r>
          </w:p>
        </w:tc>
        <w:tc>
          <w:tcPr>
            <w:tcW w:w="1013" w:type="dxa"/>
            <w:tcBorders>
              <w:top w:val="single" w:sz="4" w:space="0" w:color="auto"/>
            </w:tcBorders>
          </w:tcPr>
          <w:p w14:paraId="3D4133B4" w14:textId="77777777" w:rsidR="00456D67" w:rsidRPr="009515D2" w:rsidRDefault="00456D67" w:rsidP="0017488A">
            <w:pPr>
              <w:spacing w:line="276" w:lineRule="auto"/>
              <w:jc w:val="right"/>
              <w:rPr>
                <w:sz w:val="22"/>
                <w:szCs w:val="22"/>
              </w:rPr>
            </w:pPr>
            <w:r w:rsidRPr="009515D2">
              <w:rPr>
                <w:sz w:val="22"/>
                <w:szCs w:val="22"/>
              </w:rPr>
              <w:t>0.243</w:t>
            </w:r>
          </w:p>
        </w:tc>
        <w:tc>
          <w:tcPr>
            <w:tcW w:w="996" w:type="dxa"/>
            <w:tcBorders>
              <w:top w:val="single" w:sz="4" w:space="0" w:color="auto"/>
            </w:tcBorders>
          </w:tcPr>
          <w:p w14:paraId="0969458E" w14:textId="77777777" w:rsidR="00456D67" w:rsidRPr="009515D2" w:rsidRDefault="00456D67" w:rsidP="0017488A">
            <w:pPr>
              <w:spacing w:line="276" w:lineRule="auto"/>
              <w:jc w:val="right"/>
              <w:rPr>
                <w:sz w:val="22"/>
                <w:szCs w:val="22"/>
              </w:rPr>
            </w:pPr>
            <w:r w:rsidRPr="009515D2">
              <w:rPr>
                <w:sz w:val="22"/>
                <w:szCs w:val="22"/>
              </w:rPr>
              <w:t>0.01</w:t>
            </w:r>
            <w:r>
              <w:rPr>
                <w:sz w:val="22"/>
                <w:szCs w:val="22"/>
              </w:rPr>
              <w:t>1</w:t>
            </w:r>
          </w:p>
        </w:tc>
        <w:tc>
          <w:tcPr>
            <w:tcW w:w="1013" w:type="dxa"/>
            <w:tcBorders>
              <w:top w:val="single" w:sz="4" w:space="0" w:color="auto"/>
            </w:tcBorders>
          </w:tcPr>
          <w:p w14:paraId="269DFECD" w14:textId="77777777" w:rsidR="00456D67" w:rsidRPr="009515D2" w:rsidRDefault="00456D67" w:rsidP="0017488A">
            <w:pPr>
              <w:spacing w:line="276" w:lineRule="auto"/>
              <w:jc w:val="right"/>
              <w:rPr>
                <w:sz w:val="22"/>
                <w:szCs w:val="22"/>
              </w:rPr>
            </w:pPr>
            <w:r w:rsidRPr="009515D2">
              <w:rPr>
                <w:sz w:val="22"/>
                <w:szCs w:val="22"/>
              </w:rPr>
              <w:t>0.918</w:t>
            </w:r>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77777777" w:rsidR="00456D67" w:rsidRPr="009515D2" w:rsidRDefault="00456D67" w:rsidP="0017488A">
            <w:pPr>
              <w:spacing w:line="276" w:lineRule="auto"/>
              <w:jc w:val="right"/>
              <w:rPr>
                <w:sz w:val="22"/>
                <w:szCs w:val="22"/>
              </w:rPr>
            </w:pPr>
            <w:r>
              <w:rPr>
                <w:sz w:val="22"/>
                <w:szCs w:val="22"/>
              </w:rPr>
              <w:t>27.375</w:t>
            </w:r>
          </w:p>
        </w:tc>
        <w:tc>
          <w:tcPr>
            <w:tcW w:w="1012" w:type="dxa"/>
          </w:tcPr>
          <w:p w14:paraId="436D071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8B56920" w14:textId="77777777" w:rsidR="00456D67" w:rsidRPr="009515D2" w:rsidRDefault="00456D67" w:rsidP="0017488A">
            <w:pPr>
              <w:spacing w:line="276" w:lineRule="auto"/>
              <w:jc w:val="right"/>
              <w:rPr>
                <w:sz w:val="22"/>
                <w:szCs w:val="22"/>
              </w:rPr>
            </w:pPr>
            <w:r w:rsidRPr="009515D2">
              <w:rPr>
                <w:sz w:val="22"/>
                <w:szCs w:val="22"/>
              </w:rPr>
              <w:t>30.7</w:t>
            </w:r>
            <w:r>
              <w:rPr>
                <w:sz w:val="22"/>
                <w:szCs w:val="22"/>
              </w:rPr>
              <w:t>88</w:t>
            </w:r>
          </w:p>
        </w:tc>
        <w:tc>
          <w:tcPr>
            <w:tcW w:w="1013" w:type="dxa"/>
          </w:tcPr>
          <w:p w14:paraId="728EC8D0"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6ABACBBF" w14:textId="77777777" w:rsidR="00456D67" w:rsidRPr="009515D2" w:rsidRDefault="00456D67" w:rsidP="0017488A">
            <w:pPr>
              <w:spacing w:line="276" w:lineRule="auto"/>
              <w:jc w:val="right"/>
              <w:rPr>
                <w:sz w:val="22"/>
                <w:szCs w:val="22"/>
              </w:rPr>
            </w:pPr>
            <w:r w:rsidRPr="009515D2">
              <w:rPr>
                <w:sz w:val="22"/>
                <w:szCs w:val="22"/>
              </w:rPr>
              <w:t>3.2</w:t>
            </w:r>
            <w:r>
              <w:rPr>
                <w:sz w:val="22"/>
                <w:szCs w:val="22"/>
              </w:rPr>
              <w:t>68</w:t>
            </w:r>
          </w:p>
        </w:tc>
        <w:tc>
          <w:tcPr>
            <w:tcW w:w="1013" w:type="dxa"/>
          </w:tcPr>
          <w:p w14:paraId="1B2745B7" w14:textId="77777777" w:rsidR="00456D67" w:rsidRPr="009515D2" w:rsidRDefault="00456D67" w:rsidP="0017488A">
            <w:pPr>
              <w:spacing w:line="276" w:lineRule="auto"/>
              <w:jc w:val="right"/>
              <w:rPr>
                <w:i/>
                <w:iCs/>
                <w:sz w:val="22"/>
                <w:szCs w:val="22"/>
              </w:rPr>
            </w:pPr>
            <w:r w:rsidRPr="009515D2">
              <w:rPr>
                <w:i/>
                <w:iCs/>
                <w:sz w:val="22"/>
                <w:szCs w:val="22"/>
              </w:rPr>
              <w:t>0.071</w:t>
            </w:r>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493</w:t>
            </w:r>
          </w:p>
        </w:tc>
        <w:tc>
          <w:tcPr>
            <w:tcW w:w="1012" w:type="dxa"/>
            <w:tcBorders>
              <w:bottom w:val="single" w:sz="4" w:space="0" w:color="auto"/>
            </w:tcBorders>
          </w:tcPr>
          <w:p w14:paraId="7030FE91"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483</w:t>
            </w:r>
          </w:p>
        </w:tc>
        <w:tc>
          <w:tcPr>
            <w:tcW w:w="996" w:type="dxa"/>
            <w:tcBorders>
              <w:bottom w:val="single" w:sz="4" w:space="0" w:color="auto"/>
            </w:tcBorders>
          </w:tcPr>
          <w:p w14:paraId="22A2FDBC" w14:textId="77777777" w:rsidR="00456D67" w:rsidRPr="009515D2" w:rsidRDefault="00456D67" w:rsidP="0017488A">
            <w:pPr>
              <w:spacing w:line="276" w:lineRule="auto"/>
              <w:jc w:val="right"/>
              <w:rPr>
                <w:sz w:val="22"/>
                <w:szCs w:val="22"/>
              </w:rPr>
            </w:pPr>
            <w:r w:rsidRPr="009515D2">
              <w:rPr>
                <w:sz w:val="22"/>
                <w:szCs w:val="22"/>
              </w:rPr>
              <w:t>1.0</w:t>
            </w:r>
            <w:r>
              <w:rPr>
                <w:sz w:val="22"/>
                <w:szCs w:val="22"/>
              </w:rPr>
              <w:t>05</w:t>
            </w:r>
          </w:p>
        </w:tc>
        <w:tc>
          <w:tcPr>
            <w:tcW w:w="1013" w:type="dxa"/>
            <w:tcBorders>
              <w:bottom w:val="single" w:sz="4" w:space="0" w:color="auto"/>
            </w:tcBorders>
          </w:tcPr>
          <w:p w14:paraId="61ECCEEA" w14:textId="77777777" w:rsidR="00456D67" w:rsidRPr="009515D2" w:rsidRDefault="00456D67" w:rsidP="0017488A">
            <w:pPr>
              <w:spacing w:line="276" w:lineRule="auto"/>
              <w:jc w:val="right"/>
              <w:rPr>
                <w:sz w:val="22"/>
                <w:szCs w:val="22"/>
              </w:rPr>
            </w:pPr>
            <w:r w:rsidRPr="009515D2">
              <w:rPr>
                <w:sz w:val="22"/>
                <w:szCs w:val="22"/>
              </w:rPr>
              <w:t>0.316</w:t>
            </w:r>
          </w:p>
        </w:tc>
        <w:tc>
          <w:tcPr>
            <w:tcW w:w="996" w:type="dxa"/>
            <w:tcBorders>
              <w:bottom w:val="single" w:sz="4" w:space="0" w:color="auto"/>
            </w:tcBorders>
          </w:tcPr>
          <w:p w14:paraId="54CADAFF" w14:textId="77777777" w:rsidR="00456D67" w:rsidRPr="009515D2" w:rsidRDefault="00456D67" w:rsidP="0017488A">
            <w:pPr>
              <w:spacing w:line="276" w:lineRule="auto"/>
              <w:jc w:val="right"/>
              <w:rPr>
                <w:sz w:val="22"/>
                <w:szCs w:val="22"/>
              </w:rPr>
            </w:pPr>
            <w:r w:rsidRPr="009515D2">
              <w:rPr>
                <w:sz w:val="22"/>
                <w:szCs w:val="22"/>
              </w:rPr>
              <w:t>0.25</w:t>
            </w:r>
            <w:r>
              <w:rPr>
                <w:sz w:val="22"/>
                <w:szCs w:val="22"/>
              </w:rPr>
              <w:t>4</w:t>
            </w:r>
          </w:p>
        </w:tc>
        <w:tc>
          <w:tcPr>
            <w:tcW w:w="1013" w:type="dxa"/>
            <w:tcBorders>
              <w:bottom w:val="single" w:sz="4" w:space="0" w:color="auto"/>
            </w:tcBorders>
          </w:tcPr>
          <w:p w14:paraId="05404960" w14:textId="77777777" w:rsidR="00456D67" w:rsidRPr="009515D2" w:rsidRDefault="00456D67" w:rsidP="0017488A">
            <w:pPr>
              <w:spacing w:line="276" w:lineRule="auto"/>
              <w:jc w:val="right"/>
              <w:rPr>
                <w:sz w:val="22"/>
                <w:szCs w:val="22"/>
              </w:rPr>
            </w:pPr>
            <w:r w:rsidRPr="009515D2">
              <w:rPr>
                <w:sz w:val="22"/>
                <w:szCs w:val="22"/>
              </w:rPr>
              <w:t>0.614</w:t>
            </w:r>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77777777" w:rsidR="00456D67" w:rsidRDefault="00456D67" w:rsidP="00456D67">
      <w:pPr>
        <w:spacing w:line="36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3585C5C3" w:rsidR="00456D67" w:rsidRDefault="00264CF9" w:rsidP="00456D67">
      <w:pPr>
        <w:spacing w:line="360" w:lineRule="auto"/>
        <w:rPr>
          <w:b/>
          <w:bCs/>
        </w:rPr>
      </w:pPr>
      <w:ins w:id="86" w:author="Author">
        <w:r>
          <w:rPr>
            <w:b/>
            <w:bCs/>
            <w:noProof/>
          </w:rPr>
          <w:drawing>
            <wp:inline distT="0" distB="0" distL="0" distR="0" wp14:anchorId="680090F2" wp14:editId="747679E5">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0"/>
                      <a:stretch>
                        <a:fillRect/>
                      </a:stretch>
                    </pic:blipFill>
                    <pic:spPr>
                      <a:xfrm>
                        <a:off x="0" y="0"/>
                        <a:ext cx="5215555" cy="4946975"/>
                      </a:xfrm>
                      <a:prstGeom prst="rect">
                        <a:avLst/>
                      </a:prstGeom>
                    </pic:spPr>
                  </pic:pic>
                </a:graphicData>
              </a:graphic>
            </wp:inline>
          </w:drawing>
        </w:r>
      </w:ins>
      <w:del w:id="87" w:author="Author">
        <w:r w:rsidR="00456D67" w:rsidDel="00264CF9">
          <w:rPr>
            <w:b/>
            <w:bCs/>
            <w:noProof/>
          </w:rPr>
          <w:drawing>
            <wp:inline distT="0" distB="0" distL="0" distR="0" wp14:anchorId="4415F56A" wp14:editId="6D7265AE">
              <wp:extent cx="5943600" cy="2971800"/>
              <wp:effectExtent l="0" t="0" r="0" b="0"/>
              <wp:docPr id="1911677972"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7972" name="Picture 1" descr="A graph of different types of fertilizers&#10;&#10;Description automatically generated"/>
                      <pic:cNvPicPr/>
                    </pic:nvPicPr>
                    <pic:blipFill>
                      <a:blip r:embed="rId11"/>
                      <a:stretch>
                        <a:fillRect/>
                      </a:stretch>
                    </pic:blipFill>
                    <pic:spPr>
                      <a:xfrm>
                        <a:off x="0" y="0"/>
                        <a:ext cx="5943600" cy="2971800"/>
                      </a:xfrm>
                      <a:prstGeom prst="rect">
                        <a:avLst/>
                      </a:prstGeom>
                    </pic:spPr>
                  </pic:pic>
                </a:graphicData>
              </a:graphic>
            </wp:inline>
          </w:drawing>
        </w:r>
      </w:del>
    </w:p>
    <w:p w14:paraId="37FE2B96" w14:textId="08B7B63E" w:rsidR="00456D67" w:rsidRDefault="00456D67" w:rsidP="00456D67">
      <w:pPr>
        <w:spacing w:line="360" w:lineRule="auto"/>
        <w:rP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del w:id="88" w:author="Author">
        <w:r w:rsidDel="00264CF9">
          <w:delText xml:space="preserve">structural </w:delText>
        </w:r>
      </w:del>
      <w:ins w:id="89" w:author="Author">
        <w:r w:rsidR="00264CF9">
          <w:t>belowground biomass</w:t>
        </w:r>
        <w:r w:rsidR="00264CF9">
          <w:t xml:space="preserve"> </w:t>
        </w:r>
      </w:ins>
      <w:r>
        <w:t>carbon costs to acquire nitrogen (</w:t>
      </w:r>
      <w:del w:id="90" w:author="Author">
        <w:r w:rsidDel="00264CF9">
          <w:delText>“</w:delText>
        </w:r>
        <w:r w:rsidDel="00264CF9">
          <w:rPr>
            <w:i/>
            <w:iCs/>
          </w:rPr>
          <w:delText>N</w:delText>
        </w:r>
        <w:r w:rsidDel="00264CF9">
          <w:rPr>
            <w:vertAlign w:val="subscript"/>
          </w:rPr>
          <w:delText>cost</w:delText>
        </w:r>
        <w:r w:rsidDel="00264CF9">
          <w:delText xml:space="preserve">”; </w:delText>
        </w:r>
      </w:del>
      <w:r>
        <w:t xml:space="preserve">panel A), belowground </w:t>
      </w:r>
      <w:del w:id="91" w:author="Author">
        <w:r w:rsidDel="00264CF9">
          <w:delText xml:space="preserve">carbon </w:delText>
        </w:r>
      </w:del>
      <w:r>
        <w:t xml:space="preserve">biomass </w:t>
      </w:r>
      <w:ins w:id="92" w:author="Author">
        <w:r w:rsidR="00264CF9">
          <w:t>carbon</w:t>
        </w:r>
        <w:r w:rsidR="00264CF9">
          <w:t xml:space="preserve"> </w:t>
        </w:r>
      </w:ins>
      <w:r>
        <w:t>(</w:t>
      </w:r>
      <w:del w:id="93" w:author="Author">
        <w:r w:rsidDel="00264CF9">
          <w:delText>“</w:delText>
        </w:r>
        <w:r w:rsidDel="00264CF9">
          <w:rPr>
            <w:i/>
            <w:iCs/>
          </w:rPr>
          <w:delText>C</w:delText>
        </w:r>
        <w:r w:rsidDel="00264CF9">
          <w:rPr>
            <w:vertAlign w:val="subscript"/>
          </w:rPr>
          <w:delText>bg</w:delText>
        </w:r>
        <w:r w:rsidDel="00264CF9">
          <w:delText xml:space="preserve">”; </w:delText>
        </w:r>
      </w:del>
      <w:r>
        <w:t>panel B), and whole-plant nitrogen biomass (</w:t>
      </w:r>
      <w:del w:id="94" w:author="Author">
        <w:r w:rsidDel="00264CF9">
          <w:delText>“</w:delText>
        </w:r>
        <w:r w:rsidDel="00264CF9">
          <w:rPr>
            <w:i/>
            <w:iCs/>
          </w:rPr>
          <w:delText>N</w:delText>
        </w:r>
        <w:r w:rsidDel="00264CF9">
          <w:rPr>
            <w:vertAlign w:val="subscript"/>
          </w:rPr>
          <w:delText>wp</w:delText>
        </w:r>
        <w:r w:rsidDel="00264CF9">
          <w:delText xml:space="preserve">”; </w:delText>
        </w:r>
      </w:del>
      <w:r>
        <w:t>panel C). Soil nitrogen fertilization</w:t>
      </w:r>
      <w:ins w:id="95" w:author="Author">
        <w:r w:rsidR="00264CF9">
          <w:t xml:space="preserve"> treatment level</w:t>
        </w:r>
      </w:ins>
      <w:r>
        <w:t xml:space="preserve"> is </w:t>
      </w:r>
      <w:del w:id="96" w:author="Author">
        <w:r w:rsidDel="00264CF9">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rPr>
          <w:b/>
          <w:bCs/>
        </w:rPr>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324DDF24" w:rsidR="0029725C" w:rsidRPr="00533169" w:rsidRDefault="00DF5D35" w:rsidP="00783514">
      <w:pPr>
        <w:spacing w:line="360" w:lineRule="auto"/>
      </w:pPr>
      <w:r>
        <w:t>The</w:t>
      </w:r>
      <w:r w:rsidR="0029725C">
        <w:t xml:space="preserve"> interaction between </w:t>
      </w:r>
      <w:r w:rsidR="00967732">
        <w:t xml:space="preserve">soil </w:t>
      </w:r>
      <w:r w:rsidR="0029725C">
        <w:t>nitrogen fertilization and inoculation (</w:t>
      </w:r>
      <w:r w:rsidR="0029725C">
        <w:rPr>
          <w:i/>
          <w:iCs/>
        </w:rPr>
        <w:t>p</w:t>
      </w:r>
      <w:r w:rsidR="0029725C">
        <w:t>&lt;0.001; Table 1) indicated that positive effects of inoculation on total leaf area (</w:t>
      </w:r>
      <w:r w:rsidR="0029725C">
        <w:rPr>
          <w:i/>
          <w:iCs/>
        </w:rPr>
        <w:t>p</w:t>
      </w:r>
      <w:r w:rsidR="0029725C">
        <w:t xml:space="preserve">&lt;0.001; Table 1) were only apparent under low </w:t>
      </w:r>
      <w:r>
        <w:t xml:space="preserve">soil </w:t>
      </w:r>
      <w:r w:rsidR="0029725C">
        <w:t>nitrogen fertilization (Tukey</w:t>
      </w:r>
      <w:r>
        <w:t xml:space="preserve"> test comparing the inoculation effect under low soil nitrogen fertilization</w:t>
      </w:r>
      <w:r w:rsidR="0029725C">
        <w:t xml:space="preserve">: </w:t>
      </w:r>
      <w:r w:rsidR="0029725C" w:rsidRPr="00533169">
        <w:rPr>
          <w:i/>
          <w:iCs/>
        </w:rPr>
        <w:t>p</w:t>
      </w:r>
      <w:r w:rsidR="0029725C">
        <w:t xml:space="preserve">&lt;0.001), as there was no inoculation effect on total leaf area under high </w:t>
      </w:r>
      <w:r>
        <w:t xml:space="preserve">soil </w:t>
      </w:r>
      <w:r w:rsidR="0029725C">
        <w:t>nitrogen fertilization (Tukey</w:t>
      </w:r>
      <w:r>
        <w:t xml:space="preserve"> test comparing the inoculation effect under high soil nitrogen fertilization</w:t>
      </w:r>
      <w:r w:rsidR="0029725C">
        <w:t xml:space="preserve">: </w:t>
      </w:r>
      <w:r w:rsidR="0029725C">
        <w:rPr>
          <w:i/>
          <w:iCs/>
        </w:rPr>
        <w:t>p</w:t>
      </w:r>
      <w:r w:rsidR="0029725C">
        <w:t>&gt;0.05; Fig. 2A). Increasing soil nitrogen fertilization</w:t>
      </w:r>
      <w:r>
        <w:t xml:space="preserve"> generally</w:t>
      </w:r>
      <w:r w:rsidR="0029725C">
        <w:t xml:space="preserve"> increased total leaf area (</w:t>
      </w:r>
      <w:r w:rsidR="0029725C">
        <w:rPr>
          <w:i/>
          <w:iCs/>
        </w:rPr>
        <w:t>p</w:t>
      </w:r>
      <w:r w:rsidR="0029725C">
        <w:t>&lt;0.001; Table 1; Fig. 2A).</w:t>
      </w:r>
    </w:p>
    <w:p w14:paraId="08ACED9B" w14:textId="3ED9272A"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w:t>
      </w:r>
      <w:del w:id="97" w:author="Author">
        <w:r w:rsidDel="00264CF9">
          <w:delText xml:space="preserve"> that</w:delText>
        </w:r>
      </w:del>
      <w:r>
        <w:t xml:space="preserve"> was not modified by inoculation (inoculation-by-fertilization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835E74D" w:rsidR="00456D67" w:rsidRDefault="00264CF9" w:rsidP="00264CF9">
      <w:pPr>
        <w:spacing w:line="360" w:lineRule="auto"/>
        <w:jc w:val="center"/>
        <w:rPr>
          <w:b/>
          <w:bCs/>
        </w:rPr>
      </w:pPr>
      <w:ins w:id="98" w:author="Author">
        <w:r>
          <w:rPr>
            <w:b/>
            <w:bCs/>
            <w:noProof/>
          </w:rPr>
          <w:drawing>
            <wp:inline distT="0" distB="0" distL="0" distR="0" wp14:anchorId="06F73DF5" wp14:editId="2D7E9DB9">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99" w:author="Author">
        <w:r w:rsidR="00FC73B8" w:rsidDel="00264CF9">
          <w:rPr>
            <w:b/>
            <w:bCs/>
            <w:noProof/>
          </w:rPr>
          <w:drawing>
            <wp:inline distT="0" distB="0" distL="0" distR="0" wp14:anchorId="781A89D8" wp14:editId="5B6436CF">
              <wp:extent cx="5943600" cy="2228850"/>
              <wp:effectExtent l="0" t="0" r="0" b="6350"/>
              <wp:docPr id="1664607408" name="Picture 2"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07408" name="Picture 2" descr="A graph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80F81A5"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 total biomass</w:t>
      </w:r>
      <w:r>
        <w:rPr>
          <w:color w:val="000000"/>
        </w:rPr>
        <w:t xml:space="preserve"> (panel B)</w:t>
      </w:r>
      <w:r>
        <w:t xml:space="preserve">. Soil nitrogen fertilization </w:t>
      </w:r>
      <w:del w:id="100" w:author="Author">
        <w:r w:rsidDel="00264CF9">
          <w:delText>is represented</w:delText>
        </w:r>
      </w:del>
      <w:ins w:id="101" w:author="Author">
        <w:r w:rsidR="00264CF9">
          <w:t>treatment level is</w:t>
        </w:r>
      </w:ins>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4DF49919" w14:textId="7618FBF4" w:rsidR="00903CEA" w:rsidRDefault="0029725C" w:rsidP="00783514">
      <w:pPr>
        <w:spacing w:line="360" w:lineRule="auto"/>
      </w:pPr>
      <w:r>
        <w:t>Inoculation increased root nodule biomass: root biomass (</w:t>
      </w:r>
      <w:r>
        <w:rPr>
          <w:i/>
          <w:iCs/>
        </w:rPr>
        <w:t>p</w:t>
      </w:r>
      <w:r>
        <w:t>&lt;0.001; Table 1; Fig 3A)</w:t>
      </w:r>
      <w:r w:rsidR="00DF5D35">
        <w:t>. This</w:t>
      </w:r>
      <w:r>
        <w:t xml:space="preserve"> pattern was not modified by</w:t>
      </w:r>
      <w:r w:rsidR="00967732">
        <w:t xml:space="preserve"> soil nitrogen</w:t>
      </w:r>
      <w:r>
        <w:t xml:space="preserve"> fertilization (inoculation-by-fertilization interaction: </w:t>
      </w:r>
      <w:r>
        <w:rPr>
          <w:i/>
          <w:iCs/>
        </w:rPr>
        <w:t>p</w:t>
      </w:r>
      <w:r>
        <w:t xml:space="preserve">&gt;0.05; Table 1). </w:t>
      </w:r>
      <w:r w:rsidR="00DF5D35">
        <w:t>S</w:t>
      </w:r>
      <w:r>
        <w:t>oil nitrogen fertilization</w:t>
      </w:r>
      <w:r w:rsidR="00DF5D35">
        <w:t xml:space="preserve"> had no effect</w:t>
      </w:r>
      <w:r>
        <w:t xml:space="preserve"> on root nodule biomass: root biomass (</w:t>
      </w:r>
      <w:r>
        <w:rPr>
          <w:i/>
          <w:iCs/>
        </w:rPr>
        <w:t>p</w:t>
      </w:r>
      <w:r>
        <w:t>&gt;0.05; Table 1; Fig 3A).</w:t>
      </w:r>
    </w:p>
    <w:p w14:paraId="1B6CC306" w14:textId="77777777" w:rsidR="00903CEA" w:rsidRDefault="0029725C" w:rsidP="00903CEA">
      <w:pPr>
        <w:spacing w:line="360" w:lineRule="auto"/>
        <w:ind w:firstLine="720"/>
      </w:pPr>
      <w:r>
        <w:t>Inoculation increased root nodule biomass (</w:t>
      </w:r>
      <w:r>
        <w:rPr>
          <w:i/>
          <w:iCs/>
        </w:rPr>
        <w:t>p</w:t>
      </w:r>
      <w:r>
        <w:t>&lt;0.001; Table 1; Fig 3B)</w:t>
      </w:r>
      <w:r w:rsidR="00DF5D35">
        <w:t>. This</w:t>
      </w:r>
      <w:r>
        <w:t xml:space="preserve"> pattern was not modified by </w:t>
      </w:r>
      <w:r w:rsidR="00AC0B40">
        <w:t xml:space="preserve">soil nitrogen </w:t>
      </w:r>
      <w:r>
        <w:t xml:space="preserve">fertilization (inoculation-by-fertilization interaction: </w:t>
      </w:r>
      <w:r>
        <w:rPr>
          <w:i/>
          <w:iCs/>
        </w:rPr>
        <w:t>p</w:t>
      </w:r>
      <w:r>
        <w:t xml:space="preserve">&gt;0.05; Table 1). </w:t>
      </w:r>
      <w:r w:rsidR="00AC0B40">
        <w:t>S</w:t>
      </w:r>
      <w:r>
        <w:t xml:space="preserve">oil nitrogen fertilization </w:t>
      </w:r>
      <w:r w:rsidR="00AC0B40">
        <w:t xml:space="preserve">had no effect </w:t>
      </w:r>
      <w:r>
        <w:t>on root nodule biomass (</w:t>
      </w:r>
      <w:r>
        <w:rPr>
          <w:i/>
          <w:iCs/>
        </w:rPr>
        <w:t>p</w:t>
      </w:r>
      <w:r>
        <w:t>&gt;0.05; Table 1; Fig. 3B).</w:t>
      </w:r>
    </w:p>
    <w:p w14:paraId="0F085981" w14:textId="5766BCFB" w:rsidR="0029725C" w:rsidRPr="007B15C6" w:rsidRDefault="0029725C" w:rsidP="00903CEA">
      <w:pPr>
        <w:spacing w:line="360" w:lineRule="auto"/>
        <w:ind w:firstLine="720"/>
      </w:pPr>
      <w:r>
        <w:t>Inoculation had a marginal negative effect on root biomass (</w:t>
      </w:r>
      <w:r>
        <w:rPr>
          <w:i/>
          <w:iCs/>
        </w:rPr>
        <w:t>p</w:t>
      </w:r>
      <w:r>
        <w:t>&lt;0.1; Table 1; Fig. 3C)</w:t>
      </w:r>
      <w:r w:rsidR="00AC0B40">
        <w:t>. This</w:t>
      </w:r>
      <w:r>
        <w:t xml:space="preserve"> pattern was not modified by</w:t>
      </w:r>
      <w:r w:rsidR="00AC0B40">
        <w:t xml:space="preserve"> soil nitrogen</w:t>
      </w:r>
      <w:r>
        <w:t xml:space="preserve"> fertilization (inoculation-by-fertilization interaction: </w:t>
      </w:r>
      <w:r>
        <w:rPr>
          <w:i/>
          <w:iCs/>
        </w:rPr>
        <w:t>p</w:t>
      </w:r>
      <w:r>
        <w:t xml:space="preserve">&gt;0.05; Table 1). </w:t>
      </w:r>
      <w:r w:rsidR="00AC0B40">
        <w:t>Soil nitrogen f</w:t>
      </w:r>
      <w:r>
        <w:t>ertilization had no effect on root biomass (</w:t>
      </w:r>
      <w:r>
        <w:rPr>
          <w:i/>
          <w:iCs/>
        </w:rPr>
        <w:t>p</w:t>
      </w:r>
      <w:r>
        <w:t>&gt;0.05; Table 1; Fig. 3C).</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16CB6CBE" w:rsidR="00FC73B8" w:rsidRDefault="0065663F" w:rsidP="0065663F">
      <w:pPr>
        <w:spacing w:line="360" w:lineRule="auto"/>
        <w:jc w:val="center"/>
        <w:rPr>
          <w:b/>
          <w:bCs/>
        </w:rPr>
      </w:pPr>
      <w:ins w:id="102" w:author="Author">
        <w:r>
          <w:rPr>
            <w:b/>
            <w:bCs/>
            <w:noProof/>
          </w:rPr>
          <w:drawing>
            <wp:inline distT="0" distB="0" distL="0" distR="0" wp14:anchorId="1517849A" wp14:editId="2BD311EF">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4"/>
                      <a:stretch>
                        <a:fillRect/>
                      </a:stretch>
                    </pic:blipFill>
                    <pic:spPr>
                      <a:xfrm>
                        <a:off x="0" y="0"/>
                        <a:ext cx="4496268" cy="4228702"/>
                      </a:xfrm>
                      <a:prstGeom prst="rect">
                        <a:avLst/>
                      </a:prstGeom>
                    </pic:spPr>
                  </pic:pic>
                </a:graphicData>
              </a:graphic>
            </wp:inline>
          </w:drawing>
        </w:r>
      </w:ins>
      <w:del w:id="103" w:author="Author">
        <w:r w:rsidR="00FC73B8" w:rsidDel="0065663F">
          <w:rPr>
            <w:b/>
            <w:bCs/>
            <w:noProof/>
          </w:rPr>
          <w:drawing>
            <wp:inline distT="0" distB="0" distL="0" distR="0" wp14:anchorId="4F452AA6" wp14:editId="39C80494">
              <wp:extent cx="5943600" cy="2971800"/>
              <wp:effectExtent l="0" t="0" r="0" b="0"/>
              <wp:docPr id="28381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1358" name="Picture 28381358"/>
                      <pic:cNvPicPr/>
                    </pic:nvPicPr>
                    <pic:blipFill>
                      <a:blip r:embed="rId15"/>
                      <a:stretch>
                        <a:fillRect/>
                      </a:stretch>
                    </pic:blipFill>
                    <pic:spPr>
                      <a:xfrm>
                        <a:off x="0" y="0"/>
                        <a:ext cx="5943600" cy="2971800"/>
                      </a:xfrm>
                      <a:prstGeom prst="rect">
                        <a:avLst/>
                      </a:prstGeom>
                    </pic:spPr>
                  </pic:pic>
                </a:graphicData>
              </a:graphic>
            </wp:inline>
          </w:drawing>
        </w:r>
      </w:del>
    </w:p>
    <w:p w14:paraId="15C64705" w14:textId="747A5231" w:rsidR="00FC73B8" w:rsidRPr="006A73EE" w:rsidRDefault="00FC73B8" w:rsidP="00FC73B8">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ins w:id="104" w:author="Author">
        <w:r w:rsidR="0065663F">
          <w:t xml:space="preserve"> treatment</w:t>
        </w:r>
      </w:ins>
      <w:r>
        <w:t xml:space="preserve"> is </w:t>
      </w:r>
      <w:del w:id="105" w:author="Author">
        <w:r w:rsidDel="0065663F">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3EDBE201" w14:textId="2D7E556C" w:rsidR="00FC73B8" w:rsidRDefault="00FC73B8">
      <w:pPr>
        <w:rPr>
          <w:b/>
          <w:bCs/>
        </w:rPr>
      </w:pPr>
      <w:r>
        <w:rPr>
          <w:b/>
          <w:bCs/>
        </w:rPr>
        <w:br w:type="page"/>
      </w:r>
    </w:p>
    <w:p w14:paraId="4615133F" w14:textId="542231C3" w:rsidR="0029725C" w:rsidRDefault="0029725C" w:rsidP="00783514">
      <w:pPr>
        <w:spacing w:line="360" w:lineRule="auto"/>
        <w:rPr>
          <w:b/>
          <w:bCs/>
        </w:rPr>
      </w:pPr>
      <w:r>
        <w:rPr>
          <w:b/>
          <w:bCs/>
        </w:rPr>
        <w:lastRenderedPageBreak/>
        <w:t>Discussion</w:t>
      </w:r>
    </w:p>
    <w:p w14:paraId="3190243D" w14:textId="1AC733FE" w:rsidR="0029725C" w:rsidRPr="00984383" w:rsidRDefault="0029725C" w:rsidP="00783514">
      <w:pPr>
        <w:pStyle w:val="Bibliography"/>
        <w:spacing w:after="0" w:line="360" w:lineRule="auto"/>
      </w:pPr>
      <w:r>
        <w:t xml:space="preserve">Here, we quantified the interactive effect of soil nitrogen fertilization and inoculation </w:t>
      </w:r>
      <w:r w:rsidR="007A0B0B">
        <w:t>with</w:t>
      </w:r>
      <w:r>
        <w:t xml:space="preserve"> symbiotic nitrogen-fixing bacteria on </w:t>
      </w:r>
      <w:r>
        <w:rPr>
          <w:i/>
        </w:rPr>
        <w:t>G. max</w:t>
      </w:r>
      <w:r>
        <w:t xml:space="preserve"> </w:t>
      </w:r>
      <w:del w:id="106" w:author="Author">
        <w:r w:rsidDel="0065663F">
          <w:delText xml:space="preserve">structural </w:delText>
        </w:r>
      </w:del>
      <w:ins w:id="107" w:author="Author">
        <w:r w:rsidR="0065663F">
          <w:t xml:space="preserve">belowground biomass </w:t>
        </w:r>
      </w:ins>
      <w:r>
        <w:t>carbon costs to acquire nitrogen using a full</w:t>
      </w:r>
      <w:r w:rsidR="007A0B0B">
        <w:t>-</w:t>
      </w:r>
      <w:r>
        <w:t xml:space="preserve">factorial </w:t>
      </w:r>
      <w:r w:rsidR="00AC0B40">
        <w:t xml:space="preserve">greenhouse </w:t>
      </w:r>
      <w:r>
        <w:t xml:space="preserve">manipulation experiment. We found that inoculation reduced </w:t>
      </w:r>
      <w:ins w:id="108" w:author="Author">
        <w:r w:rsidR="0065663F">
          <w:t xml:space="preserve">belowground biomass </w:t>
        </w:r>
      </w:ins>
      <w:r>
        <w:t xml:space="preserve">carbon costs to acquire nitrogen under </w:t>
      </w:r>
      <w:r w:rsidR="007A0B0B">
        <w:t xml:space="preserve">the low soil nitrogen fertilization treatment; however, there was no effect of inoculation treatment on </w:t>
      </w:r>
      <w:ins w:id="109" w:author="Author">
        <w:r w:rsidR="0065663F">
          <w:t xml:space="preserve">belowground biomass </w:t>
        </w:r>
      </w:ins>
      <w:r w:rsidR="007A0B0B">
        <w:t xml:space="preserve">carbon costs to acquire nitrogen under the high soil nitrogen fertilization treatment. </w:t>
      </w:r>
      <w:r>
        <w:t>This pattern was observed despite no significant differences in belowground carbon allocation across the treatments. Instead,</w:t>
      </w:r>
      <w:r w:rsidR="00B25364">
        <w:t xml:space="preserve"> inoculated individuals grown under the low soil nitrogen fertilization treatment exhibited greater whole-plant nitrogen uptake</w:t>
      </w:r>
      <w:r w:rsidR="00222CBB">
        <w:t xml:space="preserve"> than uninoculated individuals</w:t>
      </w:r>
      <w:r w:rsidR="00B25364">
        <w:t xml:space="preserve">. </w:t>
      </w:r>
      <w:del w:id="110" w:author="Author">
        <w:r w:rsidR="00B25364" w:rsidDel="0065663F">
          <w:delText xml:space="preserve">These results suggest </w:delText>
        </w:r>
        <w:r w:rsidDel="0065663F">
          <w:delText xml:space="preserve">that symbioses with nitrogen-fixing bacteria </w:delText>
        </w:r>
        <w:r w:rsidR="00B25364" w:rsidDel="0065663F">
          <w:delText xml:space="preserve">exhibit reduced costs of nitrogen acquisition under low nitrogen availability by enhancing nitrogen uptake efficiency compared to individuals </w:delText>
        </w:r>
        <w:r w:rsidDel="0065663F">
          <w:delText>restricted to</w:delText>
        </w:r>
        <w:r w:rsidR="00903CEA" w:rsidDel="0065663F">
          <w:delText xml:space="preserve"> nitrogen acquisition through</w:delText>
        </w:r>
        <w:r w:rsidDel="0065663F">
          <w:delText xml:space="preserve"> direct uptake</w:delText>
        </w:r>
        <w:r w:rsidR="00903CEA" w:rsidDel="0065663F">
          <w:delText xml:space="preserve"> pathways</w:delText>
        </w:r>
        <w:r w:rsidDel="0065663F">
          <w:delText xml:space="preserve">. </w:delText>
        </w:r>
      </w:del>
      <w:r>
        <w:t xml:space="preserve">That said, </w:t>
      </w:r>
      <w:ins w:id="111" w:author="Author">
        <w:r w:rsidR="0065663F">
          <w:t>belowground biomass</w:t>
        </w:r>
      </w:ins>
      <w:del w:id="112" w:author="Author">
        <w:r w:rsidDel="0065663F">
          <w:delText>structural</w:delText>
        </w:r>
      </w:del>
      <w:r>
        <w:t xml:space="preserve"> carbon costs to acquire nitrogen were the lowest</w:t>
      </w:r>
      <w:r w:rsidR="00B25364">
        <w:t xml:space="preserve"> </w:t>
      </w:r>
      <w:r>
        <w:t xml:space="preserve">under high soil nitrogen </w:t>
      </w:r>
      <w:r w:rsidR="00B25364">
        <w:t>fertilization</w:t>
      </w:r>
      <w:r w:rsidR="00222CBB">
        <w:t xml:space="preserve"> irrespective of inoculation treatment, a pattern also driven by enhanced plant nitrogen uptake coupled with no change in belowground carbon allocation</w:t>
      </w:r>
      <w:r w:rsidR="00B25364">
        <w:t xml:space="preserve">. </w:t>
      </w:r>
      <w:r w:rsidR="00222CBB">
        <w:t xml:space="preserve">Overall, results indicate that increased nitrogen supply, either through symbiotic nitrogen </w:t>
      </w:r>
      <w:r w:rsidR="00B25364">
        <w:t>under low soil nitrogen fertilization or direct uptake under high soil nitrogen fertilization, reduces costs of nitrogen acquisition</w:t>
      </w:r>
      <w:del w:id="113" w:author="Author">
        <w:r w:rsidR="00B25364" w:rsidDel="0065663F">
          <w:delText xml:space="preserve"> by enhancing nitrogen uptake efficiency</w:delText>
        </w:r>
      </w:del>
      <w:r w:rsidR="00B25364">
        <w:t>.</w:t>
      </w:r>
    </w:p>
    <w:p w14:paraId="01CB1586" w14:textId="77777777" w:rsidR="0029725C" w:rsidRDefault="0029725C" w:rsidP="00783514">
      <w:pPr>
        <w:spacing w:line="360" w:lineRule="auto"/>
      </w:pPr>
    </w:p>
    <w:p w14:paraId="67057597" w14:textId="46402944" w:rsidR="0029725C" w:rsidRDefault="0029725C" w:rsidP="00783514">
      <w:pPr>
        <w:spacing w:line="360" w:lineRule="auto"/>
        <w:rPr>
          <w:i/>
        </w:rPr>
      </w:pPr>
      <w:r w:rsidRPr="00984383">
        <w:rPr>
          <w:i/>
        </w:rPr>
        <w:t xml:space="preserve">The impact of inoculation on </w:t>
      </w:r>
      <w:ins w:id="114" w:author="Author">
        <w:r w:rsidR="0065663F" w:rsidRPr="0065663F">
          <w:rPr>
            <w:i/>
            <w:iCs/>
          </w:rPr>
          <w:t>belowground biomass</w:t>
        </w:r>
      </w:ins>
      <w:del w:id="115" w:author="Author">
        <w:r w:rsidRPr="0065663F" w:rsidDel="0065663F">
          <w:rPr>
            <w:i/>
            <w:iCs/>
          </w:rPr>
          <w:delText>plant</w:delText>
        </w:r>
      </w:del>
      <w:r w:rsidRPr="00984383">
        <w:rPr>
          <w:i/>
        </w:rPr>
        <w:t xml:space="preserve"> carbon costs to acquire nitrogen depend on soil nitrogen availability</w:t>
      </w:r>
    </w:p>
    <w:p w14:paraId="2BEBDDA4" w14:textId="6C80F8E1" w:rsidR="00903CEA" w:rsidRDefault="0029725C" w:rsidP="00222CBB">
      <w:pPr>
        <w:spacing w:line="360" w:lineRule="auto"/>
      </w:pPr>
      <w:r>
        <w:t>Our results provide direct evidence that</w:t>
      </w:r>
      <w:r w:rsidR="00222CBB">
        <w:t>, under low soil nitrogen availability, nitrogen uptake through</w:t>
      </w:r>
      <w:r>
        <w:t xml:space="preserve"> symbioses with nitrogen-fixing bacteria </w:t>
      </w:r>
      <w:r w:rsidR="00222CBB">
        <w:t xml:space="preserve">reduces </w:t>
      </w:r>
      <w:ins w:id="116" w:author="Author">
        <w:r w:rsidR="0065663F">
          <w:t>belowground biomass</w:t>
        </w:r>
      </w:ins>
      <w:del w:id="117" w:author="Author">
        <w:r w:rsidR="00222CBB" w:rsidDel="0065663F">
          <w:delText>structural</w:delText>
        </w:r>
      </w:del>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LCAyMDAy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XX0="/>
          <w:id w:val="1112248703"/>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w:t>
          </w:r>
        </w:sdtContent>
      </w:sdt>
      <w:r>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
          <w:id w:val="-1947061348"/>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2014)</w:t>
          </w:r>
        </w:sdtContent>
      </w:sdt>
      <w:r>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039581"/>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t>. Here, we used individuals of the same species to confirm that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ins w:id="118" w:author="Author">
        <w:r w:rsidR="0065663F">
          <w:t xml:space="preserve">belowground biomass </w:t>
        </w:r>
      </w:ins>
      <w:r>
        <w:t xml:space="preserve">carbon costs to acquire nitrogen </w:t>
      </w:r>
      <w:r w:rsidR="00222CBB">
        <w:t xml:space="preserve">under the </w:t>
      </w:r>
      <w:r>
        <w:t xml:space="preserve">low soil nitrogen </w:t>
      </w:r>
      <w:r w:rsidR="00222CBB">
        <w:t>fertilization treatment</w:t>
      </w:r>
      <w:r>
        <w:t>, there was no impact (positive or negative) of inoculation</w:t>
      </w:r>
      <w:r w:rsidR="00903CEA">
        <w:t xml:space="preserve"> on </w:t>
      </w:r>
      <w:ins w:id="119" w:author="Author">
        <w:r w:rsidR="0065663F">
          <w:t xml:space="preserve">belowground biomass </w:t>
        </w:r>
      </w:ins>
      <w:r w:rsidR="00903CEA">
        <w:t>carbon costs to acquire nitrogen</w:t>
      </w:r>
      <w:r>
        <w:t xml:space="preserve"> </w:t>
      </w:r>
      <w:r w:rsidR="00381CA8">
        <w:t xml:space="preserve">at </w:t>
      </w:r>
      <w:r w:rsidR="00222CBB">
        <w:t>the high</w:t>
      </w:r>
      <w:r>
        <w:t xml:space="preserve"> soil nitrogen </w:t>
      </w:r>
      <w:r w:rsidR="00222CBB">
        <w:t>fertilization treatment</w:t>
      </w:r>
      <w:r>
        <w:t xml:space="preserve">. Similar results were shown in a previous cross-species study </w:t>
      </w:r>
      <w:r w:rsidR="001B441D">
        <w:t xml:space="preserve">that observed similar </w:t>
      </w:r>
      <w:ins w:id="120" w:author="Author">
        <w:r w:rsidR="0065663F">
          <w:t xml:space="preserve">belowground biomass </w:t>
        </w:r>
      </w:ins>
      <w:r w:rsidR="001B441D">
        <w:t xml:space="preserve">carbon costs to acquire nitrogen under high fertilization between </w:t>
      </w:r>
      <w:r w:rsidR="00222CBB">
        <w:t>a</w:t>
      </w:r>
      <w:r w:rsidR="001B441D">
        <w:t xml:space="preserve"> nitrogen-fixing and non-fixing species</w:t>
      </w:r>
      <w:r w:rsidR="0038015D">
        <w:t xml:space="preserve"> and</w:t>
      </w:r>
      <w:r w:rsidR="001B441D">
        <w:t xml:space="preserve"> </w:t>
      </w:r>
      <w:r w:rsidR="00903CEA">
        <w:t xml:space="preserve">reduced </w:t>
      </w:r>
      <w:ins w:id="121" w:author="Author">
        <w:r w:rsidR="0065663F">
          <w:lastRenderedPageBreak/>
          <w:t xml:space="preserve">belowground biomass </w:t>
        </w:r>
      </w:ins>
      <w:r w:rsidR="00903CEA">
        <w:t xml:space="preserve">carbon costs to acquire nitrogen in the nitrogen-fixing species under low soil nitrogen availability </w:t>
      </w:r>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271280815"/>
          <w:placeholder>
            <w:docPart w:val="DefaultPlaceholder_-1854013440"/>
          </w:placeholder>
        </w:sdtPr>
        <w:sdtContent>
          <w:r w:rsidR="00264CF9">
            <w:rPr>
              <w:rFonts w:eastAsia="Times New Roman"/>
            </w:rPr>
            <w:t xml:space="preserve">(Perkowski </w:t>
          </w:r>
          <w:r w:rsidR="00264CF9">
            <w:rPr>
              <w:rFonts w:eastAsia="Times New Roman"/>
              <w:i/>
              <w:iCs/>
            </w:rPr>
            <w:t>et al.</w:t>
          </w:r>
          <w:r w:rsidR="00264CF9">
            <w:rPr>
              <w:rFonts w:eastAsia="Times New Roman"/>
            </w:rPr>
            <w:t>, 2021)</w:t>
          </w:r>
        </w:sdtContent>
      </w:sdt>
      <w:r>
        <w:t xml:space="preserve">. </w:t>
      </w:r>
      <w:r w:rsidR="00903CEA">
        <w:t xml:space="preserve">The differential role of symbiotic nitrogen fixation on </w:t>
      </w:r>
      <w:ins w:id="122" w:author="Author">
        <w:r w:rsidR="0065663F">
          <w:t xml:space="preserve">belowground biomass </w:t>
        </w:r>
      </w:ins>
      <w:r w:rsidR="00903CEA">
        <w:t xml:space="preserve">carbon costs to acquire nitrogen 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"/>
          <w:id w:val="-242954087"/>
          <w:placeholder>
            <w:docPart w:val="DefaultPlaceholder_-1854013440"/>
          </w:placeholder>
        </w:sdtPr>
        <w:sdtContent>
          <w:r w:rsidR="00264CF9">
            <w:rPr>
              <w:rFonts w:eastAsia="Times New Roman"/>
            </w:rPr>
            <w:t xml:space="preserve">(Monks </w:t>
          </w:r>
          <w:r w:rsidR="00264CF9">
            <w:rPr>
              <w:rFonts w:eastAsia="Times New Roman"/>
              <w:i/>
              <w:iCs/>
            </w:rPr>
            <w:t>et al.</w:t>
          </w:r>
          <w:r w:rsidR="00264CF9">
            <w:rPr>
              <w:rFonts w:eastAsia="Times New Roman"/>
            </w:rPr>
            <w:t>, 2012)</w:t>
          </w:r>
        </w:sdtContent>
      </w:sdt>
      <w:r>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sIDE5OTk7IFZpdG91c2VrIDxpPmV0IGFsLjwvaT4sIDIwMDI7IE1lbmdlIDxpPmV0IGFsLjwvaT4s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2002; </w:t>
          </w:r>
          <w:proofErr w:type="spellStart"/>
          <w:r w:rsidR="00264CF9">
            <w:rPr>
              <w:rFonts w:eastAsia="Times New Roman"/>
            </w:rPr>
            <w:t>Menge</w:t>
          </w:r>
          <w:proofErr w:type="spellEnd"/>
          <w:r w:rsidR="00264CF9">
            <w:rPr>
              <w:rFonts w:eastAsia="Times New Roman"/>
            </w:rPr>
            <w:t xml:space="preserve"> </w:t>
          </w:r>
          <w:r w:rsidR="00264CF9">
            <w:rPr>
              <w:rFonts w:eastAsia="Times New Roman"/>
              <w:i/>
              <w:iCs/>
            </w:rPr>
            <w:t>et al.</w:t>
          </w:r>
          <w:r w:rsidR="00264CF9">
            <w:rPr>
              <w:rFonts w:eastAsia="Times New Roman"/>
            </w:rPr>
            <w:t>, 2008)</w:t>
          </w:r>
        </w:sdtContent>
      </w:sdt>
      <w:r>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
          <w:id w:val="734053742"/>
          <w:placeholder>
            <w:docPart w:val="DefaultPlaceholder_-1854013440"/>
          </w:placeholder>
        </w:sdtPr>
        <w:sdtContent>
          <w:r w:rsidR="00264CF9">
            <w:rPr>
              <w:rFonts w:eastAsia="Times New Roman"/>
            </w:rPr>
            <w:t>(</w:t>
          </w:r>
          <w:proofErr w:type="spellStart"/>
          <w:r w:rsidR="00264CF9">
            <w:rPr>
              <w:rFonts w:eastAsia="Times New Roman"/>
            </w:rPr>
            <w:t>Brzostek</w:t>
          </w:r>
          <w:proofErr w:type="spellEnd"/>
          <w:r w:rsidR="00264CF9">
            <w:rPr>
              <w:rFonts w:eastAsia="Times New Roman"/>
            </w:rPr>
            <w:t xml:space="preserve"> </w:t>
          </w:r>
          <w:r w:rsidR="00264CF9">
            <w:rPr>
              <w:rFonts w:eastAsia="Times New Roman"/>
              <w:i/>
              <w:iCs/>
            </w:rPr>
            <w:t>et al.</w:t>
          </w:r>
          <w:r w:rsidR="00264CF9">
            <w:rPr>
              <w:rFonts w:eastAsia="Times New Roman"/>
            </w:rPr>
            <w:t>, 2014)</w:t>
          </w:r>
        </w:sdtContent>
      </w:sdt>
      <w:r>
        <w:t>.</w:t>
      </w:r>
    </w:p>
    <w:p w14:paraId="46560356" w14:textId="7B3207F4" w:rsidR="0029725C" w:rsidRPr="00984383" w:rsidRDefault="0029725C" w:rsidP="00903CEA">
      <w:pPr>
        <w:spacing w:line="360" w:lineRule="auto"/>
        <w:ind w:firstLine="720"/>
      </w:pPr>
      <w:r>
        <w:t xml:space="preserve">Our results indicate that symbiotic nitrogen fixation may provide a competitive advantage in nitrogen-poor soils by reducing </w:t>
      </w:r>
      <w:ins w:id="123" w:author="Author">
        <w:r w:rsidR="0065663F">
          <w:t xml:space="preserve">belowground biomass </w:t>
        </w:r>
      </w:ins>
      <w:del w:id="124" w:author="Author">
        <w:r w:rsidDel="0065663F">
          <w:delText xml:space="preserve">plant </w:delText>
        </w:r>
      </w:del>
      <w:r>
        <w:t xml:space="preserve">carbon costs for acquiring nitrogen </w:t>
      </w:r>
      <w:del w:id="125" w:author="Author">
        <w:r w:rsidDel="0065663F">
          <w:delText>and enhancing nitrogen uptake efficiency</w:delText>
        </w:r>
        <w:r w:rsidR="00456D67" w:rsidDel="0065663F">
          <w:delText xml:space="preserve"> </w:delText>
        </w:r>
      </w:del>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LCAyMDE3OyBUYXlsb3IgYW5kIE1lbmdlLCAyMDIxKSIsImlzTWFudWFsbHlPdmVycmlkZGVuIjpmYWxzZSwibWFudWFsT3ZlcnJpZGVUZXh0IjoiIn0sImNpdGF0aW9uSXRlbXMiOlt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"/>
          <w:id w:val="-988555776"/>
          <w:placeholder>
            <w:docPart w:val="DefaultPlaceholder_-1854013440"/>
          </w:placeholder>
        </w:sdtPr>
        <w:sdtContent>
          <w:r w:rsidR="00264CF9">
            <w:rPr>
              <w:rFonts w:eastAsia="Times New Roman"/>
            </w:rPr>
            <w:t>(</w:t>
          </w:r>
          <w:proofErr w:type="spellStart"/>
          <w:r w:rsidR="00264CF9">
            <w:rPr>
              <w:rFonts w:eastAsia="Times New Roman"/>
            </w:rPr>
            <w:t>Nasto</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2017; Taylor and </w:t>
          </w:r>
          <w:proofErr w:type="spellStart"/>
          <w:r w:rsidR="00264CF9">
            <w:rPr>
              <w:rFonts w:eastAsia="Times New Roman"/>
            </w:rPr>
            <w:t>Menge</w:t>
          </w:r>
          <w:proofErr w:type="spellEnd"/>
          <w:r w:rsidR="00264CF9">
            <w:rPr>
              <w:rFonts w:eastAsia="Times New Roman"/>
            </w:rPr>
            <w:t>,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wgMTk4OTsgUml0Y2hpZSA8aT5ldCBhbC48L2k+LCAxOTk4OyBWaXRvdXNlayBhbmQgRmllbGQsIDE5OTk7IFJhc3RldHRlciA8aT5ldCBhbC48L2k+LCAyMDAxOyBWaXRvdXNlayA8aT5ldCBhbC48L2k+LCAyMDAyLCAyMDEz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
          <w:id w:val="69555880"/>
          <w:placeholder>
            <w:docPart w:val="DefaultPlaceholder_-1854013440"/>
          </w:placeholder>
        </w:sdtPr>
        <w:sdtContent>
          <w:r w:rsidR="00264CF9">
            <w:rPr>
              <w:rFonts w:eastAsia="Times New Roman"/>
            </w:rPr>
            <w:t xml:space="preserve">(Eisele </w:t>
          </w:r>
          <w:r w:rsidR="00264CF9">
            <w:rPr>
              <w:rFonts w:eastAsia="Times New Roman"/>
              <w:i/>
              <w:iCs/>
            </w:rPr>
            <w:t>et al.</w:t>
          </w:r>
          <w:r w:rsidR="00264CF9">
            <w:rPr>
              <w:rFonts w:eastAsia="Times New Roman"/>
            </w:rPr>
            <w:t xml:space="preserve">, 1989; Ritchie </w:t>
          </w:r>
          <w:r w:rsidR="00264CF9">
            <w:rPr>
              <w:rFonts w:eastAsia="Times New Roman"/>
              <w:i/>
              <w:iCs/>
            </w:rPr>
            <w:t>et al.</w:t>
          </w:r>
          <w:r w:rsidR="00264CF9">
            <w:rPr>
              <w:rFonts w:eastAsia="Times New Roman"/>
            </w:rPr>
            <w:t xml:space="preserve">, 1998; </w:t>
          </w:r>
          <w:proofErr w:type="spellStart"/>
          <w:r w:rsidR="00264CF9">
            <w:rPr>
              <w:rFonts w:eastAsia="Times New Roman"/>
            </w:rPr>
            <w:t>Vitousek</w:t>
          </w:r>
          <w:proofErr w:type="spellEnd"/>
          <w:r w:rsidR="00264CF9">
            <w:rPr>
              <w:rFonts w:eastAsia="Times New Roman"/>
            </w:rPr>
            <w:t xml:space="preserve"> and Field, 1999; </w:t>
          </w:r>
          <w:proofErr w:type="spellStart"/>
          <w:r w:rsidR="00264CF9">
            <w:rPr>
              <w:rFonts w:eastAsia="Times New Roman"/>
            </w:rPr>
            <w:t>Rastetter</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2001; </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wgMjAwOTsgVGF5bG9yIDxpPmV0IGFsLjwvaT4sIDIwMTc7IExhaSA8aT5ldCBhbC48L2k+LC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proofErr w:type="spellStart"/>
          <w:r w:rsidR="00264CF9" w:rsidRPr="00264CF9">
            <w:rPr>
              <w:rFonts w:eastAsia="Times New Roman"/>
              <w:color w:val="000000"/>
            </w:rPr>
            <w:t>Finzi</w:t>
          </w:r>
          <w:proofErr w:type="spellEnd"/>
          <w:r w:rsidR="00264CF9" w:rsidRPr="00264CF9">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LCAyMDE0OyBBbGxlbiA8aT5ldCBhbC48L2k+LCAyMDIwOyBCcmFnaGllcmUgPGk+ZXQgYWwuPC9pPiw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proofErr w:type="spellStart"/>
          <w:r w:rsidR="00264CF9" w:rsidRPr="00264CF9">
            <w:rPr>
              <w:rFonts w:eastAsia="Times New Roman"/>
              <w:color w:val="000000"/>
            </w:rPr>
            <w:t>Brzostek</w:t>
          </w:r>
          <w:proofErr w:type="spellEnd"/>
          <w:r w:rsidR="00264CF9" w:rsidRPr="00264CF9">
            <w:rPr>
              <w:rFonts w:eastAsia="Times New Roman"/>
              <w:color w:val="000000"/>
            </w:rPr>
            <w:t xml:space="preserve"> et al., 2014; Allen et al., 2020; </w:t>
          </w:r>
          <w:proofErr w:type="spellStart"/>
          <w:r w:rsidR="00264CF9" w:rsidRPr="00264CF9">
            <w:rPr>
              <w:rFonts w:eastAsia="Times New Roman"/>
              <w:color w:val="000000"/>
            </w:rPr>
            <w:t>Braghiere</w:t>
          </w:r>
          <w:proofErr w:type="spellEnd"/>
          <w:r w:rsidR="00264CF9" w:rsidRPr="00264CF9">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713889E6" w:rsidR="0029725C" w:rsidRDefault="0029725C" w:rsidP="00783514">
      <w:pPr>
        <w:spacing w:line="360" w:lineRule="auto"/>
        <w:rPr>
          <w:i/>
        </w:rPr>
      </w:pPr>
      <w:r w:rsidRPr="001C5321">
        <w:rPr>
          <w:i/>
        </w:rPr>
        <w:t>Soil nitrogen availability and inoculation modify whole</w:t>
      </w:r>
      <w:r>
        <w:rPr>
          <w:i/>
        </w:rPr>
        <w:t>-</w:t>
      </w:r>
      <w:r w:rsidRPr="001C5321">
        <w:rPr>
          <w:i/>
        </w:rPr>
        <w:t xml:space="preserve">plant nitrogen, but not belowground </w:t>
      </w:r>
      <w:del w:id="126" w:author="Author">
        <w:r w:rsidRPr="001C5321" w:rsidDel="0065663F">
          <w:rPr>
            <w:i/>
          </w:rPr>
          <w:delText xml:space="preserve">structural </w:delText>
        </w:r>
      </w:del>
      <w:r w:rsidRPr="001C5321">
        <w:rPr>
          <w:i/>
        </w:rPr>
        <w:t>carbon</w:t>
      </w:r>
      <w:ins w:id="127" w:author="Author">
        <w:r w:rsidR="0065663F">
          <w:rPr>
            <w:i/>
          </w:rPr>
          <w:t xml:space="preserve"> allocation</w:t>
        </w:r>
      </w:ins>
    </w:p>
    <w:p w14:paraId="76EDD366" w14:textId="21905339" w:rsidR="0029725C" w:rsidRDefault="0029725C" w:rsidP="00456D67">
      <w:pPr>
        <w:spacing w:line="360" w:lineRule="auto"/>
      </w:pPr>
      <w:r>
        <w:t>Reduc</w:t>
      </w:r>
      <w:r w:rsidR="00967732">
        <w:t xml:space="preserve">ed </w:t>
      </w:r>
      <w:ins w:id="128" w:author="Author">
        <w:r w:rsidR="0065663F">
          <w:t xml:space="preserve">belowground biomass </w:t>
        </w:r>
      </w:ins>
      <w:r>
        <w:t xml:space="preserve">carbon costs to acquire nitrogen with both increasing soil nitrogen fertilization and inoculation under low soil nitrogen were the result of increased plant nitrogen uptake. </w:t>
      </w:r>
      <w:r w:rsidR="00381CA8">
        <w:t>B</w:t>
      </w:r>
      <w:r>
        <w:t xml:space="preserve">elowground </w:t>
      </w:r>
      <w:del w:id="129" w:author="Author">
        <w:r w:rsidDel="0065663F">
          <w:delText xml:space="preserve">structural </w:delText>
        </w:r>
      </w:del>
      <w:r>
        <w:t>carbon</w:t>
      </w:r>
      <w:r w:rsidR="00381CA8">
        <w:t xml:space="preserve"> allocation</w:t>
      </w:r>
      <w:r>
        <w:t xml:space="preserve"> was not impacted by any of our treatments</w:t>
      </w:r>
      <w:del w:id="130" w:author="Author">
        <w:r w:rsidDel="0065663F">
          <w:delText>, suggesting that treatment effects on carbon costs to acquire nitrogen were driven by an increase in plant nitrogen uptake efficiency</w:delText>
        </w:r>
      </w:del>
      <w:r>
        <w:t>.</w:t>
      </w:r>
      <w:r w:rsidR="00456D67">
        <w:t xml:space="preserve"> </w:t>
      </w:r>
      <w:r>
        <w:t xml:space="preserve">The increase in nitrogen uptake in our study was predominantly used to support aboveground tissue, which </w:t>
      </w:r>
      <w:r w:rsidR="00456D67">
        <w:t>demonstrated</w:t>
      </w:r>
      <w:r>
        <w:t xml:space="preserve"> </w:t>
      </w:r>
      <w:r w:rsidR="00381CA8">
        <w:t xml:space="preserve">a </w:t>
      </w:r>
      <w:r w:rsidR="00456D67">
        <w:t>strong</w:t>
      </w:r>
      <w:r w:rsidR="00381CA8">
        <w:t xml:space="preserve"> increase</w:t>
      </w:r>
      <w:r>
        <w:t xml:space="preserve"> under increasing soil nitrogen </w:t>
      </w:r>
      <w:r w:rsidR="00456D67">
        <w:t>fertilization</w:t>
      </w:r>
      <w:r>
        <w:t xml:space="preserve"> and with inoculation when soil nitrogen was low. Specifically, increases in plant nitrogen uptake were associated with increased total leaf area, which likely increased total biomass </w:t>
      </w:r>
      <w:r w:rsidR="00967732">
        <w:t>due</w:t>
      </w:r>
      <w:r>
        <w:t xml:space="preserve"> to greater </w:t>
      </w:r>
      <w:r>
        <w:lastRenderedPageBreak/>
        <w:t xml:space="preserve">surface area for light interception and </w:t>
      </w:r>
      <w:r w:rsidR="00967732">
        <w:t xml:space="preserve">whole-plant </w:t>
      </w:r>
      <w:r>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"/>
          <w:id w:val="-1171869729"/>
          <w:placeholder>
            <w:docPart w:val="DefaultPlaceholder_-1854013440"/>
          </w:placeholder>
        </w:sdtPr>
        <w:sdtContent>
          <w:r w:rsidR="00264CF9" w:rsidRPr="00264CF9">
            <w:rPr>
              <w:rFonts w:eastAsia="Times New Roman"/>
              <w:color w:val="000000"/>
            </w:rPr>
            <w:t>(</w:t>
          </w:r>
          <w:proofErr w:type="spellStart"/>
          <w:r w:rsidR="00264CF9" w:rsidRPr="00264CF9">
            <w:rPr>
              <w:rFonts w:eastAsia="Times New Roman"/>
              <w:color w:val="000000"/>
            </w:rPr>
            <w:t>Ågren</w:t>
          </w:r>
          <w:proofErr w:type="spellEnd"/>
          <w:r w:rsidR="00264CF9" w:rsidRPr="00264CF9">
            <w:rPr>
              <w:rFonts w:eastAsia="Times New Roman"/>
              <w:color w:val="000000"/>
            </w:rPr>
            <w:t xml:space="preserve"> and Franklin, 2003)</w:t>
          </w:r>
        </w:sdtContent>
      </w:sdt>
      <w:r>
        <w:t xml:space="preserve">, as </w:t>
      </w:r>
      <w:r w:rsidR="00967732">
        <w:t xml:space="preserve">was </w:t>
      </w:r>
      <w:r>
        <w:t xml:space="preserve">observed here. </w:t>
      </w:r>
      <w:del w:id="131" w:author="Author">
        <w:r w:rsidR="002C770E" w:rsidDel="0065663F">
          <w:delText>I</w:delText>
        </w:r>
        <w:r w:rsidDel="0065663F">
          <w:delText>ndeed,</w:delText>
        </w:r>
      </w:del>
      <w:ins w:id="132" w:author="Author">
        <w:r w:rsidR="0065663F">
          <w:t>M</w:t>
        </w:r>
      </w:ins>
      <w:del w:id="133" w:author="Author">
        <w:r w:rsidDel="0065663F">
          <w:delText xml:space="preserve"> m</w:delText>
        </w:r>
      </w:del>
      <w:r>
        <w:t xml:space="preserve">eta-analyses </w:t>
      </w:r>
      <w:ins w:id="134" w:author="Author">
        <w:r w:rsidR="0065663F">
          <w:t xml:space="preserve">also </w:t>
        </w:r>
      </w:ins>
      <w:r>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LCAyMDIwKSIsImlzTWFudWFsbHlPdmVycmlkZGVuIjpmYWxzZSwibWFudWFsT3ZlcnJpZGVUZXh0IjoiIn0sImNpdGF0aW9uSXRlbXMiOlt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
          <w:id w:val="1835563358"/>
          <w:placeholder>
            <w:docPart w:val="DefaultPlaceholder_-1854013440"/>
          </w:placeholder>
        </w:sdtPr>
        <w:sdtContent>
          <w:r w:rsidR="00264CF9">
            <w:rPr>
              <w:rFonts w:eastAsia="Times New Roman"/>
            </w:rPr>
            <w:t xml:space="preserve">(Li </w:t>
          </w:r>
          <w:r w:rsidR="00264CF9">
            <w:rPr>
              <w:rFonts w:eastAsia="Times New Roman"/>
              <w:i/>
              <w:iCs/>
            </w:rPr>
            <w:t>et al.</w:t>
          </w:r>
          <w:r w:rsidR="00264CF9">
            <w:rPr>
              <w:rFonts w:eastAsia="Times New Roman"/>
            </w:rPr>
            <w:t>, 2020)</w:t>
          </w:r>
        </w:sdtContent>
      </w:sdt>
      <w:r>
        <w:t>.</w:t>
      </w:r>
    </w:p>
    <w:p w14:paraId="1CD3EFCF" w14:textId="6B41C0D0"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LCAyMDE0OyBTaGkgPGk+ZXQgYWwuPC9pPiwgMjAxNjsgQnJhZ2hpZXJlIDxpPmV0IGFsLjwvaT4s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proofErr w:type="spellStart"/>
          <w:r w:rsidR="00264CF9" w:rsidRPr="00264CF9">
            <w:rPr>
              <w:rFonts w:eastAsia="Times New Roman"/>
              <w:color w:val="000000"/>
            </w:rPr>
            <w:t>Brzostek</w:t>
          </w:r>
          <w:proofErr w:type="spellEnd"/>
          <w:r w:rsidR="00264CF9" w:rsidRPr="00264CF9">
            <w:rPr>
              <w:rFonts w:eastAsia="Times New Roman"/>
              <w:color w:val="000000"/>
            </w:rPr>
            <w:t xml:space="preserve"> et al., 2014; Shi et al., 2016; </w:t>
          </w:r>
          <w:proofErr w:type="spellStart"/>
          <w:r w:rsidR="00264CF9" w:rsidRPr="00264CF9">
            <w:rPr>
              <w:rFonts w:eastAsia="Times New Roman"/>
              <w:color w:val="000000"/>
            </w:rPr>
            <w:t>Braghiere</w:t>
          </w:r>
          <w:proofErr w:type="spellEnd"/>
          <w:r w:rsidR="00264CF9" w:rsidRPr="00264CF9">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1814445270"/>
          <w:placeholder>
            <w:docPart w:val="DefaultPlaceholder_-1854013440"/>
          </w:placeholder>
        </w:sdtPr>
        <w:sdtContent>
          <w:r w:rsidR="00264CF9" w:rsidRPr="00264CF9">
            <w:rPr>
              <w:color w:val="000000"/>
            </w:rPr>
            <w:t>Perkowski et al. (2021)</w:t>
          </w:r>
        </w:sdtContent>
      </w:sdt>
      <w:r>
        <w:t>, changes in</w:t>
      </w:r>
      <w:ins w:id="135" w:author="Author">
        <w:r w:rsidR="0065663F">
          <w:t xml:space="preserve"> the belowground</w:t>
        </w:r>
      </w:ins>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ins w:id="136" w:author="Author">
        <w:r w:rsidR="0065663F">
          <w:rPr>
            <w:color w:val="000000"/>
          </w:rPr>
          <w:t>Thus, models that omit variability in costs to acquire nitrogen are likely to bias estimates of plant carbon-nitrogen economics across environmental gradients.</w:t>
        </w:r>
        <w:r w:rsidR="0065663F">
          <w:t xml:space="preserve"> </w:t>
        </w:r>
      </w:ins>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w:t>
      </w:r>
      <w:del w:id="137" w:author="Author">
        <w:r w:rsidDel="0065663F">
          <w:delText xml:space="preserve">structural </w:delText>
        </w:r>
      </w:del>
      <w:r>
        <w:t xml:space="preserve">belowground </w:t>
      </w:r>
      <w:ins w:id="138" w:author="Author">
        <w:r w:rsidR="0065663F">
          <w:t xml:space="preserve">biomass </w:t>
        </w:r>
      </w:ins>
      <w:r>
        <w:t>carbon costs and future studies should be performed to validate this assumption.</w:t>
      </w:r>
    </w:p>
    <w:p w14:paraId="09A3A681" w14:textId="77777777" w:rsidR="0029725C" w:rsidRDefault="0029725C" w:rsidP="00783514">
      <w:pPr>
        <w:spacing w:line="360" w:lineRule="auto"/>
        <w:ind w:left="720"/>
      </w:pPr>
    </w:p>
    <w:p w14:paraId="66374F38" w14:textId="77777777" w:rsidR="0029725C" w:rsidRDefault="0029725C" w:rsidP="00783514">
      <w:pPr>
        <w:spacing w:line="360" w:lineRule="auto"/>
        <w:rPr>
          <w:i/>
        </w:rPr>
      </w:pPr>
      <w:r w:rsidRPr="00D306B3">
        <w:rPr>
          <w:i/>
        </w:rPr>
        <w:t>Soil nitrogen fertilization does not significantly reduce plant investment in nitrogen fixing bacteria symbiosis</w:t>
      </w:r>
    </w:p>
    <w:p w14:paraId="72E7058F" w14:textId="24E8C4B3" w:rsidR="0029725C" w:rsidRPr="00C73C07" w:rsidRDefault="00967732" w:rsidP="00783514">
      <w:pPr>
        <w:spacing w:line="360" w:lineRule="auto"/>
      </w:pPr>
      <w:r>
        <w:t>I</w:t>
      </w:r>
      <w:r w:rsidR="0029725C">
        <w:t xml:space="preserve">noculated plants </w:t>
      </w:r>
      <w:r>
        <w:t>exhibited</w:t>
      </w:r>
      <w:r w:rsidR="0029725C">
        <w:t xml:space="preserve"> similar levels of nodulation under both soil nitrogen </w:t>
      </w:r>
      <w:r>
        <w:t>fertilization</w:t>
      </w:r>
      <w:r w:rsidR="0029725C">
        <w:t xml:space="preserve"> treatments. This indicates that</w:t>
      </w:r>
      <w:r>
        <w:t xml:space="preserve"> </w:t>
      </w:r>
      <w:r w:rsidR="0029725C">
        <w:t xml:space="preserve">the level of nitrogen availability did not impact the strength of the symbiosis between </w:t>
      </w:r>
      <w:r w:rsidR="0029725C">
        <w:rPr>
          <w:i/>
        </w:rPr>
        <w:t>G. max</w:t>
      </w:r>
      <w:r w:rsidR="0029725C">
        <w:t xml:space="preserve"> and </w:t>
      </w:r>
      <w:r w:rsidR="0029725C">
        <w:rPr>
          <w:i/>
        </w:rPr>
        <w:t>B. japonicum</w:t>
      </w:r>
      <w:r w:rsidR="0029725C">
        <w:t>. This result was counter to</w:t>
      </w:r>
      <w:r w:rsidR="00333167">
        <w:t xml:space="preserve"> the</w:t>
      </w:r>
      <w:r w:rsidR="0029725C">
        <w:t xml:space="preserve"> expectation that </w:t>
      </w:r>
      <w:r w:rsidR="00456D67">
        <w:t>increasing</w:t>
      </w:r>
      <w:r w:rsidR="0029725C">
        <w:t xml:space="preserve"> soil nitrogen availability would reduce plant reliance on nitrogen fixing symbionts</w:t>
      </w:r>
      <w:r w:rsidR="00AC0B40">
        <w:t xml:space="preserve"> </w:t>
      </w:r>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sIDIwMDI7I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LCJpc1RlbXBvcmFyeSI6ZmFsc2V9XX0="/>
          <w:id w:val="1396856024"/>
          <w:placeholder>
            <w:docPart w:val="DefaultPlaceholder_-1854013440"/>
          </w:placeholder>
        </w:sdtPr>
        <w:sdtContent>
          <w:r w:rsidR="00264CF9">
            <w:rPr>
              <w:rFonts w:eastAsia="Times New Roman"/>
            </w:rPr>
            <w:t>(</w:t>
          </w:r>
          <w:proofErr w:type="spellStart"/>
          <w:r w:rsidR="00264CF9">
            <w:rPr>
              <w:rFonts w:eastAsia="Times New Roman"/>
            </w:rPr>
            <w:t>Vitousek</w:t>
          </w:r>
          <w:proofErr w:type="spellEnd"/>
          <w:r w:rsidR="00264CF9">
            <w:rPr>
              <w:rFonts w:eastAsia="Times New Roman"/>
            </w:rPr>
            <w:t xml:space="preserve"> </w:t>
          </w:r>
          <w:r w:rsidR="00264CF9">
            <w:rPr>
              <w:rFonts w:eastAsia="Times New Roman"/>
              <w:i/>
              <w:iCs/>
            </w:rPr>
            <w:t>et al.</w:t>
          </w:r>
          <w:r w:rsidR="00264CF9">
            <w:rPr>
              <w:rFonts w:eastAsia="Times New Roman"/>
            </w:rPr>
            <w:t xml:space="preserve">, 2002; Perkowski </w:t>
          </w:r>
          <w:r w:rsidR="00264CF9">
            <w:rPr>
              <w:rFonts w:eastAsia="Times New Roman"/>
              <w:i/>
              <w:iCs/>
            </w:rPr>
            <w:t>et al.</w:t>
          </w:r>
          <w:r w:rsidR="00264CF9">
            <w:rPr>
              <w:rFonts w:eastAsia="Times New Roman"/>
            </w:rPr>
            <w:t>, 2021)</w:t>
          </w:r>
        </w:sdtContent>
      </w:sdt>
      <w:ins w:id="139" w:author="Author">
        <w:r w:rsidR="0065663F">
          <w:rPr>
            <w:color w:val="000000"/>
          </w:rPr>
          <w:t>, though recent work suggests that plants can sustain high levels of nitrogen fixation under high nitrogen availability even if investment in the nitrogen fixation pathway trends in a negative direction</w:t>
        </w:r>
      </w:ins>
      <w:r w:rsidR="0065663F">
        <w:rPr>
          <w:color w:val="000000"/>
        </w:rPr>
        <w:t xml:space="preserve"> </w:t>
      </w:r>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
          <w:id w:val="-1313790308"/>
          <w:placeholder>
            <w:docPart w:val="DefaultPlaceholder_-1854013440"/>
          </w:placeholder>
        </w:sdtPr>
        <w:sdtContent>
          <w:r w:rsidR="0065663F">
            <w:rPr>
              <w:rFonts w:eastAsia="Times New Roman"/>
            </w:rPr>
            <w:t>(</w:t>
          </w:r>
          <w:proofErr w:type="spellStart"/>
          <w:r w:rsidR="0065663F">
            <w:rPr>
              <w:rFonts w:eastAsia="Times New Roman"/>
            </w:rPr>
            <w:t>Menge</w:t>
          </w:r>
          <w:proofErr w:type="spellEnd"/>
          <w:r w:rsidR="0065663F">
            <w:rPr>
              <w:rFonts w:eastAsia="Times New Roman"/>
            </w:rPr>
            <w:t xml:space="preserve"> </w:t>
          </w:r>
          <w:r w:rsidR="0065663F">
            <w:rPr>
              <w:rFonts w:eastAsia="Times New Roman"/>
              <w:i/>
              <w:iCs/>
            </w:rPr>
            <w:t>et al.</w:t>
          </w:r>
          <w:r w:rsidR="0065663F">
            <w:rPr>
              <w:rFonts w:eastAsia="Times New Roman"/>
            </w:rPr>
            <w:t>, 2023)</w:t>
          </w:r>
        </w:sdtContent>
      </w:sdt>
      <w:r w:rsidR="0029725C">
        <w:t xml:space="preserve">. </w:t>
      </w:r>
      <w:ins w:id="140" w:author="Author">
        <w:r w:rsidR="0065663F">
          <w:t>We did, h</w:t>
        </w:r>
      </w:ins>
      <w:del w:id="141" w:author="Author">
        <w:r w:rsidR="0029725C" w:rsidDel="0065663F">
          <w:delText>H</w:delText>
        </w:r>
      </w:del>
      <w:r w:rsidR="0029725C">
        <w:t xml:space="preserve">owever, </w:t>
      </w:r>
      <w:ins w:id="142" w:author="Author">
        <w:r w:rsidR="0065663F">
          <w:t xml:space="preserve">observe </w:t>
        </w:r>
      </w:ins>
      <w:del w:id="143" w:author="Author">
        <w:r w:rsidR="0029725C" w:rsidDel="0065663F">
          <w:delText xml:space="preserve">there was </w:delText>
        </w:r>
      </w:del>
      <w:r w:rsidR="0029725C">
        <w:t>a negative, albeit nonsignificant, trend in the effect of increasing fertilization on plant investment toward symbiotic nitrogen fixation, where individuals grown under high soil nitrogen availability had mean root nodule biomass and root nodule biomass:root biomass values that were 46% and 40% l</w:t>
      </w:r>
      <w:r w:rsidR="00A83011">
        <w:t>ess</w:t>
      </w:r>
      <w:r w:rsidR="0029725C">
        <w:t xml:space="preserve"> than individuals grown under low soil nitrogen availability. Regardless, </w:t>
      </w:r>
      <w:r w:rsidR="0029725C">
        <w:lastRenderedPageBreak/>
        <w:t xml:space="preserve">null effects of soil nitrogen availability on plant investment toward symbiotic nitrogen fixation may imply stronger bacterial control over the symbiosis than previously thought. </w:t>
      </w:r>
      <w:r w:rsidR="00A83011">
        <w:t xml:space="preserve">If true, greater carbon costs for nitrogen acquisition may have been observed in inoculated plants grown under high soil nitrogen if </w:t>
      </w:r>
      <w:r w:rsidR="00456D67">
        <w:t>increased</w:t>
      </w:r>
      <w:r w:rsidR="00A83011">
        <w:t xml:space="preserve"> amounts of unquantified plant carbon </w:t>
      </w:r>
      <w:r w:rsidR="008163BF">
        <w:t xml:space="preserve">were allocated toward bacterial respiration. </w:t>
      </w:r>
      <w:r w:rsidR="0029725C">
        <w:t xml:space="preserve">Carbon and nitrogen tracing experiments would be useful for examining this </w:t>
      </w:r>
      <w:r w:rsidR="00456D67">
        <w:t>hypothesis</w:t>
      </w:r>
      <w:r w:rsidR="0029725C">
        <w:t>.</w:t>
      </w:r>
    </w:p>
    <w:p w14:paraId="23CD4692" w14:textId="77777777" w:rsidR="0029725C" w:rsidRDefault="0029725C" w:rsidP="00783514">
      <w:pPr>
        <w:spacing w:line="360" w:lineRule="auto"/>
        <w:ind w:left="720"/>
      </w:pPr>
    </w:p>
    <w:p w14:paraId="15192030" w14:textId="77777777" w:rsidR="0029725C" w:rsidRDefault="0029725C" w:rsidP="00783514">
      <w:pPr>
        <w:spacing w:line="360" w:lineRule="auto"/>
      </w:pPr>
      <w:r>
        <w:rPr>
          <w:i/>
          <w:iCs/>
        </w:rPr>
        <w:t>Study limitations</w:t>
      </w:r>
    </w:p>
    <w:p w14:paraId="7FF4A069" w14:textId="079D2092" w:rsidR="0029725C" w:rsidRPr="001D4CE3" w:rsidRDefault="0029725C" w:rsidP="001B441D">
      <w:pPr>
        <w:spacing w:line="360" w:lineRule="auto"/>
      </w:pPr>
      <w:r>
        <w:t>This study has a few limitations that deserve recognition and limit the generality of our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1047253181"/>
          <w:placeholder>
            <w:docPart w:val="DefaultPlaceholder_-1854013440"/>
          </w:placeholder>
        </w:sdtPr>
        <w:sdtContent>
          <w:r w:rsidR="00264CF9" w:rsidRPr="00264CF9">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other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ins w:id="144" w:author="Author">
        <w:r w:rsidR="0065663F">
          <w:t xml:space="preserve"> </w:t>
        </w:r>
        <w:r w:rsidR="0065663F">
          <w:rPr>
            <w:color w:val="000000"/>
          </w:rPr>
          <w:t>It should be noted that uninoculated individuals that formed nodules were kept in the analysis. 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ins>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1D127E75" w14:textId="0695130B" w:rsidR="0029725C" w:rsidRDefault="0029725C" w:rsidP="001B441D">
      <w:pPr>
        <w:spacing w:line="360" w:lineRule="auto"/>
      </w:pPr>
      <w:r w:rsidRPr="00C604EE">
        <w:lastRenderedPageBreak/>
        <w:t>Here, we used a single</w:t>
      </w:r>
      <w:r w:rsidR="00185382">
        <w:t>-</w:t>
      </w:r>
      <w:r w:rsidRPr="00C604EE">
        <w:t xml:space="preserve">pair symbiosis to quantify the impact of symbiotic nitrogen fixation on </w:t>
      </w:r>
      <w:del w:id="145" w:author="Author">
        <w:r w:rsidRPr="00C604EE" w:rsidDel="0065663F">
          <w:delText xml:space="preserve">structural </w:delText>
        </w:r>
      </w:del>
      <w:ins w:id="146" w:author="Author">
        <w:r w:rsidR="0065663F">
          <w:t xml:space="preserve">belowground biomass </w:t>
        </w:r>
      </w:ins>
      <w:r w:rsidRPr="00C604EE">
        <w:t>carbon costs to acquire nitrogen under varying soil nitrogen</w:t>
      </w:r>
      <w:r>
        <w:t xml:space="preserve"> environments</w:t>
      </w:r>
      <w:r w:rsidRPr="00C604EE">
        <w:t>. We find that symbiotic nitrogen fixing bacteria reduce</w:t>
      </w:r>
      <w:r>
        <w:t>d</w:t>
      </w:r>
      <w:r w:rsidRPr="00C604EE">
        <w:t xml:space="preserve"> </w:t>
      </w:r>
      <w:del w:id="147" w:author="Author">
        <w:r w:rsidRPr="00C604EE" w:rsidDel="0065663F">
          <w:delText xml:space="preserve">structural </w:delText>
        </w:r>
      </w:del>
      <w:ins w:id="148" w:author="Author">
        <w:r w:rsidR="0065663F">
          <w:t>belowground biomass</w:t>
        </w:r>
        <w:r w:rsidR="0065663F" w:rsidRPr="00C604EE">
          <w:t xml:space="preserve"> </w:t>
        </w:r>
      </w:ins>
      <w:r w:rsidRPr="00C604EE">
        <w:t>carbon costs to acquire nitrogen</w:t>
      </w:r>
      <w:r w:rsidR="0038015D">
        <w:t xml:space="preserve"> under the low soil nitrogen fertilization treatment, but no effect of inoculation on these costs under the high soil nitrogen fertilization treatment</w:t>
      </w:r>
      <w:r w:rsidRPr="00C604EE">
        <w:t xml:space="preserve">. </w:t>
      </w:r>
      <w:ins w:id="149" w:author="Author">
        <w:r w:rsidR="0065663F">
          <w:t>Belowground biomass c</w:t>
        </w:r>
      </w:ins>
      <w:del w:id="150" w:author="Author">
        <w:r w:rsidDel="0065663F">
          <w:delText>C</w:delText>
        </w:r>
      </w:del>
      <w:r>
        <w:t>arbon cost to acquire nitrogen</w:t>
      </w:r>
      <w:r w:rsidRPr="00C604EE">
        <w:t xml:space="preserve"> differences</w:t>
      </w:r>
      <w:r>
        <w:t xml:space="preserve"> between treatment combinations</w:t>
      </w:r>
      <w:r w:rsidRPr="00C604EE">
        <w:t xml:space="preserve"> were entirely due to changes in plant nitrogen uptake rather than belowground structural carbon investments</w:t>
      </w:r>
      <w:del w:id="151" w:author="Author">
        <w:r w:rsidDel="0065663F">
          <w:delText>, suggesting that symbiotic nitrogen fixation allowed plants to maximize nitrogen uptake efficiency under low soil nitrogen environments</w:delText>
        </w:r>
      </w:del>
      <w:r w:rsidRPr="00C604EE">
        <w:t>.</w:t>
      </w:r>
      <w:r>
        <w:t xml:space="preserve"> Treatments that increased plant nitrogen uptake corresponded with enhanced total leaf area and total biomass, suggesting that additional plant nitrogen acquired was being allocated to </w:t>
      </w:r>
      <w:ins w:id="152" w:author="Author">
        <w:r w:rsidR="0065663F">
          <w:t xml:space="preserve">support </w:t>
        </w:r>
      </w:ins>
      <w:r>
        <w:t xml:space="preserve">aboveground </w:t>
      </w:r>
      <w:del w:id="153" w:author="Author">
        <w:r w:rsidDel="0065663F">
          <w:delText>biomass</w:delText>
        </w:r>
      </w:del>
      <w:ins w:id="154" w:author="Author">
        <w:r w:rsidR="0065663F">
          <w:t>growth</w:t>
        </w:r>
      </w:ins>
      <w:r>
        <w:t>.</w:t>
      </w:r>
      <w:r w:rsidRPr="00C604EE">
        <w:t xml:space="preserve"> These results indicate that symbiotic nitrogen fixation may provide a competitive advantage to plants growing in nitrogen-poor soils</w:t>
      </w:r>
      <w:r w:rsidR="00185382">
        <w:t xml:space="preserve"> by enhancing nitrogen uptake </w:t>
      </w:r>
      <w:r w:rsidR="008E684D">
        <w:t>efficiency</w:t>
      </w:r>
      <w:r w:rsidRPr="00C604EE">
        <w:t>. The</w:t>
      </w:r>
      <w:r w:rsidR="008E684D">
        <w:t>se</w:t>
      </w:r>
      <w:r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tag w:val="MENDELEY_BIBLIOGRAPHY"/>
        <w:id w:val="1172065467"/>
        <w:placeholder>
          <w:docPart w:val="DefaultPlaceholder_-1854013440"/>
        </w:placeholder>
      </w:sdtPr>
      <w:sdtContent>
        <w:p w14:paraId="47AEECB7" w14:textId="77777777" w:rsidR="0065663F" w:rsidRDefault="0065663F" w:rsidP="0065663F">
          <w:pPr>
            <w:spacing w:line="360" w:lineRule="auto"/>
            <w:divId w:val="52580325"/>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2003. </w:t>
          </w:r>
          <w:proofErr w:type="spellStart"/>
          <w:r>
            <w:rPr>
              <w:rFonts w:eastAsia="Times New Roman"/>
            </w:rPr>
            <w:t>Root:shoot</w:t>
          </w:r>
          <w:proofErr w:type="spellEnd"/>
          <w:r>
            <w:rPr>
              <w:rFonts w:eastAsia="Times New Roman"/>
            </w:rPr>
            <w:t xml:space="preserve"> ratios, optimization and nitrogen productivity. Annals of Botany </w:t>
          </w:r>
          <w:r>
            <w:rPr>
              <w:rFonts w:eastAsia="Times New Roman"/>
              <w:b/>
              <w:bCs/>
            </w:rPr>
            <w:t>92</w:t>
          </w:r>
          <w:r>
            <w:rPr>
              <w:rFonts w:eastAsia="Times New Roman"/>
            </w:rPr>
            <w:t>, 795–800.</w:t>
          </w:r>
        </w:p>
        <w:p w14:paraId="1CBC1667" w14:textId="77777777" w:rsidR="0065663F" w:rsidRDefault="0065663F" w:rsidP="0065663F">
          <w:pPr>
            <w:spacing w:line="360" w:lineRule="auto"/>
            <w:divId w:val="587155028"/>
            <w:rPr>
              <w:rFonts w:eastAsia="Times New Roman"/>
            </w:rPr>
          </w:pPr>
          <w:r>
            <w:rPr>
              <w:rFonts w:eastAsia="Times New Roman"/>
              <w:b/>
              <w:bCs/>
            </w:rPr>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2020. Modeling the carbon cost of plant nitrogen and phosphorus uptake across temperate and tropical forests. Frontiers in Forests and Global Change </w:t>
          </w:r>
          <w:r>
            <w:rPr>
              <w:rFonts w:eastAsia="Times New Roman"/>
              <w:b/>
              <w:bCs/>
            </w:rPr>
            <w:t>3</w:t>
          </w:r>
          <w:r>
            <w:rPr>
              <w:rFonts w:eastAsia="Times New Roman"/>
            </w:rPr>
            <w:t>, 1–12.</w:t>
          </w:r>
        </w:p>
        <w:p w14:paraId="76B432CC" w14:textId="77777777" w:rsidR="0065663F" w:rsidRDefault="0065663F" w:rsidP="0065663F">
          <w:pPr>
            <w:spacing w:line="360" w:lineRule="auto"/>
            <w:divId w:val="817650412"/>
            <w:rPr>
              <w:rFonts w:eastAsia="Times New Roman"/>
            </w:rPr>
          </w:pPr>
          <w:r>
            <w:rPr>
              <w:rFonts w:eastAsia="Times New Roman"/>
              <w:b/>
              <w:bCs/>
            </w:rPr>
            <w:lastRenderedPageBreak/>
            <w:t>Barber SA</w:t>
          </w:r>
          <w:r>
            <w:rPr>
              <w:rFonts w:eastAsia="Times New Roman"/>
            </w:rPr>
            <w:t xml:space="preserve">. 1962. A diffusion and mass-flow concept of soil nutrient availability. Soil Science </w:t>
          </w:r>
          <w:r>
            <w:rPr>
              <w:rFonts w:eastAsia="Times New Roman"/>
              <w:b/>
              <w:bCs/>
            </w:rPr>
            <w:t>93</w:t>
          </w:r>
          <w:r>
            <w:rPr>
              <w:rFonts w:eastAsia="Times New Roman"/>
            </w:rPr>
            <w:t>, 39–49.</w:t>
          </w:r>
        </w:p>
        <w:p w14:paraId="7A0DC3F3" w14:textId="77777777" w:rsidR="0065663F" w:rsidRDefault="0065663F" w:rsidP="0065663F">
          <w:pPr>
            <w:spacing w:line="360" w:lineRule="auto"/>
            <w:divId w:val="565260755"/>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2015. Fitting linear mixed-effects models using lme4. Journal of Statistical Software </w:t>
          </w:r>
          <w:r>
            <w:rPr>
              <w:rFonts w:eastAsia="Times New Roman"/>
              <w:b/>
              <w:bCs/>
            </w:rPr>
            <w:t>67</w:t>
          </w:r>
          <w:r>
            <w:rPr>
              <w:rFonts w:eastAsia="Times New Roman"/>
            </w:rPr>
            <w:t>, 1–48.</w:t>
          </w:r>
        </w:p>
        <w:p w14:paraId="7D234D9D" w14:textId="77777777" w:rsidR="0065663F" w:rsidRDefault="0065663F" w:rsidP="0065663F">
          <w:pPr>
            <w:spacing w:line="360" w:lineRule="auto"/>
            <w:divId w:val="179316097"/>
            <w:rPr>
              <w:rFonts w:eastAsia="Times New Roman"/>
            </w:rPr>
          </w:pPr>
          <w:r>
            <w:rPr>
              <w:rFonts w:eastAsia="Times New Roman"/>
              <w:b/>
              <w:bCs/>
            </w:rPr>
            <w:t xml:space="preserve">Bengtson P, Barker J, </w:t>
          </w:r>
          <w:proofErr w:type="spellStart"/>
          <w:r>
            <w:rPr>
              <w:rFonts w:eastAsia="Times New Roman"/>
              <w:b/>
              <w:bCs/>
            </w:rPr>
            <w:t>Grayston</w:t>
          </w:r>
          <w:proofErr w:type="spellEnd"/>
          <w:r>
            <w:rPr>
              <w:rFonts w:eastAsia="Times New Roman"/>
              <w:b/>
              <w:bCs/>
            </w:rPr>
            <w:t xml:space="preserve"> SJ</w:t>
          </w:r>
          <w:r>
            <w:rPr>
              <w:rFonts w:eastAsia="Times New Roman"/>
            </w:rPr>
            <w:t xml:space="preserve">. 2012. Evidence of a strong coupling between root exudation, C and N availability, and stimulated SOM decomposition caused by rhizosphere priming effects. Ecology and Evolution </w:t>
          </w:r>
          <w:r>
            <w:rPr>
              <w:rFonts w:eastAsia="Times New Roman"/>
              <w:b/>
              <w:bCs/>
            </w:rPr>
            <w:t>2</w:t>
          </w:r>
          <w:r>
            <w:rPr>
              <w:rFonts w:eastAsia="Times New Roman"/>
            </w:rPr>
            <w:t>, 1843–1852.</w:t>
          </w:r>
        </w:p>
        <w:p w14:paraId="4E65887B" w14:textId="77777777" w:rsidR="0065663F" w:rsidRDefault="0065663F" w:rsidP="0065663F">
          <w:pPr>
            <w:spacing w:line="360" w:lineRule="auto"/>
            <w:divId w:val="1442185757"/>
            <w:rPr>
              <w:rFonts w:eastAsia="Times New Roman"/>
            </w:rPr>
          </w:pPr>
          <w:r>
            <w:rPr>
              <w:rFonts w:eastAsia="Times New Roman"/>
              <w:b/>
              <w:bCs/>
            </w:rPr>
            <w:t>Bloom AJ, Chapin FS, Mooney HA</w:t>
          </w:r>
          <w:r>
            <w:rPr>
              <w:rFonts w:eastAsia="Times New Roman"/>
            </w:rPr>
            <w:t xml:space="preserve">. 1985. Resource Limitation in Plants-An Economic Analogy. Annual Review of Ecology and Systematics </w:t>
          </w:r>
          <w:r>
            <w:rPr>
              <w:rFonts w:eastAsia="Times New Roman"/>
              <w:b/>
              <w:bCs/>
            </w:rPr>
            <w:t>16</w:t>
          </w:r>
          <w:r>
            <w:rPr>
              <w:rFonts w:eastAsia="Times New Roman"/>
            </w:rPr>
            <w:t>, 363–392.</w:t>
          </w:r>
        </w:p>
        <w:p w14:paraId="2831A7AF" w14:textId="77777777" w:rsidR="0065663F" w:rsidRDefault="0065663F" w:rsidP="0065663F">
          <w:pPr>
            <w:spacing w:line="360" w:lineRule="auto"/>
            <w:divId w:val="264658146"/>
            <w:rPr>
              <w:rFonts w:eastAsia="Times New Roman"/>
            </w:rPr>
          </w:pPr>
          <w:proofErr w:type="spellStart"/>
          <w:r>
            <w:rPr>
              <w:rFonts w:eastAsia="Times New Roman"/>
              <w:b/>
              <w:bCs/>
            </w:rPr>
            <w:t>Braghiere</w:t>
          </w:r>
          <w:proofErr w:type="spellEnd"/>
          <w:r>
            <w:rPr>
              <w:rFonts w:eastAsia="Times New Roman"/>
              <w:b/>
              <w:bCs/>
            </w:rPr>
            <w:t xml:space="preserve"> RK, Fisher JB, Allen K, </w:t>
          </w:r>
          <w:proofErr w:type="spellStart"/>
          <w:r>
            <w:rPr>
              <w:rFonts w:eastAsia="Times New Roman"/>
              <w:b/>
              <w:bCs/>
            </w:rPr>
            <w:t>Brzostek</w:t>
          </w:r>
          <w:proofErr w:type="spellEnd"/>
          <w:r>
            <w:rPr>
              <w:rFonts w:eastAsia="Times New Roman"/>
              <w:b/>
              <w:bCs/>
            </w:rPr>
            <w:t xml:space="preserve"> E, Shi M, Yang X, </w:t>
          </w:r>
          <w:proofErr w:type="spellStart"/>
          <w:r>
            <w:rPr>
              <w:rFonts w:eastAsia="Times New Roman"/>
              <w:b/>
              <w:bCs/>
            </w:rPr>
            <w:t>Ricciuto</w:t>
          </w:r>
          <w:proofErr w:type="spellEnd"/>
          <w:r>
            <w:rPr>
              <w:rFonts w:eastAsia="Times New Roman"/>
              <w:b/>
              <w:bCs/>
            </w:rPr>
            <w:t xml:space="preserve"> DM, Fisher RA, Zhu Q, Phillips RP</w:t>
          </w:r>
          <w:r>
            <w:rPr>
              <w:rFonts w:eastAsia="Times New Roman"/>
            </w:rPr>
            <w:t xml:space="preserve">. 2022. Modeling global carbon costs of plant nitrogen and phosphorus acquisition. Journal of advances in modeling earth systems </w:t>
          </w:r>
          <w:r>
            <w:rPr>
              <w:rFonts w:eastAsia="Times New Roman"/>
              <w:b/>
              <w:bCs/>
            </w:rPr>
            <w:t>14</w:t>
          </w:r>
          <w:r>
            <w:rPr>
              <w:rFonts w:eastAsia="Times New Roman"/>
            </w:rPr>
            <w:t>, e2022MS003204.</w:t>
          </w:r>
        </w:p>
        <w:p w14:paraId="13FAA59D" w14:textId="77777777" w:rsidR="0065663F" w:rsidRDefault="0065663F" w:rsidP="0065663F">
          <w:pPr>
            <w:spacing w:line="360" w:lineRule="auto"/>
            <w:divId w:val="1915046162"/>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2014. Modeling the carbon cost of plant nitrogen acquisition: Mycorrhizal trade-offs and multipath resistance uptake improve predictions of retranslocation. Journal of Geophysical Research: </w:t>
          </w:r>
          <w:proofErr w:type="spellStart"/>
          <w:r>
            <w:rPr>
              <w:rFonts w:eastAsia="Times New Roman"/>
            </w:rPr>
            <w:t>Biogeosciences</w:t>
          </w:r>
          <w:proofErr w:type="spellEnd"/>
          <w:r>
            <w:rPr>
              <w:rFonts w:eastAsia="Times New Roman"/>
            </w:rPr>
            <w:t xml:space="preserve"> </w:t>
          </w:r>
          <w:r>
            <w:rPr>
              <w:rFonts w:eastAsia="Times New Roman"/>
              <w:b/>
              <w:bCs/>
            </w:rPr>
            <w:t>119</w:t>
          </w:r>
          <w:r>
            <w:rPr>
              <w:rFonts w:eastAsia="Times New Roman"/>
            </w:rPr>
            <w:t>, 1684–1697.</w:t>
          </w:r>
        </w:p>
        <w:p w14:paraId="11B044FD" w14:textId="77777777" w:rsidR="0065663F" w:rsidRDefault="0065663F" w:rsidP="0065663F">
          <w:pPr>
            <w:spacing w:line="360" w:lineRule="auto"/>
            <w:divId w:val="1567060623"/>
            <w:rPr>
              <w:rFonts w:eastAsia="Times New Roman"/>
            </w:rPr>
          </w:pPr>
          <w:r>
            <w:rPr>
              <w:rFonts w:eastAsia="Times New Roman"/>
              <w:b/>
              <w:bCs/>
            </w:rPr>
            <w:t>Chapin FS, Bloom AJ, Field CB, Waring RH</w:t>
          </w:r>
          <w:r>
            <w:rPr>
              <w:rFonts w:eastAsia="Times New Roman"/>
            </w:rPr>
            <w:t xml:space="preserve">. 1987. Plant Responses to Multiple Environmental Factors. </w:t>
          </w:r>
          <w:proofErr w:type="spellStart"/>
          <w:r>
            <w:rPr>
              <w:rFonts w:eastAsia="Times New Roman"/>
            </w:rPr>
            <w:t>BioScience</w:t>
          </w:r>
          <w:proofErr w:type="spellEnd"/>
          <w:r>
            <w:rPr>
              <w:rFonts w:eastAsia="Times New Roman"/>
            </w:rPr>
            <w:t xml:space="preserve"> </w:t>
          </w:r>
          <w:r>
            <w:rPr>
              <w:rFonts w:eastAsia="Times New Roman"/>
              <w:b/>
              <w:bCs/>
            </w:rPr>
            <w:t>37</w:t>
          </w:r>
          <w:r>
            <w:rPr>
              <w:rFonts w:eastAsia="Times New Roman"/>
            </w:rPr>
            <w:t>, 49–57.</w:t>
          </w:r>
        </w:p>
        <w:p w14:paraId="3253664B" w14:textId="77777777" w:rsidR="0065663F" w:rsidRDefault="0065663F" w:rsidP="0065663F">
          <w:pPr>
            <w:spacing w:line="360" w:lineRule="auto"/>
            <w:divId w:val="2031714233"/>
            <w:rPr>
              <w:rFonts w:eastAsia="Times New Roman"/>
            </w:rPr>
          </w:pPr>
          <w:r>
            <w:rPr>
              <w:rFonts w:eastAsia="Times New Roman"/>
              <w:b/>
              <w:bCs/>
            </w:rPr>
            <w:t xml:space="preserve">Davies-Barnard T, </w:t>
          </w: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w:t>
          </w:r>
          <w:r>
            <w:rPr>
              <w:rFonts w:eastAsia="Times New Roman"/>
              <w:b/>
              <w:bCs/>
              <w:i/>
              <w:iCs/>
            </w:rPr>
            <w:t>et al.</w:t>
          </w:r>
          <w:r>
            <w:rPr>
              <w:rFonts w:eastAsia="Times New Roman"/>
            </w:rPr>
            <w:t xml:space="preserve"> 2020. Nitrogen cycling in CMIP6 land surface models: progress and limitations. </w:t>
          </w:r>
          <w:proofErr w:type="spellStart"/>
          <w:r>
            <w:rPr>
              <w:rFonts w:eastAsia="Times New Roman"/>
            </w:rPr>
            <w:t>Biogeosciences</w:t>
          </w:r>
          <w:proofErr w:type="spellEnd"/>
          <w:r>
            <w:rPr>
              <w:rFonts w:eastAsia="Times New Roman"/>
            </w:rPr>
            <w:t xml:space="preserve"> </w:t>
          </w:r>
          <w:r>
            <w:rPr>
              <w:rFonts w:eastAsia="Times New Roman"/>
              <w:b/>
              <w:bCs/>
            </w:rPr>
            <w:t>17</w:t>
          </w:r>
          <w:r>
            <w:rPr>
              <w:rFonts w:eastAsia="Times New Roman"/>
            </w:rPr>
            <w:t>, 5129–5148.</w:t>
          </w:r>
        </w:p>
        <w:p w14:paraId="4488108E" w14:textId="77777777" w:rsidR="0065663F" w:rsidRDefault="0065663F" w:rsidP="0065663F">
          <w:pPr>
            <w:spacing w:line="360" w:lineRule="auto"/>
            <w:divId w:val="109672434"/>
            <w:rPr>
              <w:rFonts w:eastAsia="Times New Roman"/>
            </w:rPr>
          </w:pPr>
          <w:r>
            <w:rPr>
              <w:rFonts w:eastAsia="Times New Roman"/>
              <w:b/>
              <w:bCs/>
            </w:rPr>
            <w:t>Eisele KA, Schimel DS, Kapustka LA, Parton WJ</w:t>
          </w:r>
          <w:r>
            <w:rPr>
              <w:rFonts w:eastAsia="Times New Roman"/>
            </w:rPr>
            <w:t xml:space="preserve">. 1989. Effects of available P and N:P ratios on non-symbiotic dinitrogen fixation in tallgrass prairie soils. </w:t>
          </w:r>
          <w:proofErr w:type="spellStart"/>
          <w:r>
            <w:rPr>
              <w:rFonts w:eastAsia="Times New Roman"/>
            </w:rPr>
            <w:t>Oecologia</w:t>
          </w:r>
          <w:proofErr w:type="spellEnd"/>
          <w:r>
            <w:rPr>
              <w:rFonts w:eastAsia="Times New Roman"/>
            </w:rPr>
            <w:t xml:space="preserve"> </w:t>
          </w:r>
          <w:r>
            <w:rPr>
              <w:rFonts w:eastAsia="Times New Roman"/>
              <w:b/>
              <w:bCs/>
            </w:rPr>
            <w:t>79</w:t>
          </w:r>
          <w:r>
            <w:rPr>
              <w:rFonts w:eastAsia="Times New Roman"/>
            </w:rPr>
            <w:t>, 471–474.</w:t>
          </w:r>
        </w:p>
        <w:p w14:paraId="32EFF21A" w14:textId="77777777" w:rsidR="0065663F" w:rsidRDefault="0065663F" w:rsidP="0065663F">
          <w:pPr>
            <w:spacing w:line="360" w:lineRule="auto"/>
            <w:divId w:val="908728435"/>
            <w:rPr>
              <w:rFonts w:eastAsia="Times New Roman"/>
            </w:rPr>
          </w:pPr>
          <w:r>
            <w:rPr>
              <w:rFonts w:eastAsia="Times New Roman"/>
              <w:b/>
              <w:bCs/>
            </w:rPr>
            <w:t xml:space="preserve">Fay PA, Prober SM, </w:t>
          </w:r>
          <w:proofErr w:type="spellStart"/>
          <w:r>
            <w:rPr>
              <w:rFonts w:eastAsia="Times New Roman"/>
              <w:b/>
              <w:bCs/>
            </w:rPr>
            <w:t>Harpole</w:t>
          </w:r>
          <w:proofErr w:type="spellEnd"/>
          <w:r>
            <w:rPr>
              <w:rFonts w:eastAsia="Times New Roman"/>
              <w:b/>
              <w:bCs/>
            </w:rPr>
            <w:t xml:space="preserve"> WS, </w:t>
          </w:r>
          <w:r>
            <w:rPr>
              <w:rFonts w:eastAsia="Times New Roman"/>
              <w:b/>
              <w:bCs/>
              <w:i/>
              <w:iCs/>
            </w:rPr>
            <w:t>et al.</w:t>
          </w:r>
          <w:r>
            <w:rPr>
              <w:rFonts w:eastAsia="Times New Roman"/>
            </w:rPr>
            <w:t xml:space="preserve"> 2015. Grassland productivity limited by multiple nutrients. Nature Plants </w:t>
          </w:r>
          <w:r>
            <w:rPr>
              <w:rFonts w:eastAsia="Times New Roman"/>
              <w:b/>
              <w:bCs/>
            </w:rPr>
            <w:t>1</w:t>
          </w:r>
          <w:r>
            <w:rPr>
              <w:rFonts w:eastAsia="Times New Roman"/>
            </w:rPr>
            <w:t>, 15080.</w:t>
          </w:r>
        </w:p>
        <w:p w14:paraId="3A27931B" w14:textId="77777777" w:rsidR="0065663F" w:rsidRDefault="0065663F" w:rsidP="0065663F">
          <w:pPr>
            <w:spacing w:line="360" w:lineRule="auto"/>
            <w:divId w:val="326981430"/>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2009. Bottom-up rather than top-down processes regulate the abundance and activity of nitrogen fixing plants in two Connecticut old-field ecosystems. Biogeochemistry </w:t>
          </w:r>
          <w:r>
            <w:rPr>
              <w:rFonts w:eastAsia="Times New Roman"/>
              <w:b/>
              <w:bCs/>
            </w:rPr>
            <w:t>95</w:t>
          </w:r>
          <w:r>
            <w:rPr>
              <w:rFonts w:eastAsia="Times New Roman"/>
            </w:rPr>
            <w:t>, 309–321.</w:t>
          </w:r>
        </w:p>
        <w:p w14:paraId="1B434D79" w14:textId="77777777" w:rsidR="0065663F" w:rsidRDefault="0065663F" w:rsidP="0065663F">
          <w:pPr>
            <w:spacing w:line="360" w:lineRule="auto"/>
            <w:divId w:val="1603491627"/>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w:t>
          </w:r>
          <w:proofErr w:type="spellStart"/>
          <w:r>
            <w:rPr>
              <w:rFonts w:eastAsia="Times New Roman"/>
              <w:b/>
              <w:bCs/>
            </w:rPr>
            <w:t>Malhi</w:t>
          </w:r>
          <w:proofErr w:type="spellEnd"/>
          <w:r>
            <w:rPr>
              <w:rFonts w:eastAsia="Times New Roman"/>
              <w:b/>
              <w:bCs/>
            </w:rPr>
            <w:t xml:space="preserve">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2010. Carbon cost of plant nitrogen acquisition: A mechanistic, globally applicable model of plant nitrogen uptake, retranslocation, and fixation. Global Biogeochemical Cycles </w:t>
          </w:r>
          <w:r>
            <w:rPr>
              <w:rFonts w:eastAsia="Times New Roman"/>
              <w:b/>
              <w:bCs/>
            </w:rPr>
            <w:t>24</w:t>
          </w:r>
          <w:r>
            <w:rPr>
              <w:rFonts w:eastAsia="Times New Roman"/>
            </w:rPr>
            <w:t>, 1–17.</w:t>
          </w:r>
        </w:p>
        <w:p w14:paraId="7FFFEC8D" w14:textId="77777777" w:rsidR="0065663F" w:rsidRDefault="0065663F" w:rsidP="0065663F">
          <w:pPr>
            <w:spacing w:line="360" w:lineRule="auto"/>
            <w:divId w:val="851266652"/>
            <w:rPr>
              <w:rFonts w:eastAsia="Times New Roman"/>
            </w:rPr>
          </w:pPr>
          <w:r>
            <w:rPr>
              <w:rFonts w:eastAsia="Times New Roman"/>
              <w:b/>
              <w:bCs/>
            </w:rPr>
            <w:t>Fox J, Weisberg S</w:t>
          </w:r>
          <w:r>
            <w:rPr>
              <w:rFonts w:eastAsia="Times New Roman"/>
            </w:rPr>
            <w:t xml:space="preserve">. 2019. </w:t>
          </w:r>
          <w:r>
            <w:rPr>
              <w:rFonts w:eastAsia="Times New Roman"/>
              <w:i/>
              <w:iCs/>
            </w:rPr>
            <w:t>An R companion to applied regression</w:t>
          </w:r>
          <w:r>
            <w:rPr>
              <w:rFonts w:eastAsia="Times New Roman"/>
            </w:rPr>
            <w:t>. Thousand Oaks, California: Sage.</w:t>
          </w:r>
        </w:p>
        <w:p w14:paraId="1822D603" w14:textId="77777777" w:rsidR="0065663F" w:rsidRDefault="0065663F" w:rsidP="0065663F">
          <w:pPr>
            <w:spacing w:line="360" w:lineRule="auto"/>
            <w:divId w:val="88040439"/>
            <w:rPr>
              <w:rFonts w:eastAsia="Times New Roman"/>
            </w:rPr>
          </w:pPr>
          <w:proofErr w:type="spellStart"/>
          <w:r>
            <w:rPr>
              <w:rFonts w:eastAsia="Times New Roman"/>
              <w:b/>
              <w:bCs/>
            </w:rPr>
            <w:lastRenderedPageBreak/>
            <w:t>Friedlingstein</w:t>
          </w:r>
          <w:proofErr w:type="spellEnd"/>
          <w:r>
            <w:rPr>
              <w:rFonts w:eastAsia="Times New Roman"/>
              <w:b/>
              <w:bCs/>
            </w:rPr>
            <w:t xml:space="preserve"> P, </w:t>
          </w:r>
          <w:proofErr w:type="spellStart"/>
          <w:r>
            <w:rPr>
              <w:rFonts w:eastAsia="Times New Roman"/>
              <w:b/>
              <w:bCs/>
            </w:rPr>
            <w:t>Meinshausen</w:t>
          </w:r>
          <w:proofErr w:type="spellEnd"/>
          <w:r>
            <w:rPr>
              <w:rFonts w:eastAsia="Times New Roman"/>
              <w:b/>
              <w:bCs/>
            </w:rPr>
            <w:t xml:space="preserve"> M, Arora VK, Jones CD, </w:t>
          </w:r>
          <w:proofErr w:type="spellStart"/>
          <w:r>
            <w:rPr>
              <w:rFonts w:eastAsia="Times New Roman"/>
              <w:b/>
              <w:bCs/>
            </w:rPr>
            <w:t>Anav</w:t>
          </w:r>
          <w:proofErr w:type="spellEnd"/>
          <w:r>
            <w:rPr>
              <w:rFonts w:eastAsia="Times New Roman"/>
              <w:b/>
              <w:bCs/>
            </w:rPr>
            <w:t xml:space="preserve"> A, Liddicoat SK, </w:t>
          </w:r>
          <w:proofErr w:type="spellStart"/>
          <w:r>
            <w:rPr>
              <w:rFonts w:eastAsia="Times New Roman"/>
              <w:b/>
              <w:bCs/>
            </w:rPr>
            <w:t>Knutti</w:t>
          </w:r>
          <w:proofErr w:type="spellEnd"/>
          <w:r>
            <w:rPr>
              <w:rFonts w:eastAsia="Times New Roman"/>
              <w:b/>
              <w:bCs/>
            </w:rPr>
            <w:t xml:space="preserve"> R</w:t>
          </w:r>
          <w:r>
            <w:rPr>
              <w:rFonts w:eastAsia="Times New Roman"/>
            </w:rPr>
            <w:t xml:space="preserve">. 2014. Uncertainties in CMIP5 climate projections due to carbon cycle feedbacks. Journal of Climate </w:t>
          </w:r>
          <w:r>
            <w:rPr>
              <w:rFonts w:eastAsia="Times New Roman"/>
              <w:b/>
              <w:bCs/>
            </w:rPr>
            <w:t>27</w:t>
          </w:r>
          <w:r>
            <w:rPr>
              <w:rFonts w:eastAsia="Times New Roman"/>
            </w:rPr>
            <w:t>, 511–526.</w:t>
          </w:r>
        </w:p>
        <w:p w14:paraId="0B78DD14" w14:textId="77777777" w:rsidR="0065663F" w:rsidRDefault="0065663F" w:rsidP="0065663F">
          <w:pPr>
            <w:spacing w:line="360" w:lineRule="auto"/>
            <w:divId w:val="690649187"/>
            <w:rPr>
              <w:rFonts w:eastAsia="Times New Roman"/>
            </w:rPr>
          </w:pPr>
          <w:r>
            <w:rPr>
              <w:rFonts w:eastAsia="Times New Roman"/>
              <w:b/>
              <w:bCs/>
            </w:rPr>
            <w:t>Friel CA, Friesen ML</w:t>
          </w:r>
          <w:r>
            <w:rPr>
              <w:rFonts w:eastAsia="Times New Roman"/>
            </w:rPr>
            <w:t xml:space="preserve">. 2019.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Frontiers in Plant Science </w:t>
          </w:r>
          <w:r>
            <w:rPr>
              <w:rFonts w:eastAsia="Times New Roman"/>
              <w:b/>
              <w:bCs/>
            </w:rPr>
            <w:t>10</w:t>
          </w:r>
          <w:r>
            <w:rPr>
              <w:rFonts w:eastAsia="Times New Roman"/>
            </w:rPr>
            <w:t>, 1316.</w:t>
          </w:r>
        </w:p>
        <w:p w14:paraId="36C5ED48" w14:textId="77777777" w:rsidR="0065663F" w:rsidRDefault="0065663F" w:rsidP="0065663F">
          <w:pPr>
            <w:spacing w:line="360" w:lineRule="auto"/>
            <w:divId w:val="357850868"/>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1981. Evolved strategies in nitrogen acquisition by plants. The American Naturalist </w:t>
          </w:r>
          <w:r>
            <w:rPr>
              <w:rFonts w:eastAsia="Times New Roman"/>
              <w:b/>
              <w:bCs/>
            </w:rPr>
            <w:t>118</w:t>
          </w:r>
          <w:r>
            <w:rPr>
              <w:rFonts w:eastAsia="Times New Roman"/>
            </w:rPr>
            <w:t>, 607–637.</w:t>
          </w:r>
        </w:p>
        <w:p w14:paraId="622CB2A7" w14:textId="77777777" w:rsidR="0065663F" w:rsidRDefault="0065663F" w:rsidP="0065663F">
          <w:pPr>
            <w:spacing w:line="360" w:lineRule="auto"/>
            <w:divId w:val="1752313956"/>
            <w:rPr>
              <w:rFonts w:eastAsia="Times New Roman"/>
            </w:rPr>
          </w:pPr>
          <w:r>
            <w:rPr>
              <w:rFonts w:eastAsia="Times New Roman"/>
              <w:b/>
              <w:bCs/>
            </w:rPr>
            <w:t xml:space="preserve">Hoagland DR, </w:t>
          </w:r>
          <w:proofErr w:type="spellStart"/>
          <w:r>
            <w:rPr>
              <w:rFonts w:eastAsia="Times New Roman"/>
              <w:b/>
              <w:bCs/>
            </w:rPr>
            <w:t>Arnon</w:t>
          </w:r>
          <w:proofErr w:type="spellEnd"/>
          <w:r>
            <w:rPr>
              <w:rFonts w:eastAsia="Times New Roman"/>
              <w:b/>
              <w:bCs/>
            </w:rPr>
            <w:t xml:space="preserve"> DI</w:t>
          </w:r>
          <w:r>
            <w:rPr>
              <w:rFonts w:eastAsia="Times New Roman"/>
            </w:rPr>
            <w:t xml:space="preserve">. 1950. The water-culture method for growing plants without soil. California Agricultural Experiment Station: 347 </w:t>
          </w:r>
          <w:r>
            <w:rPr>
              <w:rFonts w:eastAsia="Times New Roman"/>
              <w:b/>
              <w:bCs/>
            </w:rPr>
            <w:t>347</w:t>
          </w:r>
          <w:r>
            <w:rPr>
              <w:rFonts w:eastAsia="Times New Roman"/>
            </w:rPr>
            <w:t>, 1–32.</w:t>
          </w:r>
        </w:p>
        <w:p w14:paraId="67CEA627" w14:textId="77777777" w:rsidR="0065663F" w:rsidRDefault="0065663F" w:rsidP="0065663F">
          <w:pPr>
            <w:spacing w:line="360" w:lineRule="auto"/>
            <w:divId w:val="2141877894"/>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2003. Nitrogen and climate change. Science </w:t>
          </w:r>
          <w:r>
            <w:rPr>
              <w:rFonts w:eastAsia="Times New Roman"/>
              <w:b/>
              <w:bCs/>
            </w:rPr>
            <w:t>302</w:t>
          </w:r>
          <w:r>
            <w:rPr>
              <w:rFonts w:eastAsia="Times New Roman"/>
            </w:rPr>
            <w:t>, 1512–1513.</w:t>
          </w:r>
        </w:p>
        <w:p w14:paraId="7DC91F2C" w14:textId="77777777" w:rsidR="0065663F" w:rsidRDefault="0065663F" w:rsidP="0065663F">
          <w:pPr>
            <w:spacing w:line="360" w:lineRule="auto"/>
            <w:divId w:val="234895999"/>
            <w:rPr>
              <w:rFonts w:eastAsia="Times New Roman"/>
            </w:rPr>
          </w:pPr>
          <w:r>
            <w:rPr>
              <w:rFonts w:eastAsia="Times New Roman"/>
              <w:b/>
              <w:bCs/>
            </w:rPr>
            <w:t>Kenward MG, Roger JH</w:t>
          </w:r>
          <w:r>
            <w:rPr>
              <w:rFonts w:eastAsia="Times New Roman"/>
            </w:rPr>
            <w:t xml:space="preserve">. 1997. Small sample inference for fixed effects from restricted maximum likelihood. Biometrics </w:t>
          </w:r>
          <w:r>
            <w:rPr>
              <w:rFonts w:eastAsia="Times New Roman"/>
              <w:b/>
              <w:bCs/>
            </w:rPr>
            <w:t>53</w:t>
          </w:r>
          <w:r>
            <w:rPr>
              <w:rFonts w:eastAsia="Times New Roman"/>
            </w:rPr>
            <w:t>, 983.</w:t>
          </w:r>
        </w:p>
        <w:p w14:paraId="27BDE89A" w14:textId="77777777" w:rsidR="0065663F" w:rsidRDefault="0065663F" w:rsidP="0065663F">
          <w:pPr>
            <w:spacing w:line="360" w:lineRule="auto"/>
            <w:divId w:val="953168263"/>
            <w:rPr>
              <w:rFonts w:eastAsia="Times New Roman"/>
            </w:rPr>
          </w:pPr>
          <w:r>
            <w:rPr>
              <w:rFonts w:eastAsia="Times New Roman"/>
              <w:b/>
              <w:bCs/>
            </w:rPr>
            <w:t xml:space="preserve">Kou-Giesbrecht S, Arora VK, Seiler C, </w:t>
          </w:r>
          <w:r>
            <w:rPr>
              <w:rFonts w:eastAsia="Times New Roman"/>
              <w:b/>
              <w:bCs/>
              <w:i/>
              <w:iCs/>
            </w:rPr>
            <w:t>et al.</w:t>
          </w:r>
          <w:r>
            <w:rPr>
              <w:rFonts w:eastAsia="Times New Roman"/>
            </w:rPr>
            <w:t xml:space="preserve"> 2023. Evaluating nitrogen cycling in terrestrial biosphere models: a disconnect between the carbon and nitrogen cycles. Earth System Dynamics </w:t>
          </w:r>
          <w:r>
            <w:rPr>
              <w:rFonts w:eastAsia="Times New Roman"/>
              <w:b/>
              <w:bCs/>
            </w:rPr>
            <w:t>14</w:t>
          </w:r>
          <w:r>
            <w:rPr>
              <w:rFonts w:eastAsia="Times New Roman"/>
            </w:rPr>
            <w:t>, 767–795.</w:t>
          </w:r>
        </w:p>
        <w:p w14:paraId="3B911B1C" w14:textId="77777777" w:rsidR="0065663F" w:rsidRDefault="0065663F" w:rsidP="0065663F">
          <w:pPr>
            <w:spacing w:line="360" w:lineRule="auto"/>
            <w:divId w:val="693776146"/>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2018. Nitrogen fixer abundance has no effect on biomass recovery during tropical secondary forest succession. Journal of Ecology </w:t>
          </w:r>
          <w:r>
            <w:rPr>
              <w:rFonts w:eastAsia="Times New Roman"/>
              <w:b/>
              <w:bCs/>
            </w:rPr>
            <w:t>106</w:t>
          </w:r>
          <w:r>
            <w:rPr>
              <w:rFonts w:eastAsia="Times New Roman"/>
            </w:rPr>
            <w:t>, 1415–1427.</w:t>
          </w:r>
        </w:p>
        <w:p w14:paraId="48C9DFBB" w14:textId="77777777" w:rsidR="0065663F" w:rsidRDefault="0065663F" w:rsidP="0065663F">
          <w:pPr>
            <w:spacing w:line="360" w:lineRule="auto"/>
            <w:divId w:val="1735812868"/>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2019. The Community Land Model Version 5: description of new features, benchmarking, and impact of forcing uncertainty. Journal of Advances in Modeling Earth Systems </w:t>
          </w:r>
          <w:r>
            <w:rPr>
              <w:rFonts w:eastAsia="Times New Roman"/>
              <w:b/>
              <w:bCs/>
            </w:rPr>
            <w:t>11</w:t>
          </w:r>
          <w:r>
            <w:rPr>
              <w:rFonts w:eastAsia="Times New Roman"/>
            </w:rPr>
            <w:t>, 4245–4287.</w:t>
          </w:r>
        </w:p>
        <w:p w14:paraId="0398EB9E" w14:textId="77777777" w:rsidR="0065663F" w:rsidRDefault="0065663F" w:rsidP="0065663F">
          <w:pPr>
            <w:spacing w:line="360" w:lineRule="auto"/>
            <w:divId w:val="501624965"/>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2019. emmeans: estimated marginal means, aka least-squares means. </w:t>
          </w:r>
          <w:r>
            <w:rPr>
              <w:rFonts w:eastAsia="Times New Roman"/>
              <w:i/>
              <w:iCs/>
            </w:rPr>
            <w:t>in press</w:t>
          </w:r>
          <w:r>
            <w:rPr>
              <w:rFonts w:eastAsia="Times New Roman"/>
            </w:rPr>
            <w:t>.</w:t>
          </w:r>
        </w:p>
        <w:p w14:paraId="1C93C858" w14:textId="77777777" w:rsidR="0065663F" w:rsidRDefault="0065663F" w:rsidP="0065663F">
          <w:pPr>
            <w:spacing w:line="360" w:lineRule="auto"/>
            <w:divId w:val="1670015741"/>
            <w:rPr>
              <w:rFonts w:eastAsia="Times New Roman"/>
            </w:rPr>
          </w:pPr>
          <w:r>
            <w:rPr>
              <w:rFonts w:eastAsia="Times New Roman"/>
              <w:b/>
              <w:bCs/>
            </w:rPr>
            <w:t>Li W, Zhang H, Huang G, Liu R, Wu H, Zhao C, McDowell NG</w:t>
          </w:r>
          <w:r>
            <w:rPr>
              <w:rFonts w:eastAsia="Times New Roman"/>
            </w:rPr>
            <w:t xml:space="preserve">. 2020. Effects of nitrogen enrichment on tree carbon allocation: A global synthesis. Global Ecology and Biogeography </w:t>
          </w:r>
          <w:r>
            <w:rPr>
              <w:rFonts w:eastAsia="Times New Roman"/>
              <w:b/>
              <w:bCs/>
            </w:rPr>
            <w:t>29</w:t>
          </w:r>
          <w:r>
            <w:rPr>
              <w:rFonts w:eastAsia="Times New Roman"/>
            </w:rPr>
            <w:t>, 573–589.</w:t>
          </w:r>
        </w:p>
        <w:p w14:paraId="6C79976E" w14:textId="77777777" w:rsidR="0065663F" w:rsidRDefault="0065663F" w:rsidP="0065663F">
          <w:pPr>
            <w:spacing w:line="360" w:lineRule="auto"/>
            <w:divId w:val="550390165"/>
            <w:rPr>
              <w:rFonts w:eastAsia="Times New Roman"/>
            </w:rPr>
          </w:pPr>
          <w:proofErr w:type="spellStart"/>
          <w:r>
            <w:rPr>
              <w:rFonts w:eastAsia="Times New Roman"/>
              <w:b/>
              <w:bCs/>
            </w:rPr>
            <w:t>Liese</w:t>
          </w:r>
          <w:proofErr w:type="spellEnd"/>
          <w:r>
            <w:rPr>
              <w:rFonts w:eastAsia="Times New Roman"/>
              <w:b/>
              <w:bCs/>
            </w:rPr>
            <w:t xml:space="preserve"> R, </w:t>
          </w:r>
          <w:proofErr w:type="spellStart"/>
          <w:r>
            <w:rPr>
              <w:rFonts w:eastAsia="Times New Roman"/>
              <w:b/>
              <w:bCs/>
            </w:rPr>
            <w:t>Lübbe</w:t>
          </w:r>
          <w:proofErr w:type="spellEnd"/>
          <w:r>
            <w:rPr>
              <w:rFonts w:eastAsia="Times New Roman"/>
              <w:b/>
              <w:bCs/>
            </w:rPr>
            <w:t xml:space="preserve"> T, Albers NW, Meier IC</w:t>
          </w:r>
          <w:r>
            <w:rPr>
              <w:rFonts w:eastAsia="Times New Roman"/>
            </w:rPr>
            <w:t xml:space="preserve">. 2018. The mycorrhizal type governs root exudation and nitrogen uptake of temperate tree species. Tree Physiology </w:t>
          </w:r>
          <w:r>
            <w:rPr>
              <w:rFonts w:eastAsia="Times New Roman"/>
              <w:b/>
              <w:bCs/>
            </w:rPr>
            <w:t>38</w:t>
          </w:r>
          <w:r>
            <w:rPr>
              <w:rFonts w:eastAsia="Times New Roman"/>
            </w:rPr>
            <w:t>, 83–95.</w:t>
          </w:r>
        </w:p>
        <w:p w14:paraId="0FB35166" w14:textId="77777777" w:rsidR="0065663F" w:rsidRDefault="0065663F" w:rsidP="0065663F">
          <w:pPr>
            <w:spacing w:line="360" w:lineRule="auto"/>
            <w:divId w:val="2050110875"/>
            <w:rPr>
              <w:rFonts w:eastAsia="Times New Roman"/>
            </w:rPr>
          </w:pPr>
          <w:r>
            <w:rPr>
              <w:rFonts w:eastAsia="Times New Roman"/>
              <w:b/>
              <w:bCs/>
            </w:rPr>
            <w:t>Lu J, Yang J, Keitel C, Yin L, Wang P, Cheng W, Dijkstra FA</w:t>
          </w:r>
          <w:r>
            <w:rPr>
              <w:rFonts w:eastAsia="Times New Roman"/>
            </w:rPr>
            <w:t xml:space="preserve">. 2022.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Frontiers in Plant Science </w:t>
          </w:r>
          <w:r>
            <w:rPr>
              <w:rFonts w:eastAsia="Times New Roman"/>
              <w:b/>
              <w:bCs/>
            </w:rPr>
            <w:t>13</w:t>
          </w:r>
          <w:r>
            <w:rPr>
              <w:rFonts w:eastAsia="Times New Roman"/>
            </w:rPr>
            <w:t>, 1–9.</w:t>
          </w:r>
        </w:p>
        <w:p w14:paraId="6D466209" w14:textId="77777777" w:rsidR="0065663F" w:rsidRDefault="0065663F" w:rsidP="0065663F">
          <w:pPr>
            <w:spacing w:line="360" w:lineRule="auto"/>
            <w:divId w:val="283852624"/>
            <w:rPr>
              <w:rFonts w:eastAsia="Times New Roman"/>
            </w:rPr>
          </w:pPr>
          <w:proofErr w:type="spellStart"/>
          <w:r>
            <w:rPr>
              <w:rFonts w:eastAsia="Times New Roman"/>
              <w:b/>
              <w:bCs/>
            </w:rPr>
            <w:lastRenderedPageBreak/>
            <w:t>Marschner</w:t>
          </w:r>
          <w:proofErr w:type="spellEnd"/>
          <w:r>
            <w:rPr>
              <w:rFonts w:eastAsia="Times New Roman"/>
              <w:b/>
              <w:bCs/>
            </w:rPr>
            <w:t xml:space="preserve"> H, Dell B</w:t>
          </w:r>
          <w:r>
            <w:rPr>
              <w:rFonts w:eastAsia="Times New Roman"/>
            </w:rPr>
            <w:t xml:space="preserve">. 1994. Nutrient uptake in mycorrhizal symbiosis. Plant and Soil </w:t>
          </w:r>
          <w:r>
            <w:rPr>
              <w:rFonts w:eastAsia="Times New Roman"/>
              <w:b/>
              <w:bCs/>
            </w:rPr>
            <w:t>159</w:t>
          </w:r>
          <w:r>
            <w:rPr>
              <w:rFonts w:eastAsia="Times New Roman"/>
            </w:rPr>
            <w:t>, 89–102.</w:t>
          </w:r>
        </w:p>
        <w:p w14:paraId="402BE503" w14:textId="77777777" w:rsidR="0065663F" w:rsidRDefault="0065663F" w:rsidP="0065663F">
          <w:pPr>
            <w:spacing w:line="360" w:lineRule="auto"/>
            <w:divId w:val="1984695385"/>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2021. Light fuels while nitrogen suppresses symbiotic nitrogen fixation hotspots in neotropical canopy gap seedlings. New Phytologist </w:t>
          </w:r>
          <w:r>
            <w:rPr>
              <w:rFonts w:eastAsia="Times New Roman"/>
              <w:b/>
              <w:bCs/>
            </w:rPr>
            <w:t>231</w:t>
          </w:r>
          <w:r>
            <w:rPr>
              <w:rFonts w:eastAsia="Times New Roman"/>
            </w:rPr>
            <w:t>, 1734–1745.</w:t>
          </w:r>
        </w:p>
        <w:p w14:paraId="6EFD73BC" w14:textId="77777777" w:rsidR="0065663F" w:rsidRDefault="0065663F" w:rsidP="0065663F">
          <w:pPr>
            <w:spacing w:line="360" w:lineRule="auto"/>
            <w:divId w:val="1053428391"/>
            <w:rPr>
              <w:rFonts w:eastAsia="Times New Roman"/>
            </w:rPr>
          </w:pPr>
          <w:r>
            <w:rPr>
              <w:rFonts w:eastAsia="Times New Roman"/>
              <w:b/>
              <w:bCs/>
            </w:rPr>
            <w:t xml:space="preserve">Meier IC, </w:t>
          </w:r>
          <w:proofErr w:type="spellStart"/>
          <w:r>
            <w:rPr>
              <w:rFonts w:eastAsia="Times New Roman"/>
              <w:b/>
              <w:bCs/>
            </w:rPr>
            <w:t>Finzi</w:t>
          </w:r>
          <w:proofErr w:type="spellEnd"/>
          <w:r>
            <w:rPr>
              <w:rFonts w:eastAsia="Times New Roman"/>
              <w:b/>
              <w:bCs/>
            </w:rPr>
            <w:t xml:space="preserve"> AC, Phillips RP</w:t>
          </w:r>
          <w:r>
            <w:rPr>
              <w:rFonts w:eastAsia="Times New Roman"/>
            </w:rPr>
            <w:t xml:space="preserve">. 2017. Root exudates increase N availability by stimulating microbial turnover of fast-cycling N pools. Soil Biology and Biochemistry </w:t>
          </w:r>
          <w:r>
            <w:rPr>
              <w:rFonts w:eastAsia="Times New Roman"/>
              <w:b/>
              <w:bCs/>
            </w:rPr>
            <w:t>106</w:t>
          </w:r>
          <w:r>
            <w:rPr>
              <w:rFonts w:eastAsia="Times New Roman"/>
            </w:rPr>
            <w:t>, 119–128.</w:t>
          </w:r>
        </w:p>
        <w:p w14:paraId="0C4DF6B9" w14:textId="77777777" w:rsidR="0065663F" w:rsidRDefault="0065663F" w:rsidP="0065663F">
          <w:pPr>
            <w:spacing w:line="360" w:lineRule="auto"/>
            <w:divId w:val="1008631534"/>
            <w:rPr>
              <w:rFonts w:eastAsia="Times New Roman"/>
            </w:rPr>
          </w:pPr>
          <w:proofErr w:type="spellStart"/>
          <w:r>
            <w:rPr>
              <w:rFonts w:eastAsia="Times New Roman"/>
              <w:b/>
              <w:bCs/>
            </w:rPr>
            <w:t>Menge</w:t>
          </w:r>
          <w:proofErr w:type="spellEnd"/>
          <w:r>
            <w:rPr>
              <w:rFonts w:eastAsia="Times New Roman"/>
              <w:b/>
              <w:bCs/>
            </w:rPr>
            <w:t xml:space="preserve"> DNL, Levin SA, Hedin LO</w:t>
          </w:r>
          <w:r>
            <w:rPr>
              <w:rFonts w:eastAsia="Times New Roman"/>
            </w:rPr>
            <w:t xml:space="preserve">. 2008. Evolutionary tradeoffs can select against nitrogen fixation and thereby maintain nitrogen limitation. Proceedings of the National Academy of Sciences </w:t>
          </w:r>
          <w:r>
            <w:rPr>
              <w:rFonts w:eastAsia="Times New Roman"/>
              <w:b/>
              <w:bCs/>
            </w:rPr>
            <w:t>105</w:t>
          </w:r>
          <w:r>
            <w:rPr>
              <w:rFonts w:eastAsia="Times New Roman"/>
            </w:rPr>
            <w:t>, 1573–1578.</w:t>
          </w:r>
        </w:p>
        <w:p w14:paraId="25FEE1C3" w14:textId="77777777" w:rsidR="0065663F" w:rsidRDefault="0065663F" w:rsidP="0065663F">
          <w:pPr>
            <w:spacing w:line="360" w:lineRule="auto"/>
            <w:divId w:val="531501440"/>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2023. Tree symbioses sustain nitrogen fixation despite excess nitrogen supply. Ecological Monographs </w:t>
          </w:r>
          <w:r>
            <w:rPr>
              <w:rFonts w:eastAsia="Times New Roman"/>
              <w:b/>
              <w:bCs/>
            </w:rPr>
            <w:t>93</w:t>
          </w:r>
          <w:r>
            <w:rPr>
              <w:rFonts w:eastAsia="Times New Roman"/>
            </w:rPr>
            <w:t>, 1–27.</w:t>
          </w:r>
        </w:p>
        <w:p w14:paraId="3E27C56A" w14:textId="77777777" w:rsidR="0065663F" w:rsidRDefault="0065663F" w:rsidP="0065663F">
          <w:pPr>
            <w:spacing w:line="360" w:lineRule="auto"/>
            <w:divId w:val="1891652437"/>
            <w:rPr>
              <w:rFonts w:eastAsia="Times New Roman"/>
            </w:rPr>
          </w:pP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Smith MJ</w:t>
          </w:r>
          <w:r>
            <w:rPr>
              <w:rFonts w:eastAsia="Times New Roman"/>
            </w:rPr>
            <w:t>. 2016. Variability of projected terrestrial biosphere responses to elevated levels of atmospheric CO</w:t>
          </w:r>
          <w:r>
            <w:rPr>
              <w:rFonts w:eastAsia="Times New Roman"/>
              <w:vertAlign w:val="subscript"/>
            </w:rPr>
            <w:t>2</w:t>
          </w:r>
          <w:r>
            <w:rPr>
              <w:rFonts w:eastAsia="Times New Roman"/>
            </w:rPr>
            <w:t xml:space="preserve"> due to uncertainty in biological nitrogen fixation. </w:t>
          </w:r>
          <w:proofErr w:type="spellStart"/>
          <w:r>
            <w:rPr>
              <w:rFonts w:eastAsia="Times New Roman"/>
            </w:rPr>
            <w:t>Biogeosciences</w:t>
          </w:r>
          <w:proofErr w:type="spellEnd"/>
          <w:r>
            <w:rPr>
              <w:rFonts w:eastAsia="Times New Roman"/>
            </w:rPr>
            <w:t xml:space="preserve"> </w:t>
          </w:r>
          <w:r>
            <w:rPr>
              <w:rFonts w:eastAsia="Times New Roman"/>
              <w:b/>
              <w:bCs/>
            </w:rPr>
            <w:t>13</w:t>
          </w:r>
          <w:r>
            <w:rPr>
              <w:rFonts w:eastAsia="Times New Roman"/>
            </w:rPr>
            <w:t>, 1491–1518.</w:t>
          </w:r>
        </w:p>
        <w:p w14:paraId="16CD499A" w14:textId="77777777" w:rsidR="0065663F" w:rsidRDefault="0065663F" w:rsidP="0065663F">
          <w:pPr>
            <w:spacing w:line="360" w:lineRule="auto"/>
            <w:divId w:val="2031442698"/>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2012. Higher relative performance at low soil nitrogen and moisture predicts field distribution of nitrogen-fixing plants. Plant and Soil </w:t>
          </w:r>
          <w:r>
            <w:rPr>
              <w:rFonts w:eastAsia="Times New Roman"/>
              <w:b/>
              <w:bCs/>
            </w:rPr>
            <w:t>359</w:t>
          </w:r>
          <w:r>
            <w:rPr>
              <w:rFonts w:eastAsia="Times New Roman"/>
            </w:rPr>
            <w:t>, 363–374.</w:t>
          </w:r>
        </w:p>
        <w:p w14:paraId="5C8D6778" w14:textId="77777777" w:rsidR="0065663F" w:rsidRDefault="0065663F" w:rsidP="0065663F">
          <w:pPr>
            <w:spacing w:line="360" w:lineRule="auto"/>
            <w:divId w:val="1019158966"/>
            <w:rPr>
              <w:rFonts w:eastAsia="Times New Roman"/>
            </w:rPr>
          </w:pPr>
          <w:r>
            <w:rPr>
              <w:rFonts w:eastAsia="Times New Roman"/>
              <w:b/>
              <w:bCs/>
            </w:rPr>
            <w:t>Montville R, Schaffner DW</w:t>
          </w:r>
          <w:r>
            <w:rPr>
              <w:rFonts w:eastAsia="Times New Roman"/>
            </w:rPr>
            <w:t xml:space="preserve">. 2004. Analysis of published sprout seed sanitization studies shows treatments are highly variable. Journal of Food Protection </w:t>
          </w:r>
          <w:r>
            <w:rPr>
              <w:rFonts w:eastAsia="Times New Roman"/>
              <w:b/>
              <w:bCs/>
            </w:rPr>
            <w:t>67</w:t>
          </w:r>
          <w:r>
            <w:rPr>
              <w:rFonts w:eastAsia="Times New Roman"/>
            </w:rPr>
            <w:t>, 758–765.</w:t>
          </w:r>
        </w:p>
        <w:p w14:paraId="37C74E38" w14:textId="77777777" w:rsidR="0065663F" w:rsidRDefault="0065663F" w:rsidP="0065663F">
          <w:pPr>
            <w:spacing w:line="360" w:lineRule="auto"/>
            <w:divId w:val="1598319878"/>
            <w:rPr>
              <w:rFonts w:eastAsia="Times New Roman"/>
            </w:rPr>
          </w:pPr>
          <w:proofErr w:type="spellStart"/>
          <w:r>
            <w:rPr>
              <w:rFonts w:eastAsia="Times New Roman"/>
              <w:b/>
              <w:bCs/>
            </w:rPr>
            <w:t>Nasto</w:t>
          </w:r>
          <w:proofErr w:type="spellEnd"/>
          <w:r>
            <w:rPr>
              <w:rFonts w:eastAsia="Times New Roman"/>
              <w:b/>
              <w:bCs/>
            </w:rPr>
            <w:t xml:space="preserve"> MK, Osborne BB, Lekberg Y, Asner GP, </w:t>
          </w:r>
          <w:proofErr w:type="spellStart"/>
          <w:r>
            <w:rPr>
              <w:rFonts w:eastAsia="Times New Roman"/>
              <w:b/>
              <w:bCs/>
            </w:rPr>
            <w:t>Balzotti</w:t>
          </w:r>
          <w:proofErr w:type="spellEnd"/>
          <w:r>
            <w:rPr>
              <w:rFonts w:eastAsia="Times New Roman"/>
              <w:b/>
              <w:bCs/>
            </w:rPr>
            <w:t xml:space="preserve"> CS, </w:t>
          </w:r>
          <w:proofErr w:type="spellStart"/>
          <w:r>
            <w:rPr>
              <w:rFonts w:eastAsia="Times New Roman"/>
              <w:b/>
              <w:bCs/>
            </w:rPr>
            <w:t>Porder</w:t>
          </w:r>
          <w:proofErr w:type="spellEnd"/>
          <w:r>
            <w:rPr>
              <w:rFonts w:eastAsia="Times New Roman"/>
              <w:b/>
              <w:bCs/>
            </w:rPr>
            <w:t xml:space="preserve"> S, Taylor PG, Townsend AR, Cleveland CC</w:t>
          </w:r>
          <w:r>
            <w:rPr>
              <w:rFonts w:eastAsia="Times New Roman"/>
            </w:rPr>
            <w:t xml:space="preserve">. 2017. Nutrient acquisition, soil phosphorus partitioning and competition among trees in a lowland tropical rain forest. New Phytologist </w:t>
          </w:r>
          <w:r>
            <w:rPr>
              <w:rFonts w:eastAsia="Times New Roman"/>
              <w:b/>
              <w:bCs/>
            </w:rPr>
            <w:t>214</w:t>
          </w:r>
          <w:r>
            <w:rPr>
              <w:rFonts w:eastAsia="Times New Roman"/>
            </w:rPr>
            <w:t>, 1506–1517.</w:t>
          </w:r>
        </w:p>
        <w:p w14:paraId="74109C32" w14:textId="77777777" w:rsidR="0065663F" w:rsidRDefault="0065663F" w:rsidP="0065663F">
          <w:pPr>
            <w:spacing w:line="360" w:lineRule="auto"/>
            <w:divId w:val="759449353"/>
            <w:rPr>
              <w:rFonts w:eastAsia="Times New Roman"/>
            </w:rPr>
          </w:pPr>
          <w:r>
            <w:rPr>
              <w:rFonts w:eastAsia="Times New Roman"/>
              <w:b/>
              <w:bCs/>
            </w:rPr>
            <w:t>Perkowski EA, Waring EF, Smith NG</w:t>
          </w:r>
          <w:r>
            <w:rPr>
              <w:rFonts w:eastAsia="Times New Roman"/>
            </w:rPr>
            <w:t xml:space="preserve">. 2021. Root mass carbon costs to acquire nitrogen are determined by nitrogen and light availability in two species with different nitrogen acquisition strategies. Journal of Experimental Botany </w:t>
          </w:r>
          <w:r>
            <w:rPr>
              <w:rFonts w:eastAsia="Times New Roman"/>
              <w:b/>
              <w:bCs/>
            </w:rPr>
            <w:t>72</w:t>
          </w:r>
          <w:r>
            <w:rPr>
              <w:rFonts w:eastAsia="Times New Roman"/>
            </w:rPr>
            <w:t>, 5766–5776.</w:t>
          </w:r>
        </w:p>
        <w:p w14:paraId="3C4532E9" w14:textId="77777777" w:rsidR="0065663F" w:rsidRDefault="0065663F" w:rsidP="0065663F">
          <w:pPr>
            <w:spacing w:line="360" w:lineRule="auto"/>
            <w:divId w:val="1252547256"/>
            <w:rPr>
              <w:rFonts w:eastAsia="Times New Roman"/>
            </w:rPr>
          </w:pPr>
          <w:r>
            <w:rPr>
              <w:rFonts w:eastAsia="Times New Roman"/>
              <w:b/>
              <w:bCs/>
            </w:rPr>
            <w:t xml:space="preserve">Phillips RP, </w:t>
          </w:r>
          <w:proofErr w:type="spellStart"/>
          <w:r>
            <w:rPr>
              <w:rFonts w:eastAsia="Times New Roman"/>
              <w:b/>
              <w:bCs/>
            </w:rPr>
            <w:t>Brzostek</w:t>
          </w:r>
          <w:proofErr w:type="spellEnd"/>
          <w:r>
            <w:rPr>
              <w:rFonts w:eastAsia="Times New Roman"/>
              <w:b/>
              <w:bCs/>
            </w:rPr>
            <w:t xml:space="preserve"> ER, Midgley MG</w:t>
          </w:r>
          <w:r>
            <w:rPr>
              <w:rFonts w:eastAsia="Times New Roman"/>
            </w:rPr>
            <w:t xml:space="preserve">. 2013. The mycorrhizal-associated nutrient economy: a new framework for predicting carbon-nutrient couplings in temperate forests. New Phytologist </w:t>
          </w:r>
          <w:r>
            <w:rPr>
              <w:rFonts w:eastAsia="Times New Roman"/>
              <w:b/>
              <w:bCs/>
            </w:rPr>
            <w:t>199</w:t>
          </w:r>
          <w:r>
            <w:rPr>
              <w:rFonts w:eastAsia="Times New Roman"/>
            </w:rPr>
            <w:t>, 41–51.</w:t>
          </w:r>
        </w:p>
        <w:p w14:paraId="45BEDB27" w14:textId="77777777" w:rsidR="0065663F" w:rsidRDefault="0065663F" w:rsidP="0065663F">
          <w:pPr>
            <w:spacing w:line="360" w:lineRule="auto"/>
            <w:divId w:val="1422989079"/>
            <w:rPr>
              <w:rFonts w:eastAsia="Times New Roman"/>
            </w:rPr>
          </w:pPr>
          <w:r>
            <w:rPr>
              <w:rFonts w:eastAsia="Times New Roman"/>
              <w:b/>
              <w:bCs/>
            </w:rPr>
            <w:t xml:space="preserve">Phillips RP, </w:t>
          </w:r>
          <w:proofErr w:type="spellStart"/>
          <w:r>
            <w:rPr>
              <w:rFonts w:eastAsia="Times New Roman"/>
              <w:b/>
              <w:bCs/>
            </w:rPr>
            <w:t>Finzi</w:t>
          </w:r>
          <w:proofErr w:type="spellEnd"/>
          <w:r>
            <w:rPr>
              <w:rFonts w:eastAsia="Times New Roman"/>
              <w:b/>
              <w:bCs/>
            </w:rPr>
            <w:t xml:space="preserve"> AC, Bernhardt ES</w:t>
          </w:r>
          <w:r>
            <w:rPr>
              <w:rFonts w:eastAsia="Times New Roman"/>
            </w:rPr>
            <w:t xml:space="preserve">. 2011. Enhanced root exudation induces microbial feedbacks to N cycling in a pine forest under long-term CO2 fumigation. Ecology Letters </w:t>
          </w:r>
          <w:r>
            <w:rPr>
              <w:rFonts w:eastAsia="Times New Roman"/>
              <w:b/>
              <w:bCs/>
            </w:rPr>
            <w:t>14</w:t>
          </w:r>
          <w:r>
            <w:rPr>
              <w:rFonts w:eastAsia="Times New Roman"/>
            </w:rPr>
            <w:t>, 187–194.</w:t>
          </w:r>
        </w:p>
        <w:p w14:paraId="45EA3E16" w14:textId="77777777" w:rsidR="0065663F" w:rsidRDefault="0065663F" w:rsidP="0065663F">
          <w:pPr>
            <w:spacing w:line="360" w:lineRule="auto"/>
            <w:divId w:val="1555853512"/>
            <w:rPr>
              <w:rFonts w:eastAsia="Times New Roman"/>
            </w:rPr>
          </w:pPr>
          <w:r>
            <w:rPr>
              <w:rFonts w:eastAsia="Times New Roman"/>
              <w:b/>
              <w:bCs/>
            </w:rPr>
            <w:lastRenderedPageBreak/>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2012. Pot size matters: A meta-analysis of the effects of rooting volume on plant growth. Functional Plant Biology </w:t>
          </w:r>
          <w:r>
            <w:rPr>
              <w:rFonts w:eastAsia="Times New Roman"/>
              <w:b/>
              <w:bCs/>
            </w:rPr>
            <w:t>39</w:t>
          </w:r>
          <w:r>
            <w:rPr>
              <w:rFonts w:eastAsia="Times New Roman"/>
            </w:rPr>
            <w:t>, 839–850.</w:t>
          </w:r>
        </w:p>
        <w:p w14:paraId="465CA071" w14:textId="77777777" w:rsidR="0065663F" w:rsidRDefault="0065663F" w:rsidP="0065663F">
          <w:pPr>
            <w:spacing w:line="360" w:lineRule="auto"/>
            <w:divId w:val="1617177327"/>
            <w:rPr>
              <w:rFonts w:eastAsia="Times New Roman"/>
            </w:rPr>
          </w:pPr>
          <w:r>
            <w:rPr>
              <w:rFonts w:eastAsia="Times New Roman"/>
              <w:b/>
              <w:bCs/>
            </w:rPr>
            <w:t xml:space="preserve">Prentice IC, Liang X, </w:t>
          </w:r>
          <w:proofErr w:type="spellStart"/>
          <w:r>
            <w:rPr>
              <w:rFonts w:eastAsia="Times New Roman"/>
              <w:b/>
              <w:bCs/>
            </w:rPr>
            <w:t>Medlyn</w:t>
          </w:r>
          <w:proofErr w:type="spellEnd"/>
          <w:r>
            <w:rPr>
              <w:rFonts w:eastAsia="Times New Roman"/>
              <w:b/>
              <w:bCs/>
            </w:rPr>
            <w:t xml:space="preserve"> BE, Wang Y-P</w:t>
          </w:r>
          <w:r>
            <w:rPr>
              <w:rFonts w:eastAsia="Times New Roman"/>
            </w:rPr>
            <w:t xml:space="preserve">. 2015. Reliable, robust and realistic: The three R’s of next-generation land-surface modelling. Atmospheric Chemistry and Physics </w:t>
          </w:r>
          <w:r>
            <w:rPr>
              <w:rFonts w:eastAsia="Times New Roman"/>
              <w:b/>
              <w:bCs/>
            </w:rPr>
            <w:t>15</w:t>
          </w:r>
          <w:r>
            <w:rPr>
              <w:rFonts w:eastAsia="Times New Roman"/>
            </w:rPr>
            <w:t>, 5987–6005.</w:t>
          </w:r>
        </w:p>
        <w:p w14:paraId="6A83EFB5" w14:textId="77777777" w:rsidR="0065663F" w:rsidRDefault="0065663F" w:rsidP="0065663F">
          <w:pPr>
            <w:spacing w:line="360" w:lineRule="auto"/>
            <w:divId w:val="566769138"/>
            <w:rPr>
              <w:rFonts w:eastAsia="Times New Roman"/>
            </w:rPr>
          </w:pPr>
          <w:r>
            <w:rPr>
              <w:rFonts w:eastAsia="Times New Roman"/>
              <w:b/>
              <w:bCs/>
            </w:rPr>
            <w:t>R Core Team</w:t>
          </w:r>
          <w:r>
            <w:rPr>
              <w:rFonts w:eastAsia="Times New Roman"/>
            </w:rPr>
            <w:t xml:space="preserve">. 2021. R: A language and environment for statistical computing. R Foundation for Statistical Computing </w:t>
          </w:r>
          <w:r>
            <w:rPr>
              <w:rFonts w:eastAsia="Times New Roman"/>
              <w:i/>
              <w:iCs/>
            </w:rPr>
            <w:t>in press</w:t>
          </w:r>
          <w:r>
            <w:rPr>
              <w:rFonts w:eastAsia="Times New Roman"/>
            </w:rPr>
            <w:t>.</w:t>
          </w:r>
        </w:p>
        <w:p w14:paraId="628FD8BB" w14:textId="77777777" w:rsidR="0065663F" w:rsidRDefault="0065663F" w:rsidP="0065663F">
          <w:pPr>
            <w:spacing w:line="360" w:lineRule="auto"/>
            <w:divId w:val="371536769"/>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2001. Resource optimization and symbiotic nitrogen fixation. Ecosystems </w:t>
          </w:r>
          <w:r>
            <w:rPr>
              <w:rFonts w:eastAsia="Times New Roman"/>
              <w:b/>
              <w:bCs/>
            </w:rPr>
            <w:t>4</w:t>
          </w:r>
          <w:r>
            <w:rPr>
              <w:rFonts w:eastAsia="Times New Roman"/>
            </w:rPr>
            <w:t>, 369–388.</w:t>
          </w:r>
        </w:p>
        <w:p w14:paraId="437A5FF1" w14:textId="77777777" w:rsidR="0065663F" w:rsidRDefault="0065663F" w:rsidP="0065663F">
          <w:pPr>
            <w:spacing w:line="360" w:lineRule="auto"/>
            <w:divId w:val="1972249561"/>
            <w:rPr>
              <w:rFonts w:eastAsia="Times New Roman"/>
            </w:rPr>
          </w:pPr>
          <w:r>
            <w:rPr>
              <w:rFonts w:eastAsia="Times New Roman"/>
              <w:b/>
              <w:bCs/>
            </w:rPr>
            <w:t>Ritchie ME, Tilman DG, Knops JMH</w:t>
          </w:r>
          <w:r>
            <w:rPr>
              <w:rFonts w:eastAsia="Times New Roman"/>
            </w:rPr>
            <w:t xml:space="preserve">. 1998. Herbivore effects on plant and nitrogen dynamics in oak savanna. Ecology </w:t>
          </w:r>
          <w:r>
            <w:rPr>
              <w:rFonts w:eastAsia="Times New Roman"/>
              <w:b/>
              <w:bCs/>
            </w:rPr>
            <w:t>79</w:t>
          </w:r>
          <w:r>
            <w:rPr>
              <w:rFonts w:eastAsia="Times New Roman"/>
            </w:rPr>
            <w:t>, 165–177.</w:t>
          </w:r>
        </w:p>
        <w:p w14:paraId="48BF6A81" w14:textId="77777777" w:rsidR="0065663F" w:rsidRDefault="0065663F" w:rsidP="0065663F">
          <w:pPr>
            <w:spacing w:line="360" w:lineRule="auto"/>
            <w:divId w:val="1454597144"/>
            <w:rPr>
              <w:rFonts w:eastAsia="Times New Roman"/>
            </w:rPr>
          </w:pPr>
          <w:r>
            <w:rPr>
              <w:rFonts w:eastAsia="Times New Roman"/>
              <w:b/>
              <w:bCs/>
            </w:rPr>
            <w:t xml:space="preserve">Schmidt CB, Funk JL, Wolf AA, </w:t>
          </w:r>
          <w:proofErr w:type="spellStart"/>
          <w:r>
            <w:rPr>
              <w:rFonts w:eastAsia="Times New Roman"/>
              <w:b/>
              <w:bCs/>
            </w:rPr>
            <w:t>Akana</w:t>
          </w:r>
          <w:proofErr w:type="spellEnd"/>
          <w:r>
            <w:rPr>
              <w:rFonts w:eastAsia="Times New Roman"/>
              <w:b/>
              <w:bCs/>
            </w:rPr>
            <w:t xml:space="preserve"> PR, Palmer MI, </w:t>
          </w:r>
          <w:proofErr w:type="spellStart"/>
          <w:r>
            <w:rPr>
              <w:rFonts w:eastAsia="Times New Roman"/>
              <w:b/>
              <w:bCs/>
            </w:rPr>
            <w:t>Menge</w:t>
          </w:r>
          <w:proofErr w:type="spellEnd"/>
          <w:r>
            <w:rPr>
              <w:rFonts w:eastAsia="Times New Roman"/>
              <w:b/>
              <w:bCs/>
            </w:rPr>
            <w:t xml:space="preserve"> DNL</w:t>
          </w:r>
          <w:r>
            <w:rPr>
              <w:rFonts w:eastAsia="Times New Roman"/>
            </w:rPr>
            <w:t>. 2023. Nitrogen fixation responds to soil nitrogen at low but not high light in two invasive understory species. Journal of Ecology, 915–926.</w:t>
          </w:r>
        </w:p>
        <w:p w14:paraId="7265BB6A" w14:textId="77777777" w:rsidR="0065663F" w:rsidRDefault="0065663F" w:rsidP="0065663F">
          <w:pPr>
            <w:spacing w:line="360" w:lineRule="auto"/>
            <w:divId w:val="429205306"/>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2002. Combined effects of chemical, heat and ultrasound treatments to kill Salmonella and Escherichia coli O157:H7 on alfalfa seeds. Journal of Applied Microbiology </w:t>
          </w:r>
          <w:r>
            <w:rPr>
              <w:rFonts w:eastAsia="Times New Roman"/>
              <w:b/>
              <w:bCs/>
            </w:rPr>
            <w:t>92</w:t>
          </w:r>
          <w:r>
            <w:rPr>
              <w:rFonts w:eastAsia="Times New Roman"/>
            </w:rPr>
            <w:t>, 668–674.</w:t>
          </w:r>
        </w:p>
        <w:p w14:paraId="43D3C892" w14:textId="77777777" w:rsidR="0065663F" w:rsidRDefault="0065663F" w:rsidP="0065663F">
          <w:pPr>
            <w:spacing w:line="360" w:lineRule="auto"/>
            <w:divId w:val="1675035328"/>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2016. Carbon cost of plant nitrogen acquisition: Global carbon cycle impact from an improved plant nitrogen cycle in the Community Land Model. Global Change Biology </w:t>
          </w:r>
          <w:r>
            <w:rPr>
              <w:rFonts w:eastAsia="Times New Roman"/>
              <w:b/>
              <w:bCs/>
            </w:rPr>
            <w:t>22</w:t>
          </w:r>
          <w:r>
            <w:rPr>
              <w:rFonts w:eastAsia="Times New Roman"/>
            </w:rPr>
            <w:t>, 1299–1314.</w:t>
          </w:r>
        </w:p>
        <w:p w14:paraId="2EC254A5" w14:textId="77777777" w:rsidR="0065663F" w:rsidRDefault="0065663F" w:rsidP="0065663F">
          <w:pPr>
            <w:spacing w:line="360" w:lineRule="auto"/>
            <w:divId w:val="18170151"/>
            <w:rPr>
              <w:rFonts w:eastAsia="Times New Roman"/>
            </w:rPr>
          </w:pPr>
          <w:r>
            <w:rPr>
              <w:rFonts w:eastAsia="Times New Roman"/>
              <w:b/>
              <w:bCs/>
            </w:rPr>
            <w:t>Smith SE, Read DJ</w:t>
          </w:r>
          <w:r>
            <w:rPr>
              <w:rFonts w:eastAsia="Times New Roman"/>
            </w:rPr>
            <w:t xml:space="preserve">. 2008. </w:t>
          </w:r>
          <w:r>
            <w:rPr>
              <w:rFonts w:eastAsia="Times New Roman"/>
              <w:i/>
              <w:iCs/>
            </w:rPr>
            <w:t>Mycorrhizal Symbiosis</w:t>
          </w:r>
          <w:r>
            <w:rPr>
              <w:rFonts w:eastAsia="Times New Roman"/>
            </w:rPr>
            <w:t>.</w:t>
          </w:r>
        </w:p>
        <w:p w14:paraId="7035FBFB" w14:textId="77777777" w:rsidR="0065663F" w:rsidRDefault="0065663F" w:rsidP="0065663F">
          <w:pPr>
            <w:spacing w:line="360" w:lineRule="auto"/>
            <w:divId w:val="574559746"/>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2017. Nitrogen-fixing trees inhibit growth of regenerating Costa Rican rainforests. Proceedings of the National Academy of Sciences of the United States of America </w:t>
          </w:r>
          <w:r>
            <w:rPr>
              <w:rFonts w:eastAsia="Times New Roman"/>
              <w:b/>
              <w:bCs/>
            </w:rPr>
            <w:t>114</w:t>
          </w:r>
          <w:r>
            <w:rPr>
              <w:rFonts w:eastAsia="Times New Roman"/>
            </w:rPr>
            <w:t>, 8817–8822.</w:t>
          </w:r>
        </w:p>
        <w:p w14:paraId="6210B54E" w14:textId="77777777" w:rsidR="0065663F" w:rsidRDefault="0065663F" w:rsidP="0065663F">
          <w:pPr>
            <w:spacing w:line="360" w:lineRule="auto"/>
            <w:divId w:val="1470856566"/>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2018. Light regulates tropical symbiotic nitrogen fixation more strongly than soil nitrogen. Nature Plants </w:t>
          </w:r>
          <w:r>
            <w:rPr>
              <w:rFonts w:eastAsia="Times New Roman"/>
              <w:b/>
              <w:bCs/>
            </w:rPr>
            <w:t>4</w:t>
          </w:r>
          <w:r>
            <w:rPr>
              <w:rFonts w:eastAsia="Times New Roman"/>
            </w:rPr>
            <w:t>, 655–661.</w:t>
          </w:r>
        </w:p>
        <w:p w14:paraId="36086B8B" w14:textId="77777777" w:rsidR="0065663F" w:rsidRDefault="0065663F" w:rsidP="0065663F">
          <w:pPr>
            <w:spacing w:line="360" w:lineRule="auto"/>
            <w:divId w:val="944536198"/>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2021. Light, nitrogen supply, and neighboring plants dictate costs and benefits of nitrogen fixation for seedlings of a tropical nitrogen-fixing tree. New Phytologist </w:t>
          </w:r>
          <w:r>
            <w:rPr>
              <w:rFonts w:eastAsia="Times New Roman"/>
              <w:b/>
              <w:bCs/>
            </w:rPr>
            <w:t>231</w:t>
          </w:r>
          <w:r>
            <w:rPr>
              <w:rFonts w:eastAsia="Times New Roman"/>
            </w:rPr>
            <w:t>, 1758–1769.</w:t>
          </w:r>
        </w:p>
        <w:p w14:paraId="7C129726" w14:textId="77777777" w:rsidR="0065663F" w:rsidRDefault="0065663F" w:rsidP="0065663F">
          <w:pPr>
            <w:spacing w:line="360" w:lineRule="auto"/>
            <w:divId w:val="63840380"/>
            <w:rPr>
              <w:rFonts w:eastAsia="Times New Roman"/>
            </w:rPr>
          </w:pPr>
          <w:r>
            <w:rPr>
              <w:rFonts w:eastAsia="Times New Roman"/>
              <w:b/>
              <w:bCs/>
            </w:rPr>
            <w:lastRenderedPageBreak/>
            <w:t xml:space="preserve">Terrer C, </w:t>
          </w:r>
          <w:proofErr w:type="spellStart"/>
          <w:r>
            <w:rPr>
              <w:rFonts w:eastAsia="Times New Roman"/>
              <w:b/>
              <w:bCs/>
            </w:rPr>
            <w:t>Vicca</w:t>
          </w:r>
          <w:proofErr w:type="spellEnd"/>
          <w:r>
            <w:rPr>
              <w:rFonts w:eastAsia="Times New Roman"/>
              <w:b/>
              <w:bCs/>
            </w:rPr>
            <w:t xml:space="preserve"> S, Stocker BD, </w:t>
          </w:r>
          <w:proofErr w:type="spellStart"/>
          <w:r>
            <w:rPr>
              <w:rFonts w:eastAsia="Times New Roman"/>
              <w:b/>
              <w:bCs/>
            </w:rPr>
            <w:t>Hungate</w:t>
          </w:r>
          <w:proofErr w:type="spellEnd"/>
          <w:r>
            <w:rPr>
              <w:rFonts w:eastAsia="Times New Roman"/>
              <w:b/>
              <w:bCs/>
            </w:rPr>
            <w:t xml:space="preserve"> BA, Phillips RP, Reich PB, </w:t>
          </w:r>
          <w:proofErr w:type="spellStart"/>
          <w:r>
            <w:rPr>
              <w:rFonts w:eastAsia="Times New Roman"/>
              <w:b/>
              <w:bCs/>
            </w:rPr>
            <w:t>Finzi</w:t>
          </w:r>
          <w:proofErr w:type="spellEnd"/>
          <w:r>
            <w:rPr>
              <w:rFonts w:eastAsia="Times New Roman"/>
              <w:b/>
              <w:bCs/>
            </w:rPr>
            <w:t xml:space="preserve"> AC, Prentice IC</w:t>
          </w:r>
          <w:r>
            <w:rPr>
              <w:rFonts w:eastAsia="Times New Roman"/>
            </w:rPr>
            <w:t>. 2018. Ecosystem responses to elevated CO</w:t>
          </w:r>
          <w:r>
            <w:rPr>
              <w:rFonts w:eastAsia="Times New Roman"/>
              <w:vertAlign w:val="subscript"/>
            </w:rPr>
            <w:t>2</w:t>
          </w:r>
          <w:r>
            <w:rPr>
              <w:rFonts w:eastAsia="Times New Roman"/>
            </w:rPr>
            <w:t xml:space="preserve"> governed by plant–soil interactions and the cost of nitrogen acquisition. New Phytologist </w:t>
          </w:r>
          <w:r>
            <w:rPr>
              <w:rFonts w:eastAsia="Times New Roman"/>
              <w:b/>
              <w:bCs/>
            </w:rPr>
            <w:t>217</w:t>
          </w:r>
          <w:r>
            <w:rPr>
              <w:rFonts w:eastAsia="Times New Roman"/>
            </w:rPr>
            <w:t>, 507–522.</w:t>
          </w:r>
        </w:p>
        <w:p w14:paraId="703D7CF8" w14:textId="77777777" w:rsidR="0065663F" w:rsidRDefault="0065663F" w:rsidP="0065663F">
          <w:pPr>
            <w:spacing w:line="360" w:lineRule="auto"/>
            <w:divId w:val="882135378"/>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2013. Transport and metabolism in legume-rhizobia symbioses. Annual Review of Plant Biology </w:t>
          </w:r>
          <w:r>
            <w:rPr>
              <w:rFonts w:eastAsia="Times New Roman"/>
              <w:b/>
              <w:bCs/>
            </w:rPr>
            <w:t>64</w:t>
          </w:r>
          <w:r>
            <w:rPr>
              <w:rFonts w:eastAsia="Times New Roman"/>
            </w:rPr>
            <w:t>, 781–805.</w:t>
          </w:r>
        </w:p>
        <w:p w14:paraId="01F03327" w14:textId="77777777" w:rsidR="0065663F" w:rsidRDefault="0065663F" w:rsidP="0065663F">
          <w:pPr>
            <w:spacing w:line="360" w:lineRule="auto"/>
            <w:divId w:val="1522627600"/>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1991. Carbon in N2 fixation: Limitation or exquisite adaptation. Annual Review of Plant Physiology and Plant Molecular Biology </w:t>
          </w:r>
          <w:r>
            <w:rPr>
              <w:rFonts w:eastAsia="Times New Roman"/>
              <w:b/>
              <w:bCs/>
            </w:rPr>
            <w:t>42</w:t>
          </w:r>
          <w:r>
            <w:rPr>
              <w:rFonts w:eastAsia="Times New Roman"/>
            </w:rPr>
            <w:t>, 373–392.</w:t>
          </w:r>
        </w:p>
        <w:p w14:paraId="76E718C9" w14:textId="77777777" w:rsidR="0065663F" w:rsidRDefault="0065663F" w:rsidP="0065663F">
          <w:pPr>
            <w:spacing w:line="360" w:lineRule="auto"/>
            <w:divId w:val="1015300570"/>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2002. Towards an ecological understanding of biological nitrogen fixation. The Nitrogen Cycle at Regional to Global Scales. Dordrecht: Springer Netherlands, 1–45.</w:t>
          </w:r>
        </w:p>
        <w:p w14:paraId="1AAECB03" w14:textId="77777777" w:rsidR="0065663F" w:rsidRDefault="0065663F" w:rsidP="0065663F">
          <w:pPr>
            <w:spacing w:line="360" w:lineRule="auto"/>
            <w:divId w:val="1657807363"/>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1999. Ecosystem constraints to symbiotic nitrogen fixers: A simple model and its implications. Biogeochemistry </w:t>
          </w:r>
          <w:r>
            <w:rPr>
              <w:rFonts w:eastAsia="Times New Roman"/>
              <w:b/>
              <w:bCs/>
            </w:rPr>
            <w:t>46</w:t>
          </w:r>
          <w:r>
            <w:rPr>
              <w:rFonts w:eastAsia="Times New Roman"/>
            </w:rPr>
            <w:t>, 179–202.</w:t>
          </w:r>
        </w:p>
        <w:p w14:paraId="3EAF038A" w14:textId="77777777" w:rsidR="0065663F" w:rsidRDefault="0065663F" w:rsidP="0065663F">
          <w:pPr>
            <w:spacing w:line="360" w:lineRule="auto"/>
            <w:divId w:val="1670594067"/>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2013. Biological nitrogen fixation: Rates, patterns and ecological controls in terrestrial ecosystems. Philosophical Transactions of the Royal Society B: Biological Sciences </w:t>
          </w:r>
          <w:r>
            <w:rPr>
              <w:rFonts w:eastAsia="Times New Roman"/>
              <w:b/>
              <w:bCs/>
            </w:rPr>
            <w:t>368</w:t>
          </w:r>
          <w:r>
            <w:rPr>
              <w:rFonts w:eastAsia="Times New Roman"/>
            </w:rPr>
            <w:t>.</w:t>
          </w:r>
        </w:p>
        <w:p w14:paraId="5B27899E" w14:textId="77777777" w:rsidR="0065663F" w:rsidRDefault="0065663F" w:rsidP="0065663F">
          <w:pPr>
            <w:spacing w:line="360" w:lineRule="auto"/>
            <w:divId w:val="2064450565"/>
            <w:rPr>
              <w:rFonts w:eastAsia="Times New Roman"/>
            </w:rPr>
          </w:pPr>
          <w:r>
            <w:rPr>
              <w:rFonts w:eastAsia="Times New Roman"/>
              <w:b/>
              <w:bCs/>
            </w:rPr>
            <w:t>Waring EF, Perkowski EA, Smith NG</w:t>
          </w:r>
          <w:r>
            <w:rPr>
              <w:rFonts w:eastAsia="Times New Roman"/>
            </w:rPr>
            <w:t xml:space="preserve">. 2023. Soil nitrogen fertilization reduces relative leaf nitrogen allocation to photosynthesis. (A Rogers, Ed.). Journal of Experimental Botany </w:t>
          </w:r>
          <w:r>
            <w:rPr>
              <w:rFonts w:eastAsia="Times New Roman"/>
              <w:b/>
              <w:bCs/>
            </w:rPr>
            <w:t>74</w:t>
          </w:r>
          <w:r>
            <w:rPr>
              <w:rFonts w:eastAsia="Times New Roman"/>
            </w:rPr>
            <w:t>, 5166–5180.</w:t>
          </w:r>
        </w:p>
        <w:p w14:paraId="16D74CFD" w14:textId="77777777" w:rsidR="0065663F" w:rsidRDefault="0065663F" w:rsidP="0065663F">
          <w:pPr>
            <w:spacing w:line="360" w:lineRule="auto"/>
            <w:divId w:val="1019239612"/>
            <w:rPr>
              <w:rFonts w:eastAsia="Times New Roman"/>
            </w:rPr>
          </w:pPr>
          <w:r>
            <w:rPr>
              <w:rFonts w:eastAsia="Times New Roman"/>
              <w:b/>
              <w:bCs/>
            </w:rPr>
            <w:t>Wen Z, White PJ, Shen J, Lambers H</w:t>
          </w:r>
          <w:r>
            <w:rPr>
              <w:rFonts w:eastAsia="Times New Roman"/>
            </w:rPr>
            <w:t xml:space="preserve">. 2022. Linking root exudation to belowground economic traits for resource acquisition. New Phytologist </w:t>
          </w:r>
          <w:r>
            <w:rPr>
              <w:rFonts w:eastAsia="Times New Roman"/>
              <w:b/>
              <w:bCs/>
            </w:rPr>
            <w:t>233</w:t>
          </w:r>
          <w:r>
            <w:rPr>
              <w:rFonts w:eastAsia="Times New Roman"/>
            </w:rPr>
            <w:t>, 1620–1635.</w:t>
          </w:r>
        </w:p>
        <w:p w14:paraId="5CB1508A" w14:textId="77777777" w:rsidR="0065663F" w:rsidRDefault="0065663F" w:rsidP="0065663F">
          <w:pPr>
            <w:spacing w:line="360" w:lineRule="auto"/>
            <w:divId w:val="1101217394"/>
            <w:rPr>
              <w:rFonts w:eastAsia="Times New Roman"/>
            </w:rPr>
          </w:pPr>
          <w:r>
            <w:rPr>
              <w:rFonts w:eastAsia="Times New Roman"/>
              <w:b/>
              <w:bCs/>
            </w:rPr>
            <w:t>Wieder WR, Cleveland CC, Smith WK, Todd-Brown K</w:t>
          </w:r>
          <w:r>
            <w:rPr>
              <w:rFonts w:eastAsia="Times New Roman"/>
            </w:rPr>
            <w:t xml:space="preserve">. 2015. Future productivity and carbon storage limited by terrestrial nutrient availability. Nature Geoscience </w:t>
          </w:r>
          <w:r>
            <w:rPr>
              <w:rFonts w:eastAsia="Times New Roman"/>
              <w:b/>
              <w:bCs/>
            </w:rPr>
            <w:t>8</w:t>
          </w:r>
          <w:r>
            <w:rPr>
              <w:rFonts w:eastAsia="Times New Roman"/>
            </w:rPr>
            <w:t>, 441–444.</w:t>
          </w:r>
        </w:p>
        <w:p w14:paraId="4DD3C3FC" w14:textId="196B94AD" w:rsidR="006A73EE" w:rsidRPr="00FC73B8" w:rsidRDefault="0065663F" w:rsidP="0065663F">
          <w:pPr>
            <w:spacing w:line="360" w:lineRule="auto"/>
            <w:divId w:val="1510292807"/>
            <w:rPr>
              <w:rFonts w:eastAsia="Times New Roman"/>
            </w:rPr>
          </w:pPr>
          <w:r>
            <w:rPr>
              <w:rFonts w:eastAsia="Times New Roman"/>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10B1C" w14:textId="77777777" w:rsidR="00D86800" w:rsidRDefault="00D86800" w:rsidP="00A8335E">
      <w:r>
        <w:separator/>
      </w:r>
    </w:p>
  </w:endnote>
  <w:endnote w:type="continuationSeparator" w:id="0">
    <w:p w14:paraId="21080AEF" w14:textId="77777777" w:rsidR="00D86800" w:rsidRDefault="00D86800"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4D5B6" w14:textId="77777777" w:rsidR="00D86800" w:rsidRDefault="00D86800" w:rsidP="00A8335E">
      <w:r>
        <w:separator/>
      </w:r>
    </w:p>
  </w:footnote>
  <w:footnote w:type="continuationSeparator" w:id="0">
    <w:p w14:paraId="1800C42B" w14:textId="77777777" w:rsidR="00D86800" w:rsidRDefault="00D86800"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removePersonalInformation/>
  <w:removeDateAndTime/>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6440"/>
    <w:rsid w:val="000103A6"/>
    <w:rsid w:val="000137B5"/>
    <w:rsid w:val="00013F5C"/>
    <w:rsid w:val="00015827"/>
    <w:rsid w:val="00020222"/>
    <w:rsid w:val="00021BEB"/>
    <w:rsid w:val="00033599"/>
    <w:rsid w:val="00037C8C"/>
    <w:rsid w:val="0004004B"/>
    <w:rsid w:val="000407A6"/>
    <w:rsid w:val="000424C7"/>
    <w:rsid w:val="000443A6"/>
    <w:rsid w:val="00045694"/>
    <w:rsid w:val="00047FF3"/>
    <w:rsid w:val="00052BE2"/>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A1D"/>
    <w:rsid w:val="000A0DB4"/>
    <w:rsid w:val="000A0F55"/>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0F2465"/>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014C"/>
    <w:rsid w:val="00166B47"/>
    <w:rsid w:val="00167EA8"/>
    <w:rsid w:val="0017601E"/>
    <w:rsid w:val="00176C3F"/>
    <w:rsid w:val="00181F29"/>
    <w:rsid w:val="00182295"/>
    <w:rsid w:val="00183A56"/>
    <w:rsid w:val="00185382"/>
    <w:rsid w:val="00192404"/>
    <w:rsid w:val="001930CD"/>
    <w:rsid w:val="001A1184"/>
    <w:rsid w:val="001A31D4"/>
    <w:rsid w:val="001A4127"/>
    <w:rsid w:val="001A5E20"/>
    <w:rsid w:val="001A5F2D"/>
    <w:rsid w:val="001A743B"/>
    <w:rsid w:val="001B143E"/>
    <w:rsid w:val="001B21C7"/>
    <w:rsid w:val="001B24E0"/>
    <w:rsid w:val="001B3B2A"/>
    <w:rsid w:val="001B441D"/>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2CBB"/>
    <w:rsid w:val="00224179"/>
    <w:rsid w:val="00231617"/>
    <w:rsid w:val="00235EDC"/>
    <w:rsid w:val="00237528"/>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9725C"/>
    <w:rsid w:val="002A0FC6"/>
    <w:rsid w:val="002A5009"/>
    <w:rsid w:val="002A575E"/>
    <w:rsid w:val="002A69B7"/>
    <w:rsid w:val="002A7BCE"/>
    <w:rsid w:val="002B0C2A"/>
    <w:rsid w:val="002B4EF9"/>
    <w:rsid w:val="002C2298"/>
    <w:rsid w:val="002C2B2A"/>
    <w:rsid w:val="002C2D4C"/>
    <w:rsid w:val="002C360E"/>
    <w:rsid w:val="002C4FBE"/>
    <w:rsid w:val="002C5045"/>
    <w:rsid w:val="002C770E"/>
    <w:rsid w:val="002D044D"/>
    <w:rsid w:val="002D150D"/>
    <w:rsid w:val="002D49E3"/>
    <w:rsid w:val="002D7F0E"/>
    <w:rsid w:val="002E7D85"/>
    <w:rsid w:val="002F0BBB"/>
    <w:rsid w:val="002F24D6"/>
    <w:rsid w:val="002F2D52"/>
    <w:rsid w:val="002F3BA4"/>
    <w:rsid w:val="002F4C9B"/>
    <w:rsid w:val="002F57B0"/>
    <w:rsid w:val="003003F0"/>
    <w:rsid w:val="003032DB"/>
    <w:rsid w:val="00303814"/>
    <w:rsid w:val="00303F2D"/>
    <w:rsid w:val="0030516D"/>
    <w:rsid w:val="0030650A"/>
    <w:rsid w:val="00310558"/>
    <w:rsid w:val="00315200"/>
    <w:rsid w:val="00322974"/>
    <w:rsid w:val="00323EFB"/>
    <w:rsid w:val="00325DDF"/>
    <w:rsid w:val="00333167"/>
    <w:rsid w:val="0033651D"/>
    <w:rsid w:val="00340D31"/>
    <w:rsid w:val="00345929"/>
    <w:rsid w:val="00350162"/>
    <w:rsid w:val="00351491"/>
    <w:rsid w:val="00351A75"/>
    <w:rsid w:val="00353731"/>
    <w:rsid w:val="00360D30"/>
    <w:rsid w:val="00362FE3"/>
    <w:rsid w:val="00370AD1"/>
    <w:rsid w:val="00371C20"/>
    <w:rsid w:val="00376DE0"/>
    <w:rsid w:val="0038015D"/>
    <w:rsid w:val="0038171F"/>
    <w:rsid w:val="00381CA8"/>
    <w:rsid w:val="0038539A"/>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1AE0"/>
    <w:rsid w:val="00421BAA"/>
    <w:rsid w:val="00430044"/>
    <w:rsid w:val="004301BB"/>
    <w:rsid w:val="004306C6"/>
    <w:rsid w:val="00431B7D"/>
    <w:rsid w:val="00433868"/>
    <w:rsid w:val="0043458A"/>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1EA8"/>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1969"/>
    <w:rsid w:val="005C38BA"/>
    <w:rsid w:val="005C40DF"/>
    <w:rsid w:val="005C6679"/>
    <w:rsid w:val="005D006F"/>
    <w:rsid w:val="005D3C45"/>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0264"/>
    <w:rsid w:val="00642465"/>
    <w:rsid w:val="0065127B"/>
    <w:rsid w:val="00651708"/>
    <w:rsid w:val="00654A55"/>
    <w:rsid w:val="0065663F"/>
    <w:rsid w:val="006569E0"/>
    <w:rsid w:val="0066049F"/>
    <w:rsid w:val="00674BF3"/>
    <w:rsid w:val="00675662"/>
    <w:rsid w:val="00684F12"/>
    <w:rsid w:val="00690EDA"/>
    <w:rsid w:val="00696F09"/>
    <w:rsid w:val="006A0837"/>
    <w:rsid w:val="006A394B"/>
    <w:rsid w:val="006A5366"/>
    <w:rsid w:val="006A73EE"/>
    <w:rsid w:val="006B734B"/>
    <w:rsid w:val="006C0352"/>
    <w:rsid w:val="006C060E"/>
    <w:rsid w:val="006C0BAD"/>
    <w:rsid w:val="006C50B8"/>
    <w:rsid w:val="006C759F"/>
    <w:rsid w:val="006C7E4C"/>
    <w:rsid w:val="006C7EA6"/>
    <w:rsid w:val="006D1951"/>
    <w:rsid w:val="006D3E93"/>
    <w:rsid w:val="006D7E2D"/>
    <w:rsid w:val="006E0881"/>
    <w:rsid w:val="006E1D28"/>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4758E"/>
    <w:rsid w:val="00751149"/>
    <w:rsid w:val="00754725"/>
    <w:rsid w:val="00756429"/>
    <w:rsid w:val="007622C5"/>
    <w:rsid w:val="00763DFE"/>
    <w:rsid w:val="00766809"/>
    <w:rsid w:val="00771021"/>
    <w:rsid w:val="00772287"/>
    <w:rsid w:val="00772D20"/>
    <w:rsid w:val="00772F74"/>
    <w:rsid w:val="00774D67"/>
    <w:rsid w:val="007755C4"/>
    <w:rsid w:val="00777671"/>
    <w:rsid w:val="00783514"/>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684D"/>
    <w:rsid w:val="008E75B9"/>
    <w:rsid w:val="008E7FEB"/>
    <w:rsid w:val="008F26FA"/>
    <w:rsid w:val="008F457A"/>
    <w:rsid w:val="008F6058"/>
    <w:rsid w:val="009018A1"/>
    <w:rsid w:val="009022E6"/>
    <w:rsid w:val="00902FD9"/>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6524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4DCC"/>
    <w:rsid w:val="00A07AF4"/>
    <w:rsid w:val="00A10AB7"/>
    <w:rsid w:val="00A138D0"/>
    <w:rsid w:val="00A13B09"/>
    <w:rsid w:val="00A13D1B"/>
    <w:rsid w:val="00A1612D"/>
    <w:rsid w:val="00A163C6"/>
    <w:rsid w:val="00A20518"/>
    <w:rsid w:val="00A25EB2"/>
    <w:rsid w:val="00A30C53"/>
    <w:rsid w:val="00A3142C"/>
    <w:rsid w:val="00A3337F"/>
    <w:rsid w:val="00A338A2"/>
    <w:rsid w:val="00A33E81"/>
    <w:rsid w:val="00A33FE7"/>
    <w:rsid w:val="00A34369"/>
    <w:rsid w:val="00A433B8"/>
    <w:rsid w:val="00A44260"/>
    <w:rsid w:val="00A4564D"/>
    <w:rsid w:val="00A461D6"/>
    <w:rsid w:val="00A46FE6"/>
    <w:rsid w:val="00A54092"/>
    <w:rsid w:val="00A57BBF"/>
    <w:rsid w:val="00A656A3"/>
    <w:rsid w:val="00A67AC8"/>
    <w:rsid w:val="00A71069"/>
    <w:rsid w:val="00A73883"/>
    <w:rsid w:val="00A74617"/>
    <w:rsid w:val="00A747FF"/>
    <w:rsid w:val="00A754EC"/>
    <w:rsid w:val="00A83011"/>
    <w:rsid w:val="00A8335E"/>
    <w:rsid w:val="00A85036"/>
    <w:rsid w:val="00A9041E"/>
    <w:rsid w:val="00A97B6C"/>
    <w:rsid w:val="00A97E81"/>
    <w:rsid w:val="00AA41B8"/>
    <w:rsid w:val="00AA479F"/>
    <w:rsid w:val="00AA5502"/>
    <w:rsid w:val="00AA6BAB"/>
    <w:rsid w:val="00AB17F0"/>
    <w:rsid w:val="00AB2076"/>
    <w:rsid w:val="00AB654B"/>
    <w:rsid w:val="00AC0B40"/>
    <w:rsid w:val="00AC1069"/>
    <w:rsid w:val="00AC38E7"/>
    <w:rsid w:val="00AC72FF"/>
    <w:rsid w:val="00AD6759"/>
    <w:rsid w:val="00AE0EFF"/>
    <w:rsid w:val="00AF02DC"/>
    <w:rsid w:val="00AF1559"/>
    <w:rsid w:val="00AF17C1"/>
    <w:rsid w:val="00AF426E"/>
    <w:rsid w:val="00B035D5"/>
    <w:rsid w:val="00B05569"/>
    <w:rsid w:val="00B11CB2"/>
    <w:rsid w:val="00B20D1B"/>
    <w:rsid w:val="00B25364"/>
    <w:rsid w:val="00B26369"/>
    <w:rsid w:val="00B310D2"/>
    <w:rsid w:val="00B33741"/>
    <w:rsid w:val="00B346E3"/>
    <w:rsid w:val="00B452E0"/>
    <w:rsid w:val="00B55208"/>
    <w:rsid w:val="00B601C0"/>
    <w:rsid w:val="00B60C6E"/>
    <w:rsid w:val="00B62938"/>
    <w:rsid w:val="00B64237"/>
    <w:rsid w:val="00B65114"/>
    <w:rsid w:val="00B77283"/>
    <w:rsid w:val="00B84938"/>
    <w:rsid w:val="00B86B96"/>
    <w:rsid w:val="00B877FE"/>
    <w:rsid w:val="00B9258A"/>
    <w:rsid w:val="00B92FF2"/>
    <w:rsid w:val="00BA134D"/>
    <w:rsid w:val="00BA5B53"/>
    <w:rsid w:val="00BA6F63"/>
    <w:rsid w:val="00BA75F3"/>
    <w:rsid w:val="00BB175D"/>
    <w:rsid w:val="00BB1C61"/>
    <w:rsid w:val="00BB1D36"/>
    <w:rsid w:val="00BB2241"/>
    <w:rsid w:val="00BB5F98"/>
    <w:rsid w:val="00BB6891"/>
    <w:rsid w:val="00BC0551"/>
    <w:rsid w:val="00BC7961"/>
    <w:rsid w:val="00BD310E"/>
    <w:rsid w:val="00BD4037"/>
    <w:rsid w:val="00BD669B"/>
    <w:rsid w:val="00BE2568"/>
    <w:rsid w:val="00BE2E67"/>
    <w:rsid w:val="00BE583F"/>
    <w:rsid w:val="00BF3222"/>
    <w:rsid w:val="00BF7930"/>
    <w:rsid w:val="00C074CA"/>
    <w:rsid w:val="00C07568"/>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3FE7"/>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6800"/>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D1609"/>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45AC"/>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C73B8"/>
    <w:rsid w:val="00FD1C5A"/>
    <w:rsid w:val="00FD4D4C"/>
    <w:rsid w:val="00FD777D"/>
    <w:rsid w:val="00FE31B0"/>
    <w:rsid w:val="00FE43A0"/>
    <w:rsid w:val="00FE4E0C"/>
    <w:rsid w:val="00FE5224"/>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57B8DAA15C4D064EA5243C66CBA0A91E"/>
        <w:category>
          <w:name w:val="General"/>
          <w:gallery w:val="placeholder"/>
        </w:category>
        <w:types>
          <w:type w:val="bbPlcHdr"/>
        </w:types>
        <w:behaviors>
          <w:behavior w:val="content"/>
        </w:behaviors>
        <w:guid w:val="{6D275352-BED5-A440-854F-51515C97F42D}"/>
      </w:docPartPr>
      <w:docPartBody>
        <w:p w:rsidR="0076721D" w:rsidRDefault="00000000">
          <w:pPr>
            <w:pStyle w:val="57B8DAA15C4D064EA5243C66CBA0A91E"/>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3144E2"/>
    <w:rsid w:val="0034535D"/>
    <w:rsid w:val="003A6721"/>
    <w:rsid w:val="00403AF6"/>
    <w:rsid w:val="0076721D"/>
    <w:rsid w:val="008F38B7"/>
    <w:rsid w:val="00976163"/>
    <w:rsid w:val="00B21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7B8DAA15C4D064EA5243C66CBA0A91E">
    <w:name w:val="57B8DAA15C4D064EA5243C66CBA0A9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f407cb3f-10c9-4997-a4b1-599248f2c520&quot;,&quot;properties&quot;:{&quot;noteIndex&quot;:0},&quot;isEdited&quot;:false,&quot;manualOverride&quot;:{&quot;isManuallyOverridden&quot;:false,&quot;citeprocText&quot;:&quot;(Hungate &lt;i&gt;et al.&lt;/i&gt;, 2003; Prentice &lt;i&gt;et al.&lt;/i&gt;, 2015; Kou-Giesbrecht &lt;i&gt;et al.&lt;/i&gt;, 2023)&quot;,&quot;manualOverrideText&quot;:&quot;&quot;},&quot;citationTag&quot;:&quot;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wgMjAwMzsgUHJlbnRpY2UgPGk+ZXQgYWwuPC9pPiwgMjAxNTsgS291LUdpZXNicmVjaHQgPGk+ZXQgYWwuPC9pPiw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quot;,&quot;citationItems&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6f85a41e-e346-3117-8eb5-39e7fe5a2f27&quot;,&quot;itemData&quot;:{&quot;type&quot;:&quot;article-journal&quot;,&quot;id&quot;:&quot;6f85a41e-e346-3117-8eb5-39e7fe5a2f27&quot;,&quot;title&quot;:&quot;Reliable, robust and realistic: The three R's of next-generation land-surface modelling&quot;,&quot;author&quot;:[{&quot;family&quot;:&quot;Prentice&quot;,&quot;given&quot;:&quot;I Colin&quot;,&quot;parse-names&quot;:false,&quot;dropping-particle&quot;:&quot;&quot;,&quot;non-dropping-particle&quot;:&quot;&quot;},{&quot;family&quot;:&quot;Liang&quot;,&quot;given&quot;:&quot;Xu&quot;,&quot;parse-names&quot;:false,&quot;dropping-particle&quot;:&quot;&quot;,&quot;non-dropping-particle&quot;:&quot;&quot;},{&quot;family&quot;:&quot;Medlyn&quot;,&quot;given&quot;:&quot;Belinda E&quot;,&quot;parse-names&quot;:false,&quot;dropping-particle&quot;:&quot;&quot;,&quot;non-dropping-particle&quot;:&quot;&quot;},{&quot;family&quot;:&quot;Wang&quot;,&quot;given&quot;:&quot;Ying-Ping&quot;,&quot;parse-names&quot;:false,&quot;dropping-particle&quot;:&quot;&quot;,&quot;non-dropping-particle&quot;:&quot;&quot;}],&quot;container-title&quot;:&quot;Atmospheric Chemistry and Physics&quot;,&quot;container-title-short&quot;:&quot;Atmos Chem Phys&quot;,&quot;DOI&quot;:&quot;10.5194/acp-15-5987-2015&quot;,&quot;ISSN&quot;:&quot;16807324&quot;,&quot;issued&quot;:{&quot;date-parts&quot;:[[2015]]},&quot;page&quot;:&quot;5987-6005&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volume&quot;:&quot;15&quot;},&quot;isTemporary&quot;:false}]},{&quot;citationID&quot;:&quot;MENDELEY_CITATION_56d79bb3-dc36-4207-8970-fcdfbea1996b&quot;,&quot;properties&quot;:{&quot;noteIndex&quot;:0},&quot;isEdited&quot;:false,&quot;manualOverride&quot;:{&quot;citeprocText&quot;:&quot;(Friedlingstein &lt;i&gt;et al.&lt;/i&gt;, 2014; Davies-Barnard &lt;i&gt;et al.&lt;/i&gt;, 2020)&quot;,&quot;isManuallyOverridden&quot;:false,&quot;manualOverrideText&quot;:&quot;&quot;},&quot;citationTag&quot;:&quot;MENDELEY_CITATION_v3_eyJjaXRhdGlvbklEIjoiTUVOREVMRVlfQ0lUQVRJT05fNTZkNzliYjMtZGMzNi00MjA3LTg5NzAtZmNkZmJlYTE5OTZiIiwicHJvcGVydGllcyI6eyJub3RlSW5kZXgiOjB9LCJpc0VkaXRlZCI6ZmFsc2UsIm1hbnVhbE92ZXJyaWRlIjp7ImNpdGVwcm9jVGV4dCI6IihGcmllZGxpbmdzdGVpbiA8aT5ldCBhbC48L2k+LCAyMDE0OyBEYXZpZXMtQmFybmFyZCA8aT5ldCBhbC48L2k+LCAyMDIw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LCJjb250YWluZXItdGl0bGUtc2hvcnQiOiIifSwidXJpcyI6WyJodHRwOi8vd3d3Lm1lbmRlbGV5LmNvbS9kb2N1bWVudHMvP3V1aWQ9NDNkNDkxYzktY2Q0NC00OWY3LWI1OTMtOGQwNDBlMWYyMzBmIl0sImlzVGVtcG9yYXJ5IjpmYWxzZSwibGVnYWN5RGVza3RvcElkIjoiNDNkNDkxYzktY2Q0NC00OWY3LWI1OTMtOGQwNDBlMWYyMzBmIn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206063bb-08ed-4210-bae7-6a266425910b&quot;,&quot;properties&quot;:{&quot;noteIndex&quot;:0},&quot;isEdited&quot;:false,&quot;manualOverride&quot;:{&quot;citeprocText&quot;:&quot;(Fay &lt;i&gt;et al.&lt;/i&gt;, 2015; Wieder &lt;i&gt;et al.&lt;/i&gt;, 2015; Meyerholt &lt;i&gt;et al.&lt;/i&gt;, 2016)&quot;,&quot;isManuallyOverridden&quot;:false,&quot;manualOverrideText&quot;:&quot;&quot;},&quot;citationTag&quot;:&quot;MENDELEY_CITATION_v3_eyJjaXRhdGlvbklEIjoiTUVOREVMRVlfQ0lUQVRJT05fMjA2MDYzYmItMDhlZC00MjEwLWJhZTctNmEyNjY0MjU5MTBiIiwicHJvcGVydGllcyI6eyJub3RlSW5kZXgiOjB9LCJpc0VkaXRlZCI6ZmFsc2UsIm1hbnVhbE92ZXJyaWRlIjp7ImNpdGVwcm9jVGV4dCI6IihGYXkgPGk+ZXQgYWwuPC9pPiwgMjAxNTsgV2llZGVyIDxpPmV0IGFsLjwvaT4sIDIwMTU7IE1leWVyaG9sdCA8aT5ldCBhbC48L2k+LC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quot;,&quot;citationItems&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00487c1e-a140-3530-b7ae-68cc36367eec&quot;,&quot;itemData&quot;:{&quot;DOI&quot;:&quot;10.5194/bg-13-1491-2016&quot;,&quot;ISSN&quot;:&quot;1726-4189&quot;,&quot;abstract&quot;:&quo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quot;,&quot;author&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Smith&quot;,&quot;given&quot;:&quot;Matthew J&quot;,&quot;non-dropping-particle&quot;:&quot;&quot;,&quot;parse-names&quot;:false,&quot;suffix&quot;:&quot;&quot;}],&quot;container-title&quot;:&quot;Biogeosciences&quot;,&quot;id&quot;:&quot;00487c1e-a140-3530-b7ae-68cc36367eec&quot;,&quot;issue&quot;:&quot;5&quot;,&quot;issued&quot;:{&quot;date-parts&quot;:[[&quot;2016&quot;,&quot;3&quot;,&quot;10&quot;]]},&quot;page&quot;:&quot;1491-1518&quot;,&quot;title&quot;:&quot;Variability of projected terrestrial biosphere responses to elevated levels of atmospheric CO&lt;sub&gt;2&lt;/sub&gt; due to uncertainty in biological nitrogen fixation&quot;,&quot;type&quot;:&quot;article-journal&quot;,&quot;volume&quot;:&quot;13&quot;,&quot;container-title-short&quot;:&quot;&quot;},&quot;uris&quot;:[&quot;http://www.mendeley.com/documents/?uuid=9487a723-d3bb-47ae-a4b8-a1988bc11afb&quot;],&quot;isTemporary&quot;:false,&quot;legacyDesktopId&quot;:&quot;9487a723-d3bb-47ae-a4b8-a1988bc11afb&quot;}]},{&quot;citationID&quot;:&quot;MENDELEY_CITATION_1b60d943-591e-48d6-b7c4-2b1dc5262866&quot;,&quot;properties&quot;:{&quot;noteIndex&quot;:0},&quot;isEdited&quot;:false,&quot;manualOverride&quot;:{&quot;citeprocText&quot;:&quot;(Barber, 1962)&quot;,&quot;isManuallyOverridden&quot;:false,&quot;manualOverrideText&quot;:&quot;&quot;},&quot;citationTag&quot;:&quot;MENDELEY_CITATION_v3_eyJjaXRhdGlvbklEIjoiTUVOREVMRVlfQ0lUQVRJT05fMWI2MGQ5NDMtNTkxZS00OGQ2LWI3YzQtMmIxZGM1MjYyODY2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12c4a550-5a69-4ddb-9eae-0b8852acf9d7&quot;,&quot;properties&quot;:{&quot;noteIndex&quot;:0},&quot;isEdited&quot;:false,&quot;manualOverride&quot;:{&quot;citeprocText&quot;:&quot;(Vance and Heichel, 1991; Marschner and Dell, 1994; Smith and Read, 2008; Udvardi and Poole, 2013)&quot;,&quot;isManuallyOverridden&quot;:false,&quot;manualOverrideText&quot;:&quot;&quot;},&quot;citationTag&quot;:&quot;MENDELEY_CITATION_v3_eyJjaXRhdGlvbklEIjoiTUVOREVMRVlfQ0lUQVRJT05fMTJjNGE1NTAtNWE2OS00ZGRiLTllYWUtMGI4ODUyYWNmOWQ3IiwicHJvcGVydGllcyI6eyJub3RlSW5kZXgiOjB9LCJpc0VkaXRlZCI6ZmFsc2UsIm1hbnVhbE92ZXJyaWRlIjp7ImNpdGVwcm9jVGV4dCI6IihWYW5jZSBhbmQgSGVpY2hlbCwgMTk5MTsgTWFyc2NobmVyIGFuZCBEZWxsLCAxOTk0OyBTbWl0aCBhbmQgUmVhZCwgMjAwODsgVWR2YXJkaSBhbmQgUG9vbGUs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&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77c5e7c9-c15b-4e7c-879e-3c8e010262a9&quot;,&quot;properties&quot;:{&quot;noteIndex&quot;:0},&quot;isEdited&quot;:false,&quot;manualOverride&quot;:{&quot;citeprocText&quot;:&quot;(Phillips &lt;i&gt;et al.&lt;/i&gt;, 2011; Wen &lt;i&gt;et al.&lt;/i&gt;, 2022)&quot;,&quot;isManuallyOverridden&quot;:true,&quot;manualOverrideText&quot;:&quot;&quot;},&quot;citationTag&quot;:&quot;MENDELEY_CITATION_v3_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&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5ef8bdf4-bf96-4c04-802f-bd9aa03abaef&quot;,&quot;properties&quot;:{&quot;noteIndex&quot;:0},&quot;isEdited&quot;:false,&quot;manualOverride&quot;:{&quot;citeprocText&quot;:&quot;(Chapin &lt;i&gt;et al.&lt;/i&gt;, 1987)&quot;,&quot;isManuallyOverridden&quot;:false,&quot;manualOverrideText&quot;:&quot;&quot;},&quot;citationTag&quot;:&quot;MENDELEY_CITATION_v3_eyJjaXRhdGlvbklEIjoiTUVOREVMRVlfQ0lUQVRJT05fNWVmOGJkZjQtYmY5Ni00YzA0LTgwMmYtYmQ5YWEwM2FiYWVmIiwicHJvcGVydGllcyI6eyJub3RlSW5kZXgiOjB9LCJpc0VkaXRlZCI6ZmFsc2UsIm1hbnVhbE92ZXJyaWRlIjp7ImNpdGVwcm9jVGV4dCI6IihDaGFwaW4gPGk+ZXQgYWwuPC9pPiwgMTk4NykiLCJpc01hbnVhbGx5T3ZlcnJpZGRlbiI6ZmFsc2UsIm1hbnVhbE92ZXJyaWRlVGV4dCI6IiJ9LCJjaXRhdGlvbkl0ZW1zIjpbeyJpZCI6ImFkZmVhODk2LTczZjctNTM1NS1iZDE3LTcxYjNkZjFmMDg3NiIsIml0ZW1EYXRhIjp7IkRPSSI6IjEwLjIzMDcvMTMxMDE3NyIsIklTU04iOiIwMDA2MzU2OC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&quot;,&quot;citationItems&quot;:[{&quot;id&quot;:&quot;adfea896-73f7-5355-bd17-71b3df1f0876&quot;,&quot;itemData&quot;:{&quot;DOI&quot;:&quot;10.2307/1310177&quot;,&quot;ISSN&quot;:&quot;00063568&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author&quot;:[{&quot;dropping-particle&quot;:&quot;&quot;,&quot;family&quot;:&quot;Chapin&quot;,&quot;given&quot;:&quot;F. Stuart&quot;,&quot;non-dropping-particle&quot;:&quot;&quot;,&quot;parse-names&quot;:false,&quot;suffix&quot;:&quot;&quot;},{&quot;dropping-particle&quot;:&quot;&quot;,&quot;family&quot;:&quot;Bloom&quot;,&quot;given&quot;:&quot;Arnold J.&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Waring&quot;,&quot;given&quot;:&quot;Richard H.&quot;,&quot;non-dropping-particle&quot;:&quot;&quot;,&quot;parse-names&quot;:false,&quot;suffix&quot;:&quot;&quot;}],&quot;container-title&quot;:&quot;BioScience&quot;,&quot;id&quot;:&quot;adfea896-73f7-5355-bd17-71b3df1f0876&quot;,&quot;issue&quot;:&quot;1&quot;,&quot;issued&quot;:{&quot;date-parts&quot;:[[&quot;1987&quot;]]},&quot;page&quot;:&quot;49-57&quot;,&quot;title&quot;:&quot;Plant Responses to Multiple Environmental Factors&quot;,&quot;type&quot;:&quot;article-journal&quot;,&quot;volume&quot;:&quot;37&quot;,&quot;container-title-short&quot;:&quot;Bioscience&quot;},&quot;uris&quot;:[&quot;http://www.mendeley.com/documents/?uuid=dad8dbe8-e696-43c2-ab88-d30724d6565f&quot;],&quot;isTemporary&quot;:false,&quot;legacyDesktopId&quot;:&quot;dad8dbe8-e696-43c2-ab88-d30724d6565f&quot;}]},{&quot;citationID&quot;:&quot;MENDELEY_CITATION_e42b7219-189c-4965-b215-54566f313382&quot;,&quot;properties&quot;:{&quot;noteIndex&quot;:0},&quot;isEdited&quot;:false,&quot;manualOverride&quot;:{&quot;citeprocText&quot;:&quot;(Bengtson &lt;i&gt;et al.&lt;/i&gt;, 2012; Meier &lt;i&gt;et al.&lt;/i&gt;, 2017)&quot;,&quot;isManuallyOverridden&quot;:true,&quot;manualOverrideText&quot;:&quot;&quot;},&quot;citationTag&quot;:&quot;MENDELEY_CITATION_v3_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&quot;,&quot;citationItems&quot;:[{&quot;id&quot;:&quot;08f9a1de-5c92-3c53-8fcf-5ff4dab4a326&quot;,&quot;itemData&quot;:{&quot;DOI&quot;:&quot;10.1002/ece3.311&quot;,&quot;ISSN&quot;:&quot;20457758&quot;,&quot;abstract&quot;:&quo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quot;,&quot;author&quot;:[{&quot;dropping-particle&quot;:&quot;&quot;,&quot;family&quot;:&quot;Bengtson&quot;,&quot;given&quot;:&quot;Per&quot;,&quot;non-dropping-particle&quot;:&quot;&quot;,&quot;parse-names&quot;:false,&quot;suffix&quot;:&quot;&quot;},{&quot;dropping-particle&quot;:&quot;&quot;,&quot;family&quot;:&quot;Barker&quot;,&quot;given&quot;:&quot;Jason&quot;,&quot;non-dropping-particle&quot;:&quot;&quot;,&quot;parse-names&quot;:false,&quot;suffix&quot;:&quot;&quot;},{&quot;dropping-particle&quot;:&quot;&quot;,&quot;family&quot;:&quot;Grayston&quot;,&quot;given&quot;:&quot;Sue J&quot;,&quot;non-dropping-particle&quot;:&quot;&quot;,&quot;parse-names&quot;:false,&quot;suffix&quot;:&quot;&quot;}],&quot;container-title&quot;:&quot;Ecology and Evolution&quot;,&quot;id&quot;:&quot;08f9a1de-5c92-3c53-8fcf-5ff4dab4a326&quot;,&quot;issue&quot;:&quot;8&quot;,&quot;issued&quot;:{&quot;date-parts&quot;:[[&quot;2012&quot;,&quot;8&quot;]]},&quot;page&quot;:&quot;1843-1852&quot;,&quot;title&quot;:&quot;Evidence of a strong coupling between root exudation, C and N availability, and stimulated SOM decomposition caused by rhizosphere priming effects&quot;,&quot;type&quot;:&quot;article-journal&quot;,&quot;volume&quot;:&quot;2&quot;,&quot;container-title-short&quot;:&quot;Ecol Evol&quot;},&quot;uris&quot;:[&quot;http://www.mendeley.com/documents/?uuid=94d1eae2-82a1-4ec4-9971-1e51b88fde42&quot;],&quot;isTemporary&quot;:false,&quot;legacyDesktopId&quot;:&quot;94d1eae2-82a1-4ec4-9971-1e51b88fde42&quot;},{&quot;id&quot;:&quot;24ff3702-4691-5062-b97b-d43fb9ea4c53&quot;,&quot;itemData&quot;:{&quot;DOI&quot;:&quot;10.1016/j.soilbio.2016.12.004&quot;,&quot;ISSN&quot;:&quot;00380717&quot;,&quot;abstract&quot;:&quot;Theory and experiments suggest that rhizodeposition can accelerate N-cycling by stimulating microbial decomposition of soil organic matter (SOM). However, there are remarkably few experimental demonstrations on the degree to which variations in root exudation alter rhizosphere N dynamics in the field. We conducted a series of in situ substrate addition experiments and a modeling exercise to investigate how exudate mimics and enzyme solutions (at varying concentrations) influence rhizosphere SOM and N dynamics in a loblolly pine (Pinus taeda) plantation (Duke Forest). Exudates were added semi-continuously to unfertilized and fertilized soils in summer and fall; enzymes were added during the following summer. Exudate additions enhanced the microbial biomass specific activities of enzymes that degrade fast-cycling N pools (i.e., amino acids and amino sugars), and increased microbial allocation to N-degrading compounds. More, such effects occurred at low exudate concentrations in unfertilized soil and at higher concentrations in fertilized soil. Direct additions of a subset of enzymes (amino sugar- and cellulose-degrading) to soils increased net N mineralization rates, but additions of enzymes that cleave slow-cycling SOM did not. We conclude that exudates can stimulate microbes to decompose labile SOM and release N without concomitant changes in microbial biomass, yet the investment of plants to trigger this effect may be greater in N-rich soils.&quot;,&quot;author&quot;:[{&quot;dropping-particle&quot;:&quot;&quot;,&quot;family&quot;:&quot;Meier&quot;,&quot;given&quot;:&quot;Ina C.&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Soil Biology and Biochemistry&quot;,&quot;id&quot;:&quot;24ff3702-4691-5062-b97b-d43fb9ea4c53&quot;,&quot;issued&quot;:{&quot;date-parts&quot;:[[&quot;2017&quot;]]},&quot;page&quot;:&quot;119-128&quot;,&quot;publisher&quot;:&quot;Elsevier Ltd&quot;,&quot;title&quot;:&quot;Root exudates increase N availability by stimulating microbial turnover of fast-cycling N pools&quot;,&quot;type&quot;:&quot;article-journal&quot;,&quot;volume&quot;:&quot;106&quot;,&quot;container-title-short&quot;:&quot;Soil Biol Biochem&quot;},&quot;uris&quot;:[&quot;http://www.mendeley.com/documents/?uuid=d7da1262-89cd-493e-a7f7-9db40ca94cf4&quot;],&quot;isTemporary&quot;:false,&quot;legacyDesktopId&quot;:&quot;d7da1262-89cd-493e-a7f7-9db40ca94cf4&quot;}]},{&quot;citationID&quot;:&quot;MENDELEY_CITATION_9e740263-36a9-41a7-9adc-6d4daeab11dc&quot;,&quot;properties&quot;:{&quot;noteIndex&quot;:0},&quot;isEdited&quot;:false,&quot;manualOverride&quot;:{&quot;citeprocText&quot;:&quot;(Phillips &lt;i&gt;et al.&lt;/i&gt;, 2013; Liese &lt;i&gt;et al.&lt;/i&gt;, 2018)&quot;,&quot;isManuallyOverridden&quot;:true,&quot;manualOverrideText&quot;:&quot;&quot;},&quot;citationTag&quot;:&quot;MENDELEY_CITATION_v3_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&quot;,&quot;citationItems&quot;:[{&quot;id&quot;:&quot;14c7c3bd-0296-3e83-b9b2-bb0906ae652f&quot;,&quot;itemData&quot;:{&quot;DOI&quot;:&quot;10.1111/nph.12221&quot;,&quot;ISSN&quot;:&quot;0028646X&quot;,&quot;abstract&quot;:&quot;Understanding the context dependence of ecosystem responses to global changes requires the development of new conceptual frameworks. Here we propose a framework for considering how tree species and their mycorrhizal associates differentially couple carbon (C) and nutrient cycles in temperate forests. Given that tree species predominantly associate with a single type of mycorrhizal fungi (arbuscular mycorrhizal (AM) fungi or ectomycorrhizal (ECM) fungi), and that the two types of fungi differ in their modes of nutrient acquisition, we hypothesize that the abundance of AM and ECM trees in a plot, stand, or region may provide an integrated index of biogeochemical transformations relevant to C cycling and nutrient retention. First, we describe how forest plots dominated by AM tree species have nutrient economies that differ in their C-nutrient couplings from those in plots dominated by ECM trees. Secondly, we demonstrate how the relative abundance of AM and ECM trees can be used to estimate nutrient dynamics across the landscape. Finally, we describe how our framework can be used to generate testable hypotheses about forest responses to global change factors, and how these dynamics can be used to develop better representations of plant-soil feedbacks and nutrient constraints on productivity in ecosystem and earth system models. © 2013 The Authors. New Phytologist © 2013 New Phytologist Trust.&quot;,&quot;author&quot;:[{&quot;dropping-particle&quot;:&quot;&quot;,&quot;family&quot;:&quot;Phillips&quot;,&quot;given&quot;:&quot;Richard P&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Midgley&quot;,&quot;given&quot;:&quot;Meghan G&quot;,&quot;non-dropping-particle&quot;:&quot;&quot;,&quot;parse-names&quot;:false,&quot;suffix&quot;:&quot;&quot;}],&quot;container-title&quot;:&quot;New Phytologist&quot;,&quot;id&quot;:&quot;14c7c3bd-0296-3e83-b9b2-bb0906ae652f&quot;,&quot;issue&quot;:&quot;1&quot;,&quot;issued&quot;:{&quot;date-parts&quot;:[[&quot;2013&quot;]]},&quot;page&quot;:&quot;41-51&quot;,&quot;title&quot;:&quot;The mycorrhizal-associated nutrient economy: a new framework for predicting carbon-nutrient couplings in temperate forests&quot;,&quot;type&quot;:&quot;article-journal&quot;,&quot;volume&quot;:&quot;199&quot;,&quot;container-title-short&quot;:&quot;&quot;},&quot;uris&quot;:[&quot;http://www.mendeley.com/documents/?uuid=4d892434-b580-4f93-9123-883117554e8d&quot;],&quot;isTemporary&quot;:false,&quot;legacyDesktopId&quot;:&quot;4d892434-b580-4f93-9123-883117554e8d&quot;},{&quot;id&quot;:&quot;0faaba4c-1958-36b0-8d3a-e0925cfa7012&quot;,&quot;itemData&quot;:{&quot;DOI&quot;:&quot;10.1093/treephys/tpx131&quot;,&quot;ISSN&quot;:&quot;0829-318X&quot;,&quot;author&quot;:[{&quot;dropping-particle&quot;:&quot;&quot;,&quot;family&quot;:&quot;Liese&quot;,&quot;given&quot;:&quot;Rebecca&quot;,&quot;non-dropping-particle&quot;:&quot;&quot;,&quot;parse-names&quot;:false,&quot;suffix&quot;:&quot;&quot;},{&quot;dropping-particle&quot;:&quot;&quot;,&quot;family&quot;:&quot;Lübbe&quot;,&quot;given&quot;:&quot;Torben&quot;,&quot;non-dropping-particle&quot;:&quot;&quot;,&quot;parse-names&quot;:false,&quot;suffix&quot;:&quot;&quot;},{&quot;dropping-particle&quot;:&quot;&quot;,&quot;family&quot;:&quot;Albers&quot;,&quot;given&quot;:&quot;Nora W&quot;,&quot;non-dropping-particle&quot;:&quot;&quot;,&quot;parse-names&quot;:false,&quot;suffix&quot;:&quot;&quot;},{&quot;dropping-particle&quot;:&quot;&quot;,&quot;family&quot;:&quot;Meier&quot;,&quot;given&quot;:&quot;Ina C&quot;,&quot;non-dropping-particle&quot;:&quot;&quot;,&quot;parse-names&quot;:false,&quot;suffix&quot;:&quot;&quot;}],&quot;container-title&quot;:&quot;Tree Physiology&quot;,&quot;id&quot;:&quot;0faaba4c-1958-36b0-8d3a-e0925cfa7012&quot;,&quot;issue&quot;:&quot;1&quot;,&quot;issued&quot;:{&quot;date-parts&quot;:[[&quot;2018&quot;,&quot;1&quot;,&quot;1&quot;]]},&quot;page&quot;:&quot;83-95&quot;,&quot;title&quot;:&quot;The mycorrhizal type governs root exudation and nitrogen uptake of temperate tree species&quot;,&quot;type&quot;:&quot;article-journal&quot;,&quot;volume&quot;:&quot;38&quot;,&quot;container-title-short&quot;:&quot;Tree Physiol&quot;},&quot;uris&quot;:[&quot;http://www.mendeley.com/documents/?uuid=e04c1e30-4d0b-4029-bea9-254cb40ee47c&quot;],&quot;isTemporary&quot;:false,&quot;legacyDesktopId&quot;:&quot;e04c1e30-4d0b-4029-bea9-254cb40ee47c&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Tag&quot;:&quot;MENDELEY_CITATION_v3_eyJjaXRhdGlvbklEIjoiTUVOREVMRVlfQ0lUQVRJT05fZmViZjViMmQtNzgxYi00NTQ3LWExNGItOWI1OGI1MWEyMzAzIiwicHJvcGVydGllcyI6eyJub3RlSW5kZXgiOjB9LCJpc0VkaXRlZCI6ZmFsc2UsIm1hbnVhbE92ZXJyaWRlIjp7ImNpdGVwcm9jVGV4dCI6IihHdXRzY2hpY2ssIDE5ODE7IFZpdG91c2VrIGFuZCBGaWVsZCwgMTk5OTsgUmFzdGV0dGVyIDxpPmV0IGFsLjwvaT4sIDIwMDE7IFZpdG91c2VrIDxpPmV0IGFsLjwvaT4sIDIwMDIpIiwiaXNNYW51YWxseU92ZXJyaWRkZW4iOmZhbHNlLCJtYW51YWxPdmVycmlkZVRleHQiOiIifSwiY2l0YXRpb25JdGVtcyI6W3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0s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fSwiaXNUZW1wb3JhcnkiOmZhbHNlfSx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1dfQ==&quot;},{&quot;citationID&quot;:&quot;MENDELEY_CITATION_eb04e81e-c341-41f1-9665-24e7bad26780&quot;,&quot;properties&quot;:{&quot;noteIndex&quot;:0},&quot;isEdited&quot;:false,&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LCAyMDE4OyBQZXJrb3dza2kgPGk+ZXQgYWwuPC9pPiwgMjAyMTsgTHUgPGk+ZXQgYWwuPC9pPiw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cc0087d1-7426-4130-81d8-2c0ae173ee26&quot;,&quot;properties&quot;:{&quot;noteIndex&quot;:0},&quot;isEdited&quot;:false,&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Y2MwMDg3ZDEtNzQyNi00MTMwLTgxZDgtMmMwYWUxNzNlZTI2IiwicHJvcGVydGllcyI6eyJub3RlSW5kZXgiOjB9LCJpc0VkaXRlZCI6ZmFsc2UsIm1hbnVhbE92ZXJyaWRlIjp7ImNpdGVwcm9jVGV4dCI6IihGaXNoZXIgPGk+ZXQgYWwuPC9pPiwgMjAxMDsgQnJ6b3N0ZWsgPGk+ZXQgYWwuPC9pPiwgMjAxNDsgQWxsZW4gPGk+ZXQgYWwuPC9pPiw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ID&quot;:&quot;MENDELEY_CITATION_0e5c3584-da15-4048-af48-b6bbb4efd2a6&quot;,&quot;properties&quot;:{&quot;noteIndex&quot;:0},&quot;isEdited&quot;:false,&quot;manualOverride&quot;:{&quot;citeprocText&quot;:&quot;(Shi &lt;i&gt;et al.&lt;/i&gt;, 2016; Lawrence &lt;i&gt;et al.&lt;/i&gt;, 2019; Braghiere &lt;i&gt;et al.&lt;/i&gt;, 2022)&quot;,&quot;isManuallyOverridden&quot;:false,&quot;manualOverrideText&quot;:&quot;&quot;},&quot;citationTag&quot;:&quot;MENDELEY_CITATION_v3_eyJjaXRhdGlvbklEIjoiTUVOREVMRVlfQ0lUQVRJT05fMGU1YzM1ODQtZGExNS00MDQ4LWFmNDgtYjZiYmI0ZWZkMmE2IiwicHJvcGVydGllcyI6eyJub3RlSW5kZXgiOjB9LCJpc0VkaXRlZCI6ZmFsc2UsIm1hbnVhbE92ZXJyaWRlIjp7ImNpdGVwcm9jVGV4dCI6IihTaGkgPGk+ZXQgYWwuPC9pPiwgMjAxNjsgTGF3cmVuY2UgPGk+ZXQgYWwuPC9pPiwgMjAxOTsgQnJhZ2hpZXJlIDxpPmV0IGFsLjwvaT4s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092ac086-f8a2-45e4-b52d-d7a2dacaedc9&quot;,&quot;properties&quot;:{&quot;noteIndex&quot;:0},&quot;isEdited&quot;:false,&quot;manualOverride&quot;:{&quot;citeprocText&quot;:&quot;(Brzostek &lt;i&gt;et al.&lt;/i&gt;, 2014; Taylor and Menge, 2018, 2021; Terrer &lt;i&gt;et al.&lt;/i&gt;, 2018;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LCAyMDE0OyBUYXlsb3IgYW5kIE1lbmdlLCAyMDE4LCAyMDIxOyBUZXJyZXIgPGk+ZXQgYWwuPC9pPiwgMjAxODsgRnJpZWwgYW5kIEZyaWVzZW4sIDIwMTk7IEFsbGVuIDxpPmV0IGFsLjwvaT4sIDIwMjA7IFBlcmtvd3NraSA8aT5ldCBhbC48L2k+LCAyMDIxOyBMdSA8aT5ldCBhbC48L2k+LCAyMDIy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dc803d8-52e7-4e70-a818-1198a7a93adf&quot;,&quot;properties&quot;:{&quot;noteIndex&quot;:0},&quot;isEdited&quot;:false,&quot;manualOverride&quot;:{&quot;citeprocText&quot;:&quot;(Taylor and Menge, 2018; Terrer &lt;i&gt;et al.&lt;/i&gt;, 2018; Friel and Friesen, 2019; Perkowski &lt;i&gt;et al.&lt;/i&gt;, 2021; Waring &lt;i&gt;et al.&lt;/i&gt;, 2023)&quot;,&quot;isManuallyOverridden&quot;:false,&quot;manualOverrideText&quot;:&quot;&quot;},&quot;citationTag&quot;:&quot;MENDELEY_CITATION_v3_eyJjaXRhdGlvbklEIjoiTUVOREVMRVlfQ0lUQVRJT05fN2RjODAzZDgtNTJlNy00ZTcwLWE4MTgtMTE5OGE3YTkzYWRmIiwicHJvcGVydGllcyI6eyJub3RlSW5kZXgiOjB9LCJpc0VkaXRlZCI6ZmFsc2UsIm1hbnVhbE92ZXJyaWRlIjp7ImNpdGVwcm9jVGV4dCI6IihUYXlsb3IgYW5kIE1lbmdlLCAyMDE4OyBUZXJyZXIgPGk+ZXQgYWwuPC9pPiwgMjAxODsgRnJpZWwgYW5kIEZyaWVzZW4sIDIwMTk7IFBlcmtvd3NraSA8aT5ldCBhbC48L2k+LCAyMDIxOyBXYXJpbmcgPGk+ZXQgYWwuPC9pPiwgMjAyMykiLCJpc01hbnVhbGx5T3ZlcnJpZGRlbiI6ZmFsc2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6c4db8fe-ea10-40f2-bf1a-ec407f5e95d1&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ZDYwOGI0MTQtMWIyOC0zNGViLWI0YWYtZmY0ODFjYjBhN2MxIi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jb250YWluZXItdGl0bGUtc2hvcnQiOiJBbm51IFJldiBFY29sIFN5c3Q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n0sImlzVGVtcG9yYXJ5IjpmYWxzZX1dfQ==&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2b251df-9a35-48c1-b230-99bb861fe241&quot;,&quot;properties&quot;:{&quot;noteIndex&quot;:0},&quot;isEdited&quot;:false,&quot;manualOverride&quot;:{&quot;citeprocText&quot;:&quot;(Bloom &lt;i&gt;et al.&lt;/i&gt;, 1985; Rastetter &lt;i&gt;et al.&lt;/i&gt;, 2001)&quot;,&quot;isManuallyOverridden&quot;:false,&quot;manualOverrideText&quot;:&quot;&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citationTag&quot;:&quot;MENDELEY_CITATION_v3_eyJjaXRhdGlvbklEIjoiTUVOREVMRVlfQ0lUQVRJT05fNDJiMjUxZGYtOWEzNS00OGMxLWIyMzAtOTliYjg2MWZlMjQxIiwicHJvcGVydGllcyI6eyJub3RlSW5kZXgiOjB9LCJpc0VkaXRlZCI6ZmFsc2UsIm1hbnVhbE92ZXJyaWRlIjp7ImNpdGVwcm9jVGV4dCI6IihCbG9vbSA8aT5ldCBhbC48L2k+LCAxOTg1OyBSYXN0ZXR0ZXIgPGk+ZXQgYWwuPC9pPiwgMjAwMSkiLCJpc01hbnVhbGx5T3ZlcnJpZGRlbiI6ZmFsc2U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quot;},{&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wgMTk4MTsgVGF5bG9yIGFuZCBNZW5nZSwgMjAxODsgRnJpZWwgYW5kIEZyaWVzZW4sIDIwMTk7IE1jQ3VsbG9jaCBhbmQgUG9yZGVyLCAyMDIxOyBNZW5nZSA8aT5ldCBhbC48L2k+LCAyMDIzOyBTY2htaWR0IDxpPmV0IGFsLjwvaT4s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LCAyMDAyOyBNb250dmlsbGUgYW5kIFNjaGFmZm5lciwgMjAwNCkiLCJpc01hbnVhbGx5T3ZlcnJpZGRlbiI6ZmFsc2UsIm1hbnVhbE92ZXJyaWRlVGV4dCI6IiJ9LCJjaXRhdGlvbkl0ZW1zIjpbeyJpZCI6IjYwMGM0YzRmLTk5ZjItNWQ0ZC1iMTAxLTM1ZWUxMjRiNTZmMyIsIml0ZW1EYXRhIjp7IkRPSSI6IjEwLjQzMTUvMDM2Mi0wMjhYLTY3LjQuNzU4IiwiSVNTTiI6IjAzNjIwMjhYIiwiUE1JRCI6IjE1MDgzNzI4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&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sIDE5NTApIiwiaXNNYW51YWxseU92ZXJyaWRkZW4iOmZhbHNlLCJtYW51YWxPdmVycmlkZVRleHQiOiIifS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LCJjb250YWluZXItdGl0bGUtc2hvcnQiOiIifSwidXJpcyI6WyJodHRwOi8vd3d3Lm1lbmRlbGV5LmNvbS9kb2N1bWVudHMvP3V1aWQ9ZGQxMWZiNmEtYmYwZS00NjIxLWFlMmEtMWZkMjM0NWE3ODRlIl0sImlzVGVtcG9yYXJ5IjpmYWxzZSwibGVnYWN5RGVza3RvcElkIjoiZGQxMWZiNmEtYmYwZS00NjIxLWFlMmEtMWZkMjM0NWE3ODRlIn1dfQ==&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sIDIwMTIpIiwiaXNNYW51YWxseU92ZXJyaWRkZW4iOnRydWUsIm1hbnVhbE92ZXJyaWRlVGV4dCI6IlBvb3J0ZXIgZXQgYWwuLCAyMDEyKS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&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 Preprint)&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wgMjAxOSwgUHJlcHJpbnQpIiwiaXNNYW51YWxseU92ZXJyaWRkZW4iOnRydWUsIm1hbnVhbE92ZXJyaWRlVGV4dCI6IihMZW50aCwgMjAxOSkifS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i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&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 Preprint)&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wgMjAyMSwgUHJlcHJpbnQpIiwiaXNNYW51YWxseU92ZXJyaWRkZW4iOnRydWUsIm1hbnVhbE92ZXJyaWRlVGV4dCI6IihSIENvcmUgVGVhbSwgMjAyMSkifS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iwiY29udGFpbmVyLXRpdGxlLXNob3J0IjoiIn0sInVyaXMiOlsiaHR0cDovL3d3dy5tZW5kZWxleS5jb20vZG9jdW1lbnRzLz91dWlkPTlkZjIyNDZkLThiZmYtNGU3OC04MDUzLTFkYTJmMTRmYzg0OCJdLCJpc1RlbXBvcmFyeSI6ZmFsc2UsImxlZ2FjeURlc2t0b3BJZCI6IjlkZjIyNDZkLThiZmYtNGU3OC04MDUzLTFkYTJmMTRmYzg0OCJ9XX0=&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LCAyMDAy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&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sIDE5OTk7IFZpdG91c2VrIDxpPmV0IGFsLjwvaT4sIDIwMDI7IE1lbmdlIDxpPmV0IGFsLjwvaT4s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LCAyMDE0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LCAyMDE3OyBUYXlsb3IgYW5kIE1lbmdlLCAyMDIxKSIsImlzTWFudWFsbHlPdmVycmlkZGVuIjpmYWxzZSwibWFudWFsT3ZlcnJpZGVUZXh0IjoiIn0sImNpdGF0aW9uSXRlbXMiOlt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&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isTemporary&quot;:false}],&quot;citationTag&quot;:&quot;MENDELEY_CITATION_v3_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DcmV3cyIsImdpdmVuIjoiVGlt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n0sImlzVGVtcG9yYXJ5IjpmYWxzZX1dfQ==&quot;},{&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wgMjAwOTsgVGF5bG9yIDxpPmV0IGFsLjwvaT4sIDIwMTc7IExhaSA8aT5ldCBhbC48L2k+LC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LCAyMDE0OyBBbGxlbiA8aT5ldCBhbC48L2k+LCAyMDIwOyBCcmFnaGllcmUgPGk+ZXQgYWwuPC9pPiw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&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LCAyMDIwKSIsImlzTWFudWFsbHlPdmVycmlkZGVuIjpmYWxzZSwibWFudWFsT3ZlcnJpZGVUZXh0IjoiIn0sImNpdGF0aW9uSXRlbXMiOlt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LCAyMDE0OyBTaGkgPGk+ZXQgYWwuPC9pPiwgMjAxNjsgQnJhZ2hpZXJlIDxpPmV0IGFsLjwvaT4s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sIDIwMDI7I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&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sIDIwMjEpIiwibWFudWFsT3ZlcnJpZGVUZXh0IjoiUGVya293c2tpIGV0IGFsLiAoMjAyMSk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GB&quot;"/>
    <we:property name="MENDELEY_CITATIONS_STYLE" value="{&quot;id&quot;:&quot;https://www.zotero.org/styles/journal-of-experimental-botany&quot;,&quot;title&quot;:&quot;Journal of Experimental Botany&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7183</Words>
  <Characters>42596</Characters>
  <Application>Microsoft Office Word</Application>
  <DocSecurity>0</DocSecurity>
  <Lines>774</Lines>
  <Paragraphs>282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49497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2024-05-10T23:18:00Z</dcterms:created>
  <dcterms:modified xsi:type="dcterms:W3CDTF">2024-05-10T23:18:00Z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