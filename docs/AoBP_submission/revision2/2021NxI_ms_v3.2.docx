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B6358F" w14:textId="69397773" w:rsidR="0029725C" w:rsidRDefault="0029725C" w:rsidP="00783514">
      <w:pPr>
        <w:spacing w:line="360" w:lineRule="auto"/>
        <w:rPr>
          <w:b/>
          <w:bCs/>
        </w:rPr>
      </w:pPr>
      <w:r w:rsidRPr="00B05569">
        <w:rPr>
          <w:b/>
          <w:bCs/>
        </w:rPr>
        <w:t xml:space="preserve">Symbiotic nitrogen fixation reduces </w:t>
      </w:r>
      <w:r w:rsidR="00EB38F5">
        <w:rPr>
          <w:b/>
          <w:bCs/>
        </w:rPr>
        <w:t xml:space="preserve">belowground biomass </w:t>
      </w:r>
      <w:r w:rsidRPr="00B05569">
        <w:rPr>
          <w:b/>
          <w:bCs/>
        </w:rPr>
        <w:t>carbon costs of nitrogen acquisition under low, but not high, nitrogen availability</w:t>
      </w:r>
    </w:p>
    <w:p w14:paraId="2CC4314A" w14:textId="2F409E58" w:rsidR="00B05569" w:rsidRPr="00B05569" w:rsidRDefault="00B05569" w:rsidP="00783514">
      <w:pPr>
        <w:spacing w:line="360" w:lineRule="auto"/>
        <w:rPr>
          <w:i/>
          <w:iCs/>
        </w:rPr>
      </w:pPr>
      <w:r w:rsidRPr="00B05569">
        <w:rPr>
          <w:i/>
          <w:iCs/>
        </w:rPr>
        <w:t xml:space="preserve">Running title: </w:t>
      </w:r>
      <w:r w:rsidR="00491EA8">
        <w:rPr>
          <w:i/>
          <w:iCs/>
        </w:rPr>
        <w:t xml:space="preserve">Symbiotic </w:t>
      </w:r>
      <w:r>
        <w:rPr>
          <w:i/>
          <w:iCs/>
        </w:rPr>
        <w:t>N fixation reduce</w:t>
      </w:r>
      <w:r w:rsidR="00491EA8">
        <w:rPr>
          <w:i/>
          <w:iCs/>
        </w:rPr>
        <w:t>s</w:t>
      </w:r>
      <w:r>
        <w:rPr>
          <w:i/>
          <w:iCs/>
        </w:rPr>
        <w:t xml:space="preserve"> nitrogen acquisition costs under low</w:t>
      </w:r>
      <w:r w:rsidR="0074758E">
        <w:rPr>
          <w:i/>
          <w:iCs/>
        </w:rPr>
        <w:t xml:space="preserve"> soil</w:t>
      </w:r>
      <w:r>
        <w:rPr>
          <w:i/>
          <w:iCs/>
        </w:rPr>
        <w:t xml:space="preserve"> N</w:t>
      </w:r>
    </w:p>
    <w:p w14:paraId="04FBC952" w14:textId="77777777" w:rsidR="00783514" w:rsidRDefault="00783514" w:rsidP="00783514">
      <w:pPr>
        <w:spacing w:line="360" w:lineRule="auto"/>
        <w:rPr>
          <w:b/>
          <w:bCs/>
        </w:rPr>
      </w:pPr>
    </w:p>
    <w:p w14:paraId="07463579" w14:textId="64254603" w:rsidR="0029725C" w:rsidRDefault="0029725C" w:rsidP="00783514">
      <w:pPr>
        <w:spacing w:line="360" w:lineRule="auto"/>
        <w:rPr>
          <w:b/>
          <w:bCs/>
        </w:rPr>
      </w:pPr>
      <w:r>
        <w:rPr>
          <w:b/>
          <w:bCs/>
        </w:rPr>
        <w:t>Abstract</w:t>
      </w:r>
    </w:p>
    <w:p w14:paraId="2B7E2100" w14:textId="15DA34E2" w:rsidR="0029725C" w:rsidRDefault="0029725C" w:rsidP="00783514">
      <w:pPr>
        <w:spacing w:line="360" w:lineRule="auto"/>
      </w:pPr>
      <w:r>
        <w:t>Many plant species form symbiotic associations with nitrogen-fixing bacteria. Through this symbiosis, plants allocate photosynthate belowground to the bacteria in exchange for nitrogen fixed from the atmosphere. This symbiosis forms an important link between carbon and nitrogen cycles in many ecosystems. However, the economics of this relationship under soil nitrogen availability gradients is not well understood</w:t>
      </w:r>
      <w:r w:rsidR="00152ABD">
        <w:t>, as plant investment toward symbiotic nitrogen fixation tends to decrease with increasing soil nitrogen availability</w:t>
      </w:r>
      <w:r>
        <w:t xml:space="preserve">. Here, we used a manipulation experiment to examine how costs of nitrogen acquisition vary under a factorial combination of soil nitrogen availability and inoculation with </w:t>
      </w:r>
      <w:r>
        <w:rPr>
          <w:i/>
          <w:iCs/>
        </w:rPr>
        <w:t>Bradyrhizobium japonicum</w:t>
      </w:r>
      <w:r>
        <w:t xml:space="preserve"> in </w:t>
      </w:r>
      <w:r>
        <w:rPr>
          <w:i/>
          <w:iCs/>
        </w:rPr>
        <w:t xml:space="preserve">Glycine max </w:t>
      </w:r>
      <w:r w:rsidRPr="00462729">
        <w:t>L. (Merr.)</w:t>
      </w:r>
      <w:r>
        <w:t>. We found that inoculation</w:t>
      </w:r>
      <w:r w:rsidR="00582474">
        <w:t xml:space="preserve"> </w:t>
      </w:r>
      <w:r>
        <w:t xml:space="preserve">decreased </w:t>
      </w:r>
      <w:r w:rsidR="00EB38F5">
        <w:t xml:space="preserve">belowground biomass </w:t>
      </w:r>
      <w:r>
        <w:t xml:space="preserve">carbon costs to acquire nitrogen and increased total leaf area and total biomass, but these patterns were only observed under low fertilization. Treatment differences were the result of </w:t>
      </w:r>
      <w:r w:rsidR="004059B8">
        <w:t>increased</w:t>
      </w:r>
      <w:r>
        <w:t xml:space="preserve"> plant nitrogen uptake</w:t>
      </w:r>
      <w:r w:rsidR="00B05569">
        <w:t xml:space="preserve"> </w:t>
      </w:r>
      <w:r w:rsidR="00116FE4">
        <w:t>and</w:t>
      </w:r>
      <w:r w:rsidR="00B05569">
        <w:t xml:space="preserve"> no change </w:t>
      </w:r>
      <w:r>
        <w:t>in belowground carbon allocation. These results suggest that symbioses with nitrogen-fixing bacteria reduce carbon costs of nitrogen acquisition</w:t>
      </w:r>
      <w:ins w:id="0" w:author="Author">
        <w:r w:rsidR="00152A8A">
          <w:t xml:space="preserve"> by increasing plant nitrogen uptake</w:t>
        </w:r>
      </w:ins>
      <w:r>
        <w:t xml:space="preserve">, but only when soil nitrogen is low, allowing individuals to increase nitrogen allocation to structures that support </w:t>
      </w:r>
      <w:r w:rsidR="00845491">
        <w:t xml:space="preserve">aboveground </w:t>
      </w:r>
      <w:r>
        <w:t xml:space="preserve">growth. This pattern </w:t>
      </w:r>
      <w:r w:rsidR="00520E11">
        <w:t xml:space="preserve">may </w:t>
      </w:r>
      <w:r>
        <w:t xml:space="preserve">help explain the prevalence of plants capable of forming these associations in less fertile areas and demonstrates </w:t>
      </w:r>
      <w:r w:rsidR="00F60A2B">
        <w:t xml:space="preserve">responses </w:t>
      </w:r>
      <w:r>
        <w:t>that can help guide models linking carbon and nitrogen cycles in terrestrial ecosystems.</w:t>
      </w:r>
    </w:p>
    <w:p w14:paraId="20C4BFC3" w14:textId="77777777" w:rsidR="0029725C" w:rsidRDefault="0029725C" w:rsidP="00783514">
      <w:pPr>
        <w:spacing w:line="360" w:lineRule="auto"/>
        <w:rPr>
          <w:b/>
          <w:bCs/>
        </w:rPr>
      </w:pPr>
    </w:p>
    <w:p w14:paraId="36FD6F9C" w14:textId="77777777" w:rsidR="0029725C" w:rsidRDefault="0029725C" w:rsidP="00783514">
      <w:pPr>
        <w:spacing w:line="360" w:lineRule="auto"/>
        <w:rPr>
          <w:b/>
          <w:bCs/>
        </w:rPr>
      </w:pPr>
      <w:r>
        <w:rPr>
          <w:b/>
          <w:bCs/>
        </w:rPr>
        <w:t>Keywords</w:t>
      </w:r>
    </w:p>
    <w:p w14:paraId="711F5C33" w14:textId="4A97CFF5" w:rsidR="00783514" w:rsidRDefault="004059B8" w:rsidP="00783514">
      <w:pPr>
        <w:spacing w:line="360" w:lineRule="auto"/>
      </w:pPr>
      <w:r>
        <w:t>c</w:t>
      </w:r>
      <w:r w:rsidR="000A0F55">
        <w:t xml:space="preserve">arbon-nitrogen interactions; </w:t>
      </w:r>
      <w:r w:rsidR="0029725C">
        <w:t>n</w:t>
      </w:r>
      <w:r w:rsidR="0029725C" w:rsidRPr="00091EA0">
        <w:t>itrogen fixation</w:t>
      </w:r>
      <w:r w:rsidR="0029725C">
        <w:t>; whole plant growth; greenhouse; crops; nutrient acquisition strategy</w:t>
      </w:r>
      <w:r w:rsidR="00783514">
        <w:br w:type="page"/>
      </w:r>
    </w:p>
    <w:p w14:paraId="7141E758" w14:textId="77777777" w:rsidR="0029725C" w:rsidRDefault="0029725C" w:rsidP="00783514">
      <w:pPr>
        <w:spacing w:line="360" w:lineRule="auto"/>
      </w:pPr>
      <w:r>
        <w:rPr>
          <w:b/>
          <w:bCs/>
        </w:rPr>
        <w:lastRenderedPageBreak/>
        <w:t>Introduction</w:t>
      </w:r>
    </w:p>
    <w:p w14:paraId="47D806EC" w14:textId="1C1A6092" w:rsidR="007D6588" w:rsidRDefault="0029725C" w:rsidP="00177262">
      <w:pPr>
        <w:spacing w:line="360" w:lineRule="auto"/>
        <w:rPr>
          <w:ins w:id="1" w:author="Author"/>
        </w:rPr>
      </w:pPr>
      <w:r>
        <w:t>Terrestrial ecosystems are regulated, in part, by interactions between carbon and nitrogen cycles</w:t>
      </w:r>
      <w:ins w:id="2" w:author="Author">
        <w:r w:rsidR="0087098B">
          <w:t xml:space="preserve"> </w:t>
        </w:r>
      </w:ins>
      <w:sdt>
        <w:sdtPr>
          <w:tag w:val="MENDELEY_CITATION_v3_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"/>
          <w:id w:val="1852986750"/>
          <w:placeholder>
            <w:docPart w:val="DefaultPlaceholder_-1854013440"/>
          </w:placeholder>
        </w:sdtPr>
        <w:sdtContent>
          <w:r w:rsidR="00DA11D6">
            <w:rPr>
              <w:rFonts w:eastAsia="Times New Roman"/>
            </w:rPr>
            <w:t xml:space="preserve">(Hungate </w:t>
          </w:r>
          <w:r w:rsidR="00DA11D6">
            <w:rPr>
              <w:rFonts w:eastAsia="Times New Roman"/>
              <w:i/>
              <w:iCs/>
            </w:rPr>
            <w:t>et al.</w:t>
          </w:r>
          <w:r w:rsidR="00DA11D6">
            <w:rPr>
              <w:rFonts w:eastAsia="Times New Roman"/>
            </w:rPr>
            <w:t xml:space="preserve"> 2003; LeBauer and Treseder 2008; Wieder </w:t>
          </w:r>
          <w:r w:rsidR="00DA11D6">
            <w:rPr>
              <w:rFonts w:eastAsia="Times New Roman"/>
              <w:i/>
              <w:iCs/>
            </w:rPr>
            <w:t>et al.</w:t>
          </w:r>
          <w:r w:rsidR="00DA11D6">
            <w:rPr>
              <w:rFonts w:eastAsia="Times New Roman"/>
            </w:rPr>
            <w:t xml:space="preserve"> 2015)</w:t>
          </w:r>
        </w:sdtContent>
      </w:sdt>
      <w:r w:rsidR="0087098B">
        <w:t xml:space="preserve">. </w:t>
      </w:r>
      <w:ins w:id="3" w:author="Author">
        <w:r w:rsidR="00024B4D">
          <w:t>One key process linking these cycles is p</w:t>
        </w:r>
      </w:ins>
      <w:del w:id="4" w:author="Author">
        <w:r w:rsidDel="00024B4D">
          <w:delText>P</w:delText>
        </w:r>
      </w:del>
      <w:r>
        <w:t>lant nitrogen acquisition</w:t>
      </w:r>
      <w:del w:id="5" w:author="Author">
        <w:r w:rsidDel="00024B4D">
          <w:delText xml:space="preserve"> is </w:delText>
        </w:r>
      </w:del>
      <w:ins w:id="6" w:author="Author">
        <w:del w:id="7" w:author="Author">
          <w:r w:rsidR="00A9166E" w:rsidDel="00024B4D">
            <w:delText xml:space="preserve">one </w:delText>
          </w:r>
        </w:del>
      </w:ins>
      <w:del w:id="8" w:author="Author">
        <w:r w:rsidDel="00024B4D">
          <w:delText>process in terrestrial ecosystems that links carbon and nitrogen cycles</w:delText>
        </w:r>
      </w:del>
      <w:ins w:id="9" w:author="Author">
        <w:r w:rsidR="00024B4D">
          <w:t xml:space="preserve">, which </w:t>
        </w:r>
        <w:r w:rsidR="00A9166E">
          <w:t xml:space="preserve">involves the allocation of photosynthetically derived carbon belowground </w:t>
        </w:r>
        <w:r w:rsidR="00597F20">
          <w:t xml:space="preserve">in exchange </w:t>
        </w:r>
        <w:r w:rsidR="00A9166E">
          <w:t>for nitrogen</w:t>
        </w:r>
        <w:r w:rsidR="00024B4D">
          <w:t xml:space="preserve">. </w:t>
        </w:r>
        <w:r w:rsidR="003416C1">
          <w:t xml:space="preserve">This </w:t>
        </w:r>
        <w:r w:rsidR="00597F20">
          <w:t>implies that there are inherent carbon costs to the plant for acquiring nitrogen</w:t>
        </w:r>
      </w:ins>
      <w:r w:rsidR="00531BB5">
        <w:t xml:space="preserve"> </w:t>
      </w:r>
      <w:sdt>
        <w:sdtPr>
          <w:tag w:val="MENDELEY_CITATION_v3_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"/>
          <w:id w:val="1254638110"/>
          <w:placeholder>
            <w:docPart w:val="DefaultPlaceholder_-1854013440"/>
          </w:placeholder>
        </w:sdtPr>
        <w:sdtContent>
          <w:r w:rsidR="00DA11D6">
            <w:rPr>
              <w:rFonts w:eastAsia="Times New Roman"/>
            </w:rPr>
            <w:t xml:space="preserve">(Chapin </w:t>
          </w:r>
          <w:r w:rsidR="00DA11D6">
            <w:rPr>
              <w:rFonts w:eastAsia="Times New Roman"/>
              <w:i/>
              <w:iCs/>
            </w:rPr>
            <w:t>et al.</w:t>
          </w:r>
          <w:r w:rsidR="00DA11D6">
            <w:rPr>
              <w:rFonts w:eastAsia="Times New Roman"/>
            </w:rPr>
            <w:t xml:space="preserve"> 1987)</w:t>
          </w:r>
        </w:sdtContent>
      </w:sdt>
      <w:ins w:id="10" w:author="Author">
        <w:r w:rsidR="00597F20">
          <w:t xml:space="preserve">. Plants </w:t>
        </w:r>
        <w:r w:rsidR="00184A5F">
          <w:t xml:space="preserve">can acquire nitrogen through several strategies, including direct uptake </w:t>
        </w:r>
        <w:r w:rsidR="00470BB0">
          <w:t>from the soil</w:t>
        </w:r>
        <w:r w:rsidR="00184A5F">
          <w:t xml:space="preserve"> </w:t>
        </w:r>
      </w:ins>
      <w:sdt>
        <w:sdtPr>
          <w:rPr>
            <w:color w:val="000000"/>
          </w:rPr>
          <w:tag w:val="MENDELEY_CITATION_v3_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"/>
          <w:id w:val="-1546511783"/>
          <w:placeholder>
            <w:docPart w:val="DefaultPlaceholder_-1854013440"/>
          </w:placeholder>
        </w:sdtPr>
        <w:sdtContent>
          <w:r w:rsidR="00DA11D6">
            <w:rPr>
              <w:rFonts w:eastAsia="Times New Roman"/>
            </w:rPr>
            <w:t xml:space="preserve">(Barber 1962; Fisher </w:t>
          </w:r>
          <w:r w:rsidR="00DA11D6">
            <w:rPr>
              <w:rFonts w:eastAsia="Times New Roman"/>
              <w:i/>
              <w:iCs/>
            </w:rPr>
            <w:t>et al.</w:t>
          </w:r>
          <w:r w:rsidR="00DA11D6">
            <w:rPr>
              <w:rFonts w:eastAsia="Times New Roman"/>
            </w:rPr>
            <w:t xml:space="preserve"> 2010)</w:t>
          </w:r>
        </w:sdtContent>
      </w:sdt>
      <w:ins w:id="11" w:author="Author">
        <w:r w:rsidR="00184A5F">
          <w:t xml:space="preserve"> or </w:t>
        </w:r>
        <w:r w:rsidR="00597F20">
          <w:t>by forming</w:t>
        </w:r>
        <w:r w:rsidR="00184A5F">
          <w:t xml:space="preserve"> symbiotic associations with soil microbial communities such as nitrogen-fixing bacteria </w:t>
        </w:r>
      </w:ins>
      <w:sdt>
        <w:sdtPr>
          <w:tag w:val="MENDELEY_CITATION_v3_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dm9sdW1lIjoiNjQifSwiaXNUZW1wb3JhcnkiOmZhbHNlfV19"/>
          <w:id w:val="-416546524"/>
          <w:placeholder>
            <w:docPart w:val="DefaultPlaceholder_-1854013440"/>
          </w:placeholder>
        </w:sdtPr>
        <w:sdtContent>
          <w:r w:rsidR="00DA11D6">
            <w:rPr>
              <w:rFonts w:eastAsia="Times New Roman"/>
            </w:rPr>
            <w:t xml:space="preserve">(Vance and Heichel 1991; Vitousek </w:t>
          </w:r>
          <w:r w:rsidR="00DA11D6">
            <w:rPr>
              <w:rFonts w:eastAsia="Times New Roman"/>
              <w:i/>
              <w:iCs/>
            </w:rPr>
            <w:t>et al.</w:t>
          </w:r>
          <w:r w:rsidR="00DA11D6">
            <w:rPr>
              <w:rFonts w:eastAsia="Times New Roman"/>
            </w:rPr>
            <w:t xml:space="preserve"> 2002; Udvardi and Poole 2013)</w:t>
          </w:r>
        </w:sdtContent>
      </w:sdt>
      <w:ins w:id="12" w:author="Author">
        <w:r w:rsidR="00184A5F">
          <w:t>.</w:t>
        </w:r>
        <w:r w:rsidR="007C0921">
          <w:t xml:space="preserve"> The c</w:t>
        </w:r>
        <w:r w:rsidR="00597F20">
          <w:t>arbon costs</w:t>
        </w:r>
        <w:r w:rsidR="007C0921">
          <w:t xml:space="preserve"> associated with acquiring nitrogen </w:t>
        </w:r>
        <w:r w:rsidR="00184A5F">
          <w:t xml:space="preserve">vary </w:t>
        </w:r>
        <w:r w:rsidR="007C0921">
          <w:t xml:space="preserve">depending on the acquisition strategy and are influenced by abiotic </w:t>
        </w:r>
        <w:r w:rsidR="00536959">
          <w:t>factors that influence</w:t>
        </w:r>
        <w:r w:rsidR="00484FE8">
          <w:t xml:space="preserve"> the</w:t>
        </w:r>
        <w:r w:rsidR="00536959">
          <w:t xml:space="preserve"> supply of and demand for soil resources</w:t>
        </w:r>
        <w:r w:rsidR="00184A5F">
          <w:t xml:space="preserve"> </w:t>
        </w:r>
      </w:ins>
      <w:sdt>
        <w:sdtPr>
          <w:tag w:val="MENDELEY_CITATION_v3_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dm9sdW1lIjoiMTE5In0sImlzVGVtcG9yYXJ5IjpmYWxzZX0seyJpZCI6ImY5NWQ1YzkyLWIyODEtMzNlMy1iNmU5LTI1MzA2OTllNTVmNCIsIml0ZW1EYXRhIjp7InR5cGUiOiJhcnRpY2xlLWpvdXJuYWwiLCJpZCI6ImY5NWQ1YzkyLWIyODEtMzNlMy1iNmU5LTI1MzA2OTllNTVmNCIsInRpdGxlIjoiRWNvc3lzdGVtIHJlc3BvbnNlcyB0byBlbGV2YXRlZCBDTzxzdWI+Mjwvc3ViP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VUkwiOiJodHRwczovL2FjYWRlbWljLm91cC5jb20vanhiL2FydGljbGUvNzIvMTUvNTc2Ni82Mjk2NDgw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nZvbHVtZSI6IjEzIn0sImlzVGVtcG9yYXJ5IjpmYWxzZX1dfQ=="/>
          <w:id w:val="-1186825528"/>
          <w:placeholder>
            <w:docPart w:val="DefaultPlaceholder_-1854013440"/>
          </w:placeholder>
        </w:sdtPr>
        <w:sdtContent>
          <w:r w:rsidR="00DA11D6">
            <w:rPr>
              <w:rFonts w:eastAsia="Times New Roman"/>
            </w:rPr>
            <w:t xml:space="preserve">(Brzostek </w:t>
          </w:r>
          <w:r w:rsidR="00DA11D6">
            <w:rPr>
              <w:rFonts w:eastAsia="Times New Roman"/>
              <w:i/>
              <w:iCs/>
            </w:rPr>
            <w:t>et al.</w:t>
          </w:r>
          <w:r w:rsidR="00DA11D6">
            <w:rPr>
              <w:rFonts w:eastAsia="Times New Roman"/>
            </w:rPr>
            <w:t xml:space="preserve"> 2014; Terrer </w:t>
          </w:r>
          <w:r w:rsidR="00DA11D6">
            <w:rPr>
              <w:rFonts w:eastAsia="Times New Roman"/>
              <w:i/>
              <w:iCs/>
            </w:rPr>
            <w:t>et al.</w:t>
          </w:r>
          <w:r w:rsidR="00DA11D6">
            <w:rPr>
              <w:rFonts w:eastAsia="Times New Roman"/>
            </w:rPr>
            <w:t xml:space="preserve"> 2018; Taylor and Menge 2018; Friel and Friesen 2019; Allen </w:t>
          </w:r>
          <w:r w:rsidR="00DA11D6">
            <w:rPr>
              <w:rFonts w:eastAsia="Times New Roman"/>
              <w:i/>
              <w:iCs/>
            </w:rPr>
            <w:t>et al.</w:t>
          </w:r>
          <w:r w:rsidR="00DA11D6">
            <w:rPr>
              <w:rFonts w:eastAsia="Times New Roman"/>
            </w:rPr>
            <w:t xml:space="preserve"> 2020; Perkowski </w:t>
          </w:r>
          <w:r w:rsidR="00DA11D6">
            <w:rPr>
              <w:rFonts w:eastAsia="Times New Roman"/>
              <w:i/>
              <w:iCs/>
            </w:rPr>
            <w:t>et al.</w:t>
          </w:r>
          <w:r w:rsidR="00DA11D6">
            <w:rPr>
              <w:rFonts w:eastAsia="Times New Roman"/>
            </w:rPr>
            <w:t xml:space="preserve"> 2021; Lu </w:t>
          </w:r>
          <w:r w:rsidR="00DA11D6">
            <w:rPr>
              <w:rFonts w:eastAsia="Times New Roman"/>
              <w:i/>
              <w:iCs/>
            </w:rPr>
            <w:t>et al.</w:t>
          </w:r>
          <w:r w:rsidR="00DA11D6">
            <w:rPr>
              <w:rFonts w:eastAsia="Times New Roman"/>
            </w:rPr>
            <w:t xml:space="preserve"> 2022)</w:t>
          </w:r>
        </w:sdtContent>
      </w:sdt>
      <w:r w:rsidR="007D6588">
        <w:t xml:space="preserve">. </w:t>
      </w:r>
      <w:r w:rsidR="00536959">
        <w:t>Variations in the cost to acquire nitrogen</w:t>
      </w:r>
      <w:r w:rsidR="0087098B">
        <w:t xml:space="preserve"> </w:t>
      </w:r>
      <w:ins w:id="13" w:author="Author">
        <w:r w:rsidR="009457D3">
          <w:t>across biotic and abiotic thresholds</w:t>
        </w:r>
      </w:ins>
      <w:r w:rsidR="00536959">
        <w:t xml:space="preserve"> may help explain the prevalence of different nitrogen acquisition strategies in different environments</w:t>
      </w:r>
      <w:r w:rsidR="0087098B">
        <w:t>. However,</w:t>
      </w:r>
      <w:r w:rsidR="00536959">
        <w:t xml:space="preserve"> these costs have not been quantified outside of a few studies </w:t>
      </w:r>
      <w:sdt>
        <w:sdtPr>
          <w:tag w:val="MENDELEY_CITATION_v3_eyJjaXRhdGlvbklEIjoiTUVOREVMRVlfQ0lUQVRJT05fMTY1YTVjYmItOWFmNS00NDBmLTk1MmItNDBjMzcyZTBkNzhiIiwicHJvcGVydGllcyI6eyJub3RlSW5kZXgiOjB9LCJpc0VkaXRlZCI6ZmFsc2UsIm1hbnVhbE92ZXJyaWRlIjp7ImlzTWFudWFsbHlPdmVycmlkZGVuIjpmYWxzZSwiY2l0ZXByb2NUZXh0IjoiKFRlcnJlciA8aT5ldCBhbC48L2k+IDIwMTg7IFBlcmtvd3NraSA8aT5ldCBhbC48L2k+IDIwMjE7IEx1IDxpPmV0IGFsLjwvaT4gMjAyMi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VUkwiOiJodHRwczovL2FjYWRlbWljLm91cC5jb20vanhiL2FydGljbGUvNzIvMTUvNTc2Ni82Mjk2NDgw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"/>
          <w:id w:val="-1098552409"/>
          <w:placeholder>
            <w:docPart w:val="FD6D1A0975534A4BA27D0CF9CE2143A1"/>
          </w:placeholder>
        </w:sdtPr>
        <w:sdtContent>
          <w:r w:rsidR="00DA11D6">
            <w:rPr>
              <w:rFonts w:eastAsia="Times New Roman"/>
            </w:rPr>
            <w:t xml:space="preserve">(Terrer </w:t>
          </w:r>
          <w:r w:rsidR="00DA11D6">
            <w:rPr>
              <w:rFonts w:eastAsia="Times New Roman"/>
              <w:i/>
              <w:iCs/>
            </w:rPr>
            <w:t>et al.</w:t>
          </w:r>
          <w:r w:rsidR="00DA11D6">
            <w:rPr>
              <w:rFonts w:eastAsia="Times New Roman"/>
            </w:rPr>
            <w:t xml:space="preserve"> 2018; Perkowski </w:t>
          </w:r>
          <w:r w:rsidR="00DA11D6">
            <w:rPr>
              <w:rFonts w:eastAsia="Times New Roman"/>
              <w:i/>
              <w:iCs/>
            </w:rPr>
            <w:t>et al.</w:t>
          </w:r>
          <w:r w:rsidR="00DA11D6">
            <w:rPr>
              <w:rFonts w:eastAsia="Times New Roman"/>
            </w:rPr>
            <w:t xml:space="preserve"> 2021; Lu </w:t>
          </w:r>
          <w:r w:rsidR="00DA11D6">
            <w:rPr>
              <w:rFonts w:eastAsia="Times New Roman"/>
              <w:i/>
              <w:iCs/>
            </w:rPr>
            <w:t>et al.</w:t>
          </w:r>
          <w:r w:rsidR="00DA11D6">
            <w:rPr>
              <w:rFonts w:eastAsia="Times New Roman"/>
            </w:rPr>
            <w:t xml:space="preserve"> 2022)</w:t>
          </w:r>
        </w:sdtContent>
      </w:sdt>
      <w:r w:rsidR="00536959">
        <w:t xml:space="preserve"> </w:t>
      </w:r>
      <w:ins w:id="14" w:author="Author">
        <w:r w:rsidR="009457D3">
          <w:t xml:space="preserve">even though they are included </w:t>
        </w:r>
      </w:ins>
      <w:r w:rsidR="00536959">
        <w:t xml:space="preserve">in nitrogen uptake models </w:t>
      </w:r>
      <w:sdt>
        <w:sdtPr>
          <w:tag w:val="MENDELEY_CITATION_v3_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1dfQ=="/>
          <w:id w:val="1234425686"/>
          <w:placeholder>
            <w:docPart w:val="FD6D1A0975534A4BA27D0CF9CE2143A1"/>
          </w:placeholder>
        </w:sdtPr>
        <w:sdtContent>
          <w:r w:rsidR="00DA11D6">
            <w:rPr>
              <w:rFonts w:eastAsia="Times New Roman"/>
            </w:rPr>
            <w:t xml:space="preserve">(Fisher </w:t>
          </w:r>
          <w:r w:rsidR="00DA11D6">
            <w:rPr>
              <w:rFonts w:eastAsia="Times New Roman"/>
              <w:i/>
              <w:iCs/>
            </w:rPr>
            <w:t>et al.</w:t>
          </w:r>
          <w:r w:rsidR="00DA11D6">
            <w:rPr>
              <w:rFonts w:eastAsia="Times New Roman"/>
            </w:rPr>
            <w:t xml:space="preserve"> 2010; Brzostek </w:t>
          </w:r>
          <w:r w:rsidR="00DA11D6">
            <w:rPr>
              <w:rFonts w:eastAsia="Times New Roman"/>
              <w:i/>
              <w:iCs/>
            </w:rPr>
            <w:t>et al.</w:t>
          </w:r>
          <w:r w:rsidR="00DA11D6">
            <w:rPr>
              <w:rFonts w:eastAsia="Times New Roman"/>
            </w:rPr>
            <w:t xml:space="preserve"> 2014; Allen </w:t>
          </w:r>
          <w:r w:rsidR="00DA11D6">
            <w:rPr>
              <w:rFonts w:eastAsia="Times New Roman"/>
              <w:i/>
              <w:iCs/>
            </w:rPr>
            <w:t>et al.</w:t>
          </w:r>
          <w:r w:rsidR="00DA11D6">
            <w:rPr>
              <w:rFonts w:eastAsia="Times New Roman"/>
            </w:rPr>
            <w:t xml:space="preserve"> 2020)</w:t>
          </w:r>
        </w:sdtContent>
      </w:sdt>
      <w:r w:rsidR="00536959">
        <w:t xml:space="preserve"> </w:t>
      </w:r>
      <w:ins w:id="15" w:author="Author">
        <w:r w:rsidR="009457D3">
          <w:t>used</w:t>
        </w:r>
      </w:ins>
      <w:r w:rsidR="00536959">
        <w:t xml:space="preserve"> in terrestrial biosphere models </w:t>
      </w:r>
      <w:sdt>
        <w:sdtPr>
          <w:tag w:val="MENDELEY_CITATION_v3_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"/>
          <w:id w:val="1532917637"/>
          <w:placeholder>
            <w:docPart w:val="FD6D1A0975534A4BA27D0CF9CE2143A1"/>
          </w:placeholder>
        </w:sdtPr>
        <w:sdtContent>
          <w:r w:rsidR="00DA11D6">
            <w:rPr>
              <w:rFonts w:eastAsia="Times New Roman"/>
            </w:rPr>
            <w:t xml:space="preserve">(Shi </w:t>
          </w:r>
          <w:r w:rsidR="00DA11D6">
            <w:rPr>
              <w:rFonts w:eastAsia="Times New Roman"/>
              <w:i/>
              <w:iCs/>
            </w:rPr>
            <w:t>et al.</w:t>
          </w:r>
          <w:r w:rsidR="00DA11D6">
            <w:rPr>
              <w:rFonts w:eastAsia="Times New Roman"/>
            </w:rPr>
            <w:t xml:space="preserve"> 2016; Lawrence </w:t>
          </w:r>
          <w:r w:rsidR="00DA11D6">
            <w:rPr>
              <w:rFonts w:eastAsia="Times New Roman"/>
              <w:i/>
              <w:iCs/>
            </w:rPr>
            <w:t>et al.</w:t>
          </w:r>
          <w:r w:rsidR="00DA11D6">
            <w:rPr>
              <w:rFonts w:eastAsia="Times New Roman"/>
            </w:rPr>
            <w:t xml:space="preserve"> 2019; Braghiere </w:t>
          </w:r>
          <w:r w:rsidR="00DA11D6">
            <w:rPr>
              <w:rFonts w:eastAsia="Times New Roman"/>
              <w:i/>
              <w:iCs/>
            </w:rPr>
            <w:t>et al.</w:t>
          </w:r>
          <w:r w:rsidR="00DA11D6">
            <w:rPr>
              <w:rFonts w:eastAsia="Times New Roman"/>
            </w:rPr>
            <w:t xml:space="preserve"> 2022)</w:t>
          </w:r>
        </w:sdtContent>
      </w:sdt>
      <w:r w:rsidR="00536959">
        <w:t>.</w:t>
      </w:r>
    </w:p>
    <w:p w14:paraId="2A59638B" w14:textId="36C301F6" w:rsidR="0029725C" w:rsidRDefault="007D6588" w:rsidP="00184A5F">
      <w:pPr>
        <w:spacing w:line="360" w:lineRule="auto"/>
      </w:pPr>
      <w:ins w:id="16" w:author="Author">
        <w:r>
          <w:tab/>
          <w:t xml:space="preserve">Carbon costs to acquire nitrogen vary in species with different nitrogen acquisition strategies. </w:t>
        </w:r>
        <w:del w:id="17" w:author="Author">
          <w:r w:rsidR="00A9166E" w:rsidDel="007D6588">
            <w:delText>For example, plants that acquire nitrogen through direct uptake pathways may have reduced carbon costs to acquire nitrogen compared to plants that associate with soil microbial communities, as individuals only need to allocate carbon belowground in order to build and maintain root systems.</w:delText>
          </w:r>
        </w:del>
      </w:ins>
      <w:del w:id="18" w:author="Author">
        <w:r w:rsidR="0029725C" w:rsidDel="007D6588">
          <w:delText xml:space="preserve"> in exchange for nitrogen through different nitrogen acquisition strategiesdirect uptake pathways such as mass flow or diffusion </w:delText>
        </w:r>
        <w:r w:rsidR="00EB38F5" w:rsidDel="007D6588">
          <w:delText>.</w:delText>
        </w:r>
        <w:r w:rsidR="0029725C" w:rsidDel="007D6588">
          <w:delText xml:space="preserve">implies an inherent carbon cost to the plant for acquiring nitrogen </w:delText>
        </w:r>
      </w:del>
      <w:r w:rsidR="00531BB5">
        <w:t>F</w:t>
      </w:r>
      <w:r w:rsidR="0029725C">
        <w:t xml:space="preserve">or instance, </w:t>
      </w:r>
      <w:ins w:id="19" w:author="Author">
        <w:r>
          <w:t>plants that acquire nitrogen through</w:t>
        </w:r>
      </w:ins>
      <w:r w:rsidR="0029725C">
        <w:t xml:space="preserve"> direct uptake </w:t>
      </w:r>
      <w:ins w:id="20" w:author="Author">
        <w:r>
          <w:t>pathways may</w:t>
        </w:r>
        <w:r w:rsidR="000B1292">
          <w:t xml:space="preserve"> have </w:t>
        </w:r>
        <w:r w:rsidR="005A33E0">
          <w:t>reduced</w:t>
        </w:r>
        <w:r>
          <w:t xml:space="preserve"> </w:t>
        </w:r>
      </w:ins>
      <w:del w:id="21" w:author="Author">
        <w:r w:rsidR="0029725C" w:rsidDel="007D6588">
          <w:delText>does not require costs beyond root development, as is the case for acquisition strategies that involve other soil micro</w:delText>
        </w:r>
        <w:r w:rsidR="0039386F" w:rsidDel="007D6588">
          <w:delText>biota</w:delText>
        </w:r>
        <w:r w:rsidR="0029725C" w:rsidDel="007D6588">
          <w:delText>.</w:delText>
        </w:r>
      </w:del>
      <w:ins w:id="22" w:author="Author">
        <w:r>
          <w:t xml:space="preserve">carbon costs to acquire nitrogen compared to plants that </w:t>
        </w:r>
        <w:r w:rsidR="000B1292">
          <w:t xml:space="preserve">form symbiotic relationships with soil </w:t>
        </w:r>
        <w:r w:rsidR="004B3198">
          <w:t>microbes</w:t>
        </w:r>
        <w:r w:rsidR="000B1292">
          <w:t xml:space="preserve">. </w:t>
        </w:r>
        <w:commentRangeStart w:id="23"/>
        <w:r w:rsidR="000B1292">
          <w:t xml:space="preserve">This is because plants that rely on direct uptake only need to allocate carbon belowground to develop and maintain root systems, </w:t>
        </w:r>
        <w:r w:rsidR="004B3198">
          <w:t>and do not</w:t>
        </w:r>
        <w:r w:rsidR="00A53C03">
          <w:t xml:space="preserve"> need to allocate additional carbon belowground to </w:t>
        </w:r>
        <w:r w:rsidR="000B1292">
          <w:t>maintain</w:t>
        </w:r>
        <w:r w:rsidR="00A53C03">
          <w:t xml:space="preserve"> and exchange resources with</w:t>
        </w:r>
        <w:r w:rsidR="000B1292">
          <w:t xml:space="preserve"> microbial symbionts</w:t>
        </w:r>
      </w:ins>
      <w:commentRangeEnd w:id="23"/>
      <w:r w:rsidR="002F2C62">
        <w:rPr>
          <w:rStyle w:val="CommentReference"/>
          <w:rFonts w:eastAsia="Times New Roman" w:cs="Times New Roman"/>
        </w:rPr>
        <w:commentReference w:id="23"/>
      </w:r>
      <w:ins w:id="24" w:author="Author">
        <w:r>
          <w:t>.</w:t>
        </w:r>
      </w:ins>
      <w:r w:rsidR="00597F20">
        <w:t xml:space="preserve"> </w:t>
      </w:r>
      <w:ins w:id="25" w:author="Author">
        <w:r w:rsidR="00E307F6">
          <w:t>However, many</w:t>
        </w:r>
      </w:ins>
      <w:del w:id="26" w:author="Author">
        <w:r w:rsidR="0029725C" w:rsidDel="00E307F6">
          <w:delText xml:space="preserve">However, the </w:delText>
        </w:r>
        <w:r w:rsidR="00052BE2" w:rsidDel="00E307F6">
          <w:delText xml:space="preserve">nitrogen acquired from </w:delText>
        </w:r>
        <w:r w:rsidR="0029725C" w:rsidDel="00E307F6">
          <w:delText>a given belowground carbon investment may be greater than direct uptake if carbon is allocated to bacteria</w:delText>
        </w:r>
        <w:r w:rsidR="008D4253" w:rsidDel="00E307F6">
          <w:delText>l</w:delText>
        </w:r>
        <w:r w:rsidR="0029725C" w:rsidDel="00E307F6">
          <w:delText xml:space="preserve"> symbionts in exchange for nitrogen fixed from the atmosphere </w:delText>
        </w:r>
      </w:del>
      <w:customXmlDelRangeStart w:id="27" w:author="Author"/>
      <w:sdt>
        <w:sdtPr>
          <w:tag w:val="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"/>
          <w:id w:val="1929611418"/>
          <w:placeholder>
            <w:docPart w:val="DefaultPlaceholder_-1854013440"/>
          </w:placeholder>
        </w:sdtPr>
        <w:sdtContent>
          <w:customXmlDelRangeEnd w:id="27"/>
          <w:del w:id="28" w:author="Author">
            <w:r w:rsidR="00DA11D6" w:rsidDel="00E307F6">
              <w:rPr>
                <w:rFonts w:eastAsia="Times New Roman"/>
              </w:rPr>
              <w:delText xml:space="preserve">(Gutschick 1981; Vitousek and Field 1999; Rastetter </w:delText>
            </w:r>
            <w:r w:rsidR="00DA11D6" w:rsidDel="00E307F6">
              <w:rPr>
                <w:rFonts w:eastAsia="Times New Roman"/>
                <w:i/>
                <w:iCs/>
              </w:rPr>
              <w:delText>et al.</w:delText>
            </w:r>
            <w:r w:rsidR="00DA11D6" w:rsidDel="00E307F6">
              <w:rPr>
                <w:rFonts w:eastAsia="Times New Roman"/>
              </w:rPr>
              <w:delText xml:space="preserve"> 2001; Vitousek </w:delText>
            </w:r>
            <w:r w:rsidR="00DA11D6" w:rsidDel="00E307F6">
              <w:rPr>
                <w:rFonts w:eastAsia="Times New Roman"/>
                <w:i/>
                <w:iCs/>
              </w:rPr>
              <w:delText>et al.</w:delText>
            </w:r>
            <w:r w:rsidR="00DA11D6" w:rsidDel="00E307F6">
              <w:rPr>
                <w:rFonts w:eastAsia="Times New Roman"/>
              </w:rPr>
              <w:delText xml:space="preserve"> 2002)</w:delText>
            </w:r>
          </w:del>
          <w:customXmlDelRangeStart w:id="29" w:author="Author"/>
        </w:sdtContent>
      </w:sdt>
      <w:customXmlDelRangeEnd w:id="29"/>
      <w:del w:id="30" w:author="Author">
        <w:r w:rsidR="0029725C" w:rsidDel="00E307F6">
          <w:delText>.</w:delText>
        </w:r>
      </w:del>
      <w:ins w:id="31" w:author="Author">
        <w:del w:id="32" w:author="Author">
          <w:r w:rsidR="0087098B" w:rsidDel="00E307F6">
            <w:delText xml:space="preserve"> </w:delText>
          </w:r>
        </w:del>
        <w:r w:rsidR="00E307F6">
          <w:t xml:space="preserve"> p</w:t>
        </w:r>
        <w:commentRangeStart w:id="33"/>
        <w:del w:id="34" w:author="Author">
          <w:r w:rsidR="0087098B" w:rsidDel="00E307F6">
            <w:delText>P</w:delText>
          </w:r>
        </w:del>
        <w:r w:rsidR="0087098B">
          <w:t>lants form specialized symbiotic relationship</w:t>
        </w:r>
        <w:r w:rsidR="00531BB5">
          <w:t>s</w:t>
        </w:r>
        <w:r w:rsidR="0087098B">
          <w:t xml:space="preserve"> with nitrogen-fixing bacteria, where nitrogen-fixing bacteria housed in root nodules are supplied with photosynthate</w:t>
        </w:r>
        <w:r w:rsidR="006D6AC8">
          <w:t xml:space="preserve"> for growth and metabolism</w:t>
        </w:r>
        <w:r w:rsidR="0087098B">
          <w:t xml:space="preserve"> in exchange for nitrogen fixed from the atmosphere</w:t>
        </w:r>
      </w:ins>
      <w:commentRangeEnd w:id="33"/>
      <w:r w:rsidR="002F2C62">
        <w:rPr>
          <w:rStyle w:val="CommentReference"/>
          <w:rFonts w:eastAsia="Times New Roman" w:cs="Times New Roman"/>
        </w:rPr>
        <w:commentReference w:id="33"/>
      </w:r>
      <w:ins w:id="35" w:author="Author">
        <w:r w:rsidR="0087098B">
          <w:t xml:space="preserve">. </w:t>
        </w:r>
        <w:r w:rsidR="00E307F6">
          <w:t>In such cases</w:t>
        </w:r>
        <w:del w:id="36" w:author="Author">
          <w:r w:rsidR="0087098B" w:rsidDel="00E307F6">
            <w:delText>Thus</w:delText>
          </w:r>
        </w:del>
        <w:r w:rsidR="0087098B">
          <w:t>,</w:t>
        </w:r>
        <w:r w:rsidR="002F7581">
          <w:t xml:space="preserve"> </w:t>
        </w:r>
        <w:r w:rsidR="0087098B">
          <w:t xml:space="preserve">individuals </w:t>
        </w:r>
        <w:r w:rsidR="00F461EA">
          <w:t>who</w:t>
        </w:r>
        <w:r w:rsidR="0087098B">
          <w:t xml:space="preserve"> acquire nitrogen through symbiotic nitrogen fixation may exhibit reduced carbon costs to acquire nitrogen </w:t>
        </w:r>
        <w:r w:rsidR="002F7581">
          <w:t>compared to alternative pathways that rely on soil-derived nitrogen</w:t>
        </w:r>
        <w:r w:rsidR="004E1111">
          <w:t xml:space="preserve">, as nitrogen fixation allows plants </w:t>
        </w:r>
        <w:r w:rsidR="002F7581">
          <w:t xml:space="preserve">to tap into </w:t>
        </w:r>
        <w:r w:rsidR="002F2C62">
          <w:t>greater</w:t>
        </w:r>
        <w:r w:rsidR="0042209F">
          <w:t xml:space="preserve"> nitrogen</w:t>
        </w:r>
        <w:r w:rsidR="002F7581">
          <w:t xml:space="preserve"> pool</w:t>
        </w:r>
        <w:r w:rsidR="004E1111">
          <w:t xml:space="preserve"> </w:t>
        </w:r>
        <w:r w:rsidR="00727607">
          <w:t xml:space="preserve">than soil-derived nitrogen </w:t>
        </w:r>
        <w:r w:rsidR="004E1111">
          <w:t>and</w:t>
        </w:r>
        <w:r w:rsidR="00727607">
          <w:t xml:space="preserve"> could allow plants to</w:t>
        </w:r>
        <w:r w:rsidR="004E1111">
          <w:t xml:space="preserve"> maximize nitrogen uptake per unit belowground carbon allocated belowground.</w:t>
        </w:r>
      </w:ins>
      <w:del w:id="37" w:author="Author">
        <w:r w:rsidR="00EB38F5" w:rsidDel="00152A8A">
          <w:delText>No studies to our knowledge have directly investigated interactions between nitrogen fixation and nitrogen availability on carbon costs to acquire nitrogen, which limits our ability to evaluate the ability of models to simulate plant nitrogen uptake patterns across environmental gradients.</w:delText>
        </w:r>
      </w:del>
    </w:p>
    <w:p w14:paraId="424C839E" w14:textId="14C0EF4F" w:rsidR="0029725C" w:rsidRPr="0081750C" w:rsidRDefault="00E307F6" w:rsidP="00182CE6">
      <w:pPr>
        <w:spacing w:line="360" w:lineRule="auto"/>
        <w:ind w:firstLine="720"/>
      </w:pPr>
      <w:commentRangeStart w:id="38"/>
      <w:ins w:id="39" w:author="Author">
        <w:r>
          <w:lastRenderedPageBreak/>
          <w:t xml:space="preserve">Carbon costs to acquire nitrogen may also vary due to external growth environment </w:t>
        </w:r>
        <w:commentRangeEnd w:id="38"/>
        <w:r>
          <w:rPr>
            <w:rStyle w:val="CommentReference"/>
            <w:rFonts w:eastAsia="Times New Roman" w:cs="Times New Roman"/>
          </w:rPr>
          <w:commentReference w:id="38"/>
        </w:r>
        <w:del w:id="40" w:author="Author">
          <w:r w:rsidR="00182CE6" w:rsidDel="00E307F6">
            <w:delText>Abiotic factors, such as atmospheric CO</w:delText>
          </w:r>
          <w:r w:rsidR="00182CE6" w:rsidDel="00E307F6">
            <w:rPr>
              <w:vertAlign w:val="subscript"/>
            </w:rPr>
            <w:delText>2</w:delText>
          </w:r>
          <w:r w:rsidR="00182CE6" w:rsidDel="00E307F6">
            <w:delText xml:space="preserve">, light availability, and soil nutrient availability, also influence the carbon cost to acquire nitrogen </w:delText>
          </w:r>
        </w:del>
      </w:ins>
      <w:sdt>
        <w:sdtPr>
          <w:tag w:val="MENDELEY_CITATION_v3_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iwiY29udGFpbmVyLXRpdGxlLXNob3J0IjoiSiBHZW9waHlzIFJlcyBCaW9nZW9zY2kifSwidXJpcyI6WyJodHRwOi8vd3d3Lm1lbmRlbGV5LmNvbS9kb2N1bWVudHMvP3V1aWQ9ZDQwMmRhOGUtNDc2ZS00OGJjLThkOWMtN2M3NmY3YWEwM2E0Il0sImlzVGVtcG9yYXJ5IjpmYWxzZSwibGVnYWN5RGVza3RvcElkIjoiZDQwMmRhOGUtNDc2ZS00OGJjLThkOWMtN2M3NmY3YWEwM2E0In0seyJpZCI6ImY5NWQ1YzkyLWIyODEtMzNlMy1iNmU5LTI1MzA2OTllNTVmNCIsIml0ZW1EYXRhIjp7IkRPSSI6IjEwLjExMTEvbnBoLjE0ODcyIiwiSVNCTiI6Ijc0NzY4MjA0ODciLCJJU1NOIjoiMDAyOC02NDZ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nZvbHVtZSI6IjEzIn0sImlzVGVtcG9yYXJ5IjpmYWxzZX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
          <w:id w:val="996920272"/>
          <w:placeholder>
            <w:docPart w:val="DefaultPlaceholder_-1854013440"/>
          </w:placeholder>
        </w:sdtPr>
        <w:sdtContent>
          <w:r w:rsidR="00DA11D6">
            <w:rPr>
              <w:rFonts w:eastAsia="Times New Roman"/>
            </w:rPr>
            <w:t xml:space="preserve">(Brzostek </w:t>
          </w:r>
          <w:r w:rsidR="00DA11D6">
            <w:rPr>
              <w:rFonts w:eastAsia="Times New Roman"/>
              <w:i/>
              <w:iCs/>
            </w:rPr>
            <w:t>et al.</w:t>
          </w:r>
          <w:r w:rsidR="00DA11D6">
            <w:rPr>
              <w:rFonts w:eastAsia="Times New Roman"/>
            </w:rPr>
            <w:t xml:space="preserve"> 2014; Terrer </w:t>
          </w:r>
          <w:r w:rsidR="00DA11D6">
            <w:rPr>
              <w:rFonts w:eastAsia="Times New Roman"/>
              <w:i/>
              <w:iCs/>
            </w:rPr>
            <w:t>et al.</w:t>
          </w:r>
          <w:r w:rsidR="00DA11D6">
            <w:rPr>
              <w:rFonts w:eastAsia="Times New Roman"/>
            </w:rPr>
            <w:t xml:space="preserve"> 2018; Taylor and Menge 2018, 2021; Friel and Friesen 2019; Allen </w:t>
          </w:r>
          <w:r w:rsidR="00DA11D6">
            <w:rPr>
              <w:rFonts w:eastAsia="Times New Roman"/>
              <w:i/>
              <w:iCs/>
            </w:rPr>
            <w:t>et al.</w:t>
          </w:r>
          <w:r w:rsidR="00DA11D6">
            <w:rPr>
              <w:rFonts w:eastAsia="Times New Roman"/>
            </w:rPr>
            <w:t xml:space="preserve"> 2020; Perkowski </w:t>
          </w:r>
          <w:r w:rsidR="00DA11D6">
            <w:rPr>
              <w:rFonts w:eastAsia="Times New Roman"/>
              <w:i/>
              <w:iCs/>
            </w:rPr>
            <w:t>et al.</w:t>
          </w:r>
          <w:r w:rsidR="00DA11D6">
            <w:rPr>
              <w:rFonts w:eastAsia="Times New Roman"/>
            </w:rPr>
            <w:t xml:space="preserve"> 2021; Lu </w:t>
          </w:r>
          <w:r w:rsidR="00DA11D6">
            <w:rPr>
              <w:rFonts w:eastAsia="Times New Roman"/>
              <w:i/>
              <w:iCs/>
            </w:rPr>
            <w:t>et al.</w:t>
          </w:r>
          <w:r w:rsidR="00DA11D6">
            <w:rPr>
              <w:rFonts w:eastAsia="Times New Roman"/>
            </w:rPr>
            <w:t xml:space="preserve"> 2022)</w:t>
          </w:r>
        </w:sdtContent>
      </w:sdt>
      <w:r w:rsidR="0029725C">
        <w:t>.</w:t>
      </w:r>
      <w:ins w:id="41" w:author="Author">
        <w:r w:rsidR="001E0DA0">
          <w:t xml:space="preserve"> Previous work suggests that</w:t>
        </w:r>
      </w:ins>
      <w:r w:rsidR="0029725C">
        <w:t xml:space="preserve"> </w:t>
      </w:r>
      <w:del w:id="42" w:author="Author">
        <w:r w:rsidR="0029725C" w:rsidDel="00597F20">
          <w:delText>the amount of photosynthate allocated belowground in exchange for nitrogen may increase with increased light and CO</w:delText>
        </w:r>
        <w:r w:rsidR="0029725C" w:rsidDel="00597F20">
          <w:rPr>
            <w:vertAlign w:val="subscript"/>
          </w:rPr>
          <w:delText>2</w:delText>
        </w:r>
        <w:r w:rsidR="0029725C" w:rsidDel="00597F20">
          <w:delText>, as these factors reduce the cost to produce photosynthate</w:delText>
        </w:r>
        <w:r w:rsidR="00B03EC2" w:rsidDel="00597F20">
          <w:delText xml:space="preserve"> and </w:delText>
        </w:r>
        <w:r w:rsidR="002C310B" w:rsidDel="00597F20">
          <w:delText>increas</w:delText>
        </w:r>
        <w:r w:rsidR="00B03EC2" w:rsidDel="00597F20">
          <w:delText>e</w:delText>
        </w:r>
        <w:r w:rsidR="002C310B" w:rsidDel="00597F20">
          <w:delText xml:space="preserve"> </w:delText>
        </w:r>
        <w:r w:rsidR="00A46B35" w:rsidDel="00597F20">
          <w:delText xml:space="preserve">plant </w:delText>
        </w:r>
        <w:r w:rsidR="002C310B" w:rsidDel="00597F20">
          <w:delText>demand for acquiring nitrogen to build and maintain photosynthetic enzymes</w:delText>
        </w:r>
        <w:r w:rsidR="0029725C" w:rsidDel="00597F20">
          <w:delText xml:space="preserve"> . However, </w:delText>
        </w:r>
      </w:del>
      <w:r w:rsidR="00265FA9">
        <w:t xml:space="preserve">increasing </w:t>
      </w:r>
      <w:r w:rsidR="0029725C">
        <w:t>soil nitrogen availability</w:t>
      </w:r>
      <w:ins w:id="43" w:author="Author">
        <w:r w:rsidR="00AD4603">
          <w:t xml:space="preserve"> </w:t>
        </w:r>
        <w:r w:rsidR="001E0DA0">
          <w:t xml:space="preserve">tends to </w:t>
        </w:r>
        <w:r w:rsidR="00AD4603">
          <w:t xml:space="preserve">increase plant nitrogen uptake and decrease belowground carbon allocation, leading to </w:t>
        </w:r>
        <w:r w:rsidR="001E0DA0">
          <w:t>a</w:t>
        </w:r>
        <w:r w:rsidR="00AD4603">
          <w:t xml:space="preserve"> decrease in the carbon cost to acquire nitrogen </w:t>
        </w:r>
      </w:ins>
      <w:sdt>
        <w:sdtPr>
          <w:tag w:val="MENDELEY_CITATION_v3_eyJjaXRhdGlvbklEIjoiTUVOREVMRVlfQ0lUQVRJT05fMzUwZDZkNzUtYzg4ZS00ZTkzLThlMjctYTBiZTY4YWI1NTY3IiwicHJvcGVydGllcyI6eyJub3RlSW5kZXgiOjB9LCJpc0VkaXRlZCI6ZmFsc2UsIm1hbnVhbE92ZXJyaWRlIjp7ImlzTWFudWFsbHlPdmVycmlkZGVuIjpmYWxzZSwiY2l0ZXByb2NUZXh0IjoiKFBlcmtvd3NraSA8aT5ldCBhbC48L2k+IDIwMjE7IEx1IDxpPmV0IGFsLjwvaT4gMjAyMi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VUkwiOiJodHRwczovL2FjYWRlbWljLm91cC5jb20vanhiL2FydGljbGUvNzIvMTUvNTc2Ni82Mjk2NDgw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nZvbHVtZSI6IjEzIn0sImlzVGVtcG9yYXJ5IjpmYWxzZX1dfQ=="/>
          <w:id w:val="-1635869411"/>
          <w:placeholder>
            <w:docPart w:val="DefaultPlaceholder_-1854013440"/>
          </w:placeholder>
        </w:sdtPr>
        <w:sdtContent>
          <w:r w:rsidR="00DA11D6">
            <w:rPr>
              <w:rFonts w:eastAsia="Times New Roman"/>
            </w:rPr>
            <w:t xml:space="preserve">(Perkowski </w:t>
          </w:r>
          <w:r w:rsidR="00DA11D6">
            <w:rPr>
              <w:rFonts w:eastAsia="Times New Roman"/>
              <w:i/>
              <w:iCs/>
            </w:rPr>
            <w:t>et al.</w:t>
          </w:r>
          <w:r w:rsidR="00DA11D6">
            <w:rPr>
              <w:rFonts w:eastAsia="Times New Roman"/>
            </w:rPr>
            <w:t xml:space="preserve"> 2021; Lu </w:t>
          </w:r>
          <w:r w:rsidR="00DA11D6">
            <w:rPr>
              <w:rFonts w:eastAsia="Times New Roman"/>
              <w:i/>
              <w:iCs/>
            </w:rPr>
            <w:t>et al.</w:t>
          </w:r>
          <w:r w:rsidR="00DA11D6">
            <w:rPr>
              <w:rFonts w:eastAsia="Times New Roman"/>
            </w:rPr>
            <w:t xml:space="preserve"> 2022)</w:t>
          </w:r>
        </w:sdtContent>
      </w:sdt>
      <w:r w:rsidR="0029725C">
        <w:t>. This</w:t>
      </w:r>
      <w:ins w:id="44" w:author="Author">
        <w:r w:rsidR="00597F20">
          <w:t xml:space="preserve"> </w:t>
        </w:r>
        <w:r w:rsidR="00964E5A">
          <w:t xml:space="preserve">negative </w:t>
        </w:r>
        <w:r w:rsidR="00597F20">
          <w:t>belowground carbon allocation</w:t>
        </w:r>
        <w:r w:rsidR="00AD4603">
          <w:t xml:space="preserve"> response to increasing nitrogen availability </w:t>
        </w:r>
      </w:ins>
      <w:r w:rsidR="00265FA9">
        <w:t>may be</w:t>
      </w:r>
      <w:r w:rsidR="0029725C">
        <w:t xml:space="preserve"> </w:t>
      </w:r>
      <w:r w:rsidR="005A7E03">
        <w:t>due to</w:t>
      </w:r>
      <w:r w:rsidR="0029725C">
        <w:t xml:space="preserve"> </w:t>
      </w:r>
      <w:r w:rsidR="00052BE2">
        <w:t>reduced</w:t>
      </w:r>
      <w:r w:rsidR="0029725C">
        <w:t xml:space="preserve"> soil resource mining (by roots or symbionts) needed to </w:t>
      </w:r>
      <w:r w:rsidR="00265FA9">
        <w:t>satisfy</w:t>
      </w:r>
      <w:r w:rsidR="0029725C">
        <w:t xml:space="preserve"> plant nitrogen demand</w:t>
      </w:r>
      <w:r w:rsidR="00EB38F5">
        <w:t xml:space="preserve"> under greater nitrogen availability</w:t>
      </w:r>
      <w:ins w:id="45" w:author="Author">
        <w:r w:rsidR="001B16C8">
          <w:t>. However,</w:t>
        </w:r>
        <w:r w:rsidR="00182CE6">
          <w:t xml:space="preserve"> the magnitude of these responses may vary across nutrient acquisition strategies. </w:t>
        </w:r>
        <w:commentRangeStart w:id="46"/>
        <w:r w:rsidR="006D6AC8">
          <w:t xml:space="preserve">For example, </w:t>
        </w:r>
        <w:del w:id="47" w:author="Author">
          <w:r w:rsidR="006D6AC8" w:rsidDel="00182CE6">
            <w:delText xml:space="preserve">decreased carbon costs to acquire nitrogen with increasing nitrogen availability </w:delText>
          </w:r>
        </w:del>
      </w:ins>
      <w:del w:id="48" w:author="Author">
        <w:r w:rsidR="0029725C" w:rsidDel="00182CE6">
          <w:delText>may not be as robust in plant species with strong and specialized symbiotic relationships with nitrogen-acquiring partners that reduce the sensitivity of plant nitrogen uptake to changes in nitrogen availability</w:delText>
        </w:r>
        <w:r w:rsidR="00052BE2" w:rsidDel="00182CE6">
          <w:delText xml:space="preserve"> (e.g., </w:delText>
        </w:r>
        <w:r w:rsidR="0029725C" w:rsidDel="00182CE6">
          <w:delText>plant species that associate with symbiotic nitrogen-fixing bacteria</w:delText>
        </w:r>
        <w:r w:rsidR="00052BE2" w:rsidDel="00182CE6">
          <w:delText>)</w:delText>
        </w:r>
        <w:r w:rsidR="00EA37C1" w:rsidDel="00182CE6">
          <w:delText xml:space="preserve"> </w:delText>
        </w:r>
        <w:r w:rsidR="0029725C" w:rsidDel="00182CE6">
          <w:delText>.</w:delText>
        </w:r>
      </w:del>
      <w:ins w:id="49" w:author="Author">
        <w:del w:id="50" w:author="Author">
          <w:r w:rsidR="00860BD9" w:rsidDel="00182CE6">
            <w:delText xml:space="preserve"> </w:delText>
          </w:r>
        </w:del>
      </w:ins>
      <w:del w:id="51" w:author="Author">
        <w:r w:rsidR="005422BF" w:rsidDel="00182CE6">
          <w:delText xml:space="preserve">Indeed, </w:delText>
        </w:r>
      </w:del>
      <w:r w:rsidR="005422BF">
        <w:t xml:space="preserve">plants that form associations with symbiotic nitrogen-fixing bacteria often exhibit reduced </w:t>
      </w:r>
      <w:ins w:id="52" w:author="Author">
        <w:r w:rsidR="00182CE6">
          <w:t xml:space="preserve">physiological and growth </w:t>
        </w:r>
      </w:ins>
      <w:r w:rsidR="005422BF">
        <w:t>responses to changes in nitrogen availability despite reduced investment toward nitrogen fixation with increasing nitrogen availability</w:t>
      </w:r>
      <w:commentRangeEnd w:id="46"/>
      <w:r w:rsidR="00964E5A">
        <w:rPr>
          <w:rStyle w:val="CommentReference"/>
          <w:rFonts w:eastAsia="Times New Roman" w:cs="Times New Roman"/>
        </w:rPr>
        <w:commentReference w:id="46"/>
      </w:r>
      <w:r w:rsidR="005422BF">
        <w:t xml:space="preserve"> </w:t>
      </w:r>
      <w:sdt>
        <w:sdtPr>
          <w:tag w:val="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"/>
          <w:id w:val="-622620046"/>
          <w:placeholder>
            <w:docPart w:val="3E3B4A58C935014D832789B154B4B377"/>
          </w:placeholder>
        </w:sdtPr>
        <w:sdtContent>
          <w:r w:rsidR="00DA11D6">
            <w:rPr>
              <w:rFonts w:eastAsia="Times New Roman"/>
            </w:rPr>
            <w:t xml:space="preserve">(Gutschick 1981; Taylor and Menge 2018; Friel and Friesen 2019; McCulloch and Porder 2021; Menge </w:t>
          </w:r>
          <w:r w:rsidR="00DA11D6">
            <w:rPr>
              <w:rFonts w:eastAsia="Times New Roman"/>
              <w:i/>
              <w:iCs/>
            </w:rPr>
            <w:t>et al.</w:t>
          </w:r>
          <w:r w:rsidR="00DA11D6">
            <w:rPr>
              <w:rFonts w:eastAsia="Times New Roman"/>
            </w:rPr>
            <w:t xml:space="preserve"> 2023; Schmidt </w:t>
          </w:r>
          <w:r w:rsidR="00DA11D6">
            <w:rPr>
              <w:rFonts w:eastAsia="Times New Roman"/>
              <w:i/>
              <w:iCs/>
            </w:rPr>
            <w:t>et al.</w:t>
          </w:r>
          <w:r w:rsidR="00DA11D6">
            <w:rPr>
              <w:rFonts w:eastAsia="Times New Roman"/>
            </w:rPr>
            <w:t xml:space="preserve"> 2023)</w:t>
          </w:r>
        </w:sdtContent>
      </w:sdt>
      <w:r w:rsidR="005422BF">
        <w:t>.</w:t>
      </w:r>
      <w:r w:rsidR="00EB38F5">
        <w:t xml:space="preserve"> While previous work notes that plants </w:t>
      </w:r>
      <w:r w:rsidR="005422BF">
        <w:t xml:space="preserve">can </w:t>
      </w:r>
      <w:r w:rsidR="00EB38F5">
        <w:t xml:space="preserve">still acquire nitrogen through symbiotic nitrogen fixation under high soil nitrogen availability </w:t>
      </w:r>
      <w:sdt>
        <w:sdtPr>
          <w:tag w:val="MENDELEY_CITATION_v3_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"/>
          <w:id w:val="1377734773"/>
          <w:placeholder>
            <w:docPart w:val="DefaultPlaceholder_-1854013440"/>
          </w:placeholder>
        </w:sdtPr>
        <w:sdtContent>
          <w:r w:rsidR="00DA11D6">
            <w:rPr>
              <w:rFonts w:eastAsia="Times New Roman"/>
            </w:rPr>
            <w:t xml:space="preserve">(Menge </w:t>
          </w:r>
          <w:r w:rsidR="00DA11D6">
            <w:rPr>
              <w:rFonts w:eastAsia="Times New Roman"/>
              <w:i/>
              <w:iCs/>
            </w:rPr>
            <w:t>et al.</w:t>
          </w:r>
          <w:r w:rsidR="00DA11D6">
            <w:rPr>
              <w:rFonts w:eastAsia="Times New Roman"/>
            </w:rPr>
            <w:t xml:space="preserve"> 2023)</w:t>
          </w:r>
        </w:sdtContent>
      </w:sdt>
      <w:r w:rsidR="00EB38F5">
        <w:t>, resource optimization theory suggests that reduced sensitivity of plant nitrogen uptake to changes in nitrogen availability in nitrogen-fixing plants may stem from preferential investment toward the acquisition strategy that confers the lowest carbon cost and greatest nitrogen gain</w:t>
      </w:r>
      <w:r w:rsidR="002F4C9B">
        <w:t xml:space="preserve"> </w:t>
      </w:r>
      <w:sdt>
        <w:sdtPr>
          <w:tag w:val="MENDELEY_CITATION_v3_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"/>
          <w:id w:val="-1634019916"/>
          <w:placeholder>
            <w:docPart w:val="DefaultPlaceholder_-1854013440"/>
          </w:placeholder>
        </w:sdtPr>
        <w:sdtContent>
          <w:r w:rsidR="00DA11D6">
            <w:rPr>
              <w:rFonts w:eastAsia="Times New Roman"/>
            </w:rPr>
            <w:t xml:space="preserve">(Bloom </w:t>
          </w:r>
          <w:r w:rsidR="00DA11D6">
            <w:rPr>
              <w:rFonts w:eastAsia="Times New Roman"/>
              <w:i/>
              <w:iCs/>
            </w:rPr>
            <w:t>et al.</w:t>
          </w:r>
          <w:r w:rsidR="00DA11D6">
            <w:rPr>
              <w:rFonts w:eastAsia="Times New Roman"/>
            </w:rPr>
            <w:t xml:space="preserve"> 1985; Rastetter </w:t>
          </w:r>
          <w:r w:rsidR="00DA11D6">
            <w:rPr>
              <w:rFonts w:eastAsia="Times New Roman"/>
              <w:i/>
              <w:iCs/>
            </w:rPr>
            <w:t>et al.</w:t>
          </w:r>
          <w:r w:rsidR="00DA11D6">
            <w:rPr>
              <w:rFonts w:eastAsia="Times New Roman"/>
            </w:rPr>
            <w:t xml:space="preserve"> 2001)</w:t>
          </w:r>
        </w:sdtContent>
      </w:sdt>
      <w:r w:rsidR="00EB38F5">
        <w:t>. If true, similar costs to acquire nitrogen in nitrogen-fixing species may be achieved across nitrogen availability gradients due to shift</w:t>
      </w:r>
      <w:r w:rsidR="00106859">
        <w:t>s</w:t>
      </w:r>
      <w:r w:rsidR="00EB38F5">
        <w:t xml:space="preserve"> away from nitrogen acquisition through nitrogen fixation</w:t>
      </w:r>
      <w:r w:rsidR="00333208">
        <w:t xml:space="preserve"> to direct uptake</w:t>
      </w:r>
      <w:r w:rsidR="00EB38F5">
        <w:t xml:space="preserve"> as costs to acquire nitrogen through direct uptake decrease</w:t>
      </w:r>
      <w:r w:rsidR="002F4C9B">
        <w:t xml:space="preserve"> </w:t>
      </w:r>
      <w:sdt>
        <w:sdtPr>
          <w:tag w:val="MENDELEY_CITATION_v3_eyJjaXRhdGlvbklEIjoiTUVOREVMRVlfQ0lUQVRJT05fYWNjOTE5NmUtNWM5My00MDk0LWI3MDAtMGFjYjdmNWQxMjlmIiwicHJvcGVydGllcyI6eyJub3RlSW5kZXgiOjB9LCJpc0VkaXRlZCI6ZmFsc2UsIm1hbnVhbE92ZXJyaWRlIjp7ImlzTWFudWFsbHlPdmVycmlkZGVuIjpmYWxzZSwiY2l0ZXByb2NUZXh0IjoiKEZpc2hlciA8aT5ldCBhbC48L2k+IDIwMTA7IEJyem9zdGVrIDxpPmV0IGFsLjwvaT4gMjAxNDsgUGVya293c2tpIDxpPmV0IGFsLjwvaT4gMjAyMS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VUkwiOiJodHRwczovL2FjYWRlbWljLm91cC5jb20vanhiL2FydGljbGUvNzIvMTUvNTc2Ni82Mjk2NDgw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"/>
          <w:id w:val="-1528638798"/>
          <w:placeholder>
            <w:docPart w:val="DefaultPlaceholder_-1854013440"/>
          </w:placeholder>
        </w:sdtPr>
        <w:sdtContent>
          <w:r w:rsidR="00DA11D6">
            <w:rPr>
              <w:rFonts w:eastAsia="Times New Roman"/>
            </w:rPr>
            <w:t xml:space="preserve">(Fisher </w:t>
          </w:r>
          <w:r w:rsidR="00DA11D6">
            <w:rPr>
              <w:rFonts w:eastAsia="Times New Roman"/>
              <w:i/>
              <w:iCs/>
            </w:rPr>
            <w:t>et al.</w:t>
          </w:r>
          <w:r w:rsidR="00DA11D6">
            <w:rPr>
              <w:rFonts w:eastAsia="Times New Roman"/>
            </w:rPr>
            <w:t xml:space="preserve"> 2010; Brzostek </w:t>
          </w:r>
          <w:r w:rsidR="00DA11D6">
            <w:rPr>
              <w:rFonts w:eastAsia="Times New Roman"/>
              <w:i/>
              <w:iCs/>
            </w:rPr>
            <w:t>et al.</w:t>
          </w:r>
          <w:r w:rsidR="00DA11D6">
            <w:rPr>
              <w:rFonts w:eastAsia="Times New Roman"/>
            </w:rPr>
            <w:t xml:space="preserve"> 2014; Perkowski </w:t>
          </w:r>
          <w:r w:rsidR="00DA11D6">
            <w:rPr>
              <w:rFonts w:eastAsia="Times New Roman"/>
              <w:i/>
              <w:iCs/>
            </w:rPr>
            <w:t>et al.</w:t>
          </w:r>
          <w:r w:rsidR="00DA11D6">
            <w:rPr>
              <w:rFonts w:eastAsia="Times New Roman"/>
            </w:rPr>
            <w:t xml:space="preserve"> 2021)</w:t>
          </w:r>
        </w:sdtContent>
      </w:sdt>
      <w:r w:rsidR="00EB38F5">
        <w:t>.</w:t>
      </w:r>
    </w:p>
    <w:p w14:paraId="0C62201D" w14:textId="01AE1DC4" w:rsidR="0029725C" w:rsidDel="00860BD9" w:rsidRDefault="00964E5A" w:rsidP="00221636">
      <w:pPr>
        <w:spacing w:line="360" w:lineRule="auto"/>
        <w:ind w:firstLine="720"/>
        <w:rPr>
          <w:del w:id="53" w:author="Author"/>
        </w:rPr>
      </w:pPr>
      <w:ins w:id="54" w:author="Author">
        <w:r>
          <w:t xml:space="preserve">Here, we sought </w:t>
        </w:r>
      </w:ins>
      <w:del w:id="55" w:author="Author">
        <w:r w:rsidR="0029725C" w:rsidDel="00860BD9">
          <w:delText>In a recent study</w:delText>
        </w:r>
        <w:r w:rsidR="00381CA8" w:rsidDel="00860BD9">
          <w:delText xml:space="preserve">, Perkowski </w:delText>
        </w:r>
        <w:r w:rsidR="00381CA8" w:rsidDel="00860BD9">
          <w:rPr>
            <w:i/>
            <w:iCs/>
          </w:rPr>
          <w:delText>et al</w:delText>
        </w:r>
        <w:r w:rsidR="00381CA8" w:rsidDel="00860BD9">
          <w:delText>. (2021)</w:delText>
        </w:r>
        <w:r w:rsidR="0029725C" w:rsidDel="00860BD9">
          <w:delText xml:space="preserve"> show</w:delText>
        </w:r>
        <w:r w:rsidR="00052BE2" w:rsidDel="00860BD9">
          <w:delText>ed</w:delText>
        </w:r>
        <w:r w:rsidR="0029725C" w:rsidDel="00860BD9">
          <w:delText xml:space="preserve"> that </w:delText>
        </w:r>
        <w:r w:rsidR="00381CA8" w:rsidDel="00860BD9">
          <w:delText>increasi</w:delText>
        </w:r>
        <w:r w:rsidR="0029725C" w:rsidDel="00860BD9">
          <w:delText xml:space="preserve">ng soil nitrogen fertilization decreased </w:delText>
        </w:r>
        <w:r w:rsidR="002F4C9B" w:rsidDel="00860BD9">
          <w:delText xml:space="preserve">belowground biomass </w:delText>
        </w:r>
        <w:r w:rsidR="0029725C" w:rsidDel="00860BD9">
          <w:delText xml:space="preserve">carbon costs to acquire nitrogen in </w:delText>
        </w:r>
        <w:r w:rsidR="0029725C" w:rsidDel="00860BD9">
          <w:rPr>
            <w:i/>
            <w:iCs/>
          </w:rPr>
          <w:delText>Gossypium hirsutum</w:delText>
        </w:r>
        <w:r w:rsidR="0029725C" w:rsidDel="00860BD9">
          <w:delText xml:space="preserve"> </w:delText>
        </w:r>
        <w:r w:rsidR="00052BE2" w:rsidDel="00860BD9">
          <w:delText xml:space="preserve">(L.) </w:delText>
        </w:r>
        <w:r w:rsidR="0029725C" w:rsidDel="00860BD9">
          <w:delText xml:space="preserve">and </w:delText>
        </w:r>
        <w:r w:rsidR="0029725C" w:rsidDel="00860BD9">
          <w:rPr>
            <w:i/>
            <w:iCs/>
          </w:rPr>
          <w:delText>Glycine max</w:delText>
        </w:r>
        <w:r w:rsidR="00052BE2" w:rsidDel="00860BD9">
          <w:delText xml:space="preserve"> L. (Merr)</w:delText>
        </w:r>
        <w:r w:rsidR="0029725C" w:rsidDel="00860BD9">
          <w:delText xml:space="preserve">. </w:delText>
        </w:r>
        <w:r w:rsidR="0029725C" w:rsidDel="00860BD9">
          <w:rPr>
            <w:i/>
            <w:iCs/>
          </w:rPr>
          <w:delText>Gossypium hirsutum</w:delText>
        </w:r>
        <w:r w:rsidR="0029725C" w:rsidDel="00860BD9">
          <w:delText xml:space="preserve"> can acquire nutrients via direct uptake pathways, while </w:delText>
        </w:r>
        <w:r w:rsidR="0029725C" w:rsidDel="00860BD9">
          <w:rPr>
            <w:i/>
            <w:iCs/>
          </w:rPr>
          <w:delText>G. max</w:delText>
        </w:r>
        <w:r w:rsidR="0029725C" w:rsidDel="00860BD9">
          <w:delText xml:space="preserve"> can acquire nutrients via direct uptake pathways or through symbioses with nitrogen-fixing bacteria. In the experiment, </w:delText>
        </w:r>
        <w:r w:rsidR="002F4C9B" w:rsidDel="00860BD9">
          <w:delText>belowground biomass</w:delText>
        </w:r>
        <w:r w:rsidR="0029725C" w:rsidDel="00860BD9">
          <w:delText xml:space="preserve"> carbon costs to acquire nitrogen in </w:delText>
        </w:r>
        <w:r w:rsidR="0029725C" w:rsidDel="00860BD9">
          <w:rPr>
            <w:i/>
            <w:iCs/>
          </w:rPr>
          <w:delText>G. max</w:delText>
        </w:r>
        <w:r w:rsidR="0029725C" w:rsidDel="00860BD9">
          <w:delText xml:space="preserve"> were less responsive to increasing soil nitrogen fertilization than </w:delText>
        </w:r>
        <w:r w:rsidR="0029725C" w:rsidDel="00860BD9">
          <w:rPr>
            <w:i/>
            <w:iCs/>
          </w:rPr>
          <w:delText>G. hirsutum</w:delText>
        </w:r>
        <w:r w:rsidR="00052BE2" w:rsidDel="00860BD9">
          <w:delText>. This</w:delText>
        </w:r>
        <w:r w:rsidR="0029725C" w:rsidDel="00860BD9">
          <w:delText xml:space="preserve"> pattern coincided with</w:delText>
        </w:r>
        <w:r w:rsidR="00052BE2" w:rsidDel="00860BD9">
          <w:delText xml:space="preserve"> </w:delText>
        </w:r>
        <w:r w:rsidR="0029725C" w:rsidDel="00860BD9">
          <w:delText>reduc</w:delText>
        </w:r>
        <w:r w:rsidR="00052BE2" w:rsidDel="00860BD9">
          <w:delText>ed</w:delText>
        </w:r>
        <w:r w:rsidR="0029725C" w:rsidDel="00860BD9">
          <w:delText xml:space="preserve"> </w:delText>
        </w:r>
        <w:r w:rsidR="0029725C" w:rsidDel="00860BD9">
          <w:rPr>
            <w:i/>
            <w:iCs/>
          </w:rPr>
          <w:delText>G. max</w:delText>
        </w:r>
        <w:r w:rsidR="0029725C" w:rsidDel="00860BD9">
          <w:delText xml:space="preserve"> root nodulation with increasing fertilization. The authors speculated that this response may have been driven by resource optimization, where </w:delText>
        </w:r>
        <w:r w:rsidR="0029725C" w:rsidDel="00860BD9">
          <w:rPr>
            <w:i/>
            <w:iCs/>
          </w:rPr>
          <w:delText>G. max</w:delText>
        </w:r>
        <w:r w:rsidR="0029725C" w:rsidDel="00860BD9">
          <w:delText xml:space="preserve"> shifted their dominant mode of nitrogen acquisition from nitrogen fixation to direct uptake with increasing </w:delText>
        </w:r>
        <w:r w:rsidR="006154EC" w:rsidDel="00860BD9">
          <w:delText xml:space="preserve">nitrogen </w:delText>
        </w:r>
        <w:r w:rsidR="0029725C" w:rsidDel="00860BD9">
          <w:delText xml:space="preserve">fertilization once </w:delText>
        </w:r>
        <w:r w:rsidR="004059B8" w:rsidDel="00860BD9">
          <w:delText xml:space="preserve">the </w:delText>
        </w:r>
        <w:r w:rsidR="0029725C" w:rsidDel="00860BD9">
          <w:delText>cost to acquire nitrogen via direct uptake became less than</w:delText>
        </w:r>
        <w:r w:rsidR="004059B8" w:rsidDel="00860BD9">
          <w:delText xml:space="preserve"> the</w:delText>
        </w:r>
        <w:r w:rsidR="0029725C" w:rsidDel="00860BD9">
          <w:delText xml:space="preserve"> cost to acquire nitrogen via nitrogen fixation .</w:delText>
        </w:r>
        <w:r w:rsidR="005422BF" w:rsidDel="00860BD9">
          <w:delText xml:space="preserve"> </w:delText>
        </w:r>
        <w:r w:rsidR="0029725C" w:rsidDel="00860BD9">
          <w:delText xml:space="preserve">However, the authors were not able to make robust conclusions about whether the carbon cost to acquire nitrogen responses to soil nitrogen fertilization differed between </w:delText>
        </w:r>
        <w:r w:rsidR="0029725C" w:rsidDel="00860BD9">
          <w:rPr>
            <w:i/>
            <w:iCs/>
          </w:rPr>
          <w:delText>G. hirsutum</w:delText>
        </w:r>
        <w:r w:rsidR="0029725C" w:rsidDel="00860BD9">
          <w:delText xml:space="preserve"> and </w:delText>
        </w:r>
        <w:r w:rsidR="0029725C" w:rsidDel="00860BD9">
          <w:rPr>
            <w:i/>
            <w:iCs/>
          </w:rPr>
          <w:delText>G. max</w:delText>
        </w:r>
        <w:r w:rsidR="0029725C" w:rsidDel="00860BD9">
          <w:delText xml:space="preserve"> due to differences in </w:delText>
        </w:r>
        <w:r w:rsidR="00A37591" w:rsidDel="00860BD9">
          <w:delText xml:space="preserve">the </w:delText>
        </w:r>
        <w:r w:rsidR="00264CF9" w:rsidDel="00860BD9">
          <w:delText>ability to associate with symbiotic nitrogen-fixing bacteria</w:delText>
        </w:r>
        <w:r w:rsidR="00EA37C1" w:rsidDel="00860BD9">
          <w:delText>. This was</w:delText>
        </w:r>
        <w:r w:rsidR="0029725C" w:rsidDel="00860BD9">
          <w:delText xml:space="preserve"> because the two species are not phylogenetically </w:delText>
        </w:r>
        <w:r w:rsidR="00EA37C1" w:rsidDel="00860BD9">
          <w:delText>related and</w:delText>
        </w:r>
        <w:r w:rsidR="0029725C" w:rsidDel="00860BD9">
          <w:delText xml:space="preserve"> adopt different growth forms and growth durations.</w:delText>
        </w:r>
      </w:del>
    </w:p>
    <w:p w14:paraId="2B76B89A" w14:textId="45BA87DA" w:rsidR="0029725C" w:rsidRDefault="00964E5A" w:rsidP="00783514">
      <w:pPr>
        <w:spacing w:line="360" w:lineRule="auto"/>
        <w:ind w:firstLine="720"/>
      </w:pPr>
      <w:ins w:id="56" w:author="Author">
        <w:r>
          <w:t>t</w:t>
        </w:r>
      </w:ins>
      <w:del w:id="57" w:author="Author">
        <w:r w:rsidR="0029725C" w:rsidDel="00964E5A">
          <w:delText>T</w:delText>
        </w:r>
      </w:del>
      <w:r w:rsidR="0029725C">
        <w:t xml:space="preserve">o understand how nitrogen fixation and soil nitrogen fertilization interact to influence </w:t>
      </w:r>
      <w:r w:rsidR="00264CF9">
        <w:t xml:space="preserve">belowground biomass </w:t>
      </w:r>
      <w:r w:rsidR="0029725C">
        <w:t xml:space="preserve">carbon costs to acquire nitrogen, </w:t>
      </w:r>
      <w:r w:rsidR="0029725C">
        <w:rPr>
          <w:i/>
          <w:iCs/>
        </w:rPr>
        <w:t>Glycine max</w:t>
      </w:r>
      <w:r w:rsidR="0029725C">
        <w:t xml:space="preserve"> L. (Merr.) </w:t>
      </w:r>
      <w:r w:rsidR="00052BE2">
        <w:t xml:space="preserve">seedlings were grown </w:t>
      </w:r>
      <w:r w:rsidR="0029725C">
        <w:t xml:space="preserve">under two soil nitrogen fertilization treatments and </w:t>
      </w:r>
      <w:r w:rsidR="00264CF9">
        <w:t>were either</w:t>
      </w:r>
      <w:r w:rsidR="0029725C">
        <w:t xml:space="preserve"> inoculat</w:t>
      </w:r>
      <w:r w:rsidR="00264CF9">
        <w:t>ed or not inoculated with symbiotic nitrogen-fixing bacteria</w:t>
      </w:r>
      <w:r w:rsidR="0029725C">
        <w:t xml:space="preserve"> in a full factorial greenhouse experiment. We used this experiment to test the following hypotheses:</w:t>
      </w:r>
    </w:p>
    <w:p w14:paraId="0494AB0A" w14:textId="36CD0A6A" w:rsidR="0029725C" w:rsidRDefault="0029725C" w:rsidP="00783514">
      <w:pPr>
        <w:pStyle w:val="ListParagraph"/>
        <w:numPr>
          <w:ilvl w:val="0"/>
          <w:numId w:val="6"/>
        </w:numPr>
        <w:spacing w:line="360" w:lineRule="auto"/>
        <w:ind w:left="1080"/>
      </w:pPr>
      <w:r>
        <w:t xml:space="preserve">Soil nitrogen fertilization will decrease </w:t>
      </w:r>
      <w:r w:rsidR="00264CF9">
        <w:t xml:space="preserve">belowground biomass </w:t>
      </w:r>
      <w:r>
        <w:t>carbon costs of nitrogen acquisition in uninoculated and inoculated individuals. This</w:t>
      </w:r>
      <w:r w:rsidR="00D308E2">
        <w:t xml:space="preserve"> decrease</w:t>
      </w:r>
      <w:r>
        <w:t xml:space="preserve"> will manifest as a</w:t>
      </w:r>
      <w:del w:id="58" w:author="Author">
        <w:r w:rsidDel="00964E5A">
          <w:delText>n increase</w:delText>
        </w:r>
        <w:r w:rsidR="00052BE2" w:rsidDel="00964E5A">
          <w:delText xml:space="preserve"> in</w:delText>
        </w:r>
        <w:r w:rsidDel="00964E5A">
          <w:delText xml:space="preserve"> the amount of nitrogen acquired per belowground carbon investment, indexed by a</w:delText>
        </w:r>
      </w:del>
      <w:r>
        <w:t xml:space="preserve"> stronger increase in plant nitrogen uptake than belowground carbon allocation.</w:t>
      </w:r>
    </w:p>
    <w:p w14:paraId="56724FDC" w14:textId="2305AFE3" w:rsidR="0029725C" w:rsidRDefault="0029725C" w:rsidP="00783514">
      <w:pPr>
        <w:pStyle w:val="ListParagraph"/>
        <w:numPr>
          <w:ilvl w:val="0"/>
          <w:numId w:val="6"/>
        </w:numPr>
        <w:spacing w:line="360" w:lineRule="auto"/>
        <w:ind w:left="1080"/>
      </w:pPr>
      <w:r>
        <w:lastRenderedPageBreak/>
        <w:t xml:space="preserve">Inoculation with nitrogen-fixing bacteria will decrease </w:t>
      </w:r>
      <w:r w:rsidR="00264CF9">
        <w:t xml:space="preserve">belowground biomass </w:t>
      </w:r>
      <w:r>
        <w:t>carbon costs to acquire nitrogen under low soil nitrogen availability</w:t>
      </w:r>
      <w:r w:rsidR="00052BE2">
        <w:t xml:space="preserve">. This is because </w:t>
      </w:r>
      <w:r w:rsidR="00264CF9">
        <w:t xml:space="preserve">belowground biomass </w:t>
      </w:r>
      <w:r>
        <w:t xml:space="preserve">carbon costs to acquire nitrogen through symbiotic nitrogen fixation will be less than the </w:t>
      </w:r>
      <w:r w:rsidR="00264CF9">
        <w:t xml:space="preserve">belowground biomass </w:t>
      </w:r>
      <w:r>
        <w:t>carbon cost to acquire nitrogen via direct uptake</w:t>
      </w:r>
      <w:ins w:id="59" w:author="Author">
        <w:r w:rsidR="00964E5A">
          <w:t>. This</w:t>
        </w:r>
        <w:r w:rsidR="00CC583D">
          <w:t xml:space="preserve"> </w:t>
        </w:r>
        <w:r w:rsidR="00964E5A">
          <w:t xml:space="preserve">pattern </w:t>
        </w:r>
        <w:r w:rsidR="00CC583D">
          <w:t>will be indexed as a stronger increase in plant nitrogen uptake in inoculated plants under low nitrogen fertilization compared to uninoculated plants</w:t>
        </w:r>
      </w:ins>
      <w:r>
        <w:t xml:space="preserve">. However, </w:t>
      </w:r>
      <w:r w:rsidR="00052BE2">
        <w:t>inoculation will no</w:t>
      </w:r>
      <w:r w:rsidR="00B9222D">
        <w:t>t</w:t>
      </w:r>
      <w:r w:rsidR="00052BE2">
        <w:t xml:space="preserve"> </w:t>
      </w:r>
      <w:r w:rsidR="00B9222D">
        <w:t>a</w:t>
      </w:r>
      <w:r>
        <w:t>ffect</w:t>
      </w:r>
      <w:r w:rsidR="00052BE2">
        <w:t xml:space="preserve"> </w:t>
      </w:r>
      <w:r w:rsidR="00264CF9">
        <w:t xml:space="preserve">belowground biomass </w:t>
      </w:r>
      <w:r w:rsidR="00052BE2">
        <w:t xml:space="preserve">carbon costs to acquire nitrogen </w:t>
      </w:r>
      <w:r>
        <w:t>under high soil nitrogen availability due to all plants shifting toward a similar, direct uptake-dominated mode of nitrogen acquisition.</w:t>
      </w:r>
      <w:ins w:id="60" w:author="Author">
        <w:r w:rsidR="00964E5A">
          <w:t xml:space="preserve"> This will be indexed by similar belowground carbon allocation and nitrogen uptake patterns between inoculation treatments under high nitrogen fertilization.</w:t>
        </w:r>
      </w:ins>
    </w:p>
    <w:p w14:paraId="7A6E91B8" w14:textId="19BA73C1" w:rsidR="0029725C" w:rsidRDefault="00052BE2" w:rsidP="00783514">
      <w:pPr>
        <w:pStyle w:val="ListParagraph"/>
        <w:numPr>
          <w:ilvl w:val="0"/>
          <w:numId w:val="6"/>
        </w:numPr>
        <w:spacing w:line="360" w:lineRule="auto"/>
        <w:ind w:left="1080"/>
      </w:pPr>
      <w:r>
        <w:t xml:space="preserve">Root nodulation and plant investment toward symbiotic nitrogen fixation will decrease </w:t>
      </w:r>
      <w:r w:rsidR="0029725C">
        <w:t>with increasing soil nitrogen availability</w:t>
      </w:r>
      <w:r>
        <w:t>. This pattern will be</w:t>
      </w:r>
      <w:r w:rsidR="0029725C">
        <w:t xml:space="preserve"> due to</w:t>
      </w:r>
      <w:ins w:id="61" w:author="Author">
        <w:r w:rsidR="00964E5A">
          <w:t xml:space="preserve"> increased plant nitrogen uptake through direct uptake with increasing nitrogen fertilization as costs to acquire nitrogen through direct uptake pathways decrease.</w:t>
        </w:r>
      </w:ins>
      <w:r>
        <w:t xml:space="preserve"> </w:t>
      </w:r>
    </w:p>
    <w:p w14:paraId="7ED94823" w14:textId="77777777" w:rsidR="0029725C" w:rsidRDefault="0029725C" w:rsidP="00783514">
      <w:pPr>
        <w:spacing w:line="360" w:lineRule="auto"/>
        <w:rPr>
          <w:b/>
          <w:bCs/>
        </w:rPr>
      </w:pPr>
    </w:p>
    <w:p w14:paraId="70B15023" w14:textId="206DDA09" w:rsidR="0029725C" w:rsidRDefault="0029725C" w:rsidP="00783514">
      <w:pPr>
        <w:spacing w:line="360" w:lineRule="auto"/>
      </w:pPr>
      <w:r>
        <w:rPr>
          <w:b/>
          <w:bCs/>
        </w:rPr>
        <w:t>M</w:t>
      </w:r>
      <w:r w:rsidR="006A73EE">
        <w:rPr>
          <w:b/>
          <w:bCs/>
        </w:rPr>
        <w:t>aterials and m</w:t>
      </w:r>
      <w:r>
        <w:rPr>
          <w:b/>
          <w:bCs/>
        </w:rPr>
        <w:t>ethods</w:t>
      </w:r>
    </w:p>
    <w:p w14:paraId="5D5C3E6E" w14:textId="77777777" w:rsidR="0029725C" w:rsidRDefault="0029725C" w:rsidP="00783514">
      <w:pPr>
        <w:spacing w:line="360" w:lineRule="auto"/>
      </w:pPr>
      <w:r>
        <w:rPr>
          <w:i/>
          <w:iCs/>
        </w:rPr>
        <w:t>Experimental Design</w:t>
      </w:r>
    </w:p>
    <w:p w14:paraId="36D3FB92" w14:textId="09C110AF" w:rsidR="0029725C" w:rsidRDefault="0029725C" w:rsidP="00783514">
      <w:pPr>
        <w:spacing w:line="360" w:lineRule="auto"/>
        <w:rPr>
          <w:rFonts w:cs="Times New Roman"/>
        </w:rPr>
      </w:pPr>
      <w:r>
        <w:rPr>
          <w:i/>
          <w:iCs/>
        </w:rPr>
        <w:t>Glycine max</w:t>
      </w:r>
      <w:r>
        <w:t xml:space="preserve"> seeds were planted in 64, 6-liter pots (NS-600, Nursery Supplies, Orange, CA, USA) containing unfertilized potting mix (Sungro Sunshine Mix #2, </w:t>
      </w:r>
      <w:r w:rsidRPr="007B6BD6">
        <w:t>Agawam, MA, USA).</w:t>
      </w:r>
      <w:r>
        <w:t xml:space="preserve"> </w:t>
      </w:r>
      <w:r w:rsidR="00264CF9">
        <w:t xml:space="preserve">The experiment used </w:t>
      </w:r>
      <w:r w:rsidR="00264CF9">
        <w:rPr>
          <w:i/>
          <w:iCs/>
        </w:rPr>
        <w:t>G. max</w:t>
      </w:r>
      <w:r w:rsidR="00264CF9">
        <w:t xml:space="preserve"> </w:t>
      </w:r>
      <w:r w:rsidR="00002280">
        <w:t xml:space="preserve">seedlings </w:t>
      </w:r>
      <w:r w:rsidR="00264CF9">
        <w:t xml:space="preserve">to compare observed responses from previous work that was not able to disentangle species-specific effects on belowground biomass carbon costs to acquire nitrogen from the explicit effects of nitrogen fixation (Perkowski </w:t>
      </w:r>
      <w:r w:rsidR="00264CF9">
        <w:rPr>
          <w:i/>
          <w:iCs/>
        </w:rPr>
        <w:t>et al.</w:t>
      </w:r>
      <w:r w:rsidR="00264CF9">
        <w:t xml:space="preserve"> 2021). </w:t>
      </w:r>
      <w:r w:rsidRPr="00264CF9">
        <w:t>Pots</w:t>
      </w:r>
      <w:r>
        <w:t xml:space="preserve"> and potting mix were steam sterilized at 95</w:t>
      </w:r>
      <w:r w:rsidRPr="00863849">
        <w:rPr>
          <w:rFonts w:ascii="Symbol" w:eastAsia="Symbol" w:hAnsi="Symbol" w:cs="Symbol"/>
          <w:color w:val="000000"/>
        </w:rPr>
        <w:t></w:t>
      </w:r>
      <w:r w:rsidRPr="00863849">
        <w:rPr>
          <w:color w:val="000000"/>
        </w:rPr>
        <w:t>C</w:t>
      </w:r>
      <w:r>
        <w:t xml:space="preserve"> for three hours to eliminate any bacterial or fungal growth. Thirty-</w:t>
      </w:r>
      <w:r w:rsidRPr="00D37463">
        <w:t xml:space="preserve">two randomly selected pots were planted with seeds inoculated with </w:t>
      </w:r>
      <w:r w:rsidRPr="00D37463">
        <w:rPr>
          <w:rFonts w:cs="Times New Roman"/>
          <w:i/>
          <w:iCs/>
        </w:rPr>
        <w:t>Bradyrhizobium japonicum</w:t>
      </w:r>
      <w:r w:rsidRPr="00D37463">
        <w:rPr>
          <w:rFonts w:cs="Times New Roman"/>
        </w:rPr>
        <w:t xml:space="preserve"> (Verdesian N-Dure™ Soybean, Cary, NC, USA) following a brief surface sterilization in 20,000 ppm sodium hypochlorite for 5 minutes followed by three washes in ultrapure water </w:t>
      </w:r>
      <w:sdt>
        <w:sdtPr>
          <w:rPr>
            <w:rFonts w:cs="Times New Roman"/>
            <w:color w:val="000000"/>
          </w:rPr>
          <w:tag w:val="MENDELEY_CITATION_v3_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"/>
          <w:id w:val="-202017090"/>
          <w:placeholder>
            <w:docPart w:val="DefaultPlaceholder_-1854013440"/>
          </w:placeholder>
        </w:sdtPr>
        <w:sdtEndPr>
          <w:rPr>
            <w:rFonts w:cs="Times New Roman (Body CS)"/>
          </w:rPr>
        </w:sdtEndPr>
        <w:sdtContent>
          <w:r w:rsidR="00DA11D6" w:rsidRPr="00DA11D6">
            <w:rPr>
              <w:rFonts w:eastAsia="Times New Roman"/>
              <w:color w:val="000000"/>
            </w:rPr>
            <w:t>(Scouten and Beuchat 2002; Montville and Schaffner 2004)</w:t>
          </w:r>
        </w:sdtContent>
      </w:sdt>
      <w:r w:rsidRPr="00D37463">
        <w:rPr>
          <w:rFonts w:cs="Times New Roman"/>
        </w:rPr>
        <w:t xml:space="preserve">. The remaining 32 pots were planted with seeds that did not receive any inoculation treatment. Uninoculated seeds were also surface sterilized in 20,000 ppm sodium hypochlorite for 5 minutes followed by three </w:t>
      </w:r>
      <w:r w:rsidRPr="00D37463">
        <w:rPr>
          <w:rFonts w:cs="Times New Roman"/>
        </w:rPr>
        <w:lastRenderedPageBreak/>
        <w:t>ultrapure water washes to ensure that the only difference between seed treatments was the inoculation treatment.</w:t>
      </w:r>
    </w:p>
    <w:p w14:paraId="7D66E24F" w14:textId="1047C248" w:rsidR="0029725C" w:rsidRPr="00412BAB" w:rsidRDefault="0029725C" w:rsidP="00783514">
      <w:pPr>
        <w:autoSpaceDE w:val="0"/>
        <w:autoSpaceDN w:val="0"/>
        <w:adjustRightInd w:val="0"/>
        <w:spacing w:line="360" w:lineRule="auto"/>
        <w:ind w:firstLine="720"/>
        <w:rPr>
          <w:rFonts w:cs="Times New Roman"/>
        </w:rPr>
      </w:pPr>
      <w:r>
        <w:rPr>
          <w:rFonts w:cs="Times New Roman"/>
        </w:rPr>
        <w:t xml:space="preserve">Upon planting, all pots were immediately placed in one of four random blocks in a greenhouse and received one of two nitrogen fertilization treatments as 150 mL of a modified Hoagland’s solution </w:t>
      </w:r>
      <w:sdt>
        <w:sdtPr>
          <w:rPr>
            <w:rFonts w:cs="Times New Roman"/>
            <w:color w:val="000000"/>
          </w:rPr>
          <w:tag w:val="MENDELEY_CITATION_v3_eyJjaXRhdGlvbklEIjoiTUVOREVMRVlfQ0lUQVRJT05fNTNlYTA3NTktYTczZS00Y2QyLWIyMTctMzBkYjM2YzY0ZWQzIiwicHJvcGVydGllcyI6eyJub3RlSW5kZXgiOjB9LCJpc0VkaXRlZCI6ZmFsc2UsIm1hbnVhbE92ZXJyaWRlIjp7ImNpdGVwcm9jVGV4dCI6IihIb2FnbGFuZCBhbmQgQXJub24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
          <w:id w:val="287330000"/>
          <w:placeholder>
            <w:docPart w:val="DefaultPlaceholder_-1854013440"/>
          </w:placeholder>
        </w:sdtPr>
        <w:sdtEndPr>
          <w:rPr>
            <w:rFonts w:cs="Times New Roman (Body CS)"/>
          </w:rPr>
        </w:sdtEndPr>
        <w:sdtContent>
          <w:r w:rsidR="00DA11D6" w:rsidRPr="00DA11D6">
            <w:rPr>
              <w:rFonts w:eastAsia="Times New Roman"/>
              <w:color w:val="000000"/>
            </w:rPr>
            <w:t>(Hoagland and Arnon 1950)</w:t>
          </w:r>
        </w:sdtContent>
      </w:sdt>
      <w:r>
        <w:rPr>
          <w:rFonts w:cs="Times New Roman"/>
        </w:rPr>
        <w:t xml:space="preserve"> equivalent to either 70 or 630 ppm N twice per week for seven weeks.</w:t>
      </w:r>
      <w:r w:rsidR="00264CF9">
        <w:rPr>
          <w:rFonts w:cs="Times New Roman"/>
        </w:rPr>
        <w:t xml:space="preserve"> Nitrogen fertilization levels were chosen based on previous work using a larger number of fertilization treatments (Perkowski </w:t>
      </w:r>
      <w:r w:rsidR="00264CF9">
        <w:rPr>
          <w:rFonts w:cs="Times New Roman"/>
          <w:i/>
          <w:iCs/>
        </w:rPr>
        <w:t>et al</w:t>
      </w:r>
      <w:r w:rsidR="00264CF9">
        <w:rPr>
          <w:rFonts w:cs="Times New Roman"/>
        </w:rPr>
        <w:t>., 2021).</w:t>
      </w:r>
      <w:r>
        <w:rPr>
          <w:rFonts w:cs="Times New Roman"/>
        </w:rPr>
        <w:t xml:space="preserve"> Nitrogen fertilization doses were received as topical agents to the soil surface and were modified to keep concentrations of other macronutrients and micronutrients equivalent</w:t>
      </w:r>
      <w:r w:rsidR="009668B9">
        <w:rPr>
          <w:rFonts w:cs="Times New Roman"/>
        </w:rPr>
        <w:t xml:space="preserve"> across the two treatments</w:t>
      </w:r>
      <w:r>
        <w:rPr>
          <w:rFonts w:cs="Times New Roman"/>
        </w:rPr>
        <w:t xml:space="preserve"> (</w:t>
      </w:r>
      <w:r w:rsidRPr="00080882">
        <w:rPr>
          <w:rFonts w:cs="Times New Roman"/>
        </w:rPr>
        <w:t>Table S1</w:t>
      </w:r>
      <w:r>
        <w:rPr>
          <w:rFonts w:cs="Times New Roman"/>
        </w:rPr>
        <w:t>). Throughout the experiment, plants were routinely well-watered to minimize any chance of water stress.</w:t>
      </w:r>
      <w:r w:rsidR="00264CF9">
        <w:rPr>
          <w:rFonts w:cs="Times New Roman"/>
        </w:rPr>
        <w:t xml:space="preserve"> Greenhouse maximum daytime temperatures averaged </w:t>
      </w:r>
      <w:r w:rsidR="00264CF9">
        <w:rPr>
          <w:color w:val="000000"/>
        </w:rPr>
        <w:t>42.4±3.9°C (mean ± standard deviation) across blocks, while minimum nighttime temperature averaged 19.8±1.9°C across blocks.</w:t>
      </w:r>
      <w:r>
        <w:rPr>
          <w:rFonts w:cs="Times New Roman"/>
        </w:rPr>
        <w:t xml:space="preserve"> There was no evidence of growth limitation due to pot size at the time of biomass harvest, indicated by total biomass: pot volume ratios less than 1 g L</w:t>
      </w:r>
      <w:r>
        <w:rPr>
          <w:rFonts w:cs="Times New Roman"/>
          <w:vertAlign w:val="superscript"/>
        </w:rPr>
        <w:t>-1</w:t>
      </w:r>
      <w:r>
        <w:rPr>
          <w:rFonts w:cs="Times New Roman"/>
        </w:rPr>
        <w:t xml:space="preserve"> within each treatment combination (</w:t>
      </w:r>
      <w:r w:rsidRPr="00433868">
        <w:rPr>
          <w:rFonts w:cs="Times New Roman"/>
        </w:rPr>
        <w:t>Table S2</w:t>
      </w:r>
      <w:r w:rsidR="00EA37C1">
        <w:rPr>
          <w:rFonts w:cs="Times New Roman"/>
        </w:rPr>
        <w:t>-3</w:t>
      </w:r>
      <w:r w:rsidRPr="00433868">
        <w:rPr>
          <w:rFonts w:cs="Times New Roman"/>
        </w:rPr>
        <w:t>; Fig. S1</w:t>
      </w:r>
      <w:r>
        <w:rPr>
          <w:rFonts w:cs="Times New Roman"/>
        </w:rPr>
        <w:t xml:space="preserve">; </w:t>
      </w:r>
      <w:sdt>
        <w:sdtPr>
          <w:rPr>
            <w:rFonts w:cs="Times New Roman"/>
            <w:color w:val="000000"/>
          </w:rPr>
          <w:tag w:val="MENDELEY_CITATION_v3_eyJjaXRhdGlvbklEIjoiTUVOREVMRVlfQ0lUQVRJT05fOTNhMWI0MDUtMGViOS00MTQzLTk0Y2ItNWFhMDY5ZGU0YWE0IiwicHJvcGVydGllcyI6eyJub3RlSW5kZXgiOjB9LCJpc0VkaXRlZCI6ZmFsc2UsIm1hbnVhbE92ZXJyaWRlIjp7ImNpdGVwcm9jVGV4dCI6IihQb29ydGVyIDxpPmV0IGFsLjwvaT4gMjAxMikiLCJpc01hbnVhbGx5T3ZlcnJpZGRlbiI6dHJ1ZSwibWFudWFsT3ZlcnJpZGVUZXh0IjoiUG9vcnRlciBldCBhbC4sI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
          <w:id w:val="-1425330306"/>
          <w:placeholder>
            <w:docPart w:val="DefaultPlaceholder_-1854013440"/>
          </w:placeholder>
        </w:sdtPr>
        <w:sdtEndPr>
          <w:rPr>
            <w:rFonts w:cs="Times New Roman (Body CS)"/>
          </w:rPr>
        </w:sdtEndPr>
        <w:sdtContent>
          <w:r w:rsidR="00DA11D6" w:rsidRPr="00DA11D6">
            <w:rPr>
              <w:rFonts w:eastAsia="Times New Roman"/>
              <w:color w:val="000000"/>
            </w:rPr>
            <w:t>Poorter et al., 2012)</w:t>
          </w:r>
        </w:sdtContent>
      </w:sdt>
      <w:r>
        <w:rPr>
          <w:rFonts w:cs="Times New Roman"/>
        </w:rPr>
        <w:t>.</w:t>
      </w:r>
    </w:p>
    <w:p w14:paraId="6F04DB78" w14:textId="77777777" w:rsidR="0029725C" w:rsidRDefault="0029725C" w:rsidP="00783514">
      <w:pPr>
        <w:spacing w:line="360" w:lineRule="auto"/>
      </w:pPr>
    </w:p>
    <w:p w14:paraId="286484A7" w14:textId="77777777" w:rsidR="0029725C" w:rsidRDefault="0029725C" w:rsidP="00783514">
      <w:pPr>
        <w:spacing w:line="360" w:lineRule="auto"/>
      </w:pPr>
      <w:r>
        <w:rPr>
          <w:i/>
          <w:iCs/>
        </w:rPr>
        <w:t>Plant trait measurements</w:t>
      </w:r>
    </w:p>
    <w:p w14:paraId="3341D076" w14:textId="237221B4" w:rsidR="0029725C" w:rsidRDefault="0029725C" w:rsidP="00783514">
      <w:pPr>
        <w:autoSpaceDE w:val="0"/>
        <w:autoSpaceDN w:val="0"/>
        <w:adjustRightInd w:val="0"/>
        <w:spacing w:line="360" w:lineRule="auto"/>
        <w:rPr>
          <w:rFonts w:cs="Times New Roman"/>
        </w:rPr>
      </w:pPr>
      <w:r>
        <w:t>All individuals were harvested</w:t>
      </w:r>
      <w:r w:rsidR="00DF5D35">
        <w:t>,</w:t>
      </w:r>
      <w:r>
        <w:t xml:space="preserve"> and biomass was separated </w:t>
      </w:r>
      <w:r w:rsidRPr="00360D30">
        <w:t>into major organ types (leaves, stems, roots</w:t>
      </w:r>
      <w:r>
        <w:t>, and root nodules when present</w:t>
      </w:r>
      <w:r w:rsidRPr="00360D30">
        <w:t>)</w:t>
      </w:r>
      <w:r>
        <w:t xml:space="preserve"> approximately seven weeks after experiment initiation</w:t>
      </w:r>
      <w:r w:rsidR="00785FF7">
        <w:t xml:space="preserve"> and before the onset of reproducti</w:t>
      </w:r>
      <w:r w:rsidR="002509F4">
        <w:t>on</w:t>
      </w:r>
      <w:r w:rsidRPr="00360D30">
        <w:t>. Leaf areas of all harvested leaves were measured using a</w:t>
      </w:r>
      <w:r>
        <w:t>n</w:t>
      </w:r>
      <w:r w:rsidRPr="00360D30">
        <w:t xml:space="preserve"> </w:t>
      </w:r>
      <w:r>
        <w:t>LI-3100C (</w:t>
      </w:r>
      <w:r w:rsidRPr="00863849">
        <w:rPr>
          <w:color w:val="000000"/>
        </w:rPr>
        <w:t>Li-COR Bioscience</w:t>
      </w:r>
      <w:r>
        <w:rPr>
          <w:color w:val="000000"/>
        </w:rPr>
        <w:t>s</w:t>
      </w:r>
      <w:r w:rsidRPr="00863849">
        <w:rPr>
          <w:color w:val="000000"/>
        </w:rPr>
        <w:t>, Lincoln, Nebraska, USA</w:t>
      </w:r>
      <w:r>
        <w:rPr>
          <w:color w:val="000000"/>
        </w:rPr>
        <w:t>)</w:t>
      </w:r>
      <w:r>
        <w:t>. T</w:t>
      </w:r>
      <w:r w:rsidRPr="00360D30">
        <w:t>otal leaf area</w:t>
      </w:r>
      <w:r>
        <w:t xml:space="preserve"> (cm</w:t>
      </w:r>
      <w:r>
        <w:rPr>
          <w:vertAlign w:val="superscript"/>
        </w:rPr>
        <w:t>2</w:t>
      </w:r>
      <w:r>
        <w:t>)</w:t>
      </w:r>
      <w:r w:rsidRPr="00360D30">
        <w:t xml:space="preserve"> was calculated as the sum of all leaf areas. </w:t>
      </w:r>
      <w:r w:rsidRPr="00360D30">
        <w:rPr>
          <w:rFonts w:cs="Times New Roman"/>
        </w:rPr>
        <w:t>All harvested material was dried</w:t>
      </w:r>
      <w:r>
        <w:rPr>
          <w:rFonts w:cs="Times New Roman"/>
        </w:rPr>
        <w:t xml:space="preserve"> in an oven set to 65</w:t>
      </w:r>
      <w:r>
        <w:rPr>
          <w:rFonts w:cs="Times New Roman"/>
        </w:rPr>
        <w:sym w:font="Symbol" w:char="F0B0"/>
      </w:r>
      <w:r>
        <w:rPr>
          <w:rFonts w:cs="Times New Roman"/>
        </w:rPr>
        <w:t>C for at least 48 hours, weighed, and ground to homogeneity. Total dry biomass (g) was calculated as the sum of dry leaf, stem, root, and root nodule biomass. Carbon and nitrogen content of each respective organ was quantified through elemental combustion (</w:t>
      </w:r>
      <w:r>
        <w:rPr>
          <w:color w:val="000000"/>
        </w:rPr>
        <w:t>Costech-4010, Costech, Inc., Valencia, CA, USA)</w:t>
      </w:r>
      <w:r>
        <w:rPr>
          <w:rFonts w:cs="Times New Roman"/>
        </w:rPr>
        <w:t xml:space="preserve"> using subsamples of ground and homogenized organ tissue.</w:t>
      </w:r>
    </w:p>
    <w:p w14:paraId="7EE717E1" w14:textId="604DCAF6" w:rsidR="0029725C" w:rsidRDefault="00264CF9" w:rsidP="00783514">
      <w:pPr>
        <w:autoSpaceDE w:val="0"/>
        <w:autoSpaceDN w:val="0"/>
        <w:adjustRightInd w:val="0"/>
        <w:spacing w:line="360" w:lineRule="auto"/>
        <w:ind w:firstLine="720"/>
        <w:rPr>
          <w:rFonts w:cs="Times New Roman"/>
        </w:rPr>
      </w:pPr>
      <w:r>
        <w:rPr>
          <w:rFonts w:cs="Times New Roman"/>
        </w:rPr>
        <w:t xml:space="preserve">Belowground biomass </w:t>
      </w:r>
      <w:r w:rsidR="0029725C">
        <w:rPr>
          <w:rFonts w:cs="Times New Roman"/>
        </w:rPr>
        <w:t>carbon costs to acquire nitrogen</w:t>
      </w:r>
      <w:r w:rsidR="00EA37C1">
        <w:rPr>
          <w:rFonts w:cs="Times New Roman"/>
        </w:rPr>
        <w:t xml:space="preserve"> were calculated</w:t>
      </w:r>
      <w:r w:rsidR="0029725C">
        <w:rPr>
          <w:rFonts w:cs="Times New Roman"/>
        </w:rPr>
        <w:t xml:space="preserve"> as the ratio of total belowground biomass </w:t>
      </w:r>
      <w:r>
        <w:rPr>
          <w:rFonts w:cs="Times New Roman"/>
        </w:rPr>
        <w:t xml:space="preserve">carbon </w:t>
      </w:r>
      <w:r w:rsidR="0029725C">
        <w:rPr>
          <w:rFonts w:cs="Times New Roman"/>
        </w:rPr>
        <w:t>to whole plant nitrogen biomass (g C g</w:t>
      </w:r>
      <w:r w:rsidR="0029725C">
        <w:rPr>
          <w:rFonts w:cs="Times New Roman"/>
          <w:vertAlign w:val="superscript"/>
        </w:rPr>
        <w:t>-1</w:t>
      </w:r>
      <w:r w:rsidR="0029725C">
        <w:rPr>
          <w:rFonts w:cs="Times New Roman"/>
        </w:rPr>
        <w:t xml:space="preserve"> N</w:t>
      </w:r>
      <w:r w:rsidR="00176C3F">
        <w:rPr>
          <w:rFonts w:cs="Times New Roman"/>
        </w:rPr>
        <w:t xml:space="preserve">; Perkowski </w:t>
      </w:r>
      <w:r w:rsidR="00176C3F">
        <w:rPr>
          <w:rFonts w:cs="Times New Roman"/>
          <w:i/>
          <w:iCs/>
        </w:rPr>
        <w:t>et al</w:t>
      </w:r>
      <w:r w:rsidR="00176C3F">
        <w:rPr>
          <w:rFonts w:cs="Times New Roman"/>
        </w:rPr>
        <w:t>., 2021</w:t>
      </w:r>
      <w:r w:rsidR="0029725C">
        <w:rPr>
          <w:rFonts w:cs="Times New Roman"/>
        </w:rPr>
        <w:t xml:space="preserve">). Belowground biomass </w:t>
      </w:r>
      <w:r>
        <w:rPr>
          <w:rFonts w:cs="Times New Roman"/>
        </w:rPr>
        <w:t xml:space="preserve">carbon </w:t>
      </w:r>
      <w:r w:rsidR="0029725C">
        <w:rPr>
          <w:rFonts w:cs="Times New Roman"/>
        </w:rPr>
        <w:t xml:space="preserve">(g C) was calculated as the sum of total root carbon biomass and total root nodule carbon biomass. Total root biomass </w:t>
      </w:r>
      <w:r>
        <w:rPr>
          <w:rFonts w:cs="Times New Roman"/>
        </w:rPr>
        <w:t xml:space="preserve">carbon </w:t>
      </w:r>
      <w:r w:rsidR="0029725C">
        <w:rPr>
          <w:rFonts w:cs="Times New Roman"/>
        </w:rPr>
        <w:t xml:space="preserve">was calculated by multiplying </w:t>
      </w:r>
      <w:r w:rsidR="00DF5D35">
        <w:rPr>
          <w:rFonts w:cs="Times New Roman"/>
        </w:rPr>
        <w:t>root</w:t>
      </w:r>
      <w:r w:rsidR="0029725C">
        <w:rPr>
          <w:rFonts w:cs="Times New Roman"/>
        </w:rPr>
        <w:t xml:space="preserve"> carbon content by total root biomass, while total root nodule biomass </w:t>
      </w:r>
      <w:r>
        <w:rPr>
          <w:rFonts w:cs="Times New Roman"/>
        </w:rPr>
        <w:t xml:space="preserve">carbon </w:t>
      </w:r>
      <w:r w:rsidR="0029725C">
        <w:rPr>
          <w:rFonts w:cs="Times New Roman"/>
        </w:rPr>
        <w:lastRenderedPageBreak/>
        <w:t xml:space="preserve">was calculated by multiplying </w:t>
      </w:r>
      <w:r w:rsidR="00DF5D35">
        <w:rPr>
          <w:rFonts w:cs="Times New Roman"/>
        </w:rPr>
        <w:t xml:space="preserve">root nodule </w:t>
      </w:r>
      <w:r w:rsidR="0029725C">
        <w:rPr>
          <w:rFonts w:cs="Times New Roman"/>
        </w:rPr>
        <w:t xml:space="preserve">carbon content by total root nodule biomass. Whole-plant nitrogen biomass (g N) was calculated by multiplying the nitrogen content of leaves, stems, roots, and root nodules by biomass of each respective organ type, then calculating the sum of nitrogen biomass of each organ type. This calculation only quantifies </w:t>
      </w:r>
      <w:r>
        <w:rPr>
          <w:rFonts w:cs="Times New Roman"/>
        </w:rPr>
        <w:t>belowground biomass</w:t>
      </w:r>
      <w:r w:rsidR="0029725C">
        <w:rPr>
          <w:rFonts w:cs="Times New Roman"/>
        </w:rPr>
        <w:t xml:space="preserve"> carbon costs to acquire nitrogen and does not </w:t>
      </w:r>
      <w:r w:rsidR="00903CEA">
        <w:rPr>
          <w:rFonts w:cs="Times New Roman"/>
        </w:rPr>
        <w:t>account for</w:t>
      </w:r>
      <w:r w:rsidR="0029725C">
        <w:rPr>
          <w:rFonts w:cs="Times New Roman"/>
        </w:rPr>
        <w:t xml:space="preserve"> additional carbon costs of nitrogen acquisition associated with </w:t>
      </w:r>
      <w:r w:rsidR="00903CEA">
        <w:rPr>
          <w:rFonts w:cs="Times New Roman"/>
        </w:rPr>
        <w:t xml:space="preserve">root </w:t>
      </w:r>
      <w:r w:rsidR="0029725C">
        <w:rPr>
          <w:rFonts w:cs="Times New Roman"/>
        </w:rPr>
        <w:t xml:space="preserve">respiration, root exudation, or root turnover. An explicit explanation of the limitations for interpreting this calculation can be found in </w:t>
      </w:r>
      <w:r w:rsidR="00381CA8">
        <w:rPr>
          <w:rFonts w:cs="Times New Roman"/>
        </w:rPr>
        <w:t xml:space="preserve">Perkowski </w:t>
      </w:r>
      <w:r w:rsidR="00381CA8">
        <w:rPr>
          <w:rFonts w:cs="Times New Roman"/>
          <w:i/>
          <w:iCs/>
        </w:rPr>
        <w:t>et al</w:t>
      </w:r>
      <w:r w:rsidR="00381CA8">
        <w:rPr>
          <w:rFonts w:cs="Times New Roman"/>
        </w:rPr>
        <w:t>. (2021)</w:t>
      </w:r>
      <w:r w:rsidR="0029725C">
        <w:rPr>
          <w:rFonts w:cs="Times New Roman"/>
        </w:rPr>
        <w:t xml:space="preserve"> and</w:t>
      </w:r>
      <w:r w:rsidR="00381CA8">
        <w:rPr>
          <w:rFonts w:cs="Times New Roman"/>
        </w:rPr>
        <w:t xml:space="preserve"> Terrer </w:t>
      </w:r>
      <w:r w:rsidR="00381CA8">
        <w:rPr>
          <w:rFonts w:cs="Times New Roman"/>
          <w:i/>
          <w:iCs/>
        </w:rPr>
        <w:t>et al</w:t>
      </w:r>
      <w:r w:rsidR="00381CA8">
        <w:rPr>
          <w:rFonts w:cs="Times New Roman"/>
        </w:rPr>
        <w:t>. (2018)</w:t>
      </w:r>
      <w:r w:rsidR="0029725C">
        <w:rPr>
          <w:rFonts w:cs="Times New Roman"/>
        </w:rPr>
        <w:t>.</w:t>
      </w:r>
    </w:p>
    <w:p w14:paraId="028C0ADA" w14:textId="77777777" w:rsidR="0029725C" w:rsidRPr="008B104C" w:rsidRDefault="0029725C" w:rsidP="00783514">
      <w:pPr>
        <w:autoSpaceDE w:val="0"/>
        <w:autoSpaceDN w:val="0"/>
        <w:adjustRightInd w:val="0"/>
        <w:spacing w:line="360" w:lineRule="auto"/>
        <w:ind w:firstLine="720"/>
        <w:rPr>
          <w:rFonts w:cs="Times New Roman"/>
        </w:rPr>
      </w:pPr>
    </w:p>
    <w:p w14:paraId="51890744" w14:textId="77777777" w:rsidR="0029725C" w:rsidRDefault="0029725C" w:rsidP="00783514">
      <w:pPr>
        <w:spacing w:line="360" w:lineRule="auto"/>
      </w:pPr>
      <w:r>
        <w:rPr>
          <w:i/>
          <w:iCs/>
        </w:rPr>
        <w:t>Statistical analyses</w:t>
      </w:r>
    </w:p>
    <w:p w14:paraId="10E88CC8" w14:textId="4E4DB0A6" w:rsidR="0029725C" w:rsidRDefault="00967732" w:rsidP="00783514">
      <w:pPr>
        <w:spacing w:line="360" w:lineRule="auto"/>
        <w:rPr>
          <w:ins w:id="62" w:author="Author"/>
        </w:rPr>
      </w:pPr>
      <w:r>
        <w:t>A</w:t>
      </w:r>
      <w:r w:rsidR="0029725C">
        <w:t xml:space="preserve"> series of linear mixed-effects models</w:t>
      </w:r>
      <w:r>
        <w:t xml:space="preserve"> were built</w:t>
      </w:r>
      <w:r w:rsidR="0029725C">
        <w:t xml:space="preserve"> to investigate the impacts of soil nitrogen fertilization and inoculation on </w:t>
      </w:r>
      <w:r w:rsidR="0029725C" w:rsidRPr="00926F7B">
        <w:rPr>
          <w:i/>
          <w:iCs/>
        </w:rPr>
        <w:t>G. max</w:t>
      </w:r>
      <w:r w:rsidR="0029725C">
        <w:t xml:space="preserve"> </w:t>
      </w:r>
      <w:r w:rsidR="00264CF9">
        <w:t xml:space="preserve">belowground biomass </w:t>
      </w:r>
      <w:r>
        <w:t>carbon costs to acquire nitrogen</w:t>
      </w:r>
      <w:ins w:id="63" w:author="Author">
        <w:r w:rsidR="00BA4A3D">
          <w:t>, total leaf area, and total biomass</w:t>
        </w:r>
      </w:ins>
      <w:r>
        <w:t xml:space="preserve"> and investment toward symbiotic nitrogen fixation</w:t>
      </w:r>
      <w:r w:rsidR="0029725C">
        <w:t>.</w:t>
      </w:r>
      <w:ins w:id="64" w:author="Author">
        <w:r w:rsidR="00C147B9">
          <w:t xml:space="preserve"> Any uninoculated individuals that formed nodules were removed prior to model fitting.</w:t>
        </w:r>
      </w:ins>
      <w:r w:rsidR="0029725C">
        <w:t xml:space="preserve"> All models included soil nitrogen fertilization, inoculation, and interactions between soil nitrogen fertilization and inoculation as categorical fixed effects. Block number was included as a random intercept term to account for any environmental heterogeneity within the greenhouse room. </w:t>
      </w:r>
      <w:del w:id="65" w:author="Author">
        <w:r w:rsidR="00264CF9" w:rsidDel="00C147B9">
          <w:delText xml:space="preserve">Individuals were categorized by inoculation treatment and not </w:delText>
        </w:r>
        <w:r w:rsidR="006841A2" w:rsidDel="00C147B9">
          <w:delText xml:space="preserve">by </w:delText>
        </w:r>
        <w:r w:rsidR="00264CF9" w:rsidDel="00C147B9">
          <w:delText xml:space="preserve">whether they had formed nodules. </w:delText>
        </w:r>
      </w:del>
      <w:r w:rsidR="0029725C">
        <w:t xml:space="preserve">Models with this independent variable structure were constructed to quantify relationships between soil nitrogen fertilization and inoculation on </w:t>
      </w:r>
      <w:r w:rsidR="00264CF9">
        <w:t xml:space="preserve">belowground biomass </w:t>
      </w:r>
      <w:r w:rsidR="0029725C">
        <w:t>carbon costs to acquire nitrogen, belowground biomass</w:t>
      </w:r>
      <w:r w:rsidR="00264CF9" w:rsidRPr="00264CF9">
        <w:t xml:space="preserve"> </w:t>
      </w:r>
      <w:r w:rsidR="00264CF9">
        <w:t>carbon</w:t>
      </w:r>
      <w:r w:rsidR="0029725C">
        <w:t xml:space="preserve">, </w:t>
      </w:r>
      <w:r w:rsidR="0003469D">
        <w:t>whole-</w:t>
      </w:r>
      <w:r w:rsidR="0029725C">
        <w:t>plant nitrogen biomass, total leaf area,</w:t>
      </w:r>
      <w:r w:rsidR="0029725C" w:rsidRPr="00AD6759">
        <w:t xml:space="preserve"> </w:t>
      </w:r>
      <w:r w:rsidR="0029725C">
        <w:t>total biomass, root nodule biomass: root biomass, root nodule biomass, and root biomass.</w:t>
      </w:r>
    </w:p>
    <w:p w14:paraId="41FAB24E" w14:textId="41672864" w:rsidR="00BA4A3D" w:rsidRPr="00BA4A3D" w:rsidRDefault="00BA4A3D" w:rsidP="00783514">
      <w:pPr>
        <w:spacing w:line="360" w:lineRule="auto"/>
      </w:pPr>
      <w:ins w:id="66" w:author="Author">
        <w:r>
          <w:tab/>
          <w:t xml:space="preserve">A second series of linear mixed-effects models were build to investigate the impacts of soil nitrogen fertilization on </w:t>
        </w:r>
        <w:r>
          <w:rPr>
            <w:i/>
            <w:iCs/>
          </w:rPr>
          <w:t>G. max</w:t>
        </w:r>
        <w:r>
          <w:t xml:space="preserve"> investment toward symbiotic nitrogen fixation. These models included only inoculated individuals. Models included soil nitrogen fertilization as the lone categorical fixed effect with block number included as a random effect. Two models with this independent variable structure were constructed to quantify relationships between soil nitrogen fertilization and root nodule biomass and the ratio of root nodule biomass to root biomass.</w:t>
        </w:r>
      </w:ins>
    </w:p>
    <w:p w14:paraId="446D8D4D" w14:textId="56604992" w:rsidR="0029725C" w:rsidRDefault="0029725C" w:rsidP="002A17C2">
      <w:pPr>
        <w:spacing w:line="360" w:lineRule="auto"/>
        <w:ind w:firstLine="720"/>
      </w:pPr>
      <w:r>
        <w:t>Shapiro-Wilk tests of normality</w:t>
      </w:r>
      <w:r w:rsidR="00967732">
        <w:t xml:space="preserve"> were used</w:t>
      </w:r>
      <w:r>
        <w:t xml:space="preserve"> to determine whether linear mixed-effects models satisfied residual normality assumptions</w:t>
      </w:r>
      <w:r w:rsidR="00176C3F">
        <w:t xml:space="preserve"> (Shapiro-Wilk: </w:t>
      </w:r>
      <w:r w:rsidR="00176C3F">
        <w:rPr>
          <w:i/>
          <w:iCs/>
        </w:rPr>
        <w:t>p</w:t>
      </w:r>
      <w:r w:rsidR="00176C3F">
        <w:t>&gt;0.05)</w:t>
      </w:r>
      <w:r>
        <w:t xml:space="preserve">. </w:t>
      </w:r>
      <w:r w:rsidR="00176C3F">
        <w:t>Models for w</w:t>
      </w:r>
      <w:r>
        <w:t>hole-plant nitrogen biomass and total leaf area satisfied residual normality assumptions</w:t>
      </w:r>
      <w:r w:rsidR="00DF5D35">
        <w:t xml:space="preserve"> without data </w:t>
      </w:r>
      <w:r w:rsidR="00DF5D35">
        <w:lastRenderedPageBreak/>
        <w:t>transformation</w:t>
      </w:r>
      <w:r>
        <w:t xml:space="preserve">. We attempted to satisfy residual normality assumptions by fitting the other models using dependent variables that were </w:t>
      </w:r>
      <w:r w:rsidR="008D005B">
        <w:t>natural log</w:t>
      </w:r>
      <w:r>
        <w:t xml:space="preserve"> transformed. If residual normality assumptions were still not met after a natural-log transformation (Shapiro-Wilk: </w:t>
      </w:r>
      <w:r w:rsidRPr="002B0C2A">
        <w:rPr>
          <w:i/>
          <w:iCs/>
        </w:rPr>
        <w:t>p</w:t>
      </w:r>
      <w:r>
        <w:t xml:space="preserve">&lt;0.05), then models were fit using dependent variables that were square root transformed. All residual normality assumptions were met with either a natural log or square root data transformation (Shapiro-Wilk: </w:t>
      </w:r>
      <w:r w:rsidRPr="002B0C2A">
        <w:rPr>
          <w:i/>
          <w:iCs/>
        </w:rPr>
        <w:t>p</w:t>
      </w:r>
      <w:r>
        <w:t>&gt;0.05 in all cases</w:t>
      </w:r>
      <w:r w:rsidRPr="00166B47">
        <w:t xml:space="preserve">). Specifically, </w:t>
      </w:r>
      <w:r>
        <w:t>models for</w:t>
      </w:r>
      <w:r w:rsidRPr="00166B47">
        <w:t xml:space="preserve"> </w:t>
      </w:r>
      <w:r w:rsidR="00264CF9">
        <w:t xml:space="preserve">belowground biomass </w:t>
      </w:r>
      <w:r>
        <w:t>carbon costs to acquire nitrogen, belowground biomass</w:t>
      </w:r>
      <w:r w:rsidR="00264CF9" w:rsidRPr="00264CF9">
        <w:t xml:space="preserve"> </w:t>
      </w:r>
      <w:r w:rsidR="00264CF9">
        <w:t>carbon</w:t>
      </w:r>
      <w:r>
        <w:t>, total biomass, root biomass, and biomass: pot volume satisfied normality assumptions when response variables were fit using natural log transformed data, while models for nodule biomass: root biomass and root nodule biomass satisfied</w:t>
      </w:r>
      <w:r w:rsidR="00176C3F">
        <w:t xml:space="preserve"> such assumptions</w:t>
      </w:r>
      <w:r>
        <w:t xml:space="preserve"> when response variables were fit using square-root transformations.</w:t>
      </w:r>
    </w:p>
    <w:p w14:paraId="26B2B760" w14:textId="5720DDB0" w:rsidR="006A73EE" w:rsidRDefault="00967732" w:rsidP="00783514">
      <w:pPr>
        <w:spacing w:line="360" w:lineRule="auto"/>
        <w:ind w:firstLine="720"/>
      </w:pPr>
      <w:r>
        <w:t>W</w:t>
      </w:r>
      <w:r w:rsidR="0029725C" w:rsidRPr="00863849">
        <w:t xml:space="preserve">e used the </w:t>
      </w:r>
      <w:r w:rsidR="00DF5D35">
        <w:t>‘</w:t>
      </w:r>
      <w:r w:rsidR="0029725C" w:rsidRPr="00863849">
        <w:t>lmer</w:t>
      </w:r>
      <w:r w:rsidR="00DF5D35">
        <w:t>’</w:t>
      </w:r>
      <w:r w:rsidR="0029725C" w:rsidRPr="00863849">
        <w:t xml:space="preserve"> function in the </w:t>
      </w:r>
      <w:r w:rsidR="00DF5D35">
        <w:t>‘</w:t>
      </w:r>
      <w:r w:rsidR="0029725C" w:rsidRPr="00863849">
        <w:t>lme4</w:t>
      </w:r>
      <w:r w:rsidR="00DF5D35">
        <w:t>’</w:t>
      </w:r>
      <w:r w:rsidR="0029725C" w:rsidRPr="00863849">
        <w:t xml:space="preserve"> R package </w:t>
      </w:r>
      <w:sdt>
        <w:sdtPr>
          <w:tag w:val="MENDELEY_CITATION_v3_eyJjaXRhdGlvbklEIjoiTUVOREVMRVlfQ0lUQVRJT05fNDU4NzE5MzUtZmVlNi00NzgxLWExNjMtMjFiYzc2ZWRhOTJjIiwicHJvcGVydGllcyI6eyJub3RlSW5kZXgiOjB9LCJpc0VkaXRlZCI6ZmFsc2UsIm1hbnVhbE92ZXJyaWRlIjp7ImNpdGVwcm9jVGV4dCI6IihCYXRlcyA8aT5ldCBhbC48L2k+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
          <w:id w:val="-446387378"/>
          <w:placeholder>
            <w:docPart w:val="DefaultPlaceholder_-1854013440"/>
          </w:placeholder>
        </w:sdtPr>
        <w:sdtContent>
          <w:r w:rsidR="00DA11D6">
            <w:rPr>
              <w:rFonts w:eastAsia="Times New Roman"/>
            </w:rPr>
            <w:t xml:space="preserve">(Bates </w:t>
          </w:r>
          <w:r w:rsidR="00DA11D6">
            <w:rPr>
              <w:rFonts w:eastAsia="Times New Roman"/>
              <w:i/>
              <w:iCs/>
            </w:rPr>
            <w:t>et al.</w:t>
          </w:r>
          <w:r w:rsidR="00DA11D6">
            <w:rPr>
              <w:rFonts w:eastAsia="Times New Roman"/>
            </w:rPr>
            <w:t xml:space="preserve"> 2015)</w:t>
          </w:r>
        </w:sdtContent>
      </w:sdt>
      <w:r w:rsidR="0029725C">
        <w:t xml:space="preserve"> </w:t>
      </w:r>
      <w:r w:rsidR="0029725C" w:rsidRPr="00863849">
        <w:t xml:space="preserve">to fit each model and the </w:t>
      </w:r>
      <w:r w:rsidR="00DF5D35">
        <w:t>‘</w:t>
      </w:r>
      <w:r w:rsidR="0029725C" w:rsidRPr="00863849">
        <w:t>Anova</w:t>
      </w:r>
      <w:r w:rsidR="00DF5D35">
        <w:t>’</w:t>
      </w:r>
      <w:r w:rsidR="0029725C" w:rsidRPr="00863849">
        <w:t xml:space="preserve"> function in the </w:t>
      </w:r>
      <w:r w:rsidR="00DF5D35">
        <w:t>‘</w:t>
      </w:r>
      <w:r w:rsidR="0029725C" w:rsidRPr="00863849">
        <w:t>car</w:t>
      </w:r>
      <w:r w:rsidR="00DF5D35">
        <w:t>’</w:t>
      </w:r>
      <w:r w:rsidR="0029725C" w:rsidRPr="00863849">
        <w:t xml:space="preserve"> R package </w:t>
      </w:r>
      <w:sdt>
        <w:sdtPr>
          <w:rPr>
            <w:color w:val="000000"/>
          </w:rPr>
          <w:tag w:val="MENDELEY_CITATION_v3_eyJjaXRhdGlvbklEIjoiTUVOREVMRVlfQ0lUQVRJT05fY2RlMzgzMTMtMDIzMi00NzY1LTkxOTAtZjBhOGRhMDM4MDlmIiwicHJvcGVydGllcyI6eyJub3RlSW5kZXgiOjB9LCJpc0VkaXRlZCI6ZmFsc2UsIm1hbnVhbE92ZXJyaWRlIjp7ImNpdGVwcm9jVGV4dCI6IihGb3ggYW5kIFdlaXNiZXJn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
          <w:id w:val="747854658"/>
          <w:placeholder>
            <w:docPart w:val="DefaultPlaceholder_-1854013440"/>
          </w:placeholder>
        </w:sdtPr>
        <w:sdtContent>
          <w:r w:rsidR="00DA11D6" w:rsidRPr="00DA11D6">
            <w:rPr>
              <w:rFonts w:eastAsia="Times New Roman"/>
              <w:color w:val="000000"/>
            </w:rPr>
            <w:t>(Fox and Weisberg 2019)</w:t>
          </w:r>
        </w:sdtContent>
      </w:sdt>
      <w:r w:rsidR="0029725C">
        <w:t xml:space="preserve"> </w:t>
      </w:r>
      <w:r w:rsidR="0029725C" w:rsidRPr="00863849">
        <w:t>to calculate</w:t>
      </w:r>
      <w:r w:rsidR="0029725C">
        <w:t xml:space="preserve"> Type II</w:t>
      </w:r>
      <w:r w:rsidR="0029725C" w:rsidRPr="00863849">
        <w:t xml:space="preserve"> Wald's χ</w:t>
      </w:r>
      <w:r w:rsidR="0029725C" w:rsidRPr="00863849">
        <w:rPr>
          <w:vertAlign w:val="superscript"/>
        </w:rPr>
        <w:t>2</w:t>
      </w:r>
      <w:r w:rsidR="0029725C" w:rsidRPr="00863849">
        <w:t xml:space="preserve"> and determine the significance (α=0.05) of each fixed effect coefficient.</w:t>
      </w:r>
      <w:r w:rsidR="0029725C">
        <w:t xml:space="preserve"> W</w:t>
      </w:r>
      <w:r w:rsidR="0029725C" w:rsidRPr="00863849">
        <w:t>e</w:t>
      </w:r>
      <w:r w:rsidR="0029725C">
        <w:t xml:space="preserve"> then</w:t>
      </w:r>
      <w:r w:rsidR="0029725C" w:rsidRPr="00863849">
        <w:t xml:space="preserve"> used the </w:t>
      </w:r>
      <w:r w:rsidR="00DF5D35">
        <w:t>‘</w:t>
      </w:r>
      <w:r w:rsidR="0029725C" w:rsidRPr="00863849">
        <w:t>emmeans</w:t>
      </w:r>
      <w:r w:rsidR="00DF5D35">
        <w:t>’</w:t>
      </w:r>
      <w:r w:rsidR="0029725C" w:rsidRPr="00863849">
        <w:t xml:space="preserve"> R package </w:t>
      </w:r>
      <w:sdt>
        <w:sdtPr>
          <w:rPr>
            <w:color w:val="000000"/>
          </w:rPr>
          <w:tag w:val="MENDELEY_CITATION_v3_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"/>
          <w:id w:val="137541273"/>
          <w:placeholder>
            <w:docPart w:val="DefaultPlaceholder_-1854013440"/>
          </w:placeholder>
        </w:sdtPr>
        <w:sdtContent>
          <w:r w:rsidR="00DA11D6" w:rsidRPr="00DA11D6">
            <w:rPr>
              <w:color w:val="000000"/>
            </w:rPr>
            <w:t>(Lenth, 2019)</w:t>
          </w:r>
        </w:sdtContent>
      </w:sdt>
      <w:r w:rsidR="0029725C">
        <w:t xml:space="preserve"> </w:t>
      </w:r>
      <w:r w:rsidR="0029725C" w:rsidRPr="00863849">
        <w:t>to conduct post-hoc comparisons using Tukey's tests</w:t>
      </w:r>
      <w:r w:rsidR="0029725C">
        <w:t xml:space="preserve">, where degrees of freedom were approximated using the Kenward-Roger approach </w:t>
      </w:r>
      <w:sdt>
        <w:sdtPr>
          <w:rPr>
            <w:color w:val="000000"/>
          </w:rPr>
          <w:tag w:val="MENDELEY_CITATION_v3_eyJjaXRhdGlvbklEIjoiTUVOREVMRVlfQ0lUQVRJT05fMGM2MWE3YzQtZDQxMC00NDU3LTk0MTUtMGI3NWQ3MmYzNjllIiwicHJvcGVydGllcyI6eyJub3RlSW5kZXgiOjB9LCJpc0VkaXRlZCI6ZmFsc2UsIm1hbnVhbE92ZXJyaWRlIjp7ImNpdGVwcm9jVGV4dCI6IihLZW53YXJkIGFuZCBSb2dlci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229001889"/>
          <w:placeholder>
            <w:docPart w:val="DefaultPlaceholder_-1854013440"/>
          </w:placeholder>
        </w:sdtPr>
        <w:sdtContent>
          <w:r w:rsidR="00DA11D6" w:rsidRPr="00DA11D6">
            <w:rPr>
              <w:rFonts w:eastAsia="Times New Roman"/>
              <w:color w:val="000000"/>
            </w:rPr>
            <w:t>(Kenward and Roger 1997)</w:t>
          </w:r>
        </w:sdtContent>
      </w:sdt>
      <w:r>
        <w:rPr>
          <w:color w:val="000000"/>
        </w:rPr>
        <w:t>.</w:t>
      </w:r>
      <w:r w:rsidR="0029725C">
        <w:t xml:space="preserve"> </w:t>
      </w:r>
      <w:r w:rsidR="0029725C" w:rsidRPr="00863849">
        <w:t>All analyses</w:t>
      </w:r>
      <w:r w:rsidR="001B441D">
        <w:t xml:space="preserve"> were conducted</w:t>
      </w:r>
      <w:r w:rsidR="0029725C" w:rsidRPr="00863849">
        <w:t xml:space="preserve"> </w:t>
      </w:r>
      <w:r w:rsidR="001B441D">
        <w:t xml:space="preserve">and plots were created using </w:t>
      </w:r>
      <w:r w:rsidR="0029725C" w:rsidRPr="00863849">
        <w:t xml:space="preserve">R version </w:t>
      </w:r>
      <w:r w:rsidR="0029725C">
        <w:t xml:space="preserve">4.2.0 </w:t>
      </w:r>
      <w:sdt>
        <w:sdtPr>
          <w:rPr>
            <w:color w:val="000000"/>
          </w:rPr>
          <w:tag w:val="MENDELEY_CITATION_v3_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"/>
          <w:id w:val="-9765987"/>
          <w:placeholder>
            <w:docPart w:val="DefaultPlaceholder_-1854013440"/>
          </w:placeholder>
        </w:sdtPr>
        <w:sdtContent>
          <w:r w:rsidR="00DA11D6" w:rsidRPr="00DA11D6">
            <w:rPr>
              <w:color w:val="000000"/>
            </w:rPr>
            <w:t>(R Core Team, 2021)</w:t>
          </w:r>
        </w:sdtContent>
      </w:sdt>
      <w:r w:rsidR="0029725C">
        <w:t>.</w:t>
      </w:r>
    </w:p>
    <w:p w14:paraId="1525DC0D" w14:textId="77777777" w:rsidR="006A73EE" w:rsidRDefault="006A73EE" w:rsidP="00783514">
      <w:pPr>
        <w:spacing w:line="360" w:lineRule="auto"/>
      </w:pPr>
    </w:p>
    <w:p w14:paraId="1E202CEB" w14:textId="488E4625" w:rsidR="0029725C" w:rsidRDefault="0029725C" w:rsidP="00783514">
      <w:pPr>
        <w:spacing w:line="360" w:lineRule="auto"/>
      </w:pPr>
      <w:r>
        <w:rPr>
          <w:b/>
          <w:bCs/>
        </w:rPr>
        <w:t>Results</w:t>
      </w:r>
    </w:p>
    <w:p w14:paraId="5367FD06" w14:textId="4C2B26F2" w:rsidR="0029725C" w:rsidRDefault="00264CF9" w:rsidP="00783514">
      <w:pPr>
        <w:spacing w:line="360" w:lineRule="auto"/>
      </w:pPr>
      <w:r>
        <w:rPr>
          <w:i/>
          <w:iCs/>
        </w:rPr>
        <w:t xml:space="preserve">Belowground biomass </w:t>
      </w:r>
      <w:r w:rsidR="0029725C">
        <w:rPr>
          <w:i/>
          <w:iCs/>
        </w:rPr>
        <w:t>carbon costs to acquire nitrogen</w:t>
      </w:r>
    </w:p>
    <w:p w14:paraId="5762BE39" w14:textId="3B525EB1" w:rsidR="0029725C" w:rsidRDefault="00C13EDF" w:rsidP="00783514">
      <w:pPr>
        <w:spacing w:line="360" w:lineRule="auto"/>
      </w:pPr>
      <w:ins w:id="67" w:author="Author">
        <w:r>
          <w:t>N</w:t>
        </w:r>
      </w:ins>
      <w:r w:rsidR="0029725C">
        <w:t>egative effects of inoculation (</w:t>
      </w:r>
      <w:r w:rsidR="0029725C">
        <w:rPr>
          <w:i/>
          <w:iCs/>
        </w:rPr>
        <w:t>p</w:t>
      </w:r>
      <w:r w:rsidR="0029725C">
        <w:t xml:space="preserve">&lt;0.001; Table 1) on </w:t>
      </w:r>
      <w:r w:rsidR="00264CF9">
        <w:t xml:space="preserve">belowground biomass </w:t>
      </w:r>
      <w:r w:rsidR="0029725C">
        <w:t>carbon costs to acquire nitrogen were only apparent under low soil nitrogen fertilization (</w:t>
      </w:r>
      <w:ins w:id="68" w:author="Author">
        <w:r>
          <w:t xml:space="preserve">inoculation-by-nitrogen fertilization interaction: </w:t>
        </w:r>
        <w:r>
          <w:rPr>
            <w:i/>
            <w:iCs/>
          </w:rPr>
          <w:t>p</w:t>
        </w:r>
        <w:r>
          <w:t xml:space="preserve">&lt;0.05; Table 1; </w:t>
        </w:r>
      </w:ins>
      <w:r w:rsidR="008E55F9">
        <w:t>Fig. 1A</w:t>
      </w:r>
      <w:r w:rsidR="0043503E">
        <w:t xml:space="preserve">). </w:t>
      </w:r>
      <w:r w:rsidR="00DF5D35">
        <w:t xml:space="preserve">Increasing </w:t>
      </w:r>
      <w:r w:rsidR="00967732">
        <w:t xml:space="preserve">soil nitrogen </w:t>
      </w:r>
      <w:r w:rsidR="00DF5D35">
        <w:t xml:space="preserve">fertilization decreased </w:t>
      </w:r>
      <w:ins w:id="69" w:author="Author">
        <w:r>
          <w:t xml:space="preserve">belowground biomass </w:t>
        </w:r>
      </w:ins>
      <w:r w:rsidR="00DF5D35">
        <w:t>carbon costs to acquire nitrogen</w:t>
      </w:r>
      <w:r w:rsidR="0029725C">
        <w:t xml:space="preserve"> </w:t>
      </w:r>
      <w:r w:rsidR="0029725C" w:rsidRPr="00A13D1B">
        <w:t>(</w:t>
      </w:r>
      <w:r w:rsidR="0029725C">
        <w:rPr>
          <w:i/>
          <w:iCs/>
        </w:rPr>
        <w:t>p</w:t>
      </w:r>
      <w:r w:rsidR="0029725C">
        <w:t>&lt;0.001; Table 1</w:t>
      </w:r>
      <w:r w:rsidR="0029725C" w:rsidRPr="00A13D1B">
        <w:t>)</w:t>
      </w:r>
      <w:r w:rsidR="0029725C" w:rsidRPr="00A13D1B">
        <w:rPr>
          <w:i/>
          <w:iCs/>
        </w:rPr>
        <w:t>.</w:t>
      </w:r>
    </w:p>
    <w:p w14:paraId="022871E5" w14:textId="3FD6AD66" w:rsidR="0029725C" w:rsidRDefault="0029725C" w:rsidP="00783514">
      <w:pPr>
        <w:spacing w:line="360" w:lineRule="auto"/>
        <w:ind w:firstLine="720"/>
      </w:pPr>
      <w:r>
        <w:t xml:space="preserve">Inoculation decreased </w:t>
      </w:r>
      <w:r w:rsidRPr="00607987">
        <w:t xml:space="preserve">belowground biomass </w:t>
      </w:r>
      <w:r w:rsidR="00264CF9" w:rsidRPr="00607987">
        <w:t xml:space="preserve">carbon </w:t>
      </w:r>
      <w:r w:rsidRPr="00607987">
        <w:t>(</w:t>
      </w:r>
      <w:r>
        <w:rPr>
          <w:i/>
          <w:iCs/>
        </w:rPr>
        <w:t>p</w:t>
      </w:r>
      <w:r>
        <w:t>&lt;0.05; Table 1)</w:t>
      </w:r>
      <w:r w:rsidR="00DF5D35">
        <w:t>. This response</w:t>
      </w:r>
      <w:r>
        <w:t xml:space="preserve"> was not modified by soil nitrogen fertilization (inoculation-by-</w:t>
      </w:r>
      <w:ins w:id="70" w:author="Author">
        <w:r w:rsidR="000E2F57">
          <w:t xml:space="preserve">nitrogen </w:t>
        </w:r>
      </w:ins>
      <w:r>
        <w:t xml:space="preserve">fertilization interaction: </w:t>
      </w:r>
      <w:r>
        <w:rPr>
          <w:i/>
          <w:iCs/>
        </w:rPr>
        <w:t>p</w:t>
      </w:r>
      <w:r>
        <w:t xml:space="preserve">&gt;0.05; Table 1; Fig. 1B). </w:t>
      </w:r>
      <w:r w:rsidR="00DF5D35">
        <w:t>S</w:t>
      </w:r>
      <w:r>
        <w:t xml:space="preserve">oil nitrogen fertilization </w:t>
      </w:r>
      <w:r w:rsidR="00DF5D35">
        <w:t xml:space="preserve">had no effect </w:t>
      </w:r>
      <w:r>
        <w:t xml:space="preserve">on </w:t>
      </w:r>
      <w:r w:rsidRPr="00607987">
        <w:t>belowground biomass</w:t>
      </w:r>
      <w:r>
        <w:t xml:space="preserve"> </w:t>
      </w:r>
      <w:r w:rsidR="00264CF9" w:rsidRPr="00607987">
        <w:t>carbon</w:t>
      </w:r>
      <w:r w:rsidR="00264CF9">
        <w:t xml:space="preserve"> </w:t>
      </w:r>
      <w:r>
        <w:t>(</w:t>
      </w:r>
      <w:r>
        <w:rPr>
          <w:i/>
          <w:iCs/>
        </w:rPr>
        <w:t>p</w:t>
      </w:r>
      <w:r>
        <w:t>&gt;0.05; Table 1).</w:t>
      </w:r>
    </w:p>
    <w:p w14:paraId="64A601DB" w14:textId="3EB8C481" w:rsidR="0029725C" w:rsidRDefault="00C13EDF" w:rsidP="00783514">
      <w:pPr>
        <w:spacing w:line="360" w:lineRule="auto"/>
        <w:ind w:firstLine="720"/>
        <w:rPr>
          <w:ins w:id="71" w:author="Author"/>
        </w:rPr>
      </w:pPr>
      <w:ins w:id="72" w:author="Author">
        <w:r>
          <w:t>P</w:t>
        </w:r>
      </w:ins>
      <w:r w:rsidR="0029725C">
        <w:t>ositive effects of inoculation on whole-plant nitrogen biomass (</w:t>
      </w:r>
      <w:r w:rsidR="0029725C">
        <w:rPr>
          <w:i/>
          <w:iCs/>
        </w:rPr>
        <w:t>p</w:t>
      </w:r>
      <w:r w:rsidR="0029725C">
        <w:t>&lt;0.001; Table 1) were only apparent under low soil nitrogen fertilization (</w:t>
      </w:r>
      <w:ins w:id="73" w:author="Author">
        <w:r>
          <w:t xml:space="preserve">inoculation-by-nitrogen fertilization </w:t>
        </w:r>
        <w:r>
          <w:lastRenderedPageBreak/>
          <w:t xml:space="preserve">interaction: </w:t>
        </w:r>
      </w:ins>
      <w:r w:rsidR="0029725C">
        <w:rPr>
          <w:i/>
          <w:iCs/>
        </w:rPr>
        <w:t>p</w:t>
      </w:r>
      <w:r w:rsidR="0029725C">
        <w:t>&lt;0.001</w:t>
      </w:r>
      <w:r w:rsidR="008E55F9">
        <w:t xml:space="preserve">; Fig. 1C). </w:t>
      </w:r>
      <w:r w:rsidR="00DF5D35">
        <w:t>Increasing soil nitrogen fertilization increased w</w:t>
      </w:r>
      <w:r w:rsidR="0029725C">
        <w:t>hole-plant nitrogen biomass (</w:t>
      </w:r>
      <w:r w:rsidR="0029725C">
        <w:rPr>
          <w:i/>
          <w:iCs/>
        </w:rPr>
        <w:t>p</w:t>
      </w:r>
      <w:r w:rsidR="0029725C">
        <w:t>&lt;0.001; Table 1).</w:t>
      </w:r>
    </w:p>
    <w:p w14:paraId="656E3897" w14:textId="77777777" w:rsidR="00315533" w:rsidRDefault="00315533" w:rsidP="00315533">
      <w:pPr>
        <w:spacing w:line="360" w:lineRule="auto"/>
      </w:pPr>
    </w:p>
    <w:p w14:paraId="4701B0AF" w14:textId="77777777" w:rsidR="00456D67" w:rsidRDefault="00456D67" w:rsidP="00456D67">
      <w:pPr>
        <w:spacing w:line="360" w:lineRule="auto"/>
        <w:sectPr w:rsidR="00456D67" w:rsidSect="00D86800">
          <w:footerReference w:type="even" r:id="rId11"/>
          <w:footerReference w:type="default" r:id="rId12"/>
          <w:pgSz w:w="12240" w:h="15840"/>
          <w:pgMar w:top="1440" w:right="1440" w:bottom="1440" w:left="1440" w:header="720" w:footer="720" w:gutter="0"/>
          <w:lnNumType w:countBy="1" w:restart="continuous"/>
          <w:cols w:space="720"/>
          <w:docGrid w:linePitch="360"/>
        </w:sectPr>
      </w:pPr>
    </w:p>
    <w:p w14:paraId="26E40B82" w14:textId="367C214B" w:rsidR="00456D67" w:rsidRDefault="00456D67" w:rsidP="00456D67">
      <w:pPr>
        <w:spacing w:line="360" w:lineRule="auto"/>
      </w:pPr>
      <w:r>
        <w:rPr>
          <w:b/>
          <w:bCs/>
        </w:rPr>
        <w:lastRenderedPageBreak/>
        <w:t>Table 1</w:t>
      </w:r>
      <w:r>
        <w:t xml:space="preserve"> Analysis of variance results exploring effect</w:t>
      </w:r>
      <w:r w:rsidR="0087214C">
        <w:t>s</w:t>
      </w:r>
      <w:r>
        <w:t xml:space="preserve"> of soil nitrogen fertilization, inoculation with </w:t>
      </w:r>
      <w:r>
        <w:rPr>
          <w:i/>
          <w:iCs/>
        </w:rPr>
        <w:t>B. japonicum</w:t>
      </w:r>
      <w:r>
        <w:t xml:space="preserve">, and interactions between soil nitrogen fertilization and inoculation on </w:t>
      </w:r>
      <w:r w:rsidR="00264CF9">
        <w:t xml:space="preserve">belowground biomass </w:t>
      </w:r>
      <w:r>
        <w:t>carbon costs to acquire nitrogen, whole</w:t>
      </w:r>
      <w:r w:rsidR="0087214C">
        <w:t>-</w:t>
      </w:r>
      <w:r>
        <w:t xml:space="preserve">plant growth, and </w:t>
      </w:r>
      <w:r w:rsidR="0087214C">
        <w:t>investment toward symbiotic nitrogen fixation</w:t>
      </w:r>
      <w:r w:rsidRPr="00BA4A3D">
        <w:rPr>
          <w:vertAlign w:val="superscript"/>
        </w:rPr>
        <w:t>*</w:t>
      </w:r>
    </w:p>
    <w:tbl>
      <w:tblPr>
        <w:tblStyle w:val="TableGridLight"/>
        <w:tblW w:w="125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0"/>
        <w:gridCol w:w="536"/>
        <w:gridCol w:w="996"/>
        <w:gridCol w:w="1012"/>
        <w:gridCol w:w="996"/>
        <w:gridCol w:w="1013"/>
        <w:gridCol w:w="996"/>
        <w:gridCol w:w="1013"/>
        <w:gridCol w:w="996"/>
        <w:gridCol w:w="1013"/>
        <w:gridCol w:w="996"/>
        <w:gridCol w:w="1012"/>
      </w:tblGrid>
      <w:tr w:rsidR="00456D67" w:rsidRPr="009515D2" w14:paraId="6FEA2008" w14:textId="77777777" w:rsidTr="0017488A">
        <w:tc>
          <w:tcPr>
            <w:tcW w:w="2516" w:type="dxa"/>
            <w:gridSpan w:val="2"/>
            <w:tcBorders>
              <w:bottom w:val="single" w:sz="4" w:space="0" w:color="auto"/>
            </w:tcBorders>
          </w:tcPr>
          <w:p w14:paraId="159A3D37" w14:textId="77777777" w:rsidR="00456D67" w:rsidRPr="009515D2" w:rsidRDefault="00456D67" w:rsidP="0017488A">
            <w:pPr>
              <w:spacing w:line="276" w:lineRule="auto"/>
              <w:rPr>
                <w:b/>
                <w:bCs/>
                <w:sz w:val="22"/>
                <w:szCs w:val="22"/>
              </w:rPr>
            </w:pPr>
          </w:p>
        </w:tc>
        <w:tc>
          <w:tcPr>
            <w:tcW w:w="2008" w:type="dxa"/>
            <w:gridSpan w:val="2"/>
            <w:tcBorders>
              <w:bottom w:val="single" w:sz="4" w:space="0" w:color="auto"/>
            </w:tcBorders>
          </w:tcPr>
          <w:p w14:paraId="10558876" w14:textId="77777777" w:rsidR="00456D67" w:rsidRDefault="00456D67" w:rsidP="0017488A">
            <w:pPr>
              <w:spacing w:line="276" w:lineRule="auto"/>
              <w:jc w:val="right"/>
              <w:rPr>
                <w:b/>
                <w:bCs/>
                <w:sz w:val="22"/>
                <w:szCs w:val="22"/>
              </w:rPr>
            </w:pPr>
            <w:r w:rsidRPr="009515D2">
              <w:rPr>
                <w:b/>
                <w:bCs/>
                <w:sz w:val="22"/>
                <w:szCs w:val="22"/>
              </w:rPr>
              <w:t>Carbon cost to</w:t>
            </w:r>
          </w:p>
          <w:p w14:paraId="592B294A" w14:textId="3721375C" w:rsidR="00456D67" w:rsidRPr="009515D2" w:rsidRDefault="00456D67" w:rsidP="0017488A">
            <w:pPr>
              <w:spacing w:line="276" w:lineRule="auto"/>
              <w:jc w:val="right"/>
              <w:rPr>
                <w:b/>
                <w:bCs/>
                <w:sz w:val="22"/>
                <w:szCs w:val="22"/>
                <w:vertAlign w:val="subscript"/>
              </w:rPr>
            </w:pPr>
            <w:r w:rsidRPr="009515D2">
              <w:rPr>
                <w:b/>
                <w:bCs/>
                <w:sz w:val="22"/>
                <w:szCs w:val="22"/>
              </w:rPr>
              <w:t>acquire nitrogen</w:t>
            </w:r>
          </w:p>
        </w:tc>
        <w:tc>
          <w:tcPr>
            <w:tcW w:w="2009" w:type="dxa"/>
            <w:gridSpan w:val="2"/>
            <w:tcBorders>
              <w:bottom w:val="single" w:sz="4" w:space="0" w:color="auto"/>
            </w:tcBorders>
          </w:tcPr>
          <w:p w14:paraId="51A0336B" w14:textId="77777777" w:rsidR="00456D67" w:rsidRDefault="00456D67" w:rsidP="0017488A">
            <w:pPr>
              <w:spacing w:line="276" w:lineRule="auto"/>
              <w:jc w:val="right"/>
              <w:rPr>
                <w:b/>
                <w:bCs/>
                <w:sz w:val="22"/>
                <w:szCs w:val="22"/>
              </w:rPr>
            </w:pPr>
            <w:r w:rsidRPr="009515D2">
              <w:rPr>
                <w:b/>
                <w:bCs/>
                <w:sz w:val="22"/>
                <w:szCs w:val="22"/>
              </w:rPr>
              <w:t>Belowground</w:t>
            </w:r>
          </w:p>
          <w:p w14:paraId="67DBF291" w14:textId="53161A87" w:rsidR="00456D67" w:rsidRPr="009515D2" w:rsidRDefault="00456D67" w:rsidP="0017488A">
            <w:pPr>
              <w:spacing w:line="276" w:lineRule="auto"/>
              <w:jc w:val="right"/>
              <w:rPr>
                <w:b/>
                <w:bCs/>
                <w:sz w:val="22"/>
                <w:szCs w:val="22"/>
                <w:vertAlign w:val="subscript"/>
              </w:rPr>
            </w:pPr>
            <w:r w:rsidRPr="009515D2">
              <w:rPr>
                <w:b/>
                <w:bCs/>
                <w:sz w:val="22"/>
                <w:szCs w:val="22"/>
              </w:rPr>
              <w:t>biomass</w:t>
            </w:r>
            <w:r w:rsidR="00264CF9" w:rsidRPr="009515D2">
              <w:rPr>
                <w:b/>
                <w:bCs/>
                <w:sz w:val="22"/>
                <w:szCs w:val="22"/>
              </w:rPr>
              <w:t xml:space="preserve"> carbon</w:t>
            </w:r>
          </w:p>
        </w:tc>
        <w:tc>
          <w:tcPr>
            <w:tcW w:w="2009" w:type="dxa"/>
            <w:gridSpan w:val="2"/>
            <w:tcBorders>
              <w:bottom w:val="single" w:sz="4" w:space="0" w:color="auto"/>
            </w:tcBorders>
          </w:tcPr>
          <w:p w14:paraId="3E39A4C9" w14:textId="77777777" w:rsidR="00456D67" w:rsidRDefault="00456D67" w:rsidP="0017488A">
            <w:pPr>
              <w:spacing w:line="276" w:lineRule="auto"/>
              <w:jc w:val="right"/>
              <w:rPr>
                <w:b/>
                <w:bCs/>
                <w:sz w:val="22"/>
                <w:szCs w:val="22"/>
              </w:rPr>
            </w:pPr>
            <w:r w:rsidRPr="009515D2">
              <w:rPr>
                <w:b/>
                <w:bCs/>
                <w:sz w:val="22"/>
                <w:szCs w:val="22"/>
              </w:rPr>
              <w:t>Whole</w:t>
            </w:r>
            <w:r>
              <w:rPr>
                <w:b/>
                <w:bCs/>
                <w:sz w:val="22"/>
                <w:szCs w:val="22"/>
              </w:rPr>
              <w:t>-</w:t>
            </w:r>
            <w:r w:rsidRPr="009515D2">
              <w:rPr>
                <w:b/>
                <w:bCs/>
                <w:sz w:val="22"/>
                <w:szCs w:val="22"/>
              </w:rPr>
              <w:t>plant</w:t>
            </w:r>
          </w:p>
          <w:p w14:paraId="7BF59A16" w14:textId="6FE84F5D" w:rsidR="00456D67" w:rsidRPr="009515D2" w:rsidRDefault="00456D67" w:rsidP="0017488A">
            <w:pPr>
              <w:spacing w:line="276" w:lineRule="auto"/>
              <w:jc w:val="right"/>
              <w:rPr>
                <w:b/>
                <w:bCs/>
                <w:sz w:val="22"/>
                <w:szCs w:val="22"/>
                <w:vertAlign w:val="subscript"/>
              </w:rPr>
            </w:pPr>
            <w:r w:rsidRPr="009515D2">
              <w:rPr>
                <w:b/>
                <w:bCs/>
                <w:sz w:val="22"/>
                <w:szCs w:val="22"/>
              </w:rPr>
              <w:t>nitrogen biomass</w:t>
            </w:r>
          </w:p>
        </w:tc>
        <w:tc>
          <w:tcPr>
            <w:tcW w:w="2009" w:type="dxa"/>
            <w:gridSpan w:val="2"/>
            <w:tcBorders>
              <w:bottom w:val="single" w:sz="4" w:space="0" w:color="auto"/>
            </w:tcBorders>
          </w:tcPr>
          <w:p w14:paraId="18253009" w14:textId="7F8B884B" w:rsidR="00456D67" w:rsidRPr="009515D2" w:rsidRDefault="00456D67" w:rsidP="0017488A">
            <w:pPr>
              <w:spacing w:line="276" w:lineRule="auto"/>
              <w:jc w:val="right"/>
              <w:rPr>
                <w:b/>
                <w:bCs/>
                <w:sz w:val="22"/>
                <w:szCs w:val="22"/>
              </w:rPr>
            </w:pPr>
            <w:r w:rsidRPr="009515D2">
              <w:rPr>
                <w:b/>
                <w:bCs/>
                <w:sz w:val="22"/>
                <w:szCs w:val="22"/>
              </w:rPr>
              <w:t>Total</w:t>
            </w:r>
          </w:p>
          <w:p w14:paraId="65B08E6D" w14:textId="77777777" w:rsidR="00456D67" w:rsidRPr="009515D2" w:rsidRDefault="00456D67" w:rsidP="0017488A">
            <w:pPr>
              <w:spacing w:line="276" w:lineRule="auto"/>
              <w:jc w:val="right"/>
              <w:rPr>
                <w:b/>
                <w:bCs/>
                <w:sz w:val="22"/>
                <w:szCs w:val="22"/>
              </w:rPr>
            </w:pPr>
            <w:r w:rsidRPr="009515D2">
              <w:rPr>
                <w:b/>
                <w:bCs/>
                <w:sz w:val="22"/>
                <w:szCs w:val="22"/>
              </w:rPr>
              <w:t>leaf area</w:t>
            </w:r>
          </w:p>
        </w:tc>
        <w:tc>
          <w:tcPr>
            <w:tcW w:w="2008" w:type="dxa"/>
            <w:gridSpan w:val="2"/>
            <w:tcBorders>
              <w:bottom w:val="single" w:sz="4" w:space="0" w:color="auto"/>
            </w:tcBorders>
          </w:tcPr>
          <w:p w14:paraId="267B4548" w14:textId="77777777" w:rsidR="00456D67" w:rsidRDefault="00456D67" w:rsidP="0017488A">
            <w:pPr>
              <w:spacing w:line="276" w:lineRule="auto"/>
              <w:jc w:val="right"/>
              <w:rPr>
                <w:b/>
                <w:bCs/>
                <w:sz w:val="22"/>
                <w:szCs w:val="22"/>
              </w:rPr>
            </w:pPr>
            <w:r w:rsidRPr="009515D2">
              <w:rPr>
                <w:b/>
                <w:bCs/>
                <w:sz w:val="22"/>
                <w:szCs w:val="22"/>
              </w:rPr>
              <w:t>Whole plant</w:t>
            </w:r>
          </w:p>
          <w:p w14:paraId="4154DE8A" w14:textId="08FE7FD8" w:rsidR="00456D67" w:rsidRPr="009515D2" w:rsidRDefault="00456D67" w:rsidP="0017488A">
            <w:pPr>
              <w:spacing w:line="276" w:lineRule="auto"/>
              <w:jc w:val="right"/>
              <w:rPr>
                <w:b/>
                <w:bCs/>
                <w:sz w:val="22"/>
                <w:szCs w:val="22"/>
              </w:rPr>
            </w:pPr>
            <w:r w:rsidRPr="009515D2">
              <w:rPr>
                <w:b/>
                <w:bCs/>
                <w:sz w:val="22"/>
                <w:szCs w:val="22"/>
              </w:rPr>
              <w:t>biomass</w:t>
            </w:r>
          </w:p>
        </w:tc>
      </w:tr>
      <w:tr w:rsidR="00456D67" w:rsidRPr="009515D2" w14:paraId="1372B519" w14:textId="77777777" w:rsidTr="0017488A">
        <w:tc>
          <w:tcPr>
            <w:tcW w:w="1980" w:type="dxa"/>
            <w:tcBorders>
              <w:top w:val="single" w:sz="4" w:space="0" w:color="auto"/>
              <w:bottom w:val="single" w:sz="4" w:space="0" w:color="auto"/>
            </w:tcBorders>
          </w:tcPr>
          <w:p w14:paraId="03DBD330" w14:textId="77777777" w:rsidR="00456D67" w:rsidRPr="009515D2" w:rsidRDefault="00456D67" w:rsidP="0017488A">
            <w:pPr>
              <w:spacing w:line="276" w:lineRule="auto"/>
              <w:rPr>
                <w:sz w:val="22"/>
                <w:szCs w:val="22"/>
              </w:rPr>
            </w:pPr>
          </w:p>
        </w:tc>
        <w:tc>
          <w:tcPr>
            <w:tcW w:w="536" w:type="dxa"/>
            <w:tcBorders>
              <w:top w:val="single" w:sz="4" w:space="0" w:color="auto"/>
              <w:bottom w:val="single" w:sz="4" w:space="0" w:color="auto"/>
            </w:tcBorders>
          </w:tcPr>
          <w:p w14:paraId="23418AB7" w14:textId="77777777" w:rsidR="00456D67" w:rsidRPr="009515D2" w:rsidRDefault="00456D67" w:rsidP="0017488A">
            <w:pPr>
              <w:spacing w:line="276" w:lineRule="auto"/>
              <w:jc w:val="right"/>
              <w:rPr>
                <w:sz w:val="22"/>
                <w:szCs w:val="22"/>
              </w:rPr>
            </w:pPr>
            <w:r w:rsidRPr="009515D2">
              <w:rPr>
                <w:sz w:val="22"/>
                <w:szCs w:val="22"/>
              </w:rPr>
              <w:t>df</w:t>
            </w:r>
          </w:p>
        </w:tc>
        <w:tc>
          <w:tcPr>
            <w:tcW w:w="996" w:type="dxa"/>
            <w:tcBorders>
              <w:top w:val="single" w:sz="4" w:space="0" w:color="auto"/>
              <w:bottom w:val="single" w:sz="4" w:space="0" w:color="auto"/>
            </w:tcBorders>
          </w:tcPr>
          <w:p w14:paraId="247363C0" w14:textId="77777777" w:rsidR="00456D67" w:rsidRPr="009515D2" w:rsidRDefault="00456D67" w:rsidP="0017488A">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79C68B59" w14:textId="77777777" w:rsidR="00456D67" w:rsidRPr="009515D2" w:rsidRDefault="00456D67" w:rsidP="0017488A">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50DCC3ED" w14:textId="77777777" w:rsidR="00456D67" w:rsidRPr="009515D2" w:rsidRDefault="00456D67" w:rsidP="0017488A">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405538D5" w14:textId="77777777" w:rsidR="00456D67" w:rsidRPr="009515D2" w:rsidRDefault="00456D67" w:rsidP="0017488A">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20722623" w14:textId="77777777" w:rsidR="00456D67" w:rsidRPr="009515D2" w:rsidRDefault="00456D67" w:rsidP="0017488A">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562DCFA0" w14:textId="77777777" w:rsidR="00456D67" w:rsidRPr="009515D2" w:rsidRDefault="00456D67" w:rsidP="0017488A">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36830ED5" w14:textId="77777777" w:rsidR="00456D67" w:rsidRPr="009515D2" w:rsidRDefault="00456D67" w:rsidP="0017488A">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5CDCD5D2" w14:textId="77777777" w:rsidR="00456D67" w:rsidRPr="009515D2" w:rsidRDefault="00456D67" w:rsidP="0017488A">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1F03CE54" w14:textId="77777777" w:rsidR="00456D67" w:rsidRPr="009515D2" w:rsidRDefault="00456D67" w:rsidP="0017488A">
            <w:pPr>
              <w:spacing w:line="276" w:lineRule="auto"/>
              <w:jc w:val="right"/>
              <w:rPr>
                <w:i/>
                <w:iCs/>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700F3BB6" w14:textId="77777777" w:rsidR="00456D67" w:rsidRPr="009515D2" w:rsidRDefault="00456D67" w:rsidP="0017488A">
            <w:pPr>
              <w:spacing w:line="276" w:lineRule="auto"/>
              <w:jc w:val="right"/>
              <w:rPr>
                <w:i/>
                <w:iCs/>
                <w:sz w:val="22"/>
                <w:szCs w:val="22"/>
              </w:rPr>
            </w:pPr>
            <w:r w:rsidRPr="009515D2">
              <w:rPr>
                <w:i/>
                <w:iCs/>
                <w:sz w:val="22"/>
                <w:szCs w:val="22"/>
              </w:rPr>
              <w:t>p</w:t>
            </w:r>
          </w:p>
        </w:tc>
      </w:tr>
      <w:tr w:rsidR="00456D67" w:rsidRPr="009515D2" w14:paraId="666743A7" w14:textId="77777777" w:rsidTr="0017488A">
        <w:tc>
          <w:tcPr>
            <w:tcW w:w="1980" w:type="dxa"/>
            <w:tcBorders>
              <w:top w:val="single" w:sz="4" w:space="0" w:color="auto"/>
            </w:tcBorders>
          </w:tcPr>
          <w:p w14:paraId="329A3CDA" w14:textId="77777777" w:rsidR="00456D67" w:rsidRPr="009515D2" w:rsidRDefault="00456D67" w:rsidP="0017488A">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621D3695" w14:textId="77777777" w:rsidR="00456D67" w:rsidRPr="009515D2" w:rsidRDefault="00456D67" w:rsidP="0017488A">
            <w:pPr>
              <w:spacing w:line="276" w:lineRule="auto"/>
              <w:jc w:val="right"/>
              <w:rPr>
                <w:sz w:val="22"/>
                <w:szCs w:val="22"/>
              </w:rPr>
            </w:pPr>
            <w:r w:rsidRPr="009515D2">
              <w:rPr>
                <w:sz w:val="22"/>
                <w:szCs w:val="22"/>
              </w:rPr>
              <w:t>1</w:t>
            </w:r>
          </w:p>
        </w:tc>
        <w:tc>
          <w:tcPr>
            <w:tcW w:w="996" w:type="dxa"/>
            <w:tcBorders>
              <w:top w:val="single" w:sz="4" w:space="0" w:color="auto"/>
            </w:tcBorders>
          </w:tcPr>
          <w:p w14:paraId="15C3E599" w14:textId="670B6354" w:rsidR="00456D67" w:rsidRPr="009515D2" w:rsidRDefault="003D4D61" w:rsidP="0017488A">
            <w:pPr>
              <w:spacing w:line="276" w:lineRule="auto"/>
              <w:jc w:val="right"/>
              <w:rPr>
                <w:sz w:val="22"/>
                <w:szCs w:val="22"/>
              </w:rPr>
            </w:pPr>
            <w:ins w:id="74" w:author="Author">
              <w:r>
                <w:rPr>
                  <w:sz w:val="22"/>
                  <w:szCs w:val="22"/>
                </w:rPr>
                <w:t>17.101</w:t>
              </w:r>
            </w:ins>
          </w:p>
        </w:tc>
        <w:tc>
          <w:tcPr>
            <w:tcW w:w="1012" w:type="dxa"/>
            <w:tcBorders>
              <w:top w:val="single" w:sz="4" w:space="0" w:color="auto"/>
            </w:tcBorders>
          </w:tcPr>
          <w:p w14:paraId="174BCE8A" w14:textId="126F6267" w:rsidR="00456D67" w:rsidRPr="009515D2" w:rsidRDefault="003D4D61" w:rsidP="0017488A">
            <w:pPr>
              <w:spacing w:line="276" w:lineRule="auto"/>
              <w:jc w:val="right"/>
              <w:rPr>
                <w:b/>
                <w:bCs/>
                <w:sz w:val="22"/>
                <w:szCs w:val="22"/>
              </w:rPr>
            </w:pPr>
            <w:ins w:id="75" w:author="Author">
              <w:r>
                <w:rPr>
                  <w:b/>
                  <w:bCs/>
                  <w:sz w:val="22"/>
                  <w:szCs w:val="22"/>
                </w:rPr>
                <w:t>&lt;0.001</w:t>
              </w:r>
            </w:ins>
          </w:p>
        </w:tc>
        <w:tc>
          <w:tcPr>
            <w:tcW w:w="996" w:type="dxa"/>
            <w:tcBorders>
              <w:top w:val="single" w:sz="4" w:space="0" w:color="auto"/>
            </w:tcBorders>
          </w:tcPr>
          <w:p w14:paraId="523F4133" w14:textId="7DEEAB4D" w:rsidR="00456D67" w:rsidRPr="009515D2" w:rsidRDefault="003D4D61" w:rsidP="0017488A">
            <w:pPr>
              <w:spacing w:line="276" w:lineRule="auto"/>
              <w:jc w:val="right"/>
              <w:rPr>
                <w:sz w:val="22"/>
                <w:szCs w:val="22"/>
              </w:rPr>
            </w:pPr>
            <w:ins w:id="76" w:author="Author">
              <w:r>
                <w:rPr>
                  <w:sz w:val="22"/>
                  <w:szCs w:val="22"/>
                </w:rPr>
                <w:t>0.062</w:t>
              </w:r>
            </w:ins>
          </w:p>
        </w:tc>
        <w:tc>
          <w:tcPr>
            <w:tcW w:w="1013" w:type="dxa"/>
            <w:tcBorders>
              <w:top w:val="single" w:sz="4" w:space="0" w:color="auto"/>
            </w:tcBorders>
          </w:tcPr>
          <w:p w14:paraId="5FB51CCA" w14:textId="2B0ECAC9" w:rsidR="00456D67" w:rsidRPr="009515D2" w:rsidRDefault="003D4D61" w:rsidP="0017488A">
            <w:pPr>
              <w:spacing w:line="276" w:lineRule="auto"/>
              <w:jc w:val="right"/>
              <w:rPr>
                <w:sz w:val="22"/>
                <w:szCs w:val="22"/>
              </w:rPr>
            </w:pPr>
            <w:ins w:id="77" w:author="Author">
              <w:r>
                <w:rPr>
                  <w:sz w:val="22"/>
                  <w:szCs w:val="22"/>
                </w:rPr>
                <w:t>0.804</w:t>
              </w:r>
            </w:ins>
          </w:p>
        </w:tc>
        <w:tc>
          <w:tcPr>
            <w:tcW w:w="996" w:type="dxa"/>
            <w:tcBorders>
              <w:top w:val="single" w:sz="4" w:space="0" w:color="auto"/>
            </w:tcBorders>
          </w:tcPr>
          <w:p w14:paraId="421E545D" w14:textId="1A84ED7E" w:rsidR="00456D67" w:rsidRPr="009515D2" w:rsidRDefault="003D4D61" w:rsidP="0017488A">
            <w:pPr>
              <w:spacing w:line="276" w:lineRule="auto"/>
              <w:jc w:val="right"/>
              <w:rPr>
                <w:sz w:val="22"/>
                <w:szCs w:val="22"/>
              </w:rPr>
            </w:pPr>
            <w:ins w:id="78" w:author="Author">
              <w:r>
                <w:rPr>
                  <w:sz w:val="22"/>
                  <w:szCs w:val="22"/>
                </w:rPr>
                <w:t>281.094</w:t>
              </w:r>
            </w:ins>
          </w:p>
        </w:tc>
        <w:tc>
          <w:tcPr>
            <w:tcW w:w="1013" w:type="dxa"/>
            <w:tcBorders>
              <w:top w:val="single" w:sz="4" w:space="0" w:color="auto"/>
            </w:tcBorders>
          </w:tcPr>
          <w:p w14:paraId="20974B9A" w14:textId="773AB22D" w:rsidR="00456D67" w:rsidRPr="009515D2" w:rsidRDefault="003D4D61" w:rsidP="0017488A">
            <w:pPr>
              <w:spacing w:line="276" w:lineRule="auto"/>
              <w:jc w:val="right"/>
              <w:rPr>
                <w:b/>
                <w:bCs/>
                <w:sz w:val="22"/>
                <w:szCs w:val="22"/>
              </w:rPr>
            </w:pPr>
            <w:ins w:id="79" w:author="Author">
              <w:r>
                <w:rPr>
                  <w:b/>
                  <w:bCs/>
                  <w:sz w:val="22"/>
                  <w:szCs w:val="22"/>
                </w:rPr>
                <w:t>&lt;0.001</w:t>
              </w:r>
            </w:ins>
          </w:p>
        </w:tc>
        <w:tc>
          <w:tcPr>
            <w:tcW w:w="996" w:type="dxa"/>
            <w:tcBorders>
              <w:top w:val="single" w:sz="4" w:space="0" w:color="auto"/>
            </w:tcBorders>
          </w:tcPr>
          <w:p w14:paraId="673C2849" w14:textId="762BE5E3" w:rsidR="00456D67" w:rsidRPr="009515D2" w:rsidRDefault="003D4D61" w:rsidP="0017488A">
            <w:pPr>
              <w:spacing w:line="276" w:lineRule="auto"/>
              <w:jc w:val="right"/>
              <w:rPr>
                <w:sz w:val="22"/>
                <w:szCs w:val="22"/>
              </w:rPr>
            </w:pPr>
            <w:ins w:id="80" w:author="Author">
              <w:r>
                <w:rPr>
                  <w:sz w:val="22"/>
                  <w:szCs w:val="22"/>
                </w:rPr>
                <w:t>200.584</w:t>
              </w:r>
            </w:ins>
          </w:p>
        </w:tc>
        <w:tc>
          <w:tcPr>
            <w:tcW w:w="1013" w:type="dxa"/>
            <w:tcBorders>
              <w:top w:val="single" w:sz="4" w:space="0" w:color="auto"/>
            </w:tcBorders>
          </w:tcPr>
          <w:p w14:paraId="09E27474" w14:textId="611BC825" w:rsidR="00456D67" w:rsidRPr="009515D2" w:rsidRDefault="003D4D61" w:rsidP="0017488A">
            <w:pPr>
              <w:spacing w:line="276" w:lineRule="auto"/>
              <w:jc w:val="right"/>
              <w:rPr>
                <w:b/>
                <w:bCs/>
                <w:sz w:val="22"/>
                <w:szCs w:val="22"/>
              </w:rPr>
            </w:pPr>
            <w:ins w:id="81" w:author="Author">
              <w:r>
                <w:rPr>
                  <w:b/>
                  <w:bCs/>
                  <w:sz w:val="22"/>
                  <w:szCs w:val="22"/>
                </w:rPr>
                <w:t>&lt;0.001</w:t>
              </w:r>
            </w:ins>
          </w:p>
        </w:tc>
        <w:tc>
          <w:tcPr>
            <w:tcW w:w="996" w:type="dxa"/>
            <w:tcBorders>
              <w:top w:val="single" w:sz="4" w:space="0" w:color="auto"/>
            </w:tcBorders>
          </w:tcPr>
          <w:p w14:paraId="4F9A4A40" w14:textId="4A31ADA6" w:rsidR="00456D67" w:rsidRPr="009515D2" w:rsidRDefault="003D4D61" w:rsidP="0017488A">
            <w:pPr>
              <w:spacing w:line="276" w:lineRule="auto"/>
              <w:jc w:val="right"/>
              <w:rPr>
                <w:sz w:val="22"/>
                <w:szCs w:val="22"/>
              </w:rPr>
            </w:pPr>
            <w:ins w:id="82" w:author="Author">
              <w:r>
                <w:rPr>
                  <w:sz w:val="22"/>
                  <w:szCs w:val="22"/>
                </w:rPr>
                <w:t>35.592</w:t>
              </w:r>
            </w:ins>
          </w:p>
        </w:tc>
        <w:tc>
          <w:tcPr>
            <w:tcW w:w="1012" w:type="dxa"/>
            <w:tcBorders>
              <w:top w:val="single" w:sz="4" w:space="0" w:color="auto"/>
            </w:tcBorders>
          </w:tcPr>
          <w:p w14:paraId="6D1F575C" w14:textId="03929257" w:rsidR="00456D67" w:rsidRPr="009515D2" w:rsidRDefault="003D4D61" w:rsidP="0017488A">
            <w:pPr>
              <w:spacing w:line="276" w:lineRule="auto"/>
              <w:jc w:val="right"/>
              <w:rPr>
                <w:b/>
                <w:bCs/>
                <w:sz w:val="22"/>
                <w:szCs w:val="22"/>
              </w:rPr>
            </w:pPr>
            <w:ins w:id="83" w:author="Author">
              <w:r>
                <w:rPr>
                  <w:b/>
                  <w:bCs/>
                  <w:sz w:val="22"/>
                  <w:szCs w:val="22"/>
                </w:rPr>
                <w:t>&lt;0.001</w:t>
              </w:r>
            </w:ins>
          </w:p>
        </w:tc>
      </w:tr>
      <w:tr w:rsidR="00456D67" w:rsidRPr="009515D2" w14:paraId="72FBB95A" w14:textId="77777777" w:rsidTr="0017488A">
        <w:tc>
          <w:tcPr>
            <w:tcW w:w="1980" w:type="dxa"/>
          </w:tcPr>
          <w:p w14:paraId="229B58C7" w14:textId="77777777" w:rsidR="00456D67" w:rsidRPr="009515D2" w:rsidRDefault="00456D67" w:rsidP="0017488A">
            <w:pPr>
              <w:spacing w:line="276" w:lineRule="auto"/>
              <w:jc w:val="right"/>
              <w:rPr>
                <w:sz w:val="22"/>
                <w:szCs w:val="22"/>
              </w:rPr>
            </w:pPr>
            <w:r w:rsidRPr="009515D2">
              <w:rPr>
                <w:sz w:val="22"/>
                <w:szCs w:val="22"/>
              </w:rPr>
              <w:t>Inoculation (I)</w:t>
            </w:r>
          </w:p>
        </w:tc>
        <w:tc>
          <w:tcPr>
            <w:tcW w:w="536" w:type="dxa"/>
          </w:tcPr>
          <w:p w14:paraId="3CA98E7A" w14:textId="77777777" w:rsidR="00456D67" w:rsidRPr="009515D2" w:rsidRDefault="00456D67" w:rsidP="0017488A">
            <w:pPr>
              <w:spacing w:line="276" w:lineRule="auto"/>
              <w:jc w:val="right"/>
              <w:rPr>
                <w:sz w:val="22"/>
                <w:szCs w:val="22"/>
              </w:rPr>
            </w:pPr>
            <w:r w:rsidRPr="009515D2">
              <w:rPr>
                <w:sz w:val="22"/>
                <w:szCs w:val="22"/>
              </w:rPr>
              <w:t>1</w:t>
            </w:r>
          </w:p>
        </w:tc>
        <w:tc>
          <w:tcPr>
            <w:tcW w:w="996" w:type="dxa"/>
          </w:tcPr>
          <w:p w14:paraId="4FCBC366" w14:textId="5089614F" w:rsidR="00456D67" w:rsidRPr="009515D2" w:rsidRDefault="003D4D61" w:rsidP="0017488A">
            <w:pPr>
              <w:spacing w:line="276" w:lineRule="auto"/>
              <w:jc w:val="right"/>
              <w:rPr>
                <w:sz w:val="22"/>
                <w:szCs w:val="22"/>
              </w:rPr>
            </w:pPr>
            <w:ins w:id="84" w:author="Author">
              <w:r>
                <w:rPr>
                  <w:sz w:val="22"/>
                  <w:szCs w:val="22"/>
                </w:rPr>
                <w:t>15.443</w:t>
              </w:r>
            </w:ins>
          </w:p>
        </w:tc>
        <w:tc>
          <w:tcPr>
            <w:tcW w:w="1012" w:type="dxa"/>
          </w:tcPr>
          <w:p w14:paraId="5713FB2B" w14:textId="18165E10" w:rsidR="00456D67" w:rsidRPr="009515D2" w:rsidRDefault="003D4D61" w:rsidP="0017488A">
            <w:pPr>
              <w:spacing w:line="276" w:lineRule="auto"/>
              <w:jc w:val="right"/>
              <w:rPr>
                <w:b/>
                <w:bCs/>
                <w:sz w:val="22"/>
                <w:szCs w:val="22"/>
              </w:rPr>
            </w:pPr>
            <w:ins w:id="85" w:author="Author">
              <w:r>
                <w:rPr>
                  <w:b/>
                  <w:bCs/>
                  <w:sz w:val="22"/>
                  <w:szCs w:val="22"/>
                </w:rPr>
                <w:t>&lt;0.001</w:t>
              </w:r>
            </w:ins>
          </w:p>
        </w:tc>
        <w:tc>
          <w:tcPr>
            <w:tcW w:w="996" w:type="dxa"/>
          </w:tcPr>
          <w:p w14:paraId="349775AA" w14:textId="3FCAFDB2" w:rsidR="00456D67" w:rsidRPr="009515D2" w:rsidRDefault="003D4D61" w:rsidP="0017488A">
            <w:pPr>
              <w:spacing w:line="276" w:lineRule="auto"/>
              <w:jc w:val="right"/>
              <w:rPr>
                <w:sz w:val="22"/>
                <w:szCs w:val="22"/>
              </w:rPr>
            </w:pPr>
            <w:ins w:id="86" w:author="Author">
              <w:r>
                <w:rPr>
                  <w:sz w:val="22"/>
                  <w:szCs w:val="22"/>
                </w:rPr>
                <w:t>4.318</w:t>
              </w:r>
            </w:ins>
          </w:p>
        </w:tc>
        <w:tc>
          <w:tcPr>
            <w:tcW w:w="1013" w:type="dxa"/>
          </w:tcPr>
          <w:p w14:paraId="3189DAD1" w14:textId="05D25BCF" w:rsidR="00456D67" w:rsidRPr="009515D2" w:rsidRDefault="003D4D61" w:rsidP="0017488A">
            <w:pPr>
              <w:spacing w:line="276" w:lineRule="auto"/>
              <w:jc w:val="right"/>
              <w:rPr>
                <w:b/>
                <w:bCs/>
                <w:sz w:val="22"/>
                <w:szCs w:val="22"/>
              </w:rPr>
            </w:pPr>
            <w:ins w:id="87" w:author="Author">
              <w:r>
                <w:rPr>
                  <w:b/>
                  <w:bCs/>
                  <w:sz w:val="22"/>
                  <w:szCs w:val="22"/>
                </w:rPr>
                <w:t>0.038</w:t>
              </w:r>
            </w:ins>
          </w:p>
        </w:tc>
        <w:tc>
          <w:tcPr>
            <w:tcW w:w="996" w:type="dxa"/>
          </w:tcPr>
          <w:p w14:paraId="109C5886" w14:textId="645E663D" w:rsidR="00456D67" w:rsidRPr="009515D2" w:rsidRDefault="003D4D61" w:rsidP="0017488A">
            <w:pPr>
              <w:spacing w:line="276" w:lineRule="auto"/>
              <w:jc w:val="right"/>
              <w:rPr>
                <w:sz w:val="22"/>
                <w:szCs w:val="22"/>
              </w:rPr>
            </w:pPr>
            <w:ins w:id="88" w:author="Author">
              <w:r>
                <w:rPr>
                  <w:sz w:val="22"/>
                  <w:szCs w:val="22"/>
                </w:rPr>
                <w:t>17.991</w:t>
              </w:r>
            </w:ins>
          </w:p>
        </w:tc>
        <w:tc>
          <w:tcPr>
            <w:tcW w:w="1013" w:type="dxa"/>
          </w:tcPr>
          <w:p w14:paraId="58FCC2ED" w14:textId="32927EEF" w:rsidR="00456D67" w:rsidRPr="009515D2" w:rsidRDefault="003D4D61" w:rsidP="0017488A">
            <w:pPr>
              <w:spacing w:line="276" w:lineRule="auto"/>
              <w:jc w:val="right"/>
              <w:rPr>
                <w:b/>
                <w:bCs/>
                <w:sz w:val="22"/>
                <w:szCs w:val="22"/>
              </w:rPr>
            </w:pPr>
            <w:ins w:id="89" w:author="Author">
              <w:r>
                <w:rPr>
                  <w:b/>
                  <w:bCs/>
                  <w:sz w:val="22"/>
                  <w:szCs w:val="22"/>
                </w:rPr>
                <w:t>&lt;0.001</w:t>
              </w:r>
            </w:ins>
          </w:p>
        </w:tc>
        <w:tc>
          <w:tcPr>
            <w:tcW w:w="996" w:type="dxa"/>
          </w:tcPr>
          <w:p w14:paraId="73CEEB6A" w14:textId="6DAEDA8D" w:rsidR="00456D67" w:rsidRPr="009515D2" w:rsidRDefault="003D4D61" w:rsidP="0017488A">
            <w:pPr>
              <w:spacing w:line="276" w:lineRule="auto"/>
              <w:jc w:val="right"/>
              <w:rPr>
                <w:sz w:val="22"/>
                <w:szCs w:val="22"/>
              </w:rPr>
            </w:pPr>
            <w:ins w:id="90" w:author="Author">
              <w:r>
                <w:rPr>
                  <w:sz w:val="22"/>
                  <w:szCs w:val="22"/>
                </w:rPr>
                <w:t>23.242</w:t>
              </w:r>
            </w:ins>
          </w:p>
        </w:tc>
        <w:tc>
          <w:tcPr>
            <w:tcW w:w="1013" w:type="dxa"/>
          </w:tcPr>
          <w:p w14:paraId="642A423C" w14:textId="14C86342" w:rsidR="00456D67" w:rsidRPr="009515D2" w:rsidRDefault="003D4D61" w:rsidP="0017488A">
            <w:pPr>
              <w:spacing w:line="276" w:lineRule="auto"/>
              <w:jc w:val="right"/>
              <w:rPr>
                <w:b/>
                <w:bCs/>
                <w:sz w:val="22"/>
                <w:szCs w:val="22"/>
              </w:rPr>
            </w:pPr>
            <w:ins w:id="91" w:author="Author">
              <w:r>
                <w:rPr>
                  <w:b/>
                  <w:bCs/>
                  <w:sz w:val="22"/>
                  <w:szCs w:val="22"/>
                </w:rPr>
                <w:t>&lt;0.001</w:t>
              </w:r>
            </w:ins>
          </w:p>
        </w:tc>
        <w:tc>
          <w:tcPr>
            <w:tcW w:w="996" w:type="dxa"/>
          </w:tcPr>
          <w:p w14:paraId="443BD409" w14:textId="36F01002" w:rsidR="00456D67" w:rsidRPr="009515D2" w:rsidRDefault="003D4D61" w:rsidP="0017488A">
            <w:pPr>
              <w:spacing w:line="276" w:lineRule="auto"/>
              <w:jc w:val="right"/>
              <w:rPr>
                <w:sz w:val="22"/>
                <w:szCs w:val="22"/>
              </w:rPr>
            </w:pPr>
            <w:ins w:id="92" w:author="Author">
              <w:r>
                <w:rPr>
                  <w:sz w:val="22"/>
                  <w:szCs w:val="22"/>
                </w:rPr>
                <w:t>0.695</w:t>
              </w:r>
            </w:ins>
          </w:p>
        </w:tc>
        <w:tc>
          <w:tcPr>
            <w:tcW w:w="1012" w:type="dxa"/>
          </w:tcPr>
          <w:p w14:paraId="464227C0" w14:textId="20A7C146" w:rsidR="00456D67" w:rsidRPr="009515D2" w:rsidRDefault="003D4D61" w:rsidP="0017488A">
            <w:pPr>
              <w:spacing w:line="276" w:lineRule="auto"/>
              <w:jc w:val="right"/>
              <w:rPr>
                <w:sz w:val="22"/>
                <w:szCs w:val="22"/>
              </w:rPr>
            </w:pPr>
            <w:ins w:id="93" w:author="Author">
              <w:r>
                <w:rPr>
                  <w:sz w:val="22"/>
                  <w:szCs w:val="22"/>
                </w:rPr>
                <w:t>0.404</w:t>
              </w:r>
            </w:ins>
          </w:p>
        </w:tc>
      </w:tr>
      <w:tr w:rsidR="00456D67" w:rsidRPr="009515D2" w14:paraId="0D76C9A5" w14:textId="77777777" w:rsidTr="0017488A">
        <w:tc>
          <w:tcPr>
            <w:tcW w:w="1980" w:type="dxa"/>
            <w:tcBorders>
              <w:bottom w:val="single" w:sz="4" w:space="0" w:color="auto"/>
            </w:tcBorders>
          </w:tcPr>
          <w:p w14:paraId="3E02B246" w14:textId="77777777" w:rsidR="00456D67" w:rsidRPr="009515D2" w:rsidRDefault="00456D67" w:rsidP="0017488A">
            <w:pPr>
              <w:spacing w:line="276" w:lineRule="auto"/>
              <w:jc w:val="right"/>
              <w:rPr>
                <w:sz w:val="22"/>
                <w:szCs w:val="22"/>
              </w:rPr>
            </w:pPr>
            <w:r w:rsidRPr="009515D2">
              <w:rPr>
                <w:sz w:val="22"/>
                <w:szCs w:val="22"/>
              </w:rPr>
              <w:t>N*I</w:t>
            </w:r>
          </w:p>
        </w:tc>
        <w:tc>
          <w:tcPr>
            <w:tcW w:w="536" w:type="dxa"/>
            <w:tcBorders>
              <w:bottom w:val="single" w:sz="4" w:space="0" w:color="auto"/>
            </w:tcBorders>
          </w:tcPr>
          <w:p w14:paraId="087DF595" w14:textId="77777777" w:rsidR="00456D67" w:rsidRPr="009515D2" w:rsidRDefault="00456D67" w:rsidP="0017488A">
            <w:pPr>
              <w:spacing w:line="276" w:lineRule="auto"/>
              <w:jc w:val="right"/>
              <w:rPr>
                <w:sz w:val="22"/>
                <w:szCs w:val="22"/>
              </w:rPr>
            </w:pPr>
            <w:r w:rsidRPr="009515D2">
              <w:rPr>
                <w:sz w:val="22"/>
                <w:szCs w:val="22"/>
              </w:rPr>
              <w:t>1</w:t>
            </w:r>
          </w:p>
        </w:tc>
        <w:tc>
          <w:tcPr>
            <w:tcW w:w="996" w:type="dxa"/>
            <w:tcBorders>
              <w:bottom w:val="single" w:sz="4" w:space="0" w:color="auto"/>
            </w:tcBorders>
          </w:tcPr>
          <w:p w14:paraId="634319E9" w14:textId="02E8A438" w:rsidR="00456D67" w:rsidRPr="009515D2" w:rsidRDefault="003D4D61" w:rsidP="0017488A">
            <w:pPr>
              <w:spacing w:line="276" w:lineRule="auto"/>
              <w:jc w:val="right"/>
              <w:rPr>
                <w:sz w:val="22"/>
                <w:szCs w:val="22"/>
              </w:rPr>
            </w:pPr>
            <w:ins w:id="94" w:author="Author">
              <w:r>
                <w:rPr>
                  <w:sz w:val="22"/>
                  <w:szCs w:val="22"/>
                </w:rPr>
                <w:t>4.460</w:t>
              </w:r>
            </w:ins>
          </w:p>
        </w:tc>
        <w:tc>
          <w:tcPr>
            <w:tcW w:w="1012" w:type="dxa"/>
            <w:tcBorders>
              <w:bottom w:val="single" w:sz="4" w:space="0" w:color="auto"/>
            </w:tcBorders>
          </w:tcPr>
          <w:p w14:paraId="2045F61C" w14:textId="7E14E978" w:rsidR="00456D67" w:rsidRPr="009515D2" w:rsidRDefault="003D4D61" w:rsidP="0017488A">
            <w:pPr>
              <w:spacing w:line="276" w:lineRule="auto"/>
              <w:jc w:val="right"/>
              <w:rPr>
                <w:b/>
                <w:bCs/>
                <w:sz w:val="22"/>
                <w:szCs w:val="22"/>
              </w:rPr>
            </w:pPr>
            <w:ins w:id="95" w:author="Author">
              <w:r>
                <w:rPr>
                  <w:b/>
                  <w:bCs/>
                  <w:sz w:val="22"/>
                  <w:szCs w:val="22"/>
                </w:rPr>
                <w:t>0.035</w:t>
              </w:r>
            </w:ins>
          </w:p>
        </w:tc>
        <w:tc>
          <w:tcPr>
            <w:tcW w:w="996" w:type="dxa"/>
            <w:tcBorders>
              <w:bottom w:val="single" w:sz="4" w:space="0" w:color="auto"/>
            </w:tcBorders>
          </w:tcPr>
          <w:p w14:paraId="36FF4A51" w14:textId="39089DAE" w:rsidR="00456D67" w:rsidRPr="009515D2" w:rsidRDefault="003D4D61" w:rsidP="0017488A">
            <w:pPr>
              <w:spacing w:line="276" w:lineRule="auto"/>
              <w:jc w:val="right"/>
              <w:rPr>
                <w:sz w:val="22"/>
                <w:szCs w:val="22"/>
              </w:rPr>
            </w:pPr>
            <w:ins w:id="96" w:author="Author">
              <w:r>
                <w:rPr>
                  <w:sz w:val="22"/>
                  <w:szCs w:val="22"/>
                </w:rPr>
                <w:t>0.264</w:t>
              </w:r>
            </w:ins>
          </w:p>
        </w:tc>
        <w:tc>
          <w:tcPr>
            <w:tcW w:w="1013" w:type="dxa"/>
            <w:tcBorders>
              <w:bottom w:val="single" w:sz="4" w:space="0" w:color="auto"/>
            </w:tcBorders>
          </w:tcPr>
          <w:p w14:paraId="7AD2DD77" w14:textId="0BDB41E4" w:rsidR="00456D67" w:rsidRPr="009515D2" w:rsidRDefault="003D4D61" w:rsidP="0017488A">
            <w:pPr>
              <w:spacing w:line="276" w:lineRule="auto"/>
              <w:jc w:val="right"/>
              <w:rPr>
                <w:sz w:val="22"/>
                <w:szCs w:val="22"/>
              </w:rPr>
            </w:pPr>
            <w:ins w:id="97" w:author="Author">
              <w:r>
                <w:rPr>
                  <w:sz w:val="22"/>
                  <w:szCs w:val="22"/>
                </w:rPr>
                <w:t>0.607</w:t>
              </w:r>
            </w:ins>
          </w:p>
        </w:tc>
        <w:tc>
          <w:tcPr>
            <w:tcW w:w="996" w:type="dxa"/>
            <w:tcBorders>
              <w:bottom w:val="single" w:sz="4" w:space="0" w:color="auto"/>
            </w:tcBorders>
          </w:tcPr>
          <w:p w14:paraId="0687087C" w14:textId="5C9E04CB" w:rsidR="00456D67" w:rsidRPr="009515D2" w:rsidRDefault="003D4D61" w:rsidP="0017488A">
            <w:pPr>
              <w:spacing w:line="276" w:lineRule="auto"/>
              <w:jc w:val="right"/>
              <w:rPr>
                <w:sz w:val="22"/>
                <w:szCs w:val="22"/>
              </w:rPr>
            </w:pPr>
            <w:ins w:id="98" w:author="Author">
              <w:r>
                <w:rPr>
                  <w:sz w:val="22"/>
                  <w:szCs w:val="22"/>
                </w:rPr>
                <w:t>12.771</w:t>
              </w:r>
            </w:ins>
          </w:p>
        </w:tc>
        <w:tc>
          <w:tcPr>
            <w:tcW w:w="1013" w:type="dxa"/>
            <w:tcBorders>
              <w:bottom w:val="single" w:sz="4" w:space="0" w:color="auto"/>
            </w:tcBorders>
          </w:tcPr>
          <w:p w14:paraId="055D200B" w14:textId="56A48821" w:rsidR="00456D67" w:rsidRPr="009515D2" w:rsidRDefault="003D4D61" w:rsidP="0017488A">
            <w:pPr>
              <w:spacing w:line="276" w:lineRule="auto"/>
              <w:jc w:val="right"/>
              <w:rPr>
                <w:b/>
                <w:bCs/>
                <w:sz w:val="22"/>
                <w:szCs w:val="22"/>
              </w:rPr>
            </w:pPr>
            <w:ins w:id="99" w:author="Author">
              <w:r>
                <w:rPr>
                  <w:b/>
                  <w:bCs/>
                  <w:sz w:val="22"/>
                  <w:szCs w:val="22"/>
                </w:rPr>
                <w:t>&lt;0.001</w:t>
              </w:r>
            </w:ins>
          </w:p>
        </w:tc>
        <w:tc>
          <w:tcPr>
            <w:tcW w:w="996" w:type="dxa"/>
            <w:tcBorders>
              <w:bottom w:val="single" w:sz="4" w:space="0" w:color="auto"/>
            </w:tcBorders>
          </w:tcPr>
          <w:p w14:paraId="60A2F2CD" w14:textId="61756922" w:rsidR="00456D67" w:rsidRPr="009515D2" w:rsidRDefault="003D4D61" w:rsidP="0017488A">
            <w:pPr>
              <w:spacing w:line="276" w:lineRule="auto"/>
              <w:jc w:val="right"/>
              <w:rPr>
                <w:sz w:val="22"/>
                <w:szCs w:val="22"/>
              </w:rPr>
            </w:pPr>
            <w:ins w:id="100" w:author="Author">
              <w:r>
                <w:rPr>
                  <w:sz w:val="22"/>
                  <w:szCs w:val="22"/>
                </w:rPr>
                <w:t>16.783</w:t>
              </w:r>
            </w:ins>
          </w:p>
        </w:tc>
        <w:tc>
          <w:tcPr>
            <w:tcW w:w="1013" w:type="dxa"/>
            <w:tcBorders>
              <w:bottom w:val="single" w:sz="4" w:space="0" w:color="auto"/>
            </w:tcBorders>
          </w:tcPr>
          <w:p w14:paraId="66499423" w14:textId="4522E8FE" w:rsidR="00456D67" w:rsidRPr="009515D2" w:rsidRDefault="003D4D61" w:rsidP="0017488A">
            <w:pPr>
              <w:spacing w:line="276" w:lineRule="auto"/>
              <w:jc w:val="right"/>
              <w:rPr>
                <w:b/>
                <w:bCs/>
                <w:sz w:val="22"/>
                <w:szCs w:val="22"/>
              </w:rPr>
            </w:pPr>
            <w:ins w:id="101" w:author="Author">
              <w:r>
                <w:rPr>
                  <w:b/>
                  <w:bCs/>
                  <w:sz w:val="22"/>
                  <w:szCs w:val="22"/>
                </w:rPr>
                <w:t>&lt;0.001</w:t>
              </w:r>
            </w:ins>
          </w:p>
        </w:tc>
        <w:tc>
          <w:tcPr>
            <w:tcW w:w="996" w:type="dxa"/>
            <w:tcBorders>
              <w:bottom w:val="single" w:sz="4" w:space="0" w:color="auto"/>
            </w:tcBorders>
          </w:tcPr>
          <w:p w14:paraId="2FC4F19C" w14:textId="38F5C3B0" w:rsidR="00456D67" w:rsidRPr="009515D2" w:rsidRDefault="003D4D61" w:rsidP="0017488A">
            <w:pPr>
              <w:spacing w:line="276" w:lineRule="auto"/>
              <w:jc w:val="right"/>
              <w:rPr>
                <w:sz w:val="22"/>
                <w:szCs w:val="22"/>
              </w:rPr>
            </w:pPr>
            <w:ins w:id="102" w:author="Author">
              <w:r>
                <w:rPr>
                  <w:sz w:val="22"/>
                  <w:szCs w:val="22"/>
                </w:rPr>
                <w:t>0.759</w:t>
              </w:r>
            </w:ins>
          </w:p>
        </w:tc>
        <w:tc>
          <w:tcPr>
            <w:tcW w:w="1012" w:type="dxa"/>
            <w:tcBorders>
              <w:bottom w:val="single" w:sz="4" w:space="0" w:color="auto"/>
            </w:tcBorders>
          </w:tcPr>
          <w:p w14:paraId="3175C0EB" w14:textId="5921DD02" w:rsidR="00456D67" w:rsidRPr="009515D2" w:rsidRDefault="003D4D61" w:rsidP="0017488A">
            <w:pPr>
              <w:spacing w:line="276" w:lineRule="auto"/>
              <w:jc w:val="right"/>
              <w:rPr>
                <w:sz w:val="22"/>
                <w:szCs w:val="22"/>
              </w:rPr>
            </w:pPr>
            <w:ins w:id="103" w:author="Author">
              <w:r>
                <w:rPr>
                  <w:sz w:val="22"/>
                  <w:szCs w:val="22"/>
                </w:rPr>
                <w:t>0.384</w:t>
              </w:r>
            </w:ins>
          </w:p>
        </w:tc>
      </w:tr>
      <w:tr w:rsidR="00456D67" w:rsidRPr="009515D2" w14:paraId="3BDAA5D2" w14:textId="77777777" w:rsidTr="0017488A">
        <w:tc>
          <w:tcPr>
            <w:tcW w:w="1980" w:type="dxa"/>
            <w:tcBorders>
              <w:top w:val="single" w:sz="4" w:space="0" w:color="auto"/>
            </w:tcBorders>
          </w:tcPr>
          <w:p w14:paraId="2122835A" w14:textId="77777777" w:rsidR="00456D67" w:rsidRPr="009515D2" w:rsidRDefault="00456D67" w:rsidP="0017488A">
            <w:pPr>
              <w:spacing w:line="276" w:lineRule="auto"/>
              <w:jc w:val="right"/>
              <w:rPr>
                <w:sz w:val="22"/>
                <w:szCs w:val="22"/>
              </w:rPr>
            </w:pPr>
          </w:p>
        </w:tc>
        <w:tc>
          <w:tcPr>
            <w:tcW w:w="536" w:type="dxa"/>
            <w:tcBorders>
              <w:top w:val="single" w:sz="4" w:space="0" w:color="auto"/>
            </w:tcBorders>
          </w:tcPr>
          <w:p w14:paraId="4415E751" w14:textId="77777777" w:rsidR="00456D67" w:rsidRPr="009515D2" w:rsidRDefault="00456D67" w:rsidP="0017488A">
            <w:pPr>
              <w:spacing w:line="276" w:lineRule="auto"/>
              <w:jc w:val="right"/>
              <w:rPr>
                <w:sz w:val="22"/>
                <w:szCs w:val="22"/>
              </w:rPr>
            </w:pPr>
          </w:p>
        </w:tc>
        <w:tc>
          <w:tcPr>
            <w:tcW w:w="996" w:type="dxa"/>
            <w:tcBorders>
              <w:top w:val="single" w:sz="4" w:space="0" w:color="auto"/>
            </w:tcBorders>
          </w:tcPr>
          <w:p w14:paraId="1757DD2E" w14:textId="77777777" w:rsidR="00456D67" w:rsidRPr="009515D2" w:rsidRDefault="00456D67" w:rsidP="0017488A">
            <w:pPr>
              <w:spacing w:line="276" w:lineRule="auto"/>
              <w:jc w:val="right"/>
              <w:rPr>
                <w:sz w:val="22"/>
                <w:szCs w:val="22"/>
              </w:rPr>
            </w:pPr>
          </w:p>
        </w:tc>
        <w:tc>
          <w:tcPr>
            <w:tcW w:w="1012" w:type="dxa"/>
            <w:tcBorders>
              <w:top w:val="single" w:sz="4" w:space="0" w:color="auto"/>
            </w:tcBorders>
          </w:tcPr>
          <w:p w14:paraId="20CCDD84" w14:textId="77777777" w:rsidR="00456D67" w:rsidRPr="009515D2" w:rsidRDefault="00456D67" w:rsidP="0017488A">
            <w:pPr>
              <w:spacing w:line="276" w:lineRule="auto"/>
              <w:jc w:val="right"/>
              <w:rPr>
                <w:b/>
                <w:bCs/>
                <w:sz w:val="22"/>
                <w:szCs w:val="22"/>
              </w:rPr>
            </w:pPr>
          </w:p>
        </w:tc>
        <w:tc>
          <w:tcPr>
            <w:tcW w:w="996" w:type="dxa"/>
            <w:tcBorders>
              <w:top w:val="single" w:sz="4" w:space="0" w:color="auto"/>
            </w:tcBorders>
          </w:tcPr>
          <w:p w14:paraId="6E5AE672" w14:textId="77777777" w:rsidR="00456D67" w:rsidRPr="009515D2" w:rsidRDefault="00456D67" w:rsidP="0017488A">
            <w:pPr>
              <w:spacing w:line="276" w:lineRule="auto"/>
              <w:jc w:val="right"/>
              <w:rPr>
                <w:sz w:val="22"/>
                <w:szCs w:val="22"/>
              </w:rPr>
            </w:pPr>
          </w:p>
        </w:tc>
        <w:tc>
          <w:tcPr>
            <w:tcW w:w="1013" w:type="dxa"/>
            <w:tcBorders>
              <w:top w:val="single" w:sz="4" w:space="0" w:color="auto"/>
            </w:tcBorders>
          </w:tcPr>
          <w:p w14:paraId="304786EC" w14:textId="77777777" w:rsidR="00456D67" w:rsidRPr="009515D2" w:rsidRDefault="00456D67" w:rsidP="0017488A">
            <w:pPr>
              <w:spacing w:line="276" w:lineRule="auto"/>
              <w:jc w:val="right"/>
              <w:rPr>
                <w:sz w:val="22"/>
                <w:szCs w:val="22"/>
              </w:rPr>
            </w:pPr>
          </w:p>
        </w:tc>
        <w:tc>
          <w:tcPr>
            <w:tcW w:w="996" w:type="dxa"/>
            <w:tcBorders>
              <w:top w:val="single" w:sz="4" w:space="0" w:color="auto"/>
            </w:tcBorders>
          </w:tcPr>
          <w:p w14:paraId="430FC79A" w14:textId="77777777" w:rsidR="00456D67" w:rsidRPr="009515D2" w:rsidRDefault="00456D67" w:rsidP="0017488A">
            <w:pPr>
              <w:spacing w:line="276" w:lineRule="auto"/>
              <w:jc w:val="right"/>
              <w:rPr>
                <w:sz w:val="22"/>
                <w:szCs w:val="22"/>
              </w:rPr>
            </w:pPr>
          </w:p>
        </w:tc>
        <w:tc>
          <w:tcPr>
            <w:tcW w:w="1013" w:type="dxa"/>
            <w:tcBorders>
              <w:top w:val="single" w:sz="4" w:space="0" w:color="auto"/>
            </w:tcBorders>
          </w:tcPr>
          <w:p w14:paraId="4F693DCE" w14:textId="77777777" w:rsidR="00456D67" w:rsidRPr="009515D2" w:rsidRDefault="00456D67" w:rsidP="0017488A">
            <w:pPr>
              <w:spacing w:line="276" w:lineRule="auto"/>
              <w:jc w:val="right"/>
              <w:rPr>
                <w:b/>
                <w:bCs/>
                <w:sz w:val="22"/>
                <w:szCs w:val="22"/>
              </w:rPr>
            </w:pPr>
          </w:p>
        </w:tc>
        <w:tc>
          <w:tcPr>
            <w:tcW w:w="996" w:type="dxa"/>
            <w:tcBorders>
              <w:top w:val="single" w:sz="4" w:space="0" w:color="auto"/>
            </w:tcBorders>
          </w:tcPr>
          <w:p w14:paraId="1374E008" w14:textId="77777777" w:rsidR="00456D67" w:rsidRPr="009515D2" w:rsidRDefault="00456D67" w:rsidP="0017488A">
            <w:pPr>
              <w:spacing w:line="276" w:lineRule="auto"/>
              <w:jc w:val="right"/>
              <w:rPr>
                <w:sz w:val="22"/>
                <w:szCs w:val="22"/>
              </w:rPr>
            </w:pPr>
          </w:p>
        </w:tc>
        <w:tc>
          <w:tcPr>
            <w:tcW w:w="1013" w:type="dxa"/>
            <w:tcBorders>
              <w:top w:val="single" w:sz="4" w:space="0" w:color="auto"/>
            </w:tcBorders>
          </w:tcPr>
          <w:p w14:paraId="05C33E5E" w14:textId="77777777" w:rsidR="00456D67" w:rsidRPr="009515D2" w:rsidRDefault="00456D67" w:rsidP="0017488A">
            <w:pPr>
              <w:spacing w:line="276" w:lineRule="auto"/>
              <w:jc w:val="right"/>
              <w:rPr>
                <w:b/>
                <w:bCs/>
                <w:sz w:val="22"/>
                <w:szCs w:val="22"/>
              </w:rPr>
            </w:pPr>
          </w:p>
        </w:tc>
        <w:tc>
          <w:tcPr>
            <w:tcW w:w="996" w:type="dxa"/>
            <w:tcBorders>
              <w:top w:val="single" w:sz="4" w:space="0" w:color="auto"/>
            </w:tcBorders>
          </w:tcPr>
          <w:p w14:paraId="2E3C5D1D" w14:textId="77777777" w:rsidR="00456D67" w:rsidRPr="009515D2" w:rsidRDefault="00456D67" w:rsidP="0017488A">
            <w:pPr>
              <w:spacing w:line="276" w:lineRule="auto"/>
              <w:jc w:val="right"/>
              <w:rPr>
                <w:sz w:val="22"/>
                <w:szCs w:val="22"/>
              </w:rPr>
            </w:pPr>
          </w:p>
        </w:tc>
        <w:tc>
          <w:tcPr>
            <w:tcW w:w="1012" w:type="dxa"/>
            <w:tcBorders>
              <w:top w:val="single" w:sz="4" w:space="0" w:color="auto"/>
            </w:tcBorders>
          </w:tcPr>
          <w:p w14:paraId="5CCCE784" w14:textId="77777777" w:rsidR="00456D67" w:rsidRPr="009515D2" w:rsidRDefault="00456D67" w:rsidP="0017488A">
            <w:pPr>
              <w:spacing w:line="276" w:lineRule="auto"/>
              <w:jc w:val="right"/>
              <w:rPr>
                <w:sz w:val="22"/>
                <w:szCs w:val="22"/>
              </w:rPr>
            </w:pPr>
          </w:p>
        </w:tc>
      </w:tr>
      <w:tr w:rsidR="00456D67" w:rsidRPr="009515D2" w14:paraId="3ABE2B5A" w14:textId="77777777" w:rsidTr="0017488A">
        <w:tc>
          <w:tcPr>
            <w:tcW w:w="1980" w:type="dxa"/>
            <w:tcBorders>
              <w:bottom w:val="single" w:sz="4" w:space="0" w:color="auto"/>
            </w:tcBorders>
          </w:tcPr>
          <w:p w14:paraId="4E182E39" w14:textId="77777777" w:rsidR="00456D67" w:rsidRPr="009515D2" w:rsidRDefault="00456D67" w:rsidP="0017488A">
            <w:pPr>
              <w:spacing w:line="276" w:lineRule="auto"/>
              <w:jc w:val="right"/>
              <w:rPr>
                <w:sz w:val="22"/>
                <w:szCs w:val="22"/>
              </w:rPr>
            </w:pPr>
          </w:p>
        </w:tc>
        <w:tc>
          <w:tcPr>
            <w:tcW w:w="536" w:type="dxa"/>
            <w:tcBorders>
              <w:bottom w:val="single" w:sz="4" w:space="0" w:color="auto"/>
            </w:tcBorders>
          </w:tcPr>
          <w:p w14:paraId="10B21EBF" w14:textId="77777777" w:rsidR="00456D67" w:rsidRPr="009515D2" w:rsidRDefault="00456D67" w:rsidP="0017488A">
            <w:pPr>
              <w:spacing w:line="276" w:lineRule="auto"/>
              <w:jc w:val="right"/>
              <w:rPr>
                <w:sz w:val="22"/>
                <w:szCs w:val="22"/>
              </w:rPr>
            </w:pPr>
          </w:p>
        </w:tc>
        <w:tc>
          <w:tcPr>
            <w:tcW w:w="2008" w:type="dxa"/>
            <w:gridSpan w:val="2"/>
            <w:tcBorders>
              <w:bottom w:val="single" w:sz="4" w:space="0" w:color="auto"/>
            </w:tcBorders>
          </w:tcPr>
          <w:p w14:paraId="1F4BBCA0" w14:textId="77777777" w:rsidR="00456D67" w:rsidRDefault="00456D67" w:rsidP="0017488A">
            <w:pPr>
              <w:spacing w:line="276" w:lineRule="auto"/>
              <w:jc w:val="right"/>
              <w:rPr>
                <w:b/>
                <w:bCs/>
                <w:sz w:val="22"/>
                <w:szCs w:val="22"/>
              </w:rPr>
            </w:pPr>
            <w:r w:rsidRPr="009515D2">
              <w:rPr>
                <w:b/>
                <w:bCs/>
                <w:sz w:val="22"/>
                <w:szCs w:val="22"/>
              </w:rPr>
              <w:t>Nodule biomass:</w:t>
            </w:r>
          </w:p>
          <w:p w14:paraId="1C52374B" w14:textId="568AA0E8" w:rsidR="00456D67" w:rsidRPr="009515D2" w:rsidRDefault="00456D67" w:rsidP="0017488A">
            <w:pPr>
              <w:spacing w:line="276" w:lineRule="auto"/>
              <w:jc w:val="right"/>
              <w:rPr>
                <w:b/>
                <w:bCs/>
                <w:sz w:val="22"/>
                <w:szCs w:val="22"/>
                <w:vertAlign w:val="subscript"/>
              </w:rPr>
            </w:pPr>
            <w:r w:rsidRPr="009515D2">
              <w:rPr>
                <w:b/>
                <w:bCs/>
                <w:sz w:val="22"/>
                <w:szCs w:val="22"/>
              </w:rPr>
              <w:t>root biomass</w:t>
            </w:r>
          </w:p>
        </w:tc>
        <w:tc>
          <w:tcPr>
            <w:tcW w:w="2009" w:type="dxa"/>
            <w:gridSpan w:val="2"/>
            <w:tcBorders>
              <w:bottom w:val="single" w:sz="4" w:space="0" w:color="auto"/>
            </w:tcBorders>
          </w:tcPr>
          <w:p w14:paraId="191FEAAD" w14:textId="51DA0F7E" w:rsidR="00456D67" w:rsidRPr="009515D2" w:rsidRDefault="00456D67" w:rsidP="0017488A">
            <w:pPr>
              <w:spacing w:line="276" w:lineRule="auto"/>
              <w:jc w:val="right"/>
              <w:rPr>
                <w:b/>
                <w:bCs/>
                <w:sz w:val="22"/>
                <w:szCs w:val="22"/>
              </w:rPr>
            </w:pPr>
            <w:r w:rsidRPr="009515D2">
              <w:rPr>
                <w:b/>
                <w:bCs/>
                <w:sz w:val="22"/>
                <w:szCs w:val="22"/>
              </w:rPr>
              <w:t>Nodule</w:t>
            </w:r>
          </w:p>
          <w:p w14:paraId="787AABB0" w14:textId="77777777" w:rsidR="00456D67" w:rsidRPr="009515D2" w:rsidRDefault="00456D67" w:rsidP="0017488A">
            <w:pPr>
              <w:spacing w:line="276" w:lineRule="auto"/>
              <w:jc w:val="right"/>
              <w:rPr>
                <w:b/>
                <w:bCs/>
                <w:sz w:val="22"/>
                <w:szCs w:val="22"/>
              </w:rPr>
            </w:pPr>
            <w:r w:rsidRPr="009515D2">
              <w:rPr>
                <w:b/>
                <w:bCs/>
                <w:sz w:val="22"/>
                <w:szCs w:val="22"/>
              </w:rPr>
              <w:t>biomass</w:t>
            </w:r>
          </w:p>
        </w:tc>
        <w:tc>
          <w:tcPr>
            <w:tcW w:w="2009" w:type="dxa"/>
            <w:gridSpan w:val="2"/>
            <w:tcBorders>
              <w:bottom w:val="single" w:sz="4" w:space="0" w:color="auto"/>
            </w:tcBorders>
          </w:tcPr>
          <w:p w14:paraId="0DDEAAA7" w14:textId="0B70F08D" w:rsidR="00456D67" w:rsidRPr="009515D2" w:rsidRDefault="00456D67" w:rsidP="00456D67">
            <w:pPr>
              <w:spacing w:line="276" w:lineRule="auto"/>
              <w:jc w:val="right"/>
              <w:rPr>
                <w:b/>
                <w:bCs/>
                <w:sz w:val="22"/>
                <w:szCs w:val="22"/>
              </w:rPr>
            </w:pPr>
            <w:r w:rsidRPr="009515D2">
              <w:rPr>
                <w:b/>
                <w:bCs/>
                <w:sz w:val="22"/>
                <w:szCs w:val="22"/>
              </w:rPr>
              <w:t>Root</w:t>
            </w:r>
          </w:p>
          <w:p w14:paraId="0B43FB74" w14:textId="77777777" w:rsidR="00456D67" w:rsidRPr="009515D2" w:rsidRDefault="00456D67" w:rsidP="0017488A">
            <w:pPr>
              <w:spacing w:line="276" w:lineRule="auto"/>
              <w:jc w:val="right"/>
              <w:rPr>
                <w:b/>
                <w:bCs/>
                <w:sz w:val="22"/>
                <w:szCs w:val="22"/>
              </w:rPr>
            </w:pPr>
            <w:r w:rsidRPr="009515D2">
              <w:rPr>
                <w:b/>
                <w:bCs/>
                <w:sz w:val="22"/>
                <w:szCs w:val="22"/>
              </w:rPr>
              <w:t>biomass</w:t>
            </w:r>
          </w:p>
        </w:tc>
        <w:tc>
          <w:tcPr>
            <w:tcW w:w="2009" w:type="dxa"/>
            <w:gridSpan w:val="2"/>
          </w:tcPr>
          <w:p w14:paraId="4A124870" w14:textId="77777777" w:rsidR="00456D67" w:rsidRPr="009515D2" w:rsidRDefault="00456D67" w:rsidP="0017488A">
            <w:pPr>
              <w:spacing w:line="276" w:lineRule="auto"/>
              <w:jc w:val="right"/>
              <w:rPr>
                <w:b/>
                <w:bCs/>
                <w:sz w:val="22"/>
                <w:szCs w:val="22"/>
              </w:rPr>
            </w:pPr>
          </w:p>
        </w:tc>
        <w:tc>
          <w:tcPr>
            <w:tcW w:w="2008" w:type="dxa"/>
            <w:gridSpan w:val="2"/>
          </w:tcPr>
          <w:p w14:paraId="3A71CC7A" w14:textId="77777777" w:rsidR="00456D67" w:rsidRPr="009515D2" w:rsidRDefault="00456D67" w:rsidP="0017488A">
            <w:pPr>
              <w:spacing w:line="276" w:lineRule="auto"/>
              <w:jc w:val="right"/>
              <w:rPr>
                <w:b/>
                <w:bCs/>
                <w:sz w:val="22"/>
                <w:szCs w:val="22"/>
              </w:rPr>
            </w:pPr>
          </w:p>
        </w:tc>
      </w:tr>
      <w:tr w:rsidR="00456D67" w:rsidRPr="009515D2" w14:paraId="0FB86595" w14:textId="77777777" w:rsidTr="0017488A">
        <w:tc>
          <w:tcPr>
            <w:tcW w:w="1980" w:type="dxa"/>
            <w:tcBorders>
              <w:top w:val="single" w:sz="4" w:space="0" w:color="auto"/>
              <w:bottom w:val="single" w:sz="4" w:space="0" w:color="auto"/>
            </w:tcBorders>
          </w:tcPr>
          <w:p w14:paraId="2C91FD07" w14:textId="77777777" w:rsidR="00456D67" w:rsidRPr="009515D2" w:rsidRDefault="00456D67" w:rsidP="0017488A">
            <w:pPr>
              <w:spacing w:line="276" w:lineRule="auto"/>
              <w:jc w:val="right"/>
              <w:rPr>
                <w:sz w:val="22"/>
                <w:szCs w:val="22"/>
              </w:rPr>
            </w:pPr>
          </w:p>
        </w:tc>
        <w:tc>
          <w:tcPr>
            <w:tcW w:w="536" w:type="dxa"/>
            <w:tcBorders>
              <w:top w:val="single" w:sz="4" w:space="0" w:color="auto"/>
              <w:bottom w:val="single" w:sz="4" w:space="0" w:color="auto"/>
            </w:tcBorders>
          </w:tcPr>
          <w:p w14:paraId="77A4CD81" w14:textId="77777777" w:rsidR="00456D67" w:rsidRPr="009515D2" w:rsidRDefault="00456D67" w:rsidP="0017488A">
            <w:pPr>
              <w:spacing w:line="276" w:lineRule="auto"/>
              <w:jc w:val="right"/>
              <w:rPr>
                <w:sz w:val="22"/>
                <w:szCs w:val="22"/>
              </w:rPr>
            </w:pPr>
            <w:r w:rsidRPr="009515D2">
              <w:rPr>
                <w:sz w:val="22"/>
                <w:szCs w:val="22"/>
              </w:rPr>
              <w:t>df</w:t>
            </w:r>
          </w:p>
        </w:tc>
        <w:tc>
          <w:tcPr>
            <w:tcW w:w="996" w:type="dxa"/>
            <w:tcBorders>
              <w:top w:val="single" w:sz="4" w:space="0" w:color="auto"/>
              <w:bottom w:val="single" w:sz="4" w:space="0" w:color="auto"/>
            </w:tcBorders>
          </w:tcPr>
          <w:p w14:paraId="086CD783" w14:textId="77777777" w:rsidR="00456D67" w:rsidRPr="009515D2" w:rsidRDefault="00456D67" w:rsidP="0017488A">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529463A0" w14:textId="77777777" w:rsidR="00456D67" w:rsidRPr="009515D2" w:rsidRDefault="00456D67" w:rsidP="0017488A">
            <w:pPr>
              <w:spacing w:line="276" w:lineRule="auto"/>
              <w:jc w:val="right"/>
              <w:rPr>
                <w:b/>
                <w:bCs/>
                <w:sz w:val="22"/>
                <w:szCs w:val="22"/>
              </w:rPr>
            </w:pPr>
            <w:r w:rsidRPr="009515D2">
              <w:rPr>
                <w:i/>
                <w:iCs/>
                <w:sz w:val="22"/>
                <w:szCs w:val="22"/>
              </w:rPr>
              <w:t>p</w:t>
            </w:r>
          </w:p>
        </w:tc>
        <w:tc>
          <w:tcPr>
            <w:tcW w:w="996" w:type="dxa"/>
            <w:tcBorders>
              <w:top w:val="single" w:sz="4" w:space="0" w:color="auto"/>
              <w:bottom w:val="single" w:sz="4" w:space="0" w:color="auto"/>
            </w:tcBorders>
          </w:tcPr>
          <w:p w14:paraId="21BEE351" w14:textId="77777777" w:rsidR="00456D67" w:rsidRPr="009515D2" w:rsidRDefault="00456D67" w:rsidP="0017488A">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33236D5F" w14:textId="77777777" w:rsidR="00456D67" w:rsidRPr="009515D2" w:rsidRDefault="00456D67" w:rsidP="0017488A">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7127B245" w14:textId="77777777" w:rsidR="00456D67" w:rsidRPr="009515D2" w:rsidRDefault="00456D67" w:rsidP="0017488A">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1AEEFC53" w14:textId="77777777" w:rsidR="00456D67" w:rsidRPr="009515D2" w:rsidRDefault="00456D67" w:rsidP="0017488A">
            <w:pPr>
              <w:spacing w:line="276" w:lineRule="auto"/>
              <w:jc w:val="right"/>
              <w:rPr>
                <w:b/>
                <w:bCs/>
                <w:sz w:val="22"/>
                <w:szCs w:val="22"/>
              </w:rPr>
            </w:pPr>
            <w:r w:rsidRPr="009515D2">
              <w:rPr>
                <w:i/>
                <w:iCs/>
                <w:sz w:val="22"/>
                <w:szCs w:val="22"/>
              </w:rPr>
              <w:t>p</w:t>
            </w:r>
          </w:p>
        </w:tc>
        <w:tc>
          <w:tcPr>
            <w:tcW w:w="996" w:type="dxa"/>
          </w:tcPr>
          <w:p w14:paraId="5D52CE59" w14:textId="77777777" w:rsidR="00456D67" w:rsidRPr="009515D2" w:rsidRDefault="00456D67" w:rsidP="0017488A">
            <w:pPr>
              <w:spacing w:line="276" w:lineRule="auto"/>
              <w:jc w:val="right"/>
              <w:rPr>
                <w:sz w:val="22"/>
                <w:szCs w:val="22"/>
              </w:rPr>
            </w:pPr>
          </w:p>
        </w:tc>
        <w:tc>
          <w:tcPr>
            <w:tcW w:w="1013" w:type="dxa"/>
          </w:tcPr>
          <w:p w14:paraId="4CC31023" w14:textId="77777777" w:rsidR="00456D67" w:rsidRPr="009515D2" w:rsidRDefault="00456D67" w:rsidP="0017488A">
            <w:pPr>
              <w:spacing w:line="276" w:lineRule="auto"/>
              <w:jc w:val="right"/>
              <w:rPr>
                <w:b/>
                <w:bCs/>
                <w:sz w:val="22"/>
                <w:szCs w:val="22"/>
              </w:rPr>
            </w:pPr>
          </w:p>
        </w:tc>
        <w:tc>
          <w:tcPr>
            <w:tcW w:w="996" w:type="dxa"/>
          </w:tcPr>
          <w:p w14:paraId="724EE674" w14:textId="77777777" w:rsidR="00456D67" w:rsidRPr="009515D2" w:rsidRDefault="00456D67" w:rsidP="0017488A">
            <w:pPr>
              <w:spacing w:line="276" w:lineRule="auto"/>
              <w:jc w:val="right"/>
              <w:rPr>
                <w:sz w:val="22"/>
                <w:szCs w:val="22"/>
              </w:rPr>
            </w:pPr>
          </w:p>
        </w:tc>
        <w:tc>
          <w:tcPr>
            <w:tcW w:w="1012" w:type="dxa"/>
          </w:tcPr>
          <w:p w14:paraId="57EBE4E1" w14:textId="77777777" w:rsidR="00456D67" w:rsidRPr="009515D2" w:rsidRDefault="00456D67" w:rsidP="0017488A">
            <w:pPr>
              <w:spacing w:line="276" w:lineRule="auto"/>
              <w:jc w:val="right"/>
              <w:rPr>
                <w:sz w:val="22"/>
                <w:szCs w:val="22"/>
              </w:rPr>
            </w:pPr>
          </w:p>
        </w:tc>
      </w:tr>
      <w:tr w:rsidR="00456D67" w:rsidRPr="009515D2" w14:paraId="62B49D86" w14:textId="77777777" w:rsidTr="0017488A">
        <w:tc>
          <w:tcPr>
            <w:tcW w:w="1980" w:type="dxa"/>
            <w:tcBorders>
              <w:top w:val="single" w:sz="4" w:space="0" w:color="auto"/>
            </w:tcBorders>
          </w:tcPr>
          <w:p w14:paraId="301DB070" w14:textId="77777777" w:rsidR="00456D67" w:rsidRPr="009515D2" w:rsidRDefault="00456D67" w:rsidP="0017488A">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7E069213" w14:textId="77777777" w:rsidR="00456D67" w:rsidRPr="009515D2" w:rsidRDefault="00456D67" w:rsidP="0017488A">
            <w:pPr>
              <w:spacing w:line="276" w:lineRule="auto"/>
              <w:jc w:val="right"/>
              <w:rPr>
                <w:sz w:val="22"/>
                <w:szCs w:val="22"/>
              </w:rPr>
            </w:pPr>
            <w:r w:rsidRPr="009515D2">
              <w:rPr>
                <w:sz w:val="22"/>
                <w:szCs w:val="22"/>
              </w:rPr>
              <w:t>1</w:t>
            </w:r>
          </w:p>
        </w:tc>
        <w:tc>
          <w:tcPr>
            <w:tcW w:w="996" w:type="dxa"/>
            <w:tcBorders>
              <w:top w:val="single" w:sz="4" w:space="0" w:color="auto"/>
            </w:tcBorders>
          </w:tcPr>
          <w:p w14:paraId="5D1ED77D" w14:textId="7B9381C6" w:rsidR="00456D67" w:rsidRPr="009515D2" w:rsidRDefault="000E2F57" w:rsidP="0017488A">
            <w:pPr>
              <w:spacing w:line="276" w:lineRule="auto"/>
              <w:jc w:val="right"/>
              <w:rPr>
                <w:sz w:val="22"/>
                <w:szCs w:val="22"/>
              </w:rPr>
            </w:pPr>
            <w:ins w:id="104" w:author="Author">
              <w:r>
                <w:rPr>
                  <w:sz w:val="22"/>
                  <w:szCs w:val="22"/>
                </w:rPr>
                <w:t>4.663</w:t>
              </w:r>
            </w:ins>
          </w:p>
        </w:tc>
        <w:tc>
          <w:tcPr>
            <w:tcW w:w="1012" w:type="dxa"/>
            <w:tcBorders>
              <w:top w:val="single" w:sz="4" w:space="0" w:color="auto"/>
            </w:tcBorders>
          </w:tcPr>
          <w:p w14:paraId="033DC888" w14:textId="2D0F315B" w:rsidR="00456D67" w:rsidRPr="000E2F57" w:rsidRDefault="000E2F57" w:rsidP="0017488A">
            <w:pPr>
              <w:spacing w:line="276" w:lineRule="auto"/>
              <w:jc w:val="right"/>
              <w:rPr>
                <w:b/>
                <w:bCs/>
                <w:sz w:val="22"/>
                <w:szCs w:val="22"/>
              </w:rPr>
            </w:pPr>
            <w:ins w:id="105" w:author="Author">
              <w:r w:rsidRPr="000E2F57">
                <w:rPr>
                  <w:b/>
                  <w:bCs/>
                  <w:sz w:val="22"/>
                  <w:szCs w:val="22"/>
                </w:rPr>
                <w:t>0.031</w:t>
              </w:r>
            </w:ins>
          </w:p>
        </w:tc>
        <w:tc>
          <w:tcPr>
            <w:tcW w:w="996" w:type="dxa"/>
            <w:tcBorders>
              <w:top w:val="single" w:sz="4" w:space="0" w:color="auto"/>
            </w:tcBorders>
          </w:tcPr>
          <w:p w14:paraId="7442AF04" w14:textId="6594762E" w:rsidR="00456D67" w:rsidRPr="009515D2" w:rsidRDefault="000E2F57" w:rsidP="0017488A">
            <w:pPr>
              <w:spacing w:line="276" w:lineRule="auto"/>
              <w:jc w:val="right"/>
              <w:rPr>
                <w:sz w:val="22"/>
                <w:szCs w:val="22"/>
              </w:rPr>
            </w:pPr>
            <w:ins w:id="106" w:author="Author">
              <w:r>
                <w:rPr>
                  <w:sz w:val="22"/>
                  <w:szCs w:val="22"/>
                </w:rPr>
                <w:t>6.391</w:t>
              </w:r>
            </w:ins>
          </w:p>
        </w:tc>
        <w:tc>
          <w:tcPr>
            <w:tcW w:w="1013" w:type="dxa"/>
            <w:tcBorders>
              <w:top w:val="single" w:sz="4" w:space="0" w:color="auto"/>
            </w:tcBorders>
          </w:tcPr>
          <w:p w14:paraId="3D4133B4" w14:textId="1A3AD8C7" w:rsidR="00456D67" w:rsidRPr="00EE4C5D" w:rsidRDefault="003D4D61" w:rsidP="0017488A">
            <w:pPr>
              <w:spacing w:line="276" w:lineRule="auto"/>
              <w:jc w:val="right"/>
              <w:rPr>
                <w:b/>
                <w:bCs/>
                <w:sz w:val="22"/>
                <w:szCs w:val="22"/>
              </w:rPr>
            </w:pPr>
            <w:ins w:id="107" w:author="Author">
              <w:r w:rsidRPr="00EE4C5D">
                <w:rPr>
                  <w:b/>
                  <w:bCs/>
                  <w:sz w:val="22"/>
                  <w:szCs w:val="22"/>
                </w:rPr>
                <w:t>0.0</w:t>
              </w:r>
              <w:r w:rsidR="000E2F57">
                <w:rPr>
                  <w:b/>
                  <w:bCs/>
                  <w:sz w:val="22"/>
                  <w:szCs w:val="22"/>
                </w:rPr>
                <w:t>11</w:t>
              </w:r>
            </w:ins>
          </w:p>
        </w:tc>
        <w:tc>
          <w:tcPr>
            <w:tcW w:w="996" w:type="dxa"/>
            <w:tcBorders>
              <w:top w:val="single" w:sz="4" w:space="0" w:color="auto"/>
            </w:tcBorders>
          </w:tcPr>
          <w:p w14:paraId="0969458E" w14:textId="21E72CD8" w:rsidR="00456D67" w:rsidRPr="009515D2" w:rsidRDefault="00EE4C5D" w:rsidP="0017488A">
            <w:pPr>
              <w:spacing w:line="276" w:lineRule="auto"/>
              <w:jc w:val="right"/>
              <w:rPr>
                <w:sz w:val="22"/>
                <w:szCs w:val="22"/>
              </w:rPr>
            </w:pPr>
            <w:ins w:id="108" w:author="Author">
              <w:r>
                <w:rPr>
                  <w:sz w:val="22"/>
                  <w:szCs w:val="22"/>
                </w:rPr>
                <w:t>0.016</w:t>
              </w:r>
            </w:ins>
          </w:p>
        </w:tc>
        <w:tc>
          <w:tcPr>
            <w:tcW w:w="1013" w:type="dxa"/>
            <w:tcBorders>
              <w:top w:val="single" w:sz="4" w:space="0" w:color="auto"/>
            </w:tcBorders>
          </w:tcPr>
          <w:p w14:paraId="269DFECD" w14:textId="1218758E" w:rsidR="00456D67" w:rsidRPr="009515D2" w:rsidRDefault="00EE4C5D" w:rsidP="0017488A">
            <w:pPr>
              <w:spacing w:line="276" w:lineRule="auto"/>
              <w:jc w:val="right"/>
              <w:rPr>
                <w:sz w:val="22"/>
                <w:szCs w:val="22"/>
              </w:rPr>
            </w:pPr>
            <w:ins w:id="109" w:author="Author">
              <w:r>
                <w:rPr>
                  <w:sz w:val="22"/>
                  <w:szCs w:val="22"/>
                </w:rPr>
                <w:t>0.900</w:t>
              </w:r>
            </w:ins>
          </w:p>
        </w:tc>
        <w:tc>
          <w:tcPr>
            <w:tcW w:w="996" w:type="dxa"/>
          </w:tcPr>
          <w:p w14:paraId="1644CA61" w14:textId="77777777" w:rsidR="00456D67" w:rsidRPr="009515D2" w:rsidRDefault="00456D67" w:rsidP="0017488A">
            <w:pPr>
              <w:spacing w:line="276" w:lineRule="auto"/>
              <w:jc w:val="right"/>
              <w:rPr>
                <w:sz w:val="22"/>
                <w:szCs w:val="22"/>
              </w:rPr>
            </w:pPr>
          </w:p>
        </w:tc>
        <w:tc>
          <w:tcPr>
            <w:tcW w:w="1013" w:type="dxa"/>
          </w:tcPr>
          <w:p w14:paraId="68149EC9" w14:textId="77777777" w:rsidR="00456D67" w:rsidRPr="009515D2" w:rsidRDefault="00456D67" w:rsidP="0017488A">
            <w:pPr>
              <w:spacing w:line="276" w:lineRule="auto"/>
              <w:jc w:val="right"/>
              <w:rPr>
                <w:b/>
                <w:bCs/>
                <w:sz w:val="22"/>
                <w:szCs w:val="22"/>
              </w:rPr>
            </w:pPr>
          </w:p>
        </w:tc>
        <w:tc>
          <w:tcPr>
            <w:tcW w:w="996" w:type="dxa"/>
          </w:tcPr>
          <w:p w14:paraId="7A1C8405" w14:textId="77777777" w:rsidR="00456D67" w:rsidRPr="009515D2" w:rsidRDefault="00456D67" w:rsidP="0017488A">
            <w:pPr>
              <w:spacing w:line="276" w:lineRule="auto"/>
              <w:jc w:val="right"/>
              <w:rPr>
                <w:sz w:val="22"/>
                <w:szCs w:val="22"/>
              </w:rPr>
            </w:pPr>
          </w:p>
        </w:tc>
        <w:tc>
          <w:tcPr>
            <w:tcW w:w="1012" w:type="dxa"/>
          </w:tcPr>
          <w:p w14:paraId="3301AF73" w14:textId="77777777" w:rsidR="00456D67" w:rsidRPr="009515D2" w:rsidRDefault="00456D67" w:rsidP="0017488A">
            <w:pPr>
              <w:spacing w:line="276" w:lineRule="auto"/>
              <w:jc w:val="right"/>
              <w:rPr>
                <w:sz w:val="22"/>
                <w:szCs w:val="22"/>
              </w:rPr>
            </w:pPr>
          </w:p>
        </w:tc>
      </w:tr>
      <w:tr w:rsidR="00456D67" w:rsidRPr="009515D2" w14:paraId="2748A5DC" w14:textId="77777777" w:rsidTr="0017488A">
        <w:tc>
          <w:tcPr>
            <w:tcW w:w="1980" w:type="dxa"/>
          </w:tcPr>
          <w:p w14:paraId="460C1A36" w14:textId="77777777" w:rsidR="00456D67" w:rsidRPr="009515D2" w:rsidRDefault="00456D67" w:rsidP="0017488A">
            <w:pPr>
              <w:spacing w:line="276" w:lineRule="auto"/>
              <w:jc w:val="right"/>
              <w:rPr>
                <w:sz w:val="22"/>
                <w:szCs w:val="22"/>
              </w:rPr>
            </w:pPr>
            <w:r w:rsidRPr="009515D2">
              <w:rPr>
                <w:sz w:val="22"/>
                <w:szCs w:val="22"/>
              </w:rPr>
              <w:t>Inoculation (I)</w:t>
            </w:r>
          </w:p>
        </w:tc>
        <w:tc>
          <w:tcPr>
            <w:tcW w:w="536" w:type="dxa"/>
          </w:tcPr>
          <w:p w14:paraId="59565F1C" w14:textId="77777777" w:rsidR="00456D67" w:rsidRPr="009515D2" w:rsidRDefault="00456D67" w:rsidP="0017488A">
            <w:pPr>
              <w:spacing w:line="276" w:lineRule="auto"/>
              <w:jc w:val="right"/>
              <w:rPr>
                <w:sz w:val="22"/>
                <w:szCs w:val="22"/>
              </w:rPr>
            </w:pPr>
            <w:r w:rsidRPr="009515D2">
              <w:rPr>
                <w:sz w:val="22"/>
                <w:szCs w:val="22"/>
              </w:rPr>
              <w:t>1</w:t>
            </w:r>
          </w:p>
        </w:tc>
        <w:tc>
          <w:tcPr>
            <w:tcW w:w="996" w:type="dxa"/>
          </w:tcPr>
          <w:p w14:paraId="618B98AD" w14:textId="66767D90" w:rsidR="00456D67" w:rsidRPr="000E2F57" w:rsidRDefault="000E2F57" w:rsidP="0017488A">
            <w:pPr>
              <w:spacing w:line="276" w:lineRule="auto"/>
              <w:jc w:val="right"/>
              <w:rPr>
                <w:sz w:val="22"/>
                <w:szCs w:val="22"/>
              </w:rPr>
            </w:pPr>
            <w:ins w:id="110" w:author="Author">
              <w:r w:rsidRPr="000E2F57">
                <w:rPr>
                  <w:sz w:val="22"/>
                  <w:szCs w:val="22"/>
                </w:rPr>
                <w:t>-</w:t>
              </w:r>
            </w:ins>
          </w:p>
        </w:tc>
        <w:tc>
          <w:tcPr>
            <w:tcW w:w="1012" w:type="dxa"/>
          </w:tcPr>
          <w:p w14:paraId="436D0714" w14:textId="7FD6ED29" w:rsidR="00456D67" w:rsidRPr="000E2F57" w:rsidRDefault="000E2F57" w:rsidP="0017488A">
            <w:pPr>
              <w:spacing w:line="276" w:lineRule="auto"/>
              <w:jc w:val="right"/>
              <w:rPr>
                <w:sz w:val="22"/>
                <w:szCs w:val="22"/>
              </w:rPr>
            </w:pPr>
            <w:ins w:id="111" w:author="Author">
              <w:r w:rsidRPr="000E2F57">
                <w:rPr>
                  <w:sz w:val="22"/>
                  <w:szCs w:val="22"/>
                </w:rPr>
                <w:t>-</w:t>
              </w:r>
            </w:ins>
          </w:p>
        </w:tc>
        <w:tc>
          <w:tcPr>
            <w:tcW w:w="996" w:type="dxa"/>
          </w:tcPr>
          <w:p w14:paraId="48B56920" w14:textId="3E05A0EA" w:rsidR="00456D67" w:rsidRPr="000E2F57" w:rsidRDefault="000E2F57" w:rsidP="0017488A">
            <w:pPr>
              <w:spacing w:line="276" w:lineRule="auto"/>
              <w:jc w:val="right"/>
              <w:rPr>
                <w:sz w:val="22"/>
                <w:szCs w:val="22"/>
              </w:rPr>
            </w:pPr>
            <w:ins w:id="112" w:author="Author">
              <w:r w:rsidRPr="000E2F57">
                <w:rPr>
                  <w:sz w:val="22"/>
                  <w:szCs w:val="22"/>
                </w:rPr>
                <w:t>-</w:t>
              </w:r>
            </w:ins>
          </w:p>
        </w:tc>
        <w:tc>
          <w:tcPr>
            <w:tcW w:w="1013" w:type="dxa"/>
          </w:tcPr>
          <w:p w14:paraId="728EC8D0" w14:textId="28BB27C2" w:rsidR="00456D67" w:rsidRPr="000E2F57" w:rsidRDefault="000E2F57" w:rsidP="0017488A">
            <w:pPr>
              <w:spacing w:line="276" w:lineRule="auto"/>
              <w:jc w:val="right"/>
              <w:rPr>
                <w:sz w:val="22"/>
                <w:szCs w:val="22"/>
              </w:rPr>
            </w:pPr>
            <w:ins w:id="113" w:author="Author">
              <w:r w:rsidRPr="000E2F57">
                <w:rPr>
                  <w:sz w:val="22"/>
                  <w:szCs w:val="22"/>
                </w:rPr>
                <w:t>-</w:t>
              </w:r>
            </w:ins>
          </w:p>
        </w:tc>
        <w:tc>
          <w:tcPr>
            <w:tcW w:w="996" w:type="dxa"/>
          </w:tcPr>
          <w:p w14:paraId="6ABACBBF" w14:textId="17B953BF" w:rsidR="00456D67" w:rsidRPr="009515D2" w:rsidRDefault="00EE4C5D" w:rsidP="0017488A">
            <w:pPr>
              <w:spacing w:line="276" w:lineRule="auto"/>
              <w:jc w:val="right"/>
              <w:rPr>
                <w:sz w:val="22"/>
                <w:szCs w:val="22"/>
              </w:rPr>
            </w:pPr>
            <w:ins w:id="114" w:author="Author">
              <w:r>
                <w:rPr>
                  <w:sz w:val="22"/>
                  <w:szCs w:val="22"/>
                </w:rPr>
                <w:t>3.884</w:t>
              </w:r>
            </w:ins>
          </w:p>
        </w:tc>
        <w:tc>
          <w:tcPr>
            <w:tcW w:w="1013" w:type="dxa"/>
          </w:tcPr>
          <w:p w14:paraId="1B2745B7" w14:textId="10A20CA6" w:rsidR="00456D67" w:rsidRPr="00EE4C5D" w:rsidRDefault="00EE4C5D" w:rsidP="0017488A">
            <w:pPr>
              <w:spacing w:line="276" w:lineRule="auto"/>
              <w:jc w:val="right"/>
              <w:rPr>
                <w:b/>
                <w:bCs/>
                <w:sz w:val="22"/>
                <w:szCs w:val="22"/>
              </w:rPr>
            </w:pPr>
            <w:ins w:id="115" w:author="Author">
              <w:r w:rsidRPr="00EE4C5D">
                <w:rPr>
                  <w:b/>
                  <w:bCs/>
                  <w:sz w:val="22"/>
                  <w:szCs w:val="22"/>
                </w:rPr>
                <w:t>0.049</w:t>
              </w:r>
            </w:ins>
          </w:p>
        </w:tc>
        <w:tc>
          <w:tcPr>
            <w:tcW w:w="996" w:type="dxa"/>
          </w:tcPr>
          <w:p w14:paraId="4CAA4377" w14:textId="77777777" w:rsidR="00456D67" w:rsidRPr="009515D2" w:rsidRDefault="00456D67" w:rsidP="0017488A">
            <w:pPr>
              <w:spacing w:line="276" w:lineRule="auto"/>
              <w:jc w:val="right"/>
              <w:rPr>
                <w:sz w:val="22"/>
                <w:szCs w:val="22"/>
              </w:rPr>
            </w:pPr>
          </w:p>
        </w:tc>
        <w:tc>
          <w:tcPr>
            <w:tcW w:w="1013" w:type="dxa"/>
          </w:tcPr>
          <w:p w14:paraId="3AEAF8BC" w14:textId="77777777" w:rsidR="00456D67" w:rsidRPr="009515D2" w:rsidRDefault="00456D67" w:rsidP="0017488A">
            <w:pPr>
              <w:spacing w:line="276" w:lineRule="auto"/>
              <w:jc w:val="right"/>
              <w:rPr>
                <w:b/>
                <w:bCs/>
                <w:sz w:val="22"/>
                <w:szCs w:val="22"/>
              </w:rPr>
            </w:pPr>
          </w:p>
        </w:tc>
        <w:tc>
          <w:tcPr>
            <w:tcW w:w="996" w:type="dxa"/>
          </w:tcPr>
          <w:p w14:paraId="6355093B" w14:textId="77777777" w:rsidR="00456D67" w:rsidRPr="009515D2" w:rsidRDefault="00456D67" w:rsidP="0017488A">
            <w:pPr>
              <w:spacing w:line="276" w:lineRule="auto"/>
              <w:jc w:val="right"/>
              <w:rPr>
                <w:sz w:val="22"/>
                <w:szCs w:val="22"/>
              </w:rPr>
            </w:pPr>
          </w:p>
        </w:tc>
        <w:tc>
          <w:tcPr>
            <w:tcW w:w="1012" w:type="dxa"/>
          </w:tcPr>
          <w:p w14:paraId="504FFA78" w14:textId="77777777" w:rsidR="00456D67" w:rsidRPr="009515D2" w:rsidRDefault="00456D67" w:rsidP="0017488A">
            <w:pPr>
              <w:spacing w:line="276" w:lineRule="auto"/>
              <w:jc w:val="right"/>
              <w:rPr>
                <w:sz w:val="22"/>
                <w:szCs w:val="22"/>
              </w:rPr>
            </w:pPr>
          </w:p>
        </w:tc>
      </w:tr>
      <w:tr w:rsidR="00456D67" w:rsidRPr="009515D2" w14:paraId="18573A59" w14:textId="77777777" w:rsidTr="0017488A">
        <w:tc>
          <w:tcPr>
            <w:tcW w:w="1980" w:type="dxa"/>
            <w:tcBorders>
              <w:bottom w:val="single" w:sz="4" w:space="0" w:color="auto"/>
            </w:tcBorders>
          </w:tcPr>
          <w:p w14:paraId="290FC1B7" w14:textId="77777777" w:rsidR="00456D67" w:rsidRPr="009515D2" w:rsidRDefault="00456D67" w:rsidP="0017488A">
            <w:pPr>
              <w:spacing w:line="276" w:lineRule="auto"/>
              <w:jc w:val="right"/>
              <w:rPr>
                <w:sz w:val="22"/>
                <w:szCs w:val="22"/>
              </w:rPr>
            </w:pPr>
            <w:r w:rsidRPr="009515D2">
              <w:rPr>
                <w:sz w:val="22"/>
                <w:szCs w:val="22"/>
              </w:rPr>
              <w:t>N*I</w:t>
            </w:r>
          </w:p>
        </w:tc>
        <w:tc>
          <w:tcPr>
            <w:tcW w:w="536" w:type="dxa"/>
            <w:tcBorders>
              <w:bottom w:val="single" w:sz="4" w:space="0" w:color="auto"/>
            </w:tcBorders>
          </w:tcPr>
          <w:p w14:paraId="5C874652" w14:textId="77777777" w:rsidR="00456D67" w:rsidRPr="009515D2" w:rsidRDefault="00456D67" w:rsidP="0017488A">
            <w:pPr>
              <w:spacing w:line="276" w:lineRule="auto"/>
              <w:jc w:val="right"/>
              <w:rPr>
                <w:sz w:val="22"/>
                <w:szCs w:val="22"/>
              </w:rPr>
            </w:pPr>
            <w:r w:rsidRPr="009515D2">
              <w:rPr>
                <w:sz w:val="22"/>
                <w:szCs w:val="22"/>
              </w:rPr>
              <w:t>1</w:t>
            </w:r>
          </w:p>
        </w:tc>
        <w:tc>
          <w:tcPr>
            <w:tcW w:w="996" w:type="dxa"/>
            <w:tcBorders>
              <w:bottom w:val="single" w:sz="4" w:space="0" w:color="auto"/>
            </w:tcBorders>
          </w:tcPr>
          <w:p w14:paraId="4CA1A482" w14:textId="0280F72B" w:rsidR="00456D67" w:rsidRPr="000E2F57" w:rsidRDefault="000E2F57" w:rsidP="0017488A">
            <w:pPr>
              <w:spacing w:line="276" w:lineRule="auto"/>
              <w:jc w:val="right"/>
              <w:rPr>
                <w:sz w:val="22"/>
                <w:szCs w:val="22"/>
              </w:rPr>
            </w:pPr>
            <w:ins w:id="116" w:author="Author">
              <w:r w:rsidRPr="000E2F57">
                <w:rPr>
                  <w:sz w:val="22"/>
                  <w:szCs w:val="22"/>
                </w:rPr>
                <w:t>-</w:t>
              </w:r>
            </w:ins>
          </w:p>
        </w:tc>
        <w:tc>
          <w:tcPr>
            <w:tcW w:w="1012" w:type="dxa"/>
            <w:tcBorders>
              <w:bottom w:val="single" w:sz="4" w:space="0" w:color="auto"/>
            </w:tcBorders>
          </w:tcPr>
          <w:p w14:paraId="7030FE91" w14:textId="1C86BFC5" w:rsidR="00456D67" w:rsidRPr="000E2F57" w:rsidRDefault="000E2F57" w:rsidP="0017488A">
            <w:pPr>
              <w:spacing w:line="276" w:lineRule="auto"/>
              <w:jc w:val="right"/>
              <w:rPr>
                <w:sz w:val="22"/>
                <w:szCs w:val="22"/>
              </w:rPr>
            </w:pPr>
            <w:ins w:id="117" w:author="Author">
              <w:r w:rsidRPr="000E2F57">
                <w:rPr>
                  <w:sz w:val="22"/>
                  <w:szCs w:val="22"/>
                </w:rPr>
                <w:t>-</w:t>
              </w:r>
            </w:ins>
          </w:p>
        </w:tc>
        <w:tc>
          <w:tcPr>
            <w:tcW w:w="996" w:type="dxa"/>
            <w:tcBorders>
              <w:bottom w:val="single" w:sz="4" w:space="0" w:color="auto"/>
            </w:tcBorders>
          </w:tcPr>
          <w:p w14:paraId="22A2FDBC" w14:textId="56EBC650" w:rsidR="00456D67" w:rsidRPr="000E2F57" w:rsidRDefault="000E2F57" w:rsidP="0017488A">
            <w:pPr>
              <w:spacing w:line="276" w:lineRule="auto"/>
              <w:jc w:val="right"/>
              <w:rPr>
                <w:sz w:val="22"/>
                <w:szCs w:val="22"/>
              </w:rPr>
            </w:pPr>
            <w:ins w:id="118" w:author="Author">
              <w:r w:rsidRPr="000E2F57">
                <w:rPr>
                  <w:sz w:val="22"/>
                  <w:szCs w:val="22"/>
                </w:rPr>
                <w:t>-</w:t>
              </w:r>
            </w:ins>
          </w:p>
        </w:tc>
        <w:tc>
          <w:tcPr>
            <w:tcW w:w="1013" w:type="dxa"/>
            <w:tcBorders>
              <w:bottom w:val="single" w:sz="4" w:space="0" w:color="auto"/>
            </w:tcBorders>
          </w:tcPr>
          <w:p w14:paraId="61ECCEEA" w14:textId="5F7D3A2B" w:rsidR="00456D67" w:rsidRPr="000E2F57" w:rsidRDefault="000E2F57" w:rsidP="0017488A">
            <w:pPr>
              <w:spacing w:line="276" w:lineRule="auto"/>
              <w:jc w:val="right"/>
              <w:rPr>
                <w:i/>
                <w:iCs/>
                <w:sz w:val="22"/>
                <w:szCs w:val="22"/>
              </w:rPr>
            </w:pPr>
            <w:ins w:id="119" w:author="Author">
              <w:r w:rsidRPr="000E2F57">
                <w:rPr>
                  <w:i/>
                  <w:iCs/>
                  <w:sz w:val="22"/>
                  <w:szCs w:val="22"/>
                </w:rPr>
                <w:t>-</w:t>
              </w:r>
            </w:ins>
          </w:p>
        </w:tc>
        <w:tc>
          <w:tcPr>
            <w:tcW w:w="996" w:type="dxa"/>
            <w:tcBorders>
              <w:bottom w:val="single" w:sz="4" w:space="0" w:color="auto"/>
            </w:tcBorders>
          </w:tcPr>
          <w:p w14:paraId="54CADAFF" w14:textId="4B0401A4" w:rsidR="00456D67" w:rsidRPr="009515D2" w:rsidRDefault="00EE4C5D" w:rsidP="0017488A">
            <w:pPr>
              <w:spacing w:line="276" w:lineRule="auto"/>
              <w:jc w:val="right"/>
              <w:rPr>
                <w:sz w:val="22"/>
                <w:szCs w:val="22"/>
              </w:rPr>
            </w:pPr>
            <w:ins w:id="120" w:author="Author">
              <w:r>
                <w:rPr>
                  <w:sz w:val="22"/>
                  <w:szCs w:val="22"/>
                </w:rPr>
                <w:t>0.223</w:t>
              </w:r>
            </w:ins>
          </w:p>
        </w:tc>
        <w:tc>
          <w:tcPr>
            <w:tcW w:w="1013" w:type="dxa"/>
            <w:tcBorders>
              <w:bottom w:val="single" w:sz="4" w:space="0" w:color="auto"/>
            </w:tcBorders>
          </w:tcPr>
          <w:p w14:paraId="05404960" w14:textId="053E86F1" w:rsidR="00456D67" w:rsidRPr="009515D2" w:rsidRDefault="00EE4C5D" w:rsidP="0017488A">
            <w:pPr>
              <w:spacing w:line="276" w:lineRule="auto"/>
              <w:jc w:val="right"/>
              <w:rPr>
                <w:sz w:val="22"/>
                <w:szCs w:val="22"/>
              </w:rPr>
            </w:pPr>
            <w:ins w:id="121" w:author="Author">
              <w:r>
                <w:rPr>
                  <w:sz w:val="22"/>
                  <w:szCs w:val="22"/>
                </w:rPr>
                <w:t>0.637</w:t>
              </w:r>
            </w:ins>
          </w:p>
        </w:tc>
        <w:tc>
          <w:tcPr>
            <w:tcW w:w="996" w:type="dxa"/>
          </w:tcPr>
          <w:p w14:paraId="0E4B8819" w14:textId="77777777" w:rsidR="00456D67" w:rsidRPr="009515D2" w:rsidRDefault="00456D67" w:rsidP="0017488A">
            <w:pPr>
              <w:spacing w:line="276" w:lineRule="auto"/>
              <w:jc w:val="right"/>
              <w:rPr>
                <w:sz w:val="22"/>
                <w:szCs w:val="22"/>
              </w:rPr>
            </w:pPr>
          </w:p>
        </w:tc>
        <w:tc>
          <w:tcPr>
            <w:tcW w:w="1013" w:type="dxa"/>
          </w:tcPr>
          <w:p w14:paraId="02B0DE9C" w14:textId="77777777" w:rsidR="00456D67" w:rsidRPr="009515D2" w:rsidRDefault="00456D67" w:rsidP="0017488A">
            <w:pPr>
              <w:spacing w:line="276" w:lineRule="auto"/>
              <w:jc w:val="right"/>
              <w:rPr>
                <w:b/>
                <w:bCs/>
                <w:sz w:val="22"/>
                <w:szCs w:val="22"/>
              </w:rPr>
            </w:pPr>
          </w:p>
        </w:tc>
        <w:tc>
          <w:tcPr>
            <w:tcW w:w="996" w:type="dxa"/>
          </w:tcPr>
          <w:p w14:paraId="5658AAA3" w14:textId="77777777" w:rsidR="00456D67" w:rsidRPr="009515D2" w:rsidRDefault="00456D67" w:rsidP="0017488A">
            <w:pPr>
              <w:spacing w:line="276" w:lineRule="auto"/>
              <w:jc w:val="right"/>
              <w:rPr>
                <w:sz w:val="22"/>
                <w:szCs w:val="22"/>
              </w:rPr>
            </w:pPr>
          </w:p>
        </w:tc>
        <w:tc>
          <w:tcPr>
            <w:tcW w:w="1012" w:type="dxa"/>
          </w:tcPr>
          <w:p w14:paraId="22971040" w14:textId="77777777" w:rsidR="00456D67" w:rsidRPr="009515D2" w:rsidRDefault="00456D67" w:rsidP="0017488A">
            <w:pPr>
              <w:spacing w:line="276" w:lineRule="auto"/>
              <w:jc w:val="right"/>
              <w:rPr>
                <w:sz w:val="22"/>
                <w:szCs w:val="22"/>
              </w:rPr>
            </w:pPr>
          </w:p>
        </w:tc>
      </w:tr>
    </w:tbl>
    <w:p w14:paraId="65662CAA" w14:textId="0CAB734F" w:rsidR="00456D67" w:rsidRDefault="00456D67" w:rsidP="00456D67">
      <w:pPr>
        <w:spacing w:line="360" w:lineRule="auto"/>
        <w:rPr>
          <w:ins w:id="122" w:author="Author"/>
        </w:rPr>
      </w:pPr>
      <w:r w:rsidRPr="001231F2">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w:t>
      </w:r>
      <w:r>
        <w:rPr>
          <w:i/>
          <w:iCs/>
        </w:rPr>
        <w:t>P</w:t>
      </w:r>
      <w:r>
        <w:t>-values between 0.05 and 0.1 are italicized</w:t>
      </w:r>
      <w:ins w:id="123" w:author="Author">
        <w:r w:rsidR="00BA4A3D">
          <w:t>. Models for nodule biomass:root biomass and root nodule biomass were fit using nitrogen fertilization as the lone fixed effect</w:t>
        </w:r>
      </w:ins>
      <w:r>
        <w:t>.</w:t>
      </w:r>
    </w:p>
    <w:p w14:paraId="61B7EF62" w14:textId="77777777" w:rsidR="00BA4A3D" w:rsidRDefault="00BA4A3D" w:rsidP="00456D67">
      <w:pPr>
        <w:spacing w:line="360" w:lineRule="auto"/>
        <w:rPr>
          <w:b/>
          <w:bCs/>
        </w:rPr>
      </w:pPr>
    </w:p>
    <w:p w14:paraId="1BCC68C6" w14:textId="77777777" w:rsidR="00456D67" w:rsidRDefault="00456D67" w:rsidP="00456D67">
      <w:pPr>
        <w:spacing w:line="480" w:lineRule="auto"/>
        <w:rPr>
          <w:b/>
          <w:bCs/>
        </w:rPr>
        <w:sectPr w:rsidR="00456D67" w:rsidSect="00D86800">
          <w:pgSz w:w="15840" w:h="12240" w:orient="landscape"/>
          <w:pgMar w:top="1440" w:right="1440" w:bottom="1440" w:left="1440" w:header="720" w:footer="720" w:gutter="0"/>
          <w:lnNumType w:countBy="1" w:restart="continuous"/>
          <w:cols w:space="720"/>
          <w:docGrid w:linePitch="360"/>
        </w:sectPr>
      </w:pPr>
    </w:p>
    <w:p w14:paraId="2770D7B8" w14:textId="257339D5" w:rsidR="006A73EE" w:rsidRDefault="00456D67" w:rsidP="00456D67">
      <w:pPr>
        <w:spacing w:line="360" w:lineRule="auto"/>
        <w:rPr>
          <w:b/>
          <w:bCs/>
        </w:rPr>
      </w:pPr>
      <w:r>
        <w:rPr>
          <w:b/>
          <w:bCs/>
        </w:rPr>
        <w:lastRenderedPageBreak/>
        <w:t>Figure 1</w:t>
      </w:r>
    </w:p>
    <w:p w14:paraId="5E43EBA2" w14:textId="20A7D34A" w:rsidR="00456D67" w:rsidRDefault="00C12356" w:rsidP="00C12356">
      <w:pPr>
        <w:spacing w:line="360" w:lineRule="auto"/>
        <w:jc w:val="center"/>
        <w:rPr>
          <w:b/>
          <w:bCs/>
        </w:rPr>
      </w:pPr>
      <w:ins w:id="124" w:author="Author">
        <w:r>
          <w:rPr>
            <w:b/>
            <w:bCs/>
            <w:noProof/>
          </w:rPr>
          <w:drawing>
            <wp:inline distT="0" distB="0" distL="0" distR="0" wp14:anchorId="61617FF8" wp14:editId="0495FE19">
              <wp:extent cx="5504507" cy="5233987"/>
              <wp:effectExtent l="0" t="0" r="0" b="0"/>
              <wp:docPr id="1202128470" name="Picture 2" descr="A graph of different level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28470" name="Picture 2" descr="A graph of different levels of fertilization&#10;&#10;Description automatically generated"/>
                      <pic:cNvPicPr/>
                    </pic:nvPicPr>
                    <pic:blipFill>
                      <a:blip r:embed="rId13"/>
                      <a:stretch>
                        <a:fillRect/>
                      </a:stretch>
                    </pic:blipFill>
                    <pic:spPr>
                      <a:xfrm>
                        <a:off x="0" y="0"/>
                        <a:ext cx="5512741" cy="5241816"/>
                      </a:xfrm>
                      <a:prstGeom prst="rect">
                        <a:avLst/>
                      </a:prstGeom>
                    </pic:spPr>
                  </pic:pic>
                </a:graphicData>
              </a:graphic>
            </wp:inline>
          </w:drawing>
        </w:r>
      </w:ins>
      <w:del w:id="125" w:author="Author">
        <w:r w:rsidR="00264CF9" w:rsidDel="00EE4C5D">
          <w:rPr>
            <w:b/>
            <w:bCs/>
            <w:noProof/>
          </w:rPr>
          <w:drawing>
            <wp:inline distT="0" distB="0" distL="0" distR="0" wp14:anchorId="680090F2" wp14:editId="05952486">
              <wp:extent cx="5210735" cy="4942404"/>
              <wp:effectExtent l="0" t="0" r="0" b="0"/>
              <wp:docPr id="2047611887" name="Picture 1"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11887" name="Picture 1" descr="A graph of different types of fertilizers&#10;&#10;Description automatically generated"/>
                      <pic:cNvPicPr/>
                    </pic:nvPicPr>
                    <pic:blipFill>
                      <a:blip r:embed="rId14"/>
                      <a:stretch>
                        <a:fillRect/>
                      </a:stretch>
                    </pic:blipFill>
                    <pic:spPr>
                      <a:xfrm>
                        <a:off x="0" y="0"/>
                        <a:ext cx="5215555" cy="4946975"/>
                      </a:xfrm>
                      <a:prstGeom prst="rect">
                        <a:avLst/>
                      </a:prstGeom>
                    </pic:spPr>
                  </pic:pic>
                </a:graphicData>
              </a:graphic>
            </wp:inline>
          </w:drawing>
        </w:r>
      </w:del>
    </w:p>
    <w:p w14:paraId="37FE2B96" w14:textId="49A34F90" w:rsidR="00456D67" w:rsidDel="00C12356" w:rsidRDefault="00456D67" w:rsidP="00C12356">
      <w:pPr>
        <w:spacing w:line="360" w:lineRule="auto"/>
        <w:rPr>
          <w:del w:id="126" w:author="Author"/>
          <w:rFonts w:eastAsia="Times New Roman" w:cs="Times New Roman"/>
          <w:color w:val="000000" w:themeColor="text1"/>
        </w:rPr>
      </w:pPr>
      <w:r>
        <w:rPr>
          <w:b/>
          <w:bCs/>
        </w:rPr>
        <w:t>Figure 1</w:t>
      </w:r>
      <w:r>
        <w:t xml:space="preserve"> </w:t>
      </w:r>
      <w:r w:rsidRPr="001B10F7">
        <w:t>Effects</w:t>
      </w:r>
      <w:r>
        <w:t xml:space="preserve"> of soil nitrogen fertilization and inoculation on </w:t>
      </w:r>
      <w:r>
        <w:rPr>
          <w:i/>
          <w:iCs/>
        </w:rPr>
        <w:t>G. max</w:t>
      </w:r>
      <w:r>
        <w:t xml:space="preserve"> </w:t>
      </w:r>
      <w:r w:rsidR="00264CF9">
        <w:t xml:space="preserve">belowground biomass </w:t>
      </w:r>
      <w:r>
        <w:t xml:space="preserve">carbon costs to acquire nitrogen (panel A), belowground biomass </w:t>
      </w:r>
      <w:r w:rsidR="00264CF9">
        <w:t xml:space="preserve">carbon </w:t>
      </w:r>
      <w:r>
        <w:t>(panel B), and whole-plant nitrogen biomass (panel C). Soil nitrogen fertilization</w:t>
      </w:r>
      <w:r w:rsidR="00264CF9">
        <w:t xml:space="preserve"> treatment</w:t>
      </w:r>
      <w:r>
        <w:t xml:space="preserve"> is on the x-axis, while inoculation treatment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Pr="6E1ABADC">
        <w:rPr>
          <w:rFonts w:eastAsia="Times New Roman" w:cs="Times New Roman"/>
          <w:color w:val="000000" w:themeColor="text1"/>
        </w:rPr>
        <w:t xml:space="preserve">Boxes are the upper (75% percentile) and lower (25% percentile) quartile. The whiskers are the minimum and maximum value, calculated as 1.5 times the upper and lower quartile value. </w:t>
      </w:r>
      <w:r>
        <w:rPr>
          <w:rFonts w:eastAsia="Times New Roman" w:cs="Times New Roman"/>
          <w:color w:val="000000" w:themeColor="text1"/>
        </w:rPr>
        <w:t xml:space="preserve">Colored </w:t>
      </w:r>
      <w:r w:rsidRPr="6E1ABADC">
        <w:rPr>
          <w:rFonts w:eastAsia="Times New Roman" w:cs="Times New Roman"/>
          <w:color w:val="000000" w:themeColor="text1"/>
        </w:rPr>
        <w:t xml:space="preserve">dots are individual data points, jittered for visibility. The lettering </w:t>
      </w:r>
      <w:r>
        <w:rPr>
          <w:rFonts w:eastAsia="Times New Roman" w:cs="Times New Roman"/>
          <w:color w:val="000000" w:themeColor="text1"/>
        </w:rPr>
        <w:t>above</w:t>
      </w:r>
      <w:r w:rsidRPr="6E1ABADC">
        <w:rPr>
          <w:rFonts w:eastAsia="Times New Roman" w:cs="Times New Roman"/>
          <w:color w:val="000000" w:themeColor="text1"/>
        </w:rPr>
        <w:t xml:space="preserve"> each box indicates the results from post-hoc Tukey’s tests with different lettering indicating statistically different groups (</w:t>
      </w:r>
      <w:r>
        <w:rPr>
          <w:rFonts w:eastAsia="Times New Roman" w:cs="Times New Roman"/>
          <w:color w:val="000000" w:themeColor="text1"/>
        </w:rPr>
        <w:t xml:space="preserve">Tukey: </w:t>
      </w:r>
      <w:r>
        <w:rPr>
          <w:rFonts w:eastAsia="Times New Roman" w:cs="Times New Roman"/>
          <w:i/>
          <w:iCs/>
          <w:color w:val="000000" w:themeColor="text1"/>
        </w:rPr>
        <w:t>p</w:t>
      </w:r>
      <w:r w:rsidRPr="6E1ABADC">
        <w:rPr>
          <w:rFonts w:eastAsia="Times New Roman" w:cs="Times New Roman"/>
          <w:color w:val="000000" w:themeColor="text1"/>
        </w:rPr>
        <w:t>&lt;0.05).</w:t>
      </w:r>
    </w:p>
    <w:p w14:paraId="6124BAF4" w14:textId="174EDE41" w:rsidR="00456D67" w:rsidRDefault="00456D67">
      <w:pPr>
        <w:spacing w:line="360" w:lineRule="auto"/>
        <w:rPr>
          <w:b/>
          <w:bCs/>
        </w:rPr>
        <w:pPrChange w:id="127" w:author="Author">
          <w:pPr/>
        </w:pPrChange>
      </w:pPr>
      <w:r>
        <w:rPr>
          <w:b/>
          <w:bCs/>
        </w:rPr>
        <w:br w:type="page"/>
      </w:r>
    </w:p>
    <w:p w14:paraId="1E1B2B6C" w14:textId="77777777" w:rsidR="0029725C" w:rsidRPr="00322974" w:rsidRDefault="0029725C" w:rsidP="00783514">
      <w:pPr>
        <w:spacing w:line="360" w:lineRule="auto"/>
        <w:rPr>
          <w:i/>
          <w:iCs/>
        </w:rPr>
      </w:pPr>
      <w:r>
        <w:rPr>
          <w:i/>
          <w:iCs/>
        </w:rPr>
        <w:lastRenderedPageBreak/>
        <w:t>Whole-plant growth</w:t>
      </w:r>
    </w:p>
    <w:p w14:paraId="135D986B" w14:textId="49B53B6B" w:rsidR="0029725C" w:rsidRPr="00533169" w:rsidRDefault="000E2F57" w:rsidP="00783514">
      <w:pPr>
        <w:spacing w:line="360" w:lineRule="auto"/>
      </w:pPr>
      <w:ins w:id="128" w:author="Author">
        <w:r>
          <w:t>P</w:t>
        </w:r>
      </w:ins>
      <w:r w:rsidR="0029725C">
        <w:t>ositive effects of inoculation on total leaf area (</w:t>
      </w:r>
      <w:r w:rsidR="0029725C">
        <w:rPr>
          <w:i/>
          <w:iCs/>
        </w:rPr>
        <w:t>p</w:t>
      </w:r>
      <w:r w:rsidR="0029725C">
        <w:t xml:space="preserve">&lt;0.001; Table 1) were only apparent under low </w:t>
      </w:r>
      <w:r w:rsidR="00DF5D35">
        <w:t xml:space="preserve">soil </w:t>
      </w:r>
      <w:r w:rsidR="0029725C">
        <w:t>nitrogen fertilization (</w:t>
      </w:r>
      <w:ins w:id="129" w:author="Author">
        <w:r>
          <w:t>inoculation-by-nitrogen fertilization interaction</w:t>
        </w:r>
      </w:ins>
      <w:r w:rsidR="0029725C">
        <w:t xml:space="preserve">: </w:t>
      </w:r>
      <w:r w:rsidR="0029725C" w:rsidRPr="00533169">
        <w:rPr>
          <w:i/>
          <w:iCs/>
        </w:rPr>
        <w:t>p</w:t>
      </w:r>
      <w:r w:rsidR="0029725C">
        <w:t>&lt;0.001</w:t>
      </w:r>
      <w:ins w:id="130" w:author="Author">
        <w:r>
          <w:t>; Table 1; Fig. 2A</w:t>
        </w:r>
      </w:ins>
      <w:r w:rsidR="00AB1BDA">
        <w:t xml:space="preserve">). </w:t>
      </w:r>
      <w:r w:rsidR="0029725C">
        <w:t>Increasing soil nitrogen fertilization</w:t>
      </w:r>
      <w:r w:rsidR="00DF5D35">
        <w:t xml:space="preserve"> </w:t>
      </w:r>
      <w:r w:rsidR="0029725C">
        <w:t>increased total leaf area (</w:t>
      </w:r>
      <w:r w:rsidR="0029725C">
        <w:rPr>
          <w:i/>
          <w:iCs/>
        </w:rPr>
        <w:t>p</w:t>
      </w:r>
      <w:r w:rsidR="0029725C">
        <w:t>&lt;0.001; Table 1; Fig. 2A).</w:t>
      </w:r>
    </w:p>
    <w:p w14:paraId="08ACED9B" w14:textId="6CB4BEF1" w:rsidR="0029725C" w:rsidRDefault="0029725C" w:rsidP="00783514">
      <w:pPr>
        <w:spacing w:line="360" w:lineRule="auto"/>
        <w:ind w:firstLine="720"/>
        <w:rPr>
          <w:b/>
          <w:bCs/>
        </w:rPr>
      </w:pPr>
      <w:r>
        <w:t xml:space="preserve">Increasing </w:t>
      </w:r>
      <w:r w:rsidR="00DF5D35">
        <w:t xml:space="preserve">soil </w:t>
      </w:r>
      <w:r>
        <w:t>nitrogen fertilization increased total biomass (</w:t>
      </w:r>
      <w:r>
        <w:rPr>
          <w:i/>
          <w:iCs/>
        </w:rPr>
        <w:t>p</w:t>
      </w:r>
      <w:r>
        <w:t>&lt;0.001; Table 1; Fig. 2B)</w:t>
      </w:r>
      <w:r w:rsidR="00DF5D35">
        <w:t>. This p</w:t>
      </w:r>
      <w:r>
        <w:t>attern was not modified by inoculation (inoculation-by-</w:t>
      </w:r>
      <w:ins w:id="131" w:author="Author">
        <w:r w:rsidR="000E2F57">
          <w:t xml:space="preserve">nitrogen </w:t>
        </w:r>
      </w:ins>
      <w:r>
        <w:t xml:space="preserve">fertilization interaction: </w:t>
      </w:r>
      <w:r>
        <w:rPr>
          <w:i/>
          <w:iCs/>
        </w:rPr>
        <w:t>p</w:t>
      </w:r>
      <w:r>
        <w:t>&gt;0.05; Table 1). Inoculation had no effect on total biomass (</w:t>
      </w:r>
      <w:r>
        <w:rPr>
          <w:i/>
          <w:iCs/>
        </w:rPr>
        <w:t>p</w:t>
      </w:r>
      <w:r>
        <w:t>&gt;0.05; Table 1; Fig. 2B).</w:t>
      </w:r>
    </w:p>
    <w:p w14:paraId="7B9DFA06" w14:textId="38FCDEB3" w:rsidR="00456D67" w:rsidRDefault="00456D67">
      <w:pPr>
        <w:rPr>
          <w:b/>
          <w:bCs/>
        </w:rPr>
      </w:pPr>
      <w:r>
        <w:rPr>
          <w:b/>
          <w:bCs/>
        </w:rPr>
        <w:br w:type="page"/>
      </w:r>
    </w:p>
    <w:p w14:paraId="57F8599C" w14:textId="1036ED6B" w:rsidR="006A73EE" w:rsidRDefault="00456D67" w:rsidP="00783514">
      <w:pPr>
        <w:spacing w:line="360" w:lineRule="auto"/>
        <w:rPr>
          <w:b/>
          <w:bCs/>
        </w:rPr>
      </w:pPr>
      <w:r>
        <w:rPr>
          <w:b/>
          <w:bCs/>
        </w:rPr>
        <w:lastRenderedPageBreak/>
        <w:t>Figure 2</w:t>
      </w:r>
    </w:p>
    <w:p w14:paraId="4CDE5059" w14:textId="3ADBD293" w:rsidR="00456D67" w:rsidRDefault="00C12356" w:rsidP="00264CF9">
      <w:pPr>
        <w:spacing w:line="360" w:lineRule="auto"/>
        <w:jc w:val="center"/>
        <w:rPr>
          <w:b/>
          <w:bCs/>
        </w:rPr>
      </w:pPr>
      <w:ins w:id="132" w:author="Author">
        <w:r>
          <w:rPr>
            <w:b/>
            <w:bCs/>
            <w:noProof/>
          </w:rPr>
          <w:drawing>
            <wp:inline distT="0" distB="0" distL="0" distR="0" wp14:anchorId="1E2A3642" wp14:editId="6F6BEB5F">
              <wp:extent cx="5943600" cy="2228850"/>
              <wp:effectExtent l="0" t="0" r="0" b="6350"/>
              <wp:docPr id="940376375" name="Picture 4" descr="A diagram of different stage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76375" name="Picture 4" descr="A diagram of different stages of fertilization&#10;&#10;Description automatically generated"/>
                      <pic:cNvPicPr/>
                    </pic:nvPicPr>
                    <pic:blipFill>
                      <a:blip r:embed="rId15"/>
                      <a:stretch>
                        <a:fillRect/>
                      </a:stretch>
                    </pic:blipFill>
                    <pic:spPr>
                      <a:xfrm>
                        <a:off x="0" y="0"/>
                        <a:ext cx="5943600" cy="2228850"/>
                      </a:xfrm>
                      <a:prstGeom prst="rect">
                        <a:avLst/>
                      </a:prstGeom>
                    </pic:spPr>
                  </pic:pic>
                </a:graphicData>
              </a:graphic>
            </wp:inline>
          </w:drawing>
        </w:r>
      </w:ins>
      <w:del w:id="133" w:author="Author">
        <w:r w:rsidR="00264CF9" w:rsidDel="00356CC8">
          <w:rPr>
            <w:b/>
            <w:bCs/>
            <w:noProof/>
          </w:rPr>
          <w:drawing>
            <wp:inline distT="0" distB="0" distL="0" distR="0" wp14:anchorId="06F73DF5" wp14:editId="63131E73">
              <wp:extent cx="5943600" cy="2228850"/>
              <wp:effectExtent l="0" t="0" r="0" b="6350"/>
              <wp:docPr id="1523148951" name="Picture 2" descr="A diagram of different stage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48951" name="Picture 2" descr="A diagram of different stages of fertilization&#10;&#10;Description automatically generated"/>
                      <pic:cNvPicPr/>
                    </pic:nvPicPr>
                    <pic:blipFill>
                      <a:blip r:embed="rId16"/>
                      <a:stretch>
                        <a:fillRect/>
                      </a:stretch>
                    </pic:blipFill>
                    <pic:spPr>
                      <a:xfrm>
                        <a:off x="0" y="0"/>
                        <a:ext cx="5943600" cy="2228850"/>
                      </a:xfrm>
                      <a:prstGeom prst="rect">
                        <a:avLst/>
                      </a:prstGeom>
                    </pic:spPr>
                  </pic:pic>
                </a:graphicData>
              </a:graphic>
            </wp:inline>
          </w:drawing>
        </w:r>
      </w:del>
    </w:p>
    <w:p w14:paraId="748A4078" w14:textId="73EF635A" w:rsidR="00456D67" w:rsidRPr="00FC73B8" w:rsidRDefault="00456D67" w:rsidP="00783514">
      <w:pPr>
        <w:spacing w:line="360" w:lineRule="auto"/>
        <w:rPr>
          <w:b/>
          <w:bCs/>
        </w:rPr>
      </w:pPr>
      <w:r>
        <w:rPr>
          <w:b/>
          <w:bCs/>
        </w:rPr>
        <w:t>Figure 2</w:t>
      </w:r>
      <w:r>
        <w:t xml:space="preserve"> </w:t>
      </w:r>
      <w:r w:rsidRPr="001B10F7">
        <w:t>Effects</w:t>
      </w:r>
      <w:r>
        <w:t xml:space="preserve"> of soil nitrogen fertilization and inoculation on </w:t>
      </w:r>
      <w:r>
        <w:rPr>
          <w:i/>
          <w:iCs/>
        </w:rPr>
        <w:t>G. max</w:t>
      </w:r>
      <w:r>
        <w:t xml:space="preserve"> total leaf area (panel A</w:t>
      </w:r>
      <w:r w:rsidR="00AB1BDA">
        <w:t xml:space="preserve">) and </w:t>
      </w:r>
      <w:r>
        <w:t>total biomass</w:t>
      </w:r>
      <w:r>
        <w:rPr>
          <w:color w:val="000000"/>
        </w:rPr>
        <w:t xml:space="preserve"> (panel B)</w:t>
      </w:r>
      <w:r>
        <w:t xml:space="preserve">. Soil nitrogen fertilization </w:t>
      </w:r>
      <w:r w:rsidR="00264CF9">
        <w:t>treatment is</w:t>
      </w:r>
      <w:r>
        <w:t xml:space="preserve"> on the x-axis, while inoculation treatment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Pr="6E1ABADC">
        <w:rPr>
          <w:rFonts w:eastAsia="Times New Roman" w:cs="Times New Roman"/>
          <w:color w:val="000000" w:themeColor="text1"/>
        </w:rPr>
        <w:t xml:space="preserve">Boxes are the upper (75% percentile) and lower (25% percentile) quartile. The whiskers are the minimum and maximum value, calculated as 1.5 times the upper and lower quartile value. </w:t>
      </w:r>
      <w:r>
        <w:rPr>
          <w:rFonts w:eastAsia="Times New Roman" w:cs="Times New Roman"/>
          <w:color w:val="000000" w:themeColor="text1"/>
        </w:rPr>
        <w:t>Colored</w:t>
      </w:r>
      <w:r w:rsidRPr="6E1ABADC">
        <w:rPr>
          <w:rFonts w:eastAsia="Times New Roman" w:cs="Times New Roman"/>
          <w:color w:val="000000" w:themeColor="text1"/>
        </w:rPr>
        <w:t xml:space="preserve"> dots are individual data points, jittered for visibility. The lettering </w:t>
      </w:r>
      <w:r>
        <w:rPr>
          <w:rFonts w:eastAsia="Times New Roman" w:cs="Times New Roman"/>
          <w:color w:val="000000" w:themeColor="text1"/>
        </w:rPr>
        <w:t>above</w:t>
      </w:r>
      <w:r w:rsidRPr="6E1ABADC">
        <w:rPr>
          <w:rFonts w:eastAsia="Times New Roman" w:cs="Times New Roman"/>
          <w:color w:val="000000" w:themeColor="text1"/>
        </w:rPr>
        <w:t xml:space="preserve"> each box indicates the results from post-hoc Tukey’s tests with different lettering indicating statistically different groups (</w:t>
      </w:r>
      <w:r>
        <w:rPr>
          <w:rFonts w:eastAsia="Times New Roman" w:cs="Times New Roman"/>
          <w:color w:val="000000" w:themeColor="text1"/>
        </w:rPr>
        <w:t xml:space="preserve">Tukey: </w:t>
      </w:r>
      <w:r w:rsidRPr="00131C1D">
        <w:rPr>
          <w:rFonts w:eastAsia="Times New Roman" w:cs="Times New Roman"/>
          <w:i/>
          <w:iCs/>
          <w:color w:val="000000" w:themeColor="text1"/>
        </w:rPr>
        <w:t>p</w:t>
      </w:r>
      <w:r w:rsidRPr="6E1ABADC">
        <w:rPr>
          <w:rFonts w:eastAsia="Times New Roman" w:cs="Times New Roman"/>
          <w:color w:val="000000" w:themeColor="text1"/>
        </w:rPr>
        <w:t>&lt;0.05).</w:t>
      </w:r>
    </w:p>
    <w:p w14:paraId="2B4B26E7" w14:textId="0E16710F" w:rsidR="00456D67" w:rsidRDefault="00456D67">
      <w:pPr>
        <w:rPr>
          <w:i/>
          <w:iCs/>
        </w:rPr>
      </w:pPr>
      <w:r>
        <w:rPr>
          <w:i/>
          <w:iCs/>
        </w:rPr>
        <w:br w:type="page"/>
      </w:r>
    </w:p>
    <w:p w14:paraId="277CF73E" w14:textId="78FA097E" w:rsidR="0029725C" w:rsidRDefault="0029725C" w:rsidP="00783514">
      <w:pPr>
        <w:spacing w:line="360" w:lineRule="auto"/>
      </w:pPr>
      <w:r>
        <w:rPr>
          <w:i/>
          <w:iCs/>
        </w:rPr>
        <w:lastRenderedPageBreak/>
        <w:t xml:space="preserve">Plant investment </w:t>
      </w:r>
      <w:r w:rsidR="00903CEA">
        <w:rPr>
          <w:i/>
          <w:iCs/>
        </w:rPr>
        <w:t>toward</w:t>
      </w:r>
      <w:r>
        <w:rPr>
          <w:i/>
          <w:iCs/>
        </w:rPr>
        <w:t xml:space="preserve"> symbiotic nitrogen fixation</w:t>
      </w:r>
    </w:p>
    <w:p w14:paraId="0F085981" w14:textId="5C3758E8" w:rsidR="0029725C" w:rsidRPr="007B15C6" w:rsidRDefault="000E2F57" w:rsidP="000E2F57">
      <w:pPr>
        <w:spacing w:line="360" w:lineRule="auto"/>
      </w:pPr>
      <w:ins w:id="134" w:author="Author">
        <w:r>
          <w:t>Increasing s</w:t>
        </w:r>
      </w:ins>
      <w:r w:rsidR="0029725C">
        <w:t>oil nitrogen fertilization</w:t>
      </w:r>
      <w:r w:rsidR="00DF5D35">
        <w:t xml:space="preserve"> </w:t>
      </w:r>
      <w:ins w:id="135" w:author="Author">
        <w:r>
          <w:t>decreased</w:t>
        </w:r>
      </w:ins>
      <w:r w:rsidR="0029725C">
        <w:t xml:space="preserve"> root nodule biomass: root biomass (</w:t>
      </w:r>
      <w:r w:rsidR="0029725C">
        <w:rPr>
          <w:i/>
          <w:iCs/>
        </w:rPr>
        <w:t>p</w:t>
      </w:r>
      <w:ins w:id="136" w:author="Author">
        <w:r>
          <w:t>&lt;</w:t>
        </w:r>
      </w:ins>
      <w:r w:rsidR="0029725C">
        <w:t>0.05; Table 1; Fig 3A)</w:t>
      </w:r>
      <w:ins w:id="137" w:author="Author">
        <w:r>
          <w:t xml:space="preserve"> through a reduction in root nodule biomass (</w:t>
        </w:r>
        <w:r>
          <w:rPr>
            <w:i/>
            <w:iCs/>
          </w:rPr>
          <w:t>p</w:t>
        </w:r>
        <w:r>
          <w:t>&lt;0.05; Table 1; Fig. 3B) and no change in root biomass (</w:t>
        </w:r>
        <w:r>
          <w:rPr>
            <w:i/>
            <w:iCs/>
          </w:rPr>
          <w:t>p</w:t>
        </w:r>
        <w:r>
          <w:t>&gt;0.05; Table 1; Fig. 3c). Inoculation decreased root biomass (</w:t>
        </w:r>
        <w:r>
          <w:rPr>
            <w:i/>
            <w:iCs/>
          </w:rPr>
          <w:t>p</w:t>
        </w:r>
        <w:r>
          <w:t>&lt;0.05; Table 1; Fig. 3C), a</w:t>
        </w:r>
      </w:ins>
      <w:r w:rsidR="0029725C">
        <w:t xml:space="preserve"> pattern was not modified by</w:t>
      </w:r>
      <w:r w:rsidR="00AC0B40">
        <w:t xml:space="preserve"> soil nitrogen</w:t>
      </w:r>
      <w:r w:rsidR="0029725C">
        <w:t xml:space="preserve"> fertilization</w:t>
      </w:r>
      <w:r w:rsidR="001231F2">
        <w:t xml:space="preserve"> treatment</w:t>
      </w:r>
      <w:r w:rsidR="0029725C">
        <w:t xml:space="preserve"> (inoculation-by-fertilization interaction: </w:t>
      </w:r>
      <w:r w:rsidR="0029725C">
        <w:rPr>
          <w:i/>
          <w:iCs/>
        </w:rPr>
        <w:t>p</w:t>
      </w:r>
      <w:r w:rsidR="0029725C">
        <w:t>&gt;0.05; Table 1).</w:t>
      </w:r>
    </w:p>
    <w:p w14:paraId="3B884DE0" w14:textId="26464392" w:rsidR="00FC73B8" w:rsidRDefault="00FC73B8">
      <w:pPr>
        <w:rPr>
          <w:b/>
          <w:bCs/>
        </w:rPr>
      </w:pPr>
      <w:r>
        <w:rPr>
          <w:b/>
          <w:bCs/>
        </w:rPr>
        <w:br w:type="page"/>
      </w:r>
    </w:p>
    <w:p w14:paraId="096062D4" w14:textId="7941B437" w:rsidR="00FC73B8" w:rsidRDefault="00FC73B8" w:rsidP="00FC73B8">
      <w:pPr>
        <w:spacing w:line="360" w:lineRule="auto"/>
        <w:rPr>
          <w:b/>
          <w:bCs/>
        </w:rPr>
      </w:pPr>
      <w:r>
        <w:rPr>
          <w:b/>
          <w:bCs/>
        </w:rPr>
        <w:lastRenderedPageBreak/>
        <w:t>Figure 3</w:t>
      </w:r>
    </w:p>
    <w:p w14:paraId="473B1DB0" w14:textId="502CABD0" w:rsidR="00FC73B8" w:rsidRDefault="00C12356" w:rsidP="0065663F">
      <w:pPr>
        <w:spacing w:line="360" w:lineRule="auto"/>
        <w:jc w:val="center"/>
        <w:rPr>
          <w:b/>
          <w:bCs/>
        </w:rPr>
      </w:pPr>
      <w:ins w:id="138" w:author="Author">
        <w:r>
          <w:rPr>
            <w:b/>
            <w:bCs/>
            <w:noProof/>
          </w:rPr>
          <w:drawing>
            <wp:inline distT="0" distB="0" distL="0" distR="0" wp14:anchorId="5CC83735" wp14:editId="267CE14A">
              <wp:extent cx="4594152" cy="4356100"/>
              <wp:effectExtent l="0" t="0" r="3810" b="0"/>
              <wp:docPr id="653900223" name="Picture 5" descr="A graph of different type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00223" name="Picture 5" descr="A graph of different types of fertilization&#10;&#10;Description automatically generated"/>
                      <pic:cNvPicPr/>
                    </pic:nvPicPr>
                    <pic:blipFill>
                      <a:blip r:embed="rId17"/>
                      <a:stretch>
                        <a:fillRect/>
                      </a:stretch>
                    </pic:blipFill>
                    <pic:spPr>
                      <a:xfrm>
                        <a:off x="0" y="0"/>
                        <a:ext cx="4606505" cy="4367812"/>
                      </a:xfrm>
                      <a:prstGeom prst="rect">
                        <a:avLst/>
                      </a:prstGeom>
                    </pic:spPr>
                  </pic:pic>
                </a:graphicData>
              </a:graphic>
            </wp:inline>
          </w:drawing>
        </w:r>
      </w:ins>
      <w:del w:id="139" w:author="Author">
        <w:r w:rsidR="0065663F" w:rsidDel="00356CC8">
          <w:rPr>
            <w:b/>
            <w:bCs/>
            <w:noProof/>
          </w:rPr>
          <w:drawing>
            <wp:inline distT="0" distB="0" distL="0" distR="0" wp14:anchorId="1517849A" wp14:editId="6B8326C2">
              <wp:extent cx="4489541" cy="4222376"/>
              <wp:effectExtent l="0" t="0" r="0" b="0"/>
              <wp:docPr id="897077523" name="Picture 3" descr="A graph of different type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77523" name="Picture 3" descr="A graph of different types of fertilization&#10;&#10;Description automatically generated"/>
                      <pic:cNvPicPr/>
                    </pic:nvPicPr>
                    <pic:blipFill>
                      <a:blip r:embed="rId18"/>
                      <a:stretch>
                        <a:fillRect/>
                      </a:stretch>
                    </pic:blipFill>
                    <pic:spPr>
                      <a:xfrm>
                        <a:off x="0" y="0"/>
                        <a:ext cx="4496268" cy="4228702"/>
                      </a:xfrm>
                      <a:prstGeom prst="rect">
                        <a:avLst/>
                      </a:prstGeom>
                    </pic:spPr>
                  </pic:pic>
                </a:graphicData>
              </a:graphic>
            </wp:inline>
          </w:drawing>
        </w:r>
      </w:del>
    </w:p>
    <w:p w14:paraId="3EDBE201" w14:textId="653FCAD7" w:rsidR="00FC73B8" w:rsidRDefault="00FC73B8" w:rsidP="00C12356">
      <w:pPr>
        <w:spacing w:line="360" w:lineRule="auto"/>
        <w:rPr>
          <w:b/>
          <w:bCs/>
        </w:rPr>
      </w:pPr>
      <w:r>
        <w:rPr>
          <w:b/>
          <w:bCs/>
        </w:rPr>
        <w:t>Figure 3</w:t>
      </w:r>
      <w:r w:rsidRPr="007B15C6">
        <w:t xml:space="preserve"> </w:t>
      </w:r>
      <w:r w:rsidRPr="001B10F7">
        <w:t>Effects</w:t>
      </w:r>
      <w:r>
        <w:t xml:space="preserve"> of soil nitrogen fertilization and inoculation on </w:t>
      </w:r>
      <w:r>
        <w:rPr>
          <w:i/>
          <w:iCs/>
        </w:rPr>
        <w:t>G. max</w:t>
      </w:r>
      <w:r>
        <w:t xml:space="preserve"> nodule biomass: root biomass (panel A), nodule biomass</w:t>
      </w:r>
      <w:r>
        <w:rPr>
          <w:color w:val="000000"/>
        </w:rPr>
        <w:t xml:space="preserve"> (panel B), and root biomass (panel C)</w:t>
      </w:r>
      <w:r>
        <w:t>. Soil nitrogen fertilization</w:t>
      </w:r>
      <w:r w:rsidR="0065663F">
        <w:t xml:space="preserve"> treatment</w:t>
      </w:r>
      <w:r>
        <w:t xml:space="preserve"> is on the x-axis</w:t>
      </w:r>
      <w:ins w:id="140" w:author="Author">
        <w:r w:rsidR="00645B5F">
          <w:t>. In panel C,</w:t>
        </w:r>
      </w:ins>
      <w:r>
        <w:t xml:space="preserve"> inoculation treatment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Pr="6E1ABADC">
        <w:rPr>
          <w:rFonts w:eastAsia="Times New Roman" w:cs="Times New Roman"/>
          <w:color w:val="000000" w:themeColor="text1"/>
        </w:rPr>
        <w:t>Boxes are the upper (75% percentile) and lower (25% percentile) quartile</w:t>
      </w:r>
      <w:r w:rsidR="004059B8">
        <w:rPr>
          <w:rFonts w:eastAsia="Times New Roman" w:cs="Times New Roman"/>
          <w:color w:val="000000" w:themeColor="text1"/>
        </w:rPr>
        <w:t xml:space="preserve"> range</w:t>
      </w:r>
      <w:r w:rsidRPr="6E1ABADC">
        <w:rPr>
          <w:rFonts w:eastAsia="Times New Roman" w:cs="Times New Roman"/>
          <w:color w:val="000000" w:themeColor="text1"/>
        </w:rPr>
        <w:t xml:space="preserve">. The whiskers are the minimum and maximum value, calculated as 1.5 times the upper and lower quartile value. </w:t>
      </w:r>
      <w:r>
        <w:rPr>
          <w:rFonts w:eastAsia="Times New Roman" w:cs="Times New Roman"/>
          <w:color w:val="000000" w:themeColor="text1"/>
        </w:rPr>
        <w:t>Colored</w:t>
      </w:r>
      <w:r w:rsidRPr="6E1ABADC">
        <w:rPr>
          <w:rFonts w:eastAsia="Times New Roman" w:cs="Times New Roman"/>
          <w:color w:val="000000" w:themeColor="text1"/>
        </w:rPr>
        <w:t xml:space="preserve"> dots are individual data points, jittered for visibility. The lettering </w:t>
      </w:r>
      <w:r>
        <w:rPr>
          <w:rFonts w:eastAsia="Times New Roman" w:cs="Times New Roman"/>
          <w:color w:val="000000" w:themeColor="text1"/>
        </w:rPr>
        <w:t>above</w:t>
      </w:r>
      <w:r w:rsidRPr="6E1ABADC">
        <w:rPr>
          <w:rFonts w:eastAsia="Times New Roman" w:cs="Times New Roman"/>
          <w:color w:val="000000" w:themeColor="text1"/>
        </w:rPr>
        <w:t xml:space="preserve"> each box indicates the results from post-hoc Tukey’s tests with different lettering indicating statistically different groups (</w:t>
      </w:r>
      <w:r>
        <w:rPr>
          <w:rFonts w:eastAsia="Times New Roman" w:cs="Times New Roman"/>
          <w:color w:val="000000" w:themeColor="text1"/>
        </w:rPr>
        <w:t xml:space="preserve">Tukey: </w:t>
      </w:r>
      <w:r w:rsidRPr="00131C1D">
        <w:rPr>
          <w:rFonts w:eastAsia="Times New Roman" w:cs="Times New Roman"/>
          <w:i/>
          <w:iCs/>
          <w:color w:val="000000" w:themeColor="text1"/>
        </w:rPr>
        <w:t>p</w:t>
      </w:r>
      <w:r w:rsidRPr="6E1ABADC">
        <w:rPr>
          <w:rFonts w:eastAsia="Times New Roman" w:cs="Times New Roman"/>
          <w:color w:val="000000" w:themeColor="text1"/>
        </w:rPr>
        <w:t>&lt;0.05).</w:t>
      </w:r>
      <w:r>
        <w:rPr>
          <w:b/>
          <w:bCs/>
        </w:rPr>
        <w:br w:type="page"/>
      </w:r>
    </w:p>
    <w:p w14:paraId="4615133F" w14:textId="542231C3" w:rsidR="0029725C" w:rsidRDefault="0029725C" w:rsidP="00783514">
      <w:pPr>
        <w:spacing w:line="360" w:lineRule="auto"/>
        <w:rPr>
          <w:b/>
          <w:bCs/>
        </w:rPr>
      </w:pPr>
      <w:r>
        <w:rPr>
          <w:b/>
          <w:bCs/>
        </w:rPr>
        <w:lastRenderedPageBreak/>
        <w:t>Discussion</w:t>
      </w:r>
    </w:p>
    <w:p w14:paraId="695D8685" w14:textId="204F4DD0" w:rsidR="00542DCA" w:rsidRPr="00542DCA" w:rsidRDefault="0029725C" w:rsidP="00542DCA">
      <w:pPr>
        <w:pStyle w:val="Bibliography"/>
        <w:spacing w:after="0" w:line="360" w:lineRule="auto"/>
        <w:rPr>
          <w:ins w:id="141" w:author="Author"/>
        </w:rPr>
      </w:pPr>
      <w:r>
        <w:t xml:space="preserve">Here, we quantified the interactive effect of soil nitrogen fertilization and inoculation </w:t>
      </w:r>
      <w:r w:rsidR="007A0B0B">
        <w:t>with</w:t>
      </w:r>
      <w:r>
        <w:t xml:space="preserve"> symbiotic nitrogen-fixing bacteria on</w:t>
      </w:r>
      <w:ins w:id="142" w:author="Author">
        <w:r w:rsidR="002A17C2">
          <w:t xml:space="preserve"> relationships between</w:t>
        </w:r>
      </w:ins>
      <w:r>
        <w:t xml:space="preserve"> </w:t>
      </w:r>
      <w:r>
        <w:rPr>
          <w:i/>
        </w:rPr>
        <w:t>G. max</w:t>
      </w:r>
      <w:r>
        <w:t xml:space="preserve"> </w:t>
      </w:r>
      <w:ins w:id="143" w:author="Author">
        <w:r w:rsidR="002A17C2">
          <w:t>belowground biomass carbon and whole-plant nitrogen biomass</w:t>
        </w:r>
      </w:ins>
      <w:r>
        <w:t>.</w:t>
      </w:r>
      <w:ins w:id="144" w:author="Author">
        <w:r w:rsidR="00F308BD">
          <w:t xml:space="preserve"> Inoculation with symbiotic nitrogen-fixing bacteria increased whole-plant nitrogen </w:t>
        </w:r>
        <w:r w:rsidR="00156D07">
          <w:t>biomass, but this pattern was only observed</w:t>
        </w:r>
        <w:r w:rsidR="00F308BD">
          <w:t xml:space="preserve"> under low nitrogen fertilization</w:t>
        </w:r>
        <w:r w:rsidR="00156D07">
          <w:t xml:space="preserve"> and was not associated with a change in belowground</w:t>
        </w:r>
        <w:del w:id="145" w:author="Author">
          <w:r w:rsidR="00156D07" w:rsidDel="00891981">
            <w:delText xml:space="preserve"> carbon</w:delText>
          </w:r>
        </w:del>
        <w:r w:rsidR="00156D07">
          <w:t xml:space="preserve"> biomass</w:t>
        </w:r>
        <w:r w:rsidR="00891981">
          <w:t xml:space="preserve"> carbon.</w:t>
        </w:r>
        <w:r w:rsidR="00542DCA">
          <w:t xml:space="preserve"> Positive effects of inoculation on whole-plant nitrogen biomass diminished with increasing nitrogen fertilization, as there was no effect of inoculation treatment on whole-plant nitrogen biomass under high nitrogen fertilization.</w:t>
        </w:r>
        <w:r w:rsidR="00891981">
          <w:t xml:space="preserve"> </w:t>
        </w:r>
        <w:r w:rsidR="00542DCA">
          <w:t>These patterns indicate that, under low soil nitrogen fertilization, inoculation with symbiotic nitrogen-fixing bacteria increased plant nitrogen uptake and the magnitude of nitrogen acquired per unit carbon allocated belowground compared to their uninoculated counterparts</w:t>
        </w:r>
        <w:r w:rsidR="00CD4E56">
          <w:t>, supporting our hypothesis</w:t>
        </w:r>
        <w:r w:rsidR="00542DCA">
          <w:t xml:space="preserve">. </w:t>
        </w:r>
        <w:r w:rsidR="00CD4E56">
          <w:t>P</w:t>
        </w:r>
        <w:r w:rsidR="00542DCA">
          <w:t>ositive effects of inoculation on plant nitrogen uptake diminish</w:t>
        </w:r>
        <w:r w:rsidR="00CD4E56">
          <w:t>ed</w:t>
        </w:r>
        <w:r w:rsidR="00542DCA">
          <w:t xml:space="preserve"> with increasing nitrogen fertilization, </w:t>
        </w:r>
        <w:r w:rsidR="00CD4E56">
          <w:t xml:space="preserve">as plants invested less toward symbiotic nitrogen fixation and likely invested more strongly in direct uptake pathways as </w:t>
        </w:r>
        <w:r w:rsidR="00542DCA">
          <w:t>costs to acquire nitrogen between direct uptake and symbiotic nitrogen fixation became more similar.</w:t>
        </w:r>
        <w:r w:rsidR="00CD4E56">
          <w:t xml:space="preserve"> Regardless, increasing nitrogen fertilization increased whole-plant nitrogen biomass, again while maintaining the same belowground biomass carbon, which increased the magnitude of nitrogen acquired per unit carbon allocated belowground in plants grown under the high nitrogen fertilization treatment.</w:t>
        </w:r>
      </w:ins>
    </w:p>
    <w:p w14:paraId="3190243D" w14:textId="7928A493" w:rsidR="0029725C" w:rsidRPr="00984383" w:rsidDel="00CD4E56" w:rsidRDefault="0029725C" w:rsidP="00783514">
      <w:pPr>
        <w:pStyle w:val="Bibliography"/>
        <w:spacing w:after="0" w:line="360" w:lineRule="auto"/>
        <w:rPr>
          <w:del w:id="146" w:author="Author"/>
        </w:rPr>
      </w:pPr>
      <w:del w:id="147" w:author="Author">
        <w:r w:rsidDel="00CD4E56">
          <w:delText xml:space="preserve"> reduced </w:delText>
        </w:r>
        <w:r w:rsidR="0065663F" w:rsidDel="00CD4E56">
          <w:delText xml:space="preserve">belowground biomass </w:delText>
        </w:r>
        <w:r w:rsidDel="00CD4E56">
          <w:delText xml:space="preserve">carbon costs to acquire nitrogen under </w:delText>
        </w:r>
        <w:r w:rsidR="007A0B0B" w:rsidDel="00CD4E56">
          <w:delText>the low soil nitrogen fertilization treatment</w:delText>
        </w:r>
        <w:r w:rsidR="00AB1BDA" w:rsidDel="00CD4E56">
          <w:delText>.</w:delText>
        </w:r>
        <w:r w:rsidR="000C3179" w:rsidDel="00CD4E56">
          <w:delText xml:space="preserve"> This pattern was due to similar belowground carbon allocation between inoculation treatments, but significantly greater whole-plant nitrogen uptake in inoculated individuals</w:delText>
        </w:r>
        <w:r w:rsidR="001D1DE6" w:rsidDel="00CD4E56">
          <w:delText xml:space="preserve"> compared to their uninoculated counterparts</w:delText>
        </w:r>
        <w:r w:rsidR="000C3179" w:rsidDel="00CD4E56">
          <w:delText>.</w:delText>
        </w:r>
        <w:r w:rsidR="00AB1BDA" w:rsidDel="00CD4E56">
          <w:delText xml:space="preserve"> </w:delText>
        </w:r>
        <w:r w:rsidR="000C3179" w:rsidDel="00CD4E56">
          <w:delText>Inoculation effects on belowground biomass carbon costs to acquire nitrogen diminished with increasing nitrogen fertilization, as</w:delText>
        </w:r>
        <w:r w:rsidR="00F61E62" w:rsidDel="00CD4E56">
          <w:delText xml:space="preserve"> </w:delText>
        </w:r>
        <w:r w:rsidR="007A0B0B" w:rsidDel="00CD4E56">
          <w:delText xml:space="preserve">there was no effect of inoculation treatment on </w:delText>
        </w:r>
        <w:r w:rsidR="0065663F" w:rsidDel="00CD4E56">
          <w:delText xml:space="preserve">belowground biomass </w:delText>
        </w:r>
        <w:r w:rsidR="007A0B0B" w:rsidDel="00CD4E56">
          <w:delText xml:space="preserve">carbon costs to acquire nitrogen under the high soil nitrogen fertilization treatment. </w:delText>
        </w:r>
        <w:r w:rsidDel="00CD4E56">
          <w:delText xml:space="preserve">That said, </w:delText>
        </w:r>
        <w:r w:rsidR="0065663F" w:rsidDel="00CD4E56">
          <w:delText>belowground biomass</w:delText>
        </w:r>
        <w:r w:rsidDel="00CD4E56">
          <w:delText xml:space="preserve"> carbon costs to acquire nitrogen were the lowest</w:delText>
        </w:r>
        <w:r w:rsidR="00B25364" w:rsidDel="00CD4E56">
          <w:delText xml:space="preserve"> </w:delText>
        </w:r>
        <w:r w:rsidDel="00CD4E56">
          <w:delText xml:space="preserve">under high soil nitrogen </w:delText>
        </w:r>
        <w:r w:rsidR="00B25364" w:rsidDel="00CD4E56">
          <w:delText>fertilization</w:delText>
        </w:r>
        <w:r w:rsidR="00222CBB" w:rsidDel="00CD4E56">
          <w:delText xml:space="preserve"> irrespective of inoculation treatment, a pattern</w:delText>
        </w:r>
        <w:r w:rsidR="000C3179" w:rsidDel="00CD4E56">
          <w:delText xml:space="preserve"> that was</w:delText>
        </w:r>
        <w:r w:rsidR="00222CBB" w:rsidDel="00CD4E56">
          <w:delText xml:space="preserve"> also driven by enhanced plant nitrogen uptake coupled with no change in belowground carbon allocation</w:delText>
        </w:r>
        <w:r w:rsidR="00B25364" w:rsidDel="00CD4E56">
          <w:delText xml:space="preserve">. </w:delText>
        </w:r>
        <w:r w:rsidR="00222CBB" w:rsidDel="00CD4E56">
          <w:delText xml:space="preserve">Overall, results indicate that increased nitrogen supply, either through symbiotic nitrogen </w:delText>
        </w:r>
        <w:r w:rsidR="00B25364" w:rsidDel="00CD4E56">
          <w:delText>under low soil nitrogen fertilization or direct uptake under high soil nitrogen fertilization, reduces</w:delText>
        </w:r>
        <w:r w:rsidR="00BC2948" w:rsidDel="00CD4E56">
          <w:delText xml:space="preserve"> the</w:delText>
        </w:r>
        <w:r w:rsidR="00B25364" w:rsidDel="00CD4E56">
          <w:delText xml:space="preserve"> costs of nitrogen acquisition.</w:delText>
        </w:r>
      </w:del>
    </w:p>
    <w:p w14:paraId="01CB1586" w14:textId="77777777" w:rsidR="0029725C" w:rsidRDefault="0029725C" w:rsidP="00783514">
      <w:pPr>
        <w:spacing w:line="360" w:lineRule="auto"/>
      </w:pPr>
    </w:p>
    <w:p w14:paraId="67057597" w14:textId="4DBDE810" w:rsidR="0029725C" w:rsidRDefault="0029725C" w:rsidP="00783514">
      <w:pPr>
        <w:spacing w:line="360" w:lineRule="auto"/>
        <w:rPr>
          <w:i/>
        </w:rPr>
      </w:pPr>
      <w:r w:rsidRPr="00984383">
        <w:rPr>
          <w:i/>
        </w:rPr>
        <w:t xml:space="preserve">The impact of inoculation on </w:t>
      </w:r>
      <w:r w:rsidR="0065663F" w:rsidRPr="0065663F">
        <w:rPr>
          <w:i/>
          <w:iCs/>
        </w:rPr>
        <w:t>belowground biomass</w:t>
      </w:r>
      <w:r w:rsidRPr="00984383">
        <w:rPr>
          <w:i/>
        </w:rPr>
        <w:t xml:space="preserve"> carbon costs to acquire nitrogen depend</w:t>
      </w:r>
      <w:ins w:id="148" w:author="Author">
        <w:r w:rsidR="00CC583D">
          <w:rPr>
            <w:i/>
          </w:rPr>
          <w:t>s</w:t>
        </w:r>
      </w:ins>
      <w:r w:rsidRPr="00984383">
        <w:rPr>
          <w:i/>
        </w:rPr>
        <w:t xml:space="preserve"> on soil nitrogen availability</w:t>
      </w:r>
    </w:p>
    <w:p w14:paraId="2BEBDDA4" w14:textId="471CE96B" w:rsidR="00903CEA" w:rsidRDefault="0029725C" w:rsidP="00222CBB">
      <w:pPr>
        <w:spacing w:line="360" w:lineRule="auto"/>
      </w:pPr>
      <w:r>
        <w:t>Our results provide direct evidence that</w:t>
      </w:r>
      <w:r w:rsidR="00222CBB">
        <w:t xml:space="preserve">, under low soil nitrogen availability, </w:t>
      </w:r>
      <w:ins w:id="149" w:author="Author">
        <w:r w:rsidR="00C12356">
          <w:t xml:space="preserve">increased </w:t>
        </w:r>
      </w:ins>
      <w:r w:rsidR="00222CBB">
        <w:t>nitrogen uptake through</w:t>
      </w:r>
      <w:r>
        <w:t xml:space="preserve"> symbioses with nitrogen-fixing bacteria </w:t>
      </w:r>
      <w:r w:rsidR="00222CBB">
        <w:t xml:space="preserve">reduces </w:t>
      </w:r>
      <w:r w:rsidR="0065663F">
        <w:t>belowground biomass</w:t>
      </w:r>
      <w:r w:rsidR="00222CBB">
        <w:t xml:space="preserve"> carbon costs to acquire nitrogen compared to nitrogen uptake through direct uptake pathways</w:t>
      </w:r>
      <w:r>
        <w:t xml:space="preserve">. This </w:t>
      </w:r>
      <w:r w:rsidR="00222CBB">
        <w:t xml:space="preserve">result </w:t>
      </w:r>
      <w:r>
        <w:t xml:space="preserve">corroborates results from past theory </w:t>
      </w:r>
      <w:sdt>
        <w:sdtPr>
          <w:tag w:val="MENDELEY_CITATION_v3_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"/>
          <w:id w:val="1112248703"/>
          <w:placeholder>
            <w:docPart w:val="DefaultPlaceholder_-1854013440"/>
          </w:placeholder>
        </w:sdtPr>
        <w:sdtContent>
          <w:r w:rsidR="00DA11D6">
            <w:rPr>
              <w:rFonts w:eastAsia="Times New Roman"/>
            </w:rPr>
            <w:t xml:space="preserve">(Vitousek </w:t>
          </w:r>
          <w:r w:rsidR="00DA11D6">
            <w:rPr>
              <w:rFonts w:eastAsia="Times New Roman"/>
              <w:i/>
              <w:iCs/>
            </w:rPr>
            <w:t>et al.</w:t>
          </w:r>
          <w:r w:rsidR="00DA11D6">
            <w:rPr>
              <w:rFonts w:eastAsia="Times New Roman"/>
            </w:rPr>
            <w:t xml:space="preserve"> 2002)</w:t>
          </w:r>
        </w:sdtContent>
      </w:sdt>
      <w:r>
        <w:t xml:space="preserve">, modeling exercises </w:t>
      </w:r>
      <w:sdt>
        <w:sdtPr>
          <w:tag w:val="MENDELEY_CITATION_v3_eyJjaXRhdGlvbklEIjoiTUVOREVMRVlfQ0lUQVRJT05fNjEyOGZlZmEtZWFmOS00NTZlLTg4MWUtMmQ2MGNlYWM3NWI2IiwicHJvcGVydGllcyI6eyJub3RlSW5kZXgiOjB9LCJpc0VkaXRlZCI6ZmFsc2UsIm1hbnVhbE92ZXJyaWRlIjp7ImNpdGVwcm9jVGV4dCI6IihCcnpvc3RlayA8aT5ldCBhbC48L2k+IDIwMTQpIiwiaXNNYW51YWxseU92ZXJyaWRkZW4iOmZhbHNlLCJtYW51YWxPdmVycmlkZVRleHQiOiIifSwiY2l0YXRpb25JdGVtcyI6W3siaWQiOiI2NWRiNWE3Mi1kMTA0LTM5MzMtOWU3Zi1iZGRkODU4NmRhMzg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iwiY29udGFpbmVyLXRpdGxlLXNob3J0IjoiSiBHZW9waHlzIFJlcyBCaW9nZW9zY2kifSwidXJpcyI6WyJodHRwOi8vd3d3Lm1lbmRlbGV5LmNvbS9kb2N1bWVudHMvP3V1aWQ9ZDQwMmRhOGUtNDc2ZS00OGJjLThkOWMtN2M3NmY3YWEwM2E0Il0sImlzVGVtcG9yYXJ5IjpmYWxzZSwibGVnYWN5RGVza3RvcElkIjoiZDQwMmRhOGUtNDc2ZS00OGJjLThkOWMtN2M3NmY3YWEwM2E0In1dfQ=="/>
          <w:id w:val="-1947061348"/>
          <w:placeholder>
            <w:docPart w:val="DefaultPlaceholder_-1854013440"/>
          </w:placeholder>
        </w:sdtPr>
        <w:sdtContent>
          <w:r w:rsidR="00DA11D6">
            <w:rPr>
              <w:rFonts w:eastAsia="Times New Roman"/>
            </w:rPr>
            <w:t xml:space="preserve">(Brzostek </w:t>
          </w:r>
          <w:r w:rsidR="00DA11D6">
            <w:rPr>
              <w:rFonts w:eastAsia="Times New Roman"/>
              <w:i/>
              <w:iCs/>
            </w:rPr>
            <w:t>et al.</w:t>
          </w:r>
          <w:r w:rsidR="00DA11D6">
            <w:rPr>
              <w:rFonts w:eastAsia="Times New Roman"/>
            </w:rPr>
            <w:t xml:space="preserve"> 2014)</w:t>
          </w:r>
        </w:sdtContent>
      </w:sdt>
      <w:r>
        <w:t>, and cross-species experimental studies</w:t>
      </w:r>
      <w:r w:rsidR="00AC0B40">
        <w:t xml:space="preserve"> </w:t>
      </w:r>
      <w:sdt>
        <w:sdtPr>
          <w:tag w:val="MENDELEY_CITATION_v3_eyJjaXRhdGlvbklEIjoiTUVOREVMRVlfQ0lUQVRJT05fNDZjZGIwMTYtMzA1My00NjUyLTk2YWQtMjM2MDViYTQ5YTFlIiwicHJvcGVydGllcyI6eyJub3RlSW5kZXgiOjB9LCJpc0VkaXRlZCI6ZmFsc2UsIm1hbnVhbE92ZXJyaWRlIjp7ImlzTWFudWFsbHlPdmVycmlkZGVuIjpmYWxzZSwiY2l0ZXByb2NUZXh0IjoiKFBlcmtvd3NraSA8aT5ldCBhbC48L2k+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
          <w:id w:val="118039581"/>
          <w:placeholder>
            <w:docPart w:val="DefaultPlaceholder_-1854013440"/>
          </w:placeholder>
        </w:sdtPr>
        <w:sdtContent>
          <w:r w:rsidR="00DA11D6">
            <w:rPr>
              <w:rFonts w:eastAsia="Times New Roman"/>
            </w:rPr>
            <w:t xml:space="preserve">(Perkowski </w:t>
          </w:r>
          <w:r w:rsidR="00DA11D6">
            <w:rPr>
              <w:rFonts w:eastAsia="Times New Roman"/>
              <w:i/>
              <w:iCs/>
            </w:rPr>
            <w:t>et al.</w:t>
          </w:r>
          <w:r w:rsidR="00DA11D6">
            <w:rPr>
              <w:rFonts w:eastAsia="Times New Roman"/>
            </w:rPr>
            <w:t xml:space="preserve"> 2021)</w:t>
          </w:r>
        </w:sdtContent>
      </w:sdt>
      <w:r>
        <w:t>. Here, we used individuals of the same species to confirm that</w:t>
      </w:r>
      <w:r w:rsidR="007E1215">
        <w:t xml:space="preserve"> </w:t>
      </w:r>
      <w:r w:rsidR="00763DF0">
        <w:t xml:space="preserve">the </w:t>
      </w:r>
      <w:r w:rsidR="007E1215">
        <w:t>ability to form</w:t>
      </w:r>
      <w:r>
        <w:t xml:space="preserve"> symbioses with nitrogen-fixing bacteria are the primary driver</w:t>
      </w:r>
      <w:r w:rsidR="00222CBB">
        <w:t>s</w:t>
      </w:r>
      <w:r>
        <w:t xml:space="preserve"> of this response</w:t>
      </w:r>
      <w:r w:rsidR="00381CA8">
        <w:t>.</w:t>
      </w:r>
      <w:r w:rsidR="00222CBB">
        <w:t xml:space="preserve"> </w:t>
      </w:r>
      <w:r>
        <w:t xml:space="preserve">Despite a </w:t>
      </w:r>
      <w:r w:rsidR="00381CA8">
        <w:t>strong</w:t>
      </w:r>
      <w:r>
        <w:t xml:space="preserve"> inoculation effect on </w:t>
      </w:r>
      <w:del w:id="150" w:author="Author">
        <w:r w:rsidR="0065663F" w:rsidDel="00C12356">
          <w:delText xml:space="preserve">belowground biomass </w:delText>
        </w:r>
        <w:r w:rsidDel="00C12356">
          <w:delText>carbon costs to acquire nitrogen</w:delText>
        </w:r>
      </w:del>
      <w:ins w:id="151" w:author="Author">
        <w:r w:rsidR="00C12356">
          <w:t>nitrogen uptake</w:t>
        </w:r>
      </w:ins>
      <w:r>
        <w:t xml:space="preserve"> </w:t>
      </w:r>
      <w:r w:rsidR="00A25999">
        <w:t xml:space="preserve">in </w:t>
      </w:r>
      <w:r w:rsidR="00222CBB">
        <w:t xml:space="preserve">the </w:t>
      </w:r>
      <w:r>
        <w:t xml:space="preserve">low soil nitrogen </w:t>
      </w:r>
      <w:r w:rsidR="00222CBB">
        <w:t>fertilization treatment</w:t>
      </w:r>
      <w:r>
        <w:t>, there was no impact (positive or negative) of inoculation</w:t>
      </w:r>
      <w:r w:rsidR="00903CEA">
        <w:t xml:space="preserve"> on </w:t>
      </w:r>
      <w:del w:id="152" w:author="Author">
        <w:r w:rsidR="0065663F" w:rsidDel="00C12356">
          <w:delText xml:space="preserve">belowground biomass </w:delText>
        </w:r>
        <w:r w:rsidR="00903CEA" w:rsidDel="00C12356">
          <w:delText>carbon costs to acquire nitrogen</w:delText>
        </w:r>
      </w:del>
      <w:ins w:id="153" w:author="Author">
        <w:r w:rsidR="00C12356">
          <w:t>nitrogen uptake</w:t>
        </w:r>
      </w:ins>
      <w:r>
        <w:t xml:space="preserve"> </w:t>
      </w:r>
      <w:r w:rsidR="00A25999">
        <w:t xml:space="preserve">in </w:t>
      </w:r>
      <w:r w:rsidR="00222CBB">
        <w:t>the high</w:t>
      </w:r>
      <w:r>
        <w:t xml:space="preserve"> soil nitrogen </w:t>
      </w:r>
      <w:r w:rsidR="00222CBB">
        <w:t>fertilization treatment</w:t>
      </w:r>
      <w:ins w:id="154" w:author="Author">
        <w:r w:rsidR="00C12356">
          <w:t xml:space="preserve">, yielding similar </w:t>
        </w:r>
        <w:r w:rsidR="00C12356">
          <w:lastRenderedPageBreak/>
          <w:t>carbon costs to acquire nitrogen between inoculation treatments</w:t>
        </w:r>
      </w:ins>
      <w:r>
        <w:t xml:space="preserve">. Similar results were shown in a previous cross-species study </w:t>
      </w:r>
      <w:r w:rsidR="001B441D">
        <w:t xml:space="preserve">that observed similar </w:t>
      </w:r>
      <w:r w:rsidR="0065663F">
        <w:t xml:space="preserve">belowground biomass </w:t>
      </w:r>
      <w:r w:rsidR="001B441D">
        <w:t xml:space="preserve">carbon costs to acquire nitrogen under high </w:t>
      </w:r>
      <w:r w:rsidR="009D5FDF">
        <w:t xml:space="preserve">nitrogen </w:t>
      </w:r>
      <w:r w:rsidR="001B441D">
        <w:t xml:space="preserve">fertilization between </w:t>
      </w:r>
      <w:r w:rsidR="00222CBB">
        <w:t>a</w:t>
      </w:r>
      <w:r w:rsidR="001B441D">
        <w:t xml:space="preserve"> nitrogen-fixing and non-fixing species</w:t>
      </w:r>
      <w:r w:rsidR="0038015D">
        <w:t xml:space="preserve"> and</w:t>
      </w:r>
      <w:r w:rsidR="001B441D">
        <w:t xml:space="preserve"> </w:t>
      </w:r>
      <w:r w:rsidR="00903CEA">
        <w:t xml:space="preserve">reduced </w:t>
      </w:r>
      <w:r w:rsidR="0065663F">
        <w:t xml:space="preserve">belowground biomass </w:t>
      </w:r>
      <w:r w:rsidR="00903CEA">
        <w:t xml:space="preserve">carbon costs to acquire nitrogen in the nitrogen-fixing species under low nitrogen </w:t>
      </w:r>
      <w:r w:rsidR="007E1215">
        <w:t xml:space="preserve">fertilization </w:t>
      </w:r>
      <w:sdt>
        <w:sdtPr>
          <w:tag w:val="MENDELEY_CITATION_v3_eyJjaXRhdGlvbklEIjoiTUVOREVMRVlfQ0lUQVRJT05fZjhlYWNhOGQtZjg5Mi00YTY1LThiY2UtMGRkODRhOTM1MzM4IiwicHJvcGVydGllcyI6eyJub3RlSW5kZXgiOjB9LCJpc0VkaXRlZCI6ZmFsc2UsIm1hbnVhbE92ZXJyaWRlIjp7ImlzTWFudWFsbHlPdmVycmlkZGVuIjpmYWxzZSwiY2l0ZXByb2NUZXh0IjoiKFBlcmtvd3NraSA8aT5ldCBhbC48L2k+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
          <w:id w:val="1271280815"/>
          <w:placeholder>
            <w:docPart w:val="DefaultPlaceholder_-1854013440"/>
          </w:placeholder>
        </w:sdtPr>
        <w:sdtContent>
          <w:r w:rsidR="00DA11D6">
            <w:rPr>
              <w:rFonts w:eastAsia="Times New Roman"/>
            </w:rPr>
            <w:t xml:space="preserve">(Perkowski </w:t>
          </w:r>
          <w:r w:rsidR="00DA11D6">
            <w:rPr>
              <w:rFonts w:eastAsia="Times New Roman"/>
              <w:i/>
              <w:iCs/>
            </w:rPr>
            <w:t>et al.</w:t>
          </w:r>
          <w:r w:rsidR="00DA11D6">
            <w:rPr>
              <w:rFonts w:eastAsia="Times New Roman"/>
            </w:rPr>
            <w:t xml:space="preserve"> 2021)</w:t>
          </w:r>
        </w:sdtContent>
      </w:sdt>
      <w:r>
        <w:t xml:space="preserve">. </w:t>
      </w:r>
      <w:r w:rsidR="00903CEA">
        <w:t>The differential role of symbiotic nitrogen fixation on</w:t>
      </w:r>
      <w:ins w:id="155" w:author="Author">
        <w:r w:rsidR="00645B5F">
          <w:t xml:space="preserve"> plant nitrogen uptake</w:t>
        </w:r>
      </w:ins>
      <w:r w:rsidR="00903CEA">
        <w:t xml:space="preserve"> </w:t>
      </w:r>
      <w:del w:id="156" w:author="Author">
        <w:r w:rsidR="0065663F" w:rsidDel="00645B5F">
          <w:delText xml:space="preserve">belowground biomass </w:delText>
        </w:r>
        <w:r w:rsidR="00903CEA" w:rsidDel="00645B5F">
          <w:delText xml:space="preserve">carbon costs to acquire nitrogen </w:delText>
        </w:r>
      </w:del>
      <w:r w:rsidR="00903CEA">
        <w:t xml:space="preserve">under the two nitrogen fertilization treatments </w:t>
      </w:r>
      <w:r>
        <w:t xml:space="preserve">may help to explain the greater prevalence of plants capable of symbiotic nitrogen fixation where soil nitrogen availability is low </w:t>
      </w:r>
      <w:sdt>
        <w:sdtPr>
          <w:rPr>
            <w:color w:val="000000"/>
          </w:rPr>
          <w:tag w:val="MENDELEY_CITATION_v3_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"/>
          <w:id w:val="-242954087"/>
          <w:placeholder>
            <w:docPart w:val="DefaultPlaceholder_-1854013440"/>
          </w:placeholder>
        </w:sdtPr>
        <w:sdtContent>
          <w:r w:rsidR="00DA11D6">
            <w:rPr>
              <w:rFonts w:eastAsia="Times New Roman"/>
            </w:rPr>
            <w:t xml:space="preserve">(Monks </w:t>
          </w:r>
          <w:r w:rsidR="00DA11D6">
            <w:rPr>
              <w:rFonts w:eastAsia="Times New Roman"/>
              <w:i/>
              <w:iCs/>
            </w:rPr>
            <w:t>et al.</w:t>
          </w:r>
          <w:r w:rsidR="00DA11D6">
            <w:rPr>
              <w:rFonts w:eastAsia="Times New Roman"/>
            </w:rPr>
            <w:t xml:space="preserve"> 2012)</w:t>
          </w:r>
        </w:sdtContent>
      </w:sdt>
      <w:r>
        <w:t xml:space="preserve">, as expected from theory </w:t>
      </w:r>
      <w:sdt>
        <w:sdtPr>
          <w:tag w:val="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"/>
          <w:id w:val="18444598"/>
          <w:placeholder>
            <w:docPart w:val="DefaultPlaceholder_-1854013440"/>
          </w:placeholder>
        </w:sdtPr>
        <w:sdtContent>
          <w:r w:rsidR="00DA11D6">
            <w:rPr>
              <w:rFonts w:eastAsia="Times New Roman"/>
            </w:rPr>
            <w:t xml:space="preserve">(Vitousek and Field 1999; Vitousek </w:t>
          </w:r>
          <w:r w:rsidR="00DA11D6">
            <w:rPr>
              <w:rFonts w:eastAsia="Times New Roman"/>
              <w:i/>
              <w:iCs/>
            </w:rPr>
            <w:t>et al.</w:t>
          </w:r>
          <w:r w:rsidR="00DA11D6">
            <w:rPr>
              <w:rFonts w:eastAsia="Times New Roman"/>
            </w:rPr>
            <w:t xml:space="preserve"> 2002; Menge </w:t>
          </w:r>
          <w:r w:rsidR="00DA11D6">
            <w:rPr>
              <w:rFonts w:eastAsia="Times New Roman"/>
              <w:i/>
              <w:iCs/>
            </w:rPr>
            <w:t>et al.</w:t>
          </w:r>
          <w:r w:rsidR="00DA11D6">
            <w:rPr>
              <w:rFonts w:eastAsia="Times New Roman"/>
            </w:rPr>
            <w:t xml:space="preserve"> 2008)</w:t>
          </w:r>
        </w:sdtContent>
      </w:sdt>
      <w:r>
        <w:t xml:space="preserve"> and simulated in plant nitrogen uptake models </w:t>
      </w:r>
      <w:sdt>
        <w:sdtPr>
          <w:tag w:val="MENDELEY_CITATION_v3_eyJjaXRhdGlvbklEIjoiTUVOREVMRVlfQ0lUQVRJT05fYzZlYzE3MTgtZWE2NC00MzI3LTg5ZmEtMmQ4MzY0YjI1ZTEyIiwicHJvcGVydGllcyI6eyJub3RlSW5kZXgiOjB9LCJpc0VkaXRlZCI6ZmFsc2UsIm1hbnVhbE92ZXJyaWRlIjp7ImNpdGVwcm9jVGV4dCI6IihCcnpvc3RlayA8aT5ldCBhbC48L2k+IDIwMTQpIiwiaXNNYW51YWxseU92ZXJyaWRkZW4iOmZhbHNlLCJtYW51YWxPdmVycmlkZVRleHQiOiIifSwiY2l0YXRpb25JdGVtcyI6W3siaWQiOiI2NWRiNWE3Mi1kMTA0LTM5MzMtOWU3Zi1iZGRkODU4NmRhMzg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iwiY29udGFpbmVyLXRpdGxlLXNob3J0IjoiSiBHZW9waHlzIFJlcyBCaW9nZW9zY2kifSwidXJpcyI6WyJodHRwOi8vd3d3Lm1lbmRlbGV5LmNvbS9kb2N1bWVudHMvP3V1aWQ9ZDQwMmRhOGUtNDc2ZS00OGJjLThkOWMtN2M3NmY3YWEwM2E0Il0sImlzVGVtcG9yYXJ5IjpmYWxzZSwibGVnYWN5RGVza3RvcElkIjoiZDQwMmRhOGUtNDc2ZS00OGJjLThkOWMtN2M3NmY3YWEwM2E0In1dfQ=="/>
          <w:id w:val="734053742"/>
          <w:placeholder>
            <w:docPart w:val="DefaultPlaceholder_-1854013440"/>
          </w:placeholder>
        </w:sdtPr>
        <w:sdtContent>
          <w:r w:rsidR="00DA11D6">
            <w:rPr>
              <w:rFonts w:eastAsia="Times New Roman"/>
            </w:rPr>
            <w:t xml:space="preserve">(Brzostek </w:t>
          </w:r>
          <w:r w:rsidR="00DA11D6">
            <w:rPr>
              <w:rFonts w:eastAsia="Times New Roman"/>
              <w:i/>
              <w:iCs/>
            </w:rPr>
            <w:t>et al.</w:t>
          </w:r>
          <w:r w:rsidR="00DA11D6">
            <w:rPr>
              <w:rFonts w:eastAsia="Times New Roman"/>
            </w:rPr>
            <w:t xml:space="preserve"> 2014)</w:t>
          </w:r>
        </w:sdtContent>
      </w:sdt>
      <w:r>
        <w:t>.</w:t>
      </w:r>
    </w:p>
    <w:p w14:paraId="46560356" w14:textId="0151BCB6" w:rsidR="0029725C" w:rsidRPr="00984383" w:rsidRDefault="0029725C" w:rsidP="00903CEA">
      <w:pPr>
        <w:spacing w:line="360" w:lineRule="auto"/>
        <w:ind w:firstLine="720"/>
      </w:pPr>
      <w:r>
        <w:t xml:space="preserve">Our results indicate that symbiotic nitrogen fixation may provide a competitive advantage in nitrogen-poor soils by </w:t>
      </w:r>
      <w:del w:id="157" w:author="Author">
        <w:r w:rsidDel="00E52834">
          <w:delText xml:space="preserve">reducing </w:delText>
        </w:r>
        <w:r w:rsidR="0065663F" w:rsidDel="00E52834">
          <w:delText xml:space="preserve">belowground biomass </w:delText>
        </w:r>
        <w:r w:rsidDel="00E52834">
          <w:delText>carbon costs for acquiring nitrogen</w:delText>
        </w:r>
      </w:del>
      <w:ins w:id="158" w:author="Author">
        <w:r w:rsidR="00E52834">
          <w:t>increasing plant nitrogen uptake</w:t>
        </w:r>
      </w:ins>
      <w:r>
        <w:t xml:space="preserve"> </w:t>
      </w:r>
      <w:r w:rsidR="00456D67">
        <w:t>relative to direct uptake pathways</w:t>
      </w:r>
      <w:r>
        <w:t xml:space="preserve">. However, the longer-term outcomes of this advantage are difficult to predict because nitrogen fixation brings in nitrogen to the ecosystem that may alleviate nitrogen limitation in non-fixing </w:t>
      </w:r>
      <w:r w:rsidR="0038015D">
        <w:t xml:space="preserve">plant </w:t>
      </w:r>
      <w:r>
        <w:t>species</w:t>
      </w:r>
      <w:r w:rsidR="00381CA8">
        <w:t xml:space="preserve">. </w:t>
      </w:r>
      <w:r w:rsidR="00967732">
        <w:t>Additionally</w:t>
      </w:r>
      <w:r w:rsidR="00381CA8">
        <w:t xml:space="preserve">, </w:t>
      </w:r>
      <w:r w:rsidR="00967732">
        <w:t xml:space="preserve">long-term consequences of these dynamics are difficult to predict because </w:t>
      </w:r>
      <w:r>
        <w:t>nitrogen-fixing species may</w:t>
      </w:r>
      <w:r w:rsidR="00381CA8">
        <w:t xml:space="preserve"> </w:t>
      </w:r>
      <w:r>
        <w:t xml:space="preserve">inhibit nitrogen fixation to minimize resource facilitation to neighboring non-fixing species </w:t>
      </w:r>
      <w:sdt>
        <w:sdtPr>
          <w:tag w:val="MENDELEY_CITATION_v3_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"/>
          <w:id w:val="-988555776"/>
          <w:placeholder>
            <w:docPart w:val="DefaultPlaceholder_-1854013440"/>
          </w:placeholder>
        </w:sdtPr>
        <w:sdtContent>
          <w:r w:rsidR="00DA11D6">
            <w:rPr>
              <w:rFonts w:eastAsia="Times New Roman"/>
            </w:rPr>
            <w:t xml:space="preserve">(Nasto </w:t>
          </w:r>
          <w:r w:rsidR="00DA11D6">
            <w:rPr>
              <w:rFonts w:eastAsia="Times New Roman"/>
              <w:i/>
              <w:iCs/>
            </w:rPr>
            <w:t>et al.</w:t>
          </w:r>
          <w:r w:rsidR="00DA11D6">
            <w:rPr>
              <w:rFonts w:eastAsia="Times New Roman"/>
            </w:rPr>
            <w:t xml:space="preserve"> 2017; Taylor and Menge 2021)</w:t>
          </w:r>
        </w:sdtContent>
      </w:sdt>
      <w:r>
        <w:t xml:space="preserve">. </w:t>
      </w:r>
      <w:r w:rsidR="00967732">
        <w:t>O</w:t>
      </w:r>
      <w:r>
        <w:t xml:space="preserve">ther bottom-up (e.g., soil resources) and top-down (e.g., herbivory) factors may </w:t>
      </w:r>
      <w:r w:rsidR="00967732">
        <w:t xml:space="preserve">also </w:t>
      </w:r>
      <w:r>
        <w:t xml:space="preserve">limit the competitive ability of species that associate with symbiotic nitrogen-fixing bacteria in terrestrial ecosystems </w:t>
      </w:r>
      <w:sdt>
        <w:sdtPr>
          <w:tag w:val="MENDELEY_CITATION_v3_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"/>
          <w:id w:val="69555880"/>
          <w:placeholder>
            <w:docPart w:val="DefaultPlaceholder_-1854013440"/>
          </w:placeholder>
        </w:sdtPr>
        <w:sdtContent>
          <w:r w:rsidR="00DA11D6">
            <w:rPr>
              <w:rFonts w:eastAsia="Times New Roman"/>
            </w:rPr>
            <w:t xml:space="preserve">(Eisele </w:t>
          </w:r>
          <w:r w:rsidR="00DA11D6">
            <w:rPr>
              <w:rFonts w:eastAsia="Times New Roman"/>
              <w:i/>
              <w:iCs/>
            </w:rPr>
            <w:t>et al.</w:t>
          </w:r>
          <w:r w:rsidR="00DA11D6">
            <w:rPr>
              <w:rFonts w:eastAsia="Times New Roman"/>
            </w:rPr>
            <w:t xml:space="preserve"> 1989; Ritchie </w:t>
          </w:r>
          <w:r w:rsidR="00DA11D6">
            <w:rPr>
              <w:rFonts w:eastAsia="Times New Roman"/>
              <w:i/>
              <w:iCs/>
            </w:rPr>
            <w:t>et al.</w:t>
          </w:r>
          <w:r w:rsidR="00DA11D6">
            <w:rPr>
              <w:rFonts w:eastAsia="Times New Roman"/>
            </w:rPr>
            <w:t xml:space="preserve"> 1998; Vitousek and Field 1999; Rastetter </w:t>
          </w:r>
          <w:r w:rsidR="00DA11D6">
            <w:rPr>
              <w:rFonts w:eastAsia="Times New Roman"/>
              <w:i/>
              <w:iCs/>
            </w:rPr>
            <w:t>et al.</w:t>
          </w:r>
          <w:r w:rsidR="00DA11D6">
            <w:rPr>
              <w:rFonts w:eastAsia="Times New Roman"/>
            </w:rPr>
            <w:t xml:space="preserve"> 2001; Vitousek </w:t>
          </w:r>
          <w:r w:rsidR="00DA11D6">
            <w:rPr>
              <w:rFonts w:eastAsia="Times New Roman"/>
              <w:i/>
              <w:iCs/>
            </w:rPr>
            <w:t>et al.</w:t>
          </w:r>
          <w:r w:rsidR="00DA11D6">
            <w:rPr>
              <w:rFonts w:eastAsia="Times New Roman"/>
            </w:rPr>
            <w:t xml:space="preserve"> 2002, 2013)</w:t>
          </w:r>
        </w:sdtContent>
      </w:sdt>
      <w:r>
        <w:t xml:space="preserve">. Longer term field and mesocosm experiments (e.g., </w:t>
      </w:r>
      <w:sdt>
        <w:sdtPr>
          <w:rPr>
            <w:color w:val="000000"/>
          </w:rPr>
          <w:tag w:val="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"/>
          <w:id w:val="942495432"/>
          <w:placeholder>
            <w:docPart w:val="DefaultPlaceholder_-1854013440"/>
          </w:placeholder>
        </w:sdtPr>
        <w:sdtContent>
          <w:r w:rsidR="00DA11D6" w:rsidRPr="00DA11D6">
            <w:rPr>
              <w:rFonts w:eastAsia="Times New Roman"/>
              <w:color w:val="000000"/>
            </w:rPr>
            <w:t>Finzi and Rodgers, 2009; Taylor et al., 2017; Lai et al., 2018)</w:t>
          </w:r>
        </w:sdtContent>
      </w:sdt>
      <w:r>
        <w:t xml:space="preserve"> coupled with targeted model experiments (e.g.,</w:t>
      </w:r>
      <w:r w:rsidR="00381CA8">
        <w:t xml:space="preserve"> </w:t>
      </w:r>
      <w:sdt>
        <w:sdtPr>
          <w:rPr>
            <w:color w:val="000000"/>
          </w:rPr>
          <w:tag w:val="MENDELEY_CITATION_v3_eyJjaXRhdGlvbklEIjoiTUVOREVMRVlfQ0lUQVRJT05fYzk2NGRjMTktNWJkNi00Y2VmLTk4ZTctNzg5NmIyYjJlYTA4IiwicHJvcGVydGllcyI6eyJub3RlSW5kZXgiOjB9LCJpc0VkaXRlZCI6ZmFsc2UsIm1hbnVhbE92ZXJyaWRlIjp7ImNpdGVwcm9jVGV4dCI6IihCcnpvc3RlayA8aT5ldCBhbC48L2k+IDIwMTQ7IEFsbGVuIDxpPmV0IGFsLjwvaT4gMjAyMDsgQnJhZ2hpZXJlIDxpPmV0IGFsLjwvaT4gMjAyMikiLCJpc01hbnVhbGx5T3ZlcnJpZGRlbiI6dHJ1ZSwibWFudWFsT3ZlcnJpZGVUZXh0IjoiQnJ6b3N0ZWsgZXQgYWwuLCAyMDE0OyBBbGxlbiBldCBhbC4sIDIwMjA7IEJyYWdoaWVyZSBldCBhbC4sIDIwMjIp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CBNIiwibm9uLWRyb3BwaW5nLXBhcnRpY2xlIjoiIiwicGFyc2UtbmFtZXMiOmZhbHNlLCJzdWZmaXgiOiIifSx7ImRyb3BwaW5nLXBhcnRpY2xlIjoiIiwiZmFtaWx5IjoiRmlzaGVyIiwiZ2l2ZW4iOiJS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"/>
          <w:id w:val="-1342156497"/>
          <w:placeholder>
            <w:docPart w:val="DefaultPlaceholder_-1854013440"/>
          </w:placeholder>
        </w:sdtPr>
        <w:sdtContent>
          <w:r w:rsidR="00DA11D6" w:rsidRPr="00DA11D6">
            <w:rPr>
              <w:rFonts w:eastAsia="Times New Roman"/>
              <w:color w:val="000000"/>
            </w:rPr>
            <w:t>Brzostek et al., 2014; Allen et al., 2020; Braghiere et al., 2022)</w:t>
          </w:r>
        </w:sdtContent>
      </w:sdt>
      <w:r>
        <w:t xml:space="preserve"> could help to clarify the role of these different drivers.</w:t>
      </w:r>
    </w:p>
    <w:p w14:paraId="6CCAE41D" w14:textId="77777777" w:rsidR="0029725C" w:rsidRDefault="0029725C" w:rsidP="00783514">
      <w:pPr>
        <w:spacing w:line="360" w:lineRule="auto"/>
        <w:ind w:firstLine="720"/>
      </w:pPr>
    </w:p>
    <w:p w14:paraId="3E9E1FA0" w14:textId="6BA88961" w:rsidR="0029725C" w:rsidRDefault="0029725C" w:rsidP="00783514">
      <w:pPr>
        <w:spacing w:line="360" w:lineRule="auto"/>
        <w:rPr>
          <w:i/>
        </w:rPr>
      </w:pPr>
      <w:r w:rsidRPr="001C5321">
        <w:rPr>
          <w:i/>
        </w:rPr>
        <w:t>Soil nitrogen availability and inoculation modify whole</w:t>
      </w:r>
      <w:r>
        <w:rPr>
          <w:i/>
        </w:rPr>
        <w:t>-</w:t>
      </w:r>
      <w:r w:rsidRPr="001C5321">
        <w:rPr>
          <w:i/>
        </w:rPr>
        <w:t>plant nitrogen, but not belowground carbon</w:t>
      </w:r>
      <w:r w:rsidR="0065663F">
        <w:rPr>
          <w:i/>
        </w:rPr>
        <w:t xml:space="preserve"> allocation</w:t>
      </w:r>
    </w:p>
    <w:p w14:paraId="76EDD366" w14:textId="188351BD" w:rsidR="0029725C" w:rsidRDefault="00E52834" w:rsidP="00456D67">
      <w:pPr>
        <w:spacing w:line="360" w:lineRule="auto"/>
      </w:pPr>
      <w:ins w:id="159" w:author="Author">
        <w:r>
          <w:t xml:space="preserve">Plant nitrogen uptake increased with increasing soil nitrogen fertilization and inoculation under low soil nitrogen. </w:t>
        </w:r>
      </w:ins>
      <w:del w:id="160" w:author="Author">
        <w:r w:rsidR="0029725C" w:rsidDel="00E52834">
          <w:delText>Reduc</w:delText>
        </w:r>
        <w:r w:rsidR="00967732" w:rsidDel="00E52834">
          <w:delText xml:space="preserve">ed </w:delText>
        </w:r>
        <w:r w:rsidR="0065663F" w:rsidDel="00E52834">
          <w:delText xml:space="preserve">belowground biomass </w:delText>
        </w:r>
        <w:r w:rsidR="0029725C" w:rsidDel="00E52834">
          <w:delText>carbon costs to acquire nitrogen with both increasing soil nitrogen fertilization and inoculation under low soil nitrogen were the result of increased plant nitrogen uptake</w:delText>
        </w:r>
        <w:r w:rsidR="0005528E" w:rsidDel="00E52834">
          <w:delText xml:space="preserve">. </w:delText>
        </w:r>
      </w:del>
      <w:r w:rsidR="00381CA8">
        <w:t>B</w:t>
      </w:r>
      <w:r w:rsidR="0029725C">
        <w:t>elowground carbon</w:t>
      </w:r>
      <w:r w:rsidR="00381CA8">
        <w:t xml:space="preserve"> allocation</w:t>
      </w:r>
      <w:r w:rsidR="0029725C">
        <w:t xml:space="preserve"> was not impacted by any of our treatments.</w:t>
      </w:r>
      <w:r w:rsidR="00456D67">
        <w:t xml:space="preserve"> </w:t>
      </w:r>
      <w:r w:rsidR="0029725C">
        <w:t xml:space="preserve">The increase in nitrogen uptake was predominantly used to support aboveground tissue, which </w:t>
      </w:r>
      <w:r w:rsidR="00456D67">
        <w:t>demonstrated</w:t>
      </w:r>
      <w:r w:rsidR="0029725C">
        <w:t xml:space="preserve"> </w:t>
      </w:r>
      <w:r w:rsidR="00381CA8">
        <w:t xml:space="preserve">a </w:t>
      </w:r>
      <w:r w:rsidR="00456D67">
        <w:t>strong</w:t>
      </w:r>
      <w:r w:rsidR="00381CA8">
        <w:t xml:space="preserve"> increase</w:t>
      </w:r>
      <w:r w:rsidR="0029725C">
        <w:t xml:space="preserve"> under increasing soil nitrogen </w:t>
      </w:r>
      <w:r w:rsidR="00456D67">
        <w:t>fertilization</w:t>
      </w:r>
      <w:r w:rsidR="0029725C">
        <w:t xml:space="preserve"> and with inoculation </w:t>
      </w:r>
      <w:r w:rsidR="0029725C">
        <w:lastRenderedPageBreak/>
        <w:t xml:space="preserve">when soil nitrogen was low. Specifically, increases in plant nitrogen uptake were associated with increased total leaf area, which likely increased total biomass </w:t>
      </w:r>
      <w:r w:rsidR="00967732">
        <w:t>due</w:t>
      </w:r>
      <w:r w:rsidR="0029725C">
        <w:t xml:space="preserve"> to greater surface area for light interception and </w:t>
      </w:r>
      <w:r w:rsidR="00967732">
        <w:t xml:space="preserve">whole-plant </w:t>
      </w:r>
      <w:r w:rsidR="0029725C">
        <w:t xml:space="preserve">primary productivity. Theory suggests that increasing nitrogen availability (from soil or symbionts) should increase relative plant investment in aboveground tissues </w:t>
      </w:r>
      <w:sdt>
        <w:sdtPr>
          <w:rPr>
            <w:color w:val="000000"/>
          </w:rPr>
          <w:tag w:val="MENDELEY_CITATION_v3_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"/>
          <w:id w:val="-1171869729"/>
          <w:placeholder>
            <w:docPart w:val="DefaultPlaceholder_-1854013440"/>
          </w:placeholder>
        </w:sdtPr>
        <w:sdtContent>
          <w:r w:rsidR="00DA11D6" w:rsidRPr="00DA11D6">
            <w:rPr>
              <w:rFonts w:eastAsia="Times New Roman"/>
              <w:color w:val="000000"/>
            </w:rPr>
            <w:t>(Ågren and Franklin 2003)</w:t>
          </w:r>
        </w:sdtContent>
      </w:sdt>
      <w:r w:rsidR="0029725C">
        <w:t xml:space="preserve">, as </w:t>
      </w:r>
      <w:r w:rsidR="00967732">
        <w:t xml:space="preserve">was </w:t>
      </w:r>
      <w:r w:rsidR="0029725C">
        <w:t xml:space="preserve">observed here. </w:t>
      </w:r>
      <w:r w:rsidR="0065663F">
        <w:t>M</w:t>
      </w:r>
      <w:r w:rsidR="0029725C">
        <w:t xml:space="preserve">eta-analyses </w:t>
      </w:r>
      <w:r w:rsidR="0065663F">
        <w:t xml:space="preserve">also </w:t>
      </w:r>
      <w:r w:rsidR="0029725C">
        <w:t xml:space="preserve">find consistent positive increases in aboveground biomass with increasing soil nitrogen availability but inconsistent impacts on belowground biomass </w:t>
      </w:r>
      <w:sdt>
        <w:sdtPr>
          <w:tag w:val="MENDELEY_CITATION_v3_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"/>
          <w:id w:val="1835563358"/>
          <w:placeholder>
            <w:docPart w:val="DefaultPlaceholder_-1854013440"/>
          </w:placeholder>
        </w:sdtPr>
        <w:sdtContent>
          <w:r w:rsidR="00DA11D6">
            <w:rPr>
              <w:rFonts w:eastAsia="Times New Roman"/>
            </w:rPr>
            <w:t xml:space="preserve">(Li </w:t>
          </w:r>
          <w:r w:rsidR="00DA11D6">
            <w:rPr>
              <w:rFonts w:eastAsia="Times New Roman"/>
              <w:i/>
              <w:iCs/>
            </w:rPr>
            <w:t>et al.</w:t>
          </w:r>
          <w:r w:rsidR="00DA11D6">
            <w:rPr>
              <w:rFonts w:eastAsia="Times New Roman"/>
            </w:rPr>
            <w:t xml:space="preserve"> 2020)</w:t>
          </w:r>
        </w:sdtContent>
      </w:sdt>
      <w:r w:rsidR="0029725C">
        <w:t>.</w:t>
      </w:r>
    </w:p>
    <w:p w14:paraId="1CD3EFCF" w14:textId="12609258" w:rsidR="0029725C" w:rsidRPr="001C5321" w:rsidRDefault="0029725C" w:rsidP="00783514">
      <w:pPr>
        <w:spacing w:line="360" w:lineRule="auto"/>
        <w:ind w:firstLine="720"/>
      </w:pPr>
      <w:r>
        <w:t>Our findings provide a</w:t>
      </w:r>
      <w:r w:rsidR="002C770E">
        <w:t xml:space="preserve">n empirical </w:t>
      </w:r>
      <w:r>
        <w:t xml:space="preserve">benchmark for models that use carbon costs of nitrogen acquisition to simulate terrestrial carbon-nitrogen dynamics (e.g., </w:t>
      </w:r>
      <w:sdt>
        <w:sdtPr>
          <w:rPr>
            <w:color w:val="000000"/>
          </w:rPr>
          <w:tag w:val="MENDELEY_CITATION_v3_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iwiY29udGFpbmVyLXRpdGxlLXNob3J0IjoiSiBHZW9waHlzIFJlcyBCaW9nZW9zY2kifSwidXJpcyI6WyJodHRwOi8vd3d3Lm1lbmRlbGV5LmNvbS9kb2N1bWVudHMvP3V1aWQ9ZDQwMmRhOGUtNDc2ZS00OGJjLThkOWMtN2M3NmY3YWEwM2E0Il0sImlzVGVtcG9yYXJ5IjpmYWxzZSwibGVnYWN5RGVza3RvcElkIjoiZDQwMmRhOGUtNDc2ZS00OGJjLThkOWMtN2M3NmY3YWEwM2E0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CBNIiwibm9uLWRyb3BwaW5nLXBhcnRpY2xlIjoiIiwicGFyc2UtbmFtZXMiOmZhbHNlLCJzdWZmaXgiOiIifSx7ImRyb3BwaW5nLXBhcnRpY2xlIjoiIiwiZmFtaWx5IjoiRmlzaGVyIiwiZ2l2ZW4iOiJS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"/>
          <w:id w:val="2129651507"/>
          <w:placeholder>
            <w:docPart w:val="DefaultPlaceholder_-1854013440"/>
          </w:placeholder>
        </w:sdtPr>
        <w:sdtContent>
          <w:r w:rsidR="00DA11D6" w:rsidRPr="00DA11D6">
            <w:rPr>
              <w:rFonts w:eastAsia="Times New Roman"/>
              <w:color w:val="000000"/>
            </w:rPr>
            <w:t>Brzostek et al., 2014; Shi et al., 2016; Braghiere et al., 2022)</w:t>
          </w:r>
        </w:sdtContent>
      </w:sdt>
      <w:r>
        <w:t>. Integrating our res</w:t>
      </w:r>
      <w:r w:rsidR="00967732">
        <w:t xml:space="preserve">ults with findings presented in </w:t>
      </w:r>
      <w:sdt>
        <w:sdtPr>
          <w:rPr>
            <w:color w:val="000000"/>
          </w:rPr>
          <w:tag w:val="MENDELEY_CITATION_v3_eyJjaXRhdGlvbklEIjoiTUVOREVMRVlfQ0lUQVRJT05fZDc5MWM4MDQtYzJkYS00OThhLTlkN2MtZTE3MmMxMDQxNDliIiwicHJvcGVydGllcyI6eyJub3RlSW5kZXgiOjB9LCJpc0VkaXRlZCI6ZmFsc2UsIm1hbnVhbE92ZXJyaWRlIjp7ImlzTWFudWFsbHlPdmVycmlkZGVuIjp0cnVlLCJjaXRlcHJvY1RleHQiOiIoUGVya293c2tpIDxpPmV0IGFsLjwvaT4gMjAyMSkiLCJtYW51YWxPdmVycmlkZVRleHQiOiJQZXJrb3dza2kgZXQgYWwuICgyMDIxKSJ9LCJjaXRhdGlvbkl0ZW1zIjpb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
          <w:id w:val="1814445270"/>
          <w:placeholder>
            <w:docPart w:val="DefaultPlaceholder_-1854013440"/>
          </w:placeholder>
        </w:sdtPr>
        <w:sdtContent>
          <w:r w:rsidR="00DA11D6" w:rsidRPr="00DA11D6">
            <w:rPr>
              <w:color w:val="000000"/>
            </w:rPr>
            <w:t>Perkowski et al. (2021)</w:t>
          </w:r>
        </w:sdtContent>
      </w:sdt>
      <w:r>
        <w:t>, changes in</w:t>
      </w:r>
      <w:r w:rsidR="0065663F">
        <w:t xml:space="preserve"> the belowground</w:t>
      </w:r>
      <w:r>
        <w:t xml:space="preserve"> cost</w:t>
      </w:r>
      <w:r w:rsidR="00456D67">
        <w:t xml:space="preserve"> of nitrogen acquisition</w:t>
      </w:r>
      <w:r>
        <w:t xml:space="preserve"> due to increasing soil nitrogen availability or ability to associate with symbiotic nitrogen-fixing bacteria should be the result of stronger differences in plant nitrogen uptake than belowground carbon allocation. </w:t>
      </w:r>
      <w:r w:rsidR="0065663F">
        <w:rPr>
          <w:color w:val="000000"/>
        </w:rPr>
        <w:t>Thus, models that omit variability in costs to acquire nitrogen are likely to bias estimates of plant carbon-nitrogen economics across environmental gradients.</w:t>
      </w:r>
      <w:r w:rsidR="0065663F">
        <w:t xml:space="preserve"> </w:t>
      </w:r>
      <w:r>
        <w:t>However, it must be noted that, in both studies, additional carbon costs that resulted from differences in root exudation</w:t>
      </w:r>
      <w:r w:rsidR="0038015D">
        <w:t>, turnover,</w:t>
      </w:r>
      <w:r>
        <w:t xml:space="preserve"> or respiration </w:t>
      </w:r>
      <w:r w:rsidR="0038015D">
        <w:t>were not quantified</w:t>
      </w:r>
      <w:r>
        <w:t xml:space="preserve">. It is unclear whether these unaccounted allocation patterns are proportional to belowground </w:t>
      </w:r>
      <w:r w:rsidR="0065663F">
        <w:t xml:space="preserve">biomass </w:t>
      </w:r>
      <w:r>
        <w:t>carbon costs and future studies should be performed to validate this assumption.</w:t>
      </w:r>
    </w:p>
    <w:p w14:paraId="09A3A681" w14:textId="77777777" w:rsidR="0029725C" w:rsidRDefault="0029725C" w:rsidP="00783514">
      <w:pPr>
        <w:spacing w:line="360" w:lineRule="auto"/>
        <w:ind w:left="720"/>
      </w:pPr>
    </w:p>
    <w:p w14:paraId="66374F38" w14:textId="52BE50A0" w:rsidR="0029725C" w:rsidRDefault="0029725C" w:rsidP="00783514">
      <w:pPr>
        <w:spacing w:line="360" w:lineRule="auto"/>
        <w:rPr>
          <w:i/>
        </w:rPr>
      </w:pPr>
      <w:r w:rsidRPr="00D306B3">
        <w:rPr>
          <w:i/>
        </w:rPr>
        <w:t>Soil nitrogen fertilization reduce</w:t>
      </w:r>
      <w:ins w:id="161" w:author="Author">
        <w:r w:rsidR="00DB0255">
          <w:rPr>
            <w:i/>
          </w:rPr>
          <w:t>s</w:t>
        </w:r>
      </w:ins>
      <w:r w:rsidRPr="00D306B3">
        <w:rPr>
          <w:i/>
        </w:rPr>
        <w:t xml:space="preserve"> plant investment </w:t>
      </w:r>
      <w:r w:rsidR="00A25999">
        <w:rPr>
          <w:i/>
        </w:rPr>
        <w:t xml:space="preserve">toward </w:t>
      </w:r>
      <w:ins w:id="162" w:author="Author">
        <w:r w:rsidR="00DB0255">
          <w:rPr>
            <w:i/>
          </w:rPr>
          <w:t>symbiotic nitrogen fixation</w:t>
        </w:r>
      </w:ins>
    </w:p>
    <w:p w14:paraId="4C492983" w14:textId="79DD9CD2" w:rsidR="00CC583D" w:rsidRDefault="00CC583D" w:rsidP="00783514">
      <w:pPr>
        <w:spacing w:line="360" w:lineRule="auto"/>
        <w:rPr>
          <w:ins w:id="163" w:author="Author"/>
        </w:rPr>
      </w:pPr>
      <w:ins w:id="164" w:author="Author">
        <w:r>
          <w:t>Consistent with our hypothesis, root nodulation and plant investment toward symbiotic nitrogen fixation decreased with increasing nitrogen fertilization in inoculated plants. These patterns corre</w:t>
        </w:r>
      </w:ins>
    </w:p>
    <w:p w14:paraId="5FA1B5D2" w14:textId="77777777" w:rsidR="00CC583D" w:rsidRDefault="00CC583D" w:rsidP="00783514">
      <w:pPr>
        <w:spacing w:line="360" w:lineRule="auto"/>
        <w:rPr>
          <w:ins w:id="165" w:author="Author"/>
        </w:rPr>
      </w:pPr>
    </w:p>
    <w:p w14:paraId="30043F26" w14:textId="7B0AE492" w:rsidR="00CC583D" w:rsidRDefault="00DB0255" w:rsidP="00783514">
      <w:pPr>
        <w:spacing w:line="360" w:lineRule="auto"/>
        <w:rPr>
          <w:ins w:id="166" w:author="Author"/>
        </w:rPr>
      </w:pPr>
      <w:ins w:id="167" w:author="Author">
        <w:r>
          <w:t>Plant investment toward symbiotic nitrogen fixation decreased with increasing nitrogen fertilization in inoculated plants. Root nodule biomass and the ratio of root nodule biomass to root biomass were each reduced in the high nitrogen fertilization treatment compared to the low nitrogen fertilization treatment</w:t>
        </w:r>
        <w:r w:rsidR="00CC583D">
          <w:t xml:space="preserve">, which corresponded with reduced effects of inoculation treatments </w:t>
        </w:r>
      </w:ins>
    </w:p>
    <w:p w14:paraId="572F861E" w14:textId="77777777" w:rsidR="00CC583D" w:rsidRDefault="00CC583D" w:rsidP="00783514">
      <w:pPr>
        <w:spacing w:line="360" w:lineRule="auto"/>
        <w:rPr>
          <w:ins w:id="168" w:author="Author"/>
        </w:rPr>
      </w:pPr>
    </w:p>
    <w:p w14:paraId="2C1B67E5" w14:textId="5E78B11D" w:rsidR="00DB0255" w:rsidRDefault="0029725C" w:rsidP="00783514">
      <w:pPr>
        <w:spacing w:line="360" w:lineRule="auto"/>
        <w:rPr>
          <w:ins w:id="169" w:author="Author"/>
        </w:rPr>
      </w:pPr>
      <w:del w:id="170" w:author="Author">
        <w:r w:rsidDel="00C12356">
          <w:lastRenderedPageBreak/>
          <w:delText xml:space="preserve">the level of nitrogen availability did not impact the strength of the symbiosis between </w:delText>
        </w:r>
        <w:r w:rsidDel="00C12356">
          <w:rPr>
            <w:i/>
          </w:rPr>
          <w:delText>G. max</w:delText>
        </w:r>
        <w:r w:rsidDel="00C12356">
          <w:delText xml:space="preserve"> and </w:delText>
        </w:r>
        <w:r w:rsidDel="00C12356">
          <w:rPr>
            <w:i/>
          </w:rPr>
          <w:delText>B. japonicum</w:delText>
        </w:r>
        <w:r w:rsidDel="00C12356">
          <w:delText xml:space="preserve">. </w:delText>
        </w:r>
      </w:del>
      <w:r>
        <w:t xml:space="preserve">This result </w:t>
      </w:r>
      <w:ins w:id="171" w:author="Author">
        <w:r w:rsidR="00C12356">
          <w:t xml:space="preserve">followed our expectations and previous results showing that plants decrease reliance on nitrogen-fixing symbionts as soil nitrogen availability increases </w:t>
        </w:r>
      </w:ins>
      <w:del w:id="172" w:author="Author">
        <w:r w:rsidDel="00C12356">
          <w:delText>was counter to</w:delText>
        </w:r>
        <w:r w:rsidR="00333167" w:rsidDel="00C12356">
          <w:delText xml:space="preserve"> the</w:delText>
        </w:r>
        <w:r w:rsidDel="00C12356">
          <w:delText xml:space="preserve"> expectation that </w:delText>
        </w:r>
        <w:r w:rsidR="00456D67" w:rsidDel="00C12356">
          <w:delText>increasing</w:delText>
        </w:r>
        <w:r w:rsidDel="00C12356">
          <w:delText xml:space="preserve"> soil nitrogen availability would reduce plant reliance on nitrogen fixing symbionts</w:delText>
        </w:r>
        <w:r w:rsidR="00AC0B40" w:rsidDel="00C12356">
          <w:delText xml:space="preserve"> </w:delText>
        </w:r>
      </w:del>
      <w:sdt>
        <w:sdtPr>
          <w:tag w:val="MENDELEY_CITATION_v3_eyJjaXRhdGlvbklEIjoiTUVOREVMRVlfQ0lUQVRJT05fNDU2MzJkMDAtMjA1Yy00MDVmLWI3MjctZWQxZTJhNTdjOTRkIiwicHJvcGVydGllcyI6eyJub3RlSW5kZXgiOjB9LCJpc0VkaXRlZCI6ZmFsc2UsIm1hbnVhbE92ZXJyaWRlIjp7ImlzTWFudWFsbHlPdmVycmlkZGVuIjpmYWxzZSwiY2l0ZXByb2NUZXh0IjoiKFZpdG91c2VrIDxpPmV0IGFsLjwvaT4gMjAwMjsgUGVya293c2tpIDxpPmV0IGFsLjwvaT4gMjAyMS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VUkwiOiJodHRwczovL2FjYWRlbWljLm91cC5jb20vanhiL2FydGljbGUvNzIvMTUvNTc2Ni82Mjk2NDgw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"/>
          <w:id w:val="1396856024"/>
          <w:placeholder>
            <w:docPart w:val="DefaultPlaceholder_-1854013440"/>
          </w:placeholder>
        </w:sdtPr>
        <w:sdtContent>
          <w:r w:rsidR="00DA11D6">
            <w:rPr>
              <w:rFonts w:eastAsia="Times New Roman"/>
            </w:rPr>
            <w:t xml:space="preserve">(Vitousek </w:t>
          </w:r>
          <w:r w:rsidR="00DA11D6">
            <w:rPr>
              <w:rFonts w:eastAsia="Times New Roman"/>
              <w:i/>
              <w:iCs/>
            </w:rPr>
            <w:t>et al.</w:t>
          </w:r>
          <w:r w:rsidR="00DA11D6">
            <w:rPr>
              <w:rFonts w:eastAsia="Times New Roman"/>
            </w:rPr>
            <w:t xml:space="preserve"> 2002; Perkowski </w:t>
          </w:r>
          <w:r w:rsidR="00DA11D6">
            <w:rPr>
              <w:rFonts w:eastAsia="Times New Roman"/>
              <w:i/>
              <w:iCs/>
            </w:rPr>
            <w:t>et al.</w:t>
          </w:r>
          <w:r w:rsidR="00DA11D6">
            <w:rPr>
              <w:rFonts w:eastAsia="Times New Roman"/>
            </w:rPr>
            <w:t xml:space="preserve"> 2021)</w:t>
          </w:r>
        </w:sdtContent>
      </w:sdt>
      <w:r w:rsidR="0065663F">
        <w:rPr>
          <w:color w:val="000000"/>
        </w:rPr>
        <w:t>, though recent work suggests that plants</w:t>
      </w:r>
      <w:r w:rsidR="005C657A">
        <w:rPr>
          <w:color w:val="000000"/>
        </w:rPr>
        <w:t xml:space="preserve"> </w:t>
      </w:r>
      <w:ins w:id="173" w:author="Author">
        <w:r w:rsidR="00DB0255">
          <w:rPr>
            <w:color w:val="000000"/>
          </w:rPr>
          <w:t xml:space="preserve">can </w:t>
        </w:r>
      </w:ins>
      <w:r w:rsidR="005C657A">
        <w:rPr>
          <w:color w:val="000000"/>
        </w:rPr>
        <w:t xml:space="preserve">still </w:t>
      </w:r>
      <w:r w:rsidR="00123B95">
        <w:rPr>
          <w:color w:val="000000"/>
        </w:rPr>
        <w:t>acquire nitrogen through</w:t>
      </w:r>
      <w:r w:rsidR="005C657A">
        <w:rPr>
          <w:color w:val="000000"/>
        </w:rPr>
        <w:t xml:space="preserve"> symbiotic</w:t>
      </w:r>
      <w:r w:rsidR="0065663F">
        <w:rPr>
          <w:color w:val="000000"/>
        </w:rPr>
        <w:t xml:space="preserve"> nitrogen fixation under high nitrogen availability </w:t>
      </w:r>
      <w:del w:id="174" w:author="Author">
        <w:r w:rsidR="0065663F" w:rsidDel="005D74D8">
          <w:rPr>
            <w:color w:val="000000"/>
          </w:rPr>
          <w:delText xml:space="preserve">even if investment in the nitrogen fixation pathway trends in a negative direction </w:delText>
        </w:r>
      </w:del>
      <w:sdt>
        <w:sdtPr>
          <w:rPr>
            <w:color w:val="000000"/>
          </w:rPr>
          <w:tag w:val="MENDELEY_CITATION_v3_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"/>
          <w:id w:val="-1313790308"/>
          <w:placeholder>
            <w:docPart w:val="DefaultPlaceholder_-1854013440"/>
          </w:placeholder>
        </w:sdtPr>
        <w:sdtContent>
          <w:r w:rsidR="00DA11D6">
            <w:rPr>
              <w:rFonts w:eastAsia="Times New Roman"/>
            </w:rPr>
            <w:t xml:space="preserve">(Menge </w:t>
          </w:r>
          <w:r w:rsidR="00DA11D6">
            <w:rPr>
              <w:rFonts w:eastAsia="Times New Roman"/>
              <w:i/>
              <w:iCs/>
            </w:rPr>
            <w:t>et al.</w:t>
          </w:r>
          <w:r w:rsidR="00DA11D6">
            <w:rPr>
              <w:rFonts w:eastAsia="Times New Roman"/>
            </w:rPr>
            <w:t xml:space="preserve"> 2023)</w:t>
          </w:r>
        </w:sdtContent>
      </w:sdt>
      <w:r>
        <w:t>.</w:t>
      </w:r>
      <w:r w:rsidR="0009797F">
        <w:t xml:space="preserve"> </w:t>
      </w:r>
    </w:p>
    <w:p w14:paraId="72E7058F" w14:textId="20CAFF80" w:rsidR="0029725C" w:rsidRPr="00C73C07" w:rsidDel="00DB0255" w:rsidRDefault="0009797F">
      <w:pPr>
        <w:spacing w:line="360" w:lineRule="auto"/>
        <w:rPr>
          <w:del w:id="175" w:author="Author"/>
        </w:rPr>
      </w:pPr>
      <w:del w:id="176" w:author="Author">
        <w:r w:rsidDel="00DB0255">
          <w:delText xml:space="preserve">Indeed, we </w:delText>
        </w:r>
        <w:r w:rsidR="0065663F" w:rsidDel="00DB0255">
          <w:delText>observe</w:delText>
        </w:r>
        <w:r w:rsidDel="00DB0255">
          <w:delText>d</w:delText>
        </w:r>
        <w:r w:rsidR="0065663F" w:rsidDel="00DB0255">
          <w:delText xml:space="preserve"> </w:delText>
        </w:r>
        <w:r w:rsidR="0029725C" w:rsidDel="00DB0255">
          <w:delText xml:space="preserve">a negative, albeit nonsignificant, trend in the effect of increasing fertilization on plant investment toward symbiotic nitrogen fixation, where </w:delText>
        </w:r>
        <w:r w:rsidR="00BC2ED8" w:rsidDel="00DB0255">
          <w:delText xml:space="preserve">inoculated </w:delText>
        </w:r>
        <w:r w:rsidR="0029725C" w:rsidDel="00DB0255">
          <w:delText>individuals grown under high soil nitrogen availability had mean root nodule biomass and root nodule biomass:</w:delText>
        </w:r>
        <w:r w:rsidR="0005528E" w:rsidDel="00DB0255">
          <w:delText xml:space="preserve"> </w:delText>
        </w:r>
        <w:r w:rsidR="0029725C" w:rsidDel="00DB0255">
          <w:delText>root biomass values that were 46% and 40% l</w:delText>
        </w:r>
        <w:r w:rsidR="00A83011" w:rsidDel="00DB0255">
          <w:delText>ess</w:delText>
        </w:r>
        <w:r w:rsidR="0029725C" w:rsidDel="00DB0255">
          <w:delText xml:space="preserve"> than individuals grown under low soil nitrogen availability. Regardless, null effects of soil nitrogen availability on plant investment toward symbiotic nitrogen fixation may imply stronger bacterial control over the symbiosis than previously thought. </w:delText>
        </w:r>
        <w:r w:rsidR="00A83011" w:rsidDel="00DB0255">
          <w:delText xml:space="preserve">If true, greater carbon costs for nitrogen acquisition may have been observed in inoculated plants grown under high soil nitrogen if </w:delText>
        </w:r>
        <w:r w:rsidR="00456D67" w:rsidDel="00DB0255">
          <w:delText>increased</w:delText>
        </w:r>
        <w:r w:rsidR="00A83011" w:rsidDel="00DB0255">
          <w:delText xml:space="preserve"> amounts of unquantified plant carbon </w:delText>
        </w:r>
        <w:r w:rsidR="008163BF" w:rsidDel="00DB0255">
          <w:delText xml:space="preserve">were allocated toward bacterial respiration. </w:delText>
        </w:r>
        <w:r w:rsidR="0029725C" w:rsidDel="00DB0255">
          <w:delText xml:space="preserve">Carbon and nitrogen tracing experiments would be useful for examining this </w:delText>
        </w:r>
        <w:r w:rsidR="00456D67" w:rsidDel="00DB0255">
          <w:delText>hypothesis</w:delText>
        </w:r>
        <w:r w:rsidR="0029725C" w:rsidDel="00DB0255">
          <w:delText>.</w:delText>
        </w:r>
      </w:del>
    </w:p>
    <w:p w14:paraId="23CD4692" w14:textId="77777777" w:rsidR="0029725C" w:rsidRDefault="0029725C">
      <w:pPr>
        <w:spacing w:line="360" w:lineRule="auto"/>
        <w:pPrChange w:id="177" w:author="Author">
          <w:pPr>
            <w:spacing w:line="360" w:lineRule="auto"/>
            <w:ind w:left="720"/>
          </w:pPr>
        </w:pPrChange>
      </w:pPr>
    </w:p>
    <w:p w14:paraId="15192030" w14:textId="77777777" w:rsidR="0029725C" w:rsidRDefault="0029725C" w:rsidP="00783514">
      <w:pPr>
        <w:spacing w:line="360" w:lineRule="auto"/>
      </w:pPr>
      <w:r>
        <w:rPr>
          <w:i/>
          <w:iCs/>
        </w:rPr>
        <w:t>Study limitations</w:t>
      </w:r>
    </w:p>
    <w:p w14:paraId="7FF4A069" w14:textId="10B47677" w:rsidR="0029725C" w:rsidRPr="001D4CE3" w:rsidRDefault="0029725C" w:rsidP="001B441D">
      <w:pPr>
        <w:spacing w:line="360" w:lineRule="auto"/>
      </w:pPr>
      <w:r>
        <w:t xml:space="preserve">This study has a few limitations that deserve recognition and limit the generality of </w:t>
      </w:r>
      <w:r w:rsidR="00BC2ED8">
        <w:t>the</w:t>
      </w:r>
      <w:r>
        <w:t xml:space="preserve"> observed responses. First, effects of soil nitrogen fertilization on root nodulation may be nonlinear, and a two-</w:t>
      </w:r>
      <w:r w:rsidR="00456D67">
        <w:t>level</w:t>
      </w:r>
      <w:r>
        <w:t xml:space="preserve"> fertilization experiment is not equipped to address possible nonlinearities that might explain the interaction between soil nitrogen fertilization and root nodulation. Future work should consider conducting similar experiments using a larger number of nitrogen fertilization treatments than presented here. Additionally, this study used a single plant species and an inoculant comprising a single bacterial species. While this allow</w:t>
      </w:r>
      <w:r w:rsidR="00185382">
        <w:t>ed</w:t>
      </w:r>
      <w:r>
        <w:t xml:space="preserve"> us to isolate mechanisms that drove </w:t>
      </w:r>
      <w:r>
        <w:rPr>
          <w:i/>
          <w:iCs/>
        </w:rPr>
        <w:t>G. max</w:t>
      </w:r>
      <w:r>
        <w:t xml:space="preserve"> responses to nitrogen fertilization and inoculation independent of phylogeny or genetic diversity</w:t>
      </w:r>
      <w:r w:rsidR="00185382">
        <w:t xml:space="preserve">, </w:t>
      </w:r>
      <w:r>
        <w:t>a key factor that limited inferences in</w:t>
      </w:r>
      <w:r w:rsidR="00AC0B40">
        <w:t xml:space="preserve"> </w:t>
      </w:r>
      <w:sdt>
        <w:sdtPr>
          <w:rPr>
            <w:color w:val="000000"/>
          </w:rPr>
          <w:tag w:val="MENDELEY_CITATION_v3_eyJjaXRhdGlvbklEIjoiTUVOREVMRVlfQ0lUQVRJT05fYjUyNGE5ZmUtZGYxYy00OTI0LWExYTUtNzdmMDFkOWIxNTQ3IiwicHJvcGVydGllcyI6eyJub3RlSW5kZXgiOjB9LCJpc0VkaXRlZCI6ZmFsc2UsIm1hbnVhbE92ZXJyaWRlIjp7ImlzTWFudWFsbHlPdmVycmlkZGVuIjp0cnVlLCJjaXRlcHJvY1RleHQiOiIoUGVya293c2tpIDxpPmV0IGFsLjwvaT4gMjAyMSkiLCJtYW51YWxPdmVycmlkZVRleHQiOiJQZXJrb3dza2kgZXQgYWwuICgyMDIxKSJ9LCJjaXRhdGlvbkl0ZW1zIjpb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
          <w:id w:val="1047253181"/>
          <w:placeholder>
            <w:docPart w:val="DefaultPlaceholder_-1854013440"/>
          </w:placeholder>
        </w:sdtPr>
        <w:sdtContent>
          <w:r w:rsidR="00DA11D6" w:rsidRPr="00DA11D6">
            <w:rPr>
              <w:rFonts w:eastAsia="Times New Roman"/>
              <w:color w:val="000000"/>
            </w:rPr>
            <w:t>Perkowski et al. (2021)</w:t>
          </w:r>
        </w:sdtContent>
      </w:sdt>
      <w:r>
        <w:t xml:space="preserve">, future work should consider conducting similar experiments using a larger number of leguminous species, as well as multi-species mixes of different </w:t>
      </w:r>
      <w:r>
        <w:rPr>
          <w:i/>
          <w:iCs/>
        </w:rPr>
        <w:t>Rhizobium</w:t>
      </w:r>
      <w:r>
        <w:t xml:space="preserve"> or </w:t>
      </w:r>
      <w:r>
        <w:rPr>
          <w:i/>
          <w:iCs/>
        </w:rPr>
        <w:t>Actinobacteria</w:t>
      </w:r>
      <w:r>
        <w:t xml:space="preserve"> species. Doing so would better allow us to generalize patterns observed here and would </w:t>
      </w:r>
      <w:r w:rsidR="00456D67">
        <w:t>more accurately</w:t>
      </w:r>
      <w:r>
        <w:t xml:space="preserve"> replicate soil microbial communities</w:t>
      </w:r>
      <w:r w:rsidR="0038015D">
        <w:t xml:space="preserve"> that are</w:t>
      </w:r>
      <w:r>
        <w:t xml:space="preserve"> observed in nature.</w:t>
      </w:r>
      <w:r w:rsidR="0065663F">
        <w:t xml:space="preserve"> </w:t>
      </w:r>
      <w:del w:id="178" w:author="Author">
        <w:r w:rsidR="0065663F" w:rsidDel="006C7247">
          <w:rPr>
            <w:color w:val="000000"/>
          </w:rPr>
          <w:delText xml:space="preserve">It should be noted that uninoculated individuals that formed nodules were kept in the analysis. </w:delText>
        </w:r>
      </w:del>
      <w:r w:rsidR="0065663F">
        <w:rPr>
          <w:color w:val="000000"/>
        </w:rPr>
        <w:t>Finally, the belowground biomass carbon cost to acquire nitrogen metric used in this study does not account for changes in belowground carbon allocation due to root turnover, respiration, or root exudation. It is possible that nitrogen fertilization and inoculation with symbiotic nitrogen-fixing bacteria may modify metabolic pathways that alter carbon investment (e.g., bacterial respiration). Future studies should carefully assess whether these carbon pools should be measured as failure to measure these pools could risk underestimating the belowground biomass carbon cost of nitrogen acquisition.</w:t>
      </w:r>
    </w:p>
    <w:p w14:paraId="66BAC737" w14:textId="77777777" w:rsidR="0029725C" w:rsidRDefault="0029725C" w:rsidP="001B441D">
      <w:pPr>
        <w:spacing w:line="360" w:lineRule="auto"/>
        <w:rPr>
          <w:i/>
          <w:iCs/>
        </w:rPr>
      </w:pPr>
    </w:p>
    <w:p w14:paraId="2679788D" w14:textId="77777777" w:rsidR="0029725C" w:rsidRDefault="0029725C" w:rsidP="001B441D">
      <w:pPr>
        <w:spacing w:line="360" w:lineRule="auto"/>
        <w:rPr>
          <w:i/>
          <w:iCs/>
        </w:rPr>
      </w:pPr>
      <w:r>
        <w:rPr>
          <w:i/>
          <w:iCs/>
        </w:rPr>
        <w:t>Conclusions</w:t>
      </w:r>
    </w:p>
    <w:p w14:paraId="78483A1D" w14:textId="27F4ACFA" w:rsidR="00903218" w:rsidRDefault="0029725C" w:rsidP="001B441D">
      <w:pPr>
        <w:spacing w:line="360" w:lineRule="auto"/>
        <w:rPr>
          <w:ins w:id="179" w:author="Author"/>
        </w:rPr>
      </w:pPr>
      <w:r w:rsidRPr="00C604EE">
        <w:t>Here, we used a single</w:t>
      </w:r>
      <w:r w:rsidR="00185382">
        <w:t>-</w:t>
      </w:r>
      <w:r w:rsidRPr="00C604EE">
        <w:t>pair symbiosis to quantify the impact of symbiotic nitrogen fixation on</w:t>
      </w:r>
      <w:ins w:id="180" w:author="Author">
        <w:r w:rsidR="00903218">
          <w:t xml:space="preserve"> belowground biomass carbon and whole-plant nitrogen biomass</w:t>
        </w:r>
      </w:ins>
      <w:r w:rsidRPr="00C604EE">
        <w:t xml:space="preserve"> </w:t>
      </w:r>
      <w:del w:id="181" w:author="Author">
        <w:r w:rsidR="0065663F" w:rsidDel="00903218">
          <w:delText xml:space="preserve">belowground biomass </w:delText>
        </w:r>
        <w:r w:rsidRPr="00C604EE" w:rsidDel="00903218">
          <w:delText xml:space="preserve">carbon costs to acquire nitrogen </w:delText>
        </w:r>
      </w:del>
      <w:r w:rsidRPr="00C604EE">
        <w:t>under varying soil nitrogen</w:t>
      </w:r>
      <w:r>
        <w:t xml:space="preserve"> environments</w:t>
      </w:r>
      <w:r w:rsidRPr="00C604EE">
        <w:t xml:space="preserve">. </w:t>
      </w:r>
      <w:ins w:id="182" w:author="Author">
        <w:r w:rsidR="00903218">
          <w:t>Regardless of nitrogen fertilization level, i</w:t>
        </w:r>
      </w:ins>
      <w:del w:id="183" w:author="Author">
        <w:r w:rsidR="00AE0FE0" w:rsidDel="00903218">
          <w:delText>I</w:delText>
        </w:r>
      </w:del>
      <w:r w:rsidR="00AE0FE0">
        <w:t xml:space="preserve">ndividuals that were inoculated with </w:t>
      </w:r>
      <w:r w:rsidRPr="00C604EE">
        <w:t>symbiotic nitrogen</w:t>
      </w:r>
      <w:r w:rsidR="00AE0FE0">
        <w:t>-</w:t>
      </w:r>
      <w:r w:rsidRPr="00C604EE">
        <w:t xml:space="preserve">fixing bacteria </w:t>
      </w:r>
      <w:ins w:id="184" w:author="Author">
        <w:r w:rsidR="00903218">
          <w:t xml:space="preserve">exhibited </w:t>
        </w:r>
        <w:r w:rsidR="00E52C4F">
          <w:t xml:space="preserve">no change in belowground carbon allocation </w:t>
        </w:r>
        <w:r w:rsidR="00E52C4F">
          <w:lastRenderedPageBreak/>
          <w:t>compared to their uninoculated counterparts. However, inoculated individuals increased plant nitrogen uptake</w:t>
        </w:r>
        <w:r w:rsidR="00F308BD">
          <w:t xml:space="preserve"> under low nitrogen fertilization only, which increased the magnitude of nitrogen acquired from a given belowground carbon investment. There was no effect of in</w:t>
        </w:r>
        <w:del w:id="185" w:author="Author">
          <w:r w:rsidR="00E52C4F" w:rsidDel="00F308BD">
            <w:delText xml:space="preserve"> in</w:delText>
          </w:r>
        </w:del>
      </w:ins>
    </w:p>
    <w:p w14:paraId="7AD68864" w14:textId="77777777" w:rsidR="00903218" w:rsidRDefault="00903218" w:rsidP="001B441D">
      <w:pPr>
        <w:spacing w:line="360" w:lineRule="auto"/>
        <w:rPr>
          <w:ins w:id="186" w:author="Author"/>
        </w:rPr>
      </w:pPr>
    </w:p>
    <w:p w14:paraId="31FEFDB7" w14:textId="792AD266" w:rsidR="00903218" w:rsidRDefault="00903218" w:rsidP="001B441D">
      <w:pPr>
        <w:spacing w:line="360" w:lineRule="auto"/>
        <w:rPr>
          <w:ins w:id="187" w:author="Author"/>
        </w:rPr>
      </w:pPr>
      <w:ins w:id="188" w:author="Author">
        <w:r>
          <w:t xml:space="preserve">similar belowground biomass carbon under the low </w:t>
        </w:r>
      </w:ins>
    </w:p>
    <w:p w14:paraId="465AAA8F" w14:textId="77777777" w:rsidR="00903218" w:rsidRDefault="00903218" w:rsidP="001B441D">
      <w:pPr>
        <w:spacing w:line="360" w:lineRule="auto"/>
        <w:rPr>
          <w:ins w:id="189" w:author="Author"/>
        </w:rPr>
      </w:pPr>
    </w:p>
    <w:p w14:paraId="1D127E75" w14:textId="613B989D" w:rsidR="0029725C" w:rsidRDefault="00AE0FE0" w:rsidP="001B441D">
      <w:pPr>
        <w:spacing w:line="360" w:lineRule="auto"/>
      </w:pPr>
      <w:r>
        <w:t xml:space="preserve">exhibited </w:t>
      </w:r>
      <w:r w:rsidR="0029725C" w:rsidRPr="00C604EE">
        <w:t>reduce</w:t>
      </w:r>
      <w:r w:rsidR="0029725C">
        <w:t>d</w:t>
      </w:r>
      <w:r w:rsidR="0029725C" w:rsidRPr="00C604EE">
        <w:t xml:space="preserve"> </w:t>
      </w:r>
      <w:r w:rsidR="0065663F">
        <w:t>belowground biomass</w:t>
      </w:r>
      <w:r w:rsidR="0065663F" w:rsidRPr="00C604EE">
        <w:t xml:space="preserve"> </w:t>
      </w:r>
      <w:r w:rsidR="0029725C" w:rsidRPr="00C604EE">
        <w:t>carbon costs to acquire nitrogen</w:t>
      </w:r>
      <w:r w:rsidR="0038015D">
        <w:t xml:space="preserve"> under the low soil nitrogen fertilization treatment</w:t>
      </w:r>
      <w:r>
        <w:t xml:space="preserve"> compared to uninoculated counterparts. In contrast, there was</w:t>
      </w:r>
      <w:r w:rsidR="0038015D">
        <w:t xml:space="preserve"> no effect of inoculation </w:t>
      </w:r>
      <w:r>
        <w:t xml:space="preserve">treatment </w:t>
      </w:r>
      <w:r w:rsidR="0038015D">
        <w:t xml:space="preserve">on </w:t>
      </w:r>
      <w:r>
        <w:t xml:space="preserve">belowground biomass carbon </w:t>
      </w:r>
      <w:r w:rsidR="0038015D">
        <w:t>costs</w:t>
      </w:r>
      <w:r>
        <w:t xml:space="preserve"> of nitrogen acquisition</w:t>
      </w:r>
      <w:r w:rsidR="0038015D">
        <w:t xml:space="preserve"> under the high soil nitrogen fertilization treatment</w:t>
      </w:r>
      <w:r w:rsidR="0029725C" w:rsidRPr="00C604EE">
        <w:t xml:space="preserve">. </w:t>
      </w:r>
      <w:r w:rsidR="0065663F">
        <w:t>Belowground biomass c</w:t>
      </w:r>
      <w:r w:rsidR="0029725C">
        <w:t>arbon cost to acquire nitrogen</w:t>
      </w:r>
      <w:r w:rsidR="0029725C" w:rsidRPr="00C604EE">
        <w:t xml:space="preserve"> differences</w:t>
      </w:r>
      <w:r w:rsidR="0029725C">
        <w:t xml:space="preserve"> between treatment combinations</w:t>
      </w:r>
      <w:r w:rsidR="0029725C" w:rsidRPr="00C604EE">
        <w:t xml:space="preserve"> were entirely due to changes in plant nitrogen uptake rather than belowground carbon</w:t>
      </w:r>
      <w:r w:rsidR="00F1152E">
        <w:t xml:space="preserve"> allocation</w:t>
      </w:r>
      <w:r w:rsidR="0029725C" w:rsidRPr="00C604EE">
        <w:t>.</w:t>
      </w:r>
      <w:r w:rsidR="0029725C">
        <w:t xml:space="preserve"> Treatments that increased plant nitrogen uptake corresponded with enhanced total leaf area and total biomass, suggesting that additional plant nitrogen acquired was being allocated to </w:t>
      </w:r>
      <w:r w:rsidR="0065663F">
        <w:t xml:space="preserve">support </w:t>
      </w:r>
      <w:r w:rsidR="0029725C">
        <w:t xml:space="preserve">aboveground </w:t>
      </w:r>
      <w:r w:rsidR="0065663F">
        <w:t>growth</w:t>
      </w:r>
      <w:r w:rsidR="0029725C">
        <w:t>.</w:t>
      </w:r>
      <w:r w:rsidR="0029725C" w:rsidRPr="00C604EE">
        <w:t xml:space="preserve"> These results indicate that symbiotic nitrogen fixation may provide a competitive advantage to plants growing in nitrogen-poor soils</w:t>
      </w:r>
      <w:r w:rsidR="00635ED6">
        <w:t>, though these advantages diminish with increasing nitrogen availability as</w:t>
      </w:r>
      <w:r w:rsidR="007D7243">
        <w:t xml:space="preserve"> investment in</w:t>
      </w:r>
      <w:r w:rsidR="00635ED6">
        <w:t xml:space="preserve"> nitrogen uptake through direct uptake pathways increase</w:t>
      </w:r>
      <w:r w:rsidR="0029725C" w:rsidRPr="00C604EE">
        <w:t>. The</w:t>
      </w:r>
      <w:r w:rsidR="008E684D">
        <w:t>se</w:t>
      </w:r>
      <w:r w:rsidR="0029725C" w:rsidRPr="00C604EE">
        <w:t xml:space="preserve"> findings can be used to help improve simulations of carbon-nitrogen economics in terrestrial biosphere models.</w:t>
      </w:r>
    </w:p>
    <w:p w14:paraId="1A70031C" w14:textId="77777777" w:rsidR="006A73EE" w:rsidRDefault="006A73EE" w:rsidP="001B441D">
      <w:pPr>
        <w:spacing w:line="360" w:lineRule="auto"/>
      </w:pPr>
    </w:p>
    <w:p w14:paraId="4A34E683" w14:textId="2133D055" w:rsidR="006A73EE" w:rsidRPr="006A73EE" w:rsidRDefault="006A73EE" w:rsidP="001B441D">
      <w:pPr>
        <w:spacing w:line="360" w:lineRule="auto"/>
        <w:rPr>
          <w:b/>
          <w:bCs/>
        </w:rPr>
      </w:pPr>
      <w:r>
        <w:rPr>
          <w:b/>
          <w:bCs/>
        </w:rPr>
        <w:t>Supplementary data</w:t>
      </w:r>
    </w:p>
    <w:p w14:paraId="698A220C" w14:textId="233E42CE" w:rsidR="0029725C" w:rsidRDefault="00E0456F" w:rsidP="001B441D">
      <w:pPr>
        <w:spacing w:line="360" w:lineRule="auto"/>
      </w:pPr>
      <w:r>
        <w:rPr>
          <w:rFonts w:eastAsia="Times New Roman" w:cs="Times New Roman"/>
          <w:b/>
        </w:rPr>
        <w:t>Table S1</w:t>
      </w:r>
      <w:r>
        <w:rPr>
          <w:rFonts w:eastAsia="Times New Roman" w:cs="Times New Roman"/>
        </w:rPr>
        <w:t xml:space="preserve"> Summary table containing volumes of compounds used to create modified Hoagland's solutions for each soil nitrogen fertilization treatment.</w:t>
      </w:r>
    </w:p>
    <w:p w14:paraId="59398CC5" w14:textId="0FD6F600" w:rsidR="00E0456F" w:rsidRDefault="00E0456F" w:rsidP="001B441D">
      <w:pPr>
        <w:spacing w:line="360" w:lineRule="auto"/>
      </w:pPr>
      <w:r w:rsidRPr="00B42CA1">
        <w:rPr>
          <w:b/>
          <w:bCs/>
        </w:rPr>
        <w:t>Table S2</w:t>
      </w:r>
      <w:r>
        <w:t xml:space="preserve"> Analysis of variance results exploring effect of nitrogen fertilization, inoculation with </w:t>
      </w:r>
      <w:r>
        <w:rPr>
          <w:i/>
          <w:iCs/>
        </w:rPr>
        <w:t>B. japonicum</w:t>
      </w:r>
      <w:r>
        <w:t>, and interactions between soil nitrogen fertilization and inoculation status on whole plant biomass: pot volume</w:t>
      </w:r>
    </w:p>
    <w:p w14:paraId="5F0A4290" w14:textId="52ED849A" w:rsidR="00E0456F" w:rsidRDefault="00E0456F" w:rsidP="001B441D">
      <w:pPr>
        <w:spacing w:line="360" w:lineRule="auto"/>
      </w:pPr>
      <w:r w:rsidRPr="00B42CA1">
        <w:rPr>
          <w:b/>
          <w:bCs/>
        </w:rPr>
        <w:t>Table S</w:t>
      </w:r>
      <w:r>
        <w:rPr>
          <w:b/>
          <w:bCs/>
        </w:rPr>
        <w:t xml:space="preserve">3 </w:t>
      </w:r>
      <w:r>
        <w:t>Marginal mean, degrees of freedom, and 95% confidence intervals of whole plant biomass: pot volume values across nitrogen fertilization and inoculation treatment combinations</w:t>
      </w:r>
    </w:p>
    <w:p w14:paraId="673B57C4" w14:textId="0E9BF69A" w:rsidR="00E0456F" w:rsidRDefault="00E0456F" w:rsidP="001B441D">
      <w:pPr>
        <w:spacing w:line="360" w:lineRule="auto"/>
      </w:pPr>
      <w:r>
        <w:rPr>
          <w:b/>
          <w:bCs/>
        </w:rPr>
        <w:t>Figure S1</w:t>
      </w:r>
      <w:r>
        <w:t xml:space="preserve"> </w:t>
      </w:r>
      <w:r w:rsidRPr="001B10F7">
        <w:t>Effects</w:t>
      </w:r>
      <w:r>
        <w:t xml:space="preserve"> of soil nitrogen fertilization and inoculation status on whole plant biomass: pot volume</w:t>
      </w:r>
    </w:p>
    <w:p w14:paraId="2BDB8DA4" w14:textId="77777777" w:rsidR="00E0456F" w:rsidRDefault="00E0456F" w:rsidP="001B441D">
      <w:pPr>
        <w:spacing w:line="360" w:lineRule="auto"/>
        <w:rPr>
          <w:b/>
          <w:bCs/>
        </w:rPr>
      </w:pPr>
    </w:p>
    <w:p w14:paraId="09EEE1A3" w14:textId="3AE9868C" w:rsidR="0029725C" w:rsidRDefault="0029725C" w:rsidP="001B441D">
      <w:pPr>
        <w:spacing w:line="360" w:lineRule="auto"/>
        <w:rPr>
          <w:b/>
          <w:bCs/>
        </w:rPr>
      </w:pPr>
      <w:r>
        <w:rPr>
          <w:b/>
          <w:bCs/>
        </w:rPr>
        <w:lastRenderedPageBreak/>
        <w:t>References</w:t>
      </w:r>
    </w:p>
    <w:sdt>
      <w:sdtPr>
        <w:rPr>
          <w:rFonts w:eastAsia="Times New Roman"/>
        </w:rPr>
        <w:tag w:val="MENDELEY_BIBLIOGRAPHY"/>
        <w:id w:val="-1152912973"/>
        <w:placeholder>
          <w:docPart w:val="DefaultPlaceholder_-1854013440"/>
        </w:placeholder>
      </w:sdtPr>
      <w:sdtContent>
        <w:p w14:paraId="66662F57" w14:textId="77777777" w:rsidR="00DA11D6" w:rsidRDefault="00DA11D6">
          <w:pPr>
            <w:divId w:val="748961329"/>
            <w:rPr>
              <w:rFonts w:eastAsia="Times New Roman"/>
            </w:rPr>
          </w:pPr>
          <w:r>
            <w:rPr>
              <w:rFonts w:eastAsia="Times New Roman"/>
              <w:b/>
              <w:bCs/>
            </w:rPr>
            <w:t>Ågren GI, Franklin O</w:t>
          </w:r>
          <w:r>
            <w:rPr>
              <w:rFonts w:eastAsia="Times New Roman"/>
            </w:rPr>
            <w:t xml:space="preserve">. </w:t>
          </w:r>
          <w:r>
            <w:rPr>
              <w:rFonts w:eastAsia="Times New Roman"/>
              <w:b/>
              <w:bCs/>
            </w:rPr>
            <w:t>2003</w:t>
          </w:r>
          <w:r>
            <w:rPr>
              <w:rFonts w:eastAsia="Times New Roman"/>
            </w:rPr>
            <w:t xml:space="preserve">. Root:shoot ratios, optimization and nitrogen productivity. </w:t>
          </w:r>
          <w:r>
            <w:rPr>
              <w:rFonts w:eastAsia="Times New Roman"/>
              <w:i/>
              <w:iCs/>
            </w:rPr>
            <w:t>Annals of Botany</w:t>
          </w:r>
          <w:r>
            <w:rPr>
              <w:rFonts w:eastAsia="Times New Roman"/>
            </w:rPr>
            <w:t xml:space="preserve"> </w:t>
          </w:r>
          <w:r>
            <w:rPr>
              <w:rFonts w:eastAsia="Times New Roman"/>
              <w:b/>
              <w:bCs/>
            </w:rPr>
            <w:t>92</w:t>
          </w:r>
          <w:r>
            <w:rPr>
              <w:rFonts w:eastAsia="Times New Roman"/>
            </w:rPr>
            <w:t>: 795–800.</w:t>
          </w:r>
        </w:p>
        <w:p w14:paraId="79331503" w14:textId="77777777" w:rsidR="00DA11D6" w:rsidRDefault="00DA11D6">
          <w:pPr>
            <w:divId w:val="28341490"/>
            <w:rPr>
              <w:rFonts w:eastAsia="Times New Roman"/>
            </w:rPr>
          </w:pPr>
          <w:r>
            <w:rPr>
              <w:rFonts w:eastAsia="Times New Roman"/>
              <w:b/>
              <w:bCs/>
            </w:rPr>
            <w:t>Allen K, Fisher JB, Phillips RP, Powers JS, Brzostek ER</w:t>
          </w:r>
          <w:r>
            <w:rPr>
              <w:rFonts w:eastAsia="Times New Roman"/>
            </w:rPr>
            <w:t xml:space="preserve">. </w:t>
          </w:r>
          <w:r>
            <w:rPr>
              <w:rFonts w:eastAsia="Times New Roman"/>
              <w:b/>
              <w:bCs/>
            </w:rPr>
            <w:t>2020</w:t>
          </w:r>
          <w:r>
            <w:rPr>
              <w:rFonts w:eastAsia="Times New Roman"/>
            </w:rPr>
            <w:t xml:space="preserve">. Modeling the carbon cost of plant nitrogen and phosphorus uptake across temperate and tropical forests. </w:t>
          </w:r>
          <w:r>
            <w:rPr>
              <w:rFonts w:eastAsia="Times New Roman"/>
              <w:i/>
              <w:iCs/>
            </w:rPr>
            <w:t>Frontiers in Forests and Global Change</w:t>
          </w:r>
          <w:r>
            <w:rPr>
              <w:rFonts w:eastAsia="Times New Roman"/>
            </w:rPr>
            <w:t xml:space="preserve"> </w:t>
          </w:r>
          <w:r>
            <w:rPr>
              <w:rFonts w:eastAsia="Times New Roman"/>
              <w:b/>
              <w:bCs/>
            </w:rPr>
            <w:t>3</w:t>
          </w:r>
          <w:r>
            <w:rPr>
              <w:rFonts w:eastAsia="Times New Roman"/>
            </w:rPr>
            <w:t>: 1–12.</w:t>
          </w:r>
        </w:p>
        <w:p w14:paraId="37BA1052" w14:textId="77777777" w:rsidR="00DA11D6" w:rsidRDefault="00DA11D6">
          <w:pPr>
            <w:divId w:val="587160443"/>
            <w:rPr>
              <w:rFonts w:eastAsia="Times New Roman"/>
            </w:rPr>
          </w:pPr>
          <w:r>
            <w:rPr>
              <w:rFonts w:eastAsia="Times New Roman"/>
              <w:b/>
              <w:bCs/>
            </w:rPr>
            <w:t>Barber SA</w:t>
          </w:r>
          <w:r>
            <w:rPr>
              <w:rFonts w:eastAsia="Times New Roman"/>
            </w:rPr>
            <w:t xml:space="preserve">. </w:t>
          </w:r>
          <w:r>
            <w:rPr>
              <w:rFonts w:eastAsia="Times New Roman"/>
              <w:b/>
              <w:bCs/>
            </w:rPr>
            <w:t>1962</w:t>
          </w:r>
          <w:r>
            <w:rPr>
              <w:rFonts w:eastAsia="Times New Roman"/>
            </w:rPr>
            <w:t xml:space="preserve">. A diffusion and mass-flow concept of soil nutrient availability. </w:t>
          </w:r>
          <w:r>
            <w:rPr>
              <w:rFonts w:eastAsia="Times New Roman"/>
              <w:i/>
              <w:iCs/>
            </w:rPr>
            <w:t>Soil Science</w:t>
          </w:r>
          <w:r>
            <w:rPr>
              <w:rFonts w:eastAsia="Times New Roman"/>
            </w:rPr>
            <w:t xml:space="preserve"> </w:t>
          </w:r>
          <w:r>
            <w:rPr>
              <w:rFonts w:eastAsia="Times New Roman"/>
              <w:b/>
              <w:bCs/>
            </w:rPr>
            <w:t>93</w:t>
          </w:r>
          <w:r>
            <w:rPr>
              <w:rFonts w:eastAsia="Times New Roman"/>
            </w:rPr>
            <w:t>: 39–49.</w:t>
          </w:r>
        </w:p>
        <w:p w14:paraId="7810F9EB" w14:textId="77777777" w:rsidR="00DA11D6" w:rsidRDefault="00DA11D6">
          <w:pPr>
            <w:divId w:val="815142465"/>
            <w:rPr>
              <w:rFonts w:eastAsia="Times New Roman"/>
            </w:rPr>
          </w:pPr>
          <w:r>
            <w:rPr>
              <w:rFonts w:eastAsia="Times New Roman"/>
              <w:b/>
              <w:bCs/>
            </w:rPr>
            <w:t>Bates D, Mächler M, Bolker B, Walker S</w:t>
          </w:r>
          <w:r>
            <w:rPr>
              <w:rFonts w:eastAsia="Times New Roman"/>
            </w:rPr>
            <w:t xml:space="preserve">. </w:t>
          </w:r>
          <w:r>
            <w:rPr>
              <w:rFonts w:eastAsia="Times New Roman"/>
              <w:b/>
              <w:bCs/>
            </w:rPr>
            <w:t>2015</w:t>
          </w:r>
          <w:r>
            <w:rPr>
              <w:rFonts w:eastAsia="Times New Roman"/>
            </w:rPr>
            <w:t xml:space="preserve">. Fitting linear mixed-effects models using lme4. </w:t>
          </w:r>
          <w:r>
            <w:rPr>
              <w:rFonts w:eastAsia="Times New Roman"/>
              <w:i/>
              <w:iCs/>
            </w:rPr>
            <w:t>Journal of Statistical Software</w:t>
          </w:r>
          <w:r>
            <w:rPr>
              <w:rFonts w:eastAsia="Times New Roman"/>
            </w:rPr>
            <w:t xml:space="preserve"> </w:t>
          </w:r>
          <w:r>
            <w:rPr>
              <w:rFonts w:eastAsia="Times New Roman"/>
              <w:b/>
              <w:bCs/>
            </w:rPr>
            <w:t>67</w:t>
          </w:r>
          <w:r>
            <w:rPr>
              <w:rFonts w:eastAsia="Times New Roman"/>
            </w:rPr>
            <w:t>: 1–48.</w:t>
          </w:r>
        </w:p>
        <w:p w14:paraId="3E50AE4C" w14:textId="77777777" w:rsidR="00DA11D6" w:rsidRDefault="00DA11D6">
          <w:pPr>
            <w:divId w:val="1817726407"/>
            <w:rPr>
              <w:rFonts w:eastAsia="Times New Roman"/>
            </w:rPr>
          </w:pPr>
          <w:r>
            <w:rPr>
              <w:rFonts w:eastAsia="Times New Roman"/>
              <w:b/>
              <w:bCs/>
            </w:rPr>
            <w:t>Bloom AJ, Chapin FS, Mooney HA</w:t>
          </w:r>
          <w:r>
            <w:rPr>
              <w:rFonts w:eastAsia="Times New Roman"/>
            </w:rPr>
            <w:t xml:space="preserve">. </w:t>
          </w:r>
          <w:r>
            <w:rPr>
              <w:rFonts w:eastAsia="Times New Roman"/>
              <w:b/>
              <w:bCs/>
            </w:rPr>
            <w:t>1985</w:t>
          </w:r>
          <w:r>
            <w:rPr>
              <w:rFonts w:eastAsia="Times New Roman"/>
            </w:rPr>
            <w:t xml:space="preserve">. Resource Limitation in Plants-An Economic Analogy. </w:t>
          </w:r>
          <w:r>
            <w:rPr>
              <w:rFonts w:eastAsia="Times New Roman"/>
              <w:i/>
              <w:iCs/>
            </w:rPr>
            <w:t>Annual Review of Ecology and Systematics</w:t>
          </w:r>
          <w:r>
            <w:rPr>
              <w:rFonts w:eastAsia="Times New Roman"/>
            </w:rPr>
            <w:t xml:space="preserve"> </w:t>
          </w:r>
          <w:r>
            <w:rPr>
              <w:rFonts w:eastAsia="Times New Roman"/>
              <w:b/>
              <w:bCs/>
            </w:rPr>
            <w:t>16</w:t>
          </w:r>
          <w:r>
            <w:rPr>
              <w:rFonts w:eastAsia="Times New Roman"/>
            </w:rPr>
            <w:t>: 363–392.</w:t>
          </w:r>
        </w:p>
        <w:p w14:paraId="383B7240" w14:textId="77777777" w:rsidR="00DA11D6" w:rsidRDefault="00DA11D6">
          <w:pPr>
            <w:divId w:val="1729918938"/>
            <w:rPr>
              <w:rFonts w:eastAsia="Times New Roman"/>
            </w:rPr>
          </w:pPr>
          <w:r>
            <w:rPr>
              <w:rFonts w:eastAsia="Times New Roman"/>
              <w:b/>
              <w:bCs/>
            </w:rPr>
            <w:t xml:space="preserve">Braghiere RK, Fisher JB, Allen K, </w:t>
          </w:r>
          <w:r>
            <w:rPr>
              <w:rFonts w:eastAsia="Times New Roman"/>
              <w:b/>
              <w:bCs/>
              <w:i/>
              <w:iCs/>
            </w:rPr>
            <w:t>et al.</w:t>
          </w:r>
          <w:r>
            <w:rPr>
              <w:rFonts w:eastAsia="Times New Roman"/>
            </w:rPr>
            <w:t xml:space="preserve"> </w:t>
          </w:r>
          <w:r>
            <w:rPr>
              <w:rFonts w:eastAsia="Times New Roman"/>
              <w:b/>
              <w:bCs/>
            </w:rPr>
            <w:t>2022</w:t>
          </w:r>
          <w:r>
            <w:rPr>
              <w:rFonts w:eastAsia="Times New Roman"/>
            </w:rPr>
            <w:t xml:space="preserve">. Modeling global carbon costs of plant nitrogen and phosphorus acquisition. </w:t>
          </w:r>
          <w:r>
            <w:rPr>
              <w:rFonts w:eastAsia="Times New Roman"/>
              <w:i/>
              <w:iCs/>
            </w:rPr>
            <w:t>Journal of advances in modeling earth systems</w:t>
          </w:r>
          <w:r>
            <w:rPr>
              <w:rFonts w:eastAsia="Times New Roman"/>
            </w:rPr>
            <w:t xml:space="preserve"> </w:t>
          </w:r>
          <w:r>
            <w:rPr>
              <w:rFonts w:eastAsia="Times New Roman"/>
              <w:b/>
              <w:bCs/>
            </w:rPr>
            <w:t>14</w:t>
          </w:r>
          <w:r>
            <w:rPr>
              <w:rFonts w:eastAsia="Times New Roman"/>
            </w:rPr>
            <w:t>: e2022MS003204.</w:t>
          </w:r>
        </w:p>
        <w:p w14:paraId="5B9AD684" w14:textId="77777777" w:rsidR="00DA11D6" w:rsidRDefault="00DA11D6">
          <w:pPr>
            <w:divId w:val="1189563515"/>
            <w:rPr>
              <w:rFonts w:eastAsia="Times New Roman"/>
            </w:rPr>
          </w:pPr>
          <w:r>
            <w:rPr>
              <w:rFonts w:eastAsia="Times New Roman"/>
              <w:b/>
              <w:bCs/>
            </w:rPr>
            <w:t>Brzostek ER, Fisher JB, Phillips RP</w:t>
          </w:r>
          <w:r>
            <w:rPr>
              <w:rFonts w:eastAsia="Times New Roman"/>
            </w:rPr>
            <w:t xml:space="preserve">. </w:t>
          </w:r>
          <w:r>
            <w:rPr>
              <w:rFonts w:eastAsia="Times New Roman"/>
              <w:b/>
              <w:bCs/>
            </w:rPr>
            <w:t>2014</w:t>
          </w:r>
          <w:r>
            <w:rPr>
              <w:rFonts w:eastAsia="Times New Roman"/>
            </w:rPr>
            <w:t xml:space="preserve">. Modeling the carbon cost of plant nitrogen acquisition: Mycorrhizal trade-offs and multipath resistance uptake improve predictions of retranslocation. </w:t>
          </w:r>
          <w:r>
            <w:rPr>
              <w:rFonts w:eastAsia="Times New Roman"/>
              <w:i/>
              <w:iCs/>
            </w:rPr>
            <w:t>Journal of Geophysical Research: Biogeosciences</w:t>
          </w:r>
          <w:r>
            <w:rPr>
              <w:rFonts w:eastAsia="Times New Roman"/>
            </w:rPr>
            <w:t xml:space="preserve"> </w:t>
          </w:r>
          <w:r>
            <w:rPr>
              <w:rFonts w:eastAsia="Times New Roman"/>
              <w:b/>
              <w:bCs/>
            </w:rPr>
            <w:t>119</w:t>
          </w:r>
          <w:r>
            <w:rPr>
              <w:rFonts w:eastAsia="Times New Roman"/>
            </w:rPr>
            <w:t>: 1684–1697.</w:t>
          </w:r>
        </w:p>
        <w:p w14:paraId="5E247AEA" w14:textId="77777777" w:rsidR="00DA11D6" w:rsidRDefault="00DA11D6">
          <w:pPr>
            <w:divId w:val="77531243"/>
            <w:rPr>
              <w:rFonts w:eastAsia="Times New Roman"/>
            </w:rPr>
          </w:pPr>
          <w:r>
            <w:rPr>
              <w:rFonts w:eastAsia="Times New Roman"/>
              <w:b/>
              <w:bCs/>
            </w:rPr>
            <w:t>Chapin FS, Bloom AJ, Field CB, Waring RH</w:t>
          </w:r>
          <w:r>
            <w:rPr>
              <w:rFonts w:eastAsia="Times New Roman"/>
            </w:rPr>
            <w:t xml:space="preserve">. </w:t>
          </w:r>
          <w:r>
            <w:rPr>
              <w:rFonts w:eastAsia="Times New Roman"/>
              <w:b/>
              <w:bCs/>
            </w:rPr>
            <w:t>1987</w:t>
          </w:r>
          <w:r>
            <w:rPr>
              <w:rFonts w:eastAsia="Times New Roman"/>
            </w:rPr>
            <w:t xml:space="preserve">. Plant Responses to Multiple Environmental Factors. </w:t>
          </w:r>
          <w:r>
            <w:rPr>
              <w:rFonts w:eastAsia="Times New Roman"/>
              <w:i/>
              <w:iCs/>
            </w:rPr>
            <w:t>BioScience</w:t>
          </w:r>
          <w:r>
            <w:rPr>
              <w:rFonts w:eastAsia="Times New Roman"/>
            </w:rPr>
            <w:t xml:space="preserve"> </w:t>
          </w:r>
          <w:r>
            <w:rPr>
              <w:rFonts w:eastAsia="Times New Roman"/>
              <w:b/>
              <w:bCs/>
            </w:rPr>
            <w:t>37</w:t>
          </w:r>
          <w:r>
            <w:rPr>
              <w:rFonts w:eastAsia="Times New Roman"/>
            </w:rPr>
            <w:t>: 49–57.</w:t>
          </w:r>
        </w:p>
        <w:p w14:paraId="388C519A" w14:textId="77777777" w:rsidR="00DA11D6" w:rsidRDefault="00DA11D6">
          <w:pPr>
            <w:divId w:val="2078623421"/>
            <w:rPr>
              <w:rFonts w:eastAsia="Times New Roman"/>
            </w:rPr>
          </w:pPr>
          <w:r>
            <w:rPr>
              <w:rFonts w:eastAsia="Times New Roman"/>
              <w:b/>
              <w:bCs/>
            </w:rPr>
            <w:t>Eisele KA, Schimel DS, Kapustka LA, Parton WJ</w:t>
          </w:r>
          <w:r>
            <w:rPr>
              <w:rFonts w:eastAsia="Times New Roman"/>
            </w:rPr>
            <w:t xml:space="preserve">. </w:t>
          </w:r>
          <w:r>
            <w:rPr>
              <w:rFonts w:eastAsia="Times New Roman"/>
              <w:b/>
              <w:bCs/>
            </w:rPr>
            <w:t>1989</w:t>
          </w:r>
          <w:r>
            <w:rPr>
              <w:rFonts w:eastAsia="Times New Roman"/>
            </w:rPr>
            <w:t xml:space="preserve">. Effects of available P and N:P ratios on non-symbiotic dinitrogen fixation in tallgrass prairie soils. </w:t>
          </w:r>
          <w:r>
            <w:rPr>
              <w:rFonts w:eastAsia="Times New Roman"/>
              <w:i/>
              <w:iCs/>
            </w:rPr>
            <w:t>Oecologia</w:t>
          </w:r>
          <w:r>
            <w:rPr>
              <w:rFonts w:eastAsia="Times New Roman"/>
            </w:rPr>
            <w:t xml:space="preserve"> </w:t>
          </w:r>
          <w:r>
            <w:rPr>
              <w:rFonts w:eastAsia="Times New Roman"/>
              <w:b/>
              <w:bCs/>
            </w:rPr>
            <w:t>79</w:t>
          </w:r>
          <w:r>
            <w:rPr>
              <w:rFonts w:eastAsia="Times New Roman"/>
            </w:rPr>
            <w:t>: 471–474.</w:t>
          </w:r>
        </w:p>
        <w:p w14:paraId="7A235EAD" w14:textId="77777777" w:rsidR="00DA11D6" w:rsidRDefault="00DA11D6">
          <w:pPr>
            <w:divId w:val="95832779"/>
            <w:rPr>
              <w:rFonts w:eastAsia="Times New Roman"/>
            </w:rPr>
          </w:pPr>
          <w:r>
            <w:rPr>
              <w:rFonts w:eastAsia="Times New Roman"/>
              <w:b/>
              <w:bCs/>
            </w:rPr>
            <w:t>Finzi AC, Rodgers VL</w:t>
          </w:r>
          <w:r>
            <w:rPr>
              <w:rFonts w:eastAsia="Times New Roman"/>
            </w:rPr>
            <w:t xml:space="preserve">. </w:t>
          </w:r>
          <w:r>
            <w:rPr>
              <w:rFonts w:eastAsia="Times New Roman"/>
              <w:b/>
              <w:bCs/>
            </w:rPr>
            <w:t>2009</w:t>
          </w:r>
          <w:r>
            <w:rPr>
              <w:rFonts w:eastAsia="Times New Roman"/>
            </w:rPr>
            <w:t xml:space="preserve">. Bottom-up rather than top-down processes regulate the abundance and activity of nitrogen fixing plants in two Connecticut old-field ecosystems. </w:t>
          </w:r>
          <w:r>
            <w:rPr>
              <w:rFonts w:eastAsia="Times New Roman"/>
              <w:i/>
              <w:iCs/>
            </w:rPr>
            <w:t>Biogeochemistry</w:t>
          </w:r>
          <w:r>
            <w:rPr>
              <w:rFonts w:eastAsia="Times New Roman"/>
            </w:rPr>
            <w:t xml:space="preserve"> </w:t>
          </w:r>
          <w:r>
            <w:rPr>
              <w:rFonts w:eastAsia="Times New Roman"/>
              <w:b/>
              <w:bCs/>
            </w:rPr>
            <w:t>95</w:t>
          </w:r>
          <w:r>
            <w:rPr>
              <w:rFonts w:eastAsia="Times New Roman"/>
            </w:rPr>
            <w:t>: 309–321.</w:t>
          </w:r>
        </w:p>
        <w:p w14:paraId="39F41BF8" w14:textId="77777777" w:rsidR="00DA11D6" w:rsidRDefault="00DA11D6">
          <w:pPr>
            <w:divId w:val="1619990293"/>
            <w:rPr>
              <w:rFonts w:eastAsia="Times New Roman"/>
            </w:rPr>
          </w:pPr>
          <w:r>
            <w:rPr>
              <w:rFonts w:eastAsia="Times New Roman"/>
              <w:b/>
              <w:bCs/>
            </w:rPr>
            <w:t>Fisher JB, Sitch S, Malhi Y, Fisher RA, Huntingford C, Tan S-Y</w:t>
          </w:r>
          <w:r>
            <w:rPr>
              <w:rFonts w:eastAsia="Times New Roman"/>
            </w:rPr>
            <w:t xml:space="preserve">. </w:t>
          </w:r>
          <w:r>
            <w:rPr>
              <w:rFonts w:eastAsia="Times New Roman"/>
              <w:b/>
              <w:bCs/>
            </w:rPr>
            <w:t>2010</w:t>
          </w:r>
          <w:r>
            <w:rPr>
              <w:rFonts w:eastAsia="Times New Roman"/>
            </w:rPr>
            <w:t xml:space="preserve">. Carbon cost of plant nitrogen acquisition: A mechanistic, globally applicable model of plant nitrogen uptake, retranslocation, and fixation. </w:t>
          </w:r>
          <w:r>
            <w:rPr>
              <w:rFonts w:eastAsia="Times New Roman"/>
              <w:i/>
              <w:iCs/>
            </w:rPr>
            <w:t>Global Biogeochemical Cycles</w:t>
          </w:r>
          <w:r>
            <w:rPr>
              <w:rFonts w:eastAsia="Times New Roman"/>
            </w:rPr>
            <w:t xml:space="preserve"> </w:t>
          </w:r>
          <w:r>
            <w:rPr>
              <w:rFonts w:eastAsia="Times New Roman"/>
              <w:b/>
              <w:bCs/>
            </w:rPr>
            <w:t>24</w:t>
          </w:r>
          <w:r>
            <w:rPr>
              <w:rFonts w:eastAsia="Times New Roman"/>
            </w:rPr>
            <w:t>: 1–17.</w:t>
          </w:r>
        </w:p>
        <w:p w14:paraId="64E1BC27" w14:textId="77777777" w:rsidR="00DA11D6" w:rsidRDefault="00DA11D6">
          <w:pPr>
            <w:divId w:val="1042368067"/>
            <w:rPr>
              <w:rFonts w:eastAsia="Times New Roman"/>
            </w:rPr>
          </w:pPr>
          <w:r>
            <w:rPr>
              <w:rFonts w:eastAsia="Times New Roman"/>
              <w:b/>
              <w:bCs/>
            </w:rPr>
            <w:t>Fox J, Weisberg S</w:t>
          </w:r>
          <w:r>
            <w:rPr>
              <w:rFonts w:eastAsia="Times New Roman"/>
            </w:rPr>
            <w:t xml:space="preserve">. </w:t>
          </w:r>
          <w:r>
            <w:rPr>
              <w:rFonts w:eastAsia="Times New Roman"/>
              <w:b/>
              <w:bCs/>
            </w:rPr>
            <w:t>2019</w:t>
          </w:r>
          <w:r>
            <w:rPr>
              <w:rFonts w:eastAsia="Times New Roman"/>
            </w:rPr>
            <w:t xml:space="preserve">. </w:t>
          </w:r>
          <w:r>
            <w:rPr>
              <w:rFonts w:eastAsia="Times New Roman"/>
              <w:i/>
              <w:iCs/>
            </w:rPr>
            <w:t>An R companion to applied regression</w:t>
          </w:r>
          <w:r>
            <w:rPr>
              <w:rFonts w:eastAsia="Times New Roman"/>
            </w:rPr>
            <w:t>. Thousand Oaks, California: Sage.</w:t>
          </w:r>
        </w:p>
        <w:p w14:paraId="42FC13D0" w14:textId="77777777" w:rsidR="00DA11D6" w:rsidRDefault="00DA11D6">
          <w:pPr>
            <w:divId w:val="1475561820"/>
            <w:rPr>
              <w:rFonts w:eastAsia="Times New Roman"/>
            </w:rPr>
          </w:pPr>
          <w:r>
            <w:rPr>
              <w:rFonts w:eastAsia="Times New Roman"/>
              <w:b/>
              <w:bCs/>
            </w:rPr>
            <w:t>Friel CA, Friesen ML</w:t>
          </w:r>
          <w:r>
            <w:rPr>
              <w:rFonts w:eastAsia="Times New Roman"/>
            </w:rPr>
            <w:t xml:space="preserve">. </w:t>
          </w:r>
          <w:r>
            <w:rPr>
              <w:rFonts w:eastAsia="Times New Roman"/>
              <w:b/>
              <w:bCs/>
            </w:rPr>
            <w:t>2019</w:t>
          </w:r>
          <w:r>
            <w:rPr>
              <w:rFonts w:eastAsia="Times New Roman"/>
            </w:rPr>
            <w:t xml:space="preserve">. Legumes modulate allocation to rhizobial nitrogen fixation in response to factorial light and nitrogen manipulation. </w:t>
          </w:r>
          <w:r>
            <w:rPr>
              <w:rFonts w:eastAsia="Times New Roman"/>
              <w:i/>
              <w:iCs/>
            </w:rPr>
            <w:t>Frontiers in Plant Science</w:t>
          </w:r>
          <w:r>
            <w:rPr>
              <w:rFonts w:eastAsia="Times New Roman"/>
            </w:rPr>
            <w:t xml:space="preserve"> </w:t>
          </w:r>
          <w:r>
            <w:rPr>
              <w:rFonts w:eastAsia="Times New Roman"/>
              <w:b/>
              <w:bCs/>
            </w:rPr>
            <w:t>10</w:t>
          </w:r>
          <w:r>
            <w:rPr>
              <w:rFonts w:eastAsia="Times New Roman"/>
            </w:rPr>
            <w:t>: 1316.</w:t>
          </w:r>
        </w:p>
        <w:p w14:paraId="5B90DEC3" w14:textId="77777777" w:rsidR="00DA11D6" w:rsidRDefault="00DA11D6">
          <w:pPr>
            <w:divId w:val="1003046600"/>
            <w:rPr>
              <w:rFonts w:eastAsia="Times New Roman"/>
            </w:rPr>
          </w:pPr>
          <w:r>
            <w:rPr>
              <w:rFonts w:eastAsia="Times New Roman"/>
              <w:b/>
              <w:bCs/>
            </w:rPr>
            <w:t>Gutschick VP</w:t>
          </w:r>
          <w:r>
            <w:rPr>
              <w:rFonts w:eastAsia="Times New Roman"/>
            </w:rPr>
            <w:t xml:space="preserve">. </w:t>
          </w:r>
          <w:r>
            <w:rPr>
              <w:rFonts w:eastAsia="Times New Roman"/>
              <w:b/>
              <w:bCs/>
            </w:rPr>
            <w:t>1981</w:t>
          </w:r>
          <w:r>
            <w:rPr>
              <w:rFonts w:eastAsia="Times New Roman"/>
            </w:rPr>
            <w:t xml:space="preserve">. Evolved strategies in nitrogen acquisition by plants. </w:t>
          </w:r>
          <w:r>
            <w:rPr>
              <w:rFonts w:eastAsia="Times New Roman"/>
              <w:i/>
              <w:iCs/>
            </w:rPr>
            <w:t>The American Naturalist</w:t>
          </w:r>
          <w:r>
            <w:rPr>
              <w:rFonts w:eastAsia="Times New Roman"/>
            </w:rPr>
            <w:t xml:space="preserve"> </w:t>
          </w:r>
          <w:r>
            <w:rPr>
              <w:rFonts w:eastAsia="Times New Roman"/>
              <w:b/>
              <w:bCs/>
            </w:rPr>
            <w:t>118</w:t>
          </w:r>
          <w:r>
            <w:rPr>
              <w:rFonts w:eastAsia="Times New Roman"/>
            </w:rPr>
            <w:t>: 607–637.</w:t>
          </w:r>
        </w:p>
        <w:p w14:paraId="5FBED4A0" w14:textId="77777777" w:rsidR="00DA11D6" w:rsidRDefault="00DA11D6">
          <w:pPr>
            <w:divId w:val="1457913900"/>
            <w:rPr>
              <w:rFonts w:eastAsia="Times New Roman"/>
            </w:rPr>
          </w:pPr>
          <w:r>
            <w:rPr>
              <w:rFonts w:eastAsia="Times New Roman"/>
              <w:b/>
              <w:bCs/>
            </w:rPr>
            <w:t>Hoagland DR, Arnon DI</w:t>
          </w:r>
          <w:r>
            <w:rPr>
              <w:rFonts w:eastAsia="Times New Roman"/>
            </w:rPr>
            <w:t xml:space="preserve">. </w:t>
          </w:r>
          <w:r>
            <w:rPr>
              <w:rFonts w:eastAsia="Times New Roman"/>
              <w:b/>
              <w:bCs/>
            </w:rPr>
            <w:t>1950</w:t>
          </w:r>
          <w:r>
            <w:rPr>
              <w:rFonts w:eastAsia="Times New Roman"/>
            </w:rPr>
            <w:t xml:space="preserve">. The water-culture method for growing plants without soil. </w:t>
          </w:r>
          <w:r>
            <w:rPr>
              <w:rFonts w:eastAsia="Times New Roman"/>
              <w:i/>
              <w:iCs/>
            </w:rPr>
            <w:t>California Agricultural Experiment Station: 347</w:t>
          </w:r>
          <w:r>
            <w:rPr>
              <w:rFonts w:eastAsia="Times New Roman"/>
            </w:rPr>
            <w:t xml:space="preserve"> </w:t>
          </w:r>
          <w:r>
            <w:rPr>
              <w:rFonts w:eastAsia="Times New Roman"/>
              <w:b/>
              <w:bCs/>
            </w:rPr>
            <w:t>347</w:t>
          </w:r>
          <w:r>
            <w:rPr>
              <w:rFonts w:eastAsia="Times New Roman"/>
            </w:rPr>
            <w:t>: 1–32.</w:t>
          </w:r>
        </w:p>
        <w:p w14:paraId="36EFECA5" w14:textId="77777777" w:rsidR="00DA11D6" w:rsidRDefault="00DA11D6">
          <w:pPr>
            <w:divId w:val="1931040583"/>
            <w:rPr>
              <w:rFonts w:eastAsia="Times New Roman"/>
            </w:rPr>
          </w:pPr>
          <w:r>
            <w:rPr>
              <w:rFonts w:eastAsia="Times New Roman"/>
              <w:b/>
              <w:bCs/>
            </w:rPr>
            <w:t>Hungate BA, Dukes JS, Shaw MR, Luo Y, Field CB</w:t>
          </w:r>
          <w:r>
            <w:rPr>
              <w:rFonts w:eastAsia="Times New Roman"/>
            </w:rPr>
            <w:t xml:space="preserve">. </w:t>
          </w:r>
          <w:r>
            <w:rPr>
              <w:rFonts w:eastAsia="Times New Roman"/>
              <w:b/>
              <w:bCs/>
            </w:rPr>
            <w:t>2003</w:t>
          </w:r>
          <w:r>
            <w:rPr>
              <w:rFonts w:eastAsia="Times New Roman"/>
            </w:rPr>
            <w:t xml:space="preserve">. Nitrogen and climate change. </w:t>
          </w:r>
          <w:r>
            <w:rPr>
              <w:rFonts w:eastAsia="Times New Roman"/>
              <w:i/>
              <w:iCs/>
            </w:rPr>
            <w:t>Science</w:t>
          </w:r>
          <w:r>
            <w:rPr>
              <w:rFonts w:eastAsia="Times New Roman"/>
            </w:rPr>
            <w:t xml:space="preserve"> </w:t>
          </w:r>
          <w:r>
            <w:rPr>
              <w:rFonts w:eastAsia="Times New Roman"/>
              <w:b/>
              <w:bCs/>
            </w:rPr>
            <w:t>302</w:t>
          </w:r>
          <w:r>
            <w:rPr>
              <w:rFonts w:eastAsia="Times New Roman"/>
            </w:rPr>
            <w:t>: 1512–1513.</w:t>
          </w:r>
        </w:p>
        <w:p w14:paraId="2D564CB6" w14:textId="77777777" w:rsidR="00DA11D6" w:rsidRDefault="00DA11D6">
          <w:pPr>
            <w:divId w:val="316155280"/>
            <w:rPr>
              <w:rFonts w:eastAsia="Times New Roman"/>
            </w:rPr>
          </w:pPr>
          <w:r>
            <w:rPr>
              <w:rFonts w:eastAsia="Times New Roman"/>
              <w:b/>
              <w:bCs/>
            </w:rPr>
            <w:t>Kenward MG, Roger JH</w:t>
          </w:r>
          <w:r>
            <w:rPr>
              <w:rFonts w:eastAsia="Times New Roman"/>
            </w:rPr>
            <w:t xml:space="preserve">. </w:t>
          </w:r>
          <w:r>
            <w:rPr>
              <w:rFonts w:eastAsia="Times New Roman"/>
              <w:b/>
              <w:bCs/>
            </w:rPr>
            <w:t>1997</w:t>
          </w:r>
          <w:r>
            <w:rPr>
              <w:rFonts w:eastAsia="Times New Roman"/>
            </w:rPr>
            <w:t xml:space="preserve">. Small sample inference for fixed effects from restricted maximum likelihood. </w:t>
          </w:r>
          <w:r>
            <w:rPr>
              <w:rFonts w:eastAsia="Times New Roman"/>
              <w:i/>
              <w:iCs/>
            </w:rPr>
            <w:t>Biometrics</w:t>
          </w:r>
          <w:r>
            <w:rPr>
              <w:rFonts w:eastAsia="Times New Roman"/>
            </w:rPr>
            <w:t xml:space="preserve"> </w:t>
          </w:r>
          <w:r>
            <w:rPr>
              <w:rFonts w:eastAsia="Times New Roman"/>
              <w:b/>
              <w:bCs/>
            </w:rPr>
            <w:t>53</w:t>
          </w:r>
          <w:r>
            <w:rPr>
              <w:rFonts w:eastAsia="Times New Roman"/>
            </w:rPr>
            <w:t>: 983.</w:t>
          </w:r>
        </w:p>
        <w:p w14:paraId="62C9A2A1" w14:textId="77777777" w:rsidR="00DA11D6" w:rsidRDefault="00DA11D6">
          <w:pPr>
            <w:divId w:val="425656440"/>
            <w:rPr>
              <w:rFonts w:eastAsia="Times New Roman"/>
            </w:rPr>
          </w:pPr>
          <w:r>
            <w:rPr>
              <w:rFonts w:eastAsia="Times New Roman"/>
              <w:b/>
              <w:bCs/>
            </w:rPr>
            <w:t>Lai HR, Hall JS, Batterman SA, Turner BL, van Breugel M</w:t>
          </w:r>
          <w:r>
            <w:rPr>
              <w:rFonts w:eastAsia="Times New Roman"/>
            </w:rPr>
            <w:t xml:space="preserve">. </w:t>
          </w:r>
          <w:r>
            <w:rPr>
              <w:rFonts w:eastAsia="Times New Roman"/>
              <w:b/>
              <w:bCs/>
            </w:rPr>
            <w:t>2018</w:t>
          </w:r>
          <w:r>
            <w:rPr>
              <w:rFonts w:eastAsia="Times New Roman"/>
            </w:rPr>
            <w:t xml:space="preserve">. Nitrogen fixer abundance has no effect on biomass recovery during tropical secondary forest succession. </w:t>
          </w:r>
          <w:r>
            <w:rPr>
              <w:rFonts w:eastAsia="Times New Roman"/>
              <w:i/>
              <w:iCs/>
            </w:rPr>
            <w:t>Journal of Ecology</w:t>
          </w:r>
          <w:r>
            <w:rPr>
              <w:rFonts w:eastAsia="Times New Roman"/>
            </w:rPr>
            <w:t xml:space="preserve"> </w:t>
          </w:r>
          <w:r>
            <w:rPr>
              <w:rFonts w:eastAsia="Times New Roman"/>
              <w:b/>
              <w:bCs/>
            </w:rPr>
            <w:t>106</w:t>
          </w:r>
          <w:r>
            <w:rPr>
              <w:rFonts w:eastAsia="Times New Roman"/>
            </w:rPr>
            <w:t>: 1415–1427.</w:t>
          </w:r>
        </w:p>
        <w:p w14:paraId="6C70E363" w14:textId="77777777" w:rsidR="00DA11D6" w:rsidRDefault="00DA11D6">
          <w:pPr>
            <w:divId w:val="195849276"/>
            <w:rPr>
              <w:rFonts w:eastAsia="Times New Roman"/>
            </w:rPr>
          </w:pPr>
          <w:r>
            <w:rPr>
              <w:rFonts w:eastAsia="Times New Roman"/>
              <w:b/>
              <w:bCs/>
            </w:rPr>
            <w:t xml:space="preserve">Lawrence DM, Fisher RA, Koven CD, </w:t>
          </w:r>
          <w:r>
            <w:rPr>
              <w:rFonts w:eastAsia="Times New Roman"/>
              <w:b/>
              <w:bCs/>
              <w:i/>
              <w:iCs/>
            </w:rPr>
            <w:t>et al.</w:t>
          </w:r>
          <w:r>
            <w:rPr>
              <w:rFonts w:eastAsia="Times New Roman"/>
            </w:rPr>
            <w:t xml:space="preserve"> </w:t>
          </w:r>
          <w:r>
            <w:rPr>
              <w:rFonts w:eastAsia="Times New Roman"/>
              <w:b/>
              <w:bCs/>
            </w:rPr>
            <w:t>2019</w:t>
          </w:r>
          <w:r>
            <w:rPr>
              <w:rFonts w:eastAsia="Times New Roman"/>
            </w:rPr>
            <w:t xml:space="preserve">. The Community Land Model Version 5: description of new features, benchmarking, and impact of forcing uncertainty. </w:t>
          </w:r>
          <w:r>
            <w:rPr>
              <w:rFonts w:eastAsia="Times New Roman"/>
              <w:i/>
              <w:iCs/>
            </w:rPr>
            <w:t>Journal of Advances in Modeling Earth Systems</w:t>
          </w:r>
          <w:r>
            <w:rPr>
              <w:rFonts w:eastAsia="Times New Roman"/>
            </w:rPr>
            <w:t xml:space="preserve"> </w:t>
          </w:r>
          <w:r>
            <w:rPr>
              <w:rFonts w:eastAsia="Times New Roman"/>
              <w:b/>
              <w:bCs/>
            </w:rPr>
            <w:t>11</w:t>
          </w:r>
          <w:r>
            <w:rPr>
              <w:rFonts w:eastAsia="Times New Roman"/>
            </w:rPr>
            <w:t>: 4245–4287.</w:t>
          </w:r>
        </w:p>
        <w:p w14:paraId="41D03231" w14:textId="77777777" w:rsidR="00DA11D6" w:rsidRDefault="00DA11D6">
          <w:pPr>
            <w:divId w:val="2026398653"/>
            <w:rPr>
              <w:rFonts w:eastAsia="Times New Roman"/>
            </w:rPr>
          </w:pPr>
          <w:r>
            <w:rPr>
              <w:rFonts w:eastAsia="Times New Roman"/>
              <w:b/>
              <w:bCs/>
            </w:rPr>
            <w:lastRenderedPageBreak/>
            <w:t>LeBauer DS, Treseder K</w:t>
          </w:r>
          <w:r>
            <w:rPr>
              <w:rFonts w:eastAsia="Times New Roman"/>
            </w:rPr>
            <w:t xml:space="preserve">. </w:t>
          </w:r>
          <w:r>
            <w:rPr>
              <w:rFonts w:eastAsia="Times New Roman"/>
              <w:b/>
              <w:bCs/>
            </w:rPr>
            <w:t>2008</w:t>
          </w:r>
          <w:r>
            <w:rPr>
              <w:rFonts w:eastAsia="Times New Roman"/>
            </w:rPr>
            <w:t xml:space="preserve">. Nitrogen limitation of net primary productivity in terrestrial ecosystems is globally distributed. </w:t>
          </w:r>
          <w:r>
            <w:rPr>
              <w:rFonts w:eastAsia="Times New Roman"/>
              <w:i/>
              <w:iCs/>
            </w:rPr>
            <w:t>Ecology</w:t>
          </w:r>
          <w:r>
            <w:rPr>
              <w:rFonts w:eastAsia="Times New Roman"/>
            </w:rPr>
            <w:t xml:space="preserve"> </w:t>
          </w:r>
          <w:r>
            <w:rPr>
              <w:rFonts w:eastAsia="Times New Roman"/>
              <w:b/>
              <w:bCs/>
            </w:rPr>
            <w:t>89</w:t>
          </w:r>
          <w:r>
            <w:rPr>
              <w:rFonts w:eastAsia="Times New Roman"/>
            </w:rPr>
            <w:t>: 371–379.</w:t>
          </w:r>
        </w:p>
        <w:p w14:paraId="6B226AEC" w14:textId="77777777" w:rsidR="00DA11D6" w:rsidRDefault="00DA11D6">
          <w:pPr>
            <w:divId w:val="1187986519"/>
            <w:rPr>
              <w:rFonts w:eastAsia="Times New Roman"/>
            </w:rPr>
          </w:pPr>
          <w:r>
            <w:rPr>
              <w:rFonts w:eastAsia="Times New Roman"/>
              <w:b/>
              <w:bCs/>
            </w:rPr>
            <w:t>Lenth R</w:t>
          </w:r>
          <w:r>
            <w:rPr>
              <w:rFonts w:eastAsia="Times New Roman"/>
            </w:rPr>
            <w:t xml:space="preserve">. </w:t>
          </w:r>
          <w:r>
            <w:rPr>
              <w:rFonts w:eastAsia="Times New Roman"/>
              <w:b/>
              <w:bCs/>
            </w:rPr>
            <w:t>2019</w:t>
          </w:r>
          <w:r>
            <w:rPr>
              <w:rFonts w:eastAsia="Times New Roman"/>
            </w:rPr>
            <w:t>. emmeans: estimated marginal means, aka least-squares means.</w:t>
          </w:r>
        </w:p>
        <w:p w14:paraId="226CD9DF" w14:textId="77777777" w:rsidR="00DA11D6" w:rsidRDefault="00DA11D6">
          <w:pPr>
            <w:divId w:val="99767299"/>
            <w:rPr>
              <w:rFonts w:eastAsia="Times New Roman"/>
            </w:rPr>
          </w:pPr>
          <w:r>
            <w:rPr>
              <w:rFonts w:eastAsia="Times New Roman"/>
              <w:b/>
              <w:bCs/>
            </w:rPr>
            <w:t xml:space="preserve">Li W, Zhang H, Huang G, </w:t>
          </w:r>
          <w:r>
            <w:rPr>
              <w:rFonts w:eastAsia="Times New Roman"/>
              <w:b/>
              <w:bCs/>
              <w:i/>
              <w:iCs/>
            </w:rPr>
            <w:t>et al.</w:t>
          </w:r>
          <w:r>
            <w:rPr>
              <w:rFonts w:eastAsia="Times New Roman"/>
            </w:rPr>
            <w:t xml:space="preserve"> </w:t>
          </w:r>
          <w:r>
            <w:rPr>
              <w:rFonts w:eastAsia="Times New Roman"/>
              <w:b/>
              <w:bCs/>
            </w:rPr>
            <w:t>2020</w:t>
          </w:r>
          <w:r>
            <w:rPr>
              <w:rFonts w:eastAsia="Times New Roman"/>
            </w:rPr>
            <w:t xml:space="preserve">. Effects of nitrogen enrichment on tree carbon allocation: A global synthesis. </w:t>
          </w:r>
          <w:r>
            <w:rPr>
              <w:rFonts w:eastAsia="Times New Roman"/>
              <w:i/>
              <w:iCs/>
            </w:rPr>
            <w:t>Global Ecology and Biogeography</w:t>
          </w:r>
          <w:r>
            <w:rPr>
              <w:rFonts w:eastAsia="Times New Roman"/>
            </w:rPr>
            <w:t xml:space="preserve"> </w:t>
          </w:r>
          <w:r>
            <w:rPr>
              <w:rFonts w:eastAsia="Times New Roman"/>
              <w:b/>
              <w:bCs/>
            </w:rPr>
            <w:t>29</w:t>
          </w:r>
          <w:r>
            <w:rPr>
              <w:rFonts w:eastAsia="Times New Roman"/>
            </w:rPr>
            <w:t>: 573–589.</w:t>
          </w:r>
        </w:p>
        <w:p w14:paraId="44EEF67C" w14:textId="77777777" w:rsidR="00DA11D6" w:rsidRDefault="00DA11D6">
          <w:pPr>
            <w:divId w:val="1156452616"/>
            <w:rPr>
              <w:rFonts w:eastAsia="Times New Roman"/>
            </w:rPr>
          </w:pPr>
          <w:r>
            <w:rPr>
              <w:rFonts w:eastAsia="Times New Roman"/>
              <w:b/>
              <w:bCs/>
            </w:rPr>
            <w:t xml:space="preserve">Lu J, Yang J, Keitel C, </w:t>
          </w:r>
          <w:r>
            <w:rPr>
              <w:rFonts w:eastAsia="Times New Roman"/>
              <w:b/>
              <w:bCs/>
              <w:i/>
              <w:iCs/>
            </w:rPr>
            <w:t>et al.</w:t>
          </w:r>
          <w:r>
            <w:rPr>
              <w:rFonts w:eastAsia="Times New Roman"/>
            </w:rPr>
            <w:t xml:space="preserve"> </w:t>
          </w:r>
          <w:r>
            <w:rPr>
              <w:rFonts w:eastAsia="Times New Roman"/>
              <w:b/>
              <w:bCs/>
            </w:rPr>
            <w:t>2022</w:t>
          </w:r>
          <w:r>
            <w:rPr>
              <w:rFonts w:eastAsia="Times New Roman"/>
            </w:rPr>
            <w:t xml:space="preserve">. Belowground carbon efficiency for nitrogen and phosphorus acquisition varies between </w:t>
          </w:r>
          <w:r>
            <w:rPr>
              <w:rFonts w:eastAsia="Times New Roman"/>
              <w:i/>
              <w:iCs/>
            </w:rPr>
            <w:t>Lolium perenne</w:t>
          </w:r>
          <w:r>
            <w:rPr>
              <w:rFonts w:eastAsia="Times New Roman"/>
            </w:rPr>
            <w:t xml:space="preserve"> and </w:t>
          </w:r>
          <w:r>
            <w:rPr>
              <w:rFonts w:eastAsia="Times New Roman"/>
              <w:i/>
              <w:iCs/>
            </w:rPr>
            <w:t>Trifolium repens</w:t>
          </w:r>
          <w:r>
            <w:rPr>
              <w:rFonts w:eastAsia="Times New Roman"/>
            </w:rPr>
            <w:t xml:space="preserve"> and depends on phosphorus fertilization. </w:t>
          </w:r>
          <w:r>
            <w:rPr>
              <w:rFonts w:eastAsia="Times New Roman"/>
              <w:i/>
              <w:iCs/>
            </w:rPr>
            <w:t>Frontiers in Plant Science</w:t>
          </w:r>
          <w:r>
            <w:rPr>
              <w:rFonts w:eastAsia="Times New Roman"/>
            </w:rPr>
            <w:t xml:space="preserve"> </w:t>
          </w:r>
          <w:r>
            <w:rPr>
              <w:rFonts w:eastAsia="Times New Roman"/>
              <w:b/>
              <w:bCs/>
            </w:rPr>
            <w:t>13</w:t>
          </w:r>
          <w:r>
            <w:rPr>
              <w:rFonts w:eastAsia="Times New Roman"/>
            </w:rPr>
            <w:t>: 1–9.</w:t>
          </w:r>
        </w:p>
        <w:p w14:paraId="1E72CEE9" w14:textId="77777777" w:rsidR="00DA11D6" w:rsidRDefault="00DA11D6">
          <w:pPr>
            <w:divId w:val="2099212232"/>
            <w:rPr>
              <w:rFonts w:eastAsia="Times New Roman"/>
            </w:rPr>
          </w:pPr>
          <w:r>
            <w:rPr>
              <w:rFonts w:eastAsia="Times New Roman"/>
              <w:b/>
              <w:bCs/>
            </w:rPr>
            <w:t>McCulloch LA, Porder S</w:t>
          </w:r>
          <w:r>
            <w:rPr>
              <w:rFonts w:eastAsia="Times New Roman"/>
            </w:rPr>
            <w:t xml:space="preserve">. </w:t>
          </w:r>
          <w:r>
            <w:rPr>
              <w:rFonts w:eastAsia="Times New Roman"/>
              <w:b/>
              <w:bCs/>
            </w:rPr>
            <w:t>2021</w:t>
          </w:r>
          <w:r>
            <w:rPr>
              <w:rFonts w:eastAsia="Times New Roman"/>
            </w:rPr>
            <w:t xml:space="preserve">. Light fuels while nitrogen suppresses symbiotic nitrogen fixation hotspots in neotropical canopy gap seedlings. </w:t>
          </w:r>
          <w:r>
            <w:rPr>
              <w:rFonts w:eastAsia="Times New Roman"/>
              <w:i/>
              <w:iCs/>
            </w:rPr>
            <w:t>New Phytologist</w:t>
          </w:r>
          <w:r>
            <w:rPr>
              <w:rFonts w:eastAsia="Times New Roman"/>
            </w:rPr>
            <w:t xml:space="preserve"> </w:t>
          </w:r>
          <w:r>
            <w:rPr>
              <w:rFonts w:eastAsia="Times New Roman"/>
              <w:b/>
              <w:bCs/>
            </w:rPr>
            <w:t>231</w:t>
          </w:r>
          <w:r>
            <w:rPr>
              <w:rFonts w:eastAsia="Times New Roman"/>
            </w:rPr>
            <w:t>: 1734–1745.</w:t>
          </w:r>
        </w:p>
        <w:p w14:paraId="35788EA5" w14:textId="77777777" w:rsidR="00DA11D6" w:rsidRDefault="00DA11D6">
          <w:pPr>
            <w:divId w:val="1229153294"/>
            <w:rPr>
              <w:rFonts w:eastAsia="Times New Roman"/>
            </w:rPr>
          </w:pPr>
          <w:r>
            <w:rPr>
              <w:rFonts w:eastAsia="Times New Roman"/>
              <w:b/>
              <w:bCs/>
            </w:rPr>
            <w:t>Menge DNL, Levin SA, Hedin LO</w:t>
          </w:r>
          <w:r>
            <w:rPr>
              <w:rFonts w:eastAsia="Times New Roman"/>
            </w:rPr>
            <w:t xml:space="preserve">. </w:t>
          </w:r>
          <w:r>
            <w:rPr>
              <w:rFonts w:eastAsia="Times New Roman"/>
              <w:b/>
              <w:bCs/>
            </w:rPr>
            <w:t>2008</w:t>
          </w:r>
          <w:r>
            <w:rPr>
              <w:rFonts w:eastAsia="Times New Roman"/>
            </w:rPr>
            <w:t xml:space="preserve">. Evolutionary tradeoffs can select against nitrogen fixation and thereby maintain nitrogen limitation. </w:t>
          </w:r>
          <w:r>
            <w:rPr>
              <w:rFonts w:eastAsia="Times New Roman"/>
              <w:i/>
              <w:iCs/>
            </w:rPr>
            <w:t>Proceedings of the National Academy of Sciences</w:t>
          </w:r>
          <w:r>
            <w:rPr>
              <w:rFonts w:eastAsia="Times New Roman"/>
            </w:rPr>
            <w:t xml:space="preserve"> </w:t>
          </w:r>
          <w:r>
            <w:rPr>
              <w:rFonts w:eastAsia="Times New Roman"/>
              <w:b/>
              <w:bCs/>
            </w:rPr>
            <w:t>105</w:t>
          </w:r>
          <w:r>
            <w:rPr>
              <w:rFonts w:eastAsia="Times New Roman"/>
            </w:rPr>
            <w:t>: 1573–1578.</w:t>
          </w:r>
        </w:p>
        <w:p w14:paraId="6D052D26" w14:textId="77777777" w:rsidR="00DA11D6" w:rsidRDefault="00DA11D6">
          <w:pPr>
            <w:divId w:val="452097377"/>
            <w:rPr>
              <w:rFonts w:eastAsia="Times New Roman"/>
            </w:rPr>
          </w:pPr>
          <w:r>
            <w:rPr>
              <w:rFonts w:eastAsia="Times New Roman"/>
              <w:b/>
              <w:bCs/>
            </w:rPr>
            <w:t xml:space="preserve">Menge DNL, Wolf AA, Funk JL, </w:t>
          </w:r>
          <w:r>
            <w:rPr>
              <w:rFonts w:eastAsia="Times New Roman"/>
              <w:b/>
              <w:bCs/>
              <w:i/>
              <w:iCs/>
            </w:rPr>
            <w:t>et al.</w:t>
          </w:r>
          <w:r>
            <w:rPr>
              <w:rFonts w:eastAsia="Times New Roman"/>
            </w:rPr>
            <w:t xml:space="preserve"> </w:t>
          </w:r>
          <w:r>
            <w:rPr>
              <w:rFonts w:eastAsia="Times New Roman"/>
              <w:b/>
              <w:bCs/>
            </w:rPr>
            <w:t>2023</w:t>
          </w:r>
          <w:r>
            <w:rPr>
              <w:rFonts w:eastAsia="Times New Roman"/>
            </w:rPr>
            <w:t xml:space="preserve">. Tree symbioses sustain nitrogen fixation despite excess nitrogen supply. </w:t>
          </w:r>
          <w:r>
            <w:rPr>
              <w:rFonts w:eastAsia="Times New Roman"/>
              <w:i/>
              <w:iCs/>
            </w:rPr>
            <w:t>Ecological Monographs</w:t>
          </w:r>
          <w:r>
            <w:rPr>
              <w:rFonts w:eastAsia="Times New Roman"/>
            </w:rPr>
            <w:t xml:space="preserve"> </w:t>
          </w:r>
          <w:r>
            <w:rPr>
              <w:rFonts w:eastAsia="Times New Roman"/>
              <w:b/>
              <w:bCs/>
            </w:rPr>
            <w:t>93</w:t>
          </w:r>
          <w:r>
            <w:rPr>
              <w:rFonts w:eastAsia="Times New Roman"/>
            </w:rPr>
            <w:t>: 1–27.</w:t>
          </w:r>
        </w:p>
        <w:p w14:paraId="7AA20981" w14:textId="77777777" w:rsidR="00DA11D6" w:rsidRDefault="00DA11D6">
          <w:pPr>
            <w:divId w:val="2015450510"/>
            <w:rPr>
              <w:rFonts w:eastAsia="Times New Roman"/>
            </w:rPr>
          </w:pPr>
          <w:r>
            <w:rPr>
              <w:rFonts w:eastAsia="Times New Roman"/>
              <w:b/>
              <w:bCs/>
            </w:rPr>
            <w:t>Monks A, Cieraad E, Burrows L, Walker S</w:t>
          </w:r>
          <w:r>
            <w:rPr>
              <w:rFonts w:eastAsia="Times New Roman"/>
            </w:rPr>
            <w:t xml:space="preserve">. </w:t>
          </w:r>
          <w:r>
            <w:rPr>
              <w:rFonts w:eastAsia="Times New Roman"/>
              <w:b/>
              <w:bCs/>
            </w:rPr>
            <w:t>2012</w:t>
          </w:r>
          <w:r>
            <w:rPr>
              <w:rFonts w:eastAsia="Times New Roman"/>
            </w:rPr>
            <w:t xml:space="preserve">. Higher relative performance at low soil nitrogen and moisture predicts field distribution of nitrogen-fixing plants. </w:t>
          </w:r>
          <w:r>
            <w:rPr>
              <w:rFonts w:eastAsia="Times New Roman"/>
              <w:i/>
              <w:iCs/>
            </w:rPr>
            <w:t>Plant and Soil</w:t>
          </w:r>
          <w:r>
            <w:rPr>
              <w:rFonts w:eastAsia="Times New Roman"/>
            </w:rPr>
            <w:t xml:space="preserve"> </w:t>
          </w:r>
          <w:r>
            <w:rPr>
              <w:rFonts w:eastAsia="Times New Roman"/>
              <w:b/>
              <w:bCs/>
            </w:rPr>
            <w:t>359</w:t>
          </w:r>
          <w:r>
            <w:rPr>
              <w:rFonts w:eastAsia="Times New Roman"/>
            </w:rPr>
            <w:t>: 363–374.</w:t>
          </w:r>
        </w:p>
        <w:p w14:paraId="3553A010" w14:textId="77777777" w:rsidR="00DA11D6" w:rsidRDefault="00DA11D6">
          <w:pPr>
            <w:divId w:val="90902046"/>
            <w:rPr>
              <w:rFonts w:eastAsia="Times New Roman"/>
            </w:rPr>
          </w:pPr>
          <w:r>
            <w:rPr>
              <w:rFonts w:eastAsia="Times New Roman"/>
              <w:b/>
              <w:bCs/>
            </w:rPr>
            <w:t>Montville R, Schaffner DW</w:t>
          </w:r>
          <w:r>
            <w:rPr>
              <w:rFonts w:eastAsia="Times New Roman"/>
            </w:rPr>
            <w:t xml:space="preserve">. </w:t>
          </w:r>
          <w:r>
            <w:rPr>
              <w:rFonts w:eastAsia="Times New Roman"/>
              <w:b/>
              <w:bCs/>
            </w:rPr>
            <w:t>2004</w:t>
          </w:r>
          <w:r>
            <w:rPr>
              <w:rFonts w:eastAsia="Times New Roman"/>
            </w:rPr>
            <w:t xml:space="preserve">. Analysis of published sprout seed sanitization studies shows treatments are highly variable. </w:t>
          </w:r>
          <w:r>
            <w:rPr>
              <w:rFonts w:eastAsia="Times New Roman"/>
              <w:i/>
              <w:iCs/>
            </w:rPr>
            <w:t>Journal of Food Protection</w:t>
          </w:r>
          <w:r>
            <w:rPr>
              <w:rFonts w:eastAsia="Times New Roman"/>
            </w:rPr>
            <w:t xml:space="preserve"> </w:t>
          </w:r>
          <w:r>
            <w:rPr>
              <w:rFonts w:eastAsia="Times New Roman"/>
              <w:b/>
              <w:bCs/>
            </w:rPr>
            <w:t>67</w:t>
          </w:r>
          <w:r>
            <w:rPr>
              <w:rFonts w:eastAsia="Times New Roman"/>
            </w:rPr>
            <w:t>: 758–765.</w:t>
          </w:r>
        </w:p>
        <w:p w14:paraId="64304593" w14:textId="77777777" w:rsidR="00DA11D6" w:rsidRDefault="00DA11D6">
          <w:pPr>
            <w:divId w:val="696659172"/>
            <w:rPr>
              <w:rFonts w:eastAsia="Times New Roman"/>
            </w:rPr>
          </w:pPr>
          <w:r>
            <w:rPr>
              <w:rFonts w:eastAsia="Times New Roman"/>
              <w:b/>
              <w:bCs/>
            </w:rPr>
            <w:t xml:space="preserve">Nasto MK, Osborne BB, Lekberg Y, </w:t>
          </w:r>
          <w:r>
            <w:rPr>
              <w:rFonts w:eastAsia="Times New Roman"/>
              <w:b/>
              <w:bCs/>
              <w:i/>
              <w:iCs/>
            </w:rPr>
            <w:t>et al.</w:t>
          </w:r>
          <w:r>
            <w:rPr>
              <w:rFonts w:eastAsia="Times New Roman"/>
            </w:rPr>
            <w:t xml:space="preserve"> </w:t>
          </w:r>
          <w:r>
            <w:rPr>
              <w:rFonts w:eastAsia="Times New Roman"/>
              <w:b/>
              <w:bCs/>
            </w:rPr>
            <w:t>2017</w:t>
          </w:r>
          <w:r>
            <w:rPr>
              <w:rFonts w:eastAsia="Times New Roman"/>
            </w:rPr>
            <w:t xml:space="preserve">. Nutrient acquisition, soil phosphorus partitioning and competition among trees in a lowland tropical rain forest. </w:t>
          </w:r>
          <w:r>
            <w:rPr>
              <w:rFonts w:eastAsia="Times New Roman"/>
              <w:i/>
              <w:iCs/>
            </w:rPr>
            <w:t>New Phytologist</w:t>
          </w:r>
          <w:r>
            <w:rPr>
              <w:rFonts w:eastAsia="Times New Roman"/>
            </w:rPr>
            <w:t xml:space="preserve"> </w:t>
          </w:r>
          <w:r>
            <w:rPr>
              <w:rFonts w:eastAsia="Times New Roman"/>
              <w:b/>
              <w:bCs/>
            </w:rPr>
            <w:t>214</w:t>
          </w:r>
          <w:r>
            <w:rPr>
              <w:rFonts w:eastAsia="Times New Roman"/>
            </w:rPr>
            <w:t>: 1506–1517.</w:t>
          </w:r>
        </w:p>
        <w:p w14:paraId="2AEA0859" w14:textId="77777777" w:rsidR="00DA11D6" w:rsidRDefault="00DA11D6">
          <w:pPr>
            <w:divId w:val="827525252"/>
            <w:rPr>
              <w:rFonts w:eastAsia="Times New Roman"/>
            </w:rPr>
          </w:pPr>
          <w:r>
            <w:rPr>
              <w:rFonts w:eastAsia="Times New Roman"/>
              <w:b/>
              <w:bCs/>
            </w:rPr>
            <w:t>Perkowski EA, Waring EF, Smith NG</w:t>
          </w:r>
          <w:r>
            <w:rPr>
              <w:rFonts w:eastAsia="Times New Roman"/>
            </w:rPr>
            <w:t xml:space="preserve">. </w:t>
          </w:r>
          <w:r>
            <w:rPr>
              <w:rFonts w:eastAsia="Times New Roman"/>
              <w:b/>
              <w:bCs/>
            </w:rPr>
            <w:t>2021</w:t>
          </w:r>
          <w:r>
            <w:rPr>
              <w:rFonts w:eastAsia="Times New Roman"/>
            </w:rPr>
            <w:t xml:space="preserve">. Root mass carbon costs to acquire nitrogen are determined by nitrogen and light availability in two species with different nitrogen acquisition strategies. </w:t>
          </w:r>
          <w:r>
            <w:rPr>
              <w:rFonts w:eastAsia="Times New Roman"/>
              <w:i/>
              <w:iCs/>
            </w:rPr>
            <w:t>Journal of Experimental Botany</w:t>
          </w:r>
          <w:r>
            <w:rPr>
              <w:rFonts w:eastAsia="Times New Roman"/>
            </w:rPr>
            <w:t xml:space="preserve"> </w:t>
          </w:r>
          <w:r>
            <w:rPr>
              <w:rFonts w:eastAsia="Times New Roman"/>
              <w:b/>
              <w:bCs/>
            </w:rPr>
            <w:t>72</w:t>
          </w:r>
          <w:r>
            <w:rPr>
              <w:rFonts w:eastAsia="Times New Roman"/>
            </w:rPr>
            <w:t>: 5766–5776.</w:t>
          </w:r>
        </w:p>
        <w:p w14:paraId="6F4F000B" w14:textId="77777777" w:rsidR="00DA11D6" w:rsidRDefault="00DA11D6">
          <w:pPr>
            <w:divId w:val="434594074"/>
            <w:rPr>
              <w:rFonts w:eastAsia="Times New Roman"/>
            </w:rPr>
          </w:pPr>
          <w:r>
            <w:rPr>
              <w:rFonts w:eastAsia="Times New Roman"/>
              <w:b/>
              <w:bCs/>
            </w:rPr>
            <w:t>Poorter H, Bühler J, Van Dusschoten D, Climent J, Postma JA</w:t>
          </w:r>
          <w:r>
            <w:rPr>
              <w:rFonts w:eastAsia="Times New Roman"/>
            </w:rPr>
            <w:t xml:space="preserve">. </w:t>
          </w:r>
          <w:r>
            <w:rPr>
              <w:rFonts w:eastAsia="Times New Roman"/>
              <w:b/>
              <w:bCs/>
            </w:rPr>
            <w:t>2012</w:t>
          </w:r>
          <w:r>
            <w:rPr>
              <w:rFonts w:eastAsia="Times New Roman"/>
            </w:rPr>
            <w:t xml:space="preserve">. Pot size matters: A meta-analysis of the effects of rooting volume on plant growth. </w:t>
          </w:r>
          <w:r>
            <w:rPr>
              <w:rFonts w:eastAsia="Times New Roman"/>
              <w:i/>
              <w:iCs/>
            </w:rPr>
            <w:t>Functional Plant Biology</w:t>
          </w:r>
          <w:r>
            <w:rPr>
              <w:rFonts w:eastAsia="Times New Roman"/>
            </w:rPr>
            <w:t xml:space="preserve"> </w:t>
          </w:r>
          <w:r>
            <w:rPr>
              <w:rFonts w:eastAsia="Times New Roman"/>
              <w:b/>
              <w:bCs/>
            </w:rPr>
            <w:t>39</w:t>
          </w:r>
          <w:r>
            <w:rPr>
              <w:rFonts w:eastAsia="Times New Roman"/>
            </w:rPr>
            <w:t>: 839–850.</w:t>
          </w:r>
        </w:p>
        <w:p w14:paraId="44C18B4D" w14:textId="77777777" w:rsidR="00DA11D6" w:rsidRDefault="00DA11D6">
          <w:pPr>
            <w:divId w:val="646789936"/>
            <w:rPr>
              <w:rFonts w:eastAsia="Times New Roman"/>
            </w:rPr>
          </w:pPr>
          <w:r>
            <w:rPr>
              <w:rFonts w:eastAsia="Times New Roman"/>
              <w:b/>
              <w:bCs/>
            </w:rPr>
            <w:t>R Core Team</w:t>
          </w:r>
          <w:r>
            <w:rPr>
              <w:rFonts w:eastAsia="Times New Roman"/>
            </w:rPr>
            <w:t xml:space="preserve">. </w:t>
          </w:r>
          <w:r>
            <w:rPr>
              <w:rFonts w:eastAsia="Times New Roman"/>
              <w:b/>
              <w:bCs/>
            </w:rPr>
            <w:t>2021</w:t>
          </w:r>
          <w:r>
            <w:rPr>
              <w:rFonts w:eastAsia="Times New Roman"/>
            </w:rPr>
            <w:t>. R: A language and environment for statistical computing.</w:t>
          </w:r>
        </w:p>
        <w:p w14:paraId="5009D2A0" w14:textId="77777777" w:rsidR="00DA11D6" w:rsidRDefault="00DA11D6">
          <w:pPr>
            <w:divId w:val="9066917"/>
            <w:rPr>
              <w:rFonts w:eastAsia="Times New Roman"/>
            </w:rPr>
          </w:pPr>
          <w:r>
            <w:rPr>
              <w:rFonts w:eastAsia="Times New Roman"/>
              <w:b/>
              <w:bCs/>
            </w:rPr>
            <w:t>Rastetter EB, Vitousek PM, Field CB, Shaver GR, Herbert D, Ågren GI</w:t>
          </w:r>
          <w:r>
            <w:rPr>
              <w:rFonts w:eastAsia="Times New Roman"/>
            </w:rPr>
            <w:t xml:space="preserve">. </w:t>
          </w:r>
          <w:r>
            <w:rPr>
              <w:rFonts w:eastAsia="Times New Roman"/>
              <w:b/>
              <w:bCs/>
            </w:rPr>
            <w:t>2001</w:t>
          </w:r>
          <w:r>
            <w:rPr>
              <w:rFonts w:eastAsia="Times New Roman"/>
            </w:rPr>
            <w:t xml:space="preserve">. Resource optimization and symbiotic nitrogen fixation. </w:t>
          </w:r>
          <w:r>
            <w:rPr>
              <w:rFonts w:eastAsia="Times New Roman"/>
              <w:i/>
              <w:iCs/>
            </w:rPr>
            <w:t>Ecosystems</w:t>
          </w:r>
          <w:r>
            <w:rPr>
              <w:rFonts w:eastAsia="Times New Roman"/>
            </w:rPr>
            <w:t xml:space="preserve"> </w:t>
          </w:r>
          <w:r>
            <w:rPr>
              <w:rFonts w:eastAsia="Times New Roman"/>
              <w:b/>
              <w:bCs/>
            </w:rPr>
            <w:t>4</w:t>
          </w:r>
          <w:r>
            <w:rPr>
              <w:rFonts w:eastAsia="Times New Roman"/>
            </w:rPr>
            <w:t>: 369–388.</w:t>
          </w:r>
        </w:p>
        <w:p w14:paraId="23E2332C" w14:textId="77777777" w:rsidR="00DA11D6" w:rsidRDefault="00DA11D6">
          <w:pPr>
            <w:divId w:val="577978796"/>
            <w:rPr>
              <w:rFonts w:eastAsia="Times New Roman"/>
            </w:rPr>
          </w:pPr>
          <w:r>
            <w:rPr>
              <w:rFonts w:eastAsia="Times New Roman"/>
              <w:b/>
              <w:bCs/>
            </w:rPr>
            <w:t>Ritchie ME, Tilman DG, Knops JMH</w:t>
          </w:r>
          <w:r>
            <w:rPr>
              <w:rFonts w:eastAsia="Times New Roman"/>
            </w:rPr>
            <w:t xml:space="preserve">. </w:t>
          </w:r>
          <w:r>
            <w:rPr>
              <w:rFonts w:eastAsia="Times New Roman"/>
              <w:b/>
              <w:bCs/>
            </w:rPr>
            <w:t>1998</w:t>
          </w:r>
          <w:r>
            <w:rPr>
              <w:rFonts w:eastAsia="Times New Roman"/>
            </w:rPr>
            <w:t xml:space="preserve">. Herbivore effects on plant and nitrogen dynamics in oak savanna. </w:t>
          </w:r>
          <w:r>
            <w:rPr>
              <w:rFonts w:eastAsia="Times New Roman"/>
              <w:i/>
              <w:iCs/>
            </w:rPr>
            <w:t>Ecology</w:t>
          </w:r>
          <w:r>
            <w:rPr>
              <w:rFonts w:eastAsia="Times New Roman"/>
            </w:rPr>
            <w:t xml:space="preserve"> </w:t>
          </w:r>
          <w:r>
            <w:rPr>
              <w:rFonts w:eastAsia="Times New Roman"/>
              <w:b/>
              <w:bCs/>
            </w:rPr>
            <w:t>79</w:t>
          </w:r>
          <w:r>
            <w:rPr>
              <w:rFonts w:eastAsia="Times New Roman"/>
            </w:rPr>
            <w:t>: 165–177.</w:t>
          </w:r>
        </w:p>
        <w:p w14:paraId="37D1D9CE" w14:textId="77777777" w:rsidR="00DA11D6" w:rsidRDefault="00DA11D6">
          <w:pPr>
            <w:divId w:val="1987273990"/>
            <w:rPr>
              <w:rFonts w:eastAsia="Times New Roman"/>
            </w:rPr>
          </w:pPr>
          <w:r>
            <w:rPr>
              <w:rFonts w:eastAsia="Times New Roman"/>
              <w:b/>
              <w:bCs/>
            </w:rPr>
            <w:t>Schmidt CB, Funk JL, Wolf AA, Akana PR, Palmer MI, Menge DNL</w:t>
          </w:r>
          <w:r>
            <w:rPr>
              <w:rFonts w:eastAsia="Times New Roman"/>
            </w:rPr>
            <w:t xml:space="preserve">. </w:t>
          </w:r>
          <w:r>
            <w:rPr>
              <w:rFonts w:eastAsia="Times New Roman"/>
              <w:b/>
              <w:bCs/>
            </w:rPr>
            <w:t>2023</w:t>
          </w:r>
          <w:r>
            <w:rPr>
              <w:rFonts w:eastAsia="Times New Roman"/>
            </w:rPr>
            <w:t xml:space="preserve">. Nitrogen fixation responds to soil nitrogen at low but not high light in two invasive understory species. </w:t>
          </w:r>
          <w:r>
            <w:rPr>
              <w:rFonts w:eastAsia="Times New Roman"/>
              <w:i/>
              <w:iCs/>
            </w:rPr>
            <w:t>Journal of Ecology</w:t>
          </w:r>
          <w:r>
            <w:rPr>
              <w:rFonts w:eastAsia="Times New Roman"/>
            </w:rPr>
            <w:t>: 915–926.</w:t>
          </w:r>
        </w:p>
        <w:p w14:paraId="089D7DDE" w14:textId="77777777" w:rsidR="00DA11D6" w:rsidRDefault="00DA11D6">
          <w:pPr>
            <w:divId w:val="1636448918"/>
            <w:rPr>
              <w:rFonts w:eastAsia="Times New Roman"/>
            </w:rPr>
          </w:pPr>
          <w:r>
            <w:rPr>
              <w:rFonts w:eastAsia="Times New Roman"/>
              <w:b/>
              <w:bCs/>
            </w:rPr>
            <w:t>Scouten AJ, Beuchat LR</w:t>
          </w:r>
          <w:r>
            <w:rPr>
              <w:rFonts w:eastAsia="Times New Roman"/>
            </w:rPr>
            <w:t xml:space="preserve">. </w:t>
          </w:r>
          <w:r>
            <w:rPr>
              <w:rFonts w:eastAsia="Times New Roman"/>
              <w:b/>
              <w:bCs/>
            </w:rPr>
            <w:t>2002</w:t>
          </w:r>
          <w:r>
            <w:rPr>
              <w:rFonts w:eastAsia="Times New Roman"/>
            </w:rPr>
            <w:t xml:space="preserve">. Combined effects of chemical, heat and ultrasound treatments to kill Salmonella and Escherichia coli O157:H7 on alfalfa seeds. </w:t>
          </w:r>
          <w:r>
            <w:rPr>
              <w:rFonts w:eastAsia="Times New Roman"/>
              <w:i/>
              <w:iCs/>
            </w:rPr>
            <w:t>Journal of Applied Microbiology</w:t>
          </w:r>
          <w:r>
            <w:rPr>
              <w:rFonts w:eastAsia="Times New Roman"/>
            </w:rPr>
            <w:t xml:space="preserve"> </w:t>
          </w:r>
          <w:r>
            <w:rPr>
              <w:rFonts w:eastAsia="Times New Roman"/>
              <w:b/>
              <w:bCs/>
            </w:rPr>
            <w:t>92</w:t>
          </w:r>
          <w:r>
            <w:rPr>
              <w:rFonts w:eastAsia="Times New Roman"/>
            </w:rPr>
            <w:t>: 668–674.</w:t>
          </w:r>
        </w:p>
        <w:p w14:paraId="1CF272CF" w14:textId="77777777" w:rsidR="00DA11D6" w:rsidRDefault="00DA11D6">
          <w:pPr>
            <w:divId w:val="2114133900"/>
            <w:rPr>
              <w:rFonts w:eastAsia="Times New Roman"/>
            </w:rPr>
          </w:pPr>
          <w:r>
            <w:rPr>
              <w:rFonts w:eastAsia="Times New Roman"/>
              <w:b/>
              <w:bCs/>
            </w:rPr>
            <w:t>Shi M, Fisher JB, Brzostek ER, Phillips RP</w:t>
          </w:r>
          <w:r>
            <w:rPr>
              <w:rFonts w:eastAsia="Times New Roman"/>
            </w:rPr>
            <w:t xml:space="preserve">. </w:t>
          </w:r>
          <w:r>
            <w:rPr>
              <w:rFonts w:eastAsia="Times New Roman"/>
              <w:b/>
              <w:bCs/>
            </w:rPr>
            <w:t>2016</w:t>
          </w:r>
          <w:r>
            <w:rPr>
              <w:rFonts w:eastAsia="Times New Roman"/>
            </w:rPr>
            <w:t xml:space="preserve">. Carbon cost of plant nitrogen acquisition: Global carbon cycle impact from an improved plant nitrogen cycle in the Community Land Model. </w:t>
          </w:r>
          <w:r>
            <w:rPr>
              <w:rFonts w:eastAsia="Times New Roman"/>
              <w:i/>
              <w:iCs/>
            </w:rPr>
            <w:t>Global Change Biology</w:t>
          </w:r>
          <w:r>
            <w:rPr>
              <w:rFonts w:eastAsia="Times New Roman"/>
            </w:rPr>
            <w:t xml:space="preserve"> </w:t>
          </w:r>
          <w:r>
            <w:rPr>
              <w:rFonts w:eastAsia="Times New Roman"/>
              <w:b/>
              <w:bCs/>
            </w:rPr>
            <w:t>22</w:t>
          </w:r>
          <w:r>
            <w:rPr>
              <w:rFonts w:eastAsia="Times New Roman"/>
            </w:rPr>
            <w:t>: 1299–1314.</w:t>
          </w:r>
        </w:p>
        <w:p w14:paraId="1C2B3BC7" w14:textId="77777777" w:rsidR="00DA11D6" w:rsidRDefault="00DA11D6">
          <w:pPr>
            <w:divId w:val="487356802"/>
            <w:rPr>
              <w:rFonts w:eastAsia="Times New Roman"/>
            </w:rPr>
          </w:pPr>
          <w:r>
            <w:rPr>
              <w:rFonts w:eastAsia="Times New Roman"/>
              <w:b/>
              <w:bCs/>
            </w:rPr>
            <w:t>Taylor BN, Chazdon RL, Bachelot B, Menge DNL</w:t>
          </w:r>
          <w:r>
            <w:rPr>
              <w:rFonts w:eastAsia="Times New Roman"/>
            </w:rPr>
            <w:t xml:space="preserve">. </w:t>
          </w:r>
          <w:r>
            <w:rPr>
              <w:rFonts w:eastAsia="Times New Roman"/>
              <w:b/>
              <w:bCs/>
            </w:rPr>
            <w:t>2017</w:t>
          </w:r>
          <w:r>
            <w:rPr>
              <w:rFonts w:eastAsia="Times New Roman"/>
            </w:rPr>
            <w:t xml:space="preserve">. Nitrogen-fixing trees inhibit growth of regenerating Costa Rican rainforests. </w:t>
          </w:r>
          <w:r>
            <w:rPr>
              <w:rFonts w:eastAsia="Times New Roman"/>
              <w:i/>
              <w:iCs/>
            </w:rPr>
            <w:t>Proceedings of the National Academy of Sciences of the United States of America</w:t>
          </w:r>
          <w:r>
            <w:rPr>
              <w:rFonts w:eastAsia="Times New Roman"/>
            </w:rPr>
            <w:t xml:space="preserve"> </w:t>
          </w:r>
          <w:r>
            <w:rPr>
              <w:rFonts w:eastAsia="Times New Roman"/>
              <w:b/>
              <w:bCs/>
            </w:rPr>
            <w:t>114</w:t>
          </w:r>
          <w:r>
            <w:rPr>
              <w:rFonts w:eastAsia="Times New Roman"/>
            </w:rPr>
            <w:t>: 8817–8822.</w:t>
          </w:r>
        </w:p>
        <w:p w14:paraId="41A10D32" w14:textId="77777777" w:rsidR="00DA11D6" w:rsidRDefault="00DA11D6">
          <w:pPr>
            <w:divId w:val="1695956375"/>
            <w:rPr>
              <w:rFonts w:eastAsia="Times New Roman"/>
            </w:rPr>
          </w:pPr>
          <w:r>
            <w:rPr>
              <w:rFonts w:eastAsia="Times New Roman"/>
              <w:b/>
              <w:bCs/>
            </w:rPr>
            <w:lastRenderedPageBreak/>
            <w:t>Taylor BN, Menge DNL</w:t>
          </w:r>
          <w:r>
            <w:rPr>
              <w:rFonts w:eastAsia="Times New Roman"/>
            </w:rPr>
            <w:t xml:space="preserve">. </w:t>
          </w:r>
          <w:r>
            <w:rPr>
              <w:rFonts w:eastAsia="Times New Roman"/>
              <w:b/>
              <w:bCs/>
            </w:rPr>
            <w:t>2018</w:t>
          </w:r>
          <w:r>
            <w:rPr>
              <w:rFonts w:eastAsia="Times New Roman"/>
            </w:rPr>
            <w:t xml:space="preserve">. Light regulates tropical symbiotic nitrogen fixation more strongly than soil nitrogen. </w:t>
          </w:r>
          <w:r>
            <w:rPr>
              <w:rFonts w:eastAsia="Times New Roman"/>
              <w:i/>
              <w:iCs/>
            </w:rPr>
            <w:t>Nature Plants</w:t>
          </w:r>
          <w:r>
            <w:rPr>
              <w:rFonts w:eastAsia="Times New Roman"/>
            </w:rPr>
            <w:t xml:space="preserve"> </w:t>
          </w:r>
          <w:r>
            <w:rPr>
              <w:rFonts w:eastAsia="Times New Roman"/>
              <w:b/>
              <w:bCs/>
            </w:rPr>
            <w:t>4</w:t>
          </w:r>
          <w:r>
            <w:rPr>
              <w:rFonts w:eastAsia="Times New Roman"/>
            </w:rPr>
            <w:t>: 655–661.</w:t>
          </w:r>
        </w:p>
        <w:p w14:paraId="5A841114" w14:textId="77777777" w:rsidR="00DA11D6" w:rsidRDefault="00DA11D6">
          <w:pPr>
            <w:divId w:val="1716083265"/>
            <w:rPr>
              <w:rFonts w:eastAsia="Times New Roman"/>
            </w:rPr>
          </w:pPr>
          <w:r>
            <w:rPr>
              <w:rFonts w:eastAsia="Times New Roman"/>
              <w:b/>
              <w:bCs/>
            </w:rPr>
            <w:t>Taylor BN, Menge DNL</w:t>
          </w:r>
          <w:r>
            <w:rPr>
              <w:rFonts w:eastAsia="Times New Roman"/>
            </w:rPr>
            <w:t xml:space="preserve">. </w:t>
          </w:r>
          <w:r>
            <w:rPr>
              <w:rFonts w:eastAsia="Times New Roman"/>
              <w:b/>
              <w:bCs/>
            </w:rPr>
            <w:t>2021</w:t>
          </w:r>
          <w:r>
            <w:rPr>
              <w:rFonts w:eastAsia="Times New Roman"/>
            </w:rPr>
            <w:t xml:space="preserve">. Light, nitrogen supply, and neighboring plants dictate costs and benefits of nitrogen fixation for seedlings of a tropical nitrogen-fixing tree. </w:t>
          </w:r>
          <w:r>
            <w:rPr>
              <w:rFonts w:eastAsia="Times New Roman"/>
              <w:i/>
              <w:iCs/>
            </w:rPr>
            <w:t>New Phytologist</w:t>
          </w:r>
          <w:r>
            <w:rPr>
              <w:rFonts w:eastAsia="Times New Roman"/>
            </w:rPr>
            <w:t xml:space="preserve"> </w:t>
          </w:r>
          <w:r>
            <w:rPr>
              <w:rFonts w:eastAsia="Times New Roman"/>
              <w:b/>
              <w:bCs/>
            </w:rPr>
            <w:t>231</w:t>
          </w:r>
          <w:r>
            <w:rPr>
              <w:rFonts w:eastAsia="Times New Roman"/>
            </w:rPr>
            <w:t>: 1758–1769.</w:t>
          </w:r>
        </w:p>
        <w:p w14:paraId="179004E9" w14:textId="77777777" w:rsidR="00DA11D6" w:rsidRDefault="00DA11D6">
          <w:pPr>
            <w:divId w:val="1401247250"/>
            <w:rPr>
              <w:rFonts w:eastAsia="Times New Roman"/>
            </w:rPr>
          </w:pPr>
          <w:r>
            <w:rPr>
              <w:rFonts w:eastAsia="Times New Roman"/>
              <w:b/>
              <w:bCs/>
            </w:rPr>
            <w:t xml:space="preserve">Terrer C, Vicca S, Stocker BD, </w:t>
          </w:r>
          <w:r>
            <w:rPr>
              <w:rFonts w:eastAsia="Times New Roman"/>
              <w:b/>
              <w:bCs/>
              <w:i/>
              <w:iCs/>
            </w:rPr>
            <w:t>et al.</w:t>
          </w:r>
          <w:r>
            <w:rPr>
              <w:rFonts w:eastAsia="Times New Roman"/>
            </w:rPr>
            <w:t xml:space="preserve"> </w:t>
          </w:r>
          <w:r>
            <w:rPr>
              <w:rFonts w:eastAsia="Times New Roman"/>
              <w:b/>
              <w:bCs/>
            </w:rPr>
            <w:t>2018</w:t>
          </w:r>
          <w:r>
            <w:rPr>
              <w:rFonts w:eastAsia="Times New Roman"/>
            </w:rPr>
            <w:t>. Ecosystem responses to elevated CO</w:t>
          </w:r>
          <w:r>
            <w:rPr>
              <w:rFonts w:eastAsia="Times New Roman"/>
              <w:vertAlign w:val="subscript"/>
            </w:rPr>
            <w:t>2</w:t>
          </w:r>
          <w:r>
            <w:rPr>
              <w:rFonts w:eastAsia="Times New Roman"/>
            </w:rPr>
            <w:t xml:space="preserve"> governed by plant–soil interactions and the cost of nitrogen acquisition. </w:t>
          </w:r>
          <w:r>
            <w:rPr>
              <w:rFonts w:eastAsia="Times New Roman"/>
              <w:i/>
              <w:iCs/>
            </w:rPr>
            <w:t>New Phytologist</w:t>
          </w:r>
          <w:r>
            <w:rPr>
              <w:rFonts w:eastAsia="Times New Roman"/>
            </w:rPr>
            <w:t xml:space="preserve"> </w:t>
          </w:r>
          <w:r>
            <w:rPr>
              <w:rFonts w:eastAsia="Times New Roman"/>
              <w:b/>
              <w:bCs/>
            </w:rPr>
            <w:t>217</w:t>
          </w:r>
          <w:r>
            <w:rPr>
              <w:rFonts w:eastAsia="Times New Roman"/>
            </w:rPr>
            <w:t>: 507–522.</w:t>
          </w:r>
        </w:p>
        <w:p w14:paraId="0B190D8E" w14:textId="77777777" w:rsidR="00DA11D6" w:rsidRDefault="00DA11D6">
          <w:pPr>
            <w:divId w:val="2071076393"/>
            <w:rPr>
              <w:rFonts w:eastAsia="Times New Roman"/>
            </w:rPr>
          </w:pPr>
          <w:r>
            <w:rPr>
              <w:rFonts w:eastAsia="Times New Roman"/>
              <w:b/>
              <w:bCs/>
            </w:rPr>
            <w:t>Udvardi M, Poole PS</w:t>
          </w:r>
          <w:r>
            <w:rPr>
              <w:rFonts w:eastAsia="Times New Roman"/>
            </w:rPr>
            <w:t xml:space="preserve">. </w:t>
          </w:r>
          <w:r>
            <w:rPr>
              <w:rFonts w:eastAsia="Times New Roman"/>
              <w:b/>
              <w:bCs/>
            </w:rPr>
            <w:t>2013</w:t>
          </w:r>
          <w:r>
            <w:rPr>
              <w:rFonts w:eastAsia="Times New Roman"/>
            </w:rPr>
            <w:t xml:space="preserve">. Transport and metabolism in legume-rhizobia symbioses. </w:t>
          </w:r>
          <w:r>
            <w:rPr>
              <w:rFonts w:eastAsia="Times New Roman"/>
              <w:i/>
              <w:iCs/>
            </w:rPr>
            <w:t>Annual Review of Plant Biology</w:t>
          </w:r>
          <w:r>
            <w:rPr>
              <w:rFonts w:eastAsia="Times New Roman"/>
            </w:rPr>
            <w:t xml:space="preserve"> </w:t>
          </w:r>
          <w:r>
            <w:rPr>
              <w:rFonts w:eastAsia="Times New Roman"/>
              <w:b/>
              <w:bCs/>
            </w:rPr>
            <w:t>64</w:t>
          </w:r>
          <w:r>
            <w:rPr>
              <w:rFonts w:eastAsia="Times New Roman"/>
            </w:rPr>
            <w:t>: 781–805.</w:t>
          </w:r>
        </w:p>
        <w:p w14:paraId="5B29A8D2" w14:textId="77777777" w:rsidR="00DA11D6" w:rsidRDefault="00DA11D6">
          <w:pPr>
            <w:divId w:val="2064208522"/>
            <w:rPr>
              <w:rFonts w:eastAsia="Times New Roman"/>
            </w:rPr>
          </w:pPr>
          <w:r>
            <w:rPr>
              <w:rFonts w:eastAsia="Times New Roman"/>
              <w:b/>
              <w:bCs/>
            </w:rPr>
            <w:t>Vance CP, Heichel GH</w:t>
          </w:r>
          <w:r>
            <w:rPr>
              <w:rFonts w:eastAsia="Times New Roman"/>
            </w:rPr>
            <w:t xml:space="preserve">. </w:t>
          </w:r>
          <w:r>
            <w:rPr>
              <w:rFonts w:eastAsia="Times New Roman"/>
              <w:b/>
              <w:bCs/>
            </w:rPr>
            <w:t>1991</w:t>
          </w:r>
          <w:r>
            <w:rPr>
              <w:rFonts w:eastAsia="Times New Roman"/>
            </w:rPr>
            <w:t xml:space="preserve">. Carbon in N2 fixation: Limitation or exquisite adaptation. </w:t>
          </w:r>
          <w:r>
            <w:rPr>
              <w:rFonts w:eastAsia="Times New Roman"/>
              <w:i/>
              <w:iCs/>
            </w:rPr>
            <w:t>Annual Review of Plant Physiology and Plant Molecular Biology</w:t>
          </w:r>
          <w:r>
            <w:rPr>
              <w:rFonts w:eastAsia="Times New Roman"/>
            </w:rPr>
            <w:t xml:space="preserve"> </w:t>
          </w:r>
          <w:r>
            <w:rPr>
              <w:rFonts w:eastAsia="Times New Roman"/>
              <w:b/>
              <w:bCs/>
            </w:rPr>
            <w:t>42</w:t>
          </w:r>
          <w:r>
            <w:rPr>
              <w:rFonts w:eastAsia="Times New Roman"/>
            </w:rPr>
            <w:t>: 373–392.</w:t>
          </w:r>
        </w:p>
        <w:p w14:paraId="683E6EE2" w14:textId="77777777" w:rsidR="00DA11D6" w:rsidRDefault="00DA11D6">
          <w:pPr>
            <w:divId w:val="1421953437"/>
            <w:rPr>
              <w:rFonts w:eastAsia="Times New Roman"/>
            </w:rPr>
          </w:pPr>
          <w:r>
            <w:rPr>
              <w:rFonts w:eastAsia="Times New Roman"/>
              <w:b/>
              <w:bCs/>
            </w:rPr>
            <w:t xml:space="preserve">Vitousek PM, Cassman K, Cleveland CC, </w:t>
          </w:r>
          <w:r>
            <w:rPr>
              <w:rFonts w:eastAsia="Times New Roman"/>
              <w:b/>
              <w:bCs/>
              <w:i/>
              <w:iCs/>
            </w:rPr>
            <w:t>et al.</w:t>
          </w:r>
          <w:r>
            <w:rPr>
              <w:rFonts w:eastAsia="Times New Roman"/>
            </w:rPr>
            <w:t xml:space="preserve"> </w:t>
          </w:r>
          <w:r>
            <w:rPr>
              <w:rFonts w:eastAsia="Times New Roman"/>
              <w:b/>
              <w:bCs/>
            </w:rPr>
            <w:t>2002</w:t>
          </w:r>
          <w:r>
            <w:rPr>
              <w:rFonts w:eastAsia="Times New Roman"/>
            </w:rPr>
            <w:t xml:space="preserve">. Towards an ecological understanding of biological nitrogen fixation In: </w:t>
          </w:r>
          <w:r>
            <w:rPr>
              <w:rFonts w:eastAsia="Times New Roman"/>
              <w:i/>
              <w:iCs/>
            </w:rPr>
            <w:t>The Nitrogen Cycle at Regional to Global Scales</w:t>
          </w:r>
          <w:r>
            <w:rPr>
              <w:rFonts w:eastAsia="Times New Roman"/>
            </w:rPr>
            <w:t>. Dordrecht: Springer Netherlands, 1–45.</w:t>
          </w:r>
        </w:p>
        <w:p w14:paraId="3E30B1D6" w14:textId="77777777" w:rsidR="00DA11D6" w:rsidRDefault="00DA11D6">
          <w:pPr>
            <w:divId w:val="1843205239"/>
            <w:rPr>
              <w:rFonts w:eastAsia="Times New Roman"/>
            </w:rPr>
          </w:pPr>
          <w:r>
            <w:rPr>
              <w:rFonts w:eastAsia="Times New Roman"/>
              <w:b/>
              <w:bCs/>
            </w:rPr>
            <w:t>Vitousek PM, Field CB</w:t>
          </w:r>
          <w:r>
            <w:rPr>
              <w:rFonts w:eastAsia="Times New Roman"/>
            </w:rPr>
            <w:t xml:space="preserve">. </w:t>
          </w:r>
          <w:r>
            <w:rPr>
              <w:rFonts w:eastAsia="Times New Roman"/>
              <w:b/>
              <w:bCs/>
            </w:rPr>
            <w:t>1999</w:t>
          </w:r>
          <w:r>
            <w:rPr>
              <w:rFonts w:eastAsia="Times New Roman"/>
            </w:rPr>
            <w:t xml:space="preserve">. Ecosystem constraints to symbiotic nitrogen fixers: A simple model and its implications. </w:t>
          </w:r>
          <w:r>
            <w:rPr>
              <w:rFonts w:eastAsia="Times New Roman"/>
              <w:i/>
              <w:iCs/>
            </w:rPr>
            <w:t>Biogeochemistry</w:t>
          </w:r>
          <w:r>
            <w:rPr>
              <w:rFonts w:eastAsia="Times New Roman"/>
            </w:rPr>
            <w:t xml:space="preserve"> </w:t>
          </w:r>
          <w:r>
            <w:rPr>
              <w:rFonts w:eastAsia="Times New Roman"/>
              <w:b/>
              <w:bCs/>
            </w:rPr>
            <w:t>46</w:t>
          </w:r>
          <w:r>
            <w:rPr>
              <w:rFonts w:eastAsia="Times New Roman"/>
            </w:rPr>
            <w:t>: 179–202.</w:t>
          </w:r>
        </w:p>
        <w:p w14:paraId="6D23417F" w14:textId="77777777" w:rsidR="00DA11D6" w:rsidRDefault="00DA11D6">
          <w:pPr>
            <w:divId w:val="1397319204"/>
            <w:rPr>
              <w:rFonts w:eastAsia="Times New Roman"/>
            </w:rPr>
          </w:pPr>
          <w:r>
            <w:rPr>
              <w:rFonts w:eastAsia="Times New Roman"/>
              <w:b/>
              <w:bCs/>
            </w:rPr>
            <w:t>Vitousek PM, Menge DNL, Reed SC, Cleveland CC</w:t>
          </w:r>
          <w:r>
            <w:rPr>
              <w:rFonts w:eastAsia="Times New Roman"/>
            </w:rPr>
            <w:t xml:space="preserve">. </w:t>
          </w:r>
          <w:r>
            <w:rPr>
              <w:rFonts w:eastAsia="Times New Roman"/>
              <w:b/>
              <w:bCs/>
            </w:rPr>
            <w:t>2013</w:t>
          </w:r>
          <w:r>
            <w:rPr>
              <w:rFonts w:eastAsia="Times New Roman"/>
            </w:rPr>
            <w:t xml:space="preserve">. Biological nitrogen fixation: Rates, patterns and ecological controls in terrestrial ecosystems. </w:t>
          </w:r>
          <w:r>
            <w:rPr>
              <w:rFonts w:eastAsia="Times New Roman"/>
              <w:i/>
              <w:iCs/>
            </w:rPr>
            <w:t>Philosophical Transactions of the Royal Society B: Biological Sciences</w:t>
          </w:r>
          <w:r>
            <w:rPr>
              <w:rFonts w:eastAsia="Times New Roman"/>
            </w:rPr>
            <w:t xml:space="preserve"> </w:t>
          </w:r>
          <w:r>
            <w:rPr>
              <w:rFonts w:eastAsia="Times New Roman"/>
              <w:b/>
              <w:bCs/>
            </w:rPr>
            <w:t>368</w:t>
          </w:r>
          <w:r>
            <w:rPr>
              <w:rFonts w:eastAsia="Times New Roman"/>
            </w:rPr>
            <w:t>.</w:t>
          </w:r>
        </w:p>
        <w:p w14:paraId="7C948E68" w14:textId="77777777" w:rsidR="00DA11D6" w:rsidRDefault="00DA11D6">
          <w:pPr>
            <w:divId w:val="207881840"/>
            <w:rPr>
              <w:rFonts w:eastAsia="Times New Roman"/>
            </w:rPr>
          </w:pPr>
          <w:r>
            <w:rPr>
              <w:rFonts w:eastAsia="Times New Roman"/>
              <w:b/>
              <w:bCs/>
            </w:rPr>
            <w:t>Wieder WR, Cleveland CC, Smith WK, Todd-Brown K</w:t>
          </w:r>
          <w:r>
            <w:rPr>
              <w:rFonts w:eastAsia="Times New Roman"/>
            </w:rPr>
            <w:t xml:space="preserve">. </w:t>
          </w:r>
          <w:r>
            <w:rPr>
              <w:rFonts w:eastAsia="Times New Roman"/>
              <w:b/>
              <w:bCs/>
            </w:rPr>
            <w:t>2015</w:t>
          </w:r>
          <w:r>
            <w:rPr>
              <w:rFonts w:eastAsia="Times New Roman"/>
            </w:rPr>
            <w:t xml:space="preserve">. Future productivity and carbon storage limited by terrestrial nutrient availability. </w:t>
          </w:r>
          <w:r>
            <w:rPr>
              <w:rFonts w:eastAsia="Times New Roman"/>
              <w:i/>
              <w:iCs/>
            </w:rPr>
            <w:t>Nature Geoscience</w:t>
          </w:r>
          <w:r>
            <w:rPr>
              <w:rFonts w:eastAsia="Times New Roman"/>
            </w:rPr>
            <w:t xml:space="preserve"> </w:t>
          </w:r>
          <w:r>
            <w:rPr>
              <w:rFonts w:eastAsia="Times New Roman"/>
              <w:b/>
              <w:bCs/>
            </w:rPr>
            <w:t>8</w:t>
          </w:r>
          <w:r>
            <w:rPr>
              <w:rFonts w:eastAsia="Times New Roman"/>
            </w:rPr>
            <w:t>: 441–444.</w:t>
          </w:r>
        </w:p>
        <w:p w14:paraId="4DD3C3FC" w14:textId="6A2833EC" w:rsidR="006A73EE" w:rsidRPr="00FC73B8" w:rsidRDefault="00DA11D6" w:rsidP="00F67EA5">
          <w:pPr>
            <w:spacing w:line="360" w:lineRule="auto"/>
            <w:divId w:val="1510292807"/>
            <w:rPr>
              <w:rFonts w:eastAsia="Times New Roman"/>
            </w:rPr>
          </w:pPr>
          <w:r>
            <w:rPr>
              <w:rFonts w:eastAsia="Times New Roman"/>
            </w:rPr>
            <w:t> </w:t>
          </w:r>
        </w:p>
      </w:sdtContent>
    </w:sdt>
    <w:sectPr w:rsidR="006A73EE" w:rsidRPr="00FC73B8" w:rsidSect="00D86800">
      <w:footerReference w:type="even" r:id="rId19"/>
      <w:footerReference w:type="default" r:id="rId20"/>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3" w:author="Author" w:initials="A">
    <w:p w14:paraId="2CD2E2BA" w14:textId="78BCA307" w:rsidR="002F2C62" w:rsidRDefault="002F2C62">
      <w:pPr>
        <w:pStyle w:val="CommentText"/>
      </w:pPr>
      <w:r>
        <w:rPr>
          <w:rStyle w:val="CommentReference"/>
        </w:rPr>
        <w:annotationRef/>
      </w:r>
      <w:r>
        <w:t>Revise wording</w:t>
      </w:r>
    </w:p>
  </w:comment>
  <w:comment w:id="33" w:author="Author" w:initials="A">
    <w:p w14:paraId="6EB5A5E8" w14:textId="71CC4716" w:rsidR="002F2C62" w:rsidRDefault="002F2C62">
      <w:pPr>
        <w:pStyle w:val="CommentText"/>
      </w:pPr>
      <w:r>
        <w:rPr>
          <w:rStyle w:val="CommentReference"/>
        </w:rPr>
        <w:annotationRef/>
      </w:r>
      <w:r>
        <w:t>reword</w:t>
      </w:r>
    </w:p>
  </w:comment>
  <w:comment w:id="38" w:author="Author" w:initials="A">
    <w:p w14:paraId="6BCF141E" w14:textId="2F4ED2FC" w:rsidR="00E307F6" w:rsidRDefault="00E307F6">
      <w:pPr>
        <w:pStyle w:val="CommentText"/>
      </w:pPr>
      <w:r>
        <w:rPr>
          <w:rStyle w:val="CommentReference"/>
        </w:rPr>
        <w:annotationRef/>
      </w:r>
      <w:r>
        <w:t>workshop this</w:t>
      </w:r>
    </w:p>
  </w:comment>
  <w:comment w:id="46" w:author="Author" w:initials="A">
    <w:p w14:paraId="346C6625" w14:textId="4E574CD7" w:rsidR="00964E5A" w:rsidRDefault="00964E5A">
      <w:pPr>
        <w:pStyle w:val="CommentText"/>
      </w:pPr>
      <w:r>
        <w:rPr>
          <w:rStyle w:val="CommentReference"/>
        </w:rPr>
        <w:annotationRef/>
      </w:r>
      <w:r>
        <w:t>consider breaking up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CD2E2BA" w15:done="0"/>
  <w15:commentEx w15:paraId="6EB5A5E8" w15:done="0"/>
  <w15:commentEx w15:paraId="6BCF141E" w15:done="0"/>
  <w15:commentEx w15:paraId="346C662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CD2E2BA" w16cid:durableId="7BF81985"/>
  <w16cid:commentId w16cid:paraId="6EB5A5E8" w16cid:durableId="7AA51E1C"/>
  <w16cid:commentId w16cid:paraId="6BCF141E" w16cid:durableId="59240609"/>
  <w16cid:commentId w16cid:paraId="346C6625" w16cid:durableId="59A718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F3ADCD" w14:textId="77777777" w:rsidR="008866CE" w:rsidRDefault="008866CE" w:rsidP="00A8335E">
      <w:r>
        <w:separator/>
      </w:r>
    </w:p>
  </w:endnote>
  <w:endnote w:type="continuationSeparator" w:id="0">
    <w:p w14:paraId="337EE3E4" w14:textId="77777777" w:rsidR="008866CE" w:rsidRDefault="008866CE" w:rsidP="00A833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282715061"/>
      <w:docPartObj>
        <w:docPartGallery w:val="Page Numbers (Bottom of Page)"/>
        <w:docPartUnique/>
      </w:docPartObj>
    </w:sdtPr>
    <w:sdtContent>
      <w:p w14:paraId="192E0592" w14:textId="77777777" w:rsidR="00456D67" w:rsidRDefault="00456D67" w:rsidP="002A69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p>
    </w:sdtContent>
  </w:sdt>
  <w:p w14:paraId="15986FEF" w14:textId="77777777" w:rsidR="00456D67" w:rsidRDefault="00456D67" w:rsidP="00A8335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471630131"/>
      <w:docPartObj>
        <w:docPartGallery w:val="Page Numbers (Bottom of Page)"/>
        <w:docPartUnique/>
      </w:docPartObj>
    </w:sdtPr>
    <w:sdtContent>
      <w:p w14:paraId="7F263450" w14:textId="77777777" w:rsidR="00456D67" w:rsidRDefault="00456D67" w:rsidP="002A69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28</w:t>
        </w:r>
        <w:r>
          <w:rPr>
            <w:rStyle w:val="PageNumber"/>
          </w:rPr>
          <w:fldChar w:fldCharType="end"/>
        </w:r>
      </w:p>
    </w:sdtContent>
  </w:sdt>
  <w:p w14:paraId="77B1E35C" w14:textId="77777777" w:rsidR="00456D67" w:rsidRDefault="00456D67" w:rsidP="00A8335E">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514660520"/>
      <w:docPartObj>
        <w:docPartGallery w:val="Page Numbers (Bottom of Page)"/>
        <w:docPartUnique/>
      </w:docPartObj>
    </w:sdtPr>
    <w:sdtContent>
      <w:p w14:paraId="60D7AE19" w14:textId="12E377B9" w:rsidR="002A69B7" w:rsidRDefault="002A69B7" w:rsidP="002A69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6A73EE">
          <w:rPr>
            <w:rStyle w:val="PageNumber"/>
            <w:noProof/>
          </w:rPr>
          <w:t>11</w:t>
        </w:r>
        <w:r>
          <w:rPr>
            <w:rStyle w:val="PageNumber"/>
          </w:rPr>
          <w:fldChar w:fldCharType="end"/>
        </w:r>
      </w:p>
    </w:sdtContent>
  </w:sdt>
  <w:p w14:paraId="4D8C703D" w14:textId="77777777" w:rsidR="002A69B7" w:rsidRDefault="002A69B7" w:rsidP="00A8335E">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186561570"/>
      <w:docPartObj>
        <w:docPartGallery w:val="Page Numbers (Bottom of Page)"/>
        <w:docPartUnique/>
      </w:docPartObj>
    </w:sdtPr>
    <w:sdtContent>
      <w:p w14:paraId="16FBB35F" w14:textId="163E376A" w:rsidR="002A69B7" w:rsidRDefault="002A69B7" w:rsidP="002A69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28</w:t>
        </w:r>
        <w:r>
          <w:rPr>
            <w:rStyle w:val="PageNumber"/>
          </w:rPr>
          <w:fldChar w:fldCharType="end"/>
        </w:r>
      </w:p>
    </w:sdtContent>
  </w:sdt>
  <w:p w14:paraId="5825027F" w14:textId="77777777" w:rsidR="002A69B7" w:rsidRDefault="002A69B7" w:rsidP="00A8335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44C618" w14:textId="77777777" w:rsidR="008866CE" w:rsidRDefault="008866CE" w:rsidP="00A8335E">
      <w:r>
        <w:separator/>
      </w:r>
    </w:p>
  </w:footnote>
  <w:footnote w:type="continuationSeparator" w:id="0">
    <w:p w14:paraId="44300DEB" w14:textId="77777777" w:rsidR="008866CE" w:rsidRDefault="008866CE" w:rsidP="00A833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910B5"/>
    <w:multiLevelType w:val="hybridMultilevel"/>
    <w:tmpl w:val="69BEFF9C"/>
    <w:lvl w:ilvl="0" w:tplc="C554C5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BE91627"/>
    <w:multiLevelType w:val="hybridMultilevel"/>
    <w:tmpl w:val="32F066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51330F9"/>
    <w:multiLevelType w:val="hybridMultilevel"/>
    <w:tmpl w:val="B2EC833E"/>
    <w:lvl w:ilvl="0" w:tplc="83F0087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5A4972"/>
    <w:multiLevelType w:val="hybridMultilevel"/>
    <w:tmpl w:val="3E84DDC2"/>
    <w:lvl w:ilvl="0" w:tplc="C554C5D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8E87B4B"/>
    <w:multiLevelType w:val="hybridMultilevel"/>
    <w:tmpl w:val="5B4CD1B4"/>
    <w:lvl w:ilvl="0" w:tplc="BBE4A81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51141A"/>
    <w:multiLevelType w:val="hybridMultilevel"/>
    <w:tmpl w:val="5FF47F3C"/>
    <w:lvl w:ilvl="0" w:tplc="F600017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97046886">
    <w:abstractNumId w:val="5"/>
  </w:num>
  <w:num w:numId="2" w16cid:durableId="1090664857">
    <w:abstractNumId w:val="2"/>
  </w:num>
  <w:num w:numId="3" w16cid:durableId="1567914824">
    <w:abstractNumId w:val="1"/>
  </w:num>
  <w:num w:numId="4" w16cid:durableId="1091857918">
    <w:abstractNumId w:val="0"/>
  </w:num>
  <w:num w:numId="5" w16cid:durableId="1921022244">
    <w:abstractNumId w:val="4"/>
  </w:num>
  <w:num w:numId="6" w16cid:durableId="104120108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removePersonalInformation/>
  <w:removeDateAndTime/>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7D74"/>
    <w:rsid w:val="00000852"/>
    <w:rsid w:val="0000168D"/>
    <w:rsid w:val="00002280"/>
    <w:rsid w:val="00006440"/>
    <w:rsid w:val="000103A6"/>
    <w:rsid w:val="000137B5"/>
    <w:rsid w:val="00013F5C"/>
    <w:rsid w:val="00015827"/>
    <w:rsid w:val="00020222"/>
    <w:rsid w:val="00021BEB"/>
    <w:rsid w:val="00024B4D"/>
    <w:rsid w:val="00033599"/>
    <w:rsid w:val="0003469D"/>
    <w:rsid w:val="00037C8C"/>
    <w:rsid w:val="0004004B"/>
    <w:rsid w:val="000407A6"/>
    <w:rsid w:val="0004235B"/>
    <w:rsid w:val="000424C7"/>
    <w:rsid w:val="000443A6"/>
    <w:rsid w:val="00045694"/>
    <w:rsid w:val="00047FF3"/>
    <w:rsid w:val="00052BE2"/>
    <w:rsid w:val="0005528E"/>
    <w:rsid w:val="00055528"/>
    <w:rsid w:val="00061330"/>
    <w:rsid w:val="00064D06"/>
    <w:rsid w:val="00071365"/>
    <w:rsid w:val="00072D81"/>
    <w:rsid w:val="0007391F"/>
    <w:rsid w:val="0007464E"/>
    <w:rsid w:val="00075459"/>
    <w:rsid w:val="0007680C"/>
    <w:rsid w:val="00080882"/>
    <w:rsid w:val="000846E5"/>
    <w:rsid w:val="00086CC4"/>
    <w:rsid w:val="00086E13"/>
    <w:rsid w:val="00086F1B"/>
    <w:rsid w:val="00091EA0"/>
    <w:rsid w:val="00096CD6"/>
    <w:rsid w:val="0009797F"/>
    <w:rsid w:val="00097A1D"/>
    <w:rsid w:val="000A0DB4"/>
    <w:rsid w:val="000A0F55"/>
    <w:rsid w:val="000A15F3"/>
    <w:rsid w:val="000A24B2"/>
    <w:rsid w:val="000B0465"/>
    <w:rsid w:val="000B1292"/>
    <w:rsid w:val="000B25C5"/>
    <w:rsid w:val="000B35AF"/>
    <w:rsid w:val="000B4FCB"/>
    <w:rsid w:val="000B69B8"/>
    <w:rsid w:val="000C3179"/>
    <w:rsid w:val="000C4049"/>
    <w:rsid w:val="000C5833"/>
    <w:rsid w:val="000C5C34"/>
    <w:rsid w:val="000D2FE4"/>
    <w:rsid w:val="000D5B61"/>
    <w:rsid w:val="000E1A24"/>
    <w:rsid w:val="000E1AFA"/>
    <w:rsid w:val="000E2F57"/>
    <w:rsid w:val="000E40BD"/>
    <w:rsid w:val="000E5005"/>
    <w:rsid w:val="000E65D6"/>
    <w:rsid w:val="000E7D92"/>
    <w:rsid w:val="000F0314"/>
    <w:rsid w:val="000F1E36"/>
    <w:rsid w:val="000F2465"/>
    <w:rsid w:val="00102628"/>
    <w:rsid w:val="001059D4"/>
    <w:rsid w:val="00106859"/>
    <w:rsid w:val="00106FCE"/>
    <w:rsid w:val="0011017D"/>
    <w:rsid w:val="00114DDF"/>
    <w:rsid w:val="00115F98"/>
    <w:rsid w:val="00116583"/>
    <w:rsid w:val="00116FE4"/>
    <w:rsid w:val="001227FA"/>
    <w:rsid w:val="001231F2"/>
    <w:rsid w:val="00123B95"/>
    <w:rsid w:val="00125358"/>
    <w:rsid w:val="00126F94"/>
    <w:rsid w:val="00130202"/>
    <w:rsid w:val="00131777"/>
    <w:rsid w:val="00131C1D"/>
    <w:rsid w:val="00140846"/>
    <w:rsid w:val="00140BC4"/>
    <w:rsid w:val="001438DB"/>
    <w:rsid w:val="00145675"/>
    <w:rsid w:val="00146410"/>
    <w:rsid w:val="001500C2"/>
    <w:rsid w:val="00150CFB"/>
    <w:rsid w:val="00152A8A"/>
    <w:rsid w:val="00152ABD"/>
    <w:rsid w:val="00156D07"/>
    <w:rsid w:val="0016014C"/>
    <w:rsid w:val="0016443E"/>
    <w:rsid w:val="00166B47"/>
    <w:rsid w:val="00167EA8"/>
    <w:rsid w:val="0017601E"/>
    <w:rsid w:val="00176C3F"/>
    <w:rsid w:val="00177262"/>
    <w:rsid w:val="00181F29"/>
    <w:rsid w:val="00182295"/>
    <w:rsid w:val="00182CE6"/>
    <w:rsid w:val="00183A56"/>
    <w:rsid w:val="00184A5F"/>
    <w:rsid w:val="00185382"/>
    <w:rsid w:val="00187689"/>
    <w:rsid w:val="00192051"/>
    <w:rsid w:val="00192404"/>
    <w:rsid w:val="001930CD"/>
    <w:rsid w:val="001A1184"/>
    <w:rsid w:val="001A31D4"/>
    <w:rsid w:val="001A336C"/>
    <w:rsid w:val="001A4127"/>
    <w:rsid w:val="001A5E20"/>
    <w:rsid w:val="001A5F2D"/>
    <w:rsid w:val="001A743B"/>
    <w:rsid w:val="001B143E"/>
    <w:rsid w:val="001B16C8"/>
    <w:rsid w:val="001B21C7"/>
    <w:rsid w:val="001B24E0"/>
    <w:rsid w:val="001B3B2A"/>
    <w:rsid w:val="001B441D"/>
    <w:rsid w:val="001B6C4A"/>
    <w:rsid w:val="001B766A"/>
    <w:rsid w:val="001C1F9E"/>
    <w:rsid w:val="001C5321"/>
    <w:rsid w:val="001C6743"/>
    <w:rsid w:val="001D0903"/>
    <w:rsid w:val="001D15E4"/>
    <w:rsid w:val="001D1DE6"/>
    <w:rsid w:val="001D26CA"/>
    <w:rsid w:val="001D4CE3"/>
    <w:rsid w:val="001D541B"/>
    <w:rsid w:val="001D79F3"/>
    <w:rsid w:val="001E0DA0"/>
    <w:rsid w:val="001E40E6"/>
    <w:rsid w:val="001E4DC0"/>
    <w:rsid w:val="001F09BC"/>
    <w:rsid w:val="001F254A"/>
    <w:rsid w:val="001F2D5E"/>
    <w:rsid w:val="001F5FF5"/>
    <w:rsid w:val="00204F81"/>
    <w:rsid w:val="002150F1"/>
    <w:rsid w:val="002177ED"/>
    <w:rsid w:val="00217A2E"/>
    <w:rsid w:val="00221636"/>
    <w:rsid w:val="00221A4C"/>
    <w:rsid w:val="0022275C"/>
    <w:rsid w:val="00222CBB"/>
    <w:rsid w:val="00224179"/>
    <w:rsid w:val="002255A2"/>
    <w:rsid w:val="00231617"/>
    <w:rsid w:val="00235EDC"/>
    <w:rsid w:val="00237528"/>
    <w:rsid w:val="002509F4"/>
    <w:rsid w:val="00251AEA"/>
    <w:rsid w:val="002548F5"/>
    <w:rsid w:val="0025668C"/>
    <w:rsid w:val="00262143"/>
    <w:rsid w:val="00264CF9"/>
    <w:rsid w:val="00264E17"/>
    <w:rsid w:val="00265035"/>
    <w:rsid w:val="00265FA9"/>
    <w:rsid w:val="002665D6"/>
    <w:rsid w:val="00266AD9"/>
    <w:rsid w:val="00266EA9"/>
    <w:rsid w:val="00266FA1"/>
    <w:rsid w:val="00267C61"/>
    <w:rsid w:val="00270350"/>
    <w:rsid w:val="00271F6C"/>
    <w:rsid w:val="00272DB1"/>
    <w:rsid w:val="00272E59"/>
    <w:rsid w:val="00283E1D"/>
    <w:rsid w:val="00283F06"/>
    <w:rsid w:val="00287D42"/>
    <w:rsid w:val="002915A2"/>
    <w:rsid w:val="0029276A"/>
    <w:rsid w:val="00293580"/>
    <w:rsid w:val="002948B1"/>
    <w:rsid w:val="002948E0"/>
    <w:rsid w:val="002953E4"/>
    <w:rsid w:val="00295B37"/>
    <w:rsid w:val="0029725C"/>
    <w:rsid w:val="002A0FC6"/>
    <w:rsid w:val="002A17C2"/>
    <w:rsid w:val="002A5009"/>
    <w:rsid w:val="002A575E"/>
    <w:rsid w:val="002A69B7"/>
    <w:rsid w:val="002A7BCE"/>
    <w:rsid w:val="002B0C2A"/>
    <w:rsid w:val="002B4EF9"/>
    <w:rsid w:val="002C2298"/>
    <w:rsid w:val="002C2B2A"/>
    <w:rsid w:val="002C2D4C"/>
    <w:rsid w:val="002C310B"/>
    <w:rsid w:val="002C360E"/>
    <w:rsid w:val="002C4FBE"/>
    <w:rsid w:val="002C5045"/>
    <w:rsid w:val="002C770E"/>
    <w:rsid w:val="002D044D"/>
    <w:rsid w:val="002D150D"/>
    <w:rsid w:val="002D49E3"/>
    <w:rsid w:val="002D7F0E"/>
    <w:rsid w:val="002E7D85"/>
    <w:rsid w:val="002F0BBB"/>
    <w:rsid w:val="002F24D6"/>
    <w:rsid w:val="002F2C62"/>
    <w:rsid w:val="002F2D52"/>
    <w:rsid w:val="002F3BA4"/>
    <w:rsid w:val="002F4C9B"/>
    <w:rsid w:val="002F57B0"/>
    <w:rsid w:val="002F7581"/>
    <w:rsid w:val="003003F0"/>
    <w:rsid w:val="003032DB"/>
    <w:rsid w:val="00303814"/>
    <w:rsid w:val="00303F2D"/>
    <w:rsid w:val="0030516D"/>
    <w:rsid w:val="0030650A"/>
    <w:rsid w:val="00310558"/>
    <w:rsid w:val="00315200"/>
    <w:rsid w:val="00315533"/>
    <w:rsid w:val="00322974"/>
    <w:rsid w:val="00323EFB"/>
    <w:rsid w:val="00325DDF"/>
    <w:rsid w:val="00333167"/>
    <w:rsid w:val="00333208"/>
    <w:rsid w:val="003336E3"/>
    <w:rsid w:val="00334E5A"/>
    <w:rsid w:val="0033651D"/>
    <w:rsid w:val="00340D31"/>
    <w:rsid w:val="003416C1"/>
    <w:rsid w:val="00345929"/>
    <w:rsid w:val="00350162"/>
    <w:rsid w:val="00351491"/>
    <w:rsid w:val="00351A75"/>
    <w:rsid w:val="00353731"/>
    <w:rsid w:val="00356CC8"/>
    <w:rsid w:val="00360D30"/>
    <w:rsid w:val="00362FE3"/>
    <w:rsid w:val="00370AD1"/>
    <w:rsid w:val="00371C20"/>
    <w:rsid w:val="00376DE0"/>
    <w:rsid w:val="0038015D"/>
    <w:rsid w:val="0038171F"/>
    <w:rsid w:val="00381CA8"/>
    <w:rsid w:val="0038539A"/>
    <w:rsid w:val="003856F3"/>
    <w:rsid w:val="003873F0"/>
    <w:rsid w:val="003918A1"/>
    <w:rsid w:val="00391A1D"/>
    <w:rsid w:val="0039386F"/>
    <w:rsid w:val="003A23CC"/>
    <w:rsid w:val="003A411D"/>
    <w:rsid w:val="003A4D07"/>
    <w:rsid w:val="003A5F9A"/>
    <w:rsid w:val="003A7574"/>
    <w:rsid w:val="003B282A"/>
    <w:rsid w:val="003B2924"/>
    <w:rsid w:val="003B410D"/>
    <w:rsid w:val="003B4F23"/>
    <w:rsid w:val="003B6FAA"/>
    <w:rsid w:val="003B782E"/>
    <w:rsid w:val="003B7A04"/>
    <w:rsid w:val="003C2C84"/>
    <w:rsid w:val="003C51C9"/>
    <w:rsid w:val="003C553A"/>
    <w:rsid w:val="003C6063"/>
    <w:rsid w:val="003D0166"/>
    <w:rsid w:val="003D1643"/>
    <w:rsid w:val="003D3439"/>
    <w:rsid w:val="003D4D61"/>
    <w:rsid w:val="003D74E1"/>
    <w:rsid w:val="003E1FC7"/>
    <w:rsid w:val="003E355C"/>
    <w:rsid w:val="003F2A85"/>
    <w:rsid w:val="00400618"/>
    <w:rsid w:val="004035F7"/>
    <w:rsid w:val="004039EE"/>
    <w:rsid w:val="00403AF6"/>
    <w:rsid w:val="00403BBD"/>
    <w:rsid w:val="004059B8"/>
    <w:rsid w:val="004111A1"/>
    <w:rsid w:val="00412BAB"/>
    <w:rsid w:val="00417A8F"/>
    <w:rsid w:val="00417C57"/>
    <w:rsid w:val="00420F7A"/>
    <w:rsid w:val="00421AE0"/>
    <w:rsid w:val="00421BAA"/>
    <w:rsid w:val="0042209F"/>
    <w:rsid w:val="00430044"/>
    <w:rsid w:val="004301BB"/>
    <w:rsid w:val="004306C6"/>
    <w:rsid w:val="00431B7D"/>
    <w:rsid w:val="00433868"/>
    <w:rsid w:val="0043458A"/>
    <w:rsid w:val="0043503E"/>
    <w:rsid w:val="00436B1F"/>
    <w:rsid w:val="00437175"/>
    <w:rsid w:val="00440CFF"/>
    <w:rsid w:val="00443328"/>
    <w:rsid w:val="00447752"/>
    <w:rsid w:val="0045096E"/>
    <w:rsid w:val="00451CDF"/>
    <w:rsid w:val="00451ED1"/>
    <w:rsid w:val="00456D67"/>
    <w:rsid w:val="00457CFE"/>
    <w:rsid w:val="00460656"/>
    <w:rsid w:val="00460EB9"/>
    <w:rsid w:val="00462729"/>
    <w:rsid w:val="0046396A"/>
    <w:rsid w:val="00464BF7"/>
    <w:rsid w:val="0046524E"/>
    <w:rsid w:val="004654D8"/>
    <w:rsid w:val="004667E6"/>
    <w:rsid w:val="00467321"/>
    <w:rsid w:val="00470BB0"/>
    <w:rsid w:val="004764EB"/>
    <w:rsid w:val="00477955"/>
    <w:rsid w:val="00477EE4"/>
    <w:rsid w:val="0048004A"/>
    <w:rsid w:val="00480FFF"/>
    <w:rsid w:val="00482C17"/>
    <w:rsid w:val="00484FE8"/>
    <w:rsid w:val="0048753D"/>
    <w:rsid w:val="00490BC5"/>
    <w:rsid w:val="0049190E"/>
    <w:rsid w:val="00491EA8"/>
    <w:rsid w:val="00492888"/>
    <w:rsid w:val="004940A0"/>
    <w:rsid w:val="00494E8C"/>
    <w:rsid w:val="00497794"/>
    <w:rsid w:val="004A2495"/>
    <w:rsid w:val="004A2ECE"/>
    <w:rsid w:val="004A35A3"/>
    <w:rsid w:val="004A3DE5"/>
    <w:rsid w:val="004A6C35"/>
    <w:rsid w:val="004A6E69"/>
    <w:rsid w:val="004B1EA4"/>
    <w:rsid w:val="004B3198"/>
    <w:rsid w:val="004B5E0F"/>
    <w:rsid w:val="004B7F18"/>
    <w:rsid w:val="004C0BD2"/>
    <w:rsid w:val="004C3C71"/>
    <w:rsid w:val="004C7C0C"/>
    <w:rsid w:val="004C7C69"/>
    <w:rsid w:val="004E1111"/>
    <w:rsid w:val="004E53BA"/>
    <w:rsid w:val="004F4C11"/>
    <w:rsid w:val="004F515A"/>
    <w:rsid w:val="00502BC6"/>
    <w:rsid w:val="00502C4C"/>
    <w:rsid w:val="005042AD"/>
    <w:rsid w:val="005052B7"/>
    <w:rsid w:val="0051142F"/>
    <w:rsid w:val="00515D2D"/>
    <w:rsid w:val="005174E3"/>
    <w:rsid w:val="00520E11"/>
    <w:rsid w:val="005214CF"/>
    <w:rsid w:val="00521B92"/>
    <w:rsid w:val="00522AD6"/>
    <w:rsid w:val="00524F9C"/>
    <w:rsid w:val="00525D8E"/>
    <w:rsid w:val="00526968"/>
    <w:rsid w:val="00527779"/>
    <w:rsid w:val="00531BB5"/>
    <w:rsid w:val="00532E28"/>
    <w:rsid w:val="00533169"/>
    <w:rsid w:val="00534BFA"/>
    <w:rsid w:val="00536959"/>
    <w:rsid w:val="0053745F"/>
    <w:rsid w:val="005379AB"/>
    <w:rsid w:val="00541380"/>
    <w:rsid w:val="005422BF"/>
    <w:rsid w:val="00542DCA"/>
    <w:rsid w:val="00542F84"/>
    <w:rsid w:val="00546384"/>
    <w:rsid w:val="00546D25"/>
    <w:rsid w:val="00547EA6"/>
    <w:rsid w:val="00550616"/>
    <w:rsid w:val="00562561"/>
    <w:rsid w:val="00562F5D"/>
    <w:rsid w:val="00565C0A"/>
    <w:rsid w:val="00566FD1"/>
    <w:rsid w:val="00571371"/>
    <w:rsid w:val="00571A5C"/>
    <w:rsid w:val="00573C0E"/>
    <w:rsid w:val="00576A41"/>
    <w:rsid w:val="00582474"/>
    <w:rsid w:val="00585D18"/>
    <w:rsid w:val="005879F3"/>
    <w:rsid w:val="005921A6"/>
    <w:rsid w:val="005942F6"/>
    <w:rsid w:val="00594F9B"/>
    <w:rsid w:val="005968A5"/>
    <w:rsid w:val="00597F20"/>
    <w:rsid w:val="005A33E0"/>
    <w:rsid w:val="005A3AD9"/>
    <w:rsid w:val="005A73E0"/>
    <w:rsid w:val="005A7A45"/>
    <w:rsid w:val="005A7E03"/>
    <w:rsid w:val="005B21F4"/>
    <w:rsid w:val="005B6DED"/>
    <w:rsid w:val="005C1969"/>
    <w:rsid w:val="005C38BA"/>
    <w:rsid w:val="005C40DF"/>
    <w:rsid w:val="005C657A"/>
    <w:rsid w:val="005C6679"/>
    <w:rsid w:val="005D006F"/>
    <w:rsid w:val="005D3C45"/>
    <w:rsid w:val="005D74D8"/>
    <w:rsid w:val="005E046C"/>
    <w:rsid w:val="005E3C64"/>
    <w:rsid w:val="005E53EF"/>
    <w:rsid w:val="005E6154"/>
    <w:rsid w:val="005E752C"/>
    <w:rsid w:val="005F0602"/>
    <w:rsid w:val="005F1477"/>
    <w:rsid w:val="005F5455"/>
    <w:rsid w:val="00601827"/>
    <w:rsid w:val="00602B12"/>
    <w:rsid w:val="00607987"/>
    <w:rsid w:val="0061158F"/>
    <w:rsid w:val="00611A5F"/>
    <w:rsid w:val="00613A93"/>
    <w:rsid w:val="006154EC"/>
    <w:rsid w:val="006157EC"/>
    <w:rsid w:val="006160E5"/>
    <w:rsid w:val="006209EB"/>
    <w:rsid w:val="00621781"/>
    <w:rsid w:val="00621CDE"/>
    <w:rsid w:val="00635ED6"/>
    <w:rsid w:val="00637778"/>
    <w:rsid w:val="00640264"/>
    <w:rsid w:val="006407C8"/>
    <w:rsid w:val="00642465"/>
    <w:rsid w:val="00645B5F"/>
    <w:rsid w:val="0065127B"/>
    <w:rsid w:val="00651708"/>
    <w:rsid w:val="00654A55"/>
    <w:rsid w:val="0065663F"/>
    <w:rsid w:val="006569E0"/>
    <w:rsid w:val="0066049F"/>
    <w:rsid w:val="00673EE6"/>
    <w:rsid w:val="00674BF3"/>
    <w:rsid w:val="00675662"/>
    <w:rsid w:val="006841A2"/>
    <w:rsid w:val="00684F12"/>
    <w:rsid w:val="00690EDA"/>
    <w:rsid w:val="00696F09"/>
    <w:rsid w:val="006A0837"/>
    <w:rsid w:val="006A394B"/>
    <w:rsid w:val="006A5366"/>
    <w:rsid w:val="006A73EE"/>
    <w:rsid w:val="006B1A38"/>
    <w:rsid w:val="006B734B"/>
    <w:rsid w:val="006C0352"/>
    <w:rsid w:val="006C060E"/>
    <w:rsid w:val="006C0BAD"/>
    <w:rsid w:val="006C50B8"/>
    <w:rsid w:val="006C7247"/>
    <w:rsid w:val="006C759F"/>
    <w:rsid w:val="006C7E4C"/>
    <w:rsid w:val="006C7EA6"/>
    <w:rsid w:val="006D1951"/>
    <w:rsid w:val="006D3E93"/>
    <w:rsid w:val="006D6AC8"/>
    <w:rsid w:val="006D7E2D"/>
    <w:rsid w:val="006E0881"/>
    <w:rsid w:val="006E1D28"/>
    <w:rsid w:val="006E3A3D"/>
    <w:rsid w:val="006E7608"/>
    <w:rsid w:val="006F4B04"/>
    <w:rsid w:val="006F5B39"/>
    <w:rsid w:val="007022D1"/>
    <w:rsid w:val="007065A3"/>
    <w:rsid w:val="0070788B"/>
    <w:rsid w:val="0072033E"/>
    <w:rsid w:val="00723F29"/>
    <w:rsid w:val="00727607"/>
    <w:rsid w:val="00727F3E"/>
    <w:rsid w:val="0073086F"/>
    <w:rsid w:val="007320E5"/>
    <w:rsid w:val="00736296"/>
    <w:rsid w:val="00737E3B"/>
    <w:rsid w:val="00743947"/>
    <w:rsid w:val="00746208"/>
    <w:rsid w:val="00746CCB"/>
    <w:rsid w:val="0074758E"/>
    <w:rsid w:val="00751149"/>
    <w:rsid w:val="00754725"/>
    <w:rsid w:val="00756429"/>
    <w:rsid w:val="007622C5"/>
    <w:rsid w:val="00763DF0"/>
    <w:rsid w:val="00763DFE"/>
    <w:rsid w:val="00766809"/>
    <w:rsid w:val="00771021"/>
    <w:rsid w:val="00772287"/>
    <w:rsid w:val="00772D20"/>
    <w:rsid w:val="00772F74"/>
    <w:rsid w:val="00774D67"/>
    <w:rsid w:val="007755C4"/>
    <w:rsid w:val="00777671"/>
    <w:rsid w:val="00783514"/>
    <w:rsid w:val="00785FF7"/>
    <w:rsid w:val="0078657E"/>
    <w:rsid w:val="00786D44"/>
    <w:rsid w:val="00790B8B"/>
    <w:rsid w:val="0079226D"/>
    <w:rsid w:val="00792D5B"/>
    <w:rsid w:val="007935E9"/>
    <w:rsid w:val="007A082A"/>
    <w:rsid w:val="007A08C0"/>
    <w:rsid w:val="007A0B0B"/>
    <w:rsid w:val="007A2F1C"/>
    <w:rsid w:val="007A66FD"/>
    <w:rsid w:val="007A7928"/>
    <w:rsid w:val="007B12CC"/>
    <w:rsid w:val="007B13FC"/>
    <w:rsid w:val="007B15C6"/>
    <w:rsid w:val="007B192C"/>
    <w:rsid w:val="007B1AFE"/>
    <w:rsid w:val="007B3063"/>
    <w:rsid w:val="007B6971"/>
    <w:rsid w:val="007B6BD6"/>
    <w:rsid w:val="007B7C4F"/>
    <w:rsid w:val="007C0921"/>
    <w:rsid w:val="007C1C57"/>
    <w:rsid w:val="007C2F39"/>
    <w:rsid w:val="007C5DE3"/>
    <w:rsid w:val="007C6B38"/>
    <w:rsid w:val="007D0701"/>
    <w:rsid w:val="007D2877"/>
    <w:rsid w:val="007D3832"/>
    <w:rsid w:val="007D6588"/>
    <w:rsid w:val="007D7243"/>
    <w:rsid w:val="007E1215"/>
    <w:rsid w:val="007E4069"/>
    <w:rsid w:val="007E5400"/>
    <w:rsid w:val="007E56DC"/>
    <w:rsid w:val="007E6FDF"/>
    <w:rsid w:val="007E743D"/>
    <w:rsid w:val="007F426D"/>
    <w:rsid w:val="007F4329"/>
    <w:rsid w:val="0080636D"/>
    <w:rsid w:val="00806371"/>
    <w:rsid w:val="0081139F"/>
    <w:rsid w:val="00813CB8"/>
    <w:rsid w:val="008163BF"/>
    <w:rsid w:val="0081750C"/>
    <w:rsid w:val="00817E03"/>
    <w:rsid w:val="00830C83"/>
    <w:rsid w:val="00831D90"/>
    <w:rsid w:val="00837DA6"/>
    <w:rsid w:val="00845491"/>
    <w:rsid w:val="00847557"/>
    <w:rsid w:val="0084793A"/>
    <w:rsid w:val="00850627"/>
    <w:rsid w:val="00850723"/>
    <w:rsid w:val="00852AF7"/>
    <w:rsid w:val="0085460C"/>
    <w:rsid w:val="00860BD9"/>
    <w:rsid w:val="00867812"/>
    <w:rsid w:val="0087098B"/>
    <w:rsid w:val="00871D5C"/>
    <w:rsid w:val="0087214C"/>
    <w:rsid w:val="0087300A"/>
    <w:rsid w:val="00876B7A"/>
    <w:rsid w:val="00884550"/>
    <w:rsid w:val="00885391"/>
    <w:rsid w:val="008854FF"/>
    <w:rsid w:val="008866CE"/>
    <w:rsid w:val="008873DD"/>
    <w:rsid w:val="00887478"/>
    <w:rsid w:val="00891981"/>
    <w:rsid w:val="00895284"/>
    <w:rsid w:val="0089764A"/>
    <w:rsid w:val="008A1276"/>
    <w:rsid w:val="008A5736"/>
    <w:rsid w:val="008A60A5"/>
    <w:rsid w:val="008B104C"/>
    <w:rsid w:val="008B6B1D"/>
    <w:rsid w:val="008C398A"/>
    <w:rsid w:val="008C3EB8"/>
    <w:rsid w:val="008C4F5B"/>
    <w:rsid w:val="008C56B6"/>
    <w:rsid w:val="008D005B"/>
    <w:rsid w:val="008D34FA"/>
    <w:rsid w:val="008D4253"/>
    <w:rsid w:val="008D46B4"/>
    <w:rsid w:val="008D6E2F"/>
    <w:rsid w:val="008E2BDE"/>
    <w:rsid w:val="008E55F9"/>
    <w:rsid w:val="008E684D"/>
    <w:rsid w:val="008E75B9"/>
    <w:rsid w:val="008E7FEB"/>
    <w:rsid w:val="008F26FA"/>
    <w:rsid w:val="008F457A"/>
    <w:rsid w:val="008F5297"/>
    <w:rsid w:val="008F6058"/>
    <w:rsid w:val="009018A1"/>
    <w:rsid w:val="009022E6"/>
    <w:rsid w:val="00902FD9"/>
    <w:rsid w:val="00903218"/>
    <w:rsid w:val="00903CEA"/>
    <w:rsid w:val="0091159E"/>
    <w:rsid w:val="00912680"/>
    <w:rsid w:val="0091473E"/>
    <w:rsid w:val="00915C7F"/>
    <w:rsid w:val="009162CB"/>
    <w:rsid w:val="00916FB5"/>
    <w:rsid w:val="009214F3"/>
    <w:rsid w:val="00924C4C"/>
    <w:rsid w:val="00926F7B"/>
    <w:rsid w:val="009273E2"/>
    <w:rsid w:val="0093380B"/>
    <w:rsid w:val="00936914"/>
    <w:rsid w:val="00942187"/>
    <w:rsid w:val="009457D3"/>
    <w:rsid w:val="00947B9C"/>
    <w:rsid w:val="00947C65"/>
    <w:rsid w:val="00950B61"/>
    <w:rsid w:val="00950DDC"/>
    <w:rsid w:val="00950F50"/>
    <w:rsid w:val="009515D2"/>
    <w:rsid w:val="00956882"/>
    <w:rsid w:val="00957D32"/>
    <w:rsid w:val="00964E5A"/>
    <w:rsid w:val="00965249"/>
    <w:rsid w:val="009668B9"/>
    <w:rsid w:val="00967732"/>
    <w:rsid w:val="009729D9"/>
    <w:rsid w:val="00973FA7"/>
    <w:rsid w:val="00976636"/>
    <w:rsid w:val="00977596"/>
    <w:rsid w:val="00984383"/>
    <w:rsid w:val="00984B84"/>
    <w:rsid w:val="00987718"/>
    <w:rsid w:val="00987F23"/>
    <w:rsid w:val="00993546"/>
    <w:rsid w:val="00994C3F"/>
    <w:rsid w:val="00996BC3"/>
    <w:rsid w:val="00996C9F"/>
    <w:rsid w:val="00997D54"/>
    <w:rsid w:val="009A02EE"/>
    <w:rsid w:val="009A5542"/>
    <w:rsid w:val="009A60BD"/>
    <w:rsid w:val="009B1682"/>
    <w:rsid w:val="009B37DF"/>
    <w:rsid w:val="009C62F2"/>
    <w:rsid w:val="009C63FC"/>
    <w:rsid w:val="009C6E53"/>
    <w:rsid w:val="009D1104"/>
    <w:rsid w:val="009D2C98"/>
    <w:rsid w:val="009D3874"/>
    <w:rsid w:val="009D3FF6"/>
    <w:rsid w:val="009D5050"/>
    <w:rsid w:val="009D5FDF"/>
    <w:rsid w:val="009D6499"/>
    <w:rsid w:val="009D6E5B"/>
    <w:rsid w:val="009D7ED8"/>
    <w:rsid w:val="009E304C"/>
    <w:rsid w:val="009E31F0"/>
    <w:rsid w:val="009E6ED3"/>
    <w:rsid w:val="009F0F34"/>
    <w:rsid w:val="009F14D5"/>
    <w:rsid w:val="009F509F"/>
    <w:rsid w:val="00A03A1B"/>
    <w:rsid w:val="00A04B6F"/>
    <w:rsid w:val="00A04DCC"/>
    <w:rsid w:val="00A07AF4"/>
    <w:rsid w:val="00A102B6"/>
    <w:rsid w:val="00A10AB7"/>
    <w:rsid w:val="00A138D0"/>
    <w:rsid w:val="00A13B09"/>
    <w:rsid w:val="00A13D1B"/>
    <w:rsid w:val="00A1612D"/>
    <w:rsid w:val="00A163C6"/>
    <w:rsid w:val="00A20518"/>
    <w:rsid w:val="00A25999"/>
    <w:rsid w:val="00A25EB2"/>
    <w:rsid w:val="00A30C53"/>
    <w:rsid w:val="00A3142C"/>
    <w:rsid w:val="00A3337F"/>
    <w:rsid w:val="00A338A2"/>
    <w:rsid w:val="00A33E81"/>
    <w:rsid w:val="00A33FE7"/>
    <w:rsid w:val="00A34369"/>
    <w:rsid w:val="00A3476D"/>
    <w:rsid w:val="00A37591"/>
    <w:rsid w:val="00A433B8"/>
    <w:rsid w:val="00A44260"/>
    <w:rsid w:val="00A4564D"/>
    <w:rsid w:val="00A461D6"/>
    <w:rsid w:val="00A46B35"/>
    <w:rsid w:val="00A46FE6"/>
    <w:rsid w:val="00A53C03"/>
    <w:rsid w:val="00A54092"/>
    <w:rsid w:val="00A57BBF"/>
    <w:rsid w:val="00A656A3"/>
    <w:rsid w:val="00A67AC8"/>
    <w:rsid w:val="00A71069"/>
    <w:rsid w:val="00A73883"/>
    <w:rsid w:val="00A74617"/>
    <w:rsid w:val="00A747FF"/>
    <w:rsid w:val="00A754EC"/>
    <w:rsid w:val="00A83011"/>
    <w:rsid w:val="00A8335E"/>
    <w:rsid w:val="00A85036"/>
    <w:rsid w:val="00A9041E"/>
    <w:rsid w:val="00A9166E"/>
    <w:rsid w:val="00A92907"/>
    <w:rsid w:val="00A97B6C"/>
    <w:rsid w:val="00A97E81"/>
    <w:rsid w:val="00AA41B8"/>
    <w:rsid w:val="00AA479F"/>
    <w:rsid w:val="00AA5502"/>
    <w:rsid w:val="00AA6BAB"/>
    <w:rsid w:val="00AB172A"/>
    <w:rsid w:val="00AB17F0"/>
    <w:rsid w:val="00AB1BDA"/>
    <w:rsid w:val="00AB2076"/>
    <w:rsid w:val="00AB654B"/>
    <w:rsid w:val="00AC0B40"/>
    <w:rsid w:val="00AC1069"/>
    <w:rsid w:val="00AC38E7"/>
    <w:rsid w:val="00AC72FF"/>
    <w:rsid w:val="00AD4603"/>
    <w:rsid w:val="00AD6759"/>
    <w:rsid w:val="00AE0EFF"/>
    <w:rsid w:val="00AE0FE0"/>
    <w:rsid w:val="00AF02DC"/>
    <w:rsid w:val="00AF1559"/>
    <w:rsid w:val="00AF17C1"/>
    <w:rsid w:val="00AF426E"/>
    <w:rsid w:val="00B035D5"/>
    <w:rsid w:val="00B03EC2"/>
    <w:rsid w:val="00B05569"/>
    <w:rsid w:val="00B11CB2"/>
    <w:rsid w:val="00B20D1B"/>
    <w:rsid w:val="00B25364"/>
    <w:rsid w:val="00B26369"/>
    <w:rsid w:val="00B310D2"/>
    <w:rsid w:val="00B33741"/>
    <w:rsid w:val="00B346E3"/>
    <w:rsid w:val="00B452E0"/>
    <w:rsid w:val="00B51EEE"/>
    <w:rsid w:val="00B55208"/>
    <w:rsid w:val="00B601C0"/>
    <w:rsid w:val="00B60C6E"/>
    <w:rsid w:val="00B62938"/>
    <w:rsid w:val="00B64237"/>
    <w:rsid w:val="00B65114"/>
    <w:rsid w:val="00B75EF9"/>
    <w:rsid w:val="00B77283"/>
    <w:rsid w:val="00B77B37"/>
    <w:rsid w:val="00B84938"/>
    <w:rsid w:val="00B86B96"/>
    <w:rsid w:val="00B877FE"/>
    <w:rsid w:val="00B9222D"/>
    <w:rsid w:val="00B9258A"/>
    <w:rsid w:val="00B92FF2"/>
    <w:rsid w:val="00BA134D"/>
    <w:rsid w:val="00BA4A3D"/>
    <w:rsid w:val="00BA5B53"/>
    <w:rsid w:val="00BA6F63"/>
    <w:rsid w:val="00BA75F3"/>
    <w:rsid w:val="00BB175D"/>
    <w:rsid w:val="00BB1C61"/>
    <w:rsid w:val="00BB1D36"/>
    <w:rsid w:val="00BB2241"/>
    <w:rsid w:val="00BB5F98"/>
    <w:rsid w:val="00BB6891"/>
    <w:rsid w:val="00BC0551"/>
    <w:rsid w:val="00BC2948"/>
    <w:rsid w:val="00BC2ED8"/>
    <w:rsid w:val="00BC7961"/>
    <w:rsid w:val="00BD310E"/>
    <w:rsid w:val="00BD4037"/>
    <w:rsid w:val="00BD669B"/>
    <w:rsid w:val="00BE2568"/>
    <w:rsid w:val="00BE2E67"/>
    <w:rsid w:val="00BE583F"/>
    <w:rsid w:val="00BF3222"/>
    <w:rsid w:val="00BF7930"/>
    <w:rsid w:val="00C074CA"/>
    <w:rsid w:val="00C07568"/>
    <w:rsid w:val="00C07F2A"/>
    <w:rsid w:val="00C11423"/>
    <w:rsid w:val="00C12356"/>
    <w:rsid w:val="00C13EDF"/>
    <w:rsid w:val="00C147B9"/>
    <w:rsid w:val="00C15F8B"/>
    <w:rsid w:val="00C24060"/>
    <w:rsid w:val="00C26E3E"/>
    <w:rsid w:val="00C31CF3"/>
    <w:rsid w:val="00C32E51"/>
    <w:rsid w:val="00C3503F"/>
    <w:rsid w:val="00C35268"/>
    <w:rsid w:val="00C377A1"/>
    <w:rsid w:val="00C4037A"/>
    <w:rsid w:val="00C41309"/>
    <w:rsid w:val="00C41A80"/>
    <w:rsid w:val="00C45948"/>
    <w:rsid w:val="00C4618D"/>
    <w:rsid w:val="00C56C83"/>
    <w:rsid w:val="00C57242"/>
    <w:rsid w:val="00C6042C"/>
    <w:rsid w:val="00C604EE"/>
    <w:rsid w:val="00C64309"/>
    <w:rsid w:val="00C654B2"/>
    <w:rsid w:val="00C66EFD"/>
    <w:rsid w:val="00C70352"/>
    <w:rsid w:val="00C70400"/>
    <w:rsid w:val="00C70E2E"/>
    <w:rsid w:val="00C72B7A"/>
    <w:rsid w:val="00C72D94"/>
    <w:rsid w:val="00C7318F"/>
    <w:rsid w:val="00C73C07"/>
    <w:rsid w:val="00C75D20"/>
    <w:rsid w:val="00C75DE3"/>
    <w:rsid w:val="00C8325C"/>
    <w:rsid w:val="00C859D6"/>
    <w:rsid w:val="00C93F1B"/>
    <w:rsid w:val="00C93F2E"/>
    <w:rsid w:val="00CA0627"/>
    <w:rsid w:val="00CA46D9"/>
    <w:rsid w:val="00CA5FBB"/>
    <w:rsid w:val="00CB1034"/>
    <w:rsid w:val="00CB14CD"/>
    <w:rsid w:val="00CB446B"/>
    <w:rsid w:val="00CC06E6"/>
    <w:rsid w:val="00CC1CCF"/>
    <w:rsid w:val="00CC3B0A"/>
    <w:rsid w:val="00CC583D"/>
    <w:rsid w:val="00CC5E7B"/>
    <w:rsid w:val="00CD3FE7"/>
    <w:rsid w:val="00CD4E56"/>
    <w:rsid w:val="00CD5C63"/>
    <w:rsid w:val="00CE366A"/>
    <w:rsid w:val="00CE398F"/>
    <w:rsid w:val="00CE70C5"/>
    <w:rsid w:val="00CE771F"/>
    <w:rsid w:val="00CF0D09"/>
    <w:rsid w:val="00CF48BE"/>
    <w:rsid w:val="00CF5455"/>
    <w:rsid w:val="00CF665D"/>
    <w:rsid w:val="00CF75C0"/>
    <w:rsid w:val="00D0019D"/>
    <w:rsid w:val="00D01503"/>
    <w:rsid w:val="00D02153"/>
    <w:rsid w:val="00D04ECF"/>
    <w:rsid w:val="00D05C84"/>
    <w:rsid w:val="00D14794"/>
    <w:rsid w:val="00D16FB9"/>
    <w:rsid w:val="00D17106"/>
    <w:rsid w:val="00D21DBD"/>
    <w:rsid w:val="00D23267"/>
    <w:rsid w:val="00D26E15"/>
    <w:rsid w:val="00D272B1"/>
    <w:rsid w:val="00D279E9"/>
    <w:rsid w:val="00D30494"/>
    <w:rsid w:val="00D306B3"/>
    <w:rsid w:val="00D308E2"/>
    <w:rsid w:val="00D32CFF"/>
    <w:rsid w:val="00D3527E"/>
    <w:rsid w:val="00D35707"/>
    <w:rsid w:val="00D35783"/>
    <w:rsid w:val="00D36228"/>
    <w:rsid w:val="00D373FB"/>
    <w:rsid w:val="00D37463"/>
    <w:rsid w:val="00D44D9C"/>
    <w:rsid w:val="00D45E15"/>
    <w:rsid w:val="00D45EE1"/>
    <w:rsid w:val="00D472D2"/>
    <w:rsid w:val="00D52C95"/>
    <w:rsid w:val="00D56C9D"/>
    <w:rsid w:val="00D606A9"/>
    <w:rsid w:val="00D61DA5"/>
    <w:rsid w:val="00D6220B"/>
    <w:rsid w:val="00D634C4"/>
    <w:rsid w:val="00D64D0D"/>
    <w:rsid w:val="00D652DF"/>
    <w:rsid w:val="00D660CD"/>
    <w:rsid w:val="00D66A72"/>
    <w:rsid w:val="00D6760C"/>
    <w:rsid w:val="00D67D74"/>
    <w:rsid w:val="00D73281"/>
    <w:rsid w:val="00D80010"/>
    <w:rsid w:val="00D80427"/>
    <w:rsid w:val="00D8530B"/>
    <w:rsid w:val="00D8588A"/>
    <w:rsid w:val="00D86784"/>
    <w:rsid w:val="00D86800"/>
    <w:rsid w:val="00D87519"/>
    <w:rsid w:val="00D87CFC"/>
    <w:rsid w:val="00D9075F"/>
    <w:rsid w:val="00D90888"/>
    <w:rsid w:val="00D94F05"/>
    <w:rsid w:val="00D9618B"/>
    <w:rsid w:val="00DA006B"/>
    <w:rsid w:val="00DA11D6"/>
    <w:rsid w:val="00DA425E"/>
    <w:rsid w:val="00DA42E9"/>
    <w:rsid w:val="00DA4A5F"/>
    <w:rsid w:val="00DA60ED"/>
    <w:rsid w:val="00DA72DC"/>
    <w:rsid w:val="00DB0255"/>
    <w:rsid w:val="00DB3A79"/>
    <w:rsid w:val="00DC1821"/>
    <w:rsid w:val="00DC3DBA"/>
    <w:rsid w:val="00DC4961"/>
    <w:rsid w:val="00DD0878"/>
    <w:rsid w:val="00DD1609"/>
    <w:rsid w:val="00DD54AD"/>
    <w:rsid w:val="00DE2FE3"/>
    <w:rsid w:val="00DE33E1"/>
    <w:rsid w:val="00DE50D7"/>
    <w:rsid w:val="00DE5D3F"/>
    <w:rsid w:val="00DE6B10"/>
    <w:rsid w:val="00DF5D35"/>
    <w:rsid w:val="00E010BB"/>
    <w:rsid w:val="00E01FA8"/>
    <w:rsid w:val="00E0208C"/>
    <w:rsid w:val="00E0456F"/>
    <w:rsid w:val="00E049E0"/>
    <w:rsid w:val="00E12B46"/>
    <w:rsid w:val="00E12FFE"/>
    <w:rsid w:val="00E16C50"/>
    <w:rsid w:val="00E16CA5"/>
    <w:rsid w:val="00E20912"/>
    <w:rsid w:val="00E20C33"/>
    <w:rsid w:val="00E2103C"/>
    <w:rsid w:val="00E217B4"/>
    <w:rsid w:val="00E23DE1"/>
    <w:rsid w:val="00E256F3"/>
    <w:rsid w:val="00E26AC6"/>
    <w:rsid w:val="00E27650"/>
    <w:rsid w:val="00E307F6"/>
    <w:rsid w:val="00E33726"/>
    <w:rsid w:val="00E353CB"/>
    <w:rsid w:val="00E372EE"/>
    <w:rsid w:val="00E44BFE"/>
    <w:rsid w:val="00E5186C"/>
    <w:rsid w:val="00E52834"/>
    <w:rsid w:val="00E52C4F"/>
    <w:rsid w:val="00E535AE"/>
    <w:rsid w:val="00E56477"/>
    <w:rsid w:val="00E676AF"/>
    <w:rsid w:val="00E74987"/>
    <w:rsid w:val="00E74A6D"/>
    <w:rsid w:val="00E83939"/>
    <w:rsid w:val="00E8768C"/>
    <w:rsid w:val="00E9044E"/>
    <w:rsid w:val="00E907E2"/>
    <w:rsid w:val="00E928EB"/>
    <w:rsid w:val="00E945AC"/>
    <w:rsid w:val="00E9488E"/>
    <w:rsid w:val="00EA0A3D"/>
    <w:rsid w:val="00EA15F8"/>
    <w:rsid w:val="00EA37C1"/>
    <w:rsid w:val="00EA4E30"/>
    <w:rsid w:val="00EA5D43"/>
    <w:rsid w:val="00EA7EF8"/>
    <w:rsid w:val="00EB0C0F"/>
    <w:rsid w:val="00EB2706"/>
    <w:rsid w:val="00EB38F5"/>
    <w:rsid w:val="00EB4F97"/>
    <w:rsid w:val="00EB5CA3"/>
    <w:rsid w:val="00EC01F6"/>
    <w:rsid w:val="00EC11A8"/>
    <w:rsid w:val="00EC2C0C"/>
    <w:rsid w:val="00EC5945"/>
    <w:rsid w:val="00EC6B47"/>
    <w:rsid w:val="00ED1628"/>
    <w:rsid w:val="00ED1773"/>
    <w:rsid w:val="00ED2735"/>
    <w:rsid w:val="00ED4CFC"/>
    <w:rsid w:val="00EE4443"/>
    <w:rsid w:val="00EE4C5D"/>
    <w:rsid w:val="00EE5B74"/>
    <w:rsid w:val="00EE601F"/>
    <w:rsid w:val="00EE796F"/>
    <w:rsid w:val="00EF1D97"/>
    <w:rsid w:val="00EF3C3C"/>
    <w:rsid w:val="00F00703"/>
    <w:rsid w:val="00F008CB"/>
    <w:rsid w:val="00F00E54"/>
    <w:rsid w:val="00F01DF2"/>
    <w:rsid w:val="00F073BB"/>
    <w:rsid w:val="00F07852"/>
    <w:rsid w:val="00F1152E"/>
    <w:rsid w:val="00F1176B"/>
    <w:rsid w:val="00F13EBD"/>
    <w:rsid w:val="00F15597"/>
    <w:rsid w:val="00F21CD4"/>
    <w:rsid w:val="00F2556B"/>
    <w:rsid w:val="00F307CD"/>
    <w:rsid w:val="00F308BD"/>
    <w:rsid w:val="00F32359"/>
    <w:rsid w:val="00F32616"/>
    <w:rsid w:val="00F332E7"/>
    <w:rsid w:val="00F43CC6"/>
    <w:rsid w:val="00F4560A"/>
    <w:rsid w:val="00F461EA"/>
    <w:rsid w:val="00F5091C"/>
    <w:rsid w:val="00F57D74"/>
    <w:rsid w:val="00F60A2B"/>
    <w:rsid w:val="00F61E62"/>
    <w:rsid w:val="00F61FD5"/>
    <w:rsid w:val="00F633C1"/>
    <w:rsid w:val="00F640C8"/>
    <w:rsid w:val="00F645DB"/>
    <w:rsid w:val="00F67EA5"/>
    <w:rsid w:val="00F706A9"/>
    <w:rsid w:val="00F7560D"/>
    <w:rsid w:val="00F75EB7"/>
    <w:rsid w:val="00F767E0"/>
    <w:rsid w:val="00F76F37"/>
    <w:rsid w:val="00F806E7"/>
    <w:rsid w:val="00F83744"/>
    <w:rsid w:val="00F84A8C"/>
    <w:rsid w:val="00F871BB"/>
    <w:rsid w:val="00F87256"/>
    <w:rsid w:val="00F9445D"/>
    <w:rsid w:val="00FA37A7"/>
    <w:rsid w:val="00FB54EF"/>
    <w:rsid w:val="00FB7457"/>
    <w:rsid w:val="00FC0900"/>
    <w:rsid w:val="00FC2E50"/>
    <w:rsid w:val="00FC4732"/>
    <w:rsid w:val="00FC73B8"/>
    <w:rsid w:val="00FD1494"/>
    <w:rsid w:val="00FD1C5A"/>
    <w:rsid w:val="00FD4D4C"/>
    <w:rsid w:val="00FD777D"/>
    <w:rsid w:val="00FE31B0"/>
    <w:rsid w:val="00FE43A0"/>
    <w:rsid w:val="00FE4E0C"/>
    <w:rsid w:val="00FE5224"/>
    <w:rsid w:val="00FE5E18"/>
    <w:rsid w:val="00FE6DAB"/>
    <w:rsid w:val="00FE6F12"/>
    <w:rsid w:val="00FE7202"/>
    <w:rsid w:val="00FF04C4"/>
    <w:rsid w:val="00FF0D02"/>
    <w:rsid w:val="00FF2F22"/>
    <w:rsid w:val="00FF5B3D"/>
    <w:rsid w:val="00FF6F53"/>
    <w:rsid w:val="00FF7948"/>
    <w:rsid w:val="00FF7D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CE19B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BD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846E5"/>
    <w:rPr>
      <w:color w:val="808080"/>
    </w:rPr>
  </w:style>
  <w:style w:type="table" w:styleId="TableGrid">
    <w:name w:val="Table Grid"/>
    <w:basedOn w:val="TableNormal"/>
    <w:uiPriority w:val="39"/>
    <w:rsid w:val="00BA75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BA75F3"/>
    <w:rPr>
      <w:rFonts w:cstheme="minorBidi"/>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754725"/>
    <w:rPr>
      <w:sz w:val="16"/>
      <w:szCs w:val="16"/>
    </w:rPr>
  </w:style>
  <w:style w:type="paragraph" w:styleId="CommentText">
    <w:name w:val="annotation text"/>
    <w:basedOn w:val="Normal"/>
    <w:link w:val="CommentTextChar"/>
    <w:uiPriority w:val="99"/>
    <w:unhideWhenUsed/>
    <w:rsid w:val="00754725"/>
    <w:rPr>
      <w:rFonts w:eastAsia="Times New Roman" w:cs="Times New Roman"/>
      <w:sz w:val="20"/>
      <w:szCs w:val="20"/>
    </w:rPr>
  </w:style>
  <w:style w:type="character" w:customStyle="1" w:styleId="CommentTextChar">
    <w:name w:val="Comment Text Char"/>
    <w:basedOn w:val="DefaultParagraphFont"/>
    <w:link w:val="CommentText"/>
    <w:uiPriority w:val="99"/>
    <w:rsid w:val="00754725"/>
    <w:rPr>
      <w:rFonts w:eastAsia="Times New Roman" w:cs="Times New Roman"/>
      <w:sz w:val="20"/>
      <w:szCs w:val="20"/>
    </w:rPr>
  </w:style>
  <w:style w:type="character" w:styleId="LineNumber">
    <w:name w:val="line number"/>
    <w:basedOn w:val="DefaultParagraphFont"/>
    <w:uiPriority w:val="99"/>
    <w:semiHidden/>
    <w:unhideWhenUsed/>
    <w:rsid w:val="00DD0878"/>
  </w:style>
  <w:style w:type="paragraph" w:styleId="CommentSubject">
    <w:name w:val="annotation subject"/>
    <w:basedOn w:val="CommentText"/>
    <w:next w:val="CommentText"/>
    <w:link w:val="CommentSubjectChar"/>
    <w:uiPriority w:val="99"/>
    <w:semiHidden/>
    <w:unhideWhenUsed/>
    <w:rsid w:val="00E256F3"/>
    <w:rPr>
      <w:rFonts w:eastAsiaTheme="minorHAnsi" w:cs="Times New Roman (Body CS)"/>
      <w:b/>
      <w:bCs/>
    </w:rPr>
  </w:style>
  <w:style w:type="character" w:customStyle="1" w:styleId="CommentSubjectChar">
    <w:name w:val="Comment Subject Char"/>
    <w:basedOn w:val="CommentTextChar"/>
    <w:link w:val="CommentSubject"/>
    <w:uiPriority w:val="99"/>
    <w:semiHidden/>
    <w:rsid w:val="00E256F3"/>
    <w:rPr>
      <w:rFonts w:eastAsia="Times New Roman" w:cs="Times New Roman"/>
      <w:b/>
      <w:bCs/>
      <w:sz w:val="20"/>
      <w:szCs w:val="20"/>
    </w:rPr>
  </w:style>
  <w:style w:type="paragraph" w:styleId="ListParagraph">
    <w:name w:val="List Paragraph"/>
    <w:basedOn w:val="Normal"/>
    <w:uiPriority w:val="34"/>
    <w:qFormat/>
    <w:rsid w:val="001D4CE3"/>
    <w:pPr>
      <w:ind w:left="720"/>
      <w:contextualSpacing/>
    </w:pPr>
  </w:style>
  <w:style w:type="paragraph" w:styleId="BalloonText">
    <w:name w:val="Balloon Text"/>
    <w:basedOn w:val="Normal"/>
    <w:link w:val="BalloonTextChar"/>
    <w:uiPriority w:val="99"/>
    <w:semiHidden/>
    <w:unhideWhenUsed/>
    <w:rsid w:val="00DE50D7"/>
    <w:rPr>
      <w:rFonts w:cs="Times New Roman"/>
      <w:sz w:val="18"/>
      <w:szCs w:val="18"/>
    </w:rPr>
  </w:style>
  <w:style w:type="character" w:customStyle="1" w:styleId="BalloonTextChar">
    <w:name w:val="Balloon Text Char"/>
    <w:basedOn w:val="DefaultParagraphFont"/>
    <w:link w:val="BalloonText"/>
    <w:uiPriority w:val="99"/>
    <w:semiHidden/>
    <w:rsid w:val="00DE50D7"/>
    <w:rPr>
      <w:rFonts w:cs="Times New Roman"/>
      <w:sz w:val="18"/>
      <w:szCs w:val="18"/>
    </w:rPr>
  </w:style>
  <w:style w:type="paragraph" w:styleId="Revision">
    <w:name w:val="Revision"/>
    <w:hidden/>
    <w:uiPriority w:val="99"/>
    <w:semiHidden/>
    <w:rsid w:val="00F5091C"/>
  </w:style>
  <w:style w:type="paragraph" w:styleId="Bibliography">
    <w:name w:val="Bibliography"/>
    <w:basedOn w:val="Normal"/>
    <w:next w:val="Normal"/>
    <w:uiPriority w:val="37"/>
    <w:unhideWhenUsed/>
    <w:rsid w:val="007B6971"/>
    <w:pPr>
      <w:spacing w:after="240"/>
    </w:pPr>
  </w:style>
  <w:style w:type="paragraph" w:styleId="Header">
    <w:name w:val="header"/>
    <w:basedOn w:val="Normal"/>
    <w:link w:val="HeaderChar"/>
    <w:uiPriority w:val="99"/>
    <w:unhideWhenUsed/>
    <w:rsid w:val="00A8335E"/>
    <w:pPr>
      <w:tabs>
        <w:tab w:val="center" w:pos="4680"/>
        <w:tab w:val="right" w:pos="9360"/>
      </w:tabs>
    </w:pPr>
  </w:style>
  <w:style w:type="character" w:customStyle="1" w:styleId="HeaderChar">
    <w:name w:val="Header Char"/>
    <w:basedOn w:val="DefaultParagraphFont"/>
    <w:link w:val="Header"/>
    <w:uiPriority w:val="99"/>
    <w:rsid w:val="00A8335E"/>
  </w:style>
  <w:style w:type="paragraph" w:styleId="Footer">
    <w:name w:val="footer"/>
    <w:basedOn w:val="Normal"/>
    <w:link w:val="FooterChar"/>
    <w:uiPriority w:val="99"/>
    <w:unhideWhenUsed/>
    <w:rsid w:val="00A8335E"/>
    <w:pPr>
      <w:tabs>
        <w:tab w:val="center" w:pos="4680"/>
        <w:tab w:val="right" w:pos="9360"/>
      </w:tabs>
    </w:pPr>
  </w:style>
  <w:style w:type="character" w:customStyle="1" w:styleId="FooterChar">
    <w:name w:val="Footer Char"/>
    <w:basedOn w:val="DefaultParagraphFont"/>
    <w:link w:val="Footer"/>
    <w:uiPriority w:val="99"/>
    <w:rsid w:val="00A8335E"/>
  </w:style>
  <w:style w:type="character" w:styleId="PageNumber">
    <w:name w:val="page number"/>
    <w:basedOn w:val="DefaultParagraphFont"/>
    <w:uiPriority w:val="99"/>
    <w:semiHidden/>
    <w:unhideWhenUsed/>
    <w:rsid w:val="00A8335E"/>
  </w:style>
  <w:style w:type="character" w:styleId="Hyperlink">
    <w:name w:val="Hyperlink"/>
    <w:basedOn w:val="DefaultParagraphFont"/>
    <w:uiPriority w:val="99"/>
    <w:unhideWhenUsed/>
    <w:rsid w:val="00B05569"/>
    <w:rPr>
      <w:color w:val="0563C1" w:themeColor="hyperlink"/>
      <w:u w:val="single"/>
    </w:rPr>
  </w:style>
  <w:style w:type="character" w:styleId="UnresolvedMention">
    <w:name w:val="Unresolved Mention"/>
    <w:basedOn w:val="DefaultParagraphFont"/>
    <w:uiPriority w:val="99"/>
    <w:semiHidden/>
    <w:unhideWhenUsed/>
    <w:rsid w:val="00B055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81155">
      <w:bodyDiv w:val="1"/>
      <w:marLeft w:val="0"/>
      <w:marRight w:val="0"/>
      <w:marTop w:val="0"/>
      <w:marBottom w:val="0"/>
      <w:divBdr>
        <w:top w:val="none" w:sz="0" w:space="0" w:color="auto"/>
        <w:left w:val="none" w:sz="0" w:space="0" w:color="auto"/>
        <w:bottom w:val="none" w:sz="0" w:space="0" w:color="auto"/>
        <w:right w:val="none" w:sz="0" w:space="0" w:color="auto"/>
      </w:divBdr>
    </w:div>
    <w:div w:id="3552890">
      <w:bodyDiv w:val="1"/>
      <w:marLeft w:val="0"/>
      <w:marRight w:val="0"/>
      <w:marTop w:val="0"/>
      <w:marBottom w:val="0"/>
      <w:divBdr>
        <w:top w:val="none" w:sz="0" w:space="0" w:color="auto"/>
        <w:left w:val="none" w:sz="0" w:space="0" w:color="auto"/>
        <w:bottom w:val="none" w:sz="0" w:space="0" w:color="auto"/>
        <w:right w:val="none" w:sz="0" w:space="0" w:color="auto"/>
      </w:divBdr>
    </w:div>
    <w:div w:id="3747711">
      <w:bodyDiv w:val="1"/>
      <w:marLeft w:val="0"/>
      <w:marRight w:val="0"/>
      <w:marTop w:val="0"/>
      <w:marBottom w:val="0"/>
      <w:divBdr>
        <w:top w:val="none" w:sz="0" w:space="0" w:color="auto"/>
        <w:left w:val="none" w:sz="0" w:space="0" w:color="auto"/>
        <w:bottom w:val="none" w:sz="0" w:space="0" w:color="auto"/>
        <w:right w:val="none" w:sz="0" w:space="0" w:color="auto"/>
      </w:divBdr>
    </w:div>
    <w:div w:id="3750896">
      <w:bodyDiv w:val="1"/>
      <w:marLeft w:val="0"/>
      <w:marRight w:val="0"/>
      <w:marTop w:val="0"/>
      <w:marBottom w:val="0"/>
      <w:divBdr>
        <w:top w:val="none" w:sz="0" w:space="0" w:color="auto"/>
        <w:left w:val="none" w:sz="0" w:space="0" w:color="auto"/>
        <w:bottom w:val="none" w:sz="0" w:space="0" w:color="auto"/>
        <w:right w:val="none" w:sz="0" w:space="0" w:color="auto"/>
      </w:divBdr>
    </w:div>
    <w:div w:id="4137649">
      <w:bodyDiv w:val="1"/>
      <w:marLeft w:val="0"/>
      <w:marRight w:val="0"/>
      <w:marTop w:val="0"/>
      <w:marBottom w:val="0"/>
      <w:divBdr>
        <w:top w:val="none" w:sz="0" w:space="0" w:color="auto"/>
        <w:left w:val="none" w:sz="0" w:space="0" w:color="auto"/>
        <w:bottom w:val="none" w:sz="0" w:space="0" w:color="auto"/>
        <w:right w:val="none" w:sz="0" w:space="0" w:color="auto"/>
      </w:divBdr>
    </w:div>
    <w:div w:id="4528265">
      <w:bodyDiv w:val="1"/>
      <w:marLeft w:val="0"/>
      <w:marRight w:val="0"/>
      <w:marTop w:val="0"/>
      <w:marBottom w:val="0"/>
      <w:divBdr>
        <w:top w:val="none" w:sz="0" w:space="0" w:color="auto"/>
        <w:left w:val="none" w:sz="0" w:space="0" w:color="auto"/>
        <w:bottom w:val="none" w:sz="0" w:space="0" w:color="auto"/>
        <w:right w:val="none" w:sz="0" w:space="0" w:color="auto"/>
      </w:divBdr>
    </w:div>
    <w:div w:id="5639809">
      <w:bodyDiv w:val="1"/>
      <w:marLeft w:val="0"/>
      <w:marRight w:val="0"/>
      <w:marTop w:val="0"/>
      <w:marBottom w:val="0"/>
      <w:divBdr>
        <w:top w:val="none" w:sz="0" w:space="0" w:color="auto"/>
        <w:left w:val="none" w:sz="0" w:space="0" w:color="auto"/>
        <w:bottom w:val="none" w:sz="0" w:space="0" w:color="auto"/>
        <w:right w:val="none" w:sz="0" w:space="0" w:color="auto"/>
      </w:divBdr>
    </w:div>
    <w:div w:id="5644786">
      <w:bodyDiv w:val="1"/>
      <w:marLeft w:val="0"/>
      <w:marRight w:val="0"/>
      <w:marTop w:val="0"/>
      <w:marBottom w:val="0"/>
      <w:divBdr>
        <w:top w:val="none" w:sz="0" w:space="0" w:color="auto"/>
        <w:left w:val="none" w:sz="0" w:space="0" w:color="auto"/>
        <w:bottom w:val="none" w:sz="0" w:space="0" w:color="auto"/>
        <w:right w:val="none" w:sz="0" w:space="0" w:color="auto"/>
      </w:divBdr>
    </w:div>
    <w:div w:id="6375419">
      <w:bodyDiv w:val="1"/>
      <w:marLeft w:val="0"/>
      <w:marRight w:val="0"/>
      <w:marTop w:val="0"/>
      <w:marBottom w:val="0"/>
      <w:divBdr>
        <w:top w:val="none" w:sz="0" w:space="0" w:color="auto"/>
        <w:left w:val="none" w:sz="0" w:space="0" w:color="auto"/>
        <w:bottom w:val="none" w:sz="0" w:space="0" w:color="auto"/>
        <w:right w:val="none" w:sz="0" w:space="0" w:color="auto"/>
      </w:divBdr>
    </w:div>
    <w:div w:id="6567786">
      <w:bodyDiv w:val="1"/>
      <w:marLeft w:val="0"/>
      <w:marRight w:val="0"/>
      <w:marTop w:val="0"/>
      <w:marBottom w:val="0"/>
      <w:divBdr>
        <w:top w:val="none" w:sz="0" w:space="0" w:color="auto"/>
        <w:left w:val="none" w:sz="0" w:space="0" w:color="auto"/>
        <w:bottom w:val="none" w:sz="0" w:space="0" w:color="auto"/>
        <w:right w:val="none" w:sz="0" w:space="0" w:color="auto"/>
      </w:divBdr>
    </w:div>
    <w:div w:id="10500571">
      <w:bodyDiv w:val="1"/>
      <w:marLeft w:val="0"/>
      <w:marRight w:val="0"/>
      <w:marTop w:val="0"/>
      <w:marBottom w:val="0"/>
      <w:divBdr>
        <w:top w:val="none" w:sz="0" w:space="0" w:color="auto"/>
        <w:left w:val="none" w:sz="0" w:space="0" w:color="auto"/>
        <w:bottom w:val="none" w:sz="0" w:space="0" w:color="auto"/>
        <w:right w:val="none" w:sz="0" w:space="0" w:color="auto"/>
      </w:divBdr>
    </w:div>
    <w:div w:id="10568191">
      <w:bodyDiv w:val="1"/>
      <w:marLeft w:val="0"/>
      <w:marRight w:val="0"/>
      <w:marTop w:val="0"/>
      <w:marBottom w:val="0"/>
      <w:divBdr>
        <w:top w:val="none" w:sz="0" w:space="0" w:color="auto"/>
        <w:left w:val="none" w:sz="0" w:space="0" w:color="auto"/>
        <w:bottom w:val="none" w:sz="0" w:space="0" w:color="auto"/>
        <w:right w:val="none" w:sz="0" w:space="0" w:color="auto"/>
      </w:divBdr>
    </w:div>
    <w:div w:id="11535400">
      <w:bodyDiv w:val="1"/>
      <w:marLeft w:val="0"/>
      <w:marRight w:val="0"/>
      <w:marTop w:val="0"/>
      <w:marBottom w:val="0"/>
      <w:divBdr>
        <w:top w:val="none" w:sz="0" w:space="0" w:color="auto"/>
        <w:left w:val="none" w:sz="0" w:space="0" w:color="auto"/>
        <w:bottom w:val="none" w:sz="0" w:space="0" w:color="auto"/>
        <w:right w:val="none" w:sz="0" w:space="0" w:color="auto"/>
      </w:divBdr>
    </w:div>
    <w:div w:id="12344879">
      <w:bodyDiv w:val="1"/>
      <w:marLeft w:val="0"/>
      <w:marRight w:val="0"/>
      <w:marTop w:val="0"/>
      <w:marBottom w:val="0"/>
      <w:divBdr>
        <w:top w:val="none" w:sz="0" w:space="0" w:color="auto"/>
        <w:left w:val="none" w:sz="0" w:space="0" w:color="auto"/>
        <w:bottom w:val="none" w:sz="0" w:space="0" w:color="auto"/>
        <w:right w:val="none" w:sz="0" w:space="0" w:color="auto"/>
      </w:divBdr>
    </w:div>
    <w:div w:id="12615207">
      <w:bodyDiv w:val="1"/>
      <w:marLeft w:val="0"/>
      <w:marRight w:val="0"/>
      <w:marTop w:val="0"/>
      <w:marBottom w:val="0"/>
      <w:divBdr>
        <w:top w:val="none" w:sz="0" w:space="0" w:color="auto"/>
        <w:left w:val="none" w:sz="0" w:space="0" w:color="auto"/>
        <w:bottom w:val="none" w:sz="0" w:space="0" w:color="auto"/>
        <w:right w:val="none" w:sz="0" w:space="0" w:color="auto"/>
      </w:divBdr>
      <w:divsChild>
        <w:div w:id="1311054053">
          <w:marLeft w:val="0"/>
          <w:marRight w:val="0"/>
          <w:marTop w:val="0"/>
          <w:marBottom w:val="0"/>
          <w:divBdr>
            <w:top w:val="none" w:sz="0" w:space="0" w:color="auto"/>
            <w:left w:val="none" w:sz="0" w:space="0" w:color="auto"/>
            <w:bottom w:val="none" w:sz="0" w:space="0" w:color="auto"/>
            <w:right w:val="none" w:sz="0" w:space="0" w:color="auto"/>
          </w:divBdr>
        </w:div>
        <w:div w:id="436680142">
          <w:marLeft w:val="0"/>
          <w:marRight w:val="0"/>
          <w:marTop w:val="0"/>
          <w:marBottom w:val="0"/>
          <w:divBdr>
            <w:top w:val="none" w:sz="0" w:space="0" w:color="auto"/>
            <w:left w:val="none" w:sz="0" w:space="0" w:color="auto"/>
            <w:bottom w:val="none" w:sz="0" w:space="0" w:color="auto"/>
            <w:right w:val="none" w:sz="0" w:space="0" w:color="auto"/>
          </w:divBdr>
        </w:div>
        <w:div w:id="1194730947">
          <w:marLeft w:val="0"/>
          <w:marRight w:val="0"/>
          <w:marTop w:val="0"/>
          <w:marBottom w:val="0"/>
          <w:divBdr>
            <w:top w:val="none" w:sz="0" w:space="0" w:color="auto"/>
            <w:left w:val="none" w:sz="0" w:space="0" w:color="auto"/>
            <w:bottom w:val="none" w:sz="0" w:space="0" w:color="auto"/>
            <w:right w:val="none" w:sz="0" w:space="0" w:color="auto"/>
          </w:divBdr>
        </w:div>
        <w:div w:id="862205867">
          <w:marLeft w:val="0"/>
          <w:marRight w:val="0"/>
          <w:marTop w:val="0"/>
          <w:marBottom w:val="0"/>
          <w:divBdr>
            <w:top w:val="none" w:sz="0" w:space="0" w:color="auto"/>
            <w:left w:val="none" w:sz="0" w:space="0" w:color="auto"/>
            <w:bottom w:val="none" w:sz="0" w:space="0" w:color="auto"/>
            <w:right w:val="none" w:sz="0" w:space="0" w:color="auto"/>
          </w:divBdr>
        </w:div>
        <w:div w:id="866412002">
          <w:marLeft w:val="0"/>
          <w:marRight w:val="0"/>
          <w:marTop w:val="0"/>
          <w:marBottom w:val="0"/>
          <w:divBdr>
            <w:top w:val="none" w:sz="0" w:space="0" w:color="auto"/>
            <w:left w:val="none" w:sz="0" w:space="0" w:color="auto"/>
            <w:bottom w:val="none" w:sz="0" w:space="0" w:color="auto"/>
            <w:right w:val="none" w:sz="0" w:space="0" w:color="auto"/>
          </w:divBdr>
        </w:div>
        <w:div w:id="1117019256">
          <w:marLeft w:val="0"/>
          <w:marRight w:val="0"/>
          <w:marTop w:val="0"/>
          <w:marBottom w:val="0"/>
          <w:divBdr>
            <w:top w:val="none" w:sz="0" w:space="0" w:color="auto"/>
            <w:left w:val="none" w:sz="0" w:space="0" w:color="auto"/>
            <w:bottom w:val="none" w:sz="0" w:space="0" w:color="auto"/>
            <w:right w:val="none" w:sz="0" w:space="0" w:color="auto"/>
          </w:divBdr>
        </w:div>
        <w:div w:id="243879812">
          <w:marLeft w:val="0"/>
          <w:marRight w:val="0"/>
          <w:marTop w:val="0"/>
          <w:marBottom w:val="0"/>
          <w:divBdr>
            <w:top w:val="none" w:sz="0" w:space="0" w:color="auto"/>
            <w:left w:val="none" w:sz="0" w:space="0" w:color="auto"/>
            <w:bottom w:val="none" w:sz="0" w:space="0" w:color="auto"/>
            <w:right w:val="none" w:sz="0" w:space="0" w:color="auto"/>
          </w:divBdr>
        </w:div>
        <w:div w:id="312564946">
          <w:marLeft w:val="0"/>
          <w:marRight w:val="0"/>
          <w:marTop w:val="0"/>
          <w:marBottom w:val="0"/>
          <w:divBdr>
            <w:top w:val="none" w:sz="0" w:space="0" w:color="auto"/>
            <w:left w:val="none" w:sz="0" w:space="0" w:color="auto"/>
            <w:bottom w:val="none" w:sz="0" w:space="0" w:color="auto"/>
            <w:right w:val="none" w:sz="0" w:space="0" w:color="auto"/>
          </w:divBdr>
        </w:div>
        <w:div w:id="2023972331">
          <w:marLeft w:val="0"/>
          <w:marRight w:val="0"/>
          <w:marTop w:val="0"/>
          <w:marBottom w:val="0"/>
          <w:divBdr>
            <w:top w:val="none" w:sz="0" w:space="0" w:color="auto"/>
            <w:left w:val="none" w:sz="0" w:space="0" w:color="auto"/>
            <w:bottom w:val="none" w:sz="0" w:space="0" w:color="auto"/>
            <w:right w:val="none" w:sz="0" w:space="0" w:color="auto"/>
          </w:divBdr>
        </w:div>
        <w:div w:id="715546776">
          <w:marLeft w:val="0"/>
          <w:marRight w:val="0"/>
          <w:marTop w:val="0"/>
          <w:marBottom w:val="0"/>
          <w:divBdr>
            <w:top w:val="none" w:sz="0" w:space="0" w:color="auto"/>
            <w:left w:val="none" w:sz="0" w:space="0" w:color="auto"/>
            <w:bottom w:val="none" w:sz="0" w:space="0" w:color="auto"/>
            <w:right w:val="none" w:sz="0" w:space="0" w:color="auto"/>
          </w:divBdr>
        </w:div>
        <w:div w:id="1496383872">
          <w:marLeft w:val="0"/>
          <w:marRight w:val="0"/>
          <w:marTop w:val="0"/>
          <w:marBottom w:val="0"/>
          <w:divBdr>
            <w:top w:val="none" w:sz="0" w:space="0" w:color="auto"/>
            <w:left w:val="none" w:sz="0" w:space="0" w:color="auto"/>
            <w:bottom w:val="none" w:sz="0" w:space="0" w:color="auto"/>
            <w:right w:val="none" w:sz="0" w:space="0" w:color="auto"/>
          </w:divBdr>
        </w:div>
        <w:div w:id="86080232">
          <w:marLeft w:val="0"/>
          <w:marRight w:val="0"/>
          <w:marTop w:val="0"/>
          <w:marBottom w:val="0"/>
          <w:divBdr>
            <w:top w:val="none" w:sz="0" w:space="0" w:color="auto"/>
            <w:left w:val="none" w:sz="0" w:space="0" w:color="auto"/>
            <w:bottom w:val="none" w:sz="0" w:space="0" w:color="auto"/>
            <w:right w:val="none" w:sz="0" w:space="0" w:color="auto"/>
          </w:divBdr>
        </w:div>
        <w:div w:id="1426077792">
          <w:marLeft w:val="0"/>
          <w:marRight w:val="0"/>
          <w:marTop w:val="0"/>
          <w:marBottom w:val="0"/>
          <w:divBdr>
            <w:top w:val="none" w:sz="0" w:space="0" w:color="auto"/>
            <w:left w:val="none" w:sz="0" w:space="0" w:color="auto"/>
            <w:bottom w:val="none" w:sz="0" w:space="0" w:color="auto"/>
            <w:right w:val="none" w:sz="0" w:space="0" w:color="auto"/>
          </w:divBdr>
        </w:div>
        <w:div w:id="1260601636">
          <w:marLeft w:val="0"/>
          <w:marRight w:val="0"/>
          <w:marTop w:val="0"/>
          <w:marBottom w:val="0"/>
          <w:divBdr>
            <w:top w:val="none" w:sz="0" w:space="0" w:color="auto"/>
            <w:left w:val="none" w:sz="0" w:space="0" w:color="auto"/>
            <w:bottom w:val="none" w:sz="0" w:space="0" w:color="auto"/>
            <w:right w:val="none" w:sz="0" w:space="0" w:color="auto"/>
          </w:divBdr>
        </w:div>
        <w:div w:id="566187233">
          <w:marLeft w:val="0"/>
          <w:marRight w:val="0"/>
          <w:marTop w:val="0"/>
          <w:marBottom w:val="0"/>
          <w:divBdr>
            <w:top w:val="none" w:sz="0" w:space="0" w:color="auto"/>
            <w:left w:val="none" w:sz="0" w:space="0" w:color="auto"/>
            <w:bottom w:val="none" w:sz="0" w:space="0" w:color="auto"/>
            <w:right w:val="none" w:sz="0" w:space="0" w:color="auto"/>
          </w:divBdr>
        </w:div>
        <w:div w:id="1479758669">
          <w:marLeft w:val="0"/>
          <w:marRight w:val="0"/>
          <w:marTop w:val="0"/>
          <w:marBottom w:val="0"/>
          <w:divBdr>
            <w:top w:val="none" w:sz="0" w:space="0" w:color="auto"/>
            <w:left w:val="none" w:sz="0" w:space="0" w:color="auto"/>
            <w:bottom w:val="none" w:sz="0" w:space="0" w:color="auto"/>
            <w:right w:val="none" w:sz="0" w:space="0" w:color="auto"/>
          </w:divBdr>
        </w:div>
        <w:div w:id="1215120441">
          <w:marLeft w:val="0"/>
          <w:marRight w:val="0"/>
          <w:marTop w:val="0"/>
          <w:marBottom w:val="0"/>
          <w:divBdr>
            <w:top w:val="none" w:sz="0" w:space="0" w:color="auto"/>
            <w:left w:val="none" w:sz="0" w:space="0" w:color="auto"/>
            <w:bottom w:val="none" w:sz="0" w:space="0" w:color="auto"/>
            <w:right w:val="none" w:sz="0" w:space="0" w:color="auto"/>
          </w:divBdr>
        </w:div>
        <w:div w:id="1292904482">
          <w:marLeft w:val="0"/>
          <w:marRight w:val="0"/>
          <w:marTop w:val="0"/>
          <w:marBottom w:val="0"/>
          <w:divBdr>
            <w:top w:val="none" w:sz="0" w:space="0" w:color="auto"/>
            <w:left w:val="none" w:sz="0" w:space="0" w:color="auto"/>
            <w:bottom w:val="none" w:sz="0" w:space="0" w:color="auto"/>
            <w:right w:val="none" w:sz="0" w:space="0" w:color="auto"/>
          </w:divBdr>
        </w:div>
        <w:div w:id="1087268894">
          <w:marLeft w:val="0"/>
          <w:marRight w:val="0"/>
          <w:marTop w:val="0"/>
          <w:marBottom w:val="0"/>
          <w:divBdr>
            <w:top w:val="none" w:sz="0" w:space="0" w:color="auto"/>
            <w:left w:val="none" w:sz="0" w:space="0" w:color="auto"/>
            <w:bottom w:val="none" w:sz="0" w:space="0" w:color="auto"/>
            <w:right w:val="none" w:sz="0" w:space="0" w:color="auto"/>
          </w:divBdr>
        </w:div>
        <w:div w:id="1872575437">
          <w:marLeft w:val="0"/>
          <w:marRight w:val="0"/>
          <w:marTop w:val="0"/>
          <w:marBottom w:val="0"/>
          <w:divBdr>
            <w:top w:val="none" w:sz="0" w:space="0" w:color="auto"/>
            <w:left w:val="none" w:sz="0" w:space="0" w:color="auto"/>
            <w:bottom w:val="none" w:sz="0" w:space="0" w:color="auto"/>
            <w:right w:val="none" w:sz="0" w:space="0" w:color="auto"/>
          </w:divBdr>
        </w:div>
        <w:div w:id="810244889">
          <w:marLeft w:val="0"/>
          <w:marRight w:val="0"/>
          <w:marTop w:val="0"/>
          <w:marBottom w:val="0"/>
          <w:divBdr>
            <w:top w:val="none" w:sz="0" w:space="0" w:color="auto"/>
            <w:left w:val="none" w:sz="0" w:space="0" w:color="auto"/>
            <w:bottom w:val="none" w:sz="0" w:space="0" w:color="auto"/>
            <w:right w:val="none" w:sz="0" w:space="0" w:color="auto"/>
          </w:divBdr>
        </w:div>
        <w:div w:id="1916360508">
          <w:marLeft w:val="0"/>
          <w:marRight w:val="0"/>
          <w:marTop w:val="0"/>
          <w:marBottom w:val="0"/>
          <w:divBdr>
            <w:top w:val="none" w:sz="0" w:space="0" w:color="auto"/>
            <w:left w:val="none" w:sz="0" w:space="0" w:color="auto"/>
            <w:bottom w:val="none" w:sz="0" w:space="0" w:color="auto"/>
            <w:right w:val="none" w:sz="0" w:space="0" w:color="auto"/>
          </w:divBdr>
        </w:div>
        <w:div w:id="873692417">
          <w:marLeft w:val="0"/>
          <w:marRight w:val="0"/>
          <w:marTop w:val="0"/>
          <w:marBottom w:val="0"/>
          <w:divBdr>
            <w:top w:val="none" w:sz="0" w:space="0" w:color="auto"/>
            <w:left w:val="none" w:sz="0" w:space="0" w:color="auto"/>
            <w:bottom w:val="none" w:sz="0" w:space="0" w:color="auto"/>
            <w:right w:val="none" w:sz="0" w:space="0" w:color="auto"/>
          </w:divBdr>
        </w:div>
        <w:div w:id="929197930">
          <w:marLeft w:val="0"/>
          <w:marRight w:val="0"/>
          <w:marTop w:val="0"/>
          <w:marBottom w:val="0"/>
          <w:divBdr>
            <w:top w:val="none" w:sz="0" w:space="0" w:color="auto"/>
            <w:left w:val="none" w:sz="0" w:space="0" w:color="auto"/>
            <w:bottom w:val="none" w:sz="0" w:space="0" w:color="auto"/>
            <w:right w:val="none" w:sz="0" w:space="0" w:color="auto"/>
          </w:divBdr>
        </w:div>
        <w:div w:id="1788967402">
          <w:marLeft w:val="0"/>
          <w:marRight w:val="0"/>
          <w:marTop w:val="0"/>
          <w:marBottom w:val="0"/>
          <w:divBdr>
            <w:top w:val="none" w:sz="0" w:space="0" w:color="auto"/>
            <w:left w:val="none" w:sz="0" w:space="0" w:color="auto"/>
            <w:bottom w:val="none" w:sz="0" w:space="0" w:color="auto"/>
            <w:right w:val="none" w:sz="0" w:space="0" w:color="auto"/>
          </w:divBdr>
        </w:div>
        <w:div w:id="540947021">
          <w:marLeft w:val="0"/>
          <w:marRight w:val="0"/>
          <w:marTop w:val="0"/>
          <w:marBottom w:val="0"/>
          <w:divBdr>
            <w:top w:val="none" w:sz="0" w:space="0" w:color="auto"/>
            <w:left w:val="none" w:sz="0" w:space="0" w:color="auto"/>
            <w:bottom w:val="none" w:sz="0" w:space="0" w:color="auto"/>
            <w:right w:val="none" w:sz="0" w:space="0" w:color="auto"/>
          </w:divBdr>
        </w:div>
        <w:div w:id="977761116">
          <w:marLeft w:val="0"/>
          <w:marRight w:val="0"/>
          <w:marTop w:val="0"/>
          <w:marBottom w:val="0"/>
          <w:divBdr>
            <w:top w:val="none" w:sz="0" w:space="0" w:color="auto"/>
            <w:left w:val="none" w:sz="0" w:space="0" w:color="auto"/>
            <w:bottom w:val="none" w:sz="0" w:space="0" w:color="auto"/>
            <w:right w:val="none" w:sz="0" w:space="0" w:color="auto"/>
          </w:divBdr>
        </w:div>
        <w:div w:id="1016419833">
          <w:marLeft w:val="0"/>
          <w:marRight w:val="0"/>
          <w:marTop w:val="0"/>
          <w:marBottom w:val="0"/>
          <w:divBdr>
            <w:top w:val="none" w:sz="0" w:space="0" w:color="auto"/>
            <w:left w:val="none" w:sz="0" w:space="0" w:color="auto"/>
            <w:bottom w:val="none" w:sz="0" w:space="0" w:color="auto"/>
            <w:right w:val="none" w:sz="0" w:space="0" w:color="auto"/>
          </w:divBdr>
        </w:div>
        <w:div w:id="1234000378">
          <w:marLeft w:val="0"/>
          <w:marRight w:val="0"/>
          <w:marTop w:val="0"/>
          <w:marBottom w:val="0"/>
          <w:divBdr>
            <w:top w:val="none" w:sz="0" w:space="0" w:color="auto"/>
            <w:left w:val="none" w:sz="0" w:space="0" w:color="auto"/>
            <w:bottom w:val="none" w:sz="0" w:space="0" w:color="auto"/>
            <w:right w:val="none" w:sz="0" w:space="0" w:color="auto"/>
          </w:divBdr>
        </w:div>
        <w:div w:id="1857692432">
          <w:marLeft w:val="0"/>
          <w:marRight w:val="0"/>
          <w:marTop w:val="0"/>
          <w:marBottom w:val="0"/>
          <w:divBdr>
            <w:top w:val="none" w:sz="0" w:space="0" w:color="auto"/>
            <w:left w:val="none" w:sz="0" w:space="0" w:color="auto"/>
            <w:bottom w:val="none" w:sz="0" w:space="0" w:color="auto"/>
            <w:right w:val="none" w:sz="0" w:space="0" w:color="auto"/>
          </w:divBdr>
        </w:div>
        <w:div w:id="1092824364">
          <w:marLeft w:val="0"/>
          <w:marRight w:val="0"/>
          <w:marTop w:val="0"/>
          <w:marBottom w:val="0"/>
          <w:divBdr>
            <w:top w:val="none" w:sz="0" w:space="0" w:color="auto"/>
            <w:left w:val="none" w:sz="0" w:space="0" w:color="auto"/>
            <w:bottom w:val="none" w:sz="0" w:space="0" w:color="auto"/>
            <w:right w:val="none" w:sz="0" w:space="0" w:color="auto"/>
          </w:divBdr>
        </w:div>
        <w:div w:id="299848251">
          <w:marLeft w:val="0"/>
          <w:marRight w:val="0"/>
          <w:marTop w:val="0"/>
          <w:marBottom w:val="0"/>
          <w:divBdr>
            <w:top w:val="none" w:sz="0" w:space="0" w:color="auto"/>
            <w:left w:val="none" w:sz="0" w:space="0" w:color="auto"/>
            <w:bottom w:val="none" w:sz="0" w:space="0" w:color="auto"/>
            <w:right w:val="none" w:sz="0" w:space="0" w:color="auto"/>
          </w:divBdr>
        </w:div>
        <w:div w:id="901214668">
          <w:marLeft w:val="0"/>
          <w:marRight w:val="0"/>
          <w:marTop w:val="0"/>
          <w:marBottom w:val="0"/>
          <w:divBdr>
            <w:top w:val="none" w:sz="0" w:space="0" w:color="auto"/>
            <w:left w:val="none" w:sz="0" w:space="0" w:color="auto"/>
            <w:bottom w:val="none" w:sz="0" w:space="0" w:color="auto"/>
            <w:right w:val="none" w:sz="0" w:space="0" w:color="auto"/>
          </w:divBdr>
        </w:div>
        <w:div w:id="915360972">
          <w:marLeft w:val="0"/>
          <w:marRight w:val="0"/>
          <w:marTop w:val="0"/>
          <w:marBottom w:val="0"/>
          <w:divBdr>
            <w:top w:val="none" w:sz="0" w:space="0" w:color="auto"/>
            <w:left w:val="none" w:sz="0" w:space="0" w:color="auto"/>
            <w:bottom w:val="none" w:sz="0" w:space="0" w:color="auto"/>
            <w:right w:val="none" w:sz="0" w:space="0" w:color="auto"/>
          </w:divBdr>
        </w:div>
        <w:div w:id="1246916676">
          <w:marLeft w:val="0"/>
          <w:marRight w:val="0"/>
          <w:marTop w:val="0"/>
          <w:marBottom w:val="0"/>
          <w:divBdr>
            <w:top w:val="none" w:sz="0" w:space="0" w:color="auto"/>
            <w:left w:val="none" w:sz="0" w:space="0" w:color="auto"/>
            <w:bottom w:val="none" w:sz="0" w:space="0" w:color="auto"/>
            <w:right w:val="none" w:sz="0" w:space="0" w:color="auto"/>
          </w:divBdr>
        </w:div>
        <w:div w:id="2078432993">
          <w:marLeft w:val="0"/>
          <w:marRight w:val="0"/>
          <w:marTop w:val="0"/>
          <w:marBottom w:val="0"/>
          <w:divBdr>
            <w:top w:val="none" w:sz="0" w:space="0" w:color="auto"/>
            <w:left w:val="none" w:sz="0" w:space="0" w:color="auto"/>
            <w:bottom w:val="none" w:sz="0" w:space="0" w:color="auto"/>
            <w:right w:val="none" w:sz="0" w:space="0" w:color="auto"/>
          </w:divBdr>
        </w:div>
        <w:div w:id="1909608348">
          <w:marLeft w:val="0"/>
          <w:marRight w:val="0"/>
          <w:marTop w:val="0"/>
          <w:marBottom w:val="0"/>
          <w:divBdr>
            <w:top w:val="none" w:sz="0" w:space="0" w:color="auto"/>
            <w:left w:val="none" w:sz="0" w:space="0" w:color="auto"/>
            <w:bottom w:val="none" w:sz="0" w:space="0" w:color="auto"/>
            <w:right w:val="none" w:sz="0" w:space="0" w:color="auto"/>
          </w:divBdr>
        </w:div>
        <w:div w:id="566260481">
          <w:marLeft w:val="0"/>
          <w:marRight w:val="0"/>
          <w:marTop w:val="0"/>
          <w:marBottom w:val="0"/>
          <w:divBdr>
            <w:top w:val="none" w:sz="0" w:space="0" w:color="auto"/>
            <w:left w:val="none" w:sz="0" w:space="0" w:color="auto"/>
            <w:bottom w:val="none" w:sz="0" w:space="0" w:color="auto"/>
            <w:right w:val="none" w:sz="0" w:space="0" w:color="auto"/>
          </w:divBdr>
        </w:div>
        <w:div w:id="263001620">
          <w:marLeft w:val="0"/>
          <w:marRight w:val="0"/>
          <w:marTop w:val="0"/>
          <w:marBottom w:val="0"/>
          <w:divBdr>
            <w:top w:val="none" w:sz="0" w:space="0" w:color="auto"/>
            <w:left w:val="none" w:sz="0" w:space="0" w:color="auto"/>
            <w:bottom w:val="none" w:sz="0" w:space="0" w:color="auto"/>
            <w:right w:val="none" w:sz="0" w:space="0" w:color="auto"/>
          </w:divBdr>
        </w:div>
        <w:div w:id="417603310">
          <w:marLeft w:val="0"/>
          <w:marRight w:val="0"/>
          <w:marTop w:val="0"/>
          <w:marBottom w:val="0"/>
          <w:divBdr>
            <w:top w:val="none" w:sz="0" w:space="0" w:color="auto"/>
            <w:left w:val="none" w:sz="0" w:space="0" w:color="auto"/>
            <w:bottom w:val="none" w:sz="0" w:space="0" w:color="auto"/>
            <w:right w:val="none" w:sz="0" w:space="0" w:color="auto"/>
          </w:divBdr>
        </w:div>
        <w:div w:id="588123040">
          <w:marLeft w:val="0"/>
          <w:marRight w:val="0"/>
          <w:marTop w:val="0"/>
          <w:marBottom w:val="0"/>
          <w:divBdr>
            <w:top w:val="none" w:sz="0" w:space="0" w:color="auto"/>
            <w:left w:val="none" w:sz="0" w:space="0" w:color="auto"/>
            <w:bottom w:val="none" w:sz="0" w:space="0" w:color="auto"/>
            <w:right w:val="none" w:sz="0" w:space="0" w:color="auto"/>
          </w:divBdr>
        </w:div>
        <w:div w:id="374547108">
          <w:marLeft w:val="0"/>
          <w:marRight w:val="0"/>
          <w:marTop w:val="0"/>
          <w:marBottom w:val="0"/>
          <w:divBdr>
            <w:top w:val="none" w:sz="0" w:space="0" w:color="auto"/>
            <w:left w:val="none" w:sz="0" w:space="0" w:color="auto"/>
            <w:bottom w:val="none" w:sz="0" w:space="0" w:color="auto"/>
            <w:right w:val="none" w:sz="0" w:space="0" w:color="auto"/>
          </w:divBdr>
        </w:div>
        <w:div w:id="174348816">
          <w:marLeft w:val="0"/>
          <w:marRight w:val="0"/>
          <w:marTop w:val="0"/>
          <w:marBottom w:val="0"/>
          <w:divBdr>
            <w:top w:val="none" w:sz="0" w:space="0" w:color="auto"/>
            <w:left w:val="none" w:sz="0" w:space="0" w:color="auto"/>
            <w:bottom w:val="none" w:sz="0" w:space="0" w:color="auto"/>
            <w:right w:val="none" w:sz="0" w:space="0" w:color="auto"/>
          </w:divBdr>
        </w:div>
        <w:div w:id="1074358469">
          <w:marLeft w:val="0"/>
          <w:marRight w:val="0"/>
          <w:marTop w:val="0"/>
          <w:marBottom w:val="0"/>
          <w:divBdr>
            <w:top w:val="none" w:sz="0" w:space="0" w:color="auto"/>
            <w:left w:val="none" w:sz="0" w:space="0" w:color="auto"/>
            <w:bottom w:val="none" w:sz="0" w:space="0" w:color="auto"/>
            <w:right w:val="none" w:sz="0" w:space="0" w:color="auto"/>
          </w:divBdr>
        </w:div>
        <w:div w:id="2123182029">
          <w:marLeft w:val="0"/>
          <w:marRight w:val="0"/>
          <w:marTop w:val="0"/>
          <w:marBottom w:val="0"/>
          <w:divBdr>
            <w:top w:val="none" w:sz="0" w:space="0" w:color="auto"/>
            <w:left w:val="none" w:sz="0" w:space="0" w:color="auto"/>
            <w:bottom w:val="none" w:sz="0" w:space="0" w:color="auto"/>
            <w:right w:val="none" w:sz="0" w:space="0" w:color="auto"/>
          </w:divBdr>
        </w:div>
        <w:div w:id="1865359209">
          <w:marLeft w:val="0"/>
          <w:marRight w:val="0"/>
          <w:marTop w:val="0"/>
          <w:marBottom w:val="0"/>
          <w:divBdr>
            <w:top w:val="none" w:sz="0" w:space="0" w:color="auto"/>
            <w:left w:val="none" w:sz="0" w:space="0" w:color="auto"/>
            <w:bottom w:val="none" w:sz="0" w:space="0" w:color="auto"/>
            <w:right w:val="none" w:sz="0" w:space="0" w:color="auto"/>
          </w:divBdr>
        </w:div>
        <w:div w:id="509485946">
          <w:marLeft w:val="0"/>
          <w:marRight w:val="0"/>
          <w:marTop w:val="0"/>
          <w:marBottom w:val="0"/>
          <w:divBdr>
            <w:top w:val="none" w:sz="0" w:space="0" w:color="auto"/>
            <w:left w:val="none" w:sz="0" w:space="0" w:color="auto"/>
            <w:bottom w:val="none" w:sz="0" w:space="0" w:color="auto"/>
            <w:right w:val="none" w:sz="0" w:space="0" w:color="auto"/>
          </w:divBdr>
        </w:div>
        <w:div w:id="569537214">
          <w:marLeft w:val="0"/>
          <w:marRight w:val="0"/>
          <w:marTop w:val="0"/>
          <w:marBottom w:val="0"/>
          <w:divBdr>
            <w:top w:val="none" w:sz="0" w:space="0" w:color="auto"/>
            <w:left w:val="none" w:sz="0" w:space="0" w:color="auto"/>
            <w:bottom w:val="none" w:sz="0" w:space="0" w:color="auto"/>
            <w:right w:val="none" w:sz="0" w:space="0" w:color="auto"/>
          </w:divBdr>
        </w:div>
        <w:div w:id="53361749">
          <w:marLeft w:val="0"/>
          <w:marRight w:val="0"/>
          <w:marTop w:val="0"/>
          <w:marBottom w:val="0"/>
          <w:divBdr>
            <w:top w:val="none" w:sz="0" w:space="0" w:color="auto"/>
            <w:left w:val="none" w:sz="0" w:space="0" w:color="auto"/>
            <w:bottom w:val="none" w:sz="0" w:space="0" w:color="auto"/>
            <w:right w:val="none" w:sz="0" w:space="0" w:color="auto"/>
          </w:divBdr>
        </w:div>
        <w:div w:id="633020844">
          <w:marLeft w:val="0"/>
          <w:marRight w:val="0"/>
          <w:marTop w:val="0"/>
          <w:marBottom w:val="0"/>
          <w:divBdr>
            <w:top w:val="none" w:sz="0" w:space="0" w:color="auto"/>
            <w:left w:val="none" w:sz="0" w:space="0" w:color="auto"/>
            <w:bottom w:val="none" w:sz="0" w:space="0" w:color="auto"/>
            <w:right w:val="none" w:sz="0" w:space="0" w:color="auto"/>
          </w:divBdr>
        </w:div>
        <w:div w:id="1224409406">
          <w:marLeft w:val="0"/>
          <w:marRight w:val="0"/>
          <w:marTop w:val="0"/>
          <w:marBottom w:val="0"/>
          <w:divBdr>
            <w:top w:val="none" w:sz="0" w:space="0" w:color="auto"/>
            <w:left w:val="none" w:sz="0" w:space="0" w:color="auto"/>
            <w:bottom w:val="none" w:sz="0" w:space="0" w:color="auto"/>
            <w:right w:val="none" w:sz="0" w:space="0" w:color="auto"/>
          </w:divBdr>
        </w:div>
        <w:div w:id="582764566">
          <w:marLeft w:val="0"/>
          <w:marRight w:val="0"/>
          <w:marTop w:val="0"/>
          <w:marBottom w:val="0"/>
          <w:divBdr>
            <w:top w:val="none" w:sz="0" w:space="0" w:color="auto"/>
            <w:left w:val="none" w:sz="0" w:space="0" w:color="auto"/>
            <w:bottom w:val="none" w:sz="0" w:space="0" w:color="auto"/>
            <w:right w:val="none" w:sz="0" w:space="0" w:color="auto"/>
          </w:divBdr>
        </w:div>
        <w:div w:id="386076335">
          <w:marLeft w:val="0"/>
          <w:marRight w:val="0"/>
          <w:marTop w:val="0"/>
          <w:marBottom w:val="0"/>
          <w:divBdr>
            <w:top w:val="none" w:sz="0" w:space="0" w:color="auto"/>
            <w:left w:val="none" w:sz="0" w:space="0" w:color="auto"/>
            <w:bottom w:val="none" w:sz="0" w:space="0" w:color="auto"/>
            <w:right w:val="none" w:sz="0" w:space="0" w:color="auto"/>
          </w:divBdr>
        </w:div>
        <w:div w:id="1599634487">
          <w:marLeft w:val="0"/>
          <w:marRight w:val="0"/>
          <w:marTop w:val="0"/>
          <w:marBottom w:val="0"/>
          <w:divBdr>
            <w:top w:val="none" w:sz="0" w:space="0" w:color="auto"/>
            <w:left w:val="none" w:sz="0" w:space="0" w:color="auto"/>
            <w:bottom w:val="none" w:sz="0" w:space="0" w:color="auto"/>
            <w:right w:val="none" w:sz="0" w:space="0" w:color="auto"/>
          </w:divBdr>
        </w:div>
        <w:div w:id="164636401">
          <w:marLeft w:val="0"/>
          <w:marRight w:val="0"/>
          <w:marTop w:val="0"/>
          <w:marBottom w:val="0"/>
          <w:divBdr>
            <w:top w:val="none" w:sz="0" w:space="0" w:color="auto"/>
            <w:left w:val="none" w:sz="0" w:space="0" w:color="auto"/>
            <w:bottom w:val="none" w:sz="0" w:space="0" w:color="auto"/>
            <w:right w:val="none" w:sz="0" w:space="0" w:color="auto"/>
          </w:divBdr>
        </w:div>
        <w:div w:id="53938934">
          <w:marLeft w:val="0"/>
          <w:marRight w:val="0"/>
          <w:marTop w:val="0"/>
          <w:marBottom w:val="0"/>
          <w:divBdr>
            <w:top w:val="none" w:sz="0" w:space="0" w:color="auto"/>
            <w:left w:val="none" w:sz="0" w:space="0" w:color="auto"/>
            <w:bottom w:val="none" w:sz="0" w:space="0" w:color="auto"/>
            <w:right w:val="none" w:sz="0" w:space="0" w:color="auto"/>
          </w:divBdr>
        </w:div>
        <w:div w:id="98450247">
          <w:marLeft w:val="0"/>
          <w:marRight w:val="0"/>
          <w:marTop w:val="0"/>
          <w:marBottom w:val="0"/>
          <w:divBdr>
            <w:top w:val="none" w:sz="0" w:space="0" w:color="auto"/>
            <w:left w:val="none" w:sz="0" w:space="0" w:color="auto"/>
            <w:bottom w:val="none" w:sz="0" w:space="0" w:color="auto"/>
            <w:right w:val="none" w:sz="0" w:space="0" w:color="auto"/>
          </w:divBdr>
        </w:div>
        <w:div w:id="809715270">
          <w:marLeft w:val="0"/>
          <w:marRight w:val="0"/>
          <w:marTop w:val="0"/>
          <w:marBottom w:val="0"/>
          <w:divBdr>
            <w:top w:val="none" w:sz="0" w:space="0" w:color="auto"/>
            <w:left w:val="none" w:sz="0" w:space="0" w:color="auto"/>
            <w:bottom w:val="none" w:sz="0" w:space="0" w:color="auto"/>
            <w:right w:val="none" w:sz="0" w:space="0" w:color="auto"/>
          </w:divBdr>
        </w:div>
      </w:divsChild>
    </w:div>
    <w:div w:id="12730378">
      <w:bodyDiv w:val="1"/>
      <w:marLeft w:val="0"/>
      <w:marRight w:val="0"/>
      <w:marTop w:val="0"/>
      <w:marBottom w:val="0"/>
      <w:divBdr>
        <w:top w:val="none" w:sz="0" w:space="0" w:color="auto"/>
        <w:left w:val="none" w:sz="0" w:space="0" w:color="auto"/>
        <w:bottom w:val="none" w:sz="0" w:space="0" w:color="auto"/>
        <w:right w:val="none" w:sz="0" w:space="0" w:color="auto"/>
      </w:divBdr>
    </w:div>
    <w:div w:id="13699266">
      <w:bodyDiv w:val="1"/>
      <w:marLeft w:val="0"/>
      <w:marRight w:val="0"/>
      <w:marTop w:val="0"/>
      <w:marBottom w:val="0"/>
      <w:divBdr>
        <w:top w:val="none" w:sz="0" w:space="0" w:color="auto"/>
        <w:left w:val="none" w:sz="0" w:space="0" w:color="auto"/>
        <w:bottom w:val="none" w:sz="0" w:space="0" w:color="auto"/>
        <w:right w:val="none" w:sz="0" w:space="0" w:color="auto"/>
      </w:divBdr>
    </w:div>
    <w:div w:id="14623442">
      <w:bodyDiv w:val="1"/>
      <w:marLeft w:val="0"/>
      <w:marRight w:val="0"/>
      <w:marTop w:val="0"/>
      <w:marBottom w:val="0"/>
      <w:divBdr>
        <w:top w:val="none" w:sz="0" w:space="0" w:color="auto"/>
        <w:left w:val="none" w:sz="0" w:space="0" w:color="auto"/>
        <w:bottom w:val="none" w:sz="0" w:space="0" w:color="auto"/>
        <w:right w:val="none" w:sz="0" w:space="0" w:color="auto"/>
      </w:divBdr>
    </w:div>
    <w:div w:id="14812927">
      <w:bodyDiv w:val="1"/>
      <w:marLeft w:val="0"/>
      <w:marRight w:val="0"/>
      <w:marTop w:val="0"/>
      <w:marBottom w:val="0"/>
      <w:divBdr>
        <w:top w:val="none" w:sz="0" w:space="0" w:color="auto"/>
        <w:left w:val="none" w:sz="0" w:space="0" w:color="auto"/>
        <w:bottom w:val="none" w:sz="0" w:space="0" w:color="auto"/>
        <w:right w:val="none" w:sz="0" w:space="0" w:color="auto"/>
      </w:divBdr>
    </w:div>
    <w:div w:id="15737564">
      <w:bodyDiv w:val="1"/>
      <w:marLeft w:val="0"/>
      <w:marRight w:val="0"/>
      <w:marTop w:val="0"/>
      <w:marBottom w:val="0"/>
      <w:divBdr>
        <w:top w:val="none" w:sz="0" w:space="0" w:color="auto"/>
        <w:left w:val="none" w:sz="0" w:space="0" w:color="auto"/>
        <w:bottom w:val="none" w:sz="0" w:space="0" w:color="auto"/>
        <w:right w:val="none" w:sz="0" w:space="0" w:color="auto"/>
      </w:divBdr>
    </w:div>
    <w:div w:id="16201086">
      <w:bodyDiv w:val="1"/>
      <w:marLeft w:val="0"/>
      <w:marRight w:val="0"/>
      <w:marTop w:val="0"/>
      <w:marBottom w:val="0"/>
      <w:divBdr>
        <w:top w:val="none" w:sz="0" w:space="0" w:color="auto"/>
        <w:left w:val="none" w:sz="0" w:space="0" w:color="auto"/>
        <w:bottom w:val="none" w:sz="0" w:space="0" w:color="auto"/>
        <w:right w:val="none" w:sz="0" w:space="0" w:color="auto"/>
      </w:divBdr>
    </w:div>
    <w:div w:id="18899099">
      <w:bodyDiv w:val="1"/>
      <w:marLeft w:val="0"/>
      <w:marRight w:val="0"/>
      <w:marTop w:val="0"/>
      <w:marBottom w:val="0"/>
      <w:divBdr>
        <w:top w:val="none" w:sz="0" w:space="0" w:color="auto"/>
        <w:left w:val="none" w:sz="0" w:space="0" w:color="auto"/>
        <w:bottom w:val="none" w:sz="0" w:space="0" w:color="auto"/>
        <w:right w:val="none" w:sz="0" w:space="0" w:color="auto"/>
      </w:divBdr>
    </w:div>
    <w:div w:id="20018816">
      <w:bodyDiv w:val="1"/>
      <w:marLeft w:val="0"/>
      <w:marRight w:val="0"/>
      <w:marTop w:val="0"/>
      <w:marBottom w:val="0"/>
      <w:divBdr>
        <w:top w:val="none" w:sz="0" w:space="0" w:color="auto"/>
        <w:left w:val="none" w:sz="0" w:space="0" w:color="auto"/>
        <w:bottom w:val="none" w:sz="0" w:space="0" w:color="auto"/>
        <w:right w:val="none" w:sz="0" w:space="0" w:color="auto"/>
      </w:divBdr>
    </w:div>
    <w:div w:id="20864273">
      <w:bodyDiv w:val="1"/>
      <w:marLeft w:val="0"/>
      <w:marRight w:val="0"/>
      <w:marTop w:val="0"/>
      <w:marBottom w:val="0"/>
      <w:divBdr>
        <w:top w:val="none" w:sz="0" w:space="0" w:color="auto"/>
        <w:left w:val="none" w:sz="0" w:space="0" w:color="auto"/>
        <w:bottom w:val="none" w:sz="0" w:space="0" w:color="auto"/>
        <w:right w:val="none" w:sz="0" w:space="0" w:color="auto"/>
      </w:divBdr>
    </w:div>
    <w:div w:id="21589852">
      <w:bodyDiv w:val="1"/>
      <w:marLeft w:val="0"/>
      <w:marRight w:val="0"/>
      <w:marTop w:val="0"/>
      <w:marBottom w:val="0"/>
      <w:divBdr>
        <w:top w:val="none" w:sz="0" w:space="0" w:color="auto"/>
        <w:left w:val="none" w:sz="0" w:space="0" w:color="auto"/>
        <w:bottom w:val="none" w:sz="0" w:space="0" w:color="auto"/>
        <w:right w:val="none" w:sz="0" w:space="0" w:color="auto"/>
      </w:divBdr>
    </w:div>
    <w:div w:id="22708126">
      <w:bodyDiv w:val="1"/>
      <w:marLeft w:val="0"/>
      <w:marRight w:val="0"/>
      <w:marTop w:val="0"/>
      <w:marBottom w:val="0"/>
      <w:divBdr>
        <w:top w:val="none" w:sz="0" w:space="0" w:color="auto"/>
        <w:left w:val="none" w:sz="0" w:space="0" w:color="auto"/>
        <w:bottom w:val="none" w:sz="0" w:space="0" w:color="auto"/>
        <w:right w:val="none" w:sz="0" w:space="0" w:color="auto"/>
      </w:divBdr>
    </w:div>
    <w:div w:id="23331664">
      <w:bodyDiv w:val="1"/>
      <w:marLeft w:val="0"/>
      <w:marRight w:val="0"/>
      <w:marTop w:val="0"/>
      <w:marBottom w:val="0"/>
      <w:divBdr>
        <w:top w:val="none" w:sz="0" w:space="0" w:color="auto"/>
        <w:left w:val="none" w:sz="0" w:space="0" w:color="auto"/>
        <w:bottom w:val="none" w:sz="0" w:space="0" w:color="auto"/>
        <w:right w:val="none" w:sz="0" w:space="0" w:color="auto"/>
      </w:divBdr>
    </w:div>
    <w:div w:id="24135023">
      <w:bodyDiv w:val="1"/>
      <w:marLeft w:val="0"/>
      <w:marRight w:val="0"/>
      <w:marTop w:val="0"/>
      <w:marBottom w:val="0"/>
      <w:divBdr>
        <w:top w:val="none" w:sz="0" w:space="0" w:color="auto"/>
        <w:left w:val="none" w:sz="0" w:space="0" w:color="auto"/>
        <w:bottom w:val="none" w:sz="0" w:space="0" w:color="auto"/>
        <w:right w:val="none" w:sz="0" w:space="0" w:color="auto"/>
      </w:divBdr>
    </w:div>
    <w:div w:id="24672958">
      <w:bodyDiv w:val="1"/>
      <w:marLeft w:val="0"/>
      <w:marRight w:val="0"/>
      <w:marTop w:val="0"/>
      <w:marBottom w:val="0"/>
      <w:divBdr>
        <w:top w:val="none" w:sz="0" w:space="0" w:color="auto"/>
        <w:left w:val="none" w:sz="0" w:space="0" w:color="auto"/>
        <w:bottom w:val="none" w:sz="0" w:space="0" w:color="auto"/>
        <w:right w:val="none" w:sz="0" w:space="0" w:color="auto"/>
      </w:divBdr>
    </w:div>
    <w:div w:id="24721110">
      <w:bodyDiv w:val="1"/>
      <w:marLeft w:val="0"/>
      <w:marRight w:val="0"/>
      <w:marTop w:val="0"/>
      <w:marBottom w:val="0"/>
      <w:divBdr>
        <w:top w:val="none" w:sz="0" w:space="0" w:color="auto"/>
        <w:left w:val="none" w:sz="0" w:space="0" w:color="auto"/>
        <w:bottom w:val="none" w:sz="0" w:space="0" w:color="auto"/>
        <w:right w:val="none" w:sz="0" w:space="0" w:color="auto"/>
      </w:divBdr>
    </w:div>
    <w:div w:id="25180796">
      <w:bodyDiv w:val="1"/>
      <w:marLeft w:val="0"/>
      <w:marRight w:val="0"/>
      <w:marTop w:val="0"/>
      <w:marBottom w:val="0"/>
      <w:divBdr>
        <w:top w:val="none" w:sz="0" w:space="0" w:color="auto"/>
        <w:left w:val="none" w:sz="0" w:space="0" w:color="auto"/>
        <w:bottom w:val="none" w:sz="0" w:space="0" w:color="auto"/>
        <w:right w:val="none" w:sz="0" w:space="0" w:color="auto"/>
      </w:divBdr>
    </w:div>
    <w:div w:id="25496320">
      <w:bodyDiv w:val="1"/>
      <w:marLeft w:val="0"/>
      <w:marRight w:val="0"/>
      <w:marTop w:val="0"/>
      <w:marBottom w:val="0"/>
      <w:divBdr>
        <w:top w:val="none" w:sz="0" w:space="0" w:color="auto"/>
        <w:left w:val="none" w:sz="0" w:space="0" w:color="auto"/>
        <w:bottom w:val="none" w:sz="0" w:space="0" w:color="auto"/>
        <w:right w:val="none" w:sz="0" w:space="0" w:color="auto"/>
      </w:divBdr>
    </w:div>
    <w:div w:id="26105923">
      <w:bodyDiv w:val="1"/>
      <w:marLeft w:val="0"/>
      <w:marRight w:val="0"/>
      <w:marTop w:val="0"/>
      <w:marBottom w:val="0"/>
      <w:divBdr>
        <w:top w:val="none" w:sz="0" w:space="0" w:color="auto"/>
        <w:left w:val="none" w:sz="0" w:space="0" w:color="auto"/>
        <w:bottom w:val="none" w:sz="0" w:space="0" w:color="auto"/>
        <w:right w:val="none" w:sz="0" w:space="0" w:color="auto"/>
      </w:divBdr>
    </w:div>
    <w:div w:id="26293356">
      <w:bodyDiv w:val="1"/>
      <w:marLeft w:val="0"/>
      <w:marRight w:val="0"/>
      <w:marTop w:val="0"/>
      <w:marBottom w:val="0"/>
      <w:divBdr>
        <w:top w:val="none" w:sz="0" w:space="0" w:color="auto"/>
        <w:left w:val="none" w:sz="0" w:space="0" w:color="auto"/>
        <w:bottom w:val="none" w:sz="0" w:space="0" w:color="auto"/>
        <w:right w:val="none" w:sz="0" w:space="0" w:color="auto"/>
      </w:divBdr>
    </w:div>
    <w:div w:id="28116085">
      <w:bodyDiv w:val="1"/>
      <w:marLeft w:val="0"/>
      <w:marRight w:val="0"/>
      <w:marTop w:val="0"/>
      <w:marBottom w:val="0"/>
      <w:divBdr>
        <w:top w:val="none" w:sz="0" w:space="0" w:color="auto"/>
        <w:left w:val="none" w:sz="0" w:space="0" w:color="auto"/>
        <w:bottom w:val="none" w:sz="0" w:space="0" w:color="auto"/>
        <w:right w:val="none" w:sz="0" w:space="0" w:color="auto"/>
      </w:divBdr>
    </w:div>
    <w:div w:id="28576176">
      <w:bodyDiv w:val="1"/>
      <w:marLeft w:val="0"/>
      <w:marRight w:val="0"/>
      <w:marTop w:val="0"/>
      <w:marBottom w:val="0"/>
      <w:divBdr>
        <w:top w:val="none" w:sz="0" w:space="0" w:color="auto"/>
        <w:left w:val="none" w:sz="0" w:space="0" w:color="auto"/>
        <w:bottom w:val="none" w:sz="0" w:space="0" w:color="auto"/>
        <w:right w:val="none" w:sz="0" w:space="0" w:color="auto"/>
      </w:divBdr>
    </w:div>
    <w:div w:id="28796590">
      <w:bodyDiv w:val="1"/>
      <w:marLeft w:val="0"/>
      <w:marRight w:val="0"/>
      <w:marTop w:val="0"/>
      <w:marBottom w:val="0"/>
      <w:divBdr>
        <w:top w:val="none" w:sz="0" w:space="0" w:color="auto"/>
        <w:left w:val="none" w:sz="0" w:space="0" w:color="auto"/>
        <w:bottom w:val="none" w:sz="0" w:space="0" w:color="auto"/>
        <w:right w:val="none" w:sz="0" w:space="0" w:color="auto"/>
      </w:divBdr>
    </w:div>
    <w:div w:id="29109162">
      <w:bodyDiv w:val="1"/>
      <w:marLeft w:val="0"/>
      <w:marRight w:val="0"/>
      <w:marTop w:val="0"/>
      <w:marBottom w:val="0"/>
      <w:divBdr>
        <w:top w:val="none" w:sz="0" w:space="0" w:color="auto"/>
        <w:left w:val="none" w:sz="0" w:space="0" w:color="auto"/>
        <w:bottom w:val="none" w:sz="0" w:space="0" w:color="auto"/>
        <w:right w:val="none" w:sz="0" w:space="0" w:color="auto"/>
      </w:divBdr>
    </w:div>
    <w:div w:id="29233819">
      <w:bodyDiv w:val="1"/>
      <w:marLeft w:val="0"/>
      <w:marRight w:val="0"/>
      <w:marTop w:val="0"/>
      <w:marBottom w:val="0"/>
      <w:divBdr>
        <w:top w:val="none" w:sz="0" w:space="0" w:color="auto"/>
        <w:left w:val="none" w:sz="0" w:space="0" w:color="auto"/>
        <w:bottom w:val="none" w:sz="0" w:space="0" w:color="auto"/>
        <w:right w:val="none" w:sz="0" w:space="0" w:color="auto"/>
      </w:divBdr>
    </w:div>
    <w:div w:id="29691518">
      <w:bodyDiv w:val="1"/>
      <w:marLeft w:val="0"/>
      <w:marRight w:val="0"/>
      <w:marTop w:val="0"/>
      <w:marBottom w:val="0"/>
      <w:divBdr>
        <w:top w:val="none" w:sz="0" w:space="0" w:color="auto"/>
        <w:left w:val="none" w:sz="0" w:space="0" w:color="auto"/>
        <w:bottom w:val="none" w:sz="0" w:space="0" w:color="auto"/>
        <w:right w:val="none" w:sz="0" w:space="0" w:color="auto"/>
      </w:divBdr>
    </w:div>
    <w:div w:id="29841051">
      <w:bodyDiv w:val="1"/>
      <w:marLeft w:val="0"/>
      <w:marRight w:val="0"/>
      <w:marTop w:val="0"/>
      <w:marBottom w:val="0"/>
      <w:divBdr>
        <w:top w:val="none" w:sz="0" w:space="0" w:color="auto"/>
        <w:left w:val="none" w:sz="0" w:space="0" w:color="auto"/>
        <w:bottom w:val="none" w:sz="0" w:space="0" w:color="auto"/>
        <w:right w:val="none" w:sz="0" w:space="0" w:color="auto"/>
      </w:divBdr>
    </w:div>
    <w:div w:id="31075745">
      <w:bodyDiv w:val="1"/>
      <w:marLeft w:val="0"/>
      <w:marRight w:val="0"/>
      <w:marTop w:val="0"/>
      <w:marBottom w:val="0"/>
      <w:divBdr>
        <w:top w:val="none" w:sz="0" w:space="0" w:color="auto"/>
        <w:left w:val="none" w:sz="0" w:space="0" w:color="auto"/>
        <w:bottom w:val="none" w:sz="0" w:space="0" w:color="auto"/>
        <w:right w:val="none" w:sz="0" w:space="0" w:color="auto"/>
      </w:divBdr>
    </w:div>
    <w:div w:id="31344613">
      <w:bodyDiv w:val="1"/>
      <w:marLeft w:val="0"/>
      <w:marRight w:val="0"/>
      <w:marTop w:val="0"/>
      <w:marBottom w:val="0"/>
      <w:divBdr>
        <w:top w:val="none" w:sz="0" w:space="0" w:color="auto"/>
        <w:left w:val="none" w:sz="0" w:space="0" w:color="auto"/>
        <w:bottom w:val="none" w:sz="0" w:space="0" w:color="auto"/>
        <w:right w:val="none" w:sz="0" w:space="0" w:color="auto"/>
      </w:divBdr>
    </w:div>
    <w:div w:id="31541334">
      <w:bodyDiv w:val="1"/>
      <w:marLeft w:val="0"/>
      <w:marRight w:val="0"/>
      <w:marTop w:val="0"/>
      <w:marBottom w:val="0"/>
      <w:divBdr>
        <w:top w:val="none" w:sz="0" w:space="0" w:color="auto"/>
        <w:left w:val="none" w:sz="0" w:space="0" w:color="auto"/>
        <w:bottom w:val="none" w:sz="0" w:space="0" w:color="auto"/>
        <w:right w:val="none" w:sz="0" w:space="0" w:color="auto"/>
      </w:divBdr>
    </w:div>
    <w:div w:id="31616485">
      <w:bodyDiv w:val="1"/>
      <w:marLeft w:val="0"/>
      <w:marRight w:val="0"/>
      <w:marTop w:val="0"/>
      <w:marBottom w:val="0"/>
      <w:divBdr>
        <w:top w:val="none" w:sz="0" w:space="0" w:color="auto"/>
        <w:left w:val="none" w:sz="0" w:space="0" w:color="auto"/>
        <w:bottom w:val="none" w:sz="0" w:space="0" w:color="auto"/>
        <w:right w:val="none" w:sz="0" w:space="0" w:color="auto"/>
      </w:divBdr>
    </w:div>
    <w:div w:id="32313592">
      <w:bodyDiv w:val="1"/>
      <w:marLeft w:val="0"/>
      <w:marRight w:val="0"/>
      <w:marTop w:val="0"/>
      <w:marBottom w:val="0"/>
      <w:divBdr>
        <w:top w:val="none" w:sz="0" w:space="0" w:color="auto"/>
        <w:left w:val="none" w:sz="0" w:space="0" w:color="auto"/>
        <w:bottom w:val="none" w:sz="0" w:space="0" w:color="auto"/>
        <w:right w:val="none" w:sz="0" w:space="0" w:color="auto"/>
      </w:divBdr>
    </w:div>
    <w:div w:id="32578523">
      <w:bodyDiv w:val="1"/>
      <w:marLeft w:val="0"/>
      <w:marRight w:val="0"/>
      <w:marTop w:val="0"/>
      <w:marBottom w:val="0"/>
      <w:divBdr>
        <w:top w:val="none" w:sz="0" w:space="0" w:color="auto"/>
        <w:left w:val="none" w:sz="0" w:space="0" w:color="auto"/>
        <w:bottom w:val="none" w:sz="0" w:space="0" w:color="auto"/>
        <w:right w:val="none" w:sz="0" w:space="0" w:color="auto"/>
      </w:divBdr>
    </w:div>
    <w:div w:id="32851894">
      <w:bodyDiv w:val="1"/>
      <w:marLeft w:val="0"/>
      <w:marRight w:val="0"/>
      <w:marTop w:val="0"/>
      <w:marBottom w:val="0"/>
      <w:divBdr>
        <w:top w:val="none" w:sz="0" w:space="0" w:color="auto"/>
        <w:left w:val="none" w:sz="0" w:space="0" w:color="auto"/>
        <w:bottom w:val="none" w:sz="0" w:space="0" w:color="auto"/>
        <w:right w:val="none" w:sz="0" w:space="0" w:color="auto"/>
      </w:divBdr>
    </w:div>
    <w:div w:id="33389561">
      <w:bodyDiv w:val="1"/>
      <w:marLeft w:val="0"/>
      <w:marRight w:val="0"/>
      <w:marTop w:val="0"/>
      <w:marBottom w:val="0"/>
      <w:divBdr>
        <w:top w:val="none" w:sz="0" w:space="0" w:color="auto"/>
        <w:left w:val="none" w:sz="0" w:space="0" w:color="auto"/>
        <w:bottom w:val="none" w:sz="0" w:space="0" w:color="auto"/>
        <w:right w:val="none" w:sz="0" w:space="0" w:color="auto"/>
      </w:divBdr>
    </w:div>
    <w:div w:id="33503251">
      <w:bodyDiv w:val="1"/>
      <w:marLeft w:val="0"/>
      <w:marRight w:val="0"/>
      <w:marTop w:val="0"/>
      <w:marBottom w:val="0"/>
      <w:divBdr>
        <w:top w:val="none" w:sz="0" w:space="0" w:color="auto"/>
        <w:left w:val="none" w:sz="0" w:space="0" w:color="auto"/>
        <w:bottom w:val="none" w:sz="0" w:space="0" w:color="auto"/>
        <w:right w:val="none" w:sz="0" w:space="0" w:color="auto"/>
      </w:divBdr>
    </w:div>
    <w:div w:id="33769986">
      <w:bodyDiv w:val="1"/>
      <w:marLeft w:val="0"/>
      <w:marRight w:val="0"/>
      <w:marTop w:val="0"/>
      <w:marBottom w:val="0"/>
      <w:divBdr>
        <w:top w:val="none" w:sz="0" w:space="0" w:color="auto"/>
        <w:left w:val="none" w:sz="0" w:space="0" w:color="auto"/>
        <w:bottom w:val="none" w:sz="0" w:space="0" w:color="auto"/>
        <w:right w:val="none" w:sz="0" w:space="0" w:color="auto"/>
      </w:divBdr>
    </w:div>
    <w:div w:id="35393180">
      <w:bodyDiv w:val="1"/>
      <w:marLeft w:val="0"/>
      <w:marRight w:val="0"/>
      <w:marTop w:val="0"/>
      <w:marBottom w:val="0"/>
      <w:divBdr>
        <w:top w:val="none" w:sz="0" w:space="0" w:color="auto"/>
        <w:left w:val="none" w:sz="0" w:space="0" w:color="auto"/>
        <w:bottom w:val="none" w:sz="0" w:space="0" w:color="auto"/>
        <w:right w:val="none" w:sz="0" w:space="0" w:color="auto"/>
      </w:divBdr>
    </w:div>
    <w:div w:id="36127024">
      <w:bodyDiv w:val="1"/>
      <w:marLeft w:val="0"/>
      <w:marRight w:val="0"/>
      <w:marTop w:val="0"/>
      <w:marBottom w:val="0"/>
      <w:divBdr>
        <w:top w:val="none" w:sz="0" w:space="0" w:color="auto"/>
        <w:left w:val="none" w:sz="0" w:space="0" w:color="auto"/>
        <w:bottom w:val="none" w:sz="0" w:space="0" w:color="auto"/>
        <w:right w:val="none" w:sz="0" w:space="0" w:color="auto"/>
      </w:divBdr>
    </w:div>
    <w:div w:id="36659980">
      <w:bodyDiv w:val="1"/>
      <w:marLeft w:val="0"/>
      <w:marRight w:val="0"/>
      <w:marTop w:val="0"/>
      <w:marBottom w:val="0"/>
      <w:divBdr>
        <w:top w:val="none" w:sz="0" w:space="0" w:color="auto"/>
        <w:left w:val="none" w:sz="0" w:space="0" w:color="auto"/>
        <w:bottom w:val="none" w:sz="0" w:space="0" w:color="auto"/>
        <w:right w:val="none" w:sz="0" w:space="0" w:color="auto"/>
      </w:divBdr>
    </w:div>
    <w:div w:id="36904615">
      <w:bodyDiv w:val="1"/>
      <w:marLeft w:val="0"/>
      <w:marRight w:val="0"/>
      <w:marTop w:val="0"/>
      <w:marBottom w:val="0"/>
      <w:divBdr>
        <w:top w:val="none" w:sz="0" w:space="0" w:color="auto"/>
        <w:left w:val="none" w:sz="0" w:space="0" w:color="auto"/>
        <w:bottom w:val="none" w:sz="0" w:space="0" w:color="auto"/>
        <w:right w:val="none" w:sz="0" w:space="0" w:color="auto"/>
      </w:divBdr>
    </w:div>
    <w:div w:id="37172699">
      <w:bodyDiv w:val="1"/>
      <w:marLeft w:val="0"/>
      <w:marRight w:val="0"/>
      <w:marTop w:val="0"/>
      <w:marBottom w:val="0"/>
      <w:divBdr>
        <w:top w:val="none" w:sz="0" w:space="0" w:color="auto"/>
        <w:left w:val="none" w:sz="0" w:space="0" w:color="auto"/>
        <w:bottom w:val="none" w:sz="0" w:space="0" w:color="auto"/>
        <w:right w:val="none" w:sz="0" w:space="0" w:color="auto"/>
      </w:divBdr>
    </w:div>
    <w:div w:id="37437536">
      <w:bodyDiv w:val="1"/>
      <w:marLeft w:val="0"/>
      <w:marRight w:val="0"/>
      <w:marTop w:val="0"/>
      <w:marBottom w:val="0"/>
      <w:divBdr>
        <w:top w:val="none" w:sz="0" w:space="0" w:color="auto"/>
        <w:left w:val="none" w:sz="0" w:space="0" w:color="auto"/>
        <w:bottom w:val="none" w:sz="0" w:space="0" w:color="auto"/>
        <w:right w:val="none" w:sz="0" w:space="0" w:color="auto"/>
      </w:divBdr>
    </w:div>
    <w:div w:id="38287102">
      <w:bodyDiv w:val="1"/>
      <w:marLeft w:val="0"/>
      <w:marRight w:val="0"/>
      <w:marTop w:val="0"/>
      <w:marBottom w:val="0"/>
      <w:divBdr>
        <w:top w:val="none" w:sz="0" w:space="0" w:color="auto"/>
        <w:left w:val="none" w:sz="0" w:space="0" w:color="auto"/>
        <w:bottom w:val="none" w:sz="0" w:space="0" w:color="auto"/>
        <w:right w:val="none" w:sz="0" w:space="0" w:color="auto"/>
      </w:divBdr>
    </w:div>
    <w:div w:id="38743468">
      <w:bodyDiv w:val="1"/>
      <w:marLeft w:val="0"/>
      <w:marRight w:val="0"/>
      <w:marTop w:val="0"/>
      <w:marBottom w:val="0"/>
      <w:divBdr>
        <w:top w:val="none" w:sz="0" w:space="0" w:color="auto"/>
        <w:left w:val="none" w:sz="0" w:space="0" w:color="auto"/>
        <w:bottom w:val="none" w:sz="0" w:space="0" w:color="auto"/>
        <w:right w:val="none" w:sz="0" w:space="0" w:color="auto"/>
      </w:divBdr>
    </w:div>
    <w:div w:id="39021152">
      <w:bodyDiv w:val="1"/>
      <w:marLeft w:val="0"/>
      <w:marRight w:val="0"/>
      <w:marTop w:val="0"/>
      <w:marBottom w:val="0"/>
      <w:divBdr>
        <w:top w:val="none" w:sz="0" w:space="0" w:color="auto"/>
        <w:left w:val="none" w:sz="0" w:space="0" w:color="auto"/>
        <w:bottom w:val="none" w:sz="0" w:space="0" w:color="auto"/>
        <w:right w:val="none" w:sz="0" w:space="0" w:color="auto"/>
      </w:divBdr>
    </w:div>
    <w:div w:id="39404745">
      <w:bodyDiv w:val="1"/>
      <w:marLeft w:val="0"/>
      <w:marRight w:val="0"/>
      <w:marTop w:val="0"/>
      <w:marBottom w:val="0"/>
      <w:divBdr>
        <w:top w:val="none" w:sz="0" w:space="0" w:color="auto"/>
        <w:left w:val="none" w:sz="0" w:space="0" w:color="auto"/>
        <w:bottom w:val="none" w:sz="0" w:space="0" w:color="auto"/>
        <w:right w:val="none" w:sz="0" w:space="0" w:color="auto"/>
      </w:divBdr>
    </w:div>
    <w:div w:id="40179574">
      <w:bodyDiv w:val="1"/>
      <w:marLeft w:val="0"/>
      <w:marRight w:val="0"/>
      <w:marTop w:val="0"/>
      <w:marBottom w:val="0"/>
      <w:divBdr>
        <w:top w:val="none" w:sz="0" w:space="0" w:color="auto"/>
        <w:left w:val="none" w:sz="0" w:space="0" w:color="auto"/>
        <w:bottom w:val="none" w:sz="0" w:space="0" w:color="auto"/>
        <w:right w:val="none" w:sz="0" w:space="0" w:color="auto"/>
      </w:divBdr>
    </w:div>
    <w:div w:id="40599518">
      <w:bodyDiv w:val="1"/>
      <w:marLeft w:val="0"/>
      <w:marRight w:val="0"/>
      <w:marTop w:val="0"/>
      <w:marBottom w:val="0"/>
      <w:divBdr>
        <w:top w:val="none" w:sz="0" w:space="0" w:color="auto"/>
        <w:left w:val="none" w:sz="0" w:space="0" w:color="auto"/>
        <w:bottom w:val="none" w:sz="0" w:space="0" w:color="auto"/>
        <w:right w:val="none" w:sz="0" w:space="0" w:color="auto"/>
      </w:divBdr>
    </w:div>
    <w:div w:id="41682567">
      <w:bodyDiv w:val="1"/>
      <w:marLeft w:val="0"/>
      <w:marRight w:val="0"/>
      <w:marTop w:val="0"/>
      <w:marBottom w:val="0"/>
      <w:divBdr>
        <w:top w:val="none" w:sz="0" w:space="0" w:color="auto"/>
        <w:left w:val="none" w:sz="0" w:space="0" w:color="auto"/>
        <w:bottom w:val="none" w:sz="0" w:space="0" w:color="auto"/>
        <w:right w:val="none" w:sz="0" w:space="0" w:color="auto"/>
      </w:divBdr>
    </w:div>
    <w:div w:id="43213403">
      <w:bodyDiv w:val="1"/>
      <w:marLeft w:val="0"/>
      <w:marRight w:val="0"/>
      <w:marTop w:val="0"/>
      <w:marBottom w:val="0"/>
      <w:divBdr>
        <w:top w:val="none" w:sz="0" w:space="0" w:color="auto"/>
        <w:left w:val="none" w:sz="0" w:space="0" w:color="auto"/>
        <w:bottom w:val="none" w:sz="0" w:space="0" w:color="auto"/>
        <w:right w:val="none" w:sz="0" w:space="0" w:color="auto"/>
      </w:divBdr>
    </w:div>
    <w:div w:id="43412309">
      <w:bodyDiv w:val="1"/>
      <w:marLeft w:val="0"/>
      <w:marRight w:val="0"/>
      <w:marTop w:val="0"/>
      <w:marBottom w:val="0"/>
      <w:divBdr>
        <w:top w:val="none" w:sz="0" w:space="0" w:color="auto"/>
        <w:left w:val="none" w:sz="0" w:space="0" w:color="auto"/>
        <w:bottom w:val="none" w:sz="0" w:space="0" w:color="auto"/>
        <w:right w:val="none" w:sz="0" w:space="0" w:color="auto"/>
      </w:divBdr>
    </w:div>
    <w:div w:id="43799800">
      <w:bodyDiv w:val="1"/>
      <w:marLeft w:val="0"/>
      <w:marRight w:val="0"/>
      <w:marTop w:val="0"/>
      <w:marBottom w:val="0"/>
      <w:divBdr>
        <w:top w:val="none" w:sz="0" w:space="0" w:color="auto"/>
        <w:left w:val="none" w:sz="0" w:space="0" w:color="auto"/>
        <w:bottom w:val="none" w:sz="0" w:space="0" w:color="auto"/>
        <w:right w:val="none" w:sz="0" w:space="0" w:color="auto"/>
      </w:divBdr>
    </w:div>
    <w:div w:id="44531060">
      <w:bodyDiv w:val="1"/>
      <w:marLeft w:val="0"/>
      <w:marRight w:val="0"/>
      <w:marTop w:val="0"/>
      <w:marBottom w:val="0"/>
      <w:divBdr>
        <w:top w:val="none" w:sz="0" w:space="0" w:color="auto"/>
        <w:left w:val="none" w:sz="0" w:space="0" w:color="auto"/>
        <w:bottom w:val="none" w:sz="0" w:space="0" w:color="auto"/>
        <w:right w:val="none" w:sz="0" w:space="0" w:color="auto"/>
      </w:divBdr>
    </w:div>
    <w:div w:id="44720133">
      <w:bodyDiv w:val="1"/>
      <w:marLeft w:val="0"/>
      <w:marRight w:val="0"/>
      <w:marTop w:val="0"/>
      <w:marBottom w:val="0"/>
      <w:divBdr>
        <w:top w:val="none" w:sz="0" w:space="0" w:color="auto"/>
        <w:left w:val="none" w:sz="0" w:space="0" w:color="auto"/>
        <w:bottom w:val="none" w:sz="0" w:space="0" w:color="auto"/>
        <w:right w:val="none" w:sz="0" w:space="0" w:color="auto"/>
      </w:divBdr>
    </w:div>
    <w:div w:id="46144427">
      <w:bodyDiv w:val="1"/>
      <w:marLeft w:val="0"/>
      <w:marRight w:val="0"/>
      <w:marTop w:val="0"/>
      <w:marBottom w:val="0"/>
      <w:divBdr>
        <w:top w:val="none" w:sz="0" w:space="0" w:color="auto"/>
        <w:left w:val="none" w:sz="0" w:space="0" w:color="auto"/>
        <w:bottom w:val="none" w:sz="0" w:space="0" w:color="auto"/>
        <w:right w:val="none" w:sz="0" w:space="0" w:color="auto"/>
      </w:divBdr>
    </w:div>
    <w:div w:id="47996945">
      <w:bodyDiv w:val="1"/>
      <w:marLeft w:val="0"/>
      <w:marRight w:val="0"/>
      <w:marTop w:val="0"/>
      <w:marBottom w:val="0"/>
      <w:divBdr>
        <w:top w:val="none" w:sz="0" w:space="0" w:color="auto"/>
        <w:left w:val="none" w:sz="0" w:space="0" w:color="auto"/>
        <w:bottom w:val="none" w:sz="0" w:space="0" w:color="auto"/>
        <w:right w:val="none" w:sz="0" w:space="0" w:color="auto"/>
      </w:divBdr>
    </w:div>
    <w:div w:id="48770751">
      <w:bodyDiv w:val="1"/>
      <w:marLeft w:val="0"/>
      <w:marRight w:val="0"/>
      <w:marTop w:val="0"/>
      <w:marBottom w:val="0"/>
      <w:divBdr>
        <w:top w:val="none" w:sz="0" w:space="0" w:color="auto"/>
        <w:left w:val="none" w:sz="0" w:space="0" w:color="auto"/>
        <w:bottom w:val="none" w:sz="0" w:space="0" w:color="auto"/>
        <w:right w:val="none" w:sz="0" w:space="0" w:color="auto"/>
      </w:divBdr>
    </w:div>
    <w:div w:id="50080087">
      <w:bodyDiv w:val="1"/>
      <w:marLeft w:val="0"/>
      <w:marRight w:val="0"/>
      <w:marTop w:val="0"/>
      <w:marBottom w:val="0"/>
      <w:divBdr>
        <w:top w:val="none" w:sz="0" w:space="0" w:color="auto"/>
        <w:left w:val="none" w:sz="0" w:space="0" w:color="auto"/>
        <w:bottom w:val="none" w:sz="0" w:space="0" w:color="auto"/>
        <w:right w:val="none" w:sz="0" w:space="0" w:color="auto"/>
      </w:divBdr>
    </w:div>
    <w:div w:id="50278390">
      <w:bodyDiv w:val="1"/>
      <w:marLeft w:val="0"/>
      <w:marRight w:val="0"/>
      <w:marTop w:val="0"/>
      <w:marBottom w:val="0"/>
      <w:divBdr>
        <w:top w:val="none" w:sz="0" w:space="0" w:color="auto"/>
        <w:left w:val="none" w:sz="0" w:space="0" w:color="auto"/>
        <w:bottom w:val="none" w:sz="0" w:space="0" w:color="auto"/>
        <w:right w:val="none" w:sz="0" w:space="0" w:color="auto"/>
      </w:divBdr>
    </w:div>
    <w:div w:id="51344992">
      <w:bodyDiv w:val="1"/>
      <w:marLeft w:val="0"/>
      <w:marRight w:val="0"/>
      <w:marTop w:val="0"/>
      <w:marBottom w:val="0"/>
      <w:divBdr>
        <w:top w:val="none" w:sz="0" w:space="0" w:color="auto"/>
        <w:left w:val="none" w:sz="0" w:space="0" w:color="auto"/>
        <w:bottom w:val="none" w:sz="0" w:space="0" w:color="auto"/>
        <w:right w:val="none" w:sz="0" w:space="0" w:color="auto"/>
      </w:divBdr>
    </w:div>
    <w:div w:id="53743740">
      <w:bodyDiv w:val="1"/>
      <w:marLeft w:val="0"/>
      <w:marRight w:val="0"/>
      <w:marTop w:val="0"/>
      <w:marBottom w:val="0"/>
      <w:divBdr>
        <w:top w:val="none" w:sz="0" w:space="0" w:color="auto"/>
        <w:left w:val="none" w:sz="0" w:space="0" w:color="auto"/>
        <w:bottom w:val="none" w:sz="0" w:space="0" w:color="auto"/>
        <w:right w:val="none" w:sz="0" w:space="0" w:color="auto"/>
      </w:divBdr>
    </w:div>
    <w:div w:id="55277747">
      <w:bodyDiv w:val="1"/>
      <w:marLeft w:val="0"/>
      <w:marRight w:val="0"/>
      <w:marTop w:val="0"/>
      <w:marBottom w:val="0"/>
      <w:divBdr>
        <w:top w:val="none" w:sz="0" w:space="0" w:color="auto"/>
        <w:left w:val="none" w:sz="0" w:space="0" w:color="auto"/>
        <w:bottom w:val="none" w:sz="0" w:space="0" w:color="auto"/>
        <w:right w:val="none" w:sz="0" w:space="0" w:color="auto"/>
      </w:divBdr>
    </w:div>
    <w:div w:id="55444075">
      <w:bodyDiv w:val="1"/>
      <w:marLeft w:val="0"/>
      <w:marRight w:val="0"/>
      <w:marTop w:val="0"/>
      <w:marBottom w:val="0"/>
      <w:divBdr>
        <w:top w:val="none" w:sz="0" w:space="0" w:color="auto"/>
        <w:left w:val="none" w:sz="0" w:space="0" w:color="auto"/>
        <w:bottom w:val="none" w:sz="0" w:space="0" w:color="auto"/>
        <w:right w:val="none" w:sz="0" w:space="0" w:color="auto"/>
      </w:divBdr>
    </w:div>
    <w:div w:id="55664580">
      <w:bodyDiv w:val="1"/>
      <w:marLeft w:val="0"/>
      <w:marRight w:val="0"/>
      <w:marTop w:val="0"/>
      <w:marBottom w:val="0"/>
      <w:divBdr>
        <w:top w:val="none" w:sz="0" w:space="0" w:color="auto"/>
        <w:left w:val="none" w:sz="0" w:space="0" w:color="auto"/>
        <w:bottom w:val="none" w:sz="0" w:space="0" w:color="auto"/>
        <w:right w:val="none" w:sz="0" w:space="0" w:color="auto"/>
      </w:divBdr>
    </w:div>
    <w:div w:id="55707845">
      <w:bodyDiv w:val="1"/>
      <w:marLeft w:val="0"/>
      <w:marRight w:val="0"/>
      <w:marTop w:val="0"/>
      <w:marBottom w:val="0"/>
      <w:divBdr>
        <w:top w:val="none" w:sz="0" w:space="0" w:color="auto"/>
        <w:left w:val="none" w:sz="0" w:space="0" w:color="auto"/>
        <w:bottom w:val="none" w:sz="0" w:space="0" w:color="auto"/>
        <w:right w:val="none" w:sz="0" w:space="0" w:color="auto"/>
      </w:divBdr>
    </w:div>
    <w:div w:id="56825105">
      <w:bodyDiv w:val="1"/>
      <w:marLeft w:val="0"/>
      <w:marRight w:val="0"/>
      <w:marTop w:val="0"/>
      <w:marBottom w:val="0"/>
      <w:divBdr>
        <w:top w:val="none" w:sz="0" w:space="0" w:color="auto"/>
        <w:left w:val="none" w:sz="0" w:space="0" w:color="auto"/>
        <w:bottom w:val="none" w:sz="0" w:space="0" w:color="auto"/>
        <w:right w:val="none" w:sz="0" w:space="0" w:color="auto"/>
      </w:divBdr>
    </w:div>
    <w:div w:id="58478320">
      <w:bodyDiv w:val="1"/>
      <w:marLeft w:val="0"/>
      <w:marRight w:val="0"/>
      <w:marTop w:val="0"/>
      <w:marBottom w:val="0"/>
      <w:divBdr>
        <w:top w:val="none" w:sz="0" w:space="0" w:color="auto"/>
        <w:left w:val="none" w:sz="0" w:space="0" w:color="auto"/>
        <w:bottom w:val="none" w:sz="0" w:space="0" w:color="auto"/>
        <w:right w:val="none" w:sz="0" w:space="0" w:color="auto"/>
      </w:divBdr>
    </w:div>
    <w:div w:id="60104562">
      <w:bodyDiv w:val="1"/>
      <w:marLeft w:val="0"/>
      <w:marRight w:val="0"/>
      <w:marTop w:val="0"/>
      <w:marBottom w:val="0"/>
      <w:divBdr>
        <w:top w:val="none" w:sz="0" w:space="0" w:color="auto"/>
        <w:left w:val="none" w:sz="0" w:space="0" w:color="auto"/>
        <w:bottom w:val="none" w:sz="0" w:space="0" w:color="auto"/>
        <w:right w:val="none" w:sz="0" w:space="0" w:color="auto"/>
      </w:divBdr>
    </w:div>
    <w:div w:id="61106443">
      <w:bodyDiv w:val="1"/>
      <w:marLeft w:val="0"/>
      <w:marRight w:val="0"/>
      <w:marTop w:val="0"/>
      <w:marBottom w:val="0"/>
      <w:divBdr>
        <w:top w:val="none" w:sz="0" w:space="0" w:color="auto"/>
        <w:left w:val="none" w:sz="0" w:space="0" w:color="auto"/>
        <w:bottom w:val="none" w:sz="0" w:space="0" w:color="auto"/>
        <w:right w:val="none" w:sz="0" w:space="0" w:color="auto"/>
      </w:divBdr>
    </w:div>
    <w:div w:id="62720990">
      <w:bodyDiv w:val="1"/>
      <w:marLeft w:val="0"/>
      <w:marRight w:val="0"/>
      <w:marTop w:val="0"/>
      <w:marBottom w:val="0"/>
      <w:divBdr>
        <w:top w:val="none" w:sz="0" w:space="0" w:color="auto"/>
        <w:left w:val="none" w:sz="0" w:space="0" w:color="auto"/>
        <w:bottom w:val="none" w:sz="0" w:space="0" w:color="auto"/>
        <w:right w:val="none" w:sz="0" w:space="0" w:color="auto"/>
      </w:divBdr>
    </w:div>
    <w:div w:id="62995332">
      <w:bodyDiv w:val="1"/>
      <w:marLeft w:val="0"/>
      <w:marRight w:val="0"/>
      <w:marTop w:val="0"/>
      <w:marBottom w:val="0"/>
      <w:divBdr>
        <w:top w:val="none" w:sz="0" w:space="0" w:color="auto"/>
        <w:left w:val="none" w:sz="0" w:space="0" w:color="auto"/>
        <w:bottom w:val="none" w:sz="0" w:space="0" w:color="auto"/>
        <w:right w:val="none" w:sz="0" w:space="0" w:color="auto"/>
      </w:divBdr>
    </w:div>
    <w:div w:id="63189627">
      <w:bodyDiv w:val="1"/>
      <w:marLeft w:val="0"/>
      <w:marRight w:val="0"/>
      <w:marTop w:val="0"/>
      <w:marBottom w:val="0"/>
      <w:divBdr>
        <w:top w:val="none" w:sz="0" w:space="0" w:color="auto"/>
        <w:left w:val="none" w:sz="0" w:space="0" w:color="auto"/>
        <w:bottom w:val="none" w:sz="0" w:space="0" w:color="auto"/>
        <w:right w:val="none" w:sz="0" w:space="0" w:color="auto"/>
      </w:divBdr>
    </w:div>
    <w:div w:id="63459109">
      <w:bodyDiv w:val="1"/>
      <w:marLeft w:val="0"/>
      <w:marRight w:val="0"/>
      <w:marTop w:val="0"/>
      <w:marBottom w:val="0"/>
      <w:divBdr>
        <w:top w:val="none" w:sz="0" w:space="0" w:color="auto"/>
        <w:left w:val="none" w:sz="0" w:space="0" w:color="auto"/>
        <w:bottom w:val="none" w:sz="0" w:space="0" w:color="auto"/>
        <w:right w:val="none" w:sz="0" w:space="0" w:color="auto"/>
      </w:divBdr>
    </w:div>
    <w:div w:id="63534516">
      <w:bodyDiv w:val="1"/>
      <w:marLeft w:val="0"/>
      <w:marRight w:val="0"/>
      <w:marTop w:val="0"/>
      <w:marBottom w:val="0"/>
      <w:divBdr>
        <w:top w:val="none" w:sz="0" w:space="0" w:color="auto"/>
        <w:left w:val="none" w:sz="0" w:space="0" w:color="auto"/>
        <w:bottom w:val="none" w:sz="0" w:space="0" w:color="auto"/>
        <w:right w:val="none" w:sz="0" w:space="0" w:color="auto"/>
      </w:divBdr>
    </w:div>
    <w:div w:id="65954834">
      <w:bodyDiv w:val="1"/>
      <w:marLeft w:val="0"/>
      <w:marRight w:val="0"/>
      <w:marTop w:val="0"/>
      <w:marBottom w:val="0"/>
      <w:divBdr>
        <w:top w:val="none" w:sz="0" w:space="0" w:color="auto"/>
        <w:left w:val="none" w:sz="0" w:space="0" w:color="auto"/>
        <w:bottom w:val="none" w:sz="0" w:space="0" w:color="auto"/>
        <w:right w:val="none" w:sz="0" w:space="0" w:color="auto"/>
      </w:divBdr>
    </w:div>
    <w:div w:id="65957341">
      <w:bodyDiv w:val="1"/>
      <w:marLeft w:val="0"/>
      <w:marRight w:val="0"/>
      <w:marTop w:val="0"/>
      <w:marBottom w:val="0"/>
      <w:divBdr>
        <w:top w:val="none" w:sz="0" w:space="0" w:color="auto"/>
        <w:left w:val="none" w:sz="0" w:space="0" w:color="auto"/>
        <w:bottom w:val="none" w:sz="0" w:space="0" w:color="auto"/>
        <w:right w:val="none" w:sz="0" w:space="0" w:color="auto"/>
      </w:divBdr>
    </w:div>
    <w:div w:id="66851486">
      <w:bodyDiv w:val="1"/>
      <w:marLeft w:val="0"/>
      <w:marRight w:val="0"/>
      <w:marTop w:val="0"/>
      <w:marBottom w:val="0"/>
      <w:divBdr>
        <w:top w:val="none" w:sz="0" w:space="0" w:color="auto"/>
        <w:left w:val="none" w:sz="0" w:space="0" w:color="auto"/>
        <w:bottom w:val="none" w:sz="0" w:space="0" w:color="auto"/>
        <w:right w:val="none" w:sz="0" w:space="0" w:color="auto"/>
      </w:divBdr>
    </w:div>
    <w:div w:id="67306658">
      <w:bodyDiv w:val="1"/>
      <w:marLeft w:val="0"/>
      <w:marRight w:val="0"/>
      <w:marTop w:val="0"/>
      <w:marBottom w:val="0"/>
      <w:divBdr>
        <w:top w:val="none" w:sz="0" w:space="0" w:color="auto"/>
        <w:left w:val="none" w:sz="0" w:space="0" w:color="auto"/>
        <w:bottom w:val="none" w:sz="0" w:space="0" w:color="auto"/>
        <w:right w:val="none" w:sz="0" w:space="0" w:color="auto"/>
      </w:divBdr>
    </w:div>
    <w:div w:id="68819102">
      <w:bodyDiv w:val="1"/>
      <w:marLeft w:val="0"/>
      <w:marRight w:val="0"/>
      <w:marTop w:val="0"/>
      <w:marBottom w:val="0"/>
      <w:divBdr>
        <w:top w:val="none" w:sz="0" w:space="0" w:color="auto"/>
        <w:left w:val="none" w:sz="0" w:space="0" w:color="auto"/>
        <w:bottom w:val="none" w:sz="0" w:space="0" w:color="auto"/>
        <w:right w:val="none" w:sz="0" w:space="0" w:color="auto"/>
      </w:divBdr>
    </w:div>
    <w:div w:id="69817997">
      <w:bodyDiv w:val="1"/>
      <w:marLeft w:val="0"/>
      <w:marRight w:val="0"/>
      <w:marTop w:val="0"/>
      <w:marBottom w:val="0"/>
      <w:divBdr>
        <w:top w:val="none" w:sz="0" w:space="0" w:color="auto"/>
        <w:left w:val="none" w:sz="0" w:space="0" w:color="auto"/>
        <w:bottom w:val="none" w:sz="0" w:space="0" w:color="auto"/>
        <w:right w:val="none" w:sz="0" w:space="0" w:color="auto"/>
      </w:divBdr>
    </w:div>
    <w:div w:id="69934085">
      <w:bodyDiv w:val="1"/>
      <w:marLeft w:val="0"/>
      <w:marRight w:val="0"/>
      <w:marTop w:val="0"/>
      <w:marBottom w:val="0"/>
      <w:divBdr>
        <w:top w:val="none" w:sz="0" w:space="0" w:color="auto"/>
        <w:left w:val="none" w:sz="0" w:space="0" w:color="auto"/>
        <w:bottom w:val="none" w:sz="0" w:space="0" w:color="auto"/>
        <w:right w:val="none" w:sz="0" w:space="0" w:color="auto"/>
      </w:divBdr>
    </w:div>
    <w:div w:id="71315539">
      <w:bodyDiv w:val="1"/>
      <w:marLeft w:val="0"/>
      <w:marRight w:val="0"/>
      <w:marTop w:val="0"/>
      <w:marBottom w:val="0"/>
      <w:divBdr>
        <w:top w:val="none" w:sz="0" w:space="0" w:color="auto"/>
        <w:left w:val="none" w:sz="0" w:space="0" w:color="auto"/>
        <w:bottom w:val="none" w:sz="0" w:space="0" w:color="auto"/>
        <w:right w:val="none" w:sz="0" w:space="0" w:color="auto"/>
      </w:divBdr>
    </w:div>
    <w:div w:id="71316291">
      <w:bodyDiv w:val="1"/>
      <w:marLeft w:val="0"/>
      <w:marRight w:val="0"/>
      <w:marTop w:val="0"/>
      <w:marBottom w:val="0"/>
      <w:divBdr>
        <w:top w:val="none" w:sz="0" w:space="0" w:color="auto"/>
        <w:left w:val="none" w:sz="0" w:space="0" w:color="auto"/>
        <w:bottom w:val="none" w:sz="0" w:space="0" w:color="auto"/>
        <w:right w:val="none" w:sz="0" w:space="0" w:color="auto"/>
      </w:divBdr>
    </w:div>
    <w:div w:id="74598985">
      <w:bodyDiv w:val="1"/>
      <w:marLeft w:val="0"/>
      <w:marRight w:val="0"/>
      <w:marTop w:val="0"/>
      <w:marBottom w:val="0"/>
      <w:divBdr>
        <w:top w:val="none" w:sz="0" w:space="0" w:color="auto"/>
        <w:left w:val="none" w:sz="0" w:space="0" w:color="auto"/>
        <w:bottom w:val="none" w:sz="0" w:space="0" w:color="auto"/>
        <w:right w:val="none" w:sz="0" w:space="0" w:color="auto"/>
      </w:divBdr>
    </w:div>
    <w:div w:id="74783990">
      <w:bodyDiv w:val="1"/>
      <w:marLeft w:val="0"/>
      <w:marRight w:val="0"/>
      <w:marTop w:val="0"/>
      <w:marBottom w:val="0"/>
      <w:divBdr>
        <w:top w:val="none" w:sz="0" w:space="0" w:color="auto"/>
        <w:left w:val="none" w:sz="0" w:space="0" w:color="auto"/>
        <w:bottom w:val="none" w:sz="0" w:space="0" w:color="auto"/>
        <w:right w:val="none" w:sz="0" w:space="0" w:color="auto"/>
      </w:divBdr>
    </w:div>
    <w:div w:id="75636077">
      <w:bodyDiv w:val="1"/>
      <w:marLeft w:val="0"/>
      <w:marRight w:val="0"/>
      <w:marTop w:val="0"/>
      <w:marBottom w:val="0"/>
      <w:divBdr>
        <w:top w:val="none" w:sz="0" w:space="0" w:color="auto"/>
        <w:left w:val="none" w:sz="0" w:space="0" w:color="auto"/>
        <w:bottom w:val="none" w:sz="0" w:space="0" w:color="auto"/>
        <w:right w:val="none" w:sz="0" w:space="0" w:color="auto"/>
      </w:divBdr>
    </w:div>
    <w:div w:id="76366996">
      <w:bodyDiv w:val="1"/>
      <w:marLeft w:val="0"/>
      <w:marRight w:val="0"/>
      <w:marTop w:val="0"/>
      <w:marBottom w:val="0"/>
      <w:divBdr>
        <w:top w:val="none" w:sz="0" w:space="0" w:color="auto"/>
        <w:left w:val="none" w:sz="0" w:space="0" w:color="auto"/>
        <w:bottom w:val="none" w:sz="0" w:space="0" w:color="auto"/>
        <w:right w:val="none" w:sz="0" w:space="0" w:color="auto"/>
      </w:divBdr>
    </w:div>
    <w:div w:id="76950848">
      <w:bodyDiv w:val="1"/>
      <w:marLeft w:val="0"/>
      <w:marRight w:val="0"/>
      <w:marTop w:val="0"/>
      <w:marBottom w:val="0"/>
      <w:divBdr>
        <w:top w:val="none" w:sz="0" w:space="0" w:color="auto"/>
        <w:left w:val="none" w:sz="0" w:space="0" w:color="auto"/>
        <w:bottom w:val="none" w:sz="0" w:space="0" w:color="auto"/>
        <w:right w:val="none" w:sz="0" w:space="0" w:color="auto"/>
      </w:divBdr>
    </w:div>
    <w:div w:id="78603773">
      <w:bodyDiv w:val="1"/>
      <w:marLeft w:val="0"/>
      <w:marRight w:val="0"/>
      <w:marTop w:val="0"/>
      <w:marBottom w:val="0"/>
      <w:divBdr>
        <w:top w:val="none" w:sz="0" w:space="0" w:color="auto"/>
        <w:left w:val="none" w:sz="0" w:space="0" w:color="auto"/>
        <w:bottom w:val="none" w:sz="0" w:space="0" w:color="auto"/>
        <w:right w:val="none" w:sz="0" w:space="0" w:color="auto"/>
      </w:divBdr>
    </w:div>
    <w:div w:id="80221451">
      <w:bodyDiv w:val="1"/>
      <w:marLeft w:val="0"/>
      <w:marRight w:val="0"/>
      <w:marTop w:val="0"/>
      <w:marBottom w:val="0"/>
      <w:divBdr>
        <w:top w:val="none" w:sz="0" w:space="0" w:color="auto"/>
        <w:left w:val="none" w:sz="0" w:space="0" w:color="auto"/>
        <w:bottom w:val="none" w:sz="0" w:space="0" w:color="auto"/>
        <w:right w:val="none" w:sz="0" w:space="0" w:color="auto"/>
      </w:divBdr>
    </w:div>
    <w:div w:id="81029446">
      <w:bodyDiv w:val="1"/>
      <w:marLeft w:val="0"/>
      <w:marRight w:val="0"/>
      <w:marTop w:val="0"/>
      <w:marBottom w:val="0"/>
      <w:divBdr>
        <w:top w:val="none" w:sz="0" w:space="0" w:color="auto"/>
        <w:left w:val="none" w:sz="0" w:space="0" w:color="auto"/>
        <w:bottom w:val="none" w:sz="0" w:space="0" w:color="auto"/>
        <w:right w:val="none" w:sz="0" w:space="0" w:color="auto"/>
      </w:divBdr>
    </w:div>
    <w:div w:id="81339889">
      <w:bodyDiv w:val="1"/>
      <w:marLeft w:val="0"/>
      <w:marRight w:val="0"/>
      <w:marTop w:val="0"/>
      <w:marBottom w:val="0"/>
      <w:divBdr>
        <w:top w:val="none" w:sz="0" w:space="0" w:color="auto"/>
        <w:left w:val="none" w:sz="0" w:space="0" w:color="auto"/>
        <w:bottom w:val="none" w:sz="0" w:space="0" w:color="auto"/>
        <w:right w:val="none" w:sz="0" w:space="0" w:color="auto"/>
      </w:divBdr>
    </w:div>
    <w:div w:id="85155071">
      <w:bodyDiv w:val="1"/>
      <w:marLeft w:val="0"/>
      <w:marRight w:val="0"/>
      <w:marTop w:val="0"/>
      <w:marBottom w:val="0"/>
      <w:divBdr>
        <w:top w:val="none" w:sz="0" w:space="0" w:color="auto"/>
        <w:left w:val="none" w:sz="0" w:space="0" w:color="auto"/>
        <w:bottom w:val="none" w:sz="0" w:space="0" w:color="auto"/>
        <w:right w:val="none" w:sz="0" w:space="0" w:color="auto"/>
      </w:divBdr>
    </w:div>
    <w:div w:id="86536263">
      <w:bodyDiv w:val="1"/>
      <w:marLeft w:val="0"/>
      <w:marRight w:val="0"/>
      <w:marTop w:val="0"/>
      <w:marBottom w:val="0"/>
      <w:divBdr>
        <w:top w:val="none" w:sz="0" w:space="0" w:color="auto"/>
        <w:left w:val="none" w:sz="0" w:space="0" w:color="auto"/>
        <w:bottom w:val="none" w:sz="0" w:space="0" w:color="auto"/>
        <w:right w:val="none" w:sz="0" w:space="0" w:color="auto"/>
      </w:divBdr>
    </w:div>
    <w:div w:id="87165529">
      <w:bodyDiv w:val="1"/>
      <w:marLeft w:val="0"/>
      <w:marRight w:val="0"/>
      <w:marTop w:val="0"/>
      <w:marBottom w:val="0"/>
      <w:divBdr>
        <w:top w:val="none" w:sz="0" w:space="0" w:color="auto"/>
        <w:left w:val="none" w:sz="0" w:space="0" w:color="auto"/>
        <w:bottom w:val="none" w:sz="0" w:space="0" w:color="auto"/>
        <w:right w:val="none" w:sz="0" w:space="0" w:color="auto"/>
      </w:divBdr>
    </w:div>
    <w:div w:id="87847349">
      <w:bodyDiv w:val="1"/>
      <w:marLeft w:val="0"/>
      <w:marRight w:val="0"/>
      <w:marTop w:val="0"/>
      <w:marBottom w:val="0"/>
      <w:divBdr>
        <w:top w:val="none" w:sz="0" w:space="0" w:color="auto"/>
        <w:left w:val="none" w:sz="0" w:space="0" w:color="auto"/>
        <w:bottom w:val="none" w:sz="0" w:space="0" w:color="auto"/>
        <w:right w:val="none" w:sz="0" w:space="0" w:color="auto"/>
      </w:divBdr>
    </w:div>
    <w:div w:id="88701281">
      <w:bodyDiv w:val="1"/>
      <w:marLeft w:val="0"/>
      <w:marRight w:val="0"/>
      <w:marTop w:val="0"/>
      <w:marBottom w:val="0"/>
      <w:divBdr>
        <w:top w:val="none" w:sz="0" w:space="0" w:color="auto"/>
        <w:left w:val="none" w:sz="0" w:space="0" w:color="auto"/>
        <w:bottom w:val="none" w:sz="0" w:space="0" w:color="auto"/>
        <w:right w:val="none" w:sz="0" w:space="0" w:color="auto"/>
      </w:divBdr>
    </w:div>
    <w:div w:id="90393613">
      <w:bodyDiv w:val="1"/>
      <w:marLeft w:val="0"/>
      <w:marRight w:val="0"/>
      <w:marTop w:val="0"/>
      <w:marBottom w:val="0"/>
      <w:divBdr>
        <w:top w:val="none" w:sz="0" w:space="0" w:color="auto"/>
        <w:left w:val="none" w:sz="0" w:space="0" w:color="auto"/>
        <w:bottom w:val="none" w:sz="0" w:space="0" w:color="auto"/>
        <w:right w:val="none" w:sz="0" w:space="0" w:color="auto"/>
      </w:divBdr>
    </w:div>
    <w:div w:id="90855472">
      <w:bodyDiv w:val="1"/>
      <w:marLeft w:val="0"/>
      <w:marRight w:val="0"/>
      <w:marTop w:val="0"/>
      <w:marBottom w:val="0"/>
      <w:divBdr>
        <w:top w:val="none" w:sz="0" w:space="0" w:color="auto"/>
        <w:left w:val="none" w:sz="0" w:space="0" w:color="auto"/>
        <w:bottom w:val="none" w:sz="0" w:space="0" w:color="auto"/>
        <w:right w:val="none" w:sz="0" w:space="0" w:color="auto"/>
      </w:divBdr>
    </w:div>
    <w:div w:id="90980441">
      <w:bodyDiv w:val="1"/>
      <w:marLeft w:val="0"/>
      <w:marRight w:val="0"/>
      <w:marTop w:val="0"/>
      <w:marBottom w:val="0"/>
      <w:divBdr>
        <w:top w:val="none" w:sz="0" w:space="0" w:color="auto"/>
        <w:left w:val="none" w:sz="0" w:space="0" w:color="auto"/>
        <w:bottom w:val="none" w:sz="0" w:space="0" w:color="auto"/>
        <w:right w:val="none" w:sz="0" w:space="0" w:color="auto"/>
      </w:divBdr>
    </w:div>
    <w:div w:id="91516028">
      <w:bodyDiv w:val="1"/>
      <w:marLeft w:val="0"/>
      <w:marRight w:val="0"/>
      <w:marTop w:val="0"/>
      <w:marBottom w:val="0"/>
      <w:divBdr>
        <w:top w:val="none" w:sz="0" w:space="0" w:color="auto"/>
        <w:left w:val="none" w:sz="0" w:space="0" w:color="auto"/>
        <w:bottom w:val="none" w:sz="0" w:space="0" w:color="auto"/>
        <w:right w:val="none" w:sz="0" w:space="0" w:color="auto"/>
      </w:divBdr>
    </w:div>
    <w:div w:id="91708182">
      <w:bodyDiv w:val="1"/>
      <w:marLeft w:val="0"/>
      <w:marRight w:val="0"/>
      <w:marTop w:val="0"/>
      <w:marBottom w:val="0"/>
      <w:divBdr>
        <w:top w:val="none" w:sz="0" w:space="0" w:color="auto"/>
        <w:left w:val="none" w:sz="0" w:space="0" w:color="auto"/>
        <w:bottom w:val="none" w:sz="0" w:space="0" w:color="auto"/>
        <w:right w:val="none" w:sz="0" w:space="0" w:color="auto"/>
      </w:divBdr>
    </w:div>
    <w:div w:id="93669761">
      <w:bodyDiv w:val="1"/>
      <w:marLeft w:val="0"/>
      <w:marRight w:val="0"/>
      <w:marTop w:val="0"/>
      <w:marBottom w:val="0"/>
      <w:divBdr>
        <w:top w:val="none" w:sz="0" w:space="0" w:color="auto"/>
        <w:left w:val="none" w:sz="0" w:space="0" w:color="auto"/>
        <w:bottom w:val="none" w:sz="0" w:space="0" w:color="auto"/>
        <w:right w:val="none" w:sz="0" w:space="0" w:color="auto"/>
      </w:divBdr>
    </w:div>
    <w:div w:id="94324582">
      <w:bodyDiv w:val="1"/>
      <w:marLeft w:val="0"/>
      <w:marRight w:val="0"/>
      <w:marTop w:val="0"/>
      <w:marBottom w:val="0"/>
      <w:divBdr>
        <w:top w:val="none" w:sz="0" w:space="0" w:color="auto"/>
        <w:left w:val="none" w:sz="0" w:space="0" w:color="auto"/>
        <w:bottom w:val="none" w:sz="0" w:space="0" w:color="auto"/>
        <w:right w:val="none" w:sz="0" w:space="0" w:color="auto"/>
      </w:divBdr>
    </w:div>
    <w:div w:id="94444809">
      <w:bodyDiv w:val="1"/>
      <w:marLeft w:val="0"/>
      <w:marRight w:val="0"/>
      <w:marTop w:val="0"/>
      <w:marBottom w:val="0"/>
      <w:divBdr>
        <w:top w:val="none" w:sz="0" w:space="0" w:color="auto"/>
        <w:left w:val="none" w:sz="0" w:space="0" w:color="auto"/>
        <w:bottom w:val="none" w:sz="0" w:space="0" w:color="auto"/>
        <w:right w:val="none" w:sz="0" w:space="0" w:color="auto"/>
      </w:divBdr>
    </w:div>
    <w:div w:id="96291219">
      <w:bodyDiv w:val="1"/>
      <w:marLeft w:val="0"/>
      <w:marRight w:val="0"/>
      <w:marTop w:val="0"/>
      <w:marBottom w:val="0"/>
      <w:divBdr>
        <w:top w:val="none" w:sz="0" w:space="0" w:color="auto"/>
        <w:left w:val="none" w:sz="0" w:space="0" w:color="auto"/>
        <w:bottom w:val="none" w:sz="0" w:space="0" w:color="auto"/>
        <w:right w:val="none" w:sz="0" w:space="0" w:color="auto"/>
      </w:divBdr>
    </w:div>
    <w:div w:id="98912139">
      <w:bodyDiv w:val="1"/>
      <w:marLeft w:val="0"/>
      <w:marRight w:val="0"/>
      <w:marTop w:val="0"/>
      <w:marBottom w:val="0"/>
      <w:divBdr>
        <w:top w:val="none" w:sz="0" w:space="0" w:color="auto"/>
        <w:left w:val="none" w:sz="0" w:space="0" w:color="auto"/>
        <w:bottom w:val="none" w:sz="0" w:space="0" w:color="auto"/>
        <w:right w:val="none" w:sz="0" w:space="0" w:color="auto"/>
      </w:divBdr>
    </w:div>
    <w:div w:id="100346559">
      <w:bodyDiv w:val="1"/>
      <w:marLeft w:val="0"/>
      <w:marRight w:val="0"/>
      <w:marTop w:val="0"/>
      <w:marBottom w:val="0"/>
      <w:divBdr>
        <w:top w:val="none" w:sz="0" w:space="0" w:color="auto"/>
        <w:left w:val="none" w:sz="0" w:space="0" w:color="auto"/>
        <w:bottom w:val="none" w:sz="0" w:space="0" w:color="auto"/>
        <w:right w:val="none" w:sz="0" w:space="0" w:color="auto"/>
      </w:divBdr>
    </w:div>
    <w:div w:id="100421919">
      <w:bodyDiv w:val="1"/>
      <w:marLeft w:val="0"/>
      <w:marRight w:val="0"/>
      <w:marTop w:val="0"/>
      <w:marBottom w:val="0"/>
      <w:divBdr>
        <w:top w:val="none" w:sz="0" w:space="0" w:color="auto"/>
        <w:left w:val="none" w:sz="0" w:space="0" w:color="auto"/>
        <w:bottom w:val="none" w:sz="0" w:space="0" w:color="auto"/>
        <w:right w:val="none" w:sz="0" w:space="0" w:color="auto"/>
      </w:divBdr>
    </w:div>
    <w:div w:id="101346524">
      <w:bodyDiv w:val="1"/>
      <w:marLeft w:val="0"/>
      <w:marRight w:val="0"/>
      <w:marTop w:val="0"/>
      <w:marBottom w:val="0"/>
      <w:divBdr>
        <w:top w:val="none" w:sz="0" w:space="0" w:color="auto"/>
        <w:left w:val="none" w:sz="0" w:space="0" w:color="auto"/>
        <w:bottom w:val="none" w:sz="0" w:space="0" w:color="auto"/>
        <w:right w:val="none" w:sz="0" w:space="0" w:color="auto"/>
      </w:divBdr>
    </w:div>
    <w:div w:id="102002492">
      <w:bodyDiv w:val="1"/>
      <w:marLeft w:val="0"/>
      <w:marRight w:val="0"/>
      <w:marTop w:val="0"/>
      <w:marBottom w:val="0"/>
      <w:divBdr>
        <w:top w:val="none" w:sz="0" w:space="0" w:color="auto"/>
        <w:left w:val="none" w:sz="0" w:space="0" w:color="auto"/>
        <w:bottom w:val="none" w:sz="0" w:space="0" w:color="auto"/>
        <w:right w:val="none" w:sz="0" w:space="0" w:color="auto"/>
      </w:divBdr>
    </w:div>
    <w:div w:id="102263081">
      <w:bodyDiv w:val="1"/>
      <w:marLeft w:val="0"/>
      <w:marRight w:val="0"/>
      <w:marTop w:val="0"/>
      <w:marBottom w:val="0"/>
      <w:divBdr>
        <w:top w:val="none" w:sz="0" w:space="0" w:color="auto"/>
        <w:left w:val="none" w:sz="0" w:space="0" w:color="auto"/>
        <w:bottom w:val="none" w:sz="0" w:space="0" w:color="auto"/>
        <w:right w:val="none" w:sz="0" w:space="0" w:color="auto"/>
      </w:divBdr>
    </w:div>
    <w:div w:id="103426617">
      <w:bodyDiv w:val="1"/>
      <w:marLeft w:val="0"/>
      <w:marRight w:val="0"/>
      <w:marTop w:val="0"/>
      <w:marBottom w:val="0"/>
      <w:divBdr>
        <w:top w:val="none" w:sz="0" w:space="0" w:color="auto"/>
        <w:left w:val="none" w:sz="0" w:space="0" w:color="auto"/>
        <w:bottom w:val="none" w:sz="0" w:space="0" w:color="auto"/>
        <w:right w:val="none" w:sz="0" w:space="0" w:color="auto"/>
      </w:divBdr>
    </w:div>
    <w:div w:id="104154862">
      <w:bodyDiv w:val="1"/>
      <w:marLeft w:val="0"/>
      <w:marRight w:val="0"/>
      <w:marTop w:val="0"/>
      <w:marBottom w:val="0"/>
      <w:divBdr>
        <w:top w:val="none" w:sz="0" w:space="0" w:color="auto"/>
        <w:left w:val="none" w:sz="0" w:space="0" w:color="auto"/>
        <w:bottom w:val="none" w:sz="0" w:space="0" w:color="auto"/>
        <w:right w:val="none" w:sz="0" w:space="0" w:color="auto"/>
      </w:divBdr>
    </w:div>
    <w:div w:id="105078910">
      <w:bodyDiv w:val="1"/>
      <w:marLeft w:val="0"/>
      <w:marRight w:val="0"/>
      <w:marTop w:val="0"/>
      <w:marBottom w:val="0"/>
      <w:divBdr>
        <w:top w:val="none" w:sz="0" w:space="0" w:color="auto"/>
        <w:left w:val="none" w:sz="0" w:space="0" w:color="auto"/>
        <w:bottom w:val="none" w:sz="0" w:space="0" w:color="auto"/>
        <w:right w:val="none" w:sz="0" w:space="0" w:color="auto"/>
      </w:divBdr>
    </w:div>
    <w:div w:id="105544294">
      <w:bodyDiv w:val="1"/>
      <w:marLeft w:val="0"/>
      <w:marRight w:val="0"/>
      <w:marTop w:val="0"/>
      <w:marBottom w:val="0"/>
      <w:divBdr>
        <w:top w:val="none" w:sz="0" w:space="0" w:color="auto"/>
        <w:left w:val="none" w:sz="0" w:space="0" w:color="auto"/>
        <w:bottom w:val="none" w:sz="0" w:space="0" w:color="auto"/>
        <w:right w:val="none" w:sz="0" w:space="0" w:color="auto"/>
      </w:divBdr>
    </w:div>
    <w:div w:id="105732343">
      <w:bodyDiv w:val="1"/>
      <w:marLeft w:val="0"/>
      <w:marRight w:val="0"/>
      <w:marTop w:val="0"/>
      <w:marBottom w:val="0"/>
      <w:divBdr>
        <w:top w:val="none" w:sz="0" w:space="0" w:color="auto"/>
        <w:left w:val="none" w:sz="0" w:space="0" w:color="auto"/>
        <w:bottom w:val="none" w:sz="0" w:space="0" w:color="auto"/>
        <w:right w:val="none" w:sz="0" w:space="0" w:color="auto"/>
      </w:divBdr>
    </w:div>
    <w:div w:id="106505204">
      <w:bodyDiv w:val="1"/>
      <w:marLeft w:val="0"/>
      <w:marRight w:val="0"/>
      <w:marTop w:val="0"/>
      <w:marBottom w:val="0"/>
      <w:divBdr>
        <w:top w:val="none" w:sz="0" w:space="0" w:color="auto"/>
        <w:left w:val="none" w:sz="0" w:space="0" w:color="auto"/>
        <w:bottom w:val="none" w:sz="0" w:space="0" w:color="auto"/>
        <w:right w:val="none" w:sz="0" w:space="0" w:color="auto"/>
      </w:divBdr>
    </w:div>
    <w:div w:id="106852747">
      <w:bodyDiv w:val="1"/>
      <w:marLeft w:val="0"/>
      <w:marRight w:val="0"/>
      <w:marTop w:val="0"/>
      <w:marBottom w:val="0"/>
      <w:divBdr>
        <w:top w:val="none" w:sz="0" w:space="0" w:color="auto"/>
        <w:left w:val="none" w:sz="0" w:space="0" w:color="auto"/>
        <w:bottom w:val="none" w:sz="0" w:space="0" w:color="auto"/>
        <w:right w:val="none" w:sz="0" w:space="0" w:color="auto"/>
      </w:divBdr>
    </w:div>
    <w:div w:id="107163796">
      <w:bodyDiv w:val="1"/>
      <w:marLeft w:val="0"/>
      <w:marRight w:val="0"/>
      <w:marTop w:val="0"/>
      <w:marBottom w:val="0"/>
      <w:divBdr>
        <w:top w:val="none" w:sz="0" w:space="0" w:color="auto"/>
        <w:left w:val="none" w:sz="0" w:space="0" w:color="auto"/>
        <w:bottom w:val="none" w:sz="0" w:space="0" w:color="auto"/>
        <w:right w:val="none" w:sz="0" w:space="0" w:color="auto"/>
      </w:divBdr>
    </w:div>
    <w:div w:id="108163001">
      <w:bodyDiv w:val="1"/>
      <w:marLeft w:val="0"/>
      <w:marRight w:val="0"/>
      <w:marTop w:val="0"/>
      <w:marBottom w:val="0"/>
      <w:divBdr>
        <w:top w:val="none" w:sz="0" w:space="0" w:color="auto"/>
        <w:left w:val="none" w:sz="0" w:space="0" w:color="auto"/>
        <w:bottom w:val="none" w:sz="0" w:space="0" w:color="auto"/>
        <w:right w:val="none" w:sz="0" w:space="0" w:color="auto"/>
      </w:divBdr>
    </w:div>
    <w:div w:id="108621916">
      <w:bodyDiv w:val="1"/>
      <w:marLeft w:val="0"/>
      <w:marRight w:val="0"/>
      <w:marTop w:val="0"/>
      <w:marBottom w:val="0"/>
      <w:divBdr>
        <w:top w:val="none" w:sz="0" w:space="0" w:color="auto"/>
        <w:left w:val="none" w:sz="0" w:space="0" w:color="auto"/>
        <w:bottom w:val="none" w:sz="0" w:space="0" w:color="auto"/>
        <w:right w:val="none" w:sz="0" w:space="0" w:color="auto"/>
      </w:divBdr>
    </w:div>
    <w:div w:id="108864951">
      <w:bodyDiv w:val="1"/>
      <w:marLeft w:val="0"/>
      <w:marRight w:val="0"/>
      <w:marTop w:val="0"/>
      <w:marBottom w:val="0"/>
      <w:divBdr>
        <w:top w:val="none" w:sz="0" w:space="0" w:color="auto"/>
        <w:left w:val="none" w:sz="0" w:space="0" w:color="auto"/>
        <w:bottom w:val="none" w:sz="0" w:space="0" w:color="auto"/>
        <w:right w:val="none" w:sz="0" w:space="0" w:color="auto"/>
      </w:divBdr>
    </w:div>
    <w:div w:id="110830267">
      <w:bodyDiv w:val="1"/>
      <w:marLeft w:val="0"/>
      <w:marRight w:val="0"/>
      <w:marTop w:val="0"/>
      <w:marBottom w:val="0"/>
      <w:divBdr>
        <w:top w:val="none" w:sz="0" w:space="0" w:color="auto"/>
        <w:left w:val="none" w:sz="0" w:space="0" w:color="auto"/>
        <w:bottom w:val="none" w:sz="0" w:space="0" w:color="auto"/>
        <w:right w:val="none" w:sz="0" w:space="0" w:color="auto"/>
      </w:divBdr>
    </w:div>
    <w:div w:id="112090997">
      <w:bodyDiv w:val="1"/>
      <w:marLeft w:val="0"/>
      <w:marRight w:val="0"/>
      <w:marTop w:val="0"/>
      <w:marBottom w:val="0"/>
      <w:divBdr>
        <w:top w:val="none" w:sz="0" w:space="0" w:color="auto"/>
        <w:left w:val="none" w:sz="0" w:space="0" w:color="auto"/>
        <w:bottom w:val="none" w:sz="0" w:space="0" w:color="auto"/>
        <w:right w:val="none" w:sz="0" w:space="0" w:color="auto"/>
      </w:divBdr>
    </w:div>
    <w:div w:id="112555635">
      <w:bodyDiv w:val="1"/>
      <w:marLeft w:val="0"/>
      <w:marRight w:val="0"/>
      <w:marTop w:val="0"/>
      <w:marBottom w:val="0"/>
      <w:divBdr>
        <w:top w:val="none" w:sz="0" w:space="0" w:color="auto"/>
        <w:left w:val="none" w:sz="0" w:space="0" w:color="auto"/>
        <w:bottom w:val="none" w:sz="0" w:space="0" w:color="auto"/>
        <w:right w:val="none" w:sz="0" w:space="0" w:color="auto"/>
      </w:divBdr>
    </w:div>
    <w:div w:id="113406517">
      <w:bodyDiv w:val="1"/>
      <w:marLeft w:val="0"/>
      <w:marRight w:val="0"/>
      <w:marTop w:val="0"/>
      <w:marBottom w:val="0"/>
      <w:divBdr>
        <w:top w:val="none" w:sz="0" w:space="0" w:color="auto"/>
        <w:left w:val="none" w:sz="0" w:space="0" w:color="auto"/>
        <w:bottom w:val="none" w:sz="0" w:space="0" w:color="auto"/>
        <w:right w:val="none" w:sz="0" w:space="0" w:color="auto"/>
      </w:divBdr>
    </w:div>
    <w:div w:id="114446036">
      <w:bodyDiv w:val="1"/>
      <w:marLeft w:val="0"/>
      <w:marRight w:val="0"/>
      <w:marTop w:val="0"/>
      <w:marBottom w:val="0"/>
      <w:divBdr>
        <w:top w:val="none" w:sz="0" w:space="0" w:color="auto"/>
        <w:left w:val="none" w:sz="0" w:space="0" w:color="auto"/>
        <w:bottom w:val="none" w:sz="0" w:space="0" w:color="auto"/>
        <w:right w:val="none" w:sz="0" w:space="0" w:color="auto"/>
      </w:divBdr>
    </w:div>
    <w:div w:id="114494734">
      <w:bodyDiv w:val="1"/>
      <w:marLeft w:val="0"/>
      <w:marRight w:val="0"/>
      <w:marTop w:val="0"/>
      <w:marBottom w:val="0"/>
      <w:divBdr>
        <w:top w:val="none" w:sz="0" w:space="0" w:color="auto"/>
        <w:left w:val="none" w:sz="0" w:space="0" w:color="auto"/>
        <w:bottom w:val="none" w:sz="0" w:space="0" w:color="auto"/>
        <w:right w:val="none" w:sz="0" w:space="0" w:color="auto"/>
      </w:divBdr>
    </w:div>
    <w:div w:id="114637327">
      <w:bodyDiv w:val="1"/>
      <w:marLeft w:val="0"/>
      <w:marRight w:val="0"/>
      <w:marTop w:val="0"/>
      <w:marBottom w:val="0"/>
      <w:divBdr>
        <w:top w:val="none" w:sz="0" w:space="0" w:color="auto"/>
        <w:left w:val="none" w:sz="0" w:space="0" w:color="auto"/>
        <w:bottom w:val="none" w:sz="0" w:space="0" w:color="auto"/>
        <w:right w:val="none" w:sz="0" w:space="0" w:color="auto"/>
      </w:divBdr>
    </w:div>
    <w:div w:id="115216544">
      <w:bodyDiv w:val="1"/>
      <w:marLeft w:val="0"/>
      <w:marRight w:val="0"/>
      <w:marTop w:val="0"/>
      <w:marBottom w:val="0"/>
      <w:divBdr>
        <w:top w:val="none" w:sz="0" w:space="0" w:color="auto"/>
        <w:left w:val="none" w:sz="0" w:space="0" w:color="auto"/>
        <w:bottom w:val="none" w:sz="0" w:space="0" w:color="auto"/>
        <w:right w:val="none" w:sz="0" w:space="0" w:color="auto"/>
      </w:divBdr>
    </w:div>
    <w:div w:id="116027660">
      <w:bodyDiv w:val="1"/>
      <w:marLeft w:val="0"/>
      <w:marRight w:val="0"/>
      <w:marTop w:val="0"/>
      <w:marBottom w:val="0"/>
      <w:divBdr>
        <w:top w:val="none" w:sz="0" w:space="0" w:color="auto"/>
        <w:left w:val="none" w:sz="0" w:space="0" w:color="auto"/>
        <w:bottom w:val="none" w:sz="0" w:space="0" w:color="auto"/>
        <w:right w:val="none" w:sz="0" w:space="0" w:color="auto"/>
      </w:divBdr>
    </w:div>
    <w:div w:id="116414808">
      <w:bodyDiv w:val="1"/>
      <w:marLeft w:val="0"/>
      <w:marRight w:val="0"/>
      <w:marTop w:val="0"/>
      <w:marBottom w:val="0"/>
      <w:divBdr>
        <w:top w:val="none" w:sz="0" w:space="0" w:color="auto"/>
        <w:left w:val="none" w:sz="0" w:space="0" w:color="auto"/>
        <w:bottom w:val="none" w:sz="0" w:space="0" w:color="auto"/>
        <w:right w:val="none" w:sz="0" w:space="0" w:color="auto"/>
      </w:divBdr>
    </w:div>
    <w:div w:id="117333072">
      <w:bodyDiv w:val="1"/>
      <w:marLeft w:val="0"/>
      <w:marRight w:val="0"/>
      <w:marTop w:val="0"/>
      <w:marBottom w:val="0"/>
      <w:divBdr>
        <w:top w:val="none" w:sz="0" w:space="0" w:color="auto"/>
        <w:left w:val="none" w:sz="0" w:space="0" w:color="auto"/>
        <w:bottom w:val="none" w:sz="0" w:space="0" w:color="auto"/>
        <w:right w:val="none" w:sz="0" w:space="0" w:color="auto"/>
      </w:divBdr>
    </w:div>
    <w:div w:id="118189422">
      <w:bodyDiv w:val="1"/>
      <w:marLeft w:val="0"/>
      <w:marRight w:val="0"/>
      <w:marTop w:val="0"/>
      <w:marBottom w:val="0"/>
      <w:divBdr>
        <w:top w:val="none" w:sz="0" w:space="0" w:color="auto"/>
        <w:left w:val="none" w:sz="0" w:space="0" w:color="auto"/>
        <w:bottom w:val="none" w:sz="0" w:space="0" w:color="auto"/>
        <w:right w:val="none" w:sz="0" w:space="0" w:color="auto"/>
      </w:divBdr>
    </w:div>
    <w:div w:id="118691839">
      <w:bodyDiv w:val="1"/>
      <w:marLeft w:val="0"/>
      <w:marRight w:val="0"/>
      <w:marTop w:val="0"/>
      <w:marBottom w:val="0"/>
      <w:divBdr>
        <w:top w:val="none" w:sz="0" w:space="0" w:color="auto"/>
        <w:left w:val="none" w:sz="0" w:space="0" w:color="auto"/>
        <w:bottom w:val="none" w:sz="0" w:space="0" w:color="auto"/>
        <w:right w:val="none" w:sz="0" w:space="0" w:color="auto"/>
      </w:divBdr>
    </w:div>
    <w:div w:id="118962606">
      <w:bodyDiv w:val="1"/>
      <w:marLeft w:val="0"/>
      <w:marRight w:val="0"/>
      <w:marTop w:val="0"/>
      <w:marBottom w:val="0"/>
      <w:divBdr>
        <w:top w:val="none" w:sz="0" w:space="0" w:color="auto"/>
        <w:left w:val="none" w:sz="0" w:space="0" w:color="auto"/>
        <w:bottom w:val="none" w:sz="0" w:space="0" w:color="auto"/>
        <w:right w:val="none" w:sz="0" w:space="0" w:color="auto"/>
      </w:divBdr>
    </w:div>
    <w:div w:id="119081952">
      <w:bodyDiv w:val="1"/>
      <w:marLeft w:val="0"/>
      <w:marRight w:val="0"/>
      <w:marTop w:val="0"/>
      <w:marBottom w:val="0"/>
      <w:divBdr>
        <w:top w:val="none" w:sz="0" w:space="0" w:color="auto"/>
        <w:left w:val="none" w:sz="0" w:space="0" w:color="auto"/>
        <w:bottom w:val="none" w:sz="0" w:space="0" w:color="auto"/>
        <w:right w:val="none" w:sz="0" w:space="0" w:color="auto"/>
      </w:divBdr>
    </w:div>
    <w:div w:id="119106852">
      <w:bodyDiv w:val="1"/>
      <w:marLeft w:val="0"/>
      <w:marRight w:val="0"/>
      <w:marTop w:val="0"/>
      <w:marBottom w:val="0"/>
      <w:divBdr>
        <w:top w:val="none" w:sz="0" w:space="0" w:color="auto"/>
        <w:left w:val="none" w:sz="0" w:space="0" w:color="auto"/>
        <w:bottom w:val="none" w:sz="0" w:space="0" w:color="auto"/>
        <w:right w:val="none" w:sz="0" w:space="0" w:color="auto"/>
      </w:divBdr>
    </w:div>
    <w:div w:id="119303769">
      <w:bodyDiv w:val="1"/>
      <w:marLeft w:val="0"/>
      <w:marRight w:val="0"/>
      <w:marTop w:val="0"/>
      <w:marBottom w:val="0"/>
      <w:divBdr>
        <w:top w:val="none" w:sz="0" w:space="0" w:color="auto"/>
        <w:left w:val="none" w:sz="0" w:space="0" w:color="auto"/>
        <w:bottom w:val="none" w:sz="0" w:space="0" w:color="auto"/>
        <w:right w:val="none" w:sz="0" w:space="0" w:color="auto"/>
      </w:divBdr>
    </w:div>
    <w:div w:id="120419105">
      <w:bodyDiv w:val="1"/>
      <w:marLeft w:val="0"/>
      <w:marRight w:val="0"/>
      <w:marTop w:val="0"/>
      <w:marBottom w:val="0"/>
      <w:divBdr>
        <w:top w:val="none" w:sz="0" w:space="0" w:color="auto"/>
        <w:left w:val="none" w:sz="0" w:space="0" w:color="auto"/>
        <w:bottom w:val="none" w:sz="0" w:space="0" w:color="auto"/>
        <w:right w:val="none" w:sz="0" w:space="0" w:color="auto"/>
      </w:divBdr>
    </w:div>
    <w:div w:id="120734186">
      <w:bodyDiv w:val="1"/>
      <w:marLeft w:val="0"/>
      <w:marRight w:val="0"/>
      <w:marTop w:val="0"/>
      <w:marBottom w:val="0"/>
      <w:divBdr>
        <w:top w:val="none" w:sz="0" w:space="0" w:color="auto"/>
        <w:left w:val="none" w:sz="0" w:space="0" w:color="auto"/>
        <w:bottom w:val="none" w:sz="0" w:space="0" w:color="auto"/>
        <w:right w:val="none" w:sz="0" w:space="0" w:color="auto"/>
      </w:divBdr>
    </w:div>
    <w:div w:id="122388211">
      <w:bodyDiv w:val="1"/>
      <w:marLeft w:val="0"/>
      <w:marRight w:val="0"/>
      <w:marTop w:val="0"/>
      <w:marBottom w:val="0"/>
      <w:divBdr>
        <w:top w:val="none" w:sz="0" w:space="0" w:color="auto"/>
        <w:left w:val="none" w:sz="0" w:space="0" w:color="auto"/>
        <w:bottom w:val="none" w:sz="0" w:space="0" w:color="auto"/>
        <w:right w:val="none" w:sz="0" w:space="0" w:color="auto"/>
      </w:divBdr>
    </w:div>
    <w:div w:id="122619867">
      <w:bodyDiv w:val="1"/>
      <w:marLeft w:val="0"/>
      <w:marRight w:val="0"/>
      <w:marTop w:val="0"/>
      <w:marBottom w:val="0"/>
      <w:divBdr>
        <w:top w:val="none" w:sz="0" w:space="0" w:color="auto"/>
        <w:left w:val="none" w:sz="0" w:space="0" w:color="auto"/>
        <w:bottom w:val="none" w:sz="0" w:space="0" w:color="auto"/>
        <w:right w:val="none" w:sz="0" w:space="0" w:color="auto"/>
      </w:divBdr>
    </w:div>
    <w:div w:id="123157229">
      <w:bodyDiv w:val="1"/>
      <w:marLeft w:val="0"/>
      <w:marRight w:val="0"/>
      <w:marTop w:val="0"/>
      <w:marBottom w:val="0"/>
      <w:divBdr>
        <w:top w:val="none" w:sz="0" w:space="0" w:color="auto"/>
        <w:left w:val="none" w:sz="0" w:space="0" w:color="auto"/>
        <w:bottom w:val="none" w:sz="0" w:space="0" w:color="auto"/>
        <w:right w:val="none" w:sz="0" w:space="0" w:color="auto"/>
      </w:divBdr>
    </w:div>
    <w:div w:id="125129202">
      <w:bodyDiv w:val="1"/>
      <w:marLeft w:val="0"/>
      <w:marRight w:val="0"/>
      <w:marTop w:val="0"/>
      <w:marBottom w:val="0"/>
      <w:divBdr>
        <w:top w:val="none" w:sz="0" w:space="0" w:color="auto"/>
        <w:left w:val="none" w:sz="0" w:space="0" w:color="auto"/>
        <w:bottom w:val="none" w:sz="0" w:space="0" w:color="auto"/>
        <w:right w:val="none" w:sz="0" w:space="0" w:color="auto"/>
      </w:divBdr>
    </w:div>
    <w:div w:id="127017086">
      <w:bodyDiv w:val="1"/>
      <w:marLeft w:val="0"/>
      <w:marRight w:val="0"/>
      <w:marTop w:val="0"/>
      <w:marBottom w:val="0"/>
      <w:divBdr>
        <w:top w:val="none" w:sz="0" w:space="0" w:color="auto"/>
        <w:left w:val="none" w:sz="0" w:space="0" w:color="auto"/>
        <w:bottom w:val="none" w:sz="0" w:space="0" w:color="auto"/>
        <w:right w:val="none" w:sz="0" w:space="0" w:color="auto"/>
      </w:divBdr>
    </w:div>
    <w:div w:id="127481470">
      <w:bodyDiv w:val="1"/>
      <w:marLeft w:val="0"/>
      <w:marRight w:val="0"/>
      <w:marTop w:val="0"/>
      <w:marBottom w:val="0"/>
      <w:divBdr>
        <w:top w:val="none" w:sz="0" w:space="0" w:color="auto"/>
        <w:left w:val="none" w:sz="0" w:space="0" w:color="auto"/>
        <w:bottom w:val="none" w:sz="0" w:space="0" w:color="auto"/>
        <w:right w:val="none" w:sz="0" w:space="0" w:color="auto"/>
      </w:divBdr>
    </w:div>
    <w:div w:id="127749162">
      <w:bodyDiv w:val="1"/>
      <w:marLeft w:val="0"/>
      <w:marRight w:val="0"/>
      <w:marTop w:val="0"/>
      <w:marBottom w:val="0"/>
      <w:divBdr>
        <w:top w:val="none" w:sz="0" w:space="0" w:color="auto"/>
        <w:left w:val="none" w:sz="0" w:space="0" w:color="auto"/>
        <w:bottom w:val="none" w:sz="0" w:space="0" w:color="auto"/>
        <w:right w:val="none" w:sz="0" w:space="0" w:color="auto"/>
      </w:divBdr>
    </w:div>
    <w:div w:id="127823295">
      <w:bodyDiv w:val="1"/>
      <w:marLeft w:val="0"/>
      <w:marRight w:val="0"/>
      <w:marTop w:val="0"/>
      <w:marBottom w:val="0"/>
      <w:divBdr>
        <w:top w:val="none" w:sz="0" w:space="0" w:color="auto"/>
        <w:left w:val="none" w:sz="0" w:space="0" w:color="auto"/>
        <w:bottom w:val="none" w:sz="0" w:space="0" w:color="auto"/>
        <w:right w:val="none" w:sz="0" w:space="0" w:color="auto"/>
      </w:divBdr>
    </w:div>
    <w:div w:id="127826305">
      <w:bodyDiv w:val="1"/>
      <w:marLeft w:val="0"/>
      <w:marRight w:val="0"/>
      <w:marTop w:val="0"/>
      <w:marBottom w:val="0"/>
      <w:divBdr>
        <w:top w:val="none" w:sz="0" w:space="0" w:color="auto"/>
        <w:left w:val="none" w:sz="0" w:space="0" w:color="auto"/>
        <w:bottom w:val="none" w:sz="0" w:space="0" w:color="auto"/>
        <w:right w:val="none" w:sz="0" w:space="0" w:color="auto"/>
      </w:divBdr>
    </w:div>
    <w:div w:id="127868233">
      <w:bodyDiv w:val="1"/>
      <w:marLeft w:val="0"/>
      <w:marRight w:val="0"/>
      <w:marTop w:val="0"/>
      <w:marBottom w:val="0"/>
      <w:divBdr>
        <w:top w:val="none" w:sz="0" w:space="0" w:color="auto"/>
        <w:left w:val="none" w:sz="0" w:space="0" w:color="auto"/>
        <w:bottom w:val="none" w:sz="0" w:space="0" w:color="auto"/>
        <w:right w:val="none" w:sz="0" w:space="0" w:color="auto"/>
      </w:divBdr>
    </w:div>
    <w:div w:id="129440869">
      <w:bodyDiv w:val="1"/>
      <w:marLeft w:val="0"/>
      <w:marRight w:val="0"/>
      <w:marTop w:val="0"/>
      <w:marBottom w:val="0"/>
      <w:divBdr>
        <w:top w:val="none" w:sz="0" w:space="0" w:color="auto"/>
        <w:left w:val="none" w:sz="0" w:space="0" w:color="auto"/>
        <w:bottom w:val="none" w:sz="0" w:space="0" w:color="auto"/>
        <w:right w:val="none" w:sz="0" w:space="0" w:color="auto"/>
      </w:divBdr>
    </w:div>
    <w:div w:id="131602242">
      <w:bodyDiv w:val="1"/>
      <w:marLeft w:val="0"/>
      <w:marRight w:val="0"/>
      <w:marTop w:val="0"/>
      <w:marBottom w:val="0"/>
      <w:divBdr>
        <w:top w:val="none" w:sz="0" w:space="0" w:color="auto"/>
        <w:left w:val="none" w:sz="0" w:space="0" w:color="auto"/>
        <w:bottom w:val="none" w:sz="0" w:space="0" w:color="auto"/>
        <w:right w:val="none" w:sz="0" w:space="0" w:color="auto"/>
      </w:divBdr>
    </w:div>
    <w:div w:id="132020008">
      <w:bodyDiv w:val="1"/>
      <w:marLeft w:val="0"/>
      <w:marRight w:val="0"/>
      <w:marTop w:val="0"/>
      <w:marBottom w:val="0"/>
      <w:divBdr>
        <w:top w:val="none" w:sz="0" w:space="0" w:color="auto"/>
        <w:left w:val="none" w:sz="0" w:space="0" w:color="auto"/>
        <w:bottom w:val="none" w:sz="0" w:space="0" w:color="auto"/>
        <w:right w:val="none" w:sz="0" w:space="0" w:color="auto"/>
      </w:divBdr>
    </w:div>
    <w:div w:id="132262627">
      <w:bodyDiv w:val="1"/>
      <w:marLeft w:val="0"/>
      <w:marRight w:val="0"/>
      <w:marTop w:val="0"/>
      <w:marBottom w:val="0"/>
      <w:divBdr>
        <w:top w:val="none" w:sz="0" w:space="0" w:color="auto"/>
        <w:left w:val="none" w:sz="0" w:space="0" w:color="auto"/>
        <w:bottom w:val="none" w:sz="0" w:space="0" w:color="auto"/>
        <w:right w:val="none" w:sz="0" w:space="0" w:color="auto"/>
      </w:divBdr>
    </w:div>
    <w:div w:id="133527981">
      <w:bodyDiv w:val="1"/>
      <w:marLeft w:val="0"/>
      <w:marRight w:val="0"/>
      <w:marTop w:val="0"/>
      <w:marBottom w:val="0"/>
      <w:divBdr>
        <w:top w:val="none" w:sz="0" w:space="0" w:color="auto"/>
        <w:left w:val="none" w:sz="0" w:space="0" w:color="auto"/>
        <w:bottom w:val="none" w:sz="0" w:space="0" w:color="auto"/>
        <w:right w:val="none" w:sz="0" w:space="0" w:color="auto"/>
      </w:divBdr>
    </w:div>
    <w:div w:id="134682907">
      <w:bodyDiv w:val="1"/>
      <w:marLeft w:val="0"/>
      <w:marRight w:val="0"/>
      <w:marTop w:val="0"/>
      <w:marBottom w:val="0"/>
      <w:divBdr>
        <w:top w:val="none" w:sz="0" w:space="0" w:color="auto"/>
        <w:left w:val="none" w:sz="0" w:space="0" w:color="auto"/>
        <w:bottom w:val="none" w:sz="0" w:space="0" w:color="auto"/>
        <w:right w:val="none" w:sz="0" w:space="0" w:color="auto"/>
      </w:divBdr>
    </w:div>
    <w:div w:id="134833029">
      <w:bodyDiv w:val="1"/>
      <w:marLeft w:val="0"/>
      <w:marRight w:val="0"/>
      <w:marTop w:val="0"/>
      <w:marBottom w:val="0"/>
      <w:divBdr>
        <w:top w:val="none" w:sz="0" w:space="0" w:color="auto"/>
        <w:left w:val="none" w:sz="0" w:space="0" w:color="auto"/>
        <w:bottom w:val="none" w:sz="0" w:space="0" w:color="auto"/>
        <w:right w:val="none" w:sz="0" w:space="0" w:color="auto"/>
      </w:divBdr>
    </w:div>
    <w:div w:id="135074257">
      <w:bodyDiv w:val="1"/>
      <w:marLeft w:val="0"/>
      <w:marRight w:val="0"/>
      <w:marTop w:val="0"/>
      <w:marBottom w:val="0"/>
      <w:divBdr>
        <w:top w:val="none" w:sz="0" w:space="0" w:color="auto"/>
        <w:left w:val="none" w:sz="0" w:space="0" w:color="auto"/>
        <w:bottom w:val="none" w:sz="0" w:space="0" w:color="auto"/>
        <w:right w:val="none" w:sz="0" w:space="0" w:color="auto"/>
      </w:divBdr>
    </w:div>
    <w:div w:id="135804075">
      <w:bodyDiv w:val="1"/>
      <w:marLeft w:val="0"/>
      <w:marRight w:val="0"/>
      <w:marTop w:val="0"/>
      <w:marBottom w:val="0"/>
      <w:divBdr>
        <w:top w:val="none" w:sz="0" w:space="0" w:color="auto"/>
        <w:left w:val="none" w:sz="0" w:space="0" w:color="auto"/>
        <w:bottom w:val="none" w:sz="0" w:space="0" w:color="auto"/>
        <w:right w:val="none" w:sz="0" w:space="0" w:color="auto"/>
      </w:divBdr>
    </w:div>
    <w:div w:id="136265655">
      <w:bodyDiv w:val="1"/>
      <w:marLeft w:val="0"/>
      <w:marRight w:val="0"/>
      <w:marTop w:val="0"/>
      <w:marBottom w:val="0"/>
      <w:divBdr>
        <w:top w:val="none" w:sz="0" w:space="0" w:color="auto"/>
        <w:left w:val="none" w:sz="0" w:space="0" w:color="auto"/>
        <w:bottom w:val="none" w:sz="0" w:space="0" w:color="auto"/>
        <w:right w:val="none" w:sz="0" w:space="0" w:color="auto"/>
      </w:divBdr>
    </w:div>
    <w:div w:id="136915976">
      <w:bodyDiv w:val="1"/>
      <w:marLeft w:val="0"/>
      <w:marRight w:val="0"/>
      <w:marTop w:val="0"/>
      <w:marBottom w:val="0"/>
      <w:divBdr>
        <w:top w:val="none" w:sz="0" w:space="0" w:color="auto"/>
        <w:left w:val="none" w:sz="0" w:space="0" w:color="auto"/>
        <w:bottom w:val="none" w:sz="0" w:space="0" w:color="auto"/>
        <w:right w:val="none" w:sz="0" w:space="0" w:color="auto"/>
      </w:divBdr>
    </w:div>
    <w:div w:id="136919144">
      <w:bodyDiv w:val="1"/>
      <w:marLeft w:val="0"/>
      <w:marRight w:val="0"/>
      <w:marTop w:val="0"/>
      <w:marBottom w:val="0"/>
      <w:divBdr>
        <w:top w:val="none" w:sz="0" w:space="0" w:color="auto"/>
        <w:left w:val="none" w:sz="0" w:space="0" w:color="auto"/>
        <w:bottom w:val="none" w:sz="0" w:space="0" w:color="auto"/>
        <w:right w:val="none" w:sz="0" w:space="0" w:color="auto"/>
      </w:divBdr>
    </w:div>
    <w:div w:id="137503746">
      <w:bodyDiv w:val="1"/>
      <w:marLeft w:val="0"/>
      <w:marRight w:val="0"/>
      <w:marTop w:val="0"/>
      <w:marBottom w:val="0"/>
      <w:divBdr>
        <w:top w:val="none" w:sz="0" w:space="0" w:color="auto"/>
        <w:left w:val="none" w:sz="0" w:space="0" w:color="auto"/>
        <w:bottom w:val="none" w:sz="0" w:space="0" w:color="auto"/>
        <w:right w:val="none" w:sz="0" w:space="0" w:color="auto"/>
      </w:divBdr>
    </w:div>
    <w:div w:id="137770898">
      <w:bodyDiv w:val="1"/>
      <w:marLeft w:val="0"/>
      <w:marRight w:val="0"/>
      <w:marTop w:val="0"/>
      <w:marBottom w:val="0"/>
      <w:divBdr>
        <w:top w:val="none" w:sz="0" w:space="0" w:color="auto"/>
        <w:left w:val="none" w:sz="0" w:space="0" w:color="auto"/>
        <w:bottom w:val="none" w:sz="0" w:space="0" w:color="auto"/>
        <w:right w:val="none" w:sz="0" w:space="0" w:color="auto"/>
      </w:divBdr>
    </w:div>
    <w:div w:id="138039303">
      <w:bodyDiv w:val="1"/>
      <w:marLeft w:val="0"/>
      <w:marRight w:val="0"/>
      <w:marTop w:val="0"/>
      <w:marBottom w:val="0"/>
      <w:divBdr>
        <w:top w:val="none" w:sz="0" w:space="0" w:color="auto"/>
        <w:left w:val="none" w:sz="0" w:space="0" w:color="auto"/>
        <w:bottom w:val="none" w:sz="0" w:space="0" w:color="auto"/>
        <w:right w:val="none" w:sz="0" w:space="0" w:color="auto"/>
      </w:divBdr>
    </w:div>
    <w:div w:id="138230553">
      <w:bodyDiv w:val="1"/>
      <w:marLeft w:val="0"/>
      <w:marRight w:val="0"/>
      <w:marTop w:val="0"/>
      <w:marBottom w:val="0"/>
      <w:divBdr>
        <w:top w:val="none" w:sz="0" w:space="0" w:color="auto"/>
        <w:left w:val="none" w:sz="0" w:space="0" w:color="auto"/>
        <w:bottom w:val="none" w:sz="0" w:space="0" w:color="auto"/>
        <w:right w:val="none" w:sz="0" w:space="0" w:color="auto"/>
      </w:divBdr>
    </w:div>
    <w:div w:id="140122209">
      <w:bodyDiv w:val="1"/>
      <w:marLeft w:val="0"/>
      <w:marRight w:val="0"/>
      <w:marTop w:val="0"/>
      <w:marBottom w:val="0"/>
      <w:divBdr>
        <w:top w:val="none" w:sz="0" w:space="0" w:color="auto"/>
        <w:left w:val="none" w:sz="0" w:space="0" w:color="auto"/>
        <w:bottom w:val="none" w:sz="0" w:space="0" w:color="auto"/>
        <w:right w:val="none" w:sz="0" w:space="0" w:color="auto"/>
      </w:divBdr>
    </w:div>
    <w:div w:id="140200855">
      <w:bodyDiv w:val="1"/>
      <w:marLeft w:val="0"/>
      <w:marRight w:val="0"/>
      <w:marTop w:val="0"/>
      <w:marBottom w:val="0"/>
      <w:divBdr>
        <w:top w:val="none" w:sz="0" w:space="0" w:color="auto"/>
        <w:left w:val="none" w:sz="0" w:space="0" w:color="auto"/>
        <w:bottom w:val="none" w:sz="0" w:space="0" w:color="auto"/>
        <w:right w:val="none" w:sz="0" w:space="0" w:color="auto"/>
      </w:divBdr>
    </w:div>
    <w:div w:id="140317668">
      <w:bodyDiv w:val="1"/>
      <w:marLeft w:val="0"/>
      <w:marRight w:val="0"/>
      <w:marTop w:val="0"/>
      <w:marBottom w:val="0"/>
      <w:divBdr>
        <w:top w:val="none" w:sz="0" w:space="0" w:color="auto"/>
        <w:left w:val="none" w:sz="0" w:space="0" w:color="auto"/>
        <w:bottom w:val="none" w:sz="0" w:space="0" w:color="auto"/>
        <w:right w:val="none" w:sz="0" w:space="0" w:color="auto"/>
      </w:divBdr>
    </w:div>
    <w:div w:id="140587491">
      <w:bodyDiv w:val="1"/>
      <w:marLeft w:val="0"/>
      <w:marRight w:val="0"/>
      <w:marTop w:val="0"/>
      <w:marBottom w:val="0"/>
      <w:divBdr>
        <w:top w:val="none" w:sz="0" w:space="0" w:color="auto"/>
        <w:left w:val="none" w:sz="0" w:space="0" w:color="auto"/>
        <w:bottom w:val="none" w:sz="0" w:space="0" w:color="auto"/>
        <w:right w:val="none" w:sz="0" w:space="0" w:color="auto"/>
      </w:divBdr>
    </w:div>
    <w:div w:id="141311041">
      <w:bodyDiv w:val="1"/>
      <w:marLeft w:val="0"/>
      <w:marRight w:val="0"/>
      <w:marTop w:val="0"/>
      <w:marBottom w:val="0"/>
      <w:divBdr>
        <w:top w:val="none" w:sz="0" w:space="0" w:color="auto"/>
        <w:left w:val="none" w:sz="0" w:space="0" w:color="auto"/>
        <w:bottom w:val="none" w:sz="0" w:space="0" w:color="auto"/>
        <w:right w:val="none" w:sz="0" w:space="0" w:color="auto"/>
      </w:divBdr>
      <w:divsChild>
        <w:div w:id="1974940">
          <w:marLeft w:val="0"/>
          <w:marRight w:val="0"/>
          <w:marTop w:val="0"/>
          <w:marBottom w:val="0"/>
          <w:divBdr>
            <w:top w:val="none" w:sz="0" w:space="0" w:color="auto"/>
            <w:left w:val="none" w:sz="0" w:space="0" w:color="auto"/>
            <w:bottom w:val="none" w:sz="0" w:space="0" w:color="auto"/>
            <w:right w:val="none" w:sz="0" w:space="0" w:color="auto"/>
          </w:divBdr>
        </w:div>
        <w:div w:id="20866102">
          <w:marLeft w:val="0"/>
          <w:marRight w:val="0"/>
          <w:marTop w:val="0"/>
          <w:marBottom w:val="0"/>
          <w:divBdr>
            <w:top w:val="none" w:sz="0" w:space="0" w:color="auto"/>
            <w:left w:val="none" w:sz="0" w:space="0" w:color="auto"/>
            <w:bottom w:val="none" w:sz="0" w:space="0" w:color="auto"/>
            <w:right w:val="none" w:sz="0" w:space="0" w:color="auto"/>
          </w:divBdr>
        </w:div>
        <w:div w:id="27951064">
          <w:marLeft w:val="0"/>
          <w:marRight w:val="0"/>
          <w:marTop w:val="0"/>
          <w:marBottom w:val="0"/>
          <w:divBdr>
            <w:top w:val="none" w:sz="0" w:space="0" w:color="auto"/>
            <w:left w:val="none" w:sz="0" w:space="0" w:color="auto"/>
            <w:bottom w:val="none" w:sz="0" w:space="0" w:color="auto"/>
            <w:right w:val="none" w:sz="0" w:space="0" w:color="auto"/>
          </w:divBdr>
        </w:div>
        <w:div w:id="109517371">
          <w:marLeft w:val="0"/>
          <w:marRight w:val="0"/>
          <w:marTop w:val="0"/>
          <w:marBottom w:val="0"/>
          <w:divBdr>
            <w:top w:val="none" w:sz="0" w:space="0" w:color="auto"/>
            <w:left w:val="none" w:sz="0" w:space="0" w:color="auto"/>
            <w:bottom w:val="none" w:sz="0" w:space="0" w:color="auto"/>
            <w:right w:val="none" w:sz="0" w:space="0" w:color="auto"/>
          </w:divBdr>
        </w:div>
        <w:div w:id="147718782">
          <w:marLeft w:val="0"/>
          <w:marRight w:val="0"/>
          <w:marTop w:val="0"/>
          <w:marBottom w:val="0"/>
          <w:divBdr>
            <w:top w:val="none" w:sz="0" w:space="0" w:color="auto"/>
            <w:left w:val="none" w:sz="0" w:space="0" w:color="auto"/>
            <w:bottom w:val="none" w:sz="0" w:space="0" w:color="auto"/>
            <w:right w:val="none" w:sz="0" w:space="0" w:color="auto"/>
          </w:divBdr>
        </w:div>
        <w:div w:id="213348993">
          <w:marLeft w:val="0"/>
          <w:marRight w:val="0"/>
          <w:marTop w:val="0"/>
          <w:marBottom w:val="0"/>
          <w:divBdr>
            <w:top w:val="none" w:sz="0" w:space="0" w:color="auto"/>
            <w:left w:val="none" w:sz="0" w:space="0" w:color="auto"/>
            <w:bottom w:val="none" w:sz="0" w:space="0" w:color="auto"/>
            <w:right w:val="none" w:sz="0" w:space="0" w:color="auto"/>
          </w:divBdr>
        </w:div>
        <w:div w:id="259145561">
          <w:marLeft w:val="0"/>
          <w:marRight w:val="0"/>
          <w:marTop w:val="0"/>
          <w:marBottom w:val="0"/>
          <w:divBdr>
            <w:top w:val="none" w:sz="0" w:space="0" w:color="auto"/>
            <w:left w:val="none" w:sz="0" w:space="0" w:color="auto"/>
            <w:bottom w:val="none" w:sz="0" w:space="0" w:color="auto"/>
            <w:right w:val="none" w:sz="0" w:space="0" w:color="auto"/>
          </w:divBdr>
        </w:div>
        <w:div w:id="262542309">
          <w:marLeft w:val="0"/>
          <w:marRight w:val="0"/>
          <w:marTop w:val="0"/>
          <w:marBottom w:val="0"/>
          <w:divBdr>
            <w:top w:val="none" w:sz="0" w:space="0" w:color="auto"/>
            <w:left w:val="none" w:sz="0" w:space="0" w:color="auto"/>
            <w:bottom w:val="none" w:sz="0" w:space="0" w:color="auto"/>
            <w:right w:val="none" w:sz="0" w:space="0" w:color="auto"/>
          </w:divBdr>
        </w:div>
        <w:div w:id="278728006">
          <w:marLeft w:val="0"/>
          <w:marRight w:val="0"/>
          <w:marTop w:val="0"/>
          <w:marBottom w:val="0"/>
          <w:divBdr>
            <w:top w:val="none" w:sz="0" w:space="0" w:color="auto"/>
            <w:left w:val="none" w:sz="0" w:space="0" w:color="auto"/>
            <w:bottom w:val="none" w:sz="0" w:space="0" w:color="auto"/>
            <w:right w:val="none" w:sz="0" w:space="0" w:color="auto"/>
          </w:divBdr>
        </w:div>
        <w:div w:id="293684714">
          <w:marLeft w:val="0"/>
          <w:marRight w:val="0"/>
          <w:marTop w:val="0"/>
          <w:marBottom w:val="0"/>
          <w:divBdr>
            <w:top w:val="none" w:sz="0" w:space="0" w:color="auto"/>
            <w:left w:val="none" w:sz="0" w:space="0" w:color="auto"/>
            <w:bottom w:val="none" w:sz="0" w:space="0" w:color="auto"/>
            <w:right w:val="none" w:sz="0" w:space="0" w:color="auto"/>
          </w:divBdr>
        </w:div>
        <w:div w:id="317147880">
          <w:marLeft w:val="0"/>
          <w:marRight w:val="0"/>
          <w:marTop w:val="0"/>
          <w:marBottom w:val="0"/>
          <w:divBdr>
            <w:top w:val="none" w:sz="0" w:space="0" w:color="auto"/>
            <w:left w:val="none" w:sz="0" w:space="0" w:color="auto"/>
            <w:bottom w:val="none" w:sz="0" w:space="0" w:color="auto"/>
            <w:right w:val="none" w:sz="0" w:space="0" w:color="auto"/>
          </w:divBdr>
        </w:div>
        <w:div w:id="329410733">
          <w:marLeft w:val="0"/>
          <w:marRight w:val="0"/>
          <w:marTop w:val="0"/>
          <w:marBottom w:val="0"/>
          <w:divBdr>
            <w:top w:val="none" w:sz="0" w:space="0" w:color="auto"/>
            <w:left w:val="none" w:sz="0" w:space="0" w:color="auto"/>
            <w:bottom w:val="none" w:sz="0" w:space="0" w:color="auto"/>
            <w:right w:val="none" w:sz="0" w:space="0" w:color="auto"/>
          </w:divBdr>
        </w:div>
        <w:div w:id="345402326">
          <w:marLeft w:val="0"/>
          <w:marRight w:val="0"/>
          <w:marTop w:val="0"/>
          <w:marBottom w:val="0"/>
          <w:divBdr>
            <w:top w:val="none" w:sz="0" w:space="0" w:color="auto"/>
            <w:left w:val="none" w:sz="0" w:space="0" w:color="auto"/>
            <w:bottom w:val="none" w:sz="0" w:space="0" w:color="auto"/>
            <w:right w:val="none" w:sz="0" w:space="0" w:color="auto"/>
          </w:divBdr>
        </w:div>
        <w:div w:id="431633413">
          <w:marLeft w:val="0"/>
          <w:marRight w:val="0"/>
          <w:marTop w:val="0"/>
          <w:marBottom w:val="0"/>
          <w:divBdr>
            <w:top w:val="none" w:sz="0" w:space="0" w:color="auto"/>
            <w:left w:val="none" w:sz="0" w:space="0" w:color="auto"/>
            <w:bottom w:val="none" w:sz="0" w:space="0" w:color="auto"/>
            <w:right w:val="none" w:sz="0" w:space="0" w:color="auto"/>
          </w:divBdr>
        </w:div>
        <w:div w:id="458912140">
          <w:marLeft w:val="0"/>
          <w:marRight w:val="0"/>
          <w:marTop w:val="0"/>
          <w:marBottom w:val="0"/>
          <w:divBdr>
            <w:top w:val="none" w:sz="0" w:space="0" w:color="auto"/>
            <w:left w:val="none" w:sz="0" w:space="0" w:color="auto"/>
            <w:bottom w:val="none" w:sz="0" w:space="0" w:color="auto"/>
            <w:right w:val="none" w:sz="0" w:space="0" w:color="auto"/>
          </w:divBdr>
        </w:div>
        <w:div w:id="479856685">
          <w:marLeft w:val="0"/>
          <w:marRight w:val="0"/>
          <w:marTop w:val="0"/>
          <w:marBottom w:val="0"/>
          <w:divBdr>
            <w:top w:val="none" w:sz="0" w:space="0" w:color="auto"/>
            <w:left w:val="none" w:sz="0" w:space="0" w:color="auto"/>
            <w:bottom w:val="none" w:sz="0" w:space="0" w:color="auto"/>
            <w:right w:val="none" w:sz="0" w:space="0" w:color="auto"/>
          </w:divBdr>
        </w:div>
        <w:div w:id="480121927">
          <w:marLeft w:val="0"/>
          <w:marRight w:val="0"/>
          <w:marTop w:val="0"/>
          <w:marBottom w:val="0"/>
          <w:divBdr>
            <w:top w:val="none" w:sz="0" w:space="0" w:color="auto"/>
            <w:left w:val="none" w:sz="0" w:space="0" w:color="auto"/>
            <w:bottom w:val="none" w:sz="0" w:space="0" w:color="auto"/>
            <w:right w:val="none" w:sz="0" w:space="0" w:color="auto"/>
          </w:divBdr>
        </w:div>
        <w:div w:id="481779386">
          <w:marLeft w:val="0"/>
          <w:marRight w:val="0"/>
          <w:marTop w:val="0"/>
          <w:marBottom w:val="0"/>
          <w:divBdr>
            <w:top w:val="none" w:sz="0" w:space="0" w:color="auto"/>
            <w:left w:val="none" w:sz="0" w:space="0" w:color="auto"/>
            <w:bottom w:val="none" w:sz="0" w:space="0" w:color="auto"/>
            <w:right w:val="none" w:sz="0" w:space="0" w:color="auto"/>
          </w:divBdr>
        </w:div>
        <w:div w:id="607390414">
          <w:marLeft w:val="0"/>
          <w:marRight w:val="0"/>
          <w:marTop w:val="0"/>
          <w:marBottom w:val="0"/>
          <w:divBdr>
            <w:top w:val="none" w:sz="0" w:space="0" w:color="auto"/>
            <w:left w:val="none" w:sz="0" w:space="0" w:color="auto"/>
            <w:bottom w:val="none" w:sz="0" w:space="0" w:color="auto"/>
            <w:right w:val="none" w:sz="0" w:space="0" w:color="auto"/>
          </w:divBdr>
        </w:div>
        <w:div w:id="626274208">
          <w:marLeft w:val="0"/>
          <w:marRight w:val="0"/>
          <w:marTop w:val="0"/>
          <w:marBottom w:val="0"/>
          <w:divBdr>
            <w:top w:val="none" w:sz="0" w:space="0" w:color="auto"/>
            <w:left w:val="none" w:sz="0" w:space="0" w:color="auto"/>
            <w:bottom w:val="none" w:sz="0" w:space="0" w:color="auto"/>
            <w:right w:val="none" w:sz="0" w:space="0" w:color="auto"/>
          </w:divBdr>
        </w:div>
        <w:div w:id="735787658">
          <w:marLeft w:val="0"/>
          <w:marRight w:val="0"/>
          <w:marTop w:val="0"/>
          <w:marBottom w:val="0"/>
          <w:divBdr>
            <w:top w:val="none" w:sz="0" w:space="0" w:color="auto"/>
            <w:left w:val="none" w:sz="0" w:space="0" w:color="auto"/>
            <w:bottom w:val="none" w:sz="0" w:space="0" w:color="auto"/>
            <w:right w:val="none" w:sz="0" w:space="0" w:color="auto"/>
          </w:divBdr>
        </w:div>
        <w:div w:id="737628160">
          <w:marLeft w:val="0"/>
          <w:marRight w:val="0"/>
          <w:marTop w:val="0"/>
          <w:marBottom w:val="0"/>
          <w:divBdr>
            <w:top w:val="none" w:sz="0" w:space="0" w:color="auto"/>
            <w:left w:val="none" w:sz="0" w:space="0" w:color="auto"/>
            <w:bottom w:val="none" w:sz="0" w:space="0" w:color="auto"/>
            <w:right w:val="none" w:sz="0" w:space="0" w:color="auto"/>
          </w:divBdr>
        </w:div>
        <w:div w:id="761679365">
          <w:marLeft w:val="0"/>
          <w:marRight w:val="0"/>
          <w:marTop w:val="0"/>
          <w:marBottom w:val="0"/>
          <w:divBdr>
            <w:top w:val="none" w:sz="0" w:space="0" w:color="auto"/>
            <w:left w:val="none" w:sz="0" w:space="0" w:color="auto"/>
            <w:bottom w:val="none" w:sz="0" w:space="0" w:color="auto"/>
            <w:right w:val="none" w:sz="0" w:space="0" w:color="auto"/>
          </w:divBdr>
        </w:div>
        <w:div w:id="781994932">
          <w:marLeft w:val="0"/>
          <w:marRight w:val="0"/>
          <w:marTop w:val="0"/>
          <w:marBottom w:val="0"/>
          <w:divBdr>
            <w:top w:val="none" w:sz="0" w:space="0" w:color="auto"/>
            <w:left w:val="none" w:sz="0" w:space="0" w:color="auto"/>
            <w:bottom w:val="none" w:sz="0" w:space="0" w:color="auto"/>
            <w:right w:val="none" w:sz="0" w:space="0" w:color="auto"/>
          </w:divBdr>
        </w:div>
        <w:div w:id="793669736">
          <w:marLeft w:val="0"/>
          <w:marRight w:val="0"/>
          <w:marTop w:val="0"/>
          <w:marBottom w:val="0"/>
          <w:divBdr>
            <w:top w:val="none" w:sz="0" w:space="0" w:color="auto"/>
            <w:left w:val="none" w:sz="0" w:space="0" w:color="auto"/>
            <w:bottom w:val="none" w:sz="0" w:space="0" w:color="auto"/>
            <w:right w:val="none" w:sz="0" w:space="0" w:color="auto"/>
          </w:divBdr>
        </w:div>
        <w:div w:id="836502519">
          <w:marLeft w:val="0"/>
          <w:marRight w:val="0"/>
          <w:marTop w:val="0"/>
          <w:marBottom w:val="0"/>
          <w:divBdr>
            <w:top w:val="none" w:sz="0" w:space="0" w:color="auto"/>
            <w:left w:val="none" w:sz="0" w:space="0" w:color="auto"/>
            <w:bottom w:val="none" w:sz="0" w:space="0" w:color="auto"/>
            <w:right w:val="none" w:sz="0" w:space="0" w:color="auto"/>
          </w:divBdr>
        </w:div>
        <w:div w:id="866403855">
          <w:marLeft w:val="0"/>
          <w:marRight w:val="0"/>
          <w:marTop w:val="0"/>
          <w:marBottom w:val="0"/>
          <w:divBdr>
            <w:top w:val="none" w:sz="0" w:space="0" w:color="auto"/>
            <w:left w:val="none" w:sz="0" w:space="0" w:color="auto"/>
            <w:bottom w:val="none" w:sz="0" w:space="0" w:color="auto"/>
            <w:right w:val="none" w:sz="0" w:space="0" w:color="auto"/>
          </w:divBdr>
        </w:div>
        <w:div w:id="876544186">
          <w:marLeft w:val="0"/>
          <w:marRight w:val="0"/>
          <w:marTop w:val="0"/>
          <w:marBottom w:val="0"/>
          <w:divBdr>
            <w:top w:val="none" w:sz="0" w:space="0" w:color="auto"/>
            <w:left w:val="none" w:sz="0" w:space="0" w:color="auto"/>
            <w:bottom w:val="none" w:sz="0" w:space="0" w:color="auto"/>
            <w:right w:val="none" w:sz="0" w:space="0" w:color="auto"/>
          </w:divBdr>
        </w:div>
        <w:div w:id="923876643">
          <w:marLeft w:val="0"/>
          <w:marRight w:val="0"/>
          <w:marTop w:val="0"/>
          <w:marBottom w:val="0"/>
          <w:divBdr>
            <w:top w:val="none" w:sz="0" w:space="0" w:color="auto"/>
            <w:left w:val="none" w:sz="0" w:space="0" w:color="auto"/>
            <w:bottom w:val="none" w:sz="0" w:space="0" w:color="auto"/>
            <w:right w:val="none" w:sz="0" w:space="0" w:color="auto"/>
          </w:divBdr>
        </w:div>
        <w:div w:id="982153192">
          <w:marLeft w:val="0"/>
          <w:marRight w:val="0"/>
          <w:marTop w:val="0"/>
          <w:marBottom w:val="0"/>
          <w:divBdr>
            <w:top w:val="none" w:sz="0" w:space="0" w:color="auto"/>
            <w:left w:val="none" w:sz="0" w:space="0" w:color="auto"/>
            <w:bottom w:val="none" w:sz="0" w:space="0" w:color="auto"/>
            <w:right w:val="none" w:sz="0" w:space="0" w:color="auto"/>
          </w:divBdr>
        </w:div>
        <w:div w:id="992371518">
          <w:marLeft w:val="0"/>
          <w:marRight w:val="0"/>
          <w:marTop w:val="0"/>
          <w:marBottom w:val="0"/>
          <w:divBdr>
            <w:top w:val="none" w:sz="0" w:space="0" w:color="auto"/>
            <w:left w:val="none" w:sz="0" w:space="0" w:color="auto"/>
            <w:bottom w:val="none" w:sz="0" w:space="0" w:color="auto"/>
            <w:right w:val="none" w:sz="0" w:space="0" w:color="auto"/>
          </w:divBdr>
        </w:div>
        <w:div w:id="996609872">
          <w:marLeft w:val="0"/>
          <w:marRight w:val="0"/>
          <w:marTop w:val="0"/>
          <w:marBottom w:val="0"/>
          <w:divBdr>
            <w:top w:val="none" w:sz="0" w:space="0" w:color="auto"/>
            <w:left w:val="none" w:sz="0" w:space="0" w:color="auto"/>
            <w:bottom w:val="none" w:sz="0" w:space="0" w:color="auto"/>
            <w:right w:val="none" w:sz="0" w:space="0" w:color="auto"/>
          </w:divBdr>
        </w:div>
        <w:div w:id="1047604484">
          <w:marLeft w:val="0"/>
          <w:marRight w:val="0"/>
          <w:marTop w:val="0"/>
          <w:marBottom w:val="0"/>
          <w:divBdr>
            <w:top w:val="none" w:sz="0" w:space="0" w:color="auto"/>
            <w:left w:val="none" w:sz="0" w:space="0" w:color="auto"/>
            <w:bottom w:val="none" w:sz="0" w:space="0" w:color="auto"/>
            <w:right w:val="none" w:sz="0" w:space="0" w:color="auto"/>
          </w:divBdr>
        </w:div>
        <w:div w:id="1075974445">
          <w:marLeft w:val="0"/>
          <w:marRight w:val="0"/>
          <w:marTop w:val="0"/>
          <w:marBottom w:val="0"/>
          <w:divBdr>
            <w:top w:val="none" w:sz="0" w:space="0" w:color="auto"/>
            <w:left w:val="none" w:sz="0" w:space="0" w:color="auto"/>
            <w:bottom w:val="none" w:sz="0" w:space="0" w:color="auto"/>
            <w:right w:val="none" w:sz="0" w:space="0" w:color="auto"/>
          </w:divBdr>
        </w:div>
        <w:div w:id="1095637732">
          <w:marLeft w:val="0"/>
          <w:marRight w:val="0"/>
          <w:marTop w:val="0"/>
          <w:marBottom w:val="0"/>
          <w:divBdr>
            <w:top w:val="none" w:sz="0" w:space="0" w:color="auto"/>
            <w:left w:val="none" w:sz="0" w:space="0" w:color="auto"/>
            <w:bottom w:val="none" w:sz="0" w:space="0" w:color="auto"/>
            <w:right w:val="none" w:sz="0" w:space="0" w:color="auto"/>
          </w:divBdr>
        </w:div>
        <w:div w:id="1143545878">
          <w:marLeft w:val="0"/>
          <w:marRight w:val="0"/>
          <w:marTop w:val="0"/>
          <w:marBottom w:val="0"/>
          <w:divBdr>
            <w:top w:val="none" w:sz="0" w:space="0" w:color="auto"/>
            <w:left w:val="none" w:sz="0" w:space="0" w:color="auto"/>
            <w:bottom w:val="none" w:sz="0" w:space="0" w:color="auto"/>
            <w:right w:val="none" w:sz="0" w:space="0" w:color="auto"/>
          </w:divBdr>
        </w:div>
        <w:div w:id="1191450225">
          <w:marLeft w:val="0"/>
          <w:marRight w:val="0"/>
          <w:marTop w:val="0"/>
          <w:marBottom w:val="0"/>
          <w:divBdr>
            <w:top w:val="none" w:sz="0" w:space="0" w:color="auto"/>
            <w:left w:val="none" w:sz="0" w:space="0" w:color="auto"/>
            <w:bottom w:val="none" w:sz="0" w:space="0" w:color="auto"/>
            <w:right w:val="none" w:sz="0" w:space="0" w:color="auto"/>
          </w:divBdr>
        </w:div>
        <w:div w:id="1301499606">
          <w:marLeft w:val="0"/>
          <w:marRight w:val="0"/>
          <w:marTop w:val="0"/>
          <w:marBottom w:val="0"/>
          <w:divBdr>
            <w:top w:val="none" w:sz="0" w:space="0" w:color="auto"/>
            <w:left w:val="none" w:sz="0" w:space="0" w:color="auto"/>
            <w:bottom w:val="none" w:sz="0" w:space="0" w:color="auto"/>
            <w:right w:val="none" w:sz="0" w:space="0" w:color="auto"/>
          </w:divBdr>
        </w:div>
        <w:div w:id="1350446210">
          <w:marLeft w:val="0"/>
          <w:marRight w:val="0"/>
          <w:marTop w:val="0"/>
          <w:marBottom w:val="0"/>
          <w:divBdr>
            <w:top w:val="none" w:sz="0" w:space="0" w:color="auto"/>
            <w:left w:val="none" w:sz="0" w:space="0" w:color="auto"/>
            <w:bottom w:val="none" w:sz="0" w:space="0" w:color="auto"/>
            <w:right w:val="none" w:sz="0" w:space="0" w:color="auto"/>
          </w:divBdr>
        </w:div>
        <w:div w:id="1380586709">
          <w:marLeft w:val="0"/>
          <w:marRight w:val="0"/>
          <w:marTop w:val="0"/>
          <w:marBottom w:val="0"/>
          <w:divBdr>
            <w:top w:val="none" w:sz="0" w:space="0" w:color="auto"/>
            <w:left w:val="none" w:sz="0" w:space="0" w:color="auto"/>
            <w:bottom w:val="none" w:sz="0" w:space="0" w:color="auto"/>
            <w:right w:val="none" w:sz="0" w:space="0" w:color="auto"/>
          </w:divBdr>
        </w:div>
        <w:div w:id="1418986773">
          <w:marLeft w:val="0"/>
          <w:marRight w:val="0"/>
          <w:marTop w:val="0"/>
          <w:marBottom w:val="0"/>
          <w:divBdr>
            <w:top w:val="none" w:sz="0" w:space="0" w:color="auto"/>
            <w:left w:val="none" w:sz="0" w:space="0" w:color="auto"/>
            <w:bottom w:val="none" w:sz="0" w:space="0" w:color="auto"/>
            <w:right w:val="none" w:sz="0" w:space="0" w:color="auto"/>
          </w:divBdr>
        </w:div>
        <w:div w:id="1434396801">
          <w:marLeft w:val="0"/>
          <w:marRight w:val="0"/>
          <w:marTop w:val="0"/>
          <w:marBottom w:val="0"/>
          <w:divBdr>
            <w:top w:val="none" w:sz="0" w:space="0" w:color="auto"/>
            <w:left w:val="none" w:sz="0" w:space="0" w:color="auto"/>
            <w:bottom w:val="none" w:sz="0" w:space="0" w:color="auto"/>
            <w:right w:val="none" w:sz="0" w:space="0" w:color="auto"/>
          </w:divBdr>
        </w:div>
        <w:div w:id="1565067761">
          <w:marLeft w:val="0"/>
          <w:marRight w:val="0"/>
          <w:marTop w:val="0"/>
          <w:marBottom w:val="0"/>
          <w:divBdr>
            <w:top w:val="none" w:sz="0" w:space="0" w:color="auto"/>
            <w:left w:val="none" w:sz="0" w:space="0" w:color="auto"/>
            <w:bottom w:val="none" w:sz="0" w:space="0" w:color="auto"/>
            <w:right w:val="none" w:sz="0" w:space="0" w:color="auto"/>
          </w:divBdr>
        </w:div>
        <w:div w:id="1592817101">
          <w:marLeft w:val="0"/>
          <w:marRight w:val="0"/>
          <w:marTop w:val="0"/>
          <w:marBottom w:val="0"/>
          <w:divBdr>
            <w:top w:val="none" w:sz="0" w:space="0" w:color="auto"/>
            <w:left w:val="none" w:sz="0" w:space="0" w:color="auto"/>
            <w:bottom w:val="none" w:sz="0" w:space="0" w:color="auto"/>
            <w:right w:val="none" w:sz="0" w:space="0" w:color="auto"/>
          </w:divBdr>
        </w:div>
        <w:div w:id="1596597669">
          <w:marLeft w:val="0"/>
          <w:marRight w:val="0"/>
          <w:marTop w:val="0"/>
          <w:marBottom w:val="0"/>
          <w:divBdr>
            <w:top w:val="none" w:sz="0" w:space="0" w:color="auto"/>
            <w:left w:val="none" w:sz="0" w:space="0" w:color="auto"/>
            <w:bottom w:val="none" w:sz="0" w:space="0" w:color="auto"/>
            <w:right w:val="none" w:sz="0" w:space="0" w:color="auto"/>
          </w:divBdr>
        </w:div>
        <w:div w:id="1636061901">
          <w:marLeft w:val="0"/>
          <w:marRight w:val="0"/>
          <w:marTop w:val="0"/>
          <w:marBottom w:val="0"/>
          <w:divBdr>
            <w:top w:val="none" w:sz="0" w:space="0" w:color="auto"/>
            <w:left w:val="none" w:sz="0" w:space="0" w:color="auto"/>
            <w:bottom w:val="none" w:sz="0" w:space="0" w:color="auto"/>
            <w:right w:val="none" w:sz="0" w:space="0" w:color="auto"/>
          </w:divBdr>
        </w:div>
        <w:div w:id="1689135337">
          <w:marLeft w:val="0"/>
          <w:marRight w:val="0"/>
          <w:marTop w:val="0"/>
          <w:marBottom w:val="0"/>
          <w:divBdr>
            <w:top w:val="none" w:sz="0" w:space="0" w:color="auto"/>
            <w:left w:val="none" w:sz="0" w:space="0" w:color="auto"/>
            <w:bottom w:val="none" w:sz="0" w:space="0" w:color="auto"/>
            <w:right w:val="none" w:sz="0" w:space="0" w:color="auto"/>
          </w:divBdr>
        </w:div>
        <w:div w:id="1689873448">
          <w:marLeft w:val="0"/>
          <w:marRight w:val="0"/>
          <w:marTop w:val="0"/>
          <w:marBottom w:val="0"/>
          <w:divBdr>
            <w:top w:val="none" w:sz="0" w:space="0" w:color="auto"/>
            <w:left w:val="none" w:sz="0" w:space="0" w:color="auto"/>
            <w:bottom w:val="none" w:sz="0" w:space="0" w:color="auto"/>
            <w:right w:val="none" w:sz="0" w:space="0" w:color="auto"/>
          </w:divBdr>
        </w:div>
        <w:div w:id="1693458628">
          <w:marLeft w:val="0"/>
          <w:marRight w:val="0"/>
          <w:marTop w:val="0"/>
          <w:marBottom w:val="0"/>
          <w:divBdr>
            <w:top w:val="none" w:sz="0" w:space="0" w:color="auto"/>
            <w:left w:val="none" w:sz="0" w:space="0" w:color="auto"/>
            <w:bottom w:val="none" w:sz="0" w:space="0" w:color="auto"/>
            <w:right w:val="none" w:sz="0" w:space="0" w:color="auto"/>
          </w:divBdr>
        </w:div>
        <w:div w:id="1701584352">
          <w:marLeft w:val="0"/>
          <w:marRight w:val="0"/>
          <w:marTop w:val="0"/>
          <w:marBottom w:val="0"/>
          <w:divBdr>
            <w:top w:val="none" w:sz="0" w:space="0" w:color="auto"/>
            <w:left w:val="none" w:sz="0" w:space="0" w:color="auto"/>
            <w:bottom w:val="none" w:sz="0" w:space="0" w:color="auto"/>
            <w:right w:val="none" w:sz="0" w:space="0" w:color="auto"/>
          </w:divBdr>
        </w:div>
        <w:div w:id="1750928555">
          <w:marLeft w:val="0"/>
          <w:marRight w:val="0"/>
          <w:marTop w:val="0"/>
          <w:marBottom w:val="0"/>
          <w:divBdr>
            <w:top w:val="none" w:sz="0" w:space="0" w:color="auto"/>
            <w:left w:val="none" w:sz="0" w:space="0" w:color="auto"/>
            <w:bottom w:val="none" w:sz="0" w:space="0" w:color="auto"/>
            <w:right w:val="none" w:sz="0" w:space="0" w:color="auto"/>
          </w:divBdr>
        </w:div>
        <w:div w:id="1769156118">
          <w:marLeft w:val="0"/>
          <w:marRight w:val="0"/>
          <w:marTop w:val="0"/>
          <w:marBottom w:val="0"/>
          <w:divBdr>
            <w:top w:val="none" w:sz="0" w:space="0" w:color="auto"/>
            <w:left w:val="none" w:sz="0" w:space="0" w:color="auto"/>
            <w:bottom w:val="none" w:sz="0" w:space="0" w:color="auto"/>
            <w:right w:val="none" w:sz="0" w:space="0" w:color="auto"/>
          </w:divBdr>
        </w:div>
        <w:div w:id="1813521638">
          <w:marLeft w:val="0"/>
          <w:marRight w:val="0"/>
          <w:marTop w:val="0"/>
          <w:marBottom w:val="0"/>
          <w:divBdr>
            <w:top w:val="none" w:sz="0" w:space="0" w:color="auto"/>
            <w:left w:val="none" w:sz="0" w:space="0" w:color="auto"/>
            <w:bottom w:val="none" w:sz="0" w:space="0" w:color="auto"/>
            <w:right w:val="none" w:sz="0" w:space="0" w:color="auto"/>
          </w:divBdr>
        </w:div>
        <w:div w:id="1830098699">
          <w:marLeft w:val="0"/>
          <w:marRight w:val="0"/>
          <w:marTop w:val="0"/>
          <w:marBottom w:val="0"/>
          <w:divBdr>
            <w:top w:val="none" w:sz="0" w:space="0" w:color="auto"/>
            <w:left w:val="none" w:sz="0" w:space="0" w:color="auto"/>
            <w:bottom w:val="none" w:sz="0" w:space="0" w:color="auto"/>
            <w:right w:val="none" w:sz="0" w:space="0" w:color="auto"/>
          </w:divBdr>
        </w:div>
        <w:div w:id="1907837153">
          <w:marLeft w:val="0"/>
          <w:marRight w:val="0"/>
          <w:marTop w:val="0"/>
          <w:marBottom w:val="0"/>
          <w:divBdr>
            <w:top w:val="none" w:sz="0" w:space="0" w:color="auto"/>
            <w:left w:val="none" w:sz="0" w:space="0" w:color="auto"/>
            <w:bottom w:val="none" w:sz="0" w:space="0" w:color="auto"/>
            <w:right w:val="none" w:sz="0" w:space="0" w:color="auto"/>
          </w:divBdr>
        </w:div>
        <w:div w:id="2000114907">
          <w:marLeft w:val="0"/>
          <w:marRight w:val="0"/>
          <w:marTop w:val="0"/>
          <w:marBottom w:val="0"/>
          <w:divBdr>
            <w:top w:val="none" w:sz="0" w:space="0" w:color="auto"/>
            <w:left w:val="none" w:sz="0" w:space="0" w:color="auto"/>
            <w:bottom w:val="none" w:sz="0" w:space="0" w:color="auto"/>
            <w:right w:val="none" w:sz="0" w:space="0" w:color="auto"/>
          </w:divBdr>
        </w:div>
        <w:div w:id="2020689504">
          <w:marLeft w:val="0"/>
          <w:marRight w:val="0"/>
          <w:marTop w:val="0"/>
          <w:marBottom w:val="0"/>
          <w:divBdr>
            <w:top w:val="none" w:sz="0" w:space="0" w:color="auto"/>
            <w:left w:val="none" w:sz="0" w:space="0" w:color="auto"/>
            <w:bottom w:val="none" w:sz="0" w:space="0" w:color="auto"/>
            <w:right w:val="none" w:sz="0" w:space="0" w:color="auto"/>
          </w:divBdr>
        </w:div>
        <w:div w:id="2046589968">
          <w:marLeft w:val="0"/>
          <w:marRight w:val="0"/>
          <w:marTop w:val="0"/>
          <w:marBottom w:val="0"/>
          <w:divBdr>
            <w:top w:val="none" w:sz="0" w:space="0" w:color="auto"/>
            <w:left w:val="none" w:sz="0" w:space="0" w:color="auto"/>
            <w:bottom w:val="none" w:sz="0" w:space="0" w:color="auto"/>
            <w:right w:val="none" w:sz="0" w:space="0" w:color="auto"/>
          </w:divBdr>
        </w:div>
        <w:div w:id="2053916759">
          <w:marLeft w:val="0"/>
          <w:marRight w:val="0"/>
          <w:marTop w:val="0"/>
          <w:marBottom w:val="0"/>
          <w:divBdr>
            <w:top w:val="none" w:sz="0" w:space="0" w:color="auto"/>
            <w:left w:val="none" w:sz="0" w:space="0" w:color="auto"/>
            <w:bottom w:val="none" w:sz="0" w:space="0" w:color="auto"/>
            <w:right w:val="none" w:sz="0" w:space="0" w:color="auto"/>
          </w:divBdr>
        </w:div>
      </w:divsChild>
    </w:div>
    <w:div w:id="141361458">
      <w:bodyDiv w:val="1"/>
      <w:marLeft w:val="0"/>
      <w:marRight w:val="0"/>
      <w:marTop w:val="0"/>
      <w:marBottom w:val="0"/>
      <w:divBdr>
        <w:top w:val="none" w:sz="0" w:space="0" w:color="auto"/>
        <w:left w:val="none" w:sz="0" w:space="0" w:color="auto"/>
        <w:bottom w:val="none" w:sz="0" w:space="0" w:color="auto"/>
        <w:right w:val="none" w:sz="0" w:space="0" w:color="auto"/>
      </w:divBdr>
    </w:div>
    <w:div w:id="141696014">
      <w:bodyDiv w:val="1"/>
      <w:marLeft w:val="0"/>
      <w:marRight w:val="0"/>
      <w:marTop w:val="0"/>
      <w:marBottom w:val="0"/>
      <w:divBdr>
        <w:top w:val="none" w:sz="0" w:space="0" w:color="auto"/>
        <w:left w:val="none" w:sz="0" w:space="0" w:color="auto"/>
        <w:bottom w:val="none" w:sz="0" w:space="0" w:color="auto"/>
        <w:right w:val="none" w:sz="0" w:space="0" w:color="auto"/>
      </w:divBdr>
    </w:div>
    <w:div w:id="142164707">
      <w:bodyDiv w:val="1"/>
      <w:marLeft w:val="0"/>
      <w:marRight w:val="0"/>
      <w:marTop w:val="0"/>
      <w:marBottom w:val="0"/>
      <w:divBdr>
        <w:top w:val="none" w:sz="0" w:space="0" w:color="auto"/>
        <w:left w:val="none" w:sz="0" w:space="0" w:color="auto"/>
        <w:bottom w:val="none" w:sz="0" w:space="0" w:color="auto"/>
        <w:right w:val="none" w:sz="0" w:space="0" w:color="auto"/>
      </w:divBdr>
    </w:div>
    <w:div w:id="142625117">
      <w:bodyDiv w:val="1"/>
      <w:marLeft w:val="0"/>
      <w:marRight w:val="0"/>
      <w:marTop w:val="0"/>
      <w:marBottom w:val="0"/>
      <w:divBdr>
        <w:top w:val="none" w:sz="0" w:space="0" w:color="auto"/>
        <w:left w:val="none" w:sz="0" w:space="0" w:color="auto"/>
        <w:bottom w:val="none" w:sz="0" w:space="0" w:color="auto"/>
        <w:right w:val="none" w:sz="0" w:space="0" w:color="auto"/>
      </w:divBdr>
    </w:div>
    <w:div w:id="142938700">
      <w:bodyDiv w:val="1"/>
      <w:marLeft w:val="0"/>
      <w:marRight w:val="0"/>
      <w:marTop w:val="0"/>
      <w:marBottom w:val="0"/>
      <w:divBdr>
        <w:top w:val="none" w:sz="0" w:space="0" w:color="auto"/>
        <w:left w:val="none" w:sz="0" w:space="0" w:color="auto"/>
        <w:bottom w:val="none" w:sz="0" w:space="0" w:color="auto"/>
        <w:right w:val="none" w:sz="0" w:space="0" w:color="auto"/>
      </w:divBdr>
    </w:div>
    <w:div w:id="142940634">
      <w:bodyDiv w:val="1"/>
      <w:marLeft w:val="0"/>
      <w:marRight w:val="0"/>
      <w:marTop w:val="0"/>
      <w:marBottom w:val="0"/>
      <w:divBdr>
        <w:top w:val="none" w:sz="0" w:space="0" w:color="auto"/>
        <w:left w:val="none" w:sz="0" w:space="0" w:color="auto"/>
        <w:bottom w:val="none" w:sz="0" w:space="0" w:color="auto"/>
        <w:right w:val="none" w:sz="0" w:space="0" w:color="auto"/>
      </w:divBdr>
    </w:div>
    <w:div w:id="143816492">
      <w:bodyDiv w:val="1"/>
      <w:marLeft w:val="0"/>
      <w:marRight w:val="0"/>
      <w:marTop w:val="0"/>
      <w:marBottom w:val="0"/>
      <w:divBdr>
        <w:top w:val="none" w:sz="0" w:space="0" w:color="auto"/>
        <w:left w:val="none" w:sz="0" w:space="0" w:color="auto"/>
        <w:bottom w:val="none" w:sz="0" w:space="0" w:color="auto"/>
        <w:right w:val="none" w:sz="0" w:space="0" w:color="auto"/>
      </w:divBdr>
    </w:div>
    <w:div w:id="144472065">
      <w:bodyDiv w:val="1"/>
      <w:marLeft w:val="0"/>
      <w:marRight w:val="0"/>
      <w:marTop w:val="0"/>
      <w:marBottom w:val="0"/>
      <w:divBdr>
        <w:top w:val="none" w:sz="0" w:space="0" w:color="auto"/>
        <w:left w:val="none" w:sz="0" w:space="0" w:color="auto"/>
        <w:bottom w:val="none" w:sz="0" w:space="0" w:color="auto"/>
        <w:right w:val="none" w:sz="0" w:space="0" w:color="auto"/>
      </w:divBdr>
    </w:div>
    <w:div w:id="144779047">
      <w:bodyDiv w:val="1"/>
      <w:marLeft w:val="0"/>
      <w:marRight w:val="0"/>
      <w:marTop w:val="0"/>
      <w:marBottom w:val="0"/>
      <w:divBdr>
        <w:top w:val="none" w:sz="0" w:space="0" w:color="auto"/>
        <w:left w:val="none" w:sz="0" w:space="0" w:color="auto"/>
        <w:bottom w:val="none" w:sz="0" w:space="0" w:color="auto"/>
        <w:right w:val="none" w:sz="0" w:space="0" w:color="auto"/>
      </w:divBdr>
    </w:div>
    <w:div w:id="145048308">
      <w:bodyDiv w:val="1"/>
      <w:marLeft w:val="0"/>
      <w:marRight w:val="0"/>
      <w:marTop w:val="0"/>
      <w:marBottom w:val="0"/>
      <w:divBdr>
        <w:top w:val="none" w:sz="0" w:space="0" w:color="auto"/>
        <w:left w:val="none" w:sz="0" w:space="0" w:color="auto"/>
        <w:bottom w:val="none" w:sz="0" w:space="0" w:color="auto"/>
        <w:right w:val="none" w:sz="0" w:space="0" w:color="auto"/>
      </w:divBdr>
    </w:div>
    <w:div w:id="145636438">
      <w:bodyDiv w:val="1"/>
      <w:marLeft w:val="0"/>
      <w:marRight w:val="0"/>
      <w:marTop w:val="0"/>
      <w:marBottom w:val="0"/>
      <w:divBdr>
        <w:top w:val="none" w:sz="0" w:space="0" w:color="auto"/>
        <w:left w:val="none" w:sz="0" w:space="0" w:color="auto"/>
        <w:bottom w:val="none" w:sz="0" w:space="0" w:color="auto"/>
        <w:right w:val="none" w:sz="0" w:space="0" w:color="auto"/>
      </w:divBdr>
    </w:div>
    <w:div w:id="146286189">
      <w:bodyDiv w:val="1"/>
      <w:marLeft w:val="0"/>
      <w:marRight w:val="0"/>
      <w:marTop w:val="0"/>
      <w:marBottom w:val="0"/>
      <w:divBdr>
        <w:top w:val="none" w:sz="0" w:space="0" w:color="auto"/>
        <w:left w:val="none" w:sz="0" w:space="0" w:color="auto"/>
        <w:bottom w:val="none" w:sz="0" w:space="0" w:color="auto"/>
        <w:right w:val="none" w:sz="0" w:space="0" w:color="auto"/>
      </w:divBdr>
    </w:div>
    <w:div w:id="147326435">
      <w:bodyDiv w:val="1"/>
      <w:marLeft w:val="0"/>
      <w:marRight w:val="0"/>
      <w:marTop w:val="0"/>
      <w:marBottom w:val="0"/>
      <w:divBdr>
        <w:top w:val="none" w:sz="0" w:space="0" w:color="auto"/>
        <w:left w:val="none" w:sz="0" w:space="0" w:color="auto"/>
        <w:bottom w:val="none" w:sz="0" w:space="0" w:color="auto"/>
        <w:right w:val="none" w:sz="0" w:space="0" w:color="auto"/>
      </w:divBdr>
    </w:div>
    <w:div w:id="147984700">
      <w:bodyDiv w:val="1"/>
      <w:marLeft w:val="0"/>
      <w:marRight w:val="0"/>
      <w:marTop w:val="0"/>
      <w:marBottom w:val="0"/>
      <w:divBdr>
        <w:top w:val="none" w:sz="0" w:space="0" w:color="auto"/>
        <w:left w:val="none" w:sz="0" w:space="0" w:color="auto"/>
        <w:bottom w:val="none" w:sz="0" w:space="0" w:color="auto"/>
        <w:right w:val="none" w:sz="0" w:space="0" w:color="auto"/>
      </w:divBdr>
    </w:div>
    <w:div w:id="148177514">
      <w:bodyDiv w:val="1"/>
      <w:marLeft w:val="0"/>
      <w:marRight w:val="0"/>
      <w:marTop w:val="0"/>
      <w:marBottom w:val="0"/>
      <w:divBdr>
        <w:top w:val="none" w:sz="0" w:space="0" w:color="auto"/>
        <w:left w:val="none" w:sz="0" w:space="0" w:color="auto"/>
        <w:bottom w:val="none" w:sz="0" w:space="0" w:color="auto"/>
        <w:right w:val="none" w:sz="0" w:space="0" w:color="auto"/>
      </w:divBdr>
    </w:div>
    <w:div w:id="148254187">
      <w:bodyDiv w:val="1"/>
      <w:marLeft w:val="0"/>
      <w:marRight w:val="0"/>
      <w:marTop w:val="0"/>
      <w:marBottom w:val="0"/>
      <w:divBdr>
        <w:top w:val="none" w:sz="0" w:space="0" w:color="auto"/>
        <w:left w:val="none" w:sz="0" w:space="0" w:color="auto"/>
        <w:bottom w:val="none" w:sz="0" w:space="0" w:color="auto"/>
        <w:right w:val="none" w:sz="0" w:space="0" w:color="auto"/>
      </w:divBdr>
    </w:div>
    <w:div w:id="150219666">
      <w:bodyDiv w:val="1"/>
      <w:marLeft w:val="0"/>
      <w:marRight w:val="0"/>
      <w:marTop w:val="0"/>
      <w:marBottom w:val="0"/>
      <w:divBdr>
        <w:top w:val="none" w:sz="0" w:space="0" w:color="auto"/>
        <w:left w:val="none" w:sz="0" w:space="0" w:color="auto"/>
        <w:bottom w:val="none" w:sz="0" w:space="0" w:color="auto"/>
        <w:right w:val="none" w:sz="0" w:space="0" w:color="auto"/>
      </w:divBdr>
    </w:div>
    <w:div w:id="152450398">
      <w:bodyDiv w:val="1"/>
      <w:marLeft w:val="0"/>
      <w:marRight w:val="0"/>
      <w:marTop w:val="0"/>
      <w:marBottom w:val="0"/>
      <w:divBdr>
        <w:top w:val="none" w:sz="0" w:space="0" w:color="auto"/>
        <w:left w:val="none" w:sz="0" w:space="0" w:color="auto"/>
        <w:bottom w:val="none" w:sz="0" w:space="0" w:color="auto"/>
        <w:right w:val="none" w:sz="0" w:space="0" w:color="auto"/>
      </w:divBdr>
    </w:div>
    <w:div w:id="153030181">
      <w:bodyDiv w:val="1"/>
      <w:marLeft w:val="0"/>
      <w:marRight w:val="0"/>
      <w:marTop w:val="0"/>
      <w:marBottom w:val="0"/>
      <w:divBdr>
        <w:top w:val="none" w:sz="0" w:space="0" w:color="auto"/>
        <w:left w:val="none" w:sz="0" w:space="0" w:color="auto"/>
        <w:bottom w:val="none" w:sz="0" w:space="0" w:color="auto"/>
        <w:right w:val="none" w:sz="0" w:space="0" w:color="auto"/>
      </w:divBdr>
    </w:div>
    <w:div w:id="154417104">
      <w:bodyDiv w:val="1"/>
      <w:marLeft w:val="0"/>
      <w:marRight w:val="0"/>
      <w:marTop w:val="0"/>
      <w:marBottom w:val="0"/>
      <w:divBdr>
        <w:top w:val="none" w:sz="0" w:space="0" w:color="auto"/>
        <w:left w:val="none" w:sz="0" w:space="0" w:color="auto"/>
        <w:bottom w:val="none" w:sz="0" w:space="0" w:color="auto"/>
        <w:right w:val="none" w:sz="0" w:space="0" w:color="auto"/>
      </w:divBdr>
    </w:div>
    <w:div w:id="154540746">
      <w:bodyDiv w:val="1"/>
      <w:marLeft w:val="0"/>
      <w:marRight w:val="0"/>
      <w:marTop w:val="0"/>
      <w:marBottom w:val="0"/>
      <w:divBdr>
        <w:top w:val="none" w:sz="0" w:space="0" w:color="auto"/>
        <w:left w:val="none" w:sz="0" w:space="0" w:color="auto"/>
        <w:bottom w:val="none" w:sz="0" w:space="0" w:color="auto"/>
        <w:right w:val="none" w:sz="0" w:space="0" w:color="auto"/>
      </w:divBdr>
    </w:div>
    <w:div w:id="155267462">
      <w:bodyDiv w:val="1"/>
      <w:marLeft w:val="0"/>
      <w:marRight w:val="0"/>
      <w:marTop w:val="0"/>
      <w:marBottom w:val="0"/>
      <w:divBdr>
        <w:top w:val="none" w:sz="0" w:space="0" w:color="auto"/>
        <w:left w:val="none" w:sz="0" w:space="0" w:color="auto"/>
        <w:bottom w:val="none" w:sz="0" w:space="0" w:color="auto"/>
        <w:right w:val="none" w:sz="0" w:space="0" w:color="auto"/>
      </w:divBdr>
    </w:div>
    <w:div w:id="155607866">
      <w:bodyDiv w:val="1"/>
      <w:marLeft w:val="0"/>
      <w:marRight w:val="0"/>
      <w:marTop w:val="0"/>
      <w:marBottom w:val="0"/>
      <w:divBdr>
        <w:top w:val="none" w:sz="0" w:space="0" w:color="auto"/>
        <w:left w:val="none" w:sz="0" w:space="0" w:color="auto"/>
        <w:bottom w:val="none" w:sz="0" w:space="0" w:color="auto"/>
        <w:right w:val="none" w:sz="0" w:space="0" w:color="auto"/>
      </w:divBdr>
    </w:div>
    <w:div w:id="156267214">
      <w:bodyDiv w:val="1"/>
      <w:marLeft w:val="0"/>
      <w:marRight w:val="0"/>
      <w:marTop w:val="0"/>
      <w:marBottom w:val="0"/>
      <w:divBdr>
        <w:top w:val="none" w:sz="0" w:space="0" w:color="auto"/>
        <w:left w:val="none" w:sz="0" w:space="0" w:color="auto"/>
        <w:bottom w:val="none" w:sz="0" w:space="0" w:color="auto"/>
        <w:right w:val="none" w:sz="0" w:space="0" w:color="auto"/>
      </w:divBdr>
    </w:div>
    <w:div w:id="156727717">
      <w:bodyDiv w:val="1"/>
      <w:marLeft w:val="0"/>
      <w:marRight w:val="0"/>
      <w:marTop w:val="0"/>
      <w:marBottom w:val="0"/>
      <w:divBdr>
        <w:top w:val="none" w:sz="0" w:space="0" w:color="auto"/>
        <w:left w:val="none" w:sz="0" w:space="0" w:color="auto"/>
        <w:bottom w:val="none" w:sz="0" w:space="0" w:color="auto"/>
        <w:right w:val="none" w:sz="0" w:space="0" w:color="auto"/>
      </w:divBdr>
    </w:div>
    <w:div w:id="156767959">
      <w:bodyDiv w:val="1"/>
      <w:marLeft w:val="0"/>
      <w:marRight w:val="0"/>
      <w:marTop w:val="0"/>
      <w:marBottom w:val="0"/>
      <w:divBdr>
        <w:top w:val="none" w:sz="0" w:space="0" w:color="auto"/>
        <w:left w:val="none" w:sz="0" w:space="0" w:color="auto"/>
        <w:bottom w:val="none" w:sz="0" w:space="0" w:color="auto"/>
        <w:right w:val="none" w:sz="0" w:space="0" w:color="auto"/>
      </w:divBdr>
    </w:div>
    <w:div w:id="157312456">
      <w:bodyDiv w:val="1"/>
      <w:marLeft w:val="0"/>
      <w:marRight w:val="0"/>
      <w:marTop w:val="0"/>
      <w:marBottom w:val="0"/>
      <w:divBdr>
        <w:top w:val="none" w:sz="0" w:space="0" w:color="auto"/>
        <w:left w:val="none" w:sz="0" w:space="0" w:color="auto"/>
        <w:bottom w:val="none" w:sz="0" w:space="0" w:color="auto"/>
        <w:right w:val="none" w:sz="0" w:space="0" w:color="auto"/>
      </w:divBdr>
    </w:div>
    <w:div w:id="157767291">
      <w:bodyDiv w:val="1"/>
      <w:marLeft w:val="0"/>
      <w:marRight w:val="0"/>
      <w:marTop w:val="0"/>
      <w:marBottom w:val="0"/>
      <w:divBdr>
        <w:top w:val="none" w:sz="0" w:space="0" w:color="auto"/>
        <w:left w:val="none" w:sz="0" w:space="0" w:color="auto"/>
        <w:bottom w:val="none" w:sz="0" w:space="0" w:color="auto"/>
        <w:right w:val="none" w:sz="0" w:space="0" w:color="auto"/>
      </w:divBdr>
    </w:div>
    <w:div w:id="157816888">
      <w:bodyDiv w:val="1"/>
      <w:marLeft w:val="0"/>
      <w:marRight w:val="0"/>
      <w:marTop w:val="0"/>
      <w:marBottom w:val="0"/>
      <w:divBdr>
        <w:top w:val="none" w:sz="0" w:space="0" w:color="auto"/>
        <w:left w:val="none" w:sz="0" w:space="0" w:color="auto"/>
        <w:bottom w:val="none" w:sz="0" w:space="0" w:color="auto"/>
        <w:right w:val="none" w:sz="0" w:space="0" w:color="auto"/>
      </w:divBdr>
    </w:div>
    <w:div w:id="158427564">
      <w:bodyDiv w:val="1"/>
      <w:marLeft w:val="0"/>
      <w:marRight w:val="0"/>
      <w:marTop w:val="0"/>
      <w:marBottom w:val="0"/>
      <w:divBdr>
        <w:top w:val="none" w:sz="0" w:space="0" w:color="auto"/>
        <w:left w:val="none" w:sz="0" w:space="0" w:color="auto"/>
        <w:bottom w:val="none" w:sz="0" w:space="0" w:color="auto"/>
        <w:right w:val="none" w:sz="0" w:space="0" w:color="auto"/>
      </w:divBdr>
    </w:div>
    <w:div w:id="159001623">
      <w:bodyDiv w:val="1"/>
      <w:marLeft w:val="0"/>
      <w:marRight w:val="0"/>
      <w:marTop w:val="0"/>
      <w:marBottom w:val="0"/>
      <w:divBdr>
        <w:top w:val="none" w:sz="0" w:space="0" w:color="auto"/>
        <w:left w:val="none" w:sz="0" w:space="0" w:color="auto"/>
        <w:bottom w:val="none" w:sz="0" w:space="0" w:color="auto"/>
        <w:right w:val="none" w:sz="0" w:space="0" w:color="auto"/>
      </w:divBdr>
    </w:div>
    <w:div w:id="159320024">
      <w:bodyDiv w:val="1"/>
      <w:marLeft w:val="0"/>
      <w:marRight w:val="0"/>
      <w:marTop w:val="0"/>
      <w:marBottom w:val="0"/>
      <w:divBdr>
        <w:top w:val="none" w:sz="0" w:space="0" w:color="auto"/>
        <w:left w:val="none" w:sz="0" w:space="0" w:color="auto"/>
        <w:bottom w:val="none" w:sz="0" w:space="0" w:color="auto"/>
        <w:right w:val="none" w:sz="0" w:space="0" w:color="auto"/>
      </w:divBdr>
    </w:div>
    <w:div w:id="159322053">
      <w:bodyDiv w:val="1"/>
      <w:marLeft w:val="0"/>
      <w:marRight w:val="0"/>
      <w:marTop w:val="0"/>
      <w:marBottom w:val="0"/>
      <w:divBdr>
        <w:top w:val="none" w:sz="0" w:space="0" w:color="auto"/>
        <w:left w:val="none" w:sz="0" w:space="0" w:color="auto"/>
        <w:bottom w:val="none" w:sz="0" w:space="0" w:color="auto"/>
        <w:right w:val="none" w:sz="0" w:space="0" w:color="auto"/>
      </w:divBdr>
    </w:div>
    <w:div w:id="159590815">
      <w:bodyDiv w:val="1"/>
      <w:marLeft w:val="0"/>
      <w:marRight w:val="0"/>
      <w:marTop w:val="0"/>
      <w:marBottom w:val="0"/>
      <w:divBdr>
        <w:top w:val="none" w:sz="0" w:space="0" w:color="auto"/>
        <w:left w:val="none" w:sz="0" w:space="0" w:color="auto"/>
        <w:bottom w:val="none" w:sz="0" w:space="0" w:color="auto"/>
        <w:right w:val="none" w:sz="0" w:space="0" w:color="auto"/>
      </w:divBdr>
    </w:div>
    <w:div w:id="159738428">
      <w:bodyDiv w:val="1"/>
      <w:marLeft w:val="0"/>
      <w:marRight w:val="0"/>
      <w:marTop w:val="0"/>
      <w:marBottom w:val="0"/>
      <w:divBdr>
        <w:top w:val="none" w:sz="0" w:space="0" w:color="auto"/>
        <w:left w:val="none" w:sz="0" w:space="0" w:color="auto"/>
        <w:bottom w:val="none" w:sz="0" w:space="0" w:color="auto"/>
        <w:right w:val="none" w:sz="0" w:space="0" w:color="auto"/>
      </w:divBdr>
    </w:div>
    <w:div w:id="161285834">
      <w:bodyDiv w:val="1"/>
      <w:marLeft w:val="0"/>
      <w:marRight w:val="0"/>
      <w:marTop w:val="0"/>
      <w:marBottom w:val="0"/>
      <w:divBdr>
        <w:top w:val="none" w:sz="0" w:space="0" w:color="auto"/>
        <w:left w:val="none" w:sz="0" w:space="0" w:color="auto"/>
        <w:bottom w:val="none" w:sz="0" w:space="0" w:color="auto"/>
        <w:right w:val="none" w:sz="0" w:space="0" w:color="auto"/>
      </w:divBdr>
    </w:div>
    <w:div w:id="161746981">
      <w:bodyDiv w:val="1"/>
      <w:marLeft w:val="0"/>
      <w:marRight w:val="0"/>
      <w:marTop w:val="0"/>
      <w:marBottom w:val="0"/>
      <w:divBdr>
        <w:top w:val="none" w:sz="0" w:space="0" w:color="auto"/>
        <w:left w:val="none" w:sz="0" w:space="0" w:color="auto"/>
        <w:bottom w:val="none" w:sz="0" w:space="0" w:color="auto"/>
        <w:right w:val="none" w:sz="0" w:space="0" w:color="auto"/>
      </w:divBdr>
    </w:div>
    <w:div w:id="161971266">
      <w:bodyDiv w:val="1"/>
      <w:marLeft w:val="0"/>
      <w:marRight w:val="0"/>
      <w:marTop w:val="0"/>
      <w:marBottom w:val="0"/>
      <w:divBdr>
        <w:top w:val="none" w:sz="0" w:space="0" w:color="auto"/>
        <w:left w:val="none" w:sz="0" w:space="0" w:color="auto"/>
        <w:bottom w:val="none" w:sz="0" w:space="0" w:color="auto"/>
        <w:right w:val="none" w:sz="0" w:space="0" w:color="auto"/>
      </w:divBdr>
    </w:div>
    <w:div w:id="164436906">
      <w:bodyDiv w:val="1"/>
      <w:marLeft w:val="0"/>
      <w:marRight w:val="0"/>
      <w:marTop w:val="0"/>
      <w:marBottom w:val="0"/>
      <w:divBdr>
        <w:top w:val="none" w:sz="0" w:space="0" w:color="auto"/>
        <w:left w:val="none" w:sz="0" w:space="0" w:color="auto"/>
        <w:bottom w:val="none" w:sz="0" w:space="0" w:color="auto"/>
        <w:right w:val="none" w:sz="0" w:space="0" w:color="auto"/>
      </w:divBdr>
    </w:div>
    <w:div w:id="164710111">
      <w:bodyDiv w:val="1"/>
      <w:marLeft w:val="0"/>
      <w:marRight w:val="0"/>
      <w:marTop w:val="0"/>
      <w:marBottom w:val="0"/>
      <w:divBdr>
        <w:top w:val="none" w:sz="0" w:space="0" w:color="auto"/>
        <w:left w:val="none" w:sz="0" w:space="0" w:color="auto"/>
        <w:bottom w:val="none" w:sz="0" w:space="0" w:color="auto"/>
        <w:right w:val="none" w:sz="0" w:space="0" w:color="auto"/>
      </w:divBdr>
    </w:div>
    <w:div w:id="164789790">
      <w:bodyDiv w:val="1"/>
      <w:marLeft w:val="0"/>
      <w:marRight w:val="0"/>
      <w:marTop w:val="0"/>
      <w:marBottom w:val="0"/>
      <w:divBdr>
        <w:top w:val="none" w:sz="0" w:space="0" w:color="auto"/>
        <w:left w:val="none" w:sz="0" w:space="0" w:color="auto"/>
        <w:bottom w:val="none" w:sz="0" w:space="0" w:color="auto"/>
        <w:right w:val="none" w:sz="0" w:space="0" w:color="auto"/>
      </w:divBdr>
    </w:div>
    <w:div w:id="166289918">
      <w:bodyDiv w:val="1"/>
      <w:marLeft w:val="0"/>
      <w:marRight w:val="0"/>
      <w:marTop w:val="0"/>
      <w:marBottom w:val="0"/>
      <w:divBdr>
        <w:top w:val="none" w:sz="0" w:space="0" w:color="auto"/>
        <w:left w:val="none" w:sz="0" w:space="0" w:color="auto"/>
        <w:bottom w:val="none" w:sz="0" w:space="0" w:color="auto"/>
        <w:right w:val="none" w:sz="0" w:space="0" w:color="auto"/>
      </w:divBdr>
    </w:div>
    <w:div w:id="167333505">
      <w:bodyDiv w:val="1"/>
      <w:marLeft w:val="0"/>
      <w:marRight w:val="0"/>
      <w:marTop w:val="0"/>
      <w:marBottom w:val="0"/>
      <w:divBdr>
        <w:top w:val="none" w:sz="0" w:space="0" w:color="auto"/>
        <w:left w:val="none" w:sz="0" w:space="0" w:color="auto"/>
        <w:bottom w:val="none" w:sz="0" w:space="0" w:color="auto"/>
        <w:right w:val="none" w:sz="0" w:space="0" w:color="auto"/>
      </w:divBdr>
    </w:div>
    <w:div w:id="167599344">
      <w:bodyDiv w:val="1"/>
      <w:marLeft w:val="0"/>
      <w:marRight w:val="0"/>
      <w:marTop w:val="0"/>
      <w:marBottom w:val="0"/>
      <w:divBdr>
        <w:top w:val="none" w:sz="0" w:space="0" w:color="auto"/>
        <w:left w:val="none" w:sz="0" w:space="0" w:color="auto"/>
        <w:bottom w:val="none" w:sz="0" w:space="0" w:color="auto"/>
        <w:right w:val="none" w:sz="0" w:space="0" w:color="auto"/>
      </w:divBdr>
    </w:div>
    <w:div w:id="167983901">
      <w:bodyDiv w:val="1"/>
      <w:marLeft w:val="0"/>
      <w:marRight w:val="0"/>
      <w:marTop w:val="0"/>
      <w:marBottom w:val="0"/>
      <w:divBdr>
        <w:top w:val="none" w:sz="0" w:space="0" w:color="auto"/>
        <w:left w:val="none" w:sz="0" w:space="0" w:color="auto"/>
        <w:bottom w:val="none" w:sz="0" w:space="0" w:color="auto"/>
        <w:right w:val="none" w:sz="0" w:space="0" w:color="auto"/>
      </w:divBdr>
    </w:div>
    <w:div w:id="168059558">
      <w:bodyDiv w:val="1"/>
      <w:marLeft w:val="0"/>
      <w:marRight w:val="0"/>
      <w:marTop w:val="0"/>
      <w:marBottom w:val="0"/>
      <w:divBdr>
        <w:top w:val="none" w:sz="0" w:space="0" w:color="auto"/>
        <w:left w:val="none" w:sz="0" w:space="0" w:color="auto"/>
        <w:bottom w:val="none" w:sz="0" w:space="0" w:color="auto"/>
        <w:right w:val="none" w:sz="0" w:space="0" w:color="auto"/>
      </w:divBdr>
    </w:div>
    <w:div w:id="170412642">
      <w:bodyDiv w:val="1"/>
      <w:marLeft w:val="0"/>
      <w:marRight w:val="0"/>
      <w:marTop w:val="0"/>
      <w:marBottom w:val="0"/>
      <w:divBdr>
        <w:top w:val="none" w:sz="0" w:space="0" w:color="auto"/>
        <w:left w:val="none" w:sz="0" w:space="0" w:color="auto"/>
        <w:bottom w:val="none" w:sz="0" w:space="0" w:color="auto"/>
        <w:right w:val="none" w:sz="0" w:space="0" w:color="auto"/>
      </w:divBdr>
    </w:div>
    <w:div w:id="170800878">
      <w:bodyDiv w:val="1"/>
      <w:marLeft w:val="0"/>
      <w:marRight w:val="0"/>
      <w:marTop w:val="0"/>
      <w:marBottom w:val="0"/>
      <w:divBdr>
        <w:top w:val="none" w:sz="0" w:space="0" w:color="auto"/>
        <w:left w:val="none" w:sz="0" w:space="0" w:color="auto"/>
        <w:bottom w:val="none" w:sz="0" w:space="0" w:color="auto"/>
        <w:right w:val="none" w:sz="0" w:space="0" w:color="auto"/>
      </w:divBdr>
    </w:div>
    <w:div w:id="171576519">
      <w:bodyDiv w:val="1"/>
      <w:marLeft w:val="0"/>
      <w:marRight w:val="0"/>
      <w:marTop w:val="0"/>
      <w:marBottom w:val="0"/>
      <w:divBdr>
        <w:top w:val="none" w:sz="0" w:space="0" w:color="auto"/>
        <w:left w:val="none" w:sz="0" w:space="0" w:color="auto"/>
        <w:bottom w:val="none" w:sz="0" w:space="0" w:color="auto"/>
        <w:right w:val="none" w:sz="0" w:space="0" w:color="auto"/>
      </w:divBdr>
    </w:div>
    <w:div w:id="172915788">
      <w:bodyDiv w:val="1"/>
      <w:marLeft w:val="0"/>
      <w:marRight w:val="0"/>
      <w:marTop w:val="0"/>
      <w:marBottom w:val="0"/>
      <w:divBdr>
        <w:top w:val="none" w:sz="0" w:space="0" w:color="auto"/>
        <w:left w:val="none" w:sz="0" w:space="0" w:color="auto"/>
        <w:bottom w:val="none" w:sz="0" w:space="0" w:color="auto"/>
        <w:right w:val="none" w:sz="0" w:space="0" w:color="auto"/>
      </w:divBdr>
    </w:div>
    <w:div w:id="173155612">
      <w:bodyDiv w:val="1"/>
      <w:marLeft w:val="0"/>
      <w:marRight w:val="0"/>
      <w:marTop w:val="0"/>
      <w:marBottom w:val="0"/>
      <w:divBdr>
        <w:top w:val="none" w:sz="0" w:space="0" w:color="auto"/>
        <w:left w:val="none" w:sz="0" w:space="0" w:color="auto"/>
        <w:bottom w:val="none" w:sz="0" w:space="0" w:color="auto"/>
        <w:right w:val="none" w:sz="0" w:space="0" w:color="auto"/>
      </w:divBdr>
    </w:div>
    <w:div w:id="174346395">
      <w:bodyDiv w:val="1"/>
      <w:marLeft w:val="0"/>
      <w:marRight w:val="0"/>
      <w:marTop w:val="0"/>
      <w:marBottom w:val="0"/>
      <w:divBdr>
        <w:top w:val="none" w:sz="0" w:space="0" w:color="auto"/>
        <w:left w:val="none" w:sz="0" w:space="0" w:color="auto"/>
        <w:bottom w:val="none" w:sz="0" w:space="0" w:color="auto"/>
        <w:right w:val="none" w:sz="0" w:space="0" w:color="auto"/>
      </w:divBdr>
    </w:div>
    <w:div w:id="174537802">
      <w:bodyDiv w:val="1"/>
      <w:marLeft w:val="0"/>
      <w:marRight w:val="0"/>
      <w:marTop w:val="0"/>
      <w:marBottom w:val="0"/>
      <w:divBdr>
        <w:top w:val="none" w:sz="0" w:space="0" w:color="auto"/>
        <w:left w:val="none" w:sz="0" w:space="0" w:color="auto"/>
        <w:bottom w:val="none" w:sz="0" w:space="0" w:color="auto"/>
        <w:right w:val="none" w:sz="0" w:space="0" w:color="auto"/>
      </w:divBdr>
    </w:div>
    <w:div w:id="175391536">
      <w:bodyDiv w:val="1"/>
      <w:marLeft w:val="0"/>
      <w:marRight w:val="0"/>
      <w:marTop w:val="0"/>
      <w:marBottom w:val="0"/>
      <w:divBdr>
        <w:top w:val="none" w:sz="0" w:space="0" w:color="auto"/>
        <w:left w:val="none" w:sz="0" w:space="0" w:color="auto"/>
        <w:bottom w:val="none" w:sz="0" w:space="0" w:color="auto"/>
        <w:right w:val="none" w:sz="0" w:space="0" w:color="auto"/>
      </w:divBdr>
    </w:div>
    <w:div w:id="177043035">
      <w:bodyDiv w:val="1"/>
      <w:marLeft w:val="0"/>
      <w:marRight w:val="0"/>
      <w:marTop w:val="0"/>
      <w:marBottom w:val="0"/>
      <w:divBdr>
        <w:top w:val="none" w:sz="0" w:space="0" w:color="auto"/>
        <w:left w:val="none" w:sz="0" w:space="0" w:color="auto"/>
        <w:bottom w:val="none" w:sz="0" w:space="0" w:color="auto"/>
        <w:right w:val="none" w:sz="0" w:space="0" w:color="auto"/>
      </w:divBdr>
    </w:div>
    <w:div w:id="178280214">
      <w:bodyDiv w:val="1"/>
      <w:marLeft w:val="0"/>
      <w:marRight w:val="0"/>
      <w:marTop w:val="0"/>
      <w:marBottom w:val="0"/>
      <w:divBdr>
        <w:top w:val="none" w:sz="0" w:space="0" w:color="auto"/>
        <w:left w:val="none" w:sz="0" w:space="0" w:color="auto"/>
        <w:bottom w:val="none" w:sz="0" w:space="0" w:color="auto"/>
        <w:right w:val="none" w:sz="0" w:space="0" w:color="auto"/>
      </w:divBdr>
    </w:div>
    <w:div w:id="178735847">
      <w:bodyDiv w:val="1"/>
      <w:marLeft w:val="0"/>
      <w:marRight w:val="0"/>
      <w:marTop w:val="0"/>
      <w:marBottom w:val="0"/>
      <w:divBdr>
        <w:top w:val="none" w:sz="0" w:space="0" w:color="auto"/>
        <w:left w:val="none" w:sz="0" w:space="0" w:color="auto"/>
        <w:bottom w:val="none" w:sz="0" w:space="0" w:color="auto"/>
        <w:right w:val="none" w:sz="0" w:space="0" w:color="auto"/>
      </w:divBdr>
    </w:div>
    <w:div w:id="178853834">
      <w:bodyDiv w:val="1"/>
      <w:marLeft w:val="0"/>
      <w:marRight w:val="0"/>
      <w:marTop w:val="0"/>
      <w:marBottom w:val="0"/>
      <w:divBdr>
        <w:top w:val="none" w:sz="0" w:space="0" w:color="auto"/>
        <w:left w:val="none" w:sz="0" w:space="0" w:color="auto"/>
        <w:bottom w:val="none" w:sz="0" w:space="0" w:color="auto"/>
        <w:right w:val="none" w:sz="0" w:space="0" w:color="auto"/>
      </w:divBdr>
    </w:div>
    <w:div w:id="180242972">
      <w:bodyDiv w:val="1"/>
      <w:marLeft w:val="0"/>
      <w:marRight w:val="0"/>
      <w:marTop w:val="0"/>
      <w:marBottom w:val="0"/>
      <w:divBdr>
        <w:top w:val="none" w:sz="0" w:space="0" w:color="auto"/>
        <w:left w:val="none" w:sz="0" w:space="0" w:color="auto"/>
        <w:bottom w:val="none" w:sz="0" w:space="0" w:color="auto"/>
        <w:right w:val="none" w:sz="0" w:space="0" w:color="auto"/>
      </w:divBdr>
    </w:div>
    <w:div w:id="180438683">
      <w:bodyDiv w:val="1"/>
      <w:marLeft w:val="0"/>
      <w:marRight w:val="0"/>
      <w:marTop w:val="0"/>
      <w:marBottom w:val="0"/>
      <w:divBdr>
        <w:top w:val="none" w:sz="0" w:space="0" w:color="auto"/>
        <w:left w:val="none" w:sz="0" w:space="0" w:color="auto"/>
        <w:bottom w:val="none" w:sz="0" w:space="0" w:color="auto"/>
        <w:right w:val="none" w:sz="0" w:space="0" w:color="auto"/>
      </w:divBdr>
    </w:div>
    <w:div w:id="181170639">
      <w:bodyDiv w:val="1"/>
      <w:marLeft w:val="0"/>
      <w:marRight w:val="0"/>
      <w:marTop w:val="0"/>
      <w:marBottom w:val="0"/>
      <w:divBdr>
        <w:top w:val="none" w:sz="0" w:space="0" w:color="auto"/>
        <w:left w:val="none" w:sz="0" w:space="0" w:color="auto"/>
        <w:bottom w:val="none" w:sz="0" w:space="0" w:color="auto"/>
        <w:right w:val="none" w:sz="0" w:space="0" w:color="auto"/>
      </w:divBdr>
    </w:div>
    <w:div w:id="182717981">
      <w:bodyDiv w:val="1"/>
      <w:marLeft w:val="0"/>
      <w:marRight w:val="0"/>
      <w:marTop w:val="0"/>
      <w:marBottom w:val="0"/>
      <w:divBdr>
        <w:top w:val="none" w:sz="0" w:space="0" w:color="auto"/>
        <w:left w:val="none" w:sz="0" w:space="0" w:color="auto"/>
        <w:bottom w:val="none" w:sz="0" w:space="0" w:color="auto"/>
        <w:right w:val="none" w:sz="0" w:space="0" w:color="auto"/>
      </w:divBdr>
    </w:div>
    <w:div w:id="183328921">
      <w:bodyDiv w:val="1"/>
      <w:marLeft w:val="0"/>
      <w:marRight w:val="0"/>
      <w:marTop w:val="0"/>
      <w:marBottom w:val="0"/>
      <w:divBdr>
        <w:top w:val="none" w:sz="0" w:space="0" w:color="auto"/>
        <w:left w:val="none" w:sz="0" w:space="0" w:color="auto"/>
        <w:bottom w:val="none" w:sz="0" w:space="0" w:color="auto"/>
        <w:right w:val="none" w:sz="0" w:space="0" w:color="auto"/>
      </w:divBdr>
    </w:div>
    <w:div w:id="184057590">
      <w:bodyDiv w:val="1"/>
      <w:marLeft w:val="0"/>
      <w:marRight w:val="0"/>
      <w:marTop w:val="0"/>
      <w:marBottom w:val="0"/>
      <w:divBdr>
        <w:top w:val="none" w:sz="0" w:space="0" w:color="auto"/>
        <w:left w:val="none" w:sz="0" w:space="0" w:color="auto"/>
        <w:bottom w:val="none" w:sz="0" w:space="0" w:color="auto"/>
        <w:right w:val="none" w:sz="0" w:space="0" w:color="auto"/>
      </w:divBdr>
    </w:div>
    <w:div w:id="185481811">
      <w:bodyDiv w:val="1"/>
      <w:marLeft w:val="0"/>
      <w:marRight w:val="0"/>
      <w:marTop w:val="0"/>
      <w:marBottom w:val="0"/>
      <w:divBdr>
        <w:top w:val="none" w:sz="0" w:space="0" w:color="auto"/>
        <w:left w:val="none" w:sz="0" w:space="0" w:color="auto"/>
        <w:bottom w:val="none" w:sz="0" w:space="0" w:color="auto"/>
        <w:right w:val="none" w:sz="0" w:space="0" w:color="auto"/>
      </w:divBdr>
    </w:div>
    <w:div w:id="186145054">
      <w:bodyDiv w:val="1"/>
      <w:marLeft w:val="0"/>
      <w:marRight w:val="0"/>
      <w:marTop w:val="0"/>
      <w:marBottom w:val="0"/>
      <w:divBdr>
        <w:top w:val="none" w:sz="0" w:space="0" w:color="auto"/>
        <w:left w:val="none" w:sz="0" w:space="0" w:color="auto"/>
        <w:bottom w:val="none" w:sz="0" w:space="0" w:color="auto"/>
        <w:right w:val="none" w:sz="0" w:space="0" w:color="auto"/>
      </w:divBdr>
    </w:div>
    <w:div w:id="186411672">
      <w:bodyDiv w:val="1"/>
      <w:marLeft w:val="0"/>
      <w:marRight w:val="0"/>
      <w:marTop w:val="0"/>
      <w:marBottom w:val="0"/>
      <w:divBdr>
        <w:top w:val="none" w:sz="0" w:space="0" w:color="auto"/>
        <w:left w:val="none" w:sz="0" w:space="0" w:color="auto"/>
        <w:bottom w:val="none" w:sz="0" w:space="0" w:color="auto"/>
        <w:right w:val="none" w:sz="0" w:space="0" w:color="auto"/>
      </w:divBdr>
    </w:div>
    <w:div w:id="188641655">
      <w:bodyDiv w:val="1"/>
      <w:marLeft w:val="0"/>
      <w:marRight w:val="0"/>
      <w:marTop w:val="0"/>
      <w:marBottom w:val="0"/>
      <w:divBdr>
        <w:top w:val="none" w:sz="0" w:space="0" w:color="auto"/>
        <w:left w:val="none" w:sz="0" w:space="0" w:color="auto"/>
        <w:bottom w:val="none" w:sz="0" w:space="0" w:color="auto"/>
        <w:right w:val="none" w:sz="0" w:space="0" w:color="auto"/>
      </w:divBdr>
    </w:div>
    <w:div w:id="188839418">
      <w:bodyDiv w:val="1"/>
      <w:marLeft w:val="0"/>
      <w:marRight w:val="0"/>
      <w:marTop w:val="0"/>
      <w:marBottom w:val="0"/>
      <w:divBdr>
        <w:top w:val="none" w:sz="0" w:space="0" w:color="auto"/>
        <w:left w:val="none" w:sz="0" w:space="0" w:color="auto"/>
        <w:bottom w:val="none" w:sz="0" w:space="0" w:color="auto"/>
        <w:right w:val="none" w:sz="0" w:space="0" w:color="auto"/>
      </w:divBdr>
    </w:div>
    <w:div w:id="188953240">
      <w:bodyDiv w:val="1"/>
      <w:marLeft w:val="0"/>
      <w:marRight w:val="0"/>
      <w:marTop w:val="0"/>
      <w:marBottom w:val="0"/>
      <w:divBdr>
        <w:top w:val="none" w:sz="0" w:space="0" w:color="auto"/>
        <w:left w:val="none" w:sz="0" w:space="0" w:color="auto"/>
        <w:bottom w:val="none" w:sz="0" w:space="0" w:color="auto"/>
        <w:right w:val="none" w:sz="0" w:space="0" w:color="auto"/>
      </w:divBdr>
    </w:div>
    <w:div w:id="189339419">
      <w:bodyDiv w:val="1"/>
      <w:marLeft w:val="0"/>
      <w:marRight w:val="0"/>
      <w:marTop w:val="0"/>
      <w:marBottom w:val="0"/>
      <w:divBdr>
        <w:top w:val="none" w:sz="0" w:space="0" w:color="auto"/>
        <w:left w:val="none" w:sz="0" w:space="0" w:color="auto"/>
        <w:bottom w:val="none" w:sz="0" w:space="0" w:color="auto"/>
        <w:right w:val="none" w:sz="0" w:space="0" w:color="auto"/>
      </w:divBdr>
    </w:div>
    <w:div w:id="189414041">
      <w:bodyDiv w:val="1"/>
      <w:marLeft w:val="0"/>
      <w:marRight w:val="0"/>
      <w:marTop w:val="0"/>
      <w:marBottom w:val="0"/>
      <w:divBdr>
        <w:top w:val="none" w:sz="0" w:space="0" w:color="auto"/>
        <w:left w:val="none" w:sz="0" w:space="0" w:color="auto"/>
        <w:bottom w:val="none" w:sz="0" w:space="0" w:color="auto"/>
        <w:right w:val="none" w:sz="0" w:space="0" w:color="auto"/>
      </w:divBdr>
    </w:div>
    <w:div w:id="191185472">
      <w:bodyDiv w:val="1"/>
      <w:marLeft w:val="0"/>
      <w:marRight w:val="0"/>
      <w:marTop w:val="0"/>
      <w:marBottom w:val="0"/>
      <w:divBdr>
        <w:top w:val="none" w:sz="0" w:space="0" w:color="auto"/>
        <w:left w:val="none" w:sz="0" w:space="0" w:color="auto"/>
        <w:bottom w:val="none" w:sz="0" w:space="0" w:color="auto"/>
        <w:right w:val="none" w:sz="0" w:space="0" w:color="auto"/>
      </w:divBdr>
    </w:div>
    <w:div w:id="191958426">
      <w:bodyDiv w:val="1"/>
      <w:marLeft w:val="0"/>
      <w:marRight w:val="0"/>
      <w:marTop w:val="0"/>
      <w:marBottom w:val="0"/>
      <w:divBdr>
        <w:top w:val="none" w:sz="0" w:space="0" w:color="auto"/>
        <w:left w:val="none" w:sz="0" w:space="0" w:color="auto"/>
        <w:bottom w:val="none" w:sz="0" w:space="0" w:color="auto"/>
        <w:right w:val="none" w:sz="0" w:space="0" w:color="auto"/>
      </w:divBdr>
    </w:div>
    <w:div w:id="192887757">
      <w:bodyDiv w:val="1"/>
      <w:marLeft w:val="0"/>
      <w:marRight w:val="0"/>
      <w:marTop w:val="0"/>
      <w:marBottom w:val="0"/>
      <w:divBdr>
        <w:top w:val="none" w:sz="0" w:space="0" w:color="auto"/>
        <w:left w:val="none" w:sz="0" w:space="0" w:color="auto"/>
        <w:bottom w:val="none" w:sz="0" w:space="0" w:color="auto"/>
        <w:right w:val="none" w:sz="0" w:space="0" w:color="auto"/>
      </w:divBdr>
    </w:div>
    <w:div w:id="193345815">
      <w:bodyDiv w:val="1"/>
      <w:marLeft w:val="0"/>
      <w:marRight w:val="0"/>
      <w:marTop w:val="0"/>
      <w:marBottom w:val="0"/>
      <w:divBdr>
        <w:top w:val="none" w:sz="0" w:space="0" w:color="auto"/>
        <w:left w:val="none" w:sz="0" w:space="0" w:color="auto"/>
        <w:bottom w:val="none" w:sz="0" w:space="0" w:color="auto"/>
        <w:right w:val="none" w:sz="0" w:space="0" w:color="auto"/>
      </w:divBdr>
    </w:div>
    <w:div w:id="194388145">
      <w:bodyDiv w:val="1"/>
      <w:marLeft w:val="0"/>
      <w:marRight w:val="0"/>
      <w:marTop w:val="0"/>
      <w:marBottom w:val="0"/>
      <w:divBdr>
        <w:top w:val="none" w:sz="0" w:space="0" w:color="auto"/>
        <w:left w:val="none" w:sz="0" w:space="0" w:color="auto"/>
        <w:bottom w:val="none" w:sz="0" w:space="0" w:color="auto"/>
        <w:right w:val="none" w:sz="0" w:space="0" w:color="auto"/>
      </w:divBdr>
    </w:div>
    <w:div w:id="195627741">
      <w:bodyDiv w:val="1"/>
      <w:marLeft w:val="0"/>
      <w:marRight w:val="0"/>
      <w:marTop w:val="0"/>
      <w:marBottom w:val="0"/>
      <w:divBdr>
        <w:top w:val="none" w:sz="0" w:space="0" w:color="auto"/>
        <w:left w:val="none" w:sz="0" w:space="0" w:color="auto"/>
        <w:bottom w:val="none" w:sz="0" w:space="0" w:color="auto"/>
        <w:right w:val="none" w:sz="0" w:space="0" w:color="auto"/>
      </w:divBdr>
    </w:div>
    <w:div w:id="196161666">
      <w:bodyDiv w:val="1"/>
      <w:marLeft w:val="0"/>
      <w:marRight w:val="0"/>
      <w:marTop w:val="0"/>
      <w:marBottom w:val="0"/>
      <w:divBdr>
        <w:top w:val="none" w:sz="0" w:space="0" w:color="auto"/>
        <w:left w:val="none" w:sz="0" w:space="0" w:color="auto"/>
        <w:bottom w:val="none" w:sz="0" w:space="0" w:color="auto"/>
        <w:right w:val="none" w:sz="0" w:space="0" w:color="auto"/>
      </w:divBdr>
    </w:div>
    <w:div w:id="199438413">
      <w:bodyDiv w:val="1"/>
      <w:marLeft w:val="0"/>
      <w:marRight w:val="0"/>
      <w:marTop w:val="0"/>
      <w:marBottom w:val="0"/>
      <w:divBdr>
        <w:top w:val="none" w:sz="0" w:space="0" w:color="auto"/>
        <w:left w:val="none" w:sz="0" w:space="0" w:color="auto"/>
        <w:bottom w:val="none" w:sz="0" w:space="0" w:color="auto"/>
        <w:right w:val="none" w:sz="0" w:space="0" w:color="auto"/>
      </w:divBdr>
    </w:div>
    <w:div w:id="200286076">
      <w:bodyDiv w:val="1"/>
      <w:marLeft w:val="0"/>
      <w:marRight w:val="0"/>
      <w:marTop w:val="0"/>
      <w:marBottom w:val="0"/>
      <w:divBdr>
        <w:top w:val="none" w:sz="0" w:space="0" w:color="auto"/>
        <w:left w:val="none" w:sz="0" w:space="0" w:color="auto"/>
        <w:bottom w:val="none" w:sz="0" w:space="0" w:color="auto"/>
        <w:right w:val="none" w:sz="0" w:space="0" w:color="auto"/>
      </w:divBdr>
    </w:div>
    <w:div w:id="200555092">
      <w:bodyDiv w:val="1"/>
      <w:marLeft w:val="0"/>
      <w:marRight w:val="0"/>
      <w:marTop w:val="0"/>
      <w:marBottom w:val="0"/>
      <w:divBdr>
        <w:top w:val="none" w:sz="0" w:space="0" w:color="auto"/>
        <w:left w:val="none" w:sz="0" w:space="0" w:color="auto"/>
        <w:bottom w:val="none" w:sz="0" w:space="0" w:color="auto"/>
        <w:right w:val="none" w:sz="0" w:space="0" w:color="auto"/>
      </w:divBdr>
    </w:div>
    <w:div w:id="201602704">
      <w:bodyDiv w:val="1"/>
      <w:marLeft w:val="0"/>
      <w:marRight w:val="0"/>
      <w:marTop w:val="0"/>
      <w:marBottom w:val="0"/>
      <w:divBdr>
        <w:top w:val="none" w:sz="0" w:space="0" w:color="auto"/>
        <w:left w:val="none" w:sz="0" w:space="0" w:color="auto"/>
        <w:bottom w:val="none" w:sz="0" w:space="0" w:color="auto"/>
        <w:right w:val="none" w:sz="0" w:space="0" w:color="auto"/>
      </w:divBdr>
    </w:div>
    <w:div w:id="202059784">
      <w:bodyDiv w:val="1"/>
      <w:marLeft w:val="0"/>
      <w:marRight w:val="0"/>
      <w:marTop w:val="0"/>
      <w:marBottom w:val="0"/>
      <w:divBdr>
        <w:top w:val="none" w:sz="0" w:space="0" w:color="auto"/>
        <w:left w:val="none" w:sz="0" w:space="0" w:color="auto"/>
        <w:bottom w:val="none" w:sz="0" w:space="0" w:color="auto"/>
        <w:right w:val="none" w:sz="0" w:space="0" w:color="auto"/>
      </w:divBdr>
    </w:div>
    <w:div w:id="202795631">
      <w:bodyDiv w:val="1"/>
      <w:marLeft w:val="0"/>
      <w:marRight w:val="0"/>
      <w:marTop w:val="0"/>
      <w:marBottom w:val="0"/>
      <w:divBdr>
        <w:top w:val="none" w:sz="0" w:space="0" w:color="auto"/>
        <w:left w:val="none" w:sz="0" w:space="0" w:color="auto"/>
        <w:bottom w:val="none" w:sz="0" w:space="0" w:color="auto"/>
        <w:right w:val="none" w:sz="0" w:space="0" w:color="auto"/>
      </w:divBdr>
    </w:div>
    <w:div w:id="203253999">
      <w:bodyDiv w:val="1"/>
      <w:marLeft w:val="0"/>
      <w:marRight w:val="0"/>
      <w:marTop w:val="0"/>
      <w:marBottom w:val="0"/>
      <w:divBdr>
        <w:top w:val="none" w:sz="0" w:space="0" w:color="auto"/>
        <w:left w:val="none" w:sz="0" w:space="0" w:color="auto"/>
        <w:bottom w:val="none" w:sz="0" w:space="0" w:color="auto"/>
        <w:right w:val="none" w:sz="0" w:space="0" w:color="auto"/>
      </w:divBdr>
    </w:div>
    <w:div w:id="203757150">
      <w:bodyDiv w:val="1"/>
      <w:marLeft w:val="0"/>
      <w:marRight w:val="0"/>
      <w:marTop w:val="0"/>
      <w:marBottom w:val="0"/>
      <w:divBdr>
        <w:top w:val="none" w:sz="0" w:space="0" w:color="auto"/>
        <w:left w:val="none" w:sz="0" w:space="0" w:color="auto"/>
        <w:bottom w:val="none" w:sz="0" w:space="0" w:color="auto"/>
        <w:right w:val="none" w:sz="0" w:space="0" w:color="auto"/>
      </w:divBdr>
    </w:div>
    <w:div w:id="203952991">
      <w:bodyDiv w:val="1"/>
      <w:marLeft w:val="0"/>
      <w:marRight w:val="0"/>
      <w:marTop w:val="0"/>
      <w:marBottom w:val="0"/>
      <w:divBdr>
        <w:top w:val="none" w:sz="0" w:space="0" w:color="auto"/>
        <w:left w:val="none" w:sz="0" w:space="0" w:color="auto"/>
        <w:bottom w:val="none" w:sz="0" w:space="0" w:color="auto"/>
        <w:right w:val="none" w:sz="0" w:space="0" w:color="auto"/>
      </w:divBdr>
    </w:div>
    <w:div w:id="204146719">
      <w:bodyDiv w:val="1"/>
      <w:marLeft w:val="0"/>
      <w:marRight w:val="0"/>
      <w:marTop w:val="0"/>
      <w:marBottom w:val="0"/>
      <w:divBdr>
        <w:top w:val="none" w:sz="0" w:space="0" w:color="auto"/>
        <w:left w:val="none" w:sz="0" w:space="0" w:color="auto"/>
        <w:bottom w:val="none" w:sz="0" w:space="0" w:color="auto"/>
        <w:right w:val="none" w:sz="0" w:space="0" w:color="auto"/>
      </w:divBdr>
    </w:div>
    <w:div w:id="204222525">
      <w:bodyDiv w:val="1"/>
      <w:marLeft w:val="0"/>
      <w:marRight w:val="0"/>
      <w:marTop w:val="0"/>
      <w:marBottom w:val="0"/>
      <w:divBdr>
        <w:top w:val="none" w:sz="0" w:space="0" w:color="auto"/>
        <w:left w:val="none" w:sz="0" w:space="0" w:color="auto"/>
        <w:bottom w:val="none" w:sz="0" w:space="0" w:color="auto"/>
        <w:right w:val="none" w:sz="0" w:space="0" w:color="auto"/>
      </w:divBdr>
    </w:div>
    <w:div w:id="204567441">
      <w:bodyDiv w:val="1"/>
      <w:marLeft w:val="0"/>
      <w:marRight w:val="0"/>
      <w:marTop w:val="0"/>
      <w:marBottom w:val="0"/>
      <w:divBdr>
        <w:top w:val="none" w:sz="0" w:space="0" w:color="auto"/>
        <w:left w:val="none" w:sz="0" w:space="0" w:color="auto"/>
        <w:bottom w:val="none" w:sz="0" w:space="0" w:color="auto"/>
        <w:right w:val="none" w:sz="0" w:space="0" w:color="auto"/>
      </w:divBdr>
    </w:div>
    <w:div w:id="204756301">
      <w:bodyDiv w:val="1"/>
      <w:marLeft w:val="0"/>
      <w:marRight w:val="0"/>
      <w:marTop w:val="0"/>
      <w:marBottom w:val="0"/>
      <w:divBdr>
        <w:top w:val="none" w:sz="0" w:space="0" w:color="auto"/>
        <w:left w:val="none" w:sz="0" w:space="0" w:color="auto"/>
        <w:bottom w:val="none" w:sz="0" w:space="0" w:color="auto"/>
        <w:right w:val="none" w:sz="0" w:space="0" w:color="auto"/>
      </w:divBdr>
    </w:div>
    <w:div w:id="204950276">
      <w:bodyDiv w:val="1"/>
      <w:marLeft w:val="0"/>
      <w:marRight w:val="0"/>
      <w:marTop w:val="0"/>
      <w:marBottom w:val="0"/>
      <w:divBdr>
        <w:top w:val="none" w:sz="0" w:space="0" w:color="auto"/>
        <w:left w:val="none" w:sz="0" w:space="0" w:color="auto"/>
        <w:bottom w:val="none" w:sz="0" w:space="0" w:color="auto"/>
        <w:right w:val="none" w:sz="0" w:space="0" w:color="auto"/>
      </w:divBdr>
    </w:div>
    <w:div w:id="204950712">
      <w:bodyDiv w:val="1"/>
      <w:marLeft w:val="0"/>
      <w:marRight w:val="0"/>
      <w:marTop w:val="0"/>
      <w:marBottom w:val="0"/>
      <w:divBdr>
        <w:top w:val="none" w:sz="0" w:space="0" w:color="auto"/>
        <w:left w:val="none" w:sz="0" w:space="0" w:color="auto"/>
        <w:bottom w:val="none" w:sz="0" w:space="0" w:color="auto"/>
        <w:right w:val="none" w:sz="0" w:space="0" w:color="auto"/>
      </w:divBdr>
    </w:div>
    <w:div w:id="205218047">
      <w:bodyDiv w:val="1"/>
      <w:marLeft w:val="0"/>
      <w:marRight w:val="0"/>
      <w:marTop w:val="0"/>
      <w:marBottom w:val="0"/>
      <w:divBdr>
        <w:top w:val="none" w:sz="0" w:space="0" w:color="auto"/>
        <w:left w:val="none" w:sz="0" w:space="0" w:color="auto"/>
        <w:bottom w:val="none" w:sz="0" w:space="0" w:color="auto"/>
        <w:right w:val="none" w:sz="0" w:space="0" w:color="auto"/>
      </w:divBdr>
    </w:div>
    <w:div w:id="205335352">
      <w:bodyDiv w:val="1"/>
      <w:marLeft w:val="0"/>
      <w:marRight w:val="0"/>
      <w:marTop w:val="0"/>
      <w:marBottom w:val="0"/>
      <w:divBdr>
        <w:top w:val="none" w:sz="0" w:space="0" w:color="auto"/>
        <w:left w:val="none" w:sz="0" w:space="0" w:color="auto"/>
        <w:bottom w:val="none" w:sz="0" w:space="0" w:color="auto"/>
        <w:right w:val="none" w:sz="0" w:space="0" w:color="auto"/>
      </w:divBdr>
    </w:div>
    <w:div w:id="206070698">
      <w:bodyDiv w:val="1"/>
      <w:marLeft w:val="0"/>
      <w:marRight w:val="0"/>
      <w:marTop w:val="0"/>
      <w:marBottom w:val="0"/>
      <w:divBdr>
        <w:top w:val="none" w:sz="0" w:space="0" w:color="auto"/>
        <w:left w:val="none" w:sz="0" w:space="0" w:color="auto"/>
        <w:bottom w:val="none" w:sz="0" w:space="0" w:color="auto"/>
        <w:right w:val="none" w:sz="0" w:space="0" w:color="auto"/>
      </w:divBdr>
    </w:div>
    <w:div w:id="206727207">
      <w:bodyDiv w:val="1"/>
      <w:marLeft w:val="0"/>
      <w:marRight w:val="0"/>
      <w:marTop w:val="0"/>
      <w:marBottom w:val="0"/>
      <w:divBdr>
        <w:top w:val="none" w:sz="0" w:space="0" w:color="auto"/>
        <w:left w:val="none" w:sz="0" w:space="0" w:color="auto"/>
        <w:bottom w:val="none" w:sz="0" w:space="0" w:color="auto"/>
        <w:right w:val="none" w:sz="0" w:space="0" w:color="auto"/>
      </w:divBdr>
    </w:div>
    <w:div w:id="206920548">
      <w:bodyDiv w:val="1"/>
      <w:marLeft w:val="0"/>
      <w:marRight w:val="0"/>
      <w:marTop w:val="0"/>
      <w:marBottom w:val="0"/>
      <w:divBdr>
        <w:top w:val="none" w:sz="0" w:space="0" w:color="auto"/>
        <w:left w:val="none" w:sz="0" w:space="0" w:color="auto"/>
        <w:bottom w:val="none" w:sz="0" w:space="0" w:color="auto"/>
        <w:right w:val="none" w:sz="0" w:space="0" w:color="auto"/>
      </w:divBdr>
    </w:div>
    <w:div w:id="206993628">
      <w:bodyDiv w:val="1"/>
      <w:marLeft w:val="0"/>
      <w:marRight w:val="0"/>
      <w:marTop w:val="0"/>
      <w:marBottom w:val="0"/>
      <w:divBdr>
        <w:top w:val="none" w:sz="0" w:space="0" w:color="auto"/>
        <w:left w:val="none" w:sz="0" w:space="0" w:color="auto"/>
        <w:bottom w:val="none" w:sz="0" w:space="0" w:color="auto"/>
        <w:right w:val="none" w:sz="0" w:space="0" w:color="auto"/>
      </w:divBdr>
    </w:div>
    <w:div w:id="207691871">
      <w:bodyDiv w:val="1"/>
      <w:marLeft w:val="0"/>
      <w:marRight w:val="0"/>
      <w:marTop w:val="0"/>
      <w:marBottom w:val="0"/>
      <w:divBdr>
        <w:top w:val="none" w:sz="0" w:space="0" w:color="auto"/>
        <w:left w:val="none" w:sz="0" w:space="0" w:color="auto"/>
        <w:bottom w:val="none" w:sz="0" w:space="0" w:color="auto"/>
        <w:right w:val="none" w:sz="0" w:space="0" w:color="auto"/>
      </w:divBdr>
    </w:div>
    <w:div w:id="207692093">
      <w:bodyDiv w:val="1"/>
      <w:marLeft w:val="0"/>
      <w:marRight w:val="0"/>
      <w:marTop w:val="0"/>
      <w:marBottom w:val="0"/>
      <w:divBdr>
        <w:top w:val="none" w:sz="0" w:space="0" w:color="auto"/>
        <w:left w:val="none" w:sz="0" w:space="0" w:color="auto"/>
        <w:bottom w:val="none" w:sz="0" w:space="0" w:color="auto"/>
        <w:right w:val="none" w:sz="0" w:space="0" w:color="auto"/>
      </w:divBdr>
    </w:div>
    <w:div w:id="208226246">
      <w:bodyDiv w:val="1"/>
      <w:marLeft w:val="0"/>
      <w:marRight w:val="0"/>
      <w:marTop w:val="0"/>
      <w:marBottom w:val="0"/>
      <w:divBdr>
        <w:top w:val="none" w:sz="0" w:space="0" w:color="auto"/>
        <w:left w:val="none" w:sz="0" w:space="0" w:color="auto"/>
        <w:bottom w:val="none" w:sz="0" w:space="0" w:color="auto"/>
        <w:right w:val="none" w:sz="0" w:space="0" w:color="auto"/>
      </w:divBdr>
    </w:div>
    <w:div w:id="209270917">
      <w:bodyDiv w:val="1"/>
      <w:marLeft w:val="0"/>
      <w:marRight w:val="0"/>
      <w:marTop w:val="0"/>
      <w:marBottom w:val="0"/>
      <w:divBdr>
        <w:top w:val="none" w:sz="0" w:space="0" w:color="auto"/>
        <w:left w:val="none" w:sz="0" w:space="0" w:color="auto"/>
        <w:bottom w:val="none" w:sz="0" w:space="0" w:color="auto"/>
        <w:right w:val="none" w:sz="0" w:space="0" w:color="auto"/>
      </w:divBdr>
    </w:div>
    <w:div w:id="209732002">
      <w:bodyDiv w:val="1"/>
      <w:marLeft w:val="0"/>
      <w:marRight w:val="0"/>
      <w:marTop w:val="0"/>
      <w:marBottom w:val="0"/>
      <w:divBdr>
        <w:top w:val="none" w:sz="0" w:space="0" w:color="auto"/>
        <w:left w:val="none" w:sz="0" w:space="0" w:color="auto"/>
        <w:bottom w:val="none" w:sz="0" w:space="0" w:color="auto"/>
        <w:right w:val="none" w:sz="0" w:space="0" w:color="auto"/>
      </w:divBdr>
    </w:div>
    <w:div w:id="209878517">
      <w:bodyDiv w:val="1"/>
      <w:marLeft w:val="0"/>
      <w:marRight w:val="0"/>
      <w:marTop w:val="0"/>
      <w:marBottom w:val="0"/>
      <w:divBdr>
        <w:top w:val="none" w:sz="0" w:space="0" w:color="auto"/>
        <w:left w:val="none" w:sz="0" w:space="0" w:color="auto"/>
        <w:bottom w:val="none" w:sz="0" w:space="0" w:color="auto"/>
        <w:right w:val="none" w:sz="0" w:space="0" w:color="auto"/>
      </w:divBdr>
    </w:div>
    <w:div w:id="209927096">
      <w:bodyDiv w:val="1"/>
      <w:marLeft w:val="0"/>
      <w:marRight w:val="0"/>
      <w:marTop w:val="0"/>
      <w:marBottom w:val="0"/>
      <w:divBdr>
        <w:top w:val="none" w:sz="0" w:space="0" w:color="auto"/>
        <w:left w:val="none" w:sz="0" w:space="0" w:color="auto"/>
        <w:bottom w:val="none" w:sz="0" w:space="0" w:color="auto"/>
        <w:right w:val="none" w:sz="0" w:space="0" w:color="auto"/>
      </w:divBdr>
    </w:div>
    <w:div w:id="210968789">
      <w:bodyDiv w:val="1"/>
      <w:marLeft w:val="0"/>
      <w:marRight w:val="0"/>
      <w:marTop w:val="0"/>
      <w:marBottom w:val="0"/>
      <w:divBdr>
        <w:top w:val="none" w:sz="0" w:space="0" w:color="auto"/>
        <w:left w:val="none" w:sz="0" w:space="0" w:color="auto"/>
        <w:bottom w:val="none" w:sz="0" w:space="0" w:color="auto"/>
        <w:right w:val="none" w:sz="0" w:space="0" w:color="auto"/>
      </w:divBdr>
    </w:div>
    <w:div w:id="211430298">
      <w:bodyDiv w:val="1"/>
      <w:marLeft w:val="0"/>
      <w:marRight w:val="0"/>
      <w:marTop w:val="0"/>
      <w:marBottom w:val="0"/>
      <w:divBdr>
        <w:top w:val="none" w:sz="0" w:space="0" w:color="auto"/>
        <w:left w:val="none" w:sz="0" w:space="0" w:color="auto"/>
        <w:bottom w:val="none" w:sz="0" w:space="0" w:color="auto"/>
        <w:right w:val="none" w:sz="0" w:space="0" w:color="auto"/>
      </w:divBdr>
    </w:div>
    <w:div w:id="212161597">
      <w:bodyDiv w:val="1"/>
      <w:marLeft w:val="0"/>
      <w:marRight w:val="0"/>
      <w:marTop w:val="0"/>
      <w:marBottom w:val="0"/>
      <w:divBdr>
        <w:top w:val="none" w:sz="0" w:space="0" w:color="auto"/>
        <w:left w:val="none" w:sz="0" w:space="0" w:color="auto"/>
        <w:bottom w:val="none" w:sz="0" w:space="0" w:color="auto"/>
        <w:right w:val="none" w:sz="0" w:space="0" w:color="auto"/>
      </w:divBdr>
    </w:div>
    <w:div w:id="212664466">
      <w:bodyDiv w:val="1"/>
      <w:marLeft w:val="0"/>
      <w:marRight w:val="0"/>
      <w:marTop w:val="0"/>
      <w:marBottom w:val="0"/>
      <w:divBdr>
        <w:top w:val="none" w:sz="0" w:space="0" w:color="auto"/>
        <w:left w:val="none" w:sz="0" w:space="0" w:color="auto"/>
        <w:bottom w:val="none" w:sz="0" w:space="0" w:color="auto"/>
        <w:right w:val="none" w:sz="0" w:space="0" w:color="auto"/>
      </w:divBdr>
    </w:div>
    <w:div w:id="213082227">
      <w:bodyDiv w:val="1"/>
      <w:marLeft w:val="0"/>
      <w:marRight w:val="0"/>
      <w:marTop w:val="0"/>
      <w:marBottom w:val="0"/>
      <w:divBdr>
        <w:top w:val="none" w:sz="0" w:space="0" w:color="auto"/>
        <w:left w:val="none" w:sz="0" w:space="0" w:color="auto"/>
        <w:bottom w:val="none" w:sz="0" w:space="0" w:color="auto"/>
        <w:right w:val="none" w:sz="0" w:space="0" w:color="auto"/>
      </w:divBdr>
    </w:div>
    <w:div w:id="214124455">
      <w:bodyDiv w:val="1"/>
      <w:marLeft w:val="0"/>
      <w:marRight w:val="0"/>
      <w:marTop w:val="0"/>
      <w:marBottom w:val="0"/>
      <w:divBdr>
        <w:top w:val="none" w:sz="0" w:space="0" w:color="auto"/>
        <w:left w:val="none" w:sz="0" w:space="0" w:color="auto"/>
        <w:bottom w:val="none" w:sz="0" w:space="0" w:color="auto"/>
        <w:right w:val="none" w:sz="0" w:space="0" w:color="auto"/>
      </w:divBdr>
    </w:div>
    <w:div w:id="214708669">
      <w:bodyDiv w:val="1"/>
      <w:marLeft w:val="0"/>
      <w:marRight w:val="0"/>
      <w:marTop w:val="0"/>
      <w:marBottom w:val="0"/>
      <w:divBdr>
        <w:top w:val="none" w:sz="0" w:space="0" w:color="auto"/>
        <w:left w:val="none" w:sz="0" w:space="0" w:color="auto"/>
        <w:bottom w:val="none" w:sz="0" w:space="0" w:color="auto"/>
        <w:right w:val="none" w:sz="0" w:space="0" w:color="auto"/>
      </w:divBdr>
    </w:div>
    <w:div w:id="215701225">
      <w:bodyDiv w:val="1"/>
      <w:marLeft w:val="0"/>
      <w:marRight w:val="0"/>
      <w:marTop w:val="0"/>
      <w:marBottom w:val="0"/>
      <w:divBdr>
        <w:top w:val="none" w:sz="0" w:space="0" w:color="auto"/>
        <w:left w:val="none" w:sz="0" w:space="0" w:color="auto"/>
        <w:bottom w:val="none" w:sz="0" w:space="0" w:color="auto"/>
        <w:right w:val="none" w:sz="0" w:space="0" w:color="auto"/>
      </w:divBdr>
    </w:div>
    <w:div w:id="215706504">
      <w:bodyDiv w:val="1"/>
      <w:marLeft w:val="0"/>
      <w:marRight w:val="0"/>
      <w:marTop w:val="0"/>
      <w:marBottom w:val="0"/>
      <w:divBdr>
        <w:top w:val="none" w:sz="0" w:space="0" w:color="auto"/>
        <w:left w:val="none" w:sz="0" w:space="0" w:color="auto"/>
        <w:bottom w:val="none" w:sz="0" w:space="0" w:color="auto"/>
        <w:right w:val="none" w:sz="0" w:space="0" w:color="auto"/>
      </w:divBdr>
    </w:div>
    <w:div w:id="216360573">
      <w:bodyDiv w:val="1"/>
      <w:marLeft w:val="0"/>
      <w:marRight w:val="0"/>
      <w:marTop w:val="0"/>
      <w:marBottom w:val="0"/>
      <w:divBdr>
        <w:top w:val="none" w:sz="0" w:space="0" w:color="auto"/>
        <w:left w:val="none" w:sz="0" w:space="0" w:color="auto"/>
        <w:bottom w:val="none" w:sz="0" w:space="0" w:color="auto"/>
        <w:right w:val="none" w:sz="0" w:space="0" w:color="auto"/>
      </w:divBdr>
    </w:div>
    <w:div w:id="216859485">
      <w:bodyDiv w:val="1"/>
      <w:marLeft w:val="0"/>
      <w:marRight w:val="0"/>
      <w:marTop w:val="0"/>
      <w:marBottom w:val="0"/>
      <w:divBdr>
        <w:top w:val="none" w:sz="0" w:space="0" w:color="auto"/>
        <w:left w:val="none" w:sz="0" w:space="0" w:color="auto"/>
        <w:bottom w:val="none" w:sz="0" w:space="0" w:color="auto"/>
        <w:right w:val="none" w:sz="0" w:space="0" w:color="auto"/>
      </w:divBdr>
    </w:div>
    <w:div w:id="217399692">
      <w:bodyDiv w:val="1"/>
      <w:marLeft w:val="0"/>
      <w:marRight w:val="0"/>
      <w:marTop w:val="0"/>
      <w:marBottom w:val="0"/>
      <w:divBdr>
        <w:top w:val="none" w:sz="0" w:space="0" w:color="auto"/>
        <w:left w:val="none" w:sz="0" w:space="0" w:color="auto"/>
        <w:bottom w:val="none" w:sz="0" w:space="0" w:color="auto"/>
        <w:right w:val="none" w:sz="0" w:space="0" w:color="auto"/>
      </w:divBdr>
    </w:div>
    <w:div w:id="217937156">
      <w:bodyDiv w:val="1"/>
      <w:marLeft w:val="0"/>
      <w:marRight w:val="0"/>
      <w:marTop w:val="0"/>
      <w:marBottom w:val="0"/>
      <w:divBdr>
        <w:top w:val="none" w:sz="0" w:space="0" w:color="auto"/>
        <w:left w:val="none" w:sz="0" w:space="0" w:color="auto"/>
        <w:bottom w:val="none" w:sz="0" w:space="0" w:color="auto"/>
        <w:right w:val="none" w:sz="0" w:space="0" w:color="auto"/>
      </w:divBdr>
    </w:div>
    <w:div w:id="219171663">
      <w:bodyDiv w:val="1"/>
      <w:marLeft w:val="0"/>
      <w:marRight w:val="0"/>
      <w:marTop w:val="0"/>
      <w:marBottom w:val="0"/>
      <w:divBdr>
        <w:top w:val="none" w:sz="0" w:space="0" w:color="auto"/>
        <w:left w:val="none" w:sz="0" w:space="0" w:color="auto"/>
        <w:bottom w:val="none" w:sz="0" w:space="0" w:color="auto"/>
        <w:right w:val="none" w:sz="0" w:space="0" w:color="auto"/>
      </w:divBdr>
    </w:div>
    <w:div w:id="219177549">
      <w:bodyDiv w:val="1"/>
      <w:marLeft w:val="0"/>
      <w:marRight w:val="0"/>
      <w:marTop w:val="0"/>
      <w:marBottom w:val="0"/>
      <w:divBdr>
        <w:top w:val="none" w:sz="0" w:space="0" w:color="auto"/>
        <w:left w:val="none" w:sz="0" w:space="0" w:color="auto"/>
        <w:bottom w:val="none" w:sz="0" w:space="0" w:color="auto"/>
        <w:right w:val="none" w:sz="0" w:space="0" w:color="auto"/>
      </w:divBdr>
    </w:div>
    <w:div w:id="220217747">
      <w:bodyDiv w:val="1"/>
      <w:marLeft w:val="0"/>
      <w:marRight w:val="0"/>
      <w:marTop w:val="0"/>
      <w:marBottom w:val="0"/>
      <w:divBdr>
        <w:top w:val="none" w:sz="0" w:space="0" w:color="auto"/>
        <w:left w:val="none" w:sz="0" w:space="0" w:color="auto"/>
        <w:bottom w:val="none" w:sz="0" w:space="0" w:color="auto"/>
        <w:right w:val="none" w:sz="0" w:space="0" w:color="auto"/>
      </w:divBdr>
    </w:div>
    <w:div w:id="220599692">
      <w:bodyDiv w:val="1"/>
      <w:marLeft w:val="0"/>
      <w:marRight w:val="0"/>
      <w:marTop w:val="0"/>
      <w:marBottom w:val="0"/>
      <w:divBdr>
        <w:top w:val="none" w:sz="0" w:space="0" w:color="auto"/>
        <w:left w:val="none" w:sz="0" w:space="0" w:color="auto"/>
        <w:bottom w:val="none" w:sz="0" w:space="0" w:color="auto"/>
        <w:right w:val="none" w:sz="0" w:space="0" w:color="auto"/>
      </w:divBdr>
    </w:div>
    <w:div w:id="220793619">
      <w:bodyDiv w:val="1"/>
      <w:marLeft w:val="0"/>
      <w:marRight w:val="0"/>
      <w:marTop w:val="0"/>
      <w:marBottom w:val="0"/>
      <w:divBdr>
        <w:top w:val="none" w:sz="0" w:space="0" w:color="auto"/>
        <w:left w:val="none" w:sz="0" w:space="0" w:color="auto"/>
        <w:bottom w:val="none" w:sz="0" w:space="0" w:color="auto"/>
        <w:right w:val="none" w:sz="0" w:space="0" w:color="auto"/>
      </w:divBdr>
    </w:div>
    <w:div w:id="221259146">
      <w:bodyDiv w:val="1"/>
      <w:marLeft w:val="0"/>
      <w:marRight w:val="0"/>
      <w:marTop w:val="0"/>
      <w:marBottom w:val="0"/>
      <w:divBdr>
        <w:top w:val="none" w:sz="0" w:space="0" w:color="auto"/>
        <w:left w:val="none" w:sz="0" w:space="0" w:color="auto"/>
        <w:bottom w:val="none" w:sz="0" w:space="0" w:color="auto"/>
        <w:right w:val="none" w:sz="0" w:space="0" w:color="auto"/>
      </w:divBdr>
    </w:div>
    <w:div w:id="221865734">
      <w:bodyDiv w:val="1"/>
      <w:marLeft w:val="0"/>
      <w:marRight w:val="0"/>
      <w:marTop w:val="0"/>
      <w:marBottom w:val="0"/>
      <w:divBdr>
        <w:top w:val="none" w:sz="0" w:space="0" w:color="auto"/>
        <w:left w:val="none" w:sz="0" w:space="0" w:color="auto"/>
        <w:bottom w:val="none" w:sz="0" w:space="0" w:color="auto"/>
        <w:right w:val="none" w:sz="0" w:space="0" w:color="auto"/>
      </w:divBdr>
    </w:div>
    <w:div w:id="221868731">
      <w:bodyDiv w:val="1"/>
      <w:marLeft w:val="0"/>
      <w:marRight w:val="0"/>
      <w:marTop w:val="0"/>
      <w:marBottom w:val="0"/>
      <w:divBdr>
        <w:top w:val="none" w:sz="0" w:space="0" w:color="auto"/>
        <w:left w:val="none" w:sz="0" w:space="0" w:color="auto"/>
        <w:bottom w:val="none" w:sz="0" w:space="0" w:color="auto"/>
        <w:right w:val="none" w:sz="0" w:space="0" w:color="auto"/>
      </w:divBdr>
    </w:div>
    <w:div w:id="222526169">
      <w:bodyDiv w:val="1"/>
      <w:marLeft w:val="0"/>
      <w:marRight w:val="0"/>
      <w:marTop w:val="0"/>
      <w:marBottom w:val="0"/>
      <w:divBdr>
        <w:top w:val="none" w:sz="0" w:space="0" w:color="auto"/>
        <w:left w:val="none" w:sz="0" w:space="0" w:color="auto"/>
        <w:bottom w:val="none" w:sz="0" w:space="0" w:color="auto"/>
        <w:right w:val="none" w:sz="0" w:space="0" w:color="auto"/>
      </w:divBdr>
    </w:div>
    <w:div w:id="223376988">
      <w:bodyDiv w:val="1"/>
      <w:marLeft w:val="0"/>
      <w:marRight w:val="0"/>
      <w:marTop w:val="0"/>
      <w:marBottom w:val="0"/>
      <w:divBdr>
        <w:top w:val="none" w:sz="0" w:space="0" w:color="auto"/>
        <w:left w:val="none" w:sz="0" w:space="0" w:color="auto"/>
        <w:bottom w:val="none" w:sz="0" w:space="0" w:color="auto"/>
        <w:right w:val="none" w:sz="0" w:space="0" w:color="auto"/>
      </w:divBdr>
    </w:div>
    <w:div w:id="224341138">
      <w:bodyDiv w:val="1"/>
      <w:marLeft w:val="0"/>
      <w:marRight w:val="0"/>
      <w:marTop w:val="0"/>
      <w:marBottom w:val="0"/>
      <w:divBdr>
        <w:top w:val="none" w:sz="0" w:space="0" w:color="auto"/>
        <w:left w:val="none" w:sz="0" w:space="0" w:color="auto"/>
        <w:bottom w:val="none" w:sz="0" w:space="0" w:color="auto"/>
        <w:right w:val="none" w:sz="0" w:space="0" w:color="auto"/>
      </w:divBdr>
    </w:div>
    <w:div w:id="225147925">
      <w:bodyDiv w:val="1"/>
      <w:marLeft w:val="0"/>
      <w:marRight w:val="0"/>
      <w:marTop w:val="0"/>
      <w:marBottom w:val="0"/>
      <w:divBdr>
        <w:top w:val="none" w:sz="0" w:space="0" w:color="auto"/>
        <w:left w:val="none" w:sz="0" w:space="0" w:color="auto"/>
        <w:bottom w:val="none" w:sz="0" w:space="0" w:color="auto"/>
        <w:right w:val="none" w:sz="0" w:space="0" w:color="auto"/>
      </w:divBdr>
    </w:div>
    <w:div w:id="226500709">
      <w:bodyDiv w:val="1"/>
      <w:marLeft w:val="0"/>
      <w:marRight w:val="0"/>
      <w:marTop w:val="0"/>
      <w:marBottom w:val="0"/>
      <w:divBdr>
        <w:top w:val="none" w:sz="0" w:space="0" w:color="auto"/>
        <w:left w:val="none" w:sz="0" w:space="0" w:color="auto"/>
        <w:bottom w:val="none" w:sz="0" w:space="0" w:color="auto"/>
        <w:right w:val="none" w:sz="0" w:space="0" w:color="auto"/>
      </w:divBdr>
    </w:div>
    <w:div w:id="228271095">
      <w:bodyDiv w:val="1"/>
      <w:marLeft w:val="0"/>
      <w:marRight w:val="0"/>
      <w:marTop w:val="0"/>
      <w:marBottom w:val="0"/>
      <w:divBdr>
        <w:top w:val="none" w:sz="0" w:space="0" w:color="auto"/>
        <w:left w:val="none" w:sz="0" w:space="0" w:color="auto"/>
        <w:bottom w:val="none" w:sz="0" w:space="0" w:color="auto"/>
        <w:right w:val="none" w:sz="0" w:space="0" w:color="auto"/>
      </w:divBdr>
    </w:div>
    <w:div w:id="228611855">
      <w:bodyDiv w:val="1"/>
      <w:marLeft w:val="0"/>
      <w:marRight w:val="0"/>
      <w:marTop w:val="0"/>
      <w:marBottom w:val="0"/>
      <w:divBdr>
        <w:top w:val="none" w:sz="0" w:space="0" w:color="auto"/>
        <w:left w:val="none" w:sz="0" w:space="0" w:color="auto"/>
        <w:bottom w:val="none" w:sz="0" w:space="0" w:color="auto"/>
        <w:right w:val="none" w:sz="0" w:space="0" w:color="auto"/>
      </w:divBdr>
    </w:div>
    <w:div w:id="228883205">
      <w:bodyDiv w:val="1"/>
      <w:marLeft w:val="0"/>
      <w:marRight w:val="0"/>
      <w:marTop w:val="0"/>
      <w:marBottom w:val="0"/>
      <w:divBdr>
        <w:top w:val="none" w:sz="0" w:space="0" w:color="auto"/>
        <w:left w:val="none" w:sz="0" w:space="0" w:color="auto"/>
        <w:bottom w:val="none" w:sz="0" w:space="0" w:color="auto"/>
        <w:right w:val="none" w:sz="0" w:space="0" w:color="auto"/>
      </w:divBdr>
    </w:div>
    <w:div w:id="229049045">
      <w:bodyDiv w:val="1"/>
      <w:marLeft w:val="0"/>
      <w:marRight w:val="0"/>
      <w:marTop w:val="0"/>
      <w:marBottom w:val="0"/>
      <w:divBdr>
        <w:top w:val="none" w:sz="0" w:space="0" w:color="auto"/>
        <w:left w:val="none" w:sz="0" w:space="0" w:color="auto"/>
        <w:bottom w:val="none" w:sz="0" w:space="0" w:color="auto"/>
        <w:right w:val="none" w:sz="0" w:space="0" w:color="auto"/>
      </w:divBdr>
    </w:div>
    <w:div w:id="229270857">
      <w:bodyDiv w:val="1"/>
      <w:marLeft w:val="0"/>
      <w:marRight w:val="0"/>
      <w:marTop w:val="0"/>
      <w:marBottom w:val="0"/>
      <w:divBdr>
        <w:top w:val="none" w:sz="0" w:space="0" w:color="auto"/>
        <w:left w:val="none" w:sz="0" w:space="0" w:color="auto"/>
        <w:bottom w:val="none" w:sz="0" w:space="0" w:color="auto"/>
        <w:right w:val="none" w:sz="0" w:space="0" w:color="auto"/>
      </w:divBdr>
    </w:div>
    <w:div w:id="229535104">
      <w:bodyDiv w:val="1"/>
      <w:marLeft w:val="0"/>
      <w:marRight w:val="0"/>
      <w:marTop w:val="0"/>
      <w:marBottom w:val="0"/>
      <w:divBdr>
        <w:top w:val="none" w:sz="0" w:space="0" w:color="auto"/>
        <w:left w:val="none" w:sz="0" w:space="0" w:color="auto"/>
        <w:bottom w:val="none" w:sz="0" w:space="0" w:color="auto"/>
        <w:right w:val="none" w:sz="0" w:space="0" w:color="auto"/>
      </w:divBdr>
    </w:div>
    <w:div w:id="229922549">
      <w:bodyDiv w:val="1"/>
      <w:marLeft w:val="0"/>
      <w:marRight w:val="0"/>
      <w:marTop w:val="0"/>
      <w:marBottom w:val="0"/>
      <w:divBdr>
        <w:top w:val="none" w:sz="0" w:space="0" w:color="auto"/>
        <w:left w:val="none" w:sz="0" w:space="0" w:color="auto"/>
        <w:bottom w:val="none" w:sz="0" w:space="0" w:color="auto"/>
        <w:right w:val="none" w:sz="0" w:space="0" w:color="auto"/>
      </w:divBdr>
    </w:div>
    <w:div w:id="230503870">
      <w:bodyDiv w:val="1"/>
      <w:marLeft w:val="0"/>
      <w:marRight w:val="0"/>
      <w:marTop w:val="0"/>
      <w:marBottom w:val="0"/>
      <w:divBdr>
        <w:top w:val="none" w:sz="0" w:space="0" w:color="auto"/>
        <w:left w:val="none" w:sz="0" w:space="0" w:color="auto"/>
        <w:bottom w:val="none" w:sz="0" w:space="0" w:color="auto"/>
        <w:right w:val="none" w:sz="0" w:space="0" w:color="auto"/>
      </w:divBdr>
    </w:div>
    <w:div w:id="230578615">
      <w:bodyDiv w:val="1"/>
      <w:marLeft w:val="0"/>
      <w:marRight w:val="0"/>
      <w:marTop w:val="0"/>
      <w:marBottom w:val="0"/>
      <w:divBdr>
        <w:top w:val="none" w:sz="0" w:space="0" w:color="auto"/>
        <w:left w:val="none" w:sz="0" w:space="0" w:color="auto"/>
        <w:bottom w:val="none" w:sz="0" w:space="0" w:color="auto"/>
        <w:right w:val="none" w:sz="0" w:space="0" w:color="auto"/>
      </w:divBdr>
    </w:div>
    <w:div w:id="231544113">
      <w:bodyDiv w:val="1"/>
      <w:marLeft w:val="0"/>
      <w:marRight w:val="0"/>
      <w:marTop w:val="0"/>
      <w:marBottom w:val="0"/>
      <w:divBdr>
        <w:top w:val="none" w:sz="0" w:space="0" w:color="auto"/>
        <w:left w:val="none" w:sz="0" w:space="0" w:color="auto"/>
        <w:bottom w:val="none" w:sz="0" w:space="0" w:color="auto"/>
        <w:right w:val="none" w:sz="0" w:space="0" w:color="auto"/>
      </w:divBdr>
    </w:div>
    <w:div w:id="232397814">
      <w:bodyDiv w:val="1"/>
      <w:marLeft w:val="0"/>
      <w:marRight w:val="0"/>
      <w:marTop w:val="0"/>
      <w:marBottom w:val="0"/>
      <w:divBdr>
        <w:top w:val="none" w:sz="0" w:space="0" w:color="auto"/>
        <w:left w:val="none" w:sz="0" w:space="0" w:color="auto"/>
        <w:bottom w:val="none" w:sz="0" w:space="0" w:color="auto"/>
        <w:right w:val="none" w:sz="0" w:space="0" w:color="auto"/>
      </w:divBdr>
    </w:div>
    <w:div w:id="232665901">
      <w:bodyDiv w:val="1"/>
      <w:marLeft w:val="0"/>
      <w:marRight w:val="0"/>
      <w:marTop w:val="0"/>
      <w:marBottom w:val="0"/>
      <w:divBdr>
        <w:top w:val="none" w:sz="0" w:space="0" w:color="auto"/>
        <w:left w:val="none" w:sz="0" w:space="0" w:color="auto"/>
        <w:bottom w:val="none" w:sz="0" w:space="0" w:color="auto"/>
        <w:right w:val="none" w:sz="0" w:space="0" w:color="auto"/>
      </w:divBdr>
    </w:div>
    <w:div w:id="233324323">
      <w:bodyDiv w:val="1"/>
      <w:marLeft w:val="0"/>
      <w:marRight w:val="0"/>
      <w:marTop w:val="0"/>
      <w:marBottom w:val="0"/>
      <w:divBdr>
        <w:top w:val="none" w:sz="0" w:space="0" w:color="auto"/>
        <w:left w:val="none" w:sz="0" w:space="0" w:color="auto"/>
        <w:bottom w:val="none" w:sz="0" w:space="0" w:color="auto"/>
        <w:right w:val="none" w:sz="0" w:space="0" w:color="auto"/>
      </w:divBdr>
    </w:div>
    <w:div w:id="233588835">
      <w:bodyDiv w:val="1"/>
      <w:marLeft w:val="0"/>
      <w:marRight w:val="0"/>
      <w:marTop w:val="0"/>
      <w:marBottom w:val="0"/>
      <w:divBdr>
        <w:top w:val="none" w:sz="0" w:space="0" w:color="auto"/>
        <w:left w:val="none" w:sz="0" w:space="0" w:color="auto"/>
        <w:bottom w:val="none" w:sz="0" w:space="0" w:color="auto"/>
        <w:right w:val="none" w:sz="0" w:space="0" w:color="auto"/>
      </w:divBdr>
    </w:div>
    <w:div w:id="235017700">
      <w:bodyDiv w:val="1"/>
      <w:marLeft w:val="0"/>
      <w:marRight w:val="0"/>
      <w:marTop w:val="0"/>
      <w:marBottom w:val="0"/>
      <w:divBdr>
        <w:top w:val="none" w:sz="0" w:space="0" w:color="auto"/>
        <w:left w:val="none" w:sz="0" w:space="0" w:color="auto"/>
        <w:bottom w:val="none" w:sz="0" w:space="0" w:color="auto"/>
        <w:right w:val="none" w:sz="0" w:space="0" w:color="auto"/>
      </w:divBdr>
    </w:div>
    <w:div w:id="236213295">
      <w:bodyDiv w:val="1"/>
      <w:marLeft w:val="0"/>
      <w:marRight w:val="0"/>
      <w:marTop w:val="0"/>
      <w:marBottom w:val="0"/>
      <w:divBdr>
        <w:top w:val="none" w:sz="0" w:space="0" w:color="auto"/>
        <w:left w:val="none" w:sz="0" w:space="0" w:color="auto"/>
        <w:bottom w:val="none" w:sz="0" w:space="0" w:color="auto"/>
        <w:right w:val="none" w:sz="0" w:space="0" w:color="auto"/>
      </w:divBdr>
    </w:div>
    <w:div w:id="236938596">
      <w:bodyDiv w:val="1"/>
      <w:marLeft w:val="0"/>
      <w:marRight w:val="0"/>
      <w:marTop w:val="0"/>
      <w:marBottom w:val="0"/>
      <w:divBdr>
        <w:top w:val="none" w:sz="0" w:space="0" w:color="auto"/>
        <w:left w:val="none" w:sz="0" w:space="0" w:color="auto"/>
        <w:bottom w:val="none" w:sz="0" w:space="0" w:color="auto"/>
        <w:right w:val="none" w:sz="0" w:space="0" w:color="auto"/>
      </w:divBdr>
    </w:div>
    <w:div w:id="237254763">
      <w:bodyDiv w:val="1"/>
      <w:marLeft w:val="0"/>
      <w:marRight w:val="0"/>
      <w:marTop w:val="0"/>
      <w:marBottom w:val="0"/>
      <w:divBdr>
        <w:top w:val="none" w:sz="0" w:space="0" w:color="auto"/>
        <w:left w:val="none" w:sz="0" w:space="0" w:color="auto"/>
        <w:bottom w:val="none" w:sz="0" w:space="0" w:color="auto"/>
        <w:right w:val="none" w:sz="0" w:space="0" w:color="auto"/>
      </w:divBdr>
    </w:div>
    <w:div w:id="237443283">
      <w:bodyDiv w:val="1"/>
      <w:marLeft w:val="0"/>
      <w:marRight w:val="0"/>
      <w:marTop w:val="0"/>
      <w:marBottom w:val="0"/>
      <w:divBdr>
        <w:top w:val="none" w:sz="0" w:space="0" w:color="auto"/>
        <w:left w:val="none" w:sz="0" w:space="0" w:color="auto"/>
        <w:bottom w:val="none" w:sz="0" w:space="0" w:color="auto"/>
        <w:right w:val="none" w:sz="0" w:space="0" w:color="auto"/>
      </w:divBdr>
    </w:div>
    <w:div w:id="237444943">
      <w:bodyDiv w:val="1"/>
      <w:marLeft w:val="0"/>
      <w:marRight w:val="0"/>
      <w:marTop w:val="0"/>
      <w:marBottom w:val="0"/>
      <w:divBdr>
        <w:top w:val="none" w:sz="0" w:space="0" w:color="auto"/>
        <w:left w:val="none" w:sz="0" w:space="0" w:color="auto"/>
        <w:bottom w:val="none" w:sz="0" w:space="0" w:color="auto"/>
        <w:right w:val="none" w:sz="0" w:space="0" w:color="auto"/>
      </w:divBdr>
    </w:div>
    <w:div w:id="238029055">
      <w:bodyDiv w:val="1"/>
      <w:marLeft w:val="0"/>
      <w:marRight w:val="0"/>
      <w:marTop w:val="0"/>
      <w:marBottom w:val="0"/>
      <w:divBdr>
        <w:top w:val="none" w:sz="0" w:space="0" w:color="auto"/>
        <w:left w:val="none" w:sz="0" w:space="0" w:color="auto"/>
        <w:bottom w:val="none" w:sz="0" w:space="0" w:color="auto"/>
        <w:right w:val="none" w:sz="0" w:space="0" w:color="auto"/>
      </w:divBdr>
    </w:div>
    <w:div w:id="238289329">
      <w:bodyDiv w:val="1"/>
      <w:marLeft w:val="0"/>
      <w:marRight w:val="0"/>
      <w:marTop w:val="0"/>
      <w:marBottom w:val="0"/>
      <w:divBdr>
        <w:top w:val="none" w:sz="0" w:space="0" w:color="auto"/>
        <w:left w:val="none" w:sz="0" w:space="0" w:color="auto"/>
        <w:bottom w:val="none" w:sz="0" w:space="0" w:color="auto"/>
        <w:right w:val="none" w:sz="0" w:space="0" w:color="auto"/>
      </w:divBdr>
    </w:div>
    <w:div w:id="238833467">
      <w:bodyDiv w:val="1"/>
      <w:marLeft w:val="0"/>
      <w:marRight w:val="0"/>
      <w:marTop w:val="0"/>
      <w:marBottom w:val="0"/>
      <w:divBdr>
        <w:top w:val="none" w:sz="0" w:space="0" w:color="auto"/>
        <w:left w:val="none" w:sz="0" w:space="0" w:color="auto"/>
        <w:bottom w:val="none" w:sz="0" w:space="0" w:color="auto"/>
        <w:right w:val="none" w:sz="0" w:space="0" w:color="auto"/>
      </w:divBdr>
    </w:div>
    <w:div w:id="239145270">
      <w:bodyDiv w:val="1"/>
      <w:marLeft w:val="0"/>
      <w:marRight w:val="0"/>
      <w:marTop w:val="0"/>
      <w:marBottom w:val="0"/>
      <w:divBdr>
        <w:top w:val="none" w:sz="0" w:space="0" w:color="auto"/>
        <w:left w:val="none" w:sz="0" w:space="0" w:color="auto"/>
        <w:bottom w:val="none" w:sz="0" w:space="0" w:color="auto"/>
        <w:right w:val="none" w:sz="0" w:space="0" w:color="auto"/>
      </w:divBdr>
    </w:div>
    <w:div w:id="239220448">
      <w:bodyDiv w:val="1"/>
      <w:marLeft w:val="0"/>
      <w:marRight w:val="0"/>
      <w:marTop w:val="0"/>
      <w:marBottom w:val="0"/>
      <w:divBdr>
        <w:top w:val="none" w:sz="0" w:space="0" w:color="auto"/>
        <w:left w:val="none" w:sz="0" w:space="0" w:color="auto"/>
        <w:bottom w:val="none" w:sz="0" w:space="0" w:color="auto"/>
        <w:right w:val="none" w:sz="0" w:space="0" w:color="auto"/>
      </w:divBdr>
    </w:div>
    <w:div w:id="240720971">
      <w:bodyDiv w:val="1"/>
      <w:marLeft w:val="0"/>
      <w:marRight w:val="0"/>
      <w:marTop w:val="0"/>
      <w:marBottom w:val="0"/>
      <w:divBdr>
        <w:top w:val="none" w:sz="0" w:space="0" w:color="auto"/>
        <w:left w:val="none" w:sz="0" w:space="0" w:color="auto"/>
        <w:bottom w:val="none" w:sz="0" w:space="0" w:color="auto"/>
        <w:right w:val="none" w:sz="0" w:space="0" w:color="auto"/>
      </w:divBdr>
    </w:div>
    <w:div w:id="241188431">
      <w:bodyDiv w:val="1"/>
      <w:marLeft w:val="0"/>
      <w:marRight w:val="0"/>
      <w:marTop w:val="0"/>
      <w:marBottom w:val="0"/>
      <w:divBdr>
        <w:top w:val="none" w:sz="0" w:space="0" w:color="auto"/>
        <w:left w:val="none" w:sz="0" w:space="0" w:color="auto"/>
        <w:bottom w:val="none" w:sz="0" w:space="0" w:color="auto"/>
        <w:right w:val="none" w:sz="0" w:space="0" w:color="auto"/>
      </w:divBdr>
    </w:div>
    <w:div w:id="241911581">
      <w:bodyDiv w:val="1"/>
      <w:marLeft w:val="0"/>
      <w:marRight w:val="0"/>
      <w:marTop w:val="0"/>
      <w:marBottom w:val="0"/>
      <w:divBdr>
        <w:top w:val="none" w:sz="0" w:space="0" w:color="auto"/>
        <w:left w:val="none" w:sz="0" w:space="0" w:color="auto"/>
        <w:bottom w:val="none" w:sz="0" w:space="0" w:color="auto"/>
        <w:right w:val="none" w:sz="0" w:space="0" w:color="auto"/>
      </w:divBdr>
    </w:div>
    <w:div w:id="243953378">
      <w:bodyDiv w:val="1"/>
      <w:marLeft w:val="0"/>
      <w:marRight w:val="0"/>
      <w:marTop w:val="0"/>
      <w:marBottom w:val="0"/>
      <w:divBdr>
        <w:top w:val="none" w:sz="0" w:space="0" w:color="auto"/>
        <w:left w:val="none" w:sz="0" w:space="0" w:color="auto"/>
        <w:bottom w:val="none" w:sz="0" w:space="0" w:color="auto"/>
        <w:right w:val="none" w:sz="0" w:space="0" w:color="auto"/>
      </w:divBdr>
    </w:div>
    <w:div w:id="244149205">
      <w:bodyDiv w:val="1"/>
      <w:marLeft w:val="0"/>
      <w:marRight w:val="0"/>
      <w:marTop w:val="0"/>
      <w:marBottom w:val="0"/>
      <w:divBdr>
        <w:top w:val="none" w:sz="0" w:space="0" w:color="auto"/>
        <w:left w:val="none" w:sz="0" w:space="0" w:color="auto"/>
        <w:bottom w:val="none" w:sz="0" w:space="0" w:color="auto"/>
        <w:right w:val="none" w:sz="0" w:space="0" w:color="auto"/>
      </w:divBdr>
    </w:div>
    <w:div w:id="244657141">
      <w:bodyDiv w:val="1"/>
      <w:marLeft w:val="0"/>
      <w:marRight w:val="0"/>
      <w:marTop w:val="0"/>
      <w:marBottom w:val="0"/>
      <w:divBdr>
        <w:top w:val="none" w:sz="0" w:space="0" w:color="auto"/>
        <w:left w:val="none" w:sz="0" w:space="0" w:color="auto"/>
        <w:bottom w:val="none" w:sz="0" w:space="0" w:color="auto"/>
        <w:right w:val="none" w:sz="0" w:space="0" w:color="auto"/>
      </w:divBdr>
    </w:div>
    <w:div w:id="244921464">
      <w:bodyDiv w:val="1"/>
      <w:marLeft w:val="0"/>
      <w:marRight w:val="0"/>
      <w:marTop w:val="0"/>
      <w:marBottom w:val="0"/>
      <w:divBdr>
        <w:top w:val="none" w:sz="0" w:space="0" w:color="auto"/>
        <w:left w:val="none" w:sz="0" w:space="0" w:color="auto"/>
        <w:bottom w:val="none" w:sz="0" w:space="0" w:color="auto"/>
        <w:right w:val="none" w:sz="0" w:space="0" w:color="auto"/>
      </w:divBdr>
    </w:div>
    <w:div w:id="244997898">
      <w:bodyDiv w:val="1"/>
      <w:marLeft w:val="0"/>
      <w:marRight w:val="0"/>
      <w:marTop w:val="0"/>
      <w:marBottom w:val="0"/>
      <w:divBdr>
        <w:top w:val="none" w:sz="0" w:space="0" w:color="auto"/>
        <w:left w:val="none" w:sz="0" w:space="0" w:color="auto"/>
        <w:bottom w:val="none" w:sz="0" w:space="0" w:color="auto"/>
        <w:right w:val="none" w:sz="0" w:space="0" w:color="auto"/>
      </w:divBdr>
    </w:div>
    <w:div w:id="245265988">
      <w:bodyDiv w:val="1"/>
      <w:marLeft w:val="0"/>
      <w:marRight w:val="0"/>
      <w:marTop w:val="0"/>
      <w:marBottom w:val="0"/>
      <w:divBdr>
        <w:top w:val="none" w:sz="0" w:space="0" w:color="auto"/>
        <w:left w:val="none" w:sz="0" w:space="0" w:color="auto"/>
        <w:bottom w:val="none" w:sz="0" w:space="0" w:color="auto"/>
        <w:right w:val="none" w:sz="0" w:space="0" w:color="auto"/>
      </w:divBdr>
    </w:div>
    <w:div w:id="245573416">
      <w:bodyDiv w:val="1"/>
      <w:marLeft w:val="0"/>
      <w:marRight w:val="0"/>
      <w:marTop w:val="0"/>
      <w:marBottom w:val="0"/>
      <w:divBdr>
        <w:top w:val="none" w:sz="0" w:space="0" w:color="auto"/>
        <w:left w:val="none" w:sz="0" w:space="0" w:color="auto"/>
        <w:bottom w:val="none" w:sz="0" w:space="0" w:color="auto"/>
        <w:right w:val="none" w:sz="0" w:space="0" w:color="auto"/>
      </w:divBdr>
    </w:div>
    <w:div w:id="245573757">
      <w:bodyDiv w:val="1"/>
      <w:marLeft w:val="0"/>
      <w:marRight w:val="0"/>
      <w:marTop w:val="0"/>
      <w:marBottom w:val="0"/>
      <w:divBdr>
        <w:top w:val="none" w:sz="0" w:space="0" w:color="auto"/>
        <w:left w:val="none" w:sz="0" w:space="0" w:color="auto"/>
        <w:bottom w:val="none" w:sz="0" w:space="0" w:color="auto"/>
        <w:right w:val="none" w:sz="0" w:space="0" w:color="auto"/>
      </w:divBdr>
    </w:div>
    <w:div w:id="246309955">
      <w:bodyDiv w:val="1"/>
      <w:marLeft w:val="0"/>
      <w:marRight w:val="0"/>
      <w:marTop w:val="0"/>
      <w:marBottom w:val="0"/>
      <w:divBdr>
        <w:top w:val="none" w:sz="0" w:space="0" w:color="auto"/>
        <w:left w:val="none" w:sz="0" w:space="0" w:color="auto"/>
        <w:bottom w:val="none" w:sz="0" w:space="0" w:color="auto"/>
        <w:right w:val="none" w:sz="0" w:space="0" w:color="auto"/>
      </w:divBdr>
    </w:div>
    <w:div w:id="247882657">
      <w:bodyDiv w:val="1"/>
      <w:marLeft w:val="0"/>
      <w:marRight w:val="0"/>
      <w:marTop w:val="0"/>
      <w:marBottom w:val="0"/>
      <w:divBdr>
        <w:top w:val="none" w:sz="0" w:space="0" w:color="auto"/>
        <w:left w:val="none" w:sz="0" w:space="0" w:color="auto"/>
        <w:bottom w:val="none" w:sz="0" w:space="0" w:color="auto"/>
        <w:right w:val="none" w:sz="0" w:space="0" w:color="auto"/>
      </w:divBdr>
    </w:div>
    <w:div w:id="248271345">
      <w:bodyDiv w:val="1"/>
      <w:marLeft w:val="0"/>
      <w:marRight w:val="0"/>
      <w:marTop w:val="0"/>
      <w:marBottom w:val="0"/>
      <w:divBdr>
        <w:top w:val="none" w:sz="0" w:space="0" w:color="auto"/>
        <w:left w:val="none" w:sz="0" w:space="0" w:color="auto"/>
        <w:bottom w:val="none" w:sz="0" w:space="0" w:color="auto"/>
        <w:right w:val="none" w:sz="0" w:space="0" w:color="auto"/>
      </w:divBdr>
    </w:div>
    <w:div w:id="248588055">
      <w:bodyDiv w:val="1"/>
      <w:marLeft w:val="0"/>
      <w:marRight w:val="0"/>
      <w:marTop w:val="0"/>
      <w:marBottom w:val="0"/>
      <w:divBdr>
        <w:top w:val="none" w:sz="0" w:space="0" w:color="auto"/>
        <w:left w:val="none" w:sz="0" w:space="0" w:color="auto"/>
        <w:bottom w:val="none" w:sz="0" w:space="0" w:color="auto"/>
        <w:right w:val="none" w:sz="0" w:space="0" w:color="auto"/>
      </w:divBdr>
    </w:div>
    <w:div w:id="248852171">
      <w:bodyDiv w:val="1"/>
      <w:marLeft w:val="0"/>
      <w:marRight w:val="0"/>
      <w:marTop w:val="0"/>
      <w:marBottom w:val="0"/>
      <w:divBdr>
        <w:top w:val="none" w:sz="0" w:space="0" w:color="auto"/>
        <w:left w:val="none" w:sz="0" w:space="0" w:color="auto"/>
        <w:bottom w:val="none" w:sz="0" w:space="0" w:color="auto"/>
        <w:right w:val="none" w:sz="0" w:space="0" w:color="auto"/>
      </w:divBdr>
    </w:div>
    <w:div w:id="249580748">
      <w:bodyDiv w:val="1"/>
      <w:marLeft w:val="0"/>
      <w:marRight w:val="0"/>
      <w:marTop w:val="0"/>
      <w:marBottom w:val="0"/>
      <w:divBdr>
        <w:top w:val="none" w:sz="0" w:space="0" w:color="auto"/>
        <w:left w:val="none" w:sz="0" w:space="0" w:color="auto"/>
        <w:bottom w:val="none" w:sz="0" w:space="0" w:color="auto"/>
        <w:right w:val="none" w:sz="0" w:space="0" w:color="auto"/>
      </w:divBdr>
    </w:div>
    <w:div w:id="249898755">
      <w:bodyDiv w:val="1"/>
      <w:marLeft w:val="0"/>
      <w:marRight w:val="0"/>
      <w:marTop w:val="0"/>
      <w:marBottom w:val="0"/>
      <w:divBdr>
        <w:top w:val="none" w:sz="0" w:space="0" w:color="auto"/>
        <w:left w:val="none" w:sz="0" w:space="0" w:color="auto"/>
        <w:bottom w:val="none" w:sz="0" w:space="0" w:color="auto"/>
        <w:right w:val="none" w:sz="0" w:space="0" w:color="auto"/>
      </w:divBdr>
    </w:div>
    <w:div w:id="251162664">
      <w:bodyDiv w:val="1"/>
      <w:marLeft w:val="0"/>
      <w:marRight w:val="0"/>
      <w:marTop w:val="0"/>
      <w:marBottom w:val="0"/>
      <w:divBdr>
        <w:top w:val="none" w:sz="0" w:space="0" w:color="auto"/>
        <w:left w:val="none" w:sz="0" w:space="0" w:color="auto"/>
        <w:bottom w:val="none" w:sz="0" w:space="0" w:color="auto"/>
        <w:right w:val="none" w:sz="0" w:space="0" w:color="auto"/>
      </w:divBdr>
    </w:div>
    <w:div w:id="251166719">
      <w:bodyDiv w:val="1"/>
      <w:marLeft w:val="0"/>
      <w:marRight w:val="0"/>
      <w:marTop w:val="0"/>
      <w:marBottom w:val="0"/>
      <w:divBdr>
        <w:top w:val="none" w:sz="0" w:space="0" w:color="auto"/>
        <w:left w:val="none" w:sz="0" w:space="0" w:color="auto"/>
        <w:bottom w:val="none" w:sz="0" w:space="0" w:color="auto"/>
        <w:right w:val="none" w:sz="0" w:space="0" w:color="auto"/>
      </w:divBdr>
    </w:div>
    <w:div w:id="252083757">
      <w:bodyDiv w:val="1"/>
      <w:marLeft w:val="0"/>
      <w:marRight w:val="0"/>
      <w:marTop w:val="0"/>
      <w:marBottom w:val="0"/>
      <w:divBdr>
        <w:top w:val="none" w:sz="0" w:space="0" w:color="auto"/>
        <w:left w:val="none" w:sz="0" w:space="0" w:color="auto"/>
        <w:bottom w:val="none" w:sz="0" w:space="0" w:color="auto"/>
        <w:right w:val="none" w:sz="0" w:space="0" w:color="auto"/>
      </w:divBdr>
    </w:div>
    <w:div w:id="252512136">
      <w:bodyDiv w:val="1"/>
      <w:marLeft w:val="0"/>
      <w:marRight w:val="0"/>
      <w:marTop w:val="0"/>
      <w:marBottom w:val="0"/>
      <w:divBdr>
        <w:top w:val="none" w:sz="0" w:space="0" w:color="auto"/>
        <w:left w:val="none" w:sz="0" w:space="0" w:color="auto"/>
        <w:bottom w:val="none" w:sz="0" w:space="0" w:color="auto"/>
        <w:right w:val="none" w:sz="0" w:space="0" w:color="auto"/>
      </w:divBdr>
    </w:div>
    <w:div w:id="252978522">
      <w:bodyDiv w:val="1"/>
      <w:marLeft w:val="0"/>
      <w:marRight w:val="0"/>
      <w:marTop w:val="0"/>
      <w:marBottom w:val="0"/>
      <w:divBdr>
        <w:top w:val="none" w:sz="0" w:space="0" w:color="auto"/>
        <w:left w:val="none" w:sz="0" w:space="0" w:color="auto"/>
        <w:bottom w:val="none" w:sz="0" w:space="0" w:color="auto"/>
        <w:right w:val="none" w:sz="0" w:space="0" w:color="auto"/>
      </w:divBdr>
    </w:div>
    <w:div w:id="253245850">
      <w:bodyDiv w:val="1"/>
      <w:marLeft w:val="0"/>
      <w:marRight w:val="0"/>
      <w:marTop w:val="0"/>
      <w:marBottom w:val="0"/>
      <w:divBdr>
        <w:top w:val="none" w:sz="0" w:space="0" w:color="auto"/>
        <w:left w:val="none" w:sz="0" w:space="0" w:color="auto"/>
        <w:bottom w:val="none" w:sz="0" w:space="0" w:color="auto"/>
        <w:right w:val="none" w:sz="0" w:space="0" w:color="auto"/>
      </w:divBdr>
    </w:div>
    <w:div w:id="253513476">
      <w:bodyDiv w:val="1"/>
      <w:marLeft w:val="0"/>
      <w:marRight w:val="0"/>
      <w:marTop w:val="0"/>
      <w:marBottom w:val="0"/>
      <w:divBdr>
        <w:top w:val="none" w:sz="0" w:space="0" w:color="auto"/>
        <w:left w:val="none" w:sz="0" w:space="0" w:color="auto"/>
        <w:bottom w:val="none" w:sz="0" w:space="0" w:color="auto"/>
        <w:right w:val="none" w:sz="0" w:space="0" w:color="auto"/>
      </w:divBdr>
    </w:div>
    <w:div w:id="254704414">
      <w:bodyDiv w:val="1"/>
      <w:marLeft w:val="0"/>
      <w:marRight w:val="0"/>
      <w:marTop w:val="0"/>
      <w:marBottom w:val="0"/>
      <w:divBdr>
        <w:top w:val="none" w:sz="0" w:space="0" w:color="auto"/>
        <w:left w:val="none" w:sz="0" w:space="0" w:color="auto"/>
        <w:bottom w:val="none" w:sz="0" w:space="0" w:color="auto"/>
        <w:right w:val="none" w:sz="0" w:space="0" w:color="auto"/>
      </w:divBdr>
    </w:div>
    <w:div w:id="255528575">
      <w:bodyDiv w:val="1"/>
      <w:marLeft w:val="0"/>
      <w:marRight w:val="0"/>
      <w:marTop w:val="0"/>
      <w:marBottom w:val="0"/>
      <w:divBdr>
        <w:top w:val="none" w:sz="0" w:space="0" w:color="auto"/>
        <w:left w:val="none" w:sz="0" w:space="0" w:color="auto"/>
        <w:bottom w:val="none" w:sz="0" w:space="0" w:color="auto"/>
        <w:right w:val="none" w:sz="0" w:space="0" w:color="auto"/>
      </w:divBdr>
    </w:div>
    <w:div w:id="255795207">
      <w:bodyDiv w:val="1"/>
      <w:marLeft w:val="0"/>
      <w:marRight w:val="0"/>
      <w:marTop w:val="0"/>
      <w:marBottom w:val="0"/>
      <w:divBdr>
        <w:top w:val="none" w:sz="0" w:space="0" w:color="auto"/>
        <w:left w:val="none" w:sz="0" w:space="0" w:color="auto"/>
        <w:bottom w:val="none" w:sz="0" w:space="0" w:color="auto"/>
        <w:right w:val="none" w:sz="0" w:space="0" w:color="auto"/>
      </w:divBdr>
    </w:div>
    <w:div w:id="256451802">
      <w:bodyDiv w:val="1"/>
      <w:marLeft w:val="0"/>
      <w:marRight w:val="0"/>
      <w:marTop w:val="0"/>
      <w:marBottom w:val="0"/>
      <w:divBdr>
        <w:top w:val="none" w:sz="0" w:space="0" w:color="auto"/>
        <w:left w:val="none" w:sz="0" w:space="0" w:color="auto"/>
        <w:bottom w:val="none" w:sz="0" w:space="0" w:color="auto"/>
        <w:right w:val="none" w:sz="0" w:space="0" w:color="auto"/>
      </w:divBdr>
    </w:div>
    <w:div w:id="256837257">
      <w:bodyDiv w:val="1"/>
      <w:marLeft w:val="0"/>
      <w:marRight w:val="0"/>
      <w:marTop w:val="0"/>
      <w:marBottom w:val="0"/>
      <w:divBdr>
        <w:top w:val="none" w:sz="0" w:space="0" w:color="auto"/>
        <w:left w:val="none" w:sz="0" w:space="0" w:color="auto"/>
        <w:bottom w:val="none" w:sz="0" w:space="0" w:color="auto"/>
        <w:right w:val="none" w:sz="0" w:space="0" w:color="auto"/>
      </w:divBdr>
    </w:div>
    <w:div w:id="256914857">
      <w:bodyDiv w:val="1"/>
      <w:marLeft w:val="0"/>
      <w:marRight w:val="0"/>
      <w:marTop w:val="0"/>
      <w:marBottom w:val="0"/>
      <w:divBdr>
        <w:top w:val="none" w:sz="0" w:space="0" w:color="auto"/>
        <w:left w:val="none" w:sz="0" w:space="0" w:color="auto"/>
        <w:bottom w:val="none" w:sz="0" w:space="0" w:color="auto"/>
        <w:right w:val="none" w:sz="0" w:space="0" w:color="auto"/>
      </w:divBdr>
    </w:div>
    <w:div w:id="257519203">
      <w:bodyDiv w:val="1"/>
      <w:marLeft w:val="0"/>
      <w:marRight w:val="0"/>
      <w:marTop w:val="0"/>
      <w:marBottom w:val="0"/>
      <w:divBdr>
        <w:top w:val="none" w:sz="0" w:space="0" w:color="auto"/>
        <w:left w:val="none" w:sz="0" w:space="0" w:color="auto"/>
        <w:bottom w:val="none" w:sz="0" w:space="0" w:color="auto"/>
        <w:right w:val="none" w:sz="0" w:space="0" w:color="auto"/>
      </w:divBdr>
    </w:div>
    <w:div w:id="259026189">
      <w:bodyDiv w:val="1"/>
      <w:marLeft w:val="0"/>
      <w:marRight w:val="0"/>
      <w:marTop w:val="0"/>
      <w:marBottom w:val="0"/>
      <w:divBdr>
        <w:top w:val="none" w:sz="0" w:space="0" w:color="auto"/>
        <w:left w:val="none" w:sz="0" w:space="0" w:color="auto"/>
        <w:bottom w:val="none" w:sz="0" w:space="0" w:color="auto"/>
        <w:right w:val="none" w:sz="0" w:space="0" w:color="auto"/>
      </w:divBdr>
    </w:div>
    <w:div w:id="261112401">
      <w:bodyDiv w:val="1"/>
      <w:marLeft w:val="0"/>
      <w:marRight w:val="0"/>
      <w:marTop w:val="0"/>
      <w:marBottom w:val="0"/>
      <w:divBdr>
        <w:top w:val="none" w:sz="0" w:space="0" w:color="auto"/>
        <w:left w:val="none" w:sz="0" w:space="0" w:color="auto"/>
        <w:bottom w:val="none" w:sz="0" w:space="0" w:color="auto"/>
        <w:right w:val="none" w:sz="0" w:space="0" w:color="auto"/>
      </w:divBdr>
    </w:div>
    <w:div w:id="261571251">
      <w:bodyDiv w:val="1"/>
      <w:marLeft w:val="0"/>
      <w:marRight w:val="0"/>
      <w:marTop w:val="0"/>
      <w:marBottom w:val="0"/>
      <w:divBdr>
        <w:top w:val="none" w:sz="0" w:space="0" w:color="auto"/>
        <w:left w:val="none" w:sz="0" w:space="0" w:color="auto"/>
        <w:bottom w:val="none" w:sz="0" w:space="0" w:color="auto"/>
        <w:right w:val="none" w:sz="0" w:space="0" w:color="auto"/>
      </w:divBdr>
    </w:div>
    <w:div w:id="262613378">
      <w:bodyDiv w:val="1"/>
      <w:marLeft w:val="0"/>
      <w:marRight w:val="0"/>
      <w:marTop w:val="0"/>
      <w:marBottom w:val="0"/>
      <w:divBdr>
        <w:top w:val="none" w:sz="0" w:space="0" w:color="auto"/>
        <w:left w:val="none" w:sz="0" w:space="0" w:color="auto"/>
        <w:bottom w:val="none" w:sz="0" w:space="0" w:color="auto"/>
        <w:right w:val="none" w:sz="0" w:space="0" w:color="auto"/>
      </w:divBdr>
    </w:div>
    <w:div w:id="263726803">
      <w:bodyDiv w:val="1"/>
      <w:marLeft w:val="0"/>
      <w:marRight w:val="0"/>
      <w:marTop w:val="0"/>
      <w:marBottom w:val="0"/>
      <w:divBdr>
        <w:top w:val="none" w:sz="0" w:space="0" w:color="auto"/>
        <w:left w:val="none" w:sz="0" w:space="0" w:color="auto"/>
        <w:bottom w:val="none" w:sz="0" w:space="0" w:color="auto"/>
        <w:right w:val="none" w:sz="0" w:space="0" w:color="auto"/>
      </w:divBdr>
    </w:div>
    <w:div w:id="263733990">
      <w:bodyDiv w:val="1"/>
      <w:marLeft w:val="0"/>
      <w:marRight w:val="0"/>
      <w:marTop w:val="0"/>
      <w:marBottom w:val="0"/>
      <w:divBdr>
        <w:top w:val="none" w:sz="0" w:space="0" w:color="auto"/>
        <w:left w:val="none" w:sz="0" w:space="0" w:color="auto"/>
        <w:bottom w:val="none" w:sz="0" w:space="0" w:color="auto"/>
        <w:right w:val="none" w:sz="0" w:space="0" w:color="auto"/>
      </w:divBdr>
    </w:div>
    <w:div w:id="264962356">
      <w:bodyDiv w:val="1"/>
      <w:marLeft w:val="0"/>
      <w:marRight w:val="0"/>
      <w:marTop w:val="0"/>
      <w:marBottom w:val="0"/>
      <w:divBdr>
        <w:top w:val="none" w:sz="0" w:space="0" w:color="auto"/>
        <w:left w:val="none" w:sz="0" w:space="0" w:color="auto"/>
        <w:bottom w:val="none" w:sz="0" w:space="0" w:color="auto"/>
        <w:right w:val="none" w:sz="0" w:space="0" w:color="auto"/>
      </w:divBdr>
    </w:div>
    <w:div w:id="265427963">
      <w:bodyDiv w:val="1"/>
      <w:marLeft w:val="0"/>
      <w:marRight w:val="0"/>
      <w:marTop w:val="0"/>
      <w:marBottom w:val="0"/>
      <w:divBdr>
        <w:top w:val="none" w:sz="0" w:space="0" w:color="auto"/>
        <w:left w:val="none" w:sz="0" w:space="0" w:color="auto"/>
        <w:bottom w:val="none" w:sz="0" w:space="0" w:color="auto"/>
        <w:right w:val="none" w:sz="0" w:space="0" w:color="auto"/>
      </w:divBdr>
    </w:div>
    <w:div w:id="265693102">
      <w:bodyDiv w:val="1"/>
      <w:marLeft w:val="0"/>
      <w:marRight w:val="0"/>
      <w:marTop w:val="0"/>
      <w:marBottom w:val="0"/>
      <w:divBdr>
        <w:top w:val="none" w:sz="0" w:space="0" w:color="auto"/>
        <w:left w:val="none" w:sz="0" w:space="0" w:color="auto"/>
        <w:bottom w:val="none" w:sz="0" w:space="0" w:color="auto"/>
        <w:right w:val="none" w:sz="0" w:space="0" w:color="auto"/>
      </w:divBdr>
    </w:div>
    <w:div w:id="266469722">
      <w:bodyDiv w:val="1"/>
      <w:marLeft w:val="0"/>
      <w:marRight w:val="0"/>
      <w:marTop w:val="0"/>
      <w:marBottom w:val="0"/>
      <w:divBdr>
        <w:top w:val="none" w:sz="0" w:space="0" w:color="auto"/>
        <w:left w:val="none" w:sz="0" w:space="0" w:color="auto"/>
        <w:bottom w:val="none" w:sz="0" w:space="0" w:color="auto"/>
        <w:right w:val="none" w:sz="0" w:space="0" w:color="auto"/>
      </w:divBdr>
    </w:div>
    <w:div w:id="266691931">
      <w:bodyDiv w:val="1"/>
      <w:marLeft w:val="0"/>
      <w:marRight w:val="0"/>
      <w:marTop w:val="0"/>
      <w:marBottom w:val="0"/>
      <w:divBdr>
        <w:top w:val="none" w:sz="0" w:space="0" w:color="auto"/>
        <w:left w:val="none" w:sz="0" w:space="0" w:color="auto"/>
        <w:bottom w:val="none" w:sz="0" w:space="0" w:color="auto"/>
        <w:right w:val="none" w:sz="0" w:space="0" w:color="auto"/>
      </w:divBdr>
    </w:div>
    <w:div w:id="267154212">
      <w:bodyDiv w:val="1"/>
      <w:marLeft w:val="0"/>
      <w:marRight w:val="0"/>
      <w:marTop w:val="0"/>
      <w:marBottom w:val="0"/>
      <w:divBdr>
        <w:top w:val="none" w:sz="0" w:space="0" w:color="auto"/>
        <w:left w:val="none" w:sz="0" w:space="0" w:color="auto"/>
        <w:bottom w:val="none" w:sz="0" w:space="0" w:color="auto"/>
        <w:right w:val="none" w:sz="0" w:space="0" w:color="auto"/>
      </w:divBdr>
    </w:div>
    <w:div w:id="268582826">
      <w:bodyDiv w:val="1"/>
      <w:marLeft w:val="0"/>
      <w:marRight w:val="0"/>
      <w:marTop w:val="0"/>
      <w:marBottom w:val="0"/>
      <w:divBdr>
        <w:top w:val="none" w:sz="0" w:space="0" w:color="auto"/>
        <w:left w:val="none" w:sz="0" w:space="0" w:color="auto"/>
        <w:bottom w:val="none" w:sz="0" w:space="0" w:color="auto"/>
        <w:right w:val="none" w:sz="0" w:space="0" w:color="auto"/>
      </w:divBdr>
    </w:div>
    <w:div w:id="269550556">
      <w:bodyDiv w:val="1"/>
      <w:marLeft w:val="0"/>
      <w:marRight w:val="0"/>
      <w:marTop w:val="0"/>
      <w:marBottom w:val="0"/>
      <w:divBdr>
        <w:top w:val="none" w:sz="0" w:space="0" w:color="auto"/>
        <w:left w:val="none" w:sz="0" w:space="0" w:color="auto"/>
        <w:bottom w:val="none" w:sz="0" w:space="0" w:color="auto"/>
        <w:right w:val="none" w:sz="0" w:space="0" w:color="auto"/>
      </w:divBdr>
    </w:div>
    <w:div w:id="270742094">
      <w:bodyDiv w:val="1"/>
      <w:marLeft w:val="0"/>
      <w:marRight w:val="0"/>
      <w:marTop w:val="0"/>
      <w:marBottom w:val="0"/>
      <w:divBdr>
        <w:top w:val="none" w:sz="0" w:space="0" w:color="auto"/>
        <w:left w:val="none" w:sz="0" w:space="0" w:color="auto"/>
        <w:bottom w:val="none" w:sz="0" w:space="0" w:color="auto"/>
        <w:right w:val="none" w:sz="0" w:space="0" w:color="auto"/>
      </w:divBdr>
    </w:div>
    <w:div w:id="270943974">
      <w:bodyDiv w:val="1"/>
      <w:marLeft w:val="0"/>
      <w:marRight w:val="0"/>
      <w:marTop w:val="0"/>
      <w:marBottom w:val="0"/>
      <w:divBdr>
        <w:top w:val="none" w:sz="0" w:space="0" w:color="auto"/>
        <w:left w:val="none" w:sz="0" w:space="0" w:color="auto"/>
        <w:bottom w:val="none" w:sz="0" w:space="0" w:color="auto"/>
        <w:right w:val="none" w:sz="0" w:space="0" w:color="auto"/>
      </w:divBdr>
    </w:div>
    <w:div w:id="271787082">
      <w:bodyDiv w:val="1"/>
      <w:marLeft w:val="0"/>
      <w:marRight w:val="0"/>
      <w:marTop w:val="0"/>
      <w:marBottom w:val="0"/>
      <w:divBdr>
        <w:top w:val="none" w:sz="0" w:space="0" w:color="auto"/>
        <w:left w:val="none" w:sz="0" w:space="0" w:color="auto"/>
        <w:bottom w:val="none" w:sz="0" w:space="0" w:color="auto"/>
        <w:right w:val="none" w:sz="0" w:space="0" w:color="auto"/>
      </w:divBdr>
    </w:div>
    <w:div w:id="275217992">
      <w:bodyDiv w:val="1"/>
      <w:marLeft w:val="0"/>
      <w:marRight w:val="0"/>
      <w:marTop w:val="0"/>
      <w:marBottom w:val="0"/>
      <w:divBdr>
        <w:top w:val="none" w:sz="0" w:space="0" w:color="auto"/>
        <w:left w:val="none" w:sz="0" w:space="0" w:color="auto"/>
        <w:bottom w:val="none" w:sz="0" w:space="0" w:color="auto"/>
        <w:right w:val="none" w:sz="0" w:space="0" w:color="auto"/>
      </w:divBdr>
    </w:div>
    <w:div w:id="275525434">
      <w:bodyDiv w:val="1"/>
      <w:marLeft w:val="0"/>
      <w:marRight w:val="0"/>
      <w:marTop w:val="0"/>
      <w:marBottom w:val="0"/>
      <w:divBdr>
        <w:top w:val="none" w:sz="0" w:space="0" w:color="auto"/>
        <w:left w:val="none" w:sz="0" w:space="0" w:color="auto"/>
        <w:bottom w:val="none" w:sz="0" w:space="0" w:color="auto"/>
        <w:right w:val="none" w:sz="0" w:space="0" w:color="auto"/>
      </w:divBdr>
    </w:div>
    <w:div w:id="276646328">
      <w:bodyDiv w:val="1"/>
      <w:marLeft w:val="0"/>
      <w:marRight w:val="0"/>
      <w:marTop w:val="0"/>
      <w:marBottom w:val="0"/>
      <w:divBdr>
        <w:top w:val="none" w:sz="0" w:space="0" w:color="auto"/>
        <w:left w:val="none" w:sz="0" w:space="0" w:color="auto"/>
        <w:bottom w:val="none" w:sz="0" w:space="0" w:color="auto"/>
        <w:right w:val="none" w:sz="0" w:space="0" w:color="auto"/>
      </w:divBdr>
    </w:div>
    <w:div w:id="277684345">
      <w:bodyDiv w:val="1"/>
      <w:marLeft w:val="0"/>
      <w:marRight w:val="0"/>
      <w:marTop w:val="0"/>
      <w:marBottom w:val="0"/>
      <w:divBdr>
        <w:top w:val="none" w:sz="0" w:space="0" w:color="auto"/>
        <w:left w:val="none" w:sz="0" w:space="0" w:color="auto"/>
        <w:bottom w:val="none" w:sz="0" w:space="0" w:color="auto"/>
        <w:right w:val="none" w:sz="0" w:space="0" w:color="auto"/>
      </w:divBdr>
    </w:div>
    <w:div w:id="278218430">
      <w:bodyDiv w:val="1"/>
      <w:marLeft w:val="0"/>
      <w:marRight w:val="0"/>
      <w:marTop w:val="0"/>
      <w:marBottom w:val="0"/>
      <w:divBdr>
        <w:top w:val="none" w:sz="0" w:space="0" w:color="auto"/>
        <w:left w:val="none" w:sz="0" w:space="0" w:color="auto"/>
        <w:bottom w:val="none" w:sz="0" w:space="0" w:color="auto"/>
        <w:right w:val="none" w:sz="0" w:space="0" w:color="auto"/>
      </w:divBdr>
    </w:div>
    <w:div w:id="279537593">
      <w:bodyDiv w:val="1"/>
      <w:marLeft w:val="0"/>
      <w:marRight w:val="0"/>
      <w:marTop w:val="0"/>
      <w:marBottom w:val="0"/>
      <w:divBdr>
        <w:top w:val="none" w:sz="0" w:space="0" w:color="auto"/>
        <w:left w:val="none" w:sz="0" w:space="0" w:color="auto"/>
        <w:bottom w:val="none" w:sz="0" w:space="0" w:color="auto"/>
        <w:right w:val="none" w:sz="0" w:space="0" w:color="auto"/>
      </w:divBdr>
    </w:div>
    <w:div w:id="279924537">
      <w:bodyDiv w:val="1"/>
      <w:marLeft w:val="0"/>
      <w:marRight w:val="0"/>
      <w:marTop w:val="0"/>
      <w:marBottom w:val="0"/>
      <w:divBdr>
        <w:top w:val="none" w:sz="0" w:space="0" w:color="auto"/>
        <w:left w:val="none" w:sz="0" w:space="0" w:color="auto"/>
        <w:bottom w:val="none" w:sz="0" w:space="0" w:color="auto"/>
        <w:right w:val="none" w:sz="0" w:space="0" w:color="auto"/>
      </w:divBdr>
    </w:div>
    <w:div w:id="280771245">
      <w:bodyDiv w:val="1"/>
      <w:marLeft w:val="0"/>
      <w:marRight w:val="0"/>
      <w:marTop w:val="0"/>
      <w:marBottom w:val="0"/>
      <w:divBdr>
        <w:top w:val="none" w:sz="0" w:space="0" w:color="auto"/>
        <w:left w:val="none" w:sz="0" w:space="0" w:color="auto"/>
        <w:bottom w:val="none" w:sz="0" w:space="0" w:color="auto"/>
        <w:right w:val="none" w:sz="0" w:space="0" w:color="auto"/>
      </w:divBdr>
    </w:div>
    <w:div w:id="282351765">
      <w:bodyDiv w:val="1"/>
      <w:marLeft w:val="0"/>
      <w:marRight w:val="0"/>
      <w:marTop w:val="0"/>
      <w:marBottom w:val="0"/>
      <w:divBdr>
        <w:top w:val="none" w:sz="0" w:space="0" w:color="auto"/>
        <w:left w:val="none" w:sz="0" w:space="0" w:color="auto"/>
        <w:bottom w:val="none" w:sz="0" w:space="0" w:color="auto"/>
        <w:right w:val="none" w:sz="0" w:space="0" w:color="auto"/>
      </w:divBdr>
    </w:div>
    <w:div w:id="282460988">
      <w:bodyDiv w:val="1"/>
      <w:marLeft w:val="0"/>
      <w:marRight w:val="0"/>
      <w:marTop w:val="0"/>
      <w:marBottom w:val="0"/>
      <w:divBdr>
        <w:top w:val="none" w:sz="0" w:space="0" w:color="auto"/>
        <w:left w:val="none" w:sz="0" w:space="0" w:color="auto"/>
        <w:bottom w:val="none" w:sz="0" w:space="0" w:color="auto"/>
        <w:right w:val="none" w:sz="0" w:space="0" w:color="auto"/>
      </w:divBdr>
    </w:div>
    <w:div w:id="283847594">
      <w:bodyDiv w:val="1"/>
      <w:marLeft w:val="0"/>
      <w:marRight w:val="0"/>
      <w:marTop w:val="0"/>
      <w:marBottom w:val="0"/>
      <w:divBdr>
        <w:top w:val="none" w:sz="0" w:space="0" w:color="auto"/>
        <w:left w:val="none" w:sz="0" w:space="0" w:color="auto"/>
        <w:bottom w:val="none" w:sz="0" w:space="0" w:color="auto"/>
        <w:right w:val="none" w:sz="0" w:space="0" w:color="auto"/>
      </w:divBdr>
    </w:div>
    <w:div w:id="284040346">
      <w:bodyDiv w:val="1"/>
      <w:marLeft w:val="0"/>
      <w:marRight w:val="0"/>
      <w:marTop w:val="0"/>
      <w:marBottom w:val="0"/>
      <w:divBdr>
        <w:top w:val="none" w:sz="0" w:space="0" w:color="auto"/>
        <w:left w:val="none" w:sz="0" w:space="0" w:color="auto"/>
        <w:bottom w:val="none" w:sz="0" w:space="0" w:color="auto"/>
        <w:right w:val="none" w:sz="0" w:space="0" w:color="auto"/>
      </w:divBdr>
    </w:div>
    <w:div w:id="284897437">
      <w:bodyDiv w:val="1"/>
      <w:marLeft w:val="0"/>
      <w:marRight w:val="0"/>
      <w:marTop w:val="0"/>
      <w:marBottom w:val="0"/>
      <w:divBdr>
        <w:top w:val="none" w:sz="0" w:space="0" w:color="auto"/>
        <w:left w:val="none" w:sz="0" w:space="0" w:color="auto"/>
        <w:bottom w:val="none" w:sz="0" w:space="0" w:color="auto"/>
        <w:right w:val="none" w:sz="0" w:space="0" w:color="auto"/>
      </w:divBdr>
    </w:div>
    <w:div w:id="285164606">
      <w:bodyDiv w:val="1"/>
      <w:marLeft w:val="0"/>
      <w:marRight w:val="0"/>
      <w:marTop w:val="0"/>
      <w:marBottom w:val="0"/>
      <w:divBdr>
        <w:top w:val="none" w:sz="0" w:space="0" w:color="auto"/>
        <w:left w:val="none" w:sz="0" w:space="0" w:color="auto"/>
        <w:bottom w:val="none" w:sz="0" w:space="0" w:color="auto"/>
        <w:right w:val="none" w:sz="0" w:space="0" w:color="auto"/>
      </w:divBdr>
    </w:div>
    <w:div w:id="286088944">
      <w:bodyDiv w:val="1"/>
      <w:marLeft w:val="0"/>
      <w:marRight w:val="0"/>
      <w:marTop w:val="0"/>
      <w:marBottom w:val="0"/>
      <w:divBdr>
        <w:top w:val="none" w:sz="0" w:space="0" w:color="auto"/>
        <w:left w:val="none" w:sz="0" w:space="0" w:color="auto"/>
        <w:bottom w:val="none" w:sz="0" w:space="0" w:color="auto"/>
        <w:right w:val="none" w:sz="0" w:space="0" w:color="auto"/>
      </w:divBdr>
    </w:div>
    <w:div w:id="287125536">
      <w:bodyDiv w:val="1"/>
      <w:marLeft w:val="0"/>
      <w:marRight w:val="0"/>
      <w:marTop w:val="0"/>
      <w:marBottom w:val="0"/>
      <w:divBdr>
        <w:top w:val="none" w:sz="0" w:space="0" w:color="auto"/>
        <w:left w:val="none" w:sz="0" w:space="0" w:color="auto"/>
        <w:bottom w:val="none" w:sz="0" w:space="0" w:color="auto"/>
        <w:right w:val="none" w:sz="0" w:space="0" w:color="auto"/>
      </w:divBdr>
    </w:div>
    <w:div w:id="287318782">
      <w:bodyDiv w:val="1"/>
      <w:marLeft w:val="0"/>
      <w:marRight w:val="0"/>
      <w:marTop w:val="0"/>
      <w:marBottom w:val="0"/>
      <w:divBdr>
        <w:top w:val="none" w:sz="0" w:space="0" w:color="auto"/>
        <w:left w:val="none" w:sz="0" w:space="0" w:color="auto"/>
        <w:bottom w:val="none" w:sz="0" w:space="0" w:color="auto"/>
        <w:right w:val="none" w:sz="0" w:space="0" w:color="auto"/>
      </w:divBdr>
    </w:div>
    <w:div w:id="287780133">
      <w:bodyDiv w:val="1"/>
      <w:marLeft w:val="0"/>
      <w:marRight w:val="0"/>
      <w:marTop w:val="0"/>
      <w:marBottom w:val="0"/>
      <w:divBdr>
        <w:top w:val="none" w:sz="0" w:space="0" w:color="auto"/>
        <w:left w:val="none" w:sz="0" w:space="0" w:color="auto"/>
        <w:bottom w:val="none" w:sz="0" w:space="0" w:color="auto"/>
        <w:right w:val="none" w:sz="0" w:space="0" w:color="auto"/>
      </w:divBdr>
    </w:div>
    <w:div w:id="289284761">
      <w:bodyDiv w:val="1"/>
      <w:marLeft w:val="0"/>
      <w:marRight w:val="0"/>
      <w:marTop w:val="0"/>
      <w:marBottom w:val="0"/>
      <w:divBdr>
        <w:top w:val="none" w:sz="0" w:space="0" w:color="auto"/>
        <w:left w:val="none" w:sz="0" w:space="0" w:color="auto"/>
        <w:bottom w:val="none" w:sz="0" w:space="0" w:color="auto"/>
        <w:right w:val="none" w:sz="0" w:space="0" w:color="auto"/>
      </w:divBdr>
    </w:div>
    <w:div w:id="290592670">
      <w:bodyDiv w:val="1"/>
      <w:marLeft w:val="0"/>
      <w:marRight w:val="0"/>
      <w:marTop w:val="0"/>
      <w:marBottom w:val="0"/>
      <w:divBdr>
        <w:top w:val="none" w:sz="0" w:space="0" w:color="auto"/>
        <w:left w:val="none" w:sz="0" w:space="0" w:color="auto"/>
        <w:bottom w:val="none" w:sz="0" w:space="0" w:color="auto"/>
        <w:right w:val="none" w:sz="0" w:space="0" w:color="auto"/>
      </w:divBdr>
    </w:div>
    <w:div w:id="292098672">
      <w:bodyDiv w:val="1"/>
      <w:marLeft w:val="0"/>
      <w:marRight w:val="0"/>
      <w:marTop w:val="0"/>
      <w:marBottom w:val="0"/>
      <w:divBdr>
        <w:top w:val="none" w:sz="0" w:space="0" w:color="auto"/>
        <w:left w:val="none" w:sz="0" w:space="0" w:color="auto"/>
        <w:bottom w:val="none" w:sz="0" w:space="0" w:color="auto"/>
        <w:right w:val="none" w:sz="0" w:space="0" w:color="auto"/>
      </w:divBdr>
    </w:div>
    <w:div w:id="292836426">
      <w:bodyDiv w:val="1"/>
      <w:marLeft w:val="0"/>
      <w:marRight w:val="0"/>
      <w:marTop w:val="0"/>
      <w:marBottom w:val="0"/>
      <w:divBdr>
        <w:top w:val="none" w:sz="0" w:space="0" w:color="auto"/>
        <w:left w:val="none" w:sz="0" w:space="0" w:color="auto"/>
        <w:bottom w:val="none" w:sz="0" w:space="0" w:color="auto"/>
        <w:right w:val="none" w:sz="0" w:space="0" w:color="auto"/>
      </w:divBdr>
    </w:div>
    <w:div w:id="292910213">
      <w:bodyDiv w:val="1"/>
      <w:marLeft w:val="0"/>
      <w:marRight w:val="0"/>
      <w:marTop w:val="0"/>
      <w:marBottom w:val="0"/>
      <w:divBdr>
        <w:top w:val="none" w:sz="0" w:space="0" w:color="auto"/>
        <w:left w:val="none" w:sz="0" w:space="0" w:color="auto"/>
        <w:bottom w:val="none" w:sz="0" w:space="0" w:color="auto"/>
        <w:right w:val="none" w:sz="0" w:space="0" w:color="auto"/>
      </w:divBdr>
    </w:div>
    <w:div w:id="293608238">
      <w:bodyDiv w:val="1"/>
      <w:marLeft w:val="0"/>
      <w:marRight w:val="0"/>
      <w:marTop w:val="0"/>
      <w:marBottom w:val="0"/>
      <w:divBdr>
        <w:top w:val="none" w:sz="0" w:space="0" w:color="auto"/>
        <w:left w:val="none" w:sz="0" w:space="0" w:color="auto"/>
        <w:bottom w:val="none" w:sz="0" w:space="0" w:color="auto"/>
        <w:right w:val="none" w:sz="0" w:space="0" w:color="auto"/>
      </w:divBdr>
    </w:div>
    <w:div w:id="294338988">
      <w:bodyDiv w:val="1"/>
      <w:marLeft w:val="0"/>
      <w:marRight w:val="0"/>
      <w:marTop w:val="0"/>
      <w:marBottom w:val="0"/>
      <w:divBdr>
        <w:top w:val="none" w:sz="0" w:space="0" w:color="auto"/>
        <w:left w:val="none" w:sz="0" w:space="0" w:color="auto"/>
        <w:bottom w:val="none" w:sz="0" w:space="0" w:color="auto"/>
        <w:right w:val="none" w:sz="0" w:space="0" w:color="auto"/>
      </w:divBdr>
    </w:div>
    <w:div w:id="298266513">
      <w:bodyDiv w:val="1"/>
      <w:marLeft w:val="0"/>
      <w:marRight w:val="0"/>
      <w:marTop w:val="0"/>
      <w:marBottom w:val="0"/>
      <w:divBdr>
        <w:top w:val="none" w:sz="0" w:space="0" w:color="auto"/>
        <w:left w:val="none" w:sz="0" w:space="0" w:color="auto"/>
        <w:bottom w:val="none" w:sz="0" w:space="0" w:color="auto"/>
        <w:right w:val="none" w:sz="0" w:space="0" w:color="auto"/>
      </w:divBdr>
    </w:div>
    <w:div w:id="298266756">
      <w:bodyDiv w:val="1"/>
      <w:marLeft w:val="0"/>
      <w:marRight w:val="0"/>
      <w:marTop w:val="0"/>
      <w:marBottom w:val="0"/>
      <w:divBdr>
        <w:top w:val="none" w:sz="0" w:space="0" w:color="auto"/>
        <w:left w:val="none" w:sz="0" w:space="0" w:color="auto"/>
        <w:bottom w:val="none" w:sz="0" w:space="0" w:color="auto"/>
        <w:right w:val="none" w:sz="0" w:space="0" w:color="auto"/>
      </w:divBdr>
    </w:div>
    <w:div w:id="298340827">
      <w:bodyDiv w:val="1"/>
      <w:marLeft w:val="0"/>
      <w:marRight w:val="0"/>
      <w:marTop w:val="0"/>
      <w:marBottom w:val="0"/>
      <w:divBdr>
        <w:top w:val="none" w:sz="0" w:space="0" w:color="auto"/>
        <w:left w:val="none" w:sz="0" w:space="0" w:color="auto"/>
        <w:bottom w:val="none" w:sz="0" w:space="0" w:color="auto"/>
        <w:right w:val="none" w:sz="0" w:space="0" w:color="auto"/>
      </w:divBdr>
    </w:div>
    <w:div w:id="298995337">
      <w:bodyDiv w:val="1"/>
      <w:marLeft w:val="0"/>
      <w:marRight w:val="0"/>
      <w:marTop w:val="0"/>
      <w:marBottom w:val="0"/>
      <w:divBdr>
        <w:top w:val="none" w:sz="0" w:space="0" w:color="auto"/>
        <w:left w:val="none" w:sz="0" w:space="0" w:color="auto"/>
        <w:bottom w:val="none" w:sz="0" w:space="0" w:color="auto"/>
        <w:right w:val="none" w:sz="0" w:space="0" w:color="auto"/>
      </w:divBdr>
    </w:div>
    <w:div w:id="299499965">
      <w:bodyDiv w:val="1"/>
      <w:marLeft w:val="0"/>
      <w:marRight w:val="0"/>
      <w:marTop w:val="0"/>
      <w:marBottom w:val="0"/>
      <w:divBdr>
        <w:top w:val="none" w:sz="0" w:space="0" w:color="auto"/>
        <w:left w:val="none" w:sz="0" w:space="0" w:color="auto"/>
        <w:bottom w:val="none" w:sz="0" w:space="0" w:color="auto"/>
        <w:right w:val="none" w:sz="0" w:space="0" w:color="auto"/>
      </w:divBdr>
    </w:div>
    <w:div w:id="299967521">
      <w:bodyDiv w:val="1"/>
      <w:marLeft w:val="0"/>
      <w:marRight w:val="0"/>
      <w:marTop w:val="0"/>
      <w:marBottom w:val="0"/>
      <w:divBdr>
        <w:top w:val="none" w:sz="0" w:space="0" w:color="auto"/>
        <w:left w:val="none" w:sz="0" w:space="0" w:color="auto"/>
        <w:bottom w:val="none" w:sz="0" w:space="0" w:color="auto"/>
        <w:right w:val="none" w:sz="0" w:space="0" w:color="auto"/>
      </w:divBdr>
    </w:div>
    <w:div w:id="302085188">
      <w:bodyDiv w:val="1"/>
      <w:marLeft w:val="0"/>
      <w:marRight w:val="0"/>
      <w:marTop w:val="0"/>
      <w:marBottom w:val="0"/>
      <w:divBdr>
        <w:top w:val="none" w:sz="0" w:space="0" w:color="auto"/>
        <w:left w:val="none" w:sz="0" w:space="0" w:color="auto"/>
        <w:bottom w:val="none" w:sz="0" w:space="0" w:color="auto"/>
        <w:right w:val="none" w:sz="0" w:space="0" w:color="auto"/>
      </w:divBdr>
    </w:div>
    <w:div w:id="302390138">
      <w:bodyDiv w:val="1"/>
      <w:marLeft w:val="0"/>
      <w:marRight w:val="0"/>
      <w:marTop w:val="0"/>
      <w:marBottom w:val="0"/>
      <w:divBdr>
        <w:top w:val="none" w:sz="0" w:space="0" w:color="auto"/>
        <w:left w:val="none" w:sz="0" w:space="0" w:color="auto"/>
        <w:bottom w:val="none" w:sz="0" w:space="0" w:color="auto"/>
        <w:right w:val="none" w:sz="0" w:space="0" w:color="auto"/>
      </w:divBdr>
    </w:div>
    <w:div w:id="302927360">
      <w:bodyDiv w:val="1"/>
      <w:marLeft w:val="0"/>
      <w:marRight w:val="0"/>
      <w:marTop w:val="0"/>
      <w:marBottom w:val="0"/>
      <w:divBdr>
        <w:top w:val="none" w:sz="0" w:space="0" w:color="auto"/>
        <w:left w:val="none" w:sz="0" w:space="0" w:color="auto"/>
        <w:bottom w:val="none" w:sz="0" w:space="0" w:color="auto"/>
        <w:right w:val="none" w:sz="0" w:space="0" w:color="auto"/>
      </w:divBdr>
    </w:div>
    <w:div w:id="303048311">
      <w:bodyDiv w:val="1"/>
      <w:marLeft w:val="0"/>
      <w:marRight w:val="0"/>
      <w:marTop w:val="0"/>
      <w:marBottom w:val="0"/>
      <w:divBdr>
        <w:top w:val="none" w:sz="0" w:space="0" w:color="auto"/>
        <w:left w:val="none" w:sz="0" w:space="0" w:color="auto"/>
        <w:bottom w:val="none" w:sz="0" w:space="0" w:color="auto"/>
        <w:right w:val="none" w:sz="0" w:space="0" w:color="auto"/>
      </w:divBdr>
    </w:div>
    <w:div w:id="303389914">
      <w:bodyDiv w:val="1"/>
      <w:marLeft w:val="0"/>
      <w:marRight w:val="0"/>
      <w:marTop w:val="0"/>
      <w:marBottom w:val="0"/>
      <w:divBdr>
        <w:top w:val="none" w:sz="0" w:space="0" w:color="auto"/>
        <w:left w:val="none" w:sz="0" w:space="0" w:color="auto"/>
        <w:bottom w:val="none" w:sz="0" w:space="0" w:color="auto"/>
        <w:right w:val="none" w:sz="0" w:space="0" w:color="auto"/>
      </w:divBdr>
    </w:div>
    <w:div w:id="304161487">
      <w:bodyDiv w:val="1"/>
      <w:marLeft w:val="0"/>
      <w:marRight w:val="0"/>
      <w:marTop w:val="0"/>
      <w:marBottom w:val="0"/>
      <w:divBdr>
        <w:top w:val="none" w:sz="0" w:space="0" w:color="auto"/>
        <w:left w:val="none" w:sz="0" w:space="0" w:color="auto"/>
        <w:bottom w:val="none" w:sz="0" w:space="0" w:color="auto"/>
        <w:right w:val="none" w:sz="0" w:space="0" w:color="auto"/>
      </w:divBdr>
    </w:div>
    <w:div w:id="304971703">
      <w:bodyDiv w:val="1"/>
      <w:marLeft w:val="0"/>
      <w:marRight w:val="0"/>
      <w:marTop w:val="0"/>
      <w:marBottom w:val="0"/>
      <w:divBdr>
        <w:top w:val="none" w:sz="0" w:space="0" w:color="auto"/>
        <w:left w:val="none" w:sz="0" w:space="0" w:color="auto"/>
        <w:bottom w:val="none" w:sz="0" w:space="0" w:color="auto"/>
        <w:right w:val="none" w:sz="0" w:space="0" w:color="auto"/>
      </w:divBdr>
    </w:div>
    <w:div w:id="305018205">
      <w:bodyDiv w:val="1"/>
      <w:marLeft w:val="0"/>
      <w:marRight w:val="0"/>
      <w:marTop w:val="0"/>
      <w:marBottom w:val="0"/>
      <w:divBdr>
        <w:top w:val="none" w:sz="0" w:space="0" w:color="auto"/>
        <w:left w:val="none" w:sz="0" w:space="0" w:color="auto"/>
        <w:bottom w:val="none" w:sz="0" w:space="0" w:color="auto"/>
        <w:right w:val="none" w:sz="0" w:space="0" w:color="auto"/>
      </w:divBdr>
    </w:div>
    <w:div w:id="306469888">
      <w:bodyDiv w:val="1"/>
      <w:marLeft w:val="0"/>
      <w:marRight w:val="0"/>
      <w:marTop w:val="0"/>
      <w:marBottom w:val="0"/>
      <w:divBdr>
        <w:top w:val="none" w:sz="0" w:space="0" w:color="auto"/>
        <w:left w:val="none" w:sz="0" w:space="0" w:color="auto"/>
        <w:bottom w:val="none" w:sz="0" w:space="0" w:color="auto"/>
        <w:right w:val="none" w:sz="0" w:space="0" w:color="auto"/>
      </w:divBdr>
    </w:div>
    <w:div w:id="310061739">
      <w:bodyDiv w:val="1"/>
      <w:marLeft w:val="0"/>
      <w:marRight w:val="0"/>
      <w:marTop w:val="0"/>
      <w:marBottom w:val="0"/>
      <w:divBdr>
        <w:top w:val="none" w:sz="0" w:space="0" w:color="auto"/>
        <w:left w:val="none" w:sz="0" w:space="0" w:color="auto"/>
        <w:bottom w:val="none" w:sz="0" w:space="0" w:color="auto"/>
        <w:right w:val="none" w:sz="0" w:space="0" w:color="auto"/>
      </w:divBdr>
    </w:div>
    <w:div w:id="311524628">
      <w:bodyDiv w:val="1"/>
      <w:marLeft w:val="0"/>
      <w:marRight w:val="0"/>
      <w:marTop w:val="0"/>
      <w:marBottom w:val="0"/>
      <w:divBdr>
        <w:top w:val="none" w:sz="0" w:space="0" w:color="auto"/>
        <w:left w:val="none" w:sz="0" w:space="0" w:color="auto"/>
        <w:bottom w:val="none" w:sz="0" w:space="0" w:color="auto"/>
        <w:right w:val="none" w:sz="0" w:space="0" w:color="auto"/>
      </w:divBdr>
    </w:div>
    <w:div w:id="311914177">
      <w:bodyDiv w:val="1"/>
      <w:marLeft w:val="0"/>
      <w:marRight w:val="0"/>
      <w:marTop w:val="0"/>
      <w:marBottom w:val="0"/>
      <w:divBdr>
        <w:top w:val="none" w:sz="0" w:space="0" w:color="auto"/>
        <w:left w:val="none" w:sz="0" w:space="0" w:color="auto"/>
        <w:bottom w:val="none" w:sz="0" w:space="0" w:color="auto"/>
        <w:right w:val="none" w:sz="0" w:space="0" w:color="auto"/>
      </w:divBdr>
    </w:div>
    <w:div w:id="312493842">
      <w:bodyDiv w:val="1"/>
      <w:marLeft w:val="0"/>
      <w:marRight w:val="0"/>
      <w:marTop w:val="0"/>
      <w:marBottom w:val="0"/>
      <w:divBdr>
        <w:top w:val="none" w:sz="0" w:space="0" w:color="auto"/>
        <w:left w:val="none" w:sz="0" w:space="0" w:color="auto"/>
        <w:bottom w:val="none" w:sz="0" w:space="0" w:color="auto"/>
        <w:right w:val="none" w:sz="0" w:space="0" w:color="auto"/>
      </w:divBdr>
    </w:div>
    <w:div w:id="313460672">
      <w:bodyDiv w:val="1"/>
      <w:marLeft w:val="0"/>
      <w:marRight w:val="0"/>
      <w:marTop w:val="0"/>
      <w:marBottom w:val="0"/>
      <w:divBdr>
        <w:top w:val="none" w:sz="0" w:space="0" w:color="auto"/>
        <w:left w:val="none" w:sz="0" w:space="0" w:color="auto"/>
        <w:bottom w:val="none" w:sz="0" w:space="0" w:color="auto"/>
        <w:right w:val="none" w:sz="0" w:space="0" w:color="auto"/>
      </w:divBdr>
    </w:div>
    <w:div w:id="313726438">
      <w:bodyDiv w:val="1"/>
      <w:marLeft w:val="0"/>
      <w:marRight w:val="0"/>
      <w:marTop w:val="0"/>
      <w:marBottom w:val="0"/>
      <w:divBdr>
        <w:top w:val="none" w:sz="0" w:space="0" w:color="auto"/>
        <w:left w:val="none" w:sz="0" w:space="0" w:color="auto"/>
        <w:bottom w:val="none" w:sz="0" w:space="0" w:color="auto"/>
        <w:right w:val="none" w:sz="0" w:space="0" w:color="auto"/>
      </w:divBdr>
    </w:div>
    <w:div w:id="314529797">
      <w:bodyDiv w:val="1"/>
      <w:marLeft w:val="0"/>
      <w:marRight w:val="0"/>
      <w:marTop w:val="0"/>
      <w:marBottom w:val="0"/>
      <w:divBdr>
        <w:top w:val="none" w:sz="0" w:space="0" w:color="auto"/>
        <w:left w:val="none" w:sz="0" w:space="0" w:color="auto"/>
        <w:bottom w:val="none" w:sz="0" w:space="0" w:color="auto"/>
        <w:right w:val="none" w:sz="0" w:space="0" w:color="auto"/>
      </w:divBdr>
    </w:div>
    <w:div w:id="315500535">
      <w:bodyDiv w:val="1"/>
      <w:marLeft w:val="0"/>
      <w:marRight w:val="0"/>
      <w:marTop w:val="0"/>
      <w:marBottom w:val="0"/>
      <w:divBdr>
        <w:top w:val="none" w:sz="0" w:space="0" w:color="auto"/>
        <w:left w:val="none" w:sz="0" w:space="0" w:color="auto"/>
        <w:bottom w:val="none" w:sz="0" w:space="0" w:color="auto"/>
        <w:right w:val="none" w:sz="0" w:space="0" w:color="auto"/>
      </w:divBdr>
    </w:div>
    <w:div w:id="315765127">
      <w:bodyDiv w:val="1"/>
      <w:marLeft w:val="0"/>
      <w:marRight w:val="0"/>
      <w:marTop w:val="0"/>
      <w:marBottom w:val="0"/>
      <w:divBdr>
        <w:top w:val="none" w:sz="0" w:space="0" w:color="auto"/>
        <w:left w:val="none" w:sz="0" w:space="0" w:color="auto"/>
        <w:bottom w:val="none" w:sz="0" w:space="0" w:color="auto"/>
        <w:right w:val="none" w:sz="0" w:space="0" w:color="auto"/>
      </w:divBdr>
    </w:div>
    <w:div w:id="316419520">
      <w:bodyDiv w:val="1"/>
      <w:marLeft w:val="0"/>
      <w:marRight w:val="0"/>
      <w:marTop w:val="0"/>
      <w:marBottom w:val="0"/>
      <w:divBdr>
        <w:top w:val="none" w:sz="0" w:space="0" w:color="auto"/>
        <w:left w:val="none" w:sz="0" w:space="0" w:color="auto"/>
        <w:bottom w:val="none" w:sz="0" w:space="0" w:color="auto"/>
        <w:right w:val="none" w:sz="0" w:space="0" w:color="auto"/>
      </w:divBdr>
    </w:div>
    <w:div w:id="316999747">
      <w:bodyDiv w:val="1"/>
      <w:marLeft w:val="0"/>
      <w:marRight w:val="0"/>
      <w:marTop w:val="0"/>
      <w:marBottom w:val="0"/>
      <w:divBdr>
        <w:top w:val="none" w:sz="0" w:space="0" w:color="auto"/>
        <w:left w:val="none" w:sz="0" w:space="0" w:color="auto"/>
        <w:bottom w:val="none" w:sz="0" w:space="0" w:color="auto"/>
        <w:right w:val="none" w:sz="0" w:space="0" w:color="auto"/>
      </w:divBdr>
    </w:div>
    <w:div w:id="317543214">
      <w:bodyDiv w:val="1"/>
      <w:marLeft w:val="0"/>
      <w:marRight w:val="0"/>
      <w:marTop w:val="0"/>
      <w:marBottom w:val="0"/>
      <w:divBdr>
        <w:top w:val="none" w:sz="0" w:space="0" w:color="auto"/>
        <w:left w:val="none" w:sz="0" w:space="0" w:color="auto"/>
        <w:bottom w:val="none" w:sz="0" w:space="0" w:color="auto"/>
        <w:right w:val="none" w:sz="0" w:space="0" w:color="auto"/>
      </w:divBdr>
    </w:div>
    <w:div w:id="317729907">
      <w:bodyDiv w:val="1"/>
      <w:marLeft w:val="0"/>
      <w:marRight w:val="0"/>
      <w:marTop w:val="0"/>
      <w:marBottom w:val="0"/>
      <w:divBdr>
        <w:top w:val="none" w:sz="0" w:space="0" w:color="auto"/>
        <w:left w:val="none" w:sz="0" w:space="0" w:color="auto"/>
        <w:bottom w:val="none" w:sz="0" w:space="0" w:color="auto"/>
        <w:right w:val="none" w:sz="0" w:space="0" w:color="auto"/>
      </w:divBdr>
    </w:div>
    <w:div w:id="318001621">
      <w:bodyDiv w:val="1"/>
      <w:marLeft w:val="0"/>
      <w:marRight w:val="0"/>
      <w:marTop w:val="0"/>
      <w:marBottom w:val="0"/>
      <w:divBdr>
        <w:top w:val="none" w:sz="0" w:space="0" w:color="auto"/>
        <w:left w:val="none" w:sz="0" w:space="0" w:color="auto"/>
        <w:bottom w:val="none" w:sz="0" w:space="0" w:color="auto"/>
        <w:right w:val="none" w:sz="0" w:space="0" w:color="auto"/>
      </w:divBdr>
    </w:div>
    <w:div w:id="318315360">
      <w:bodyDiv w:val="1"/>
      <w:marLeft w:val="0"/>
      <w:marRight w:val="0"/>
      <w:marTop w:val="0"/>
      <w:marBottom w:val="0"/>
      <w:divBdr>
        <w:top w:val="none" w:sz="0" w:space="0" w:color="auto"/>
        <w:left w:val="none" w:sz="0" w:space="0" w:color="auto"/>
        <w:bottom w:val="none" w:sz="0" w:space="0" w:color="auto"/>
        <w:right w:val="none" w:sz="0" w:space="0" w:color="auto"/>
      </w:divBdr>
    </w:div>
    <w:div w:id="318924183">
      <w:bodyDiv w:val="1"/>
      <w:marLeft w:val="0"/>
      <w:marRight w:val="0"/>
      <w:marTop w:val="0"/>
      <w:marBottom w:val="0"/>
      <w:divBdr>
        <w:top w:val="none" w:sz="0" w:space="0" w:color="auto"/>
        <w:left w:val="none" w:sz="0" w:space="0" w:color="auto"/>
        <w:bottom w:val="none" w:sz="0" w:space="0" w:color="auto"/>
        <w:right w:val="none" w:sz="0" w:space="0" w:color="auto"/>
      </w:divBdr>
    </w:div>
    <w:div w:id="320044696">
      <w:bodyDiv w:val="1"/>
      <w:marLeft w:val="0"/>
      <w:marRight w:val="0"/>
      <w:marTop w:val="0"/>
      <w:marBottom w:val="0"/>
      <w:divBdr>
        <w:top w:val="none" w:sz="0" w:space="0" w:color="auto"/>
        <w:left w:val="none" w:sz="0" w:space="0" w:color="auto"/>
        <w:bottom w:val="none" w:sz="0" w:space="0" w:color="auto"/>
        <w:right w:val="none" w:sz="0" w:space="0" w:color="auto"/>
      </w:divBdr>
    </w:div>
    <w:div w:id="320742028">
      <w:bodyDiv w:val="1"/>
      <w:marLeft w:val="0"/>
      <w:marRight w:val="0"/>
      <w:marTop w:val="0"/>
      <w:marBottom w:val="0"/>
      <w:divBdr>
        <w:top w:val="none" w:sz="0" w:space="0" w:color="auto"/>
        <w:left w:val="none" w:sz="0" w:space="0" w:color="auto"/>
        <w:bottom w:val="none" w:sz="0" w:space="0" w:color="auto"/>
        <w:right w:val="none" w:sz="0" w:space="0" w:color="auto"/>
      </w:divBdr>
    </w:div>
    <w:div w:id="323244147">
      <w:bodyDiv w:val="1"/>
      <w:marLeft w:val="0"/>
      <w:marRight w:val="0"/>
      <w:marTop w:val="0"/>
      <w:marBottom w:val="0"/>
      <w:divBdr>
        <w:top w:val="none" w:sz="0" w:space="0" w:color="auto"/>
        <w:left w:val="none" w:sz="0" w:space="0" w:color="auto"/>
        <w:bottom w:val="none" w:sz="0" w:space="0" w:color="auto"/>
        <w:right w:val="none" w:sz="0" w:space="0" w:color="auto"/>
      </w:divBdr>
    </w:div>
    <w:div w:id="323750691">
      <w:bodyDiv w:val="1"/>
      <w:marLeft w:val="0"/>
      <w:marRight w:val="0"/>
      <w:marTop w:val="0"/>
      <w:marBottom w:val="0"/>
      <w:divBdr>
        <w:top w:val="none" w:sz="0" w:space="0" w:color="auto"/>
        <w:left w:val="none" w:sz="0" w:space="0" w:color="auto"/>
        <w:bottom w:val="none" w:sz="0" w:space="0" w:color="auto"/>
        <w:right w:val="none" w:sz="0" w:space="0" w:color="auto"/>
      </w:divBdr>
    </w:div>
    <w:div w:id="324553716">
      <w:bodyDiv w:val="1"/>
      <w:marLeft w:val="0"/>
      <w:marRight w:val="0"/>
      <w:marTop w:val="0"/>
      <w:marBottom w:val="0"/>
      <w:divBdr>
        <w:top w:val="none" w:sz="0" w:space="0" w:color="auto"/>
        <w:left w:val="none" w:sz="0" w:space="0" w:color="auto"/>
        <w:bottom w:val="none" w:sz="0" w:space="0" w:color="auto"/>
        <w:right w:val="none" w:sz="0" w:space="0" w:color="auto"/>
      </w:divBdr>
    </w:div>
    <w:div w:id="325331191">
      <w:bodyDiv w:val="1"/>
      <w:marLeft w:val="0"/>
      <w:marRight w:val="0"/>
      <w:marTop w:val="0"/>
      <w:marBottom w:val="0"/>
      <w:divBdr>
        <w:top w:val="none" w:sz="0" w:space="0" w:color="auto"/>
        <w:left w:val="none" w:sz="0" w:space="0" w:color="auto"/>
        <w:bottom w:val="none" w:sz="0" w:space="0" w:color="auto"/>
        <w:right w:val="none" w:sz="0" w:space="0" w:color="auto"/>
      </w:divBdr>
    </w:div>
    <w:div w:id="326250945">
      <w:bodyDiv w:val="1"/>
      <w:marLeft w:val="0"/>
      <w:marRight w:val="0"/>
      <w:marTop w:val="0"/>
      <w:marBottom w:val="0"/>
      <w:divBdr>
        <w:top w:val="none" w:sz="0" w:space="0" w:color="auto"/>
        <w:left w:val="none" w:sz="0" w:space="0" w:color="auto"/>
        <w:bottom w:val="none" w:sz="0" w:space="0" w:color="auto"/>
        <w:right w:val="none" w:sz="0" w:space="0" w:color="auto"/>
      </w:divBdr>
    </w:div>
    <w:div w:id="326399578">
      <w:bodyDiv w:val="1"/>
      <w:marLeft w:val="0"/>
      <w:marRight w:val="0"/>
      <w:marTop w:val="0"/>
      <w:marBottom w:val="0"/>
      <w:divBdr>
        <w:top w:val="none" w:sz="0" w:space="0" w:color="auto"/>
        <w:left w:val="none" w:sz="0" w:space="0" w:color="auto"/>
        <w:bottom w:val="none" w:sz="0" w:space="0" w:color="auto"/>
        <w:right w:val="none" w:sz="0" w:space="0" w:color="auto"/>
      </w:divBdr>
    </w:div>
    <w:div w:id="326445934">
      <w:bodyDiv w:val="1"/>
      <w:marLeft w:val="0"/>
      <w:marRight w:val="0"/>
      <w:marTop w:val="0"/>
      <w:marBottom w:val="0"/>
      <w:divBdr>
        <w:top w:val="none" w:sz="0" w:space="0" w:color="auto"/>
        <w:left w:val="none" w:sz="0" w:space="0" w:color="auto"/>
        <w:bottom w:val="none" w:sz="0" w:space="0" w:color="auto"/>
        <w:right w:val="none" w:sz="0" w:space="0" w:color="auto"/>
      </w:divBdr>
    </w:div>
    <w:div w:id="326789377">
      <w:bodyDiv w:val="1"/>
      <w:marLeft w:val="0"/>
      <w:marRight w:val="0"/>
      <w:marTop w:val="0"/>
      <w:marBottom w:val="0"/>
      <w:divBdr>
        <w:top w:val="none" w:sz="0" w:space="0" w:color="auto"/>
        <w:left w:val="none" w:sz="0" w:space="0" w:color="auto"/>
        <w:bottom w:val="none" w:sz="0" w:space="0" w:color="auto"/>
        <w:right w:val="none" w:sz="0" w:space="0" w:color="auto"/>
      </w:divBdr>
    </w:div>
    <w:div w:id="326977222">
      <w:bodyDiv w:val="1"/>
      <w:marLeft w:val="0"/>
      <w:marRight w:val="0"/>
      <w:marTop w:val="0"/>
      <w:marBottom w:val="0"/>
      <w:divBdr>
        <w:top w:val="none" w:sz="0" w:space="0" w:color="auto"/>
        <w:left w:val="none" w:sz="0" w:space="0" w:color="auto"/>
        <w:bottom w:val="none" w:sz="0" w:space="0" w:color="auto"/>
        <w:right w:val="none" w:sz="0" w:space="0" w:color="auto"/>
      </w:divBdr>
    </w:div>
    <w:div w:id="327364990">
      <w:bodyDiv w:val="1"/>
      <w:marLeft w:val="0"/>
      <w:marRight w:val="0"/>
      <w:marTop w:val="0"/>
      <w:marBottom w:val="0"/>
      <w:divBdr>
        <w:top w:val="none" w:sz="0" w:space="0" w:color="auto"/>
        <w:left w:val="none" w:sz="0" w:space="0" w:color="auto"/>
        <w:bottom w:val="none" w:sz="0" w:space="0" w:color="auto"/>
        <w:right w:val="none" w:sz="0" w:space="0" w:color="auto"/>
      </w:divBdr>
    </w:div>
    <w:div w:id="328144277">
      <w:bodyDiv w:val="1"/>
      <w:marLeft w:val="0"/>
      <w:marRight w:val="0"/>
      <w:marTop w:val="0"/>
      <w:marBottom w:val="0"/>
      <w:divBdr>
        <w:top w:val="none" w:sz="0" w:space="0" w:color="auto"/>
        <w:left w:val="none" w:sz="0" w:space="0" w:color="auto"/>
        <w:bottom w:val="none" w:sz="0" w:space="0" w:color="auto"/>
        <w:right w:val="none" w:sz="0" w:space="0" w:color="auto"/>
      </w:divBdr>
    </w:div>
    <w:div w:id="329522211">
      <w:bodyDiv w:val="1"/>
      <w:marLeft w:val="0"/>
      <w:marRight w:val="0"/>
      <w:marTop w:val="0"/>
      <w:marBottom w:val="0"/>
      <w:divBdr>
        <w:top w:val="none" w:sz="0" w:space="0" w:color="auto"/>
        <w:left w:val="none" w:sz="0" w:space="0" w:color="auto"/>
        <w:bottom w:val="none" w:sz="0" w:space="0" w:color="auto"/>
        <w:right w:val="none" w:sz="0" w:space="0" w:color="auto"/>
      </w:divBdr>
    </w:div>
    <w:div w:id="329798681">
      <w:bodyDiv w:val="1"/>
      <w:marLeft w:val="0"/>
      <w:marRight w:val="0"/>
      <w:marTop w:val="0"/>
      <w:marBottom w:val="0"/>
      <w:divBdr>
        <w:top w:val="none" w:sz="0" w:space="0" w:color="auto"/>
        <w:left w:val="none" w:sz="0" w:space="0" w:color="auto"/>
        <w:bottom w:val="none" w:sz="0" w:space="0" w:color="auto"/>
        <w:right w:val="none" w:sz="0" w:space="0" w:color="auto"/>
      </w:divBdr>
    </w:div>
    <w:div w:id="329987724">
      <w:bodyDiv w:val="1"/>
      <w:marLeft w:val="0"/>
      <w:marRight w:val="0"/>
      <w:marTop w:val="0"/>
      <w:marBottom w:val="0"/>
      <w:divBdr>
        <w:top w:val="none" w:sz="0" w:space="0" w:color="auto"/>
        <w:left w:val="none" w:sz="0" w:space="0" w:color="auto"/>
        <w:bottom w:val="none" w:sz="0" w:space="0" w:color="auto"/>
        <w:right w:val="none" w:sz="0" w:space="0" w:color="auto"/>
      </w:divBdr>
    </w:div>
    <w:div w:id="330569295">
      <w:bodyDiv w:val="1"/>
      <w:marLeft w:val="0"/>
      <w:marRight w:val="0"/>
      <w:marTop w:val="0"/>
      <w:marBottom w:val="0"/>
      <w:divBdr>
        <w:top w:val="none" w:sz="0" w:space="0" w:color="auto"/>
        <w:left w:val="none" w:sz="0" w:space="0" w:color="auto"/>
        <w:bottom w:val="none" w:sz="0" w:space="0" w:color="auto"/>
        <w:right w:val="none" w:sz="0" w:space="0" w:color="auto"/>
      </w:divBdr>
    </w:div>
    <w:div w:id="332414256">
      <w:bodyDiv w:val="1"/>
      <w:marLeft w:val="0"/>
      <w:marRight w:val="0"/>
      <w:marTop w:val="0"/>
      <w:marBottom w:val="0"/>
      <w:divBdr>
        <w:top w:val="none" w:sz="0" w:space="0" w:color="auto"/>
        <w:left w:val="none" w:sz="0" w:space="0" w:color="auto"/>
        <w:bottom w:val="none" w:sz="0" w:space="0" w:color="auto"/>
        <w:right w:val="none" w:sz="0" w:space="0" w:color="auto"/>
      </w:divBdr>
    </w:div>
    <w:div w:id="332414848">
      <w:bodyDiv w:val="1"/>
      <w:marLeft w:val="0"/>
      <w:marRight w:val="0"/>
      <w:marTop w:val="0"/>
      <w:marBottom w:val="0"/>
      <w:divBdr>
        <w:top w:val="none" w:sz="0" w:space="0" w:color="auto"/>
        <w:left w:val="none" w:sz="0" w:space="0" w:color="auto"/>
        <w:bottom w:val="none" w:sz="0" w:space="0" w:color="auto"/>
        <w:right w:val="none" w:sz="0" w:space="0" w:color="auto"/>
      </w:divBdr>
    </w:div>
    <w:div w:id="334845664">
      <w:bodyDiv w:val="1"/>
      <w:marLeft w:val="0"/>
      <w:marRight w:val="0"/>
      <w:marTop w:val="0"/>
      <w:marBottom w:val="0"/>
      <w:divBdr>
        <w:top w:val="none" w:sz="0" w:space="0" w:color="auto"/>
        <w:left w:val="none" w:sz="0" w:space="0" w:color="auto"/>
        <w:bottom w:val="none" w:sz="0" w:space="0" w:color="auto"/>
        <w:right w:val="none" w:sz="0" w:space="0" w:color="auto"/>
      </w:divBdr>
    </w:div>
    <w:div w:id="337003525">
      <w:bodyDiv w:val="1"/>
      <w:marLeft w:val="0"/>
      <w:marRight w:val="0"/>
      <w:marTop w:val="0"/>
      <w:marBottom w:val="0"/>
      <w:divBdr>
        <w:top w:val="none" w:sz="0" w:space="0" w:color="auto"/>
        <w:left w:val="none" w:sz="0" w:space="0" w:color="auto"/>
        <w:bottom w:val="none" w:sz="0" w:space="0" w:color="auto"/>
        <w:right w:val="none" w:sz="0" w:space="0" w:color="auto"/>
      </w:divBdr>
    </w:div>
    <w:div w:id="337392018">
      <w:bodyDiv w:val="1"/>
      <w:marLeft w:val="0"/>
      <w:marRight w:val="0"/>
      <w:marTop w:val="0"/>
      <w:marBottom w:val="0"/>
      <w:divBdr>
        <w:top w:val="none" w:sz="0" w:space="0" w:color="auto"/>
        <w:left w:val="none" w:sz="0" w:space="0" w:color="auto"/>
        <w:bottom w:val="none" w:sz="0" w:space="0" w:color="auto"/>
        <w:right w:val="none" w:sz="0" w:space="0" w:color="auto"/>
      </w:divBdr>
    </w:div>
    <w:div w:id="339086199">
      <w:bodyDiv w:val="1"/>
      <w:marLeft w:val="0"/>
      <w:marRight w:val="0"/>
      <w:marTop w:val="0"/>
      <w:marBottom w:val="0"/>
      <w:divBdr>
        <w:top w:val="none" w:sz="0" w:space="0" w:color="auto"/>
        <w:left w:val="none" w:sz="0" w:space="0" w:color="auto"/>
        <w:bottom w:val="none" w:sz="0" w:space="0" w:color="auto"/>
        <w:right w:val="none" w:sz="0" w:space="0" w:color="auto"/>
      </w:divBdr>
    </w:div>
    <w:div w:id="339352344">
      <w:bodyDiv w:val="1"/>
      <w:marLeft w:val="0"/>
      <w:marRight w:val="0"/>
      <w:marTop w:val="0"/>
      <w:marBottom w:val="0"/>
      <w:divBdr>
        <w:top w:val="none" w:sz="0" w:space="0" w:color="auto"/>
        <w:left w:val="none" w:sz="0" w:space="0" w:color="auto"/>
        <w:bottom w:val="none" w:sz="0" w:space="0" w:color="auto"/>
        <w:right w:val="none" w:sz="0" w:space="0" w:color="auto"/>
      </w:divBdr>
    </w:div>
    <w:div w:id="341204345">
      <w:bodyDiv w:val="1"/>
      <w:marLeft w:val="0"/>
      <w:marRight w:val="0"/>
      <w:marTop w:val="0"/>
      <w:marBottom w:val="0"/>
      <w:divBdr>
        <w:top w:val="none" w:sz="0" w:space="0" w:color="auto"/>
        <w:left w:val="none" w:sz="0" w:space="0" w:color="auto"/>
        <w:bottom w:val="none" w:sz="0" w:space="0" w:color="auto"/>
        <w:right w:val="none" w:sz="0" w:space="0" w:color="auto"/>
      </w:divBdr>
    </w:div>
    <w:div w:id="342636262">
      <w:bodyDiv w:val="1"/>
      <w:marLeft w:val="0"/>
      <w:marRight w:val="0"/>
      <w:marTop w:val="0"/>
      <w:marBottom w:val="0"/>
      <w:divBdr>
        <w:top w:val="none" w:sz="0" w:space="0" w:color="auto"/>
        <w:left w:val="none" w:sz="0" w:space="0" w:color="auto"/>
        <w:bottom w:val="none" w:sz="0" w:space="0" w:color="auto"/>
        <w:right w:val="none" w:sz="0" w:space="0" w:color="auto"/>
      </w:divBdr>
    </w:div>
    <w:div w:id="343938154">
      <w:bodyDiv w:val="1"/>
      <w:marLeft w:val="0"/>
      <w:marRight w:val="0"/>
      <w:marTop w:val="0"/>
      <w:marBottom w:val="0"/>
      <w:divBdr>
        <w:top w:val="none" w:sz="0" w:space="0" w:color="auto"/>
        <w:left w:val="none" w:sz="0" w:space="0" w:color="auto"/>
        <w:bottom w:val="none" w:sz="0" w:space="0" w:color="auto"/>
        <w:right w:val="none" w:sz="0" w:space="0" w:color="auto"/>
      </w:divBdr>
    </w:div>
    <w:div w:id="344093371">
      <w:bodyDiv w:val="1"/>
      <w:marLeft w:val="0"/>
      <w:marRight w:val="0"/>
      <w:marTop w:val="0"/>
      <w:marBottom w:val="0"/>
      <w:divBdr>
        <w:top w:val="none" w:sz="0" w:space="0" w:color="auto"/>
        <w:left w:val="none" w:sz="0" w:space="0" w:color="auto"/>
        <w:bottom w:val="none" w:sz="0" w:space="0" w:color="auto"/>
        <w:right w:val="none" w:sz="0" w:space="0" w:color="auto"/>
      </w:divBdr>
    </w:div>
    <w:div w:id="346324645">
      <w:bodyDiv w:val="1"/>
      <w:marLeft w:val="0"/>
      <w:marRight w:val="0"/>
      <w:marTop w:val="0"/>
      <w:marBottom w:val="0"/>
      <w:divBdr>
        <w:top w:val="none" w:sz="0" w:space="0" w:color="auto"/>
        <w:left w:val="none" w:sz="0" w:space="0" w:color="auto"/>
        <w:bottom w:val="none" w:sz="0" w:space="0" w:color="auto"/>
        <w:right w:val="none" w:sz="0" w:space="0" w:color="auto"/>
      </w:divBdr>
    </w:div>
    <w:div w:id="348027418">
      <w:bodyDiv w:val="1"/>
      <w:marLeft w:val="0"/>
      <w:marRight w:val="0"/>
      <w:marTop w:val="0"/>
      <w:marBottom w:val="0"/>
      <w:divBdr>
        <w:top w:val="none" w:sz="0" w:space="0" w:color="auto"/>
        <w:left w:val="none" w:sz="0" w:space="0" w:color="auto"/>
        <w:bottom w:val="none" w:sz="0" w:space="0" w:color="auto"/>
        <w:right w:val="none" w:sz="0" w:space="0" w:color="auto"/>
      </w:divBdr>
    </w:div>
    <w:div w:id="348145301">
      <w:bodyDiv w:val="1"/>
      <w:marLeft w:val="0"/>
      <w:marRight w:val="0"/>
      <w:marTop w:val="0"/>
      <w:marBottom w:val="0"/>
      <w:divBdr>
        <w:top w:val="none" w:sz="0" w:space="0" w:color="auto"/>
        <w:left w:val="none" w:sz="0" w:space="0" w:color="auto"/>
        <w:bottom w:val="none" w:sz="0" w:space="0" w:color="auto"/>
        <w:right w:val="none" w:sz="0" w:space="0" w:color="auto"/>
      </w:divBdr>
    </w:div>
    <w:div w:id="348724505">
      <w:bodyDiv w:val="1"/>
      <w:marLeft w:val="0"/>
      <w:marRight w:val="0"/>
      <w:marTop w:val="0"/>
      <w:marBottom w:val="0"/>
      <w:divBdr>
        <w:top w:val="none" w:sz="0" w:space="0" w:color="auto"/>
        <w:left w:val="none" w:sz="0" w:space="0" w:color="auto"/>
        <w:bottom w:val="none" w:sz="0" w:space="0" w:color="auto"/>
        <w:right w:val="none" w:sz="0" w:space="0" w:color="auto"/>
      </w:divBdr>
    </w:div>
    <w:div w:id="349374873">
      <w:bodyDiv w:val="1"/>
      <w:marLeft w:val="0"/>
      <w:marRight w:val="0"/>
      <w:marTop w:val="0"/>
      <w:marBottom w:val="0"/>
      <w:divBdr>
        <w:top w:val="none" w:sz="0" w:space="0" w:color="auto"/>
        <w:left w:val="none" w:sz="0" w:space="0" w:color="auto"/>
        <w:bottom w:val="none" w:sz="0" w:space="0" w:color="auto"/>
        <w:right w:val="none" w:sz="0" w:space="0" w:color="auto"/>
      </w:divBdr>
    </w:div>
    <w:div w:id="351539946">
      <w:bodyDiv w:val="1"/>
      <w:marLeft w:val="0"/>
      <w:marRight w:val="0"/>
      <w:marTop w:val="0"/>
      <w:marBottom w:val="0"/>
      <w:divBdr>
        <w:top w:val="none" w:sz="0" w:space="0" w:color="auto"/>
        <w:left w:val="none" w:sz="0" w:space="0" w:color="auto"/>
        <w:bottom w:val="none" w:sz="0" w:space="0" w:color="auto"/>
        <w:right w:val="none" w:sz="0" w:space="0" w:color="auto"/>
      </w:divBdr>
    </w:div>
    <w:div w:id="351957475">
      <w:bodyDiv w:val="1"/>
      <w:marLeft w:val="0"/>
      <w:marRight w:val="0"/>
      <w:marTop w:val="0"/>
      <w:marBottom w:val="0"/>
      <w:divBdr>
        <w:top w:val="none" w:sz="0" w:space="0" w:color="auto"/>
        <w:left w:val="none" w:sz="0" w:space="0" w:color="auto"/>
        <w:bottom w:val="none" w:sz="0" w:space="0" w:color="auto"/>
        <w:right w:val="none" w:sz="0" w:space="0" w:color="auto"/>
      </w:divBdr>
    </w:div>
    <w:div w:id="351997223">
      <w:bodyDiv w:val="1"/>
      <w:marLeft w:val="0"/>
      <w:marRight w:val="0"/>
      <w:marTop w:val="0"/>
      <w:marBottom w:val="0"/>
      <w:divBdr>
        <w:top w:val="none" w:sz="0" w:space="0" w:color="auto"/>
        <w:left w:val="none" w:sz="0" w:space="0" w:color="auto"/>
        <w:bottom w:val="none" w:sz="0" w:space="0" w:color="auto"/>
        <w:right w:val="none" w:sz="0" w:space="0" w:color="auto"/>
      </w:divBdr>
    </w:div>
    <w:div w:id="352342337">
      <w:bodyDiv w:val="1"/>
      <w:marLeft w:val="0"/>
      <w:marRight w:val="0"/>
      <w:marTop w:val="0"/>
      <w:marBottom w:val="0"/>
      <w:divBdr>
        <w:top w:val="none" w:sz="0" w:space="0" w:color="auto"/>
        <w:left w:val="none" w:sz="0" w:space="0" w:color="auto"/>
        <w:bottom w:val="none" w:sz="0" w:space="0" w:color="auto"/>
        <w:right w:val="none" w:sz="0" w:space="0" w:color="auto"/>
      </w:divBdr>
    </w:div>
    <w:div w:id="353923587">
      <w:bodyDiv w:val="1"/>
      <w:marLeft w:val="0"/>
      <w:marRight w:val="0"/>
      <w:marTop w:val="0"/>
      <w:marBottom w:val="0"/>
      <w:divBdr>
        <w:top w:val="none" w:sz="0" w:space="0" w:color="auto"/>
        <w:left w:val="none" w:sz="0" w:space="0" w:color="auto"/>
        <w:bottom w:val="none" w:sz="0" w:space="0" w:color="auto"/>
        <w:right w:val="none" w:sz="0" w:space="0" w:color="auto"/>
      </w:divBdr>
      <w:divsChild>
        <w:div w:id="353928">
          <w:marLeft w:val="0"/>
          <w:marRight w:val="0"/>
          <w:marTop w:val="0"/>
          <w:marBottom w:val="0"/>
          <w:divBdr>
            <w:top w:val="none" w:sz="0" w:space="0" w:color="auto"/>
            <w:left w:val="none" w:sz="0" w:space="0" w:color="auto"/>
            <w:bottom w:val="none" w:sz="0" w:space="0" w:color="auto"/>
            <w:right w:val="none" w:sz="0" w:space="0" w:color="auto"/>
          </w:divBdr>
        </w:div>
        <w:div w:id="50661654">
          <w:marLeft w:val="0"/>
          <w:marRight w:val="0"/>
          <w:marTop w:val="0"/>
          <w:marBottom w:val="0"/>
          <w:divBdr>
            <w:top w:val="none" w:sz="0" w:space="0" w:color="auto"/>
            <w:left w:val="none" w:sz="0" w:space="0" w:color="auto"/>
            <w:bottom w:val="none" w:sz="0" w:space="0" w:color="auto"/>
            <w:right w:val="none" w:sz="0" w:space="0" w:color="auto"/>
          </w:divBdr>
        </w:div>
        <w:div w:id="56246631">
          <w:marLeft w:val="0"/>
          <w:marRight w:val="0"/>
          <w:marTop w:val="0"/>
          <w:marBottom w:val="0"/>
          <w:divBdr>
            <w:top w:val="none" w:sz="0" w:space="0" w:color="auto"/>
            <w:left w:val="none" w:sz="0" w:space="0" w:color="auto"/>
            <w:bottom w:val="none" w:sz="0" w:space="0" w:color="auto"/>
            <w:right w:val="none" w:sz="0" w:space="0" w:color="auto"/>
          </w:divBdr>
        </w:div>
        <w:div w:id="100807220">
          <w:marLeft w:val="0"/>
          <w:marRight w:val="0"/>
          <w:marTop w:val="0"/>
          <w:marBottom w:val="0"/>
          <w:divBdr>
            <w:top w:val="none" w:sz="0" w:space="0" w:color="auto"/>
            <w:left w:val="none" w:sz="0" w:space="0" w:color="auto"/>
            <w:bottom w:val="none" w:sz="0" w:space="0" w:color="auto"/>
            <w:right w:val="none" w:sz="0" w:space="0" w:color="auto"/>
          </w:divBdr>
        </w:div>
        <w:div w:id="238028859">
          <w:marLeft w:val="0"/>
          <w:marRight w:val="0"/>
          <w:marTop w:val="0"/>
          <w:marBottom w:val="0"/>
          <w:divBdr>
            <w:top w:val="none" w:sz="0" w:space="0" w:color="auto"/>
            <w:left w:val="none" w:sz="0" w:space="0" w:color="auto"/>
            <w:bottom w:val="none" w:sz="0" w:space="0" w:color="auto"/>
            <w:right w:val="none" w:sz="0" w:space="0" w:color="auto"/>
          </w:divBdr>
        </w:div>
        <w:div w:id="258605731">
          <w:marLeft w:val="0"/>
          <w:marRight w:val="0"/>
          <w:marTop w:val="0"/>
          <w:marBottom w:val="0"/>
          <w:divBdr>
            <w:top w:val="none" w:sz="0" w:space="0" w:color="auto"/>
            <w:left w:val="none" w:sz="0" w:space="0" w:color="auto"/>
            <w:bottom w:val="none" w:sz="0" w:space="0" w:color="auto"/>
            <w:right w:val="none" w:sz="0" w:space="0" w:color="auto"/>
          </w:divBdr>
        </w:div>
        <w:div w:id="293290313">
          <w:marLeft w:val="0"/>
          <w:marRight w:val="0"/>
          <w:marTop w:val="0"/>
          <w:marBottom w:val="0"/>
          <w:divBdr>
            <w:top w:val="none" w:sz="0" w:space="0" w:color="auto"/>
            <w:left w:val="none" w:sz="0" w:space="0" w:color="auto"/>
            <w:bottom w:val="none" w:sz="0" w:space="0" w:color="auto"/>
            <w:right w:val="none" w:sz="0" w:space="0" w:color="auto"/>
          </w:divBdr>
        </w:div>
        <w:div w:id="297538047">
          <w:marLeft w:val="0"/>
          <w:marRight w:val="0"/>
          <w:marTop w:val="0"/>
          <w:marBottom w:val="0"/>
          <w:divBdr>
            <w:top w:val="none" w:sz="0" w:space="0" w:color="auto"/>
            <w:left w:val="none" w:sz="0" w:space="0" w:color="auto"/>
            <w:bottom w:val="none" w:sz="0" w:space="0" w:color="auto"/>
            <w:right w:val="none" w:sz="0" w:space="0" w:color="auto"/>
          </w:divBdr>
        </w:div>
        <w:div w:id="344555397">
          <w:marLeft w:val="0"/>
          <w:marRight w:val="0"/>
          <w:marTop w:val="0"/>
          <w:marBottom w:val="0"/>
          <w:divBdr>
            <w:top w:val="none" w:sz="0" w:space="0" w:color="auto"/>
            <w:left w:val="none" w:sz="0" w:space="0" w:color="auto"/>
            <w:bottom w:val="none" w:sz="0" w:space="0" w:color="auto"/>
            <w:right w:val="none" w:sz="0" w:space="0" w:color="auto"/>
          </w:divBdr>
        </w:div>
        <w:div w:id="471217451">
          <w:marLeft w:val="0"/>
          <w:marRight w:val="0"/>
          <w:marTop w:val="0"/>
          <w:marBottom w:val="0"/>
          <w:divBdr>
            <w:top w:val="none" w:sz="0" w:space="0" w:color="auto"/>
            <w:left w:val="none" w:sz="0" w:space="0" w:color="auto"/>
            <w:bottom w:val="none" w:sz="0" w:space="0" w:color="auto"/>
            <w:right w:val="none" w:sz="0" w:space="0" w:color="auto"/>
          </w:divBdr>
        </w:div>
        <w:div w:id="512038907">
          <w:marLeft w:val="0"/>
          <w:marRight w:val="0"/>
          <w:marTop w:val="0"/>
          <w:marBottom w:val="0"/>
          <w:divBdr>
            <w:top w:val="none" w:sz="0" w:space="0" w:color="auto"/>
            <w:left w:val="none" w:sz="0" w:space="0" w:color="auto"/>
            <w:bottom w:val="none" w:sz="0" w:space="0" w:color="auto"/>
            <w:right w:val="none" w:sz="0" w:space="0" w:color="auto"/>
          </w:divBdr>
        </w:div>
        <w:div w:id="518467663">
          <w:marLeft w:val="0"/>
          <w:marRight w:val="0"/>
          <w:marTop w:val="0"/>
          <w:marBottom w:val="0"/>
          <w:divBdr>
            <w:top w:val="none" w:sz="0" w:space="0" w:color="auto"/>
            <w:left w:val="none" w:sz="0" w:space="0" w:color="auto"/>
            <w:bottom w:val="none" w:sz="0" w:space="0" w:color="auto"/>
            <w:right w:val="none" w:sz="0" w:space="0" w:color="auto"/>
          </w:divBdr>
        </w:div>
        <w:div w:id="547910806">
          <w:marLeft w:val="0"/>
          <w:marRight w:val="0"/>
          <w:marTop w:val="0"/>
          <w:marBottom w:val="0"/>
          <w:divBdr>
            <w:top w:val="none" w:sz="0" w:space="0" w:color="auto"/>
            <w:left w:val="none" w:sz="0" w:space="0" w:color="auto"/>
            <w:bottom w:val="none" w:sz="0" w:space="0" w:color="auto"/>
            <w:right w:val="none" w:sz="0" w:space="0" w:color="auto"/>
          </w:divBdr>
        </w:div>
        <w:div w:id="550926777">
          <w:marLeft w:val="0"/>
          <w:marRight w:val="0"/>
          <w:marTop w:val="0"/>
          <w:marBottom w:val="0"/>
          <w:divBdr>
            <w:top w:val="none" w:sz="0" w:space="0" w:color="auto"/>
            <w:left w:val="none" w:sz="0" w:space="0" w:color="auto"/>
            <w:bottom w:val="none" w:sz="0" w:space="0" w:color="auto"/>
            <w:right w:val="none" w:sz="0" w:space="0" w:color="auto"/>
          </w:divBdr>
        </w:div>
        <w:div w:id="591738459">
          <w:marLeft w:val="0"/>
          <w:marRight w:val="0"/>
          <w:marTop w:val="0"/>
          <w:marBottom w:val="0"/>
          <w:divBdr>
            <w:top w:val="none" w:sz="0" w:space="0" w:color="auto"/>
            <w:left w:val="none" w:sz="0" w:space="0" w:color="auto"/>
            <w:bottom w:val="none" w:sz="0" w:space="0" w:color="auto"/>
            <w:right w:val="none" w:sz="0" w:space="0" w:color="auto"/>
          </w:divBdr>
        </w:div>
        <w:div w:id="600916470">
          <w:marLeft w:val="0"/>
          <w:marRight w:val="0"/>
          <w:marTop w:val="0"/>
          <w:marBottom w:val="0"/>
          <w:divBdr>
            <w:top w:val="none" w:sz="0" w:space="0" w:color="auto"/>
            <w:left w:val="none" w:sz="0" w:space="0" w:color="auto"/>
            <w:bottom w:val="none" w:sz="0" w:space="0" w:color="auto"/>
            <w:right w:val="none" w:sz="0" w:space="0" w:color="auto"/>
          </w:divBdr>
        </w:div>
        <w:div w:id="600988209">
          <w:marLeft w:val="0"/>
          <w:marRight w:val="0"/>
          <w:marTop w:val="0"/>
          <w:marBottom w:val="0"/>
          <w:divBdr>
            <w:top w:val="none" w:sz="0" w:space="0" w:color="auto"/>
            <w:left w:val="none" w:sz="0" w:space="0" w:color="auto"/>
            <w:bottom w:val="none" w:sz="0" w:space="0" w:color="auto"/>
            <w:right w:val="none" w:sz="0" w:space="0" w:color="auto"/>
          </w:divBdr>
        </w:div>
        <w:div w:id="608436619">
          <w:marLeft w:val="0"/>
          <w:marRight w:val="0"/>
          <w:marTop w:val="0"/>
          <w:marBottom w:val="0"/>
          <w:divBdr>
            <w:top w:val="none" w:sz="0" w:space="0" w:color="auto"/>
            <w:left w:val="none" w:sz="0" w:space="0" w:color="auto"/>
            <w:bottom w:val="none" w:sz="0" w:space="0" w:color="auto"/>
            <w:right w:val="none" w:sz="0" w:space="0" w:color="auto"/>
          </w:divBdr>
        </w:div>
        <w:div w:id="634797626">
          <w:marLeft w:val="0"/>
          <w:marRight w:val="0"/>
          <w:marTop w:val="0"/>
          <w:marBottom w:val="0"/>
          <w:divBdr>
            <w:top w:val="none" w:sz="0" w:space="0" w:color="auto"/>
            <w:left w:val="none" w:sz="0" w:space="0" w:color="auto"/>
            <w:bottom w:val="none" w:sz="0" w:space="0" w:color="auto"/>
            <w:right w:val="none" w:sz="0" w:space="0" w:color="auto"/>
          </w:divBdr>
        </w:div>
        <w:div w:id="648940065">
          <w:marLeft w:val="0"/>
          <w:marRight w:val="0"/>
          <w:marTop w:val="0"/>
          <w:marBottom w:val="0"/>
          <w:divBdr>
            <w:top w:val="none" w:sz="0" w:space="0" w:color="auto"/>
            <w:left w:val="none" w:sz="0" w:space="0" w:color="auto"/>
            <w:bottom w:val="none" w:sz="0" w:space="0" w:color="auto"/>
            <w:right w:val="none" w:sz="0" w:space="0" w:color="auto"/>
          </w:divBdr>
        </w:div>
        <w:div w:id="653067418">
          <w:marLeft w:val="0"/>
          <w:marRight w:val="0"/>
          <w:marTop w:val="0"/>
          <w:marBottom w:val="0"/>
          <w:divBdr>
            <w:top w:val="none" w:sz="0" w:space="0" w:color="auto"/>
            <w:left w:val="none" w:sz="0" w:space="0" w:color="auto"/>
            <w:bottom w:val="none" w:sz="0" w:space="0" w:color="auto"/>
            <w:right w:val="none" w:sz="0" w:space="0" w:color="auto"/>
          </w:divBdr>
        </w:div>
        <w:div w:id="701171872">
          <w:marLeft w:val="0"/>
          <w:marRight w:val="0"/>
          <w:marTop w:val="0"/>
          <w:marBottom w:val="0"/>
          <w:divBdr>
            <w:top w:val="none" w:sz="0" w:space="0" w:color="auto"/>
            <w:left w:val="none" w:sz="0" w:space="0" w:color="auto"/>
            <w:bottom w:val="none" w:sz="0" w:space="0" w:color="auto"/>
            <w:right w:val="none" w:sz="0" w:space="0" w:color="auto"/>
          </w:divBdr>
        </w:div>
        <w:div w:id="762803207">
          <w:marLeft w:val="0"/>
          <w:marRight w:val="0"/>
          <w:marTop w:val="0"/>
          <w:marBottom w:val="0"/>
          <w:divBdr>
            <w:top w:val="none" w:sz="0" w:space="0" w:color="auto"/>
            <w:left w:val="none" w:sz="0" w:space="0" w:color="auto"/>
            <w:bottom w:val="none" w:sz="0" w:space="0" w:color="auto"/>
            <w:right w:val="none" w:sz="0" w:space="0" w:color="auto"/>
          </w:divBdr>
        </w:div>
        <w:div w:id="767119981">
          <w:marLeft w:val="0"/>
          <w:marRight w:val="0"/>
          <w:marTop w:val="0"/>
          <w:marBottom w:val="0"/>
          <w:divBdr>
            <w:top w:val="none" w:sz="0" w:space="0" w:color="auto"/>
            <w:left w:val="none" w:sz="0" w:space="0" w:color="auto"/>
            <w:bottom w:val="none" w:sz="0" w:space="0" w:color="auto"/>
            <w:right w:val="none" w:sz="0" w:space="0" w:color="auto"/>
          </w:divBdr>
        </w:div>
        <w:div w:id="770012258">
          <w:marLeft w:val="0"/>
          <w:marRight w:val="0"/>
          <w:marTop w:val="0"/>
          <w:marBottom w:val="0"/>
          <w:divBdr>
            <w:top w:val="none" w:sz="0" w:space="0" w:color="auto"/>
            <w:left w:val="none" w:sz="0" w:space="0" w:color="auto"/>
            <w:bottom w:val="none" w:sz="0" w:space="0" w:color="auto"/>
            <w:right w:val="none" w:sz="0" w:space="0" w:color="auto"/>
          </w:divBdr>
        </w:div>
        <w:div w:id="798032787">
          <w:marLeft w:val="0"/>
          <w:marRight w:val="0"/>
          <w:marTop w:val="0"/>
          <w:marBottom w:val="0"/>
          <w:divBdr>
            <w:top w:val="none" w:sz="0" w:space="0" w:color="auto"/>
            <w:left w:val="none" w:sz="0" w:space="0" w:color="auto"/>
            <w:bottom w:val="none" w:sz="0" w:space="0" w:color="auto"/>
            <w:right w:val="none" w:sz="0" w:space="0" w:color="auto"/>
          </w:divBdr>
        </w:div>
        <w:div w:id="845678207">
          <w:marLeft w:val="0"/>
          <w:marRight w:val="0"/>
          <w:marTop w:val="0"/>
          <w:marBottom w:val="0"/>
          <w:divBdr>
            <w:top w:val="none" w:sz="0" w:space="0" w:color="auto"/>
            <w:left w:val="none" w:sz="0" w:space="0" w:color="auto"/>
            <w:bottom w:val="none" w:sz="0" w:space="0" w:color="auto"/>
            <w:right w:val="none" w:sz="0" w:space="0" w:color="auto"/>
          </w:divBdr>
        </w:div>
        <w:div w:id="897979927">
          <w:marLeft w:val="0"/>
          <w:marRight w:val="0"/>
          <w:marTop w:val="0"/>
          <w:marBottom w:val="0"/>
          <w:divBdr>
            <w:top w:val="none" w:sz="0" w:space="0" w:color="auto"/>
            <w:left w:val="none" w:sz="0" w:space="0" w:color="auto"/>
            <w:bottom w:val="none" w:sz="0" w:space="0" w:color="auto"/>
            <w:right w:val="none" w:sz="0" w:space="0" w:color="auto"/>
          </w:divBdr>
        </w:div>
        <w:div w:id="906451212">
          <w:marLeft w:val="0"/>
          <w:marRight w:val="0"/>
          <w:marTop w:val="0"/>
          <w:marBottom w:val="0"/>
          <w:divBdr>
            <w:top w:val="none" w:sz="0" w:space="0" w:color="auto"/>
            <w:left w:val="none" w:sz="0" w:space="0" w:color="auto"/>
            <w:bottom w:val="none" w:sz="0" w:space="0" w:color="auto"/>
            <w:right w:val="none" w:sz="0" w:space="0" w:color="auto"/>
          </w:divBdr>
        </w:div>
        <w:div w:id="1066300897">
          <w:marLeft w:val="0"/>
          <w:marRight w:val="0"/>
          <w:marTop w:val="0"/>
          <w:marBottom w:val="0"/>
          <w:divBdr>
            <w:top w:val="none" w:sz="0" w:space="0" w:color="auto"/>
            <w:left w:val="none" w:sz="0" w:space="0" w:color="auto"/>
            <w:bottom w:val="none" w:sz="0" w:space="0" w:color="auto"/>
            <w:right w:val="none" w:sz="0" w:space="0" w:color="auto"/>
          </w:divBdr>
        </w:div>
        <w:div w:id="1073284583">
          <w:marLeft w:val="0"/>
          <w:marRight w:val="0"/>
          <w:marTop w:val="0"/>
          <w:marBottom w:val="0"/>
          <w:divBdr>
            <w:top w:val="none" w:sz="0" w:space="0" w:color="auto"/>
            <w:left w:val="none" w:sz="0" w:space="0" w:color="auto"/>
            <w:bottom w:val="none" w:sz="0" w:space="0" w:color="auto"/>
            <w:right w:val="none" w:sz="0" w:space="0" w:color="auto"/>
          </w:divBdr>
        </w:div>
        <w:div w:id="1100100184">
          <w:marLeft w:val="0"/>
          <w:marRight w:val="0"/>
          <w:marTop w:val="0"/>
          <w:marBottom w:val="0"/>
          <w:divBdr>
            <w:top w:val="none" w:sz="0" w:space="0" w:color="auto"/>
            <w:left w:val="none" w:sz="0" w:space="0" w:color="auto"/>
            <w:bottom w:val="none" w:sz="0" w:space="0" w:color="auto"/>
            <w:right w:val="none" w:sz="0" w:space="0" w:color="auto"/>
          </w:divBdr>
        </w:div>
        <w:div w:id="1113863899">
          <w:marLeft w:val="0"/>
          <w:marRight w:val="0"/>
          <w:marTop w:val="0"/>
          <w:marBottom w:val="0"/>
          <w:divBdr>
            <w:top w:val="none" w:sz="0" w:space="0" w:color="auto"/>
            <w:left w:val="none" w:sz="0" w:space="0" w:color="auto"/>
            <w:bottom w:val="none" w:sz="0" w:space="0" w:color="auto"/>
            <w:right w:val="none" w:sz="0" w:space="0" w:color="auto"/>
          </w:divBdr>
        </w:div>
        <w:div w:id="1139029103">
          <w:marLeft w:val="0"/>
          <w:marRight w:val="0"/>
          <w:marTop w:val="0"/>
          <w:marBottom w:val="0"/>
          <w:divBdr>
            <w:top w:val="none" w:sz="0" w:space="0" w:color="auto"/>
            <w:left w:val="none" w:sz="0" w:space="0" w:color="auto"/>
            <w:bottom w:val="none" w:sz="0" w:space="0" w:color="auto"/>
            <w:right w:val="none" w:sz="0" w:space="0" w:color="auto"/>
          </w:divBdr>
        </w:div>
        <w:div w:id="1210262505">
          <w:marLeft w:val="0"/>
          <w:marRight w:val="0"/>
          <w:marTop w:val="0"/>
          <w:marBottom w:val="0"/>
          <w:divBdr>
            <w:top w:val="none" w:sz="0" w:space="0" w:color="auto"/>
            <w:left w:val="none" w:sz="0" w:space="0" w:color="auto"/>
            <w:bottom w:val="none" w:sz="0" w:space="0" w:color="auto"/>
            <w:right w:val="none" w:sz="0" w:space="0" w:color="auto"/>
          </w:divBdr>
        </w:div>
        <w:div w:id="1211847226">
          <w:marLeft w:val="0"/>
          <w:marRight w:val="0"/>
          <w:marTop w:val="0"/>
          <w:marBottom w:val="0"/>
          <w:divBdr>
            <w:top w:val="none" w:sz="0" w:space="0" w:color="auto"/>
            <w:left w:val="none" w:sz="0" w:space="0" w:color="auto"/>
            <w:bottom w:val="none" w:sz="0" w:space="0" w:color="auto"/>
            <w:right w:val="none" w:sz="0" w:space="0" w:color="auto"/>
          </w:divBdr>
        </w:div>
        <w:div w:id="1266881881">
          <w:marLeft w:val="0"/>
          <w:marRight w:val="0"/>
          <w:marTop w:val="0"/>
          <w:marBottom w:val="0"/>
          <w:divBdr>
            <w:top w:val="none" w:sz="0" w:space="0" w:color="auto"/>
            <w:left w:val="none" w:sz="0" w:space="0" w:color="auto"/>
            <w:bottom w:val="none" w:sz="0" w:space="0" w:color="auto"/>
            <w:right w:val="none" w:sz="0" w:space="0" w:color="auto"/>
          </w:divBdr>
        </w:div>
        <w:div w:id="1275095729">
          <w:marLeft w:val="0"/>
          <w:marRight w:val="0"/>
          <w:marTop w:val="0"/>
          <w:marBottom w:val="0"/>
          <w:divBdr>
            <w:top w:val="none" w:sz="0" w:space="0" w:color="auto"/>
            <w:left w:val="none" w:sz="0" w:space="0" w:color="auto"/>
            <w:bottom w:val="none" w:sz="0" w:space="0" w:color="auto"/>
            <w:right w:val="none" w:sz="0" w:space="0" w:color="auto"/>
          </w:divBdr>
        </w:div>
        <w:div w:id="1293317969">
          <w:marLeft w:val="0"/>
          <w:marRight w:val="0"/>
          <w:marTop w:val="0"/>
          <w:marBottom w:val="0"/>
          <w:divBdr>
            <w:top w:val="none" w:sz="0" w:space="0" w:color="auto"/>
            <w:left w:val="none" w:sz="0" w:space="0" w:color="auto"/>
            <w:bottom w:val="none" w:sz="0" w:space="0" w:color="auto"/>
            <w:right w:val="none" w:sz="0" w:space="0" w:color="auto"/>
          </w:divBdr>
        </w:div>
        <w:div w:id="1378627268">
          <w:marLeft w:val="0"/>
          <w:marRight w:val="0"/>
          <w:marTop w:val="0"/>
          <w:marBottom w:val="0"/>
          <w:divBdr>
            <w:top w:val="none" w:sz="0" w:space="0" w:color="auto"/>
            <w:left w:val="none" w:sz="0" w:space="0" w:color="auto"/>
            <w:bottom w:val="none" w:sz="0" w:space="0" w:color="auto"/>
            <w:right w:val="none" w:sz="0" w:space="0" w:color="auto"/>
          </w:divBdr>
        </w:div>
        <w:div w:id="1411200021">
          <w:marLeft w:val="0"/>
          <w:marRight w:val="0"/>
          <w:marTop w:val="0"/>
          <w:marBottom w:val="0"/>
          <w:divBdr>
            <w:top w:val="none" w:sz="0" w:space="0" w:color="auto"/>
            <w:left w:val="none" w:sz="0" w:space="0" w:color="auto"/>
            <w:bottom w:val="none" w:sz="0" w:space="0" w:color="auto"/>
            <w:right w:val="none" w:sz="0" w:space="0" w:color="auto"/>
          </w:divBdr>
        </w:div>
        <w:div w:id="1445886036">
          <w:marLeft w:val="0"/>
          <w:marRight w:val="0"/>
          <w:marTop w:val="0"/>
          <w:marBottom w:val="0"/>
          <w:divBdr>
            <w:top w:val="none" w:sz="0" w:space="0" w:color="auto"/>
            <w:left w:val="none" w:sz="0" w:space="0" w:color="auto"/>
            <w:bottom w:val="none" w:sz="0" w:space="0" w:color="auto"/>
            <w:right w:val="none" w:sz="0" w:space="0" w:color="auto"/>
          </w:divBdr>
        </w:div>
        <w:div w:id="1456635588">
          <w:marLeft w:val="0"/>
          <w:marRight w:val="0"/>
          <w:marTop w:val="0"/>
          <w:marBottom w:val="0"/>
          <w:divBdr>
            <w:top w:val="none" w:sz="0" w:space="0" w:color="auto"/>
            <w:left w:val="none" w:sz="0" w:space="0" w:color="auto"/>
            <w:bottom w:val="none" w:sz="0" w:space="0" w:color="auto"/>
            <w:right w:val="none" w:sz="0" w:space="0" w:color="auto"/>
          </w:divBdr>
        </w:div>
        <w:div w:id="1520121328">
          <w:marLeft w:val="0"/>
          <w:marRight w:val="0"/>
          <w:marTop w:val="0"/>
          <w:marBottom w:val="0"/>
          <w:divBdr>
            <w:top w:val="none" w:sz="0" w:space="0" w:color="auto"/>
            <w:left w:val="none" w:sz="0" w:space="0" w:color="auto"/>
            <w:bottom w:val="none" w:sz="0" w:space="0" w:color="auto"/>
            <w:right w:val="none" w:sz="0" w:space="0" w:color="auto"/>
          </w:divBdr>
        </w:div>
        <w:div w:id="1590118124">
          <w:marLeft w:val="0"/>
          <w:marRight w:val="0"/>
          <w:marTop w:val="0"/>
          <w:marBottom w:val="0"/>
          <w:divBdr>
            <w:top w:val="none" w:sz="0" w:space="0" w:color="auto"/>
            <w:left w:val="none" w:sz="0" w:space="0" w:color="auto"/>
            <w:bottom w:val="none" w:sz="0" w:space="0" w:color="auto"/>
            <w:right w:val="none" w:sz="0" w:space="0" w:color="auto"/>
          </w:divBdr>
        </w:div>
        <w:div w:id="1601445553">
          <w:marLeft w:val="0"/>
          <w:marRight w:val="0"/>
          <w:marTop w:val="0"/>
          <w:marBottom w:val="0"/>
          <w:divBdr>
            <w:top w:val="none" w:sz="0" w:space="0" w:color="auto"/>
            <w:left w:val="none" w:sz="0" w:space="0" w:color="auto"/>
            <w:bottom w:val="none" w:sz="0" w:space="0" w:color="auto"/>
            <w:right w:val="none" w:sz="0" w:space="0" w:color="auto"/>
          </w:divBdr>
        </w:div>
        <w:div w:id="1613704264">
          <w:marLeft w:val="0"/>
          <w:marRight w:val="0"/>
          <w:marTop w:val="0"/>
          <w:marBottom w:val="0"/>
          <w:divBdr>
            <w:top w:val="none" w:sz="0" w:space="0" w:color="auto"/>
            <w:left w:val="none" w:sz="0" w:space="0" w:color="auto"/>
            <w:bottom w:val="none" w:sz="0" w:space="0" w:color="auto"/>
            <w:right w:val="none" w:sz="0" w:space="0" w:color="auto"/>
          </w:divBdr>
        </w:div>
        <w:div w:id="1660889638">
          <w:marLeft w:val="0"/>
          <w:marRight w:val="0"/>
          <w:marTop w:val="0"/>
          <w:marBottom w:val="0"/>
          <w:divBdr>
            <w:top w:val="none" w:sz="0" w:space="0" w:color="auto"/>
            <w:left w:val="none" w:sz="0" w:space="0" w:color="auto"/>
            <w:bottom w:val="none" w:sz="0" w:space="0" w:color="auto"/>
            <w:right w:val="none" w:sz="0" w:space="0" w:color="auto"/>
          </w:divBdr>
        </w:div>
        <w:div w:id="1743525174">
          <w:marLeft w:val="0"/>
          <w:marRight w:val="0"/>
          <w:marTop w:val="0"/>
          <w:marBottom w:val="0"/>
          <w:divBdr>
            <w:top w:val="none" w:sz="0" w:space="0" w:color="auto"/>
            <w:left w:val="none" w:sz="0" w:space="0" w:color="auto"/>
            <w:bottom w:val="none" w:sz="0" w:space="0" w:color="auto"/>
            <w:right w:val="none" w:sz="0" w:space="0" w:color="auto"/>
          </w:divBdr>
        </w:div>
        <w:div w:id="1824660546">
          <w:marLeft w:val="0"/>
          <w:marRight w:val="0"/>
          <w:marTop w:val="0"/>
          <w:marBottom w:val="0"/>
          <w:divBdr>
            <w:top w:val="none" w:sz="0" w:space="0" w:color="auto"/>
            <w:left w:val="none" w:sz="0" w:space="0" w:color="auto"/>
            <w:bottom w:val="none" w:sz="0" w:space="0" w:color="auto"/>
            <w:right w:val="none" w:sz="0" w:space="0" w:color="auto"/>
          </w:divBdr>
        </w:div>
        <w:div w:id="1832717404">
          <w:marLeft w:val="0"/>
          <w:marRight w:val="0"/>
          <w:marTop w:val="0"/>
          <w:marBottom w:val="0"/>
          <w:divBdr>
            <w:top w:val="none" w:sz="0" w:space="0" w:color="auto"/>
            <w:left w:val="none" w:sz="0" w:space="0" w:color="auto"/>
            <w:bottom w:val="none" w:sz="0" w:space="0" w:color="auto"/>
            <w:right w:val="none" w:sz="0" w:space="0" w:color="auto"/>
          </w:divBdr>
        </w:div>
        <w:div w:id="1891110327">
          <w:marLeft w:val="0"/>
          <w:marRight w:val="0"/>
          <w:marTop w:val="0"/>
          <w:marBottom w:val="0"/>
          <w:divBdr>
            <w:top w:val="none" w:sz="0" w:space="0" w:color="auto"/>
            <w:left w:val="none" w:sz="0" w:space="0" w:color="auto"/>
            <w:bottom w:val="none" w:sz="0" w:space="0" w:color="auto"/>
            <w:right w:val="none" w:sz="0" w:space="0" w:color="auto"/>
          </w:divBdr>
        </w:div>
        <w:div w:id="1896117240">
          <w:marLeft w:val="0"/>
          <w:marRight w:val="0"/>
          <w:marTop w:val="0"/>
          <w:marBottom w:val="0"/>
          <w:divBdr>
            <w:top w:val="none" w:sz="0" w:space="0" w:color="auto"/>
            <w:left w:val="none" w:sz="0" w:space="0" w:color="auto"/>
            <w:bottom w:val="none" w:sz="0" w:space="0" w:color="auto"/>
            <w:right w:val="none" w:sz="0" w:space="0" w:color="auto"/>
          </w:divBdr>
        </w:div>
        <w:div w:id="1925526063">
          <w:marLeft w:val="0"/>
          <w:marRight w:val="0"/>
          <w:marTop w:val="0"/>
          <w:marBottom w:val="0"/>
          <w:divBdr>
            <w:top w:val="none" w:sz="0" w:space="0" w:color="auto"/>
            <w:left w:val="none" w:sz="0" w:space="0" w:color="auto"/>
            <w:bottom w:val="none" w:sz="0" w:space="0" w:color="auto"/>
            <w:right w:val="none" w:sz="0" w:space="0" w:color="auto"/>
          </w:divBdr>
        </w:div>
        <w:div w:id="1983264595">
          <w:marLeft w:val="0"/>
          <w:marRight w:val="0"/>
          <w:marTop w:val="0"/>
          <w:marBottom w:val="0"/>
          <w:divBdr>
            <w:top w:val="none" w:sz="0" w:space="0" w:color="auto"/>
            <w:left w:val="none" w:sz="0" w:space="0" w:color="auto"/>
            <w:bottom w:val="none" w:sz="0" w:space="0" w:color="auto"/>
            <w:right w:val="none" w:sz="0" w:space="0" w:color="auto"/>
          </w:divBdr>
        </w:div>
        <w:div w:id="2082752041">
          <w:marLeft w:val="0"/>
          <w:marRight w:val="0"/>
          <w:marTop w:val="0"/>
          <w:marBottom w:val="0"/>
          <w:divBdr>
            <w:top w:val="none" w:sz="0" w:space="0" w:color="auto"/>
            <w:left w:val="none" w:sz="0" w:space="0" w:color="auto"/>
            <w:bottom w:val="none" w:sz="0" w:space="0" w:color="auto"/>
            <w:right w:val="none" w:sz="0" w:space="0" w:color="auto"/>
          </w:divBdr>
        </w:div>
        <w:div w:id="2090537561">
          <w:marLeft w:val="0"/>
          <w:marRight w:val="0"/>
          <w:marTop w:val="0"/>
          <w:marBottom w:val="0"/>
          <w:divBdr>
            <w:top w:val="none" w:sz="0" w:space="0" w:color="auto"/>
            <w:left w:val="none" w:sz="0" w:space="0" w:color="auto"/>
            <w:bottom w:val="none" w:sz="0" w:space="0" w:color="auto"/>
            <w:right w:val="none" w:sz="0" w:space="0" w:color="auto"/>
          </w:divBdr>
        </w:div>
        <w:div w:id="2118139664">
          <w:marLeft w:val="0"/>
          <w:marRight w:val="0"/>
          <w:marTop w:val="0"/>
          <w:marBottom w:val="0"/>
          <w:divBdr>
            <w:top w:val="none" w:sz="0" w:space="0" w:color="auto"/>
            <w:left w:val="none" w:sz="0" w:space="0" w:color="auto"/>
            <w:bottom w:val="none" w:sz="0" w:space="0" w:color="auto"/>
            <w:right w:val="none" w:sz="0" w:space="0" w:color="auto"/>
          </w:divBdr>
        </w:div>
        <w:div w:id="2133015907">
          <w:marLeft w:val="0"/>
          <w:marRight w:val="0"/>
          <w:marTop w:val="0"/>
          <w:marBottom w:val="0"/>
          <w:divBdr>
            <w:top w:val="none" w:sz="0" w:space="0" w:color="auto"/>
            <w:left w:val="none" w:sz="0" w:space="0" w:color="auto"/>
            <w:bottom w:val="none" w:sz="0" w:space="0" w:color="auto"/>
            <w:right w:val="none" w:sz="0" w:space="0" w:color="auto"/>
          </w:divBdr>
        </w:div>
      </w:divsChild>
    </w:div>
    <w:div w:id="354304957">
      <w:bodyDiv w:val="1"/>
      <w:marLeft w:val="0"/>
      <w:marRight w:val="0"/>
      <w:marTop w:val="0"/>
      <w:marBottom w:val="0"/>
      <w:divBdr>
        <w:top w:val="none" w:sz="0" w:space="0" w:color="auto"/>
        <w:left w:val="none" w:sz="0" w:space="0" w:color="auto"/>
        <w:bottom w:val="none" w:sz="0" w:space="0" w:color="auto"/>
        <w:right w:val="none" w:sz="0" w:space="0" w:color="auto"/>
      </w:divBdr>
    </w:div>
    <w:div w:id="355425698">
      <w:bodyDiv w:val="1"/>
      <w:marLeft w:val="0"/>
      <w:marRight w:val="0"/>
      <w:marTop w:val="0"/>
      <w:marBottom w:val="0"/>
      <w:divBdr>
        <w:top w:val="none" w:sz="0" w:space="0" w:color="auto"/>
        <w:left w:val="none" w:sz="0" w:space="0" w:color="auto"/>
        <w:bottom w:val="none" w:sz="0" w:space="0" w:color="auto"/>
        <w:right w:val="none" w:sz="0" w:space="0" w:color="auto"/>
      </w:divBdr>
    </w:div>
    <w:div w:id="355734695">
      <w:bodyDiv w:val="1"/>
      <w:marLeft w:val="0"/>
      <w:marRight w:val="0"/>
      <w:marTop w:val="0"/>
      <w:marBottom w:val="0"/>
      <w:divBdr>
        <w:top w:val="none" w:sz="0" w:space="0" w:color="auto"/>
        <w:left w:val="none" w:sz="0" w:space="0" w:color="auto"/>
        <w:bottom w:val="none" w:sz="0" w:space="0" w:color="auto"/>
        <w:right w:val="none" w:sz="0" w:space="0" w:color="auto"/>
      </w:divBdr>
    </w:div>
    <w:div w:id="357854040">
      <w:bodyDiv w:val="1"/>
      <w:marLeft w:val="0"/>
      <w:marRight w:val="0"/>
      <w:marTop w:val="0"/>
      <w:marBottom w:val="0"/>
      <w:divBdr>
        <w:top w:val="none" w:sz="0" w:space="0" w:color="auto"/>
        <w:left w:val="none" w:sz="0" w:space="0" w:color="auto"/>
        <w:bottom w:val="none" w:sz="0" w:space="0" w:color="auto"/>
        <w:right w:val="none" w:sz="0" w:space="0" w:color="auto"/>
      </w:divBdr>
    </w:div>
    <w:div w:id="358121471">
      <w:bodyDiv w:val="1"/>
      <w:marLeft w:val="0"/>
      <w:marRight w:val="0"/>
      <w:marTop w:val="0"/>
      <w:marBottom w:val="0"/>
      <w:divBdr>
        <w:top w:val="none" w:sz="0" w:space="0" w:color="auto"/>
        <w:left w:val="none" w:sz="0" w:space="0" w:color="auto"/>
        <w:bottom w:val="none" w:sz="0" w:space="0" w:color="auto"/>
        <w:right w:val="none" w:sz="0" w:space="0" w:color="auto"/>
      </w:divBdr>
    </w:div>
    <w:div w:id="358430717">
      <w:bodyDiv w:val="1"/>
      <w:marLeft w:val="0"/>
      <w:marRight w:val="0"/>
      <w:marTop w:val="0"/>
      <w:marBottom w:val="0"/>
      <w:divBdr>
        <w:top w:val="none" w:sz="0" w:space="0" w:color="auto"/>
        <w:left w:val="none" w:sz="0" w:space="0" w:color="auto"/>
        <w:bottom w:val="none" w:sz="0" w:space="0" w:color="auto"/>
        <w:right w:val="none" w:sz="0" w:space="0" w:color="auto"/>
      </w:divBdr>
    </w:div>
    <w:div w:id="358629347">
      <w:bodyDiv w:val="1"/>
      <w:marLeft w:val="0"/>
      <w:marRight w:val="0"/>
      <w:marTop w:val="0"/>
      <w:marBottom w:val="0"/>
      <w:divBdr>
        <w:top w:val="none" w:sz="0" w:space="0" w:color="auto"/>
        <w:left w:val="none" w:sz="0" w:space="0" w:color="auto"/>
        <w:bottom w:val="none" w:sz="0" w:space="0" w:color="auto"/>
        <w:right w:val="none" w:sz="0" w:space="0" w:color="auto"/>
      </w:divBdr>
    </w:div>
    <w:div w:id="359472814">
      <w:bodyDiv w:val="1"/>
      <w:marLeft w:val="0"/>
      <w:marRight w:val="0"/>
      <w:marTop w:val="0"/>
      <w:marBottom w:val="0"/>
      <w:divBdr>
        <w:top w:val="none" w:sz="0" w:space="0" w:color="auto"/>
        <w:left w:val="none" w:sz="0" w:space="0" w:color="auto"/>
        <w:bottom w:val="none" w:sz="0" w:space="0" w:color="auto"/>
        <w:right w:val="none" w:sz="0" w:space="0" w:color="auto"/>
      </w:divBdr>
    </w:div>
    <w:div w:id="359547038">
      <w:bodyDiv w:val="1"/>
      <w:marLeft w:val="0"/>
      <w:marRight w:val="0"/>
      <w:marTop w:val="0"/>
      <w:marBottom w:val="0"/>
      <w:divBdr>
        <w:top w:val="none" w:sz="0" w:space="0" w:color="auto"/>
        <w:left w:val="none" w:sz="0" w:space="0" w:color="auto"/>
        <w:bottom w:val="none" w:sz="0" w:space="0" w:color="auto"/>
        <w:right w:val="none" w:sz="0" w:space="0" w:color="auto"/>
      </w:divBdr>
    </w:div>
    <w:div w:id="359821318">
      <w:bodyDiv w:val="1"/>
      <w:marLeft w:val="0"/>
      <w:marRight w:val="0"/>
      <w:marTop w:val="0"/>
      <w:marBottom w:val="0"/>
      <w:divBdr>
        <w:top w:val="none" w:sz="0" w:space="0" w:color="auto"/>
        <w:left w:val="none" w:sz="0" w:space="0" w:color="auto"/>
        <w:bottom w:val="none" w:sz="0" w:space="0" w:color="auto"/>
        <w:right w:val="none" w:sz="0" w:space="0" w:color="auto"/>
      </w:divBdr>
    </w:div>
    <w:div w:id="361132803">
      <w:bodyDiv w:val="1"/>
      <w:marLeft w:val="0"/>
      <w:marRight w:val="0"/>
      <w:marTop w:val="0"/>
      <w:marBottom w:val="0"/>
      <w:divBdr>
        <w:top w:val="none" w:sz="0" w:space="0" w:color="auto"/>
        <w:left w:val="none" w:sz="0" w:space="0" w:color="auto"/>
        <w:bottom w:val="none" w:sz="0" w:space="0" w:color="auto"/>
        <w:right w:val="none" w:sz="0" w:space="0" w:color="auto"/>
      </w:divBdr>
    </w:div>
    <w:div w:id="361444508">
      <w:bodyDiv w:val="1"/>
      <w:marLeft w:val="0"/>
      <w:marRight w:val="0"/>
      <w:marTop w:val="0"/>
      <w:marBottom w:val="0"/>
      <w:divBdr>
        <w:top w:val="none" w:sz="0" w:space="0" w:color="auto"/>
        <w:left w:val="none" w:sz="0" w:space="0" w:color="auto"/>
        <w:bottom w:val="none" w:sz="0" w:space="0" w:color="auto"/>
        <w:right w:val="none" w:sz="0" w:space="0" w:color="auto"/>
      </w:divBdr>
    </w:div>
    <w:div w:id="361518619">
      <w:bodyDiv w:val="1"/>
      <w:marLeft w:val="0"/>
      <w:marRight w:val="0"/>
      <w:marTop w:val="0"/>
      <w:marBottom w:val="0"/>
      <w:divBdr>
        <w:top w:val="none" w:sz="0" w:space="0" w:color="auto"/>
        <w:left w:val="none" w:sz="0" w:space="0" w:color="auto"/>
        <w:bottom w:val="none" w:sz="0" w:space="0" w:color="auto"/>
        <w:right w:val="none" w:sz="0" w:space="0" w:color="auto"/>
      </w:divBdr>
    </w:div>
    <w:div w:id="361904343">
      <w:bodyDiv w:val="1"/>
      <w:marLeft w:val="0"/>
      <w:marRight w:val="0"/>
      <w:marTop w:val="0"/>
      <w:marBottom w:val="0"/>
      <w:divBdr>
        <w:top w:val="none" w:sz="0" w:space="0" w:color="auto"/>
        <w:left w:val="none" w:sz="0" w:space="0" w:color="auto"/>
        <w:bottom w:val="none" w:sz="0" w:space="0" w:color="auto"/>
        <w:right w:val="none" w:sz="0" w:space="0" w:color="auto"/>
      </w:divBdr>
    </w:div>
    <w:div w:id="362629628">
      <w:bodyDiv w:val="1"/>
      <w:marLeft w:val="0"/>
      <w:marRight w:val="0"/>
      <w:marTop w:val="0"/>
      <w:marBottom w:val="0"/>
      <w:divBdr>
        <w:top w:val="none" w:sz="0" w:space="0" w:color="auto"/>
        <w:left w:val="none" w:sz="0" w:space="0" w:color="auto"/>
        <w:bottom w:val="none" w:sz="0" w:space="0" w:color="auto"/>
        <w:right w:val="none" w:sz="0" w:space="0" w:color="auto"/>
      </w:divBdr>
    </w:div>
    <w:div w:id="363753947">
      <w:bodyDiv w:val="1"/>
      <w:marLeft w:val="0"/>
      <w:marRight w:val="0"/>
      <w:marTop w:val="0"/>
      <w:marBottom w:val="0"/>
      <w:divBdr>
        <w:top w:val="none" w:sz="0" w:space="0" w:color="auto"/>
        <w:left w:val="none" w:sz="0" w:space="0" w:color="auto"/>
        <w:bottom w:val="none" w:sz="0" w:space="0" w:color="auto"/>
        <w:right w:val="none" w:sz="0" w:space="0" w:color="auto"/>
      </w:divBdr>
    </w:div>
    <w:div w:id="365907480">
      <w:bodyDiv w:val="1"/>
      <w:marLeft w:val="0"/>
      <w:marRight w:val="0"/>
      <w:marTop w:val="0"/>
      <w:marBottom w:val="0"/>
      <w:divBdr>
        <w:top w:val="none" w:sz="0" w:space="0" w:color="auto"/>
        <w:left w:val="none" w:sz="0" w:space="0" w:color="auto"/>
        <w:bottom w:val="none" w:sz="0" w:space="0" w:color="auto"/>
        <w:right w:val="none" w:sz="0" w:space="0" w:color="auto"/>
      </w:divBdr>
    </w:div>
    <w:div w:id="365907593">
      <w:bodyDiv w:val="1"/>
      <w:marLeft w:val="0"/>
      <w:marRight w:val="0"/>
      <w:marTop w:val="0"/>
      <w:marBottom w:val="0"/>
      <w:divBdr>
        <w:top w:val="none" w:sz="0" w:space="0" w:color="auto"/>
        <w:left w:val="none" w:sz="0" w:space="0" w:color="auto"/>
        <w:bottom w:val="none" w:sz="0" w:space="0" w:color="auto"/>
        <w:right w:val="none" w:sz="0" w:space="0" w:color="auto"/>
      </w:divBdr>
    </w:div>
    <w:div w:id="366376175">
      <w:bodyDiv w:val="1"/>
      <w:marLeft w:val="0"/>
      <w:marRight w:val="0"/>
      <w:marTop w:val="0"/>
      <w:marBottom w:val="0"/>
      <w:divBdr>
        <w:top w:val="none" w:sz="0" w:space="0" w:color="auto"/>
        <w:left w:val="none" w:sz="0" w:space="0" w:color="auto"/>
        <w:bottom w:val="none" w:sz="0" w:space="0" w:color="auto"/>
        <w:right w:val="none" w:sz="0" w:space="0" w:color="auto"/>
      </w:divBdr>
    </w:div>
    <w:div w:id="366487174">
      <w:bodyDiv w:val="1"/>
      <w:marLeft w:val="0"/>
      <w:marRight w:val="0"/>
      <w:marTop w:val="0"/>
      <w:marBottom w:val="0"/>
      <w:divBdr>
        <w:top w:val="none" w:sz="0" w:space="0" w:color="auto"/>
        <w:left w:val="none" w:sz="0" w:space="0" w:color="auto"/>
        <w:bottom w:val="none" w:sz="0" w:space="0" w:color="auto"/>
        <w:right w:val="none" w:sz="0" w:space="0" w:color="auto"/>
      </w:divBdr>
    </w:div>
    <w:div w:id="366948457">
      <w:bodyDiv w:val="1"/>
      <w:marLeft w:val="0"/>
      <w:marRight w:val="0"/>
      <w:marTop w:val="0"/>
      <w:marBottom w:val="0"/>
      <w:divBdr>
        <w:top w:val="none" w:sz="0" w:space="0" w:color="auto"/>
        <w:left w:val="none" w:sz="0" w:space="0" w:color="auto"/>
        <w:bottom w:val="none" w:sz="0" w:space="0" w:color="auto"/>
        <w:right w:val="none" w:sz="0" w:space="0" w:color="auto"/>
      </w:divBdr>
    </w:div>
    <w:div w:id="367491640">
      <w:bodyDiv w:val="1"/>
      <w:marLeft w:val="0"/>
      <w:marRight w:val="0"/>
      <w:marTop w:val="0"/>
      <w:marBottom w:val="0"/>
      <w:divBdr>
        <w:top w:val="none" w:sz="0" w:space="0" w:color="auto"/>
        <w:left w:val="none" w:sz="0" w:space="0" w:color="auto"/>
        <w:bottom w:val="none" w:sz="0" w:space="0" w:color="auto"/>
        <w:right w:val="none" w:sz="0" w:space="0" w:color="auto"/>
      </w:divBdr>
    </w:div>
    <w:div w:id="367729708">
      <w:bodyDiv w:val="1"/>
      <w:marLeft w:val="0"/>
      <w:marRight w:val="0"/>
      <w:marTop w:val="0"/>
      <w:marBottom w:val="0"/>
      <w:divBdr>
        <w:top w:val="none" w:sz="0" w:space="0" w:color="auto"/>
        <w:left w:val="none" w:sz="0" w:space="0" w:color="auto"/>
        <w:bottom w:val="none" w:sz="0" w:space="0" w:color="auto"/>
        <w:right w:val="none" w:sz="0" w:space="0" w:color="auto"/>
      </w:divBdr>
    </w:div>
    <w:div w:id="368067783">
      <w:bodyDiv w:val="1"/>
      <w:marLeft w:val="0"/>
      <w:marRight w:val="0"/>
      <w:marTop w:val="0"/>
      <w:marBottom w:val="0"/>
      <w:divBdr>
        <w:top w:val="none" w:sz="0" w:space="0" w:color="auto"/>
        <w:left w:val="none" w:sz="0" w:space="0" w:color="auto"/>
        <w:bottom w:val="none" w:sz="0" w:space="0" w:color="auto"/>
        <w:right w:val="none" w:sz="0" w:space="0" w:color="auto"/>
      </w:divBdr>
    </w:div>
    <w:div w:id="368141298">
      <w:bodyDiv w:val="1"/>
      <w:marLeft w:val="0"/>
      <w:marRight w:val="0"/>
      <w:marTop w:val="0"/>
      <w:marBottom w:val="0"/>
      <w:divBdr>
        <w:top w:val="none" w:sz="0" w:space="0" w:color="auto"/>
        <w:left w:val="none" w:sz="0" w:space="0" w:color="auto"/>
        <w:bottom w:val="none" w:sz="0" w:space="0" w:color="auto"/>
        <w:right w:val="none" w:sz="0" w:space="0" w:color="auto"/>
      </w:divBdr>
    </w:div>
    <w:div w:id="368339354">
      <w:bodyDiv w:val="1"/>
      <w:marLeft w:val="0"/>
      <w:marRight w:val="0"/>
      <w:marTop w:val="0"/>
      <w:marBottom w:val="0"/>
      <w:divBdr>
        <w:top w:val="none" w:sz="0" w:space="0" w:color="auto"/>
        <w:left w:val="none" w:sz="0" w:space="0" w:color="auto"/>
        <w:bottom w:val="none" w:sz="0" w:space="0" w:color="auto"/>
        <w:right w:val="none" w:sz="0" w:space="0" w:color="auto"/>
      </w:divBdr>
    </w:div>
    <w:div w:id="370112391">
      <w:bodyDiv w:val="1"/>
      <w:marLeft w:val="0"/>
      <w:marRight w:val="0"/>
      <w:marTop w:val="0"/>
      <w:marBottom w:val="0"/>
      <w:divBdr>
        <w:top w:val="none" w:sz="0" w:space="0" w:color="auto"/>
        <w:left w:val="none" w:sz="0" w:space="0" w:color="auto"/>
        <w:bottom w:val="none" w:sz="0" w:space="0" w:color="auto"/>
        <w:right w:val="none" w:sz="0" w:space="0" w:color="auto"/>
      </w:divBdr>
    </w:div>
    <w:div w:id="372509202">
      <w:bodyDiv w:val="1"/>
      <w:marLeft w:val="0"/>
      <w:marRight w:val="0"/>
      <w:marTop w:val="0"/>
      <w:marBottom w:val="0"/>
      <w:divBdr>
        <w:top w:val="none" w:sz="0" w:space="0" w:color="auto"/>
        <w:left w:val="none" w:sz="0" w:space="0" w:color="auto"/>
        <w:bottom w:val="none" w:sz="0" w:space="0" w:color="auto"/>
        <w:right w:val="none" w:sz="0" w:space="0" w:color="auto"/>
      </w:divBdr>
    </w:div>
    <w:div w:id="373778813">
      <w:bodyDiv w:val="1"/>
      <w:marLeft w:val="0"/>
      <w:marRight w:val="0"/>
      <w:marTop w:val="0"/>
      <w:marBottom w:val="0"/>
      <w:divBdr>
        <w:top w:val="none" w:sz="0" w:space="0" w:color="auto"/>
        <w:left w:val="none" w:sz="0" w:space="0" w:color="auto"/>
        <w:bottom w:val="none" w:sz="0" w:space="0" w:color="auto"/>
        <w:right w:val="none" w:sz="0" w:space="0" w:color="auto"/>
      </w:divBdr>
    </w:div>
    <w:div w:id="375007896">
      <w:bodyDiv w:val="1"/>
      <w:marLeft w:val="0"/>
      <w:marRight w:val="0"/>
      <w:marTop w:val="0"/>
      <w:marBottom w:val="0"/>
      <w:divBdr>
        <w:top w:val="none" w:sz="0" w:space="0" w:color="auto"/>
        <w:left w:val="none" w:sz="0" w:space="0" w:color="auto"/>
        <w:bottom w:val="none" w:sz="0" w:space="0" w:color="auto"/>
        <w:right w:val="none" w:sz="0" w:space="0" w:color="auto"/>
      </w:divBdr>
    </w:div>
    <w:div w:id="376704437">
      <w:bodyDiv w:val="1"/>
      <w:marLeft w:val="0"/>
      <w:marRight w:val="0"/>
      <w:marTop w:val="0"/>
      <w:marBottom w:val="0"/>
      <w:divBdr>
        <w:top w:val="none" w:sz="0" w:space="0" w:color="auto"/>
        <w:left w:val="none" w:sz="0" w:space="0" w:color="auto"/>
        <w:bottom w:val="none" w:sz="0" w:space="0" w:color="auto"/>
        <w:right w:val="none" w:sz="0" w:space="0" w:color="auto"/>
      </w:divBdr>
    </w:div>
    <w:div w:id="376897921">
      <w:bodyDiv w:val="1"/>
      <w:marLeft w:val="0"/>
      <w:marRight w:val="0"/>
      <w:marTop w:val="0"/>
      <w:marBottom w:val="0"/>
      <w:divBdr>
        <w:top w:val="none" w:sz="0" w:space="0" w:color="auto"/>
        <w:left w:val="none" w:sz="0" w:space="0" w:color="auto"/>
        <w:bottom w:val="none" w:sz="0" w:space="0" w:color="auto"/>
        <w:right w:val="none" w:sz="0" w:space="0" w:color="auto"/>
      </w:divBdr>
    </w:div>
    <w:div w:id="377244704">
      <w:bodyDiv w:val="1"/>
      <w:marLeft w:val="0"/>
      <w:marRight w:val="0"/>
      <w:marTop w:val="0"/>
      <w:marBottom w:val="0"/>
      <w:divBdr>
        <w:top w:val="none" w:sz="0" w:space="0" w:color="auto"/>
        <w:left w:val="none" w:sz="0" w:space="0" w:color="auto"/>
        <w:bottom w:val="none" w:sz="0" w:space="0" w:color="auto"/>
        <w:right w:val="none" w:sz="0" w:space="0" w:color="auto"/>
      </w:divBdr>
    </w:div>
    <w:div w:id="377516445">
      <w:bodyDiv w:val="1"/>
      <w:marLeft w:val="0"/>
      <w:marRight w:val="0"/>
      <w:marTop w:val="0"/>
      <w:marBottom w:val="0"/>
      <w:divBdr>
        <w:top w:val="none" w:sz="0" w:space="0" w:color="auto"/>
        <w:left w:val="none" w:sz="0" w:space="0" w:color="auto"/>
        <w:bottom w:val="none" w:sz="0" w:space="0" w:color="auto"/>
        <w:right w:val="none" w:sz="0" w:space="0" w:color="auto"/>
      </w:divBdr>
    </w:div>
    <w:div w:id="378867222">
      <w:bodyDiv w:val="1"/>
      <w:marLeft w:val="0"/>
      <w:marRight w:val="0"/>
      <w:marTop w:val="0"/>
      <w:marBottom w:val="0"/>
      <w:divBdr>
        <w:top w:val="none" w:sz="0" w:space="0" w:color="auto"/>
        <w:left w:val="none" w:sz="0" w:space="0" w:color="auto"/>
        <w:bottom w:val="none" w:sz="0" w:space="0" w:color="auto"/>
        <w:right w:val="none" w:sz="0" w:space="0" w:color="auto"/>
      </w:divBdr>
    </w:div>
    <w:div w:id="381828094">
      <w:bodyDiv w:val="1"/>
      <w:marLeft w:val="0"/>
      <w:marRight w:val="0"/>
      <w:marTop w:val="0"/>
      <w:marBottom w:val="0"/>
      <w:divBdr>
        <w:top w:val="none" w:sz="0" w:space="0" w:color="auto"/>
        <w:left w:val="none" w:sz="0" w:space="0" w:color="auto"/>
        <w:bottom w:val="none" w:sz="0" w:space="0" w:color="auto"/>
        <w:right w:val="none" w:sz="0" w:space="0" w:color="auto"/>
      </w:divBdr>
    </w:div>
    <w:div w:id="381831800">
      <w:bodyDiv w:val="1"/>
      <w:marLeft w:val="0"/>
      <w:marRight w:val="0"/>
      <w:marTop w:val="0"/>
      <w:marBottom w:val="0"/>
      <w:divBdr>
        <w:top w:val="none" w:sz="0" w:space="0" w:color="auto"/>
        <w:left w:val="none" w:sz="0" w:space="0" w:color="auto"/>
        <w:bottom w:val="none" w:sz="0" w:space="0" w:color="auto"/>
        <w:right w:val="none" w:sz="0" w:space="0" w:color="auto"/>
      </w:divBdr>
    </w:div>
    <w:div w:id="381904299">
      <w:bodyDiv w:val="1"/>
      <w:marLeft w:val="0"/>
      <w:marRight w:val="0"/>
      <w:marTop w:val="0"/>
      <w:marBottom w:val="0"/>
      <w:divBdr>
        <w:top w:val="none" w:sz="0" w:space="0" w:color="auto"/>
        <w:left w:val="none" w:sz="0" w:space="0" w:color="auto"/>
        <w:bottom w:val="none" w:sz="0" w:space="0" w:color="auto"/>
        <w:right w:val="none" w:sz="0" w:space="0" w:color="auto"/>
      </w:divBdr>
    </w:div>
    <w:div w:id="384531176">
      <w:bodyDiv w:val="1"/>
      <w:marLeft w:val="0"/>
      <w:marRight w:val="0"/>
      <w:marTop w:val="0"/>
      <w:marBottom w:val="0"/>
      <w:divBdr>
        <w:top w:val="none" w:sz="0" w:space="0" w:color="auto"/>
        <w:left w:val="none" w:sz="0" w:space="0" w:color="auto"/>
        <w:bottom w:val="none" w:sz="0" w:space="0" w:color="auto"/>
        <w:right w:val="none" w:sz="0" w:space="0" w:color="auto"/>
      </w:divBdr>
    </w:div>
    <w:div w:id="385186795">
      <w:bodyDiv w:val="1"/>
      <w:marLeft w:val="0"/>
      <w:marRight w:val="0"/>
      <w:marTop w:val="0"/>
      <w:marBottom w:val="0"/>
      <w:divBdr>
        <w:top w:val="none" w:sz="0" w:space="0" w:color="auto"/>
        <w:left w:val="none" w:sz="0" w:space="0" w:color="auto"/>
        <w:bottom w:val="none" w:sz="0" w:space="0" w:color="auto"/>
        <w:right w:val="none" w:sz="0" w:space="0" w:color="auto"/>
      </w:divBdr>
    </w:div>
    <w:div w:id="385766608">
      <w:bodyDiv w:val="1"/>
      <w:marLeft w:val="0"/>
      <w:marRight w:val="0"/>
      <w:marTop w:val="0"/>
      <w:marBottom w:val="0"/>
      <w:divBdr>
        <w:top w:val="none" w:sz="0" w:space="0" w:color="auto"/>
        <w:left w:val="none" w:sz="0" w:space="0" w:color="auto"/>
        <w:bottom w:val="none" w:sz="0" w:space="0" w:color="auto"/>
        <w:right w:val="none" w:sz="0" w:space="0" w:color="auto"/>
      </w:divBdr>
    </w:div>
    <w:div w:id="386420966">
      <w:bodyDiv w:val="1"/>
      <w:marLeft w:val="0"/>
      <w:marRight w:val="0"/>
      <w:marTop w:val="0"/>
      <w:marBottom w:val="0"/>
      <w:divBdr>
        <w:top w:val="none" w:sz="0" w:space="0" w:color="auto"/>
        <w:left w:val="none" w:sz="0" w:space="0" w:color="auto"/>
        <w:bottom w:val="none" w:sz="0" w:space="0" w:color="auto"/>
        <w:right w:val="none" w:sz="0" w:space="0" w:color="auto"/>
      </w:divBdr>
    </w:div>
    <w:div w:id="388726001">
      <w:bodyDiv w:val="1"/>
      <w:marLeft w:val="0"/>
      <w:marRight w:val="0"/>
      <w:marTop w:val="0"/>
      <w:marBottom w:val="0"/>
      <w:divBdr>
        <w:top w:val="none" w:sz="0" w:space="0" w:color="auto"/>
        <w:left w:val="none" w:sz="0" w:space="0" w:color="auto"/>
        <w:bottom w:val="none" w:sz="0" w:space="0" w:color="auto"/>
        <w:right w:val="none" w:sz="0" w:space="0" w:color="auto"/>
      </w:divBdr>
    </w:div>
    <w:div w:id="390811611">
      <w:bodyDiv w:val="1"/>
      <w:marLeft w:val="0"/>
      <w:marRight w:val="0"/>
      <w:marTop w:val="0"/>
      <w:marBottom w:val="0"/>
      <w:divBdr>
        <w:top w:val="none" w:sz="0" w:space="0" w:color="auto"/>
        <w:left w:val="none" w:sz="0" w:space="0" w:color="auto"/>
        <w:bottom w:val="none" w:sz="0" w:space="0" w:color="auto"/>
        <w:right w:val="none" w:sz="0" w:space="0" w:color="auto"/>
      </w:divBdr>
    </w:div>
    <w:div w:id="391587345">
      <w:bodyDiv w:val="1"/>
      <w:marLeft w:val="0"/>
      <w:marRight w:val="0"/>
      <w:marTop w:val="0"/>
      <w:marBottom w:val="0"/>
      <w:divBdr>
        <w:top w:val="none" w:sz="0" w:space="0" w:color="auto"/>
        <w:left w:val="none" w:sz="0" w:space="0" w:color="auto"/>
        <w:bottom w:val="none" w:sz="0" w:space="0" w:color="auto"/>
        <w:right w:val="none" w:sz="0" w:space="0" w:color="auto"/>
      </w:divBdr>
    </w:div>
    <w:div w:id="391775057">
      <w:bodyDiv w:val="1"/>
      <w:marLeft w:val="0"/>
      <w:marRight w:val="0"/>
      <w:marTop w:val="0"/>
      <w:marBottom w:val="0"/>
      <w:divBdr>
        <w:top w:val="none" w:sz="0" w:space="0" w:color="auto"/>
        <w:left w:val="none" w:sz="0" w:space="0" w:color="auto"/>
        <w:bottom w:val="none" w:sz="0" w:space="0" w:color="auto"/>
        <w:right w:val="none" w:sz="0" w:space="0" w:color="auto"/>
      </w:divBdr>
    </w:div>
    <w:div w:id="392586022">
      <w:bodyDiv w:val="1"/>
      <w:marLeft w:val="0"/>
      <w:marRight w:val="0"/>
      <w:marTop w:val="0"/>
      <w:marBottom w:val="0"/>
      <w:divBdr>
        <w:top w:val="none" w:sz="0" w:space="0" w:color="auto"/>
        <w:left w:val="none" w:sz="0" w:space="0" w:color="auto"/>
        <w:bottom w:val="none" w:sz="0" w:space="0" w:color="auto"/>
        <w:right w:val="none" w:sz="0" w:space="0" w:color="auto"/>
      </w:divBdr>
    </w:div>
    <w:div w:id="393090313">
      <w:bodyDiv w:val="1"/>
      <w:marLeft w:val="0"/>
      <w:marRight w:val="0"/>
      <w:marTop w:val="0"/>
      <w:marBottom w:val="0"/>
      <w:divBdr>
        <w:top w:val="none" w:sz="0" w:space="0" w:color="auto"/>
        <w:left w:val="none" w:sz="0" w:space="0" w:color="auto"/>
        <w:bottom w:val="none" w:sz="0" w:space="0" w:color="auto"/>
        <w:right w:val="none" w:sz="0" w:space="0" w:color="auto"/>
      </w:divBdr>
    </w:div>
    <w:div w:id="394400188">
      <w:bodyDiv w:val="1"/>
      <w:marLeft w:val="0"/>
      <w:marRight w:val="0"/>
      <w:marTop w:val="0"/>
      <w:marBottom w:val="0"/>
      <w:divBdr>
        <w:top w:val="none" w:sz="0" w:space="0" w:color="auto"/>
        <w:left w:val="none" w:sz="0" w:space="0" w:color="auto"/>
        <w:bottom w:val="none" w:sz="0" w:space="0" w:color="auto"/>
        <w:right w:val="none" w:sz="0" w:space="0" w:color="auto"/>
      </w:divBdr>
    </w:div>
    <w:div w:id="394545638">
      <w:bodyDiv w:val="1"/>
      <w:marLeft w:val="0"/>
      <w:marRight w:val="0"/>
      <w:marTop w:val="0"/>
      <w:marBottom w:val="0"/>
      <w:divBdr>
        <w:top w:val="none" w:sz="0" w:space="0" w:color="auto"/>
        <w:left w:val="none" w:sz="0" w:space="0" w:color="auto"/>
        <w:bottom w:val="none" w:sz="0" w:space="0" w:color="auto"/>
        <w:right w:val="none" w:sz="0" w:space="0" w:color="auto"/>
      </w:divBdr>
    </w:div>
    <w:div w:id="395934803">
      <w:bodyDiv w:val="1"/>
      <w:marLeft w:val="0"/>
      <w:marRight w:val="0"/>
      <w:marTop w:val="0"/>
      <w:marBottom w:val="0"/>
      <w:divBdr>
        <w:top w:val="none" w:sz="0" w:space="0" w:color="auto"/>
        <w:left w:val="none" w:sz="0" w:space="0" w:color="auto"/>
        <w:bottom w:val="none" w:sz="0" w:space="0" w:color="auto"/>
        <w:right w:val="none" w:sz="0" w:space="0" w:color="auto"/>
      </w:divBdr>
    </w:div>
    <w:div w:id="396057534">
      <w:bodyDiv w:val="1"/>
      <w:marLeft w:val="0"/>
      <w:marRight w:val="0"/>
      <w:marTop w:val="0"/>
      <w:marBottom w:val="0"/>
      <w:divBdr>
        <w:top w:val="none" w:sz="0" w:space="0" w:color="auto"/>
        <w:left w:val="none" w:sz="0" w:space="0" w:color="auto"/>
        <w:bottom w:val="none" w:sz="0" w:space="0" w:color="auto"/>
        <w:right w:val="none" w:sz="0" w:space="0" w:color="auto"/>
      </w:divBdr>
    </w:div>
    <w:div w:id="396326560">
      <w:bodyDiv w:val="1"/>
      <w:marLeft w:val="0"/>
      <w:marRight w:val="0"/>
      <w:marTop w:val="0"/>
      <w:marBottom w:val="0"/>
      <w:divBdr>
        <w:top w:val="none" w:sz="0" w:space="0" w:color="auto"/>
        <w:left w:val="none" w:sz="0" w:space="0" w:color="auto"/>
        <w:bottom w:val="none" w:sz="0" w:space="0" w:color="auto"/>
        <w:right w:val="none" w:sz="0" w:space="0" w:color="auto"/>
      </w:divBdr>
    </w:div>
    <w:div w:id="397097070">
      <w:bodyDiv w:val="1"/>
      <w:marLeft w:val="0"/>
      <w:marRight w:val="0"/>
      <w:marTop w:val="0"/>
      <w:marBottom w:val="0"/>
      <w:divBdr>
        <w:top w:val="none" w:sz="0" w:space="0" w:color="auto"/>
        <w:left w:val="none" w:sz="0" w:space="0" w:color="auto"/>
        <w:bottom w:val="none" w:sz="0" w:space="0" w:color="auto"/>
        <w:right w:val="none" w:sz="0" w:space="0" w:color="auto"/>
      </w:divBdr>
    </w:div>
    <w:div w:id="397368033">
      <w:bodyDiv w:val="1"/>
      <w:marLeft w:val="0"/>
      <w:marRight w:val="0"/>
      <w:marTop w:val="0"/>
      <w:marBottom w:val="0"/>
      <w:divBdr>
        <w:top w:val="none" w:sz="0" w:space="0" w:color="auto"/>
        <w:left w:val="none" w:sz="0" w:space="0" w:color="auto"/>
        <w:bottom w:val="none" w:sz="0" w:space="0" w:color="auto"/>
        <w:right w:val="none" w:sz="0" w:space="0" w:color="auto"/>
      </w:divBdr>
    </w:div>
    <w:div w:id="397750834">
      <w:bodyDiv w:val="1"/>
      <w:marLeft w:val="0"/>
      <w:marRight w:val="0"/>
      <w:marTop w:val="0"/>
      <w:marBottom w:val="0"/>
      <w:divBdr>
        <w:top w:val="none" w:sz="0" w:space="0" w:color="auto"/>
        <w:left w:val="none" w:sz="0" w:space="0" w:color="auto"/>
        <w:bottom w:val="none" w:sz="0" w:space="0" w:color="auto"/>
        <w:right w:val="none" w:sz="0" w:space="0" w:color="auto"/>
      </w:divBdr>
    </w:div>
    <w:div w:id="397872657">
      <w:bodyDiv w:val="1"/>
      <w:marLeft w:val="0"/>
      <w:marRight w:val="0"/>
      <w:marTop w:val="0"/>
      <w:marBottom w:val="0"/>
      <w:divBdr>
        <w:top w:val="none" w:sz="0" w:space="0" w:color="auto"/>
        <w:left w:val="none" w:sz="0" w:space="0" w:color="auto"/>
        <w:bottom w:val="none" w:sz="0" w:space="0" w:color="auto"/>
        <w:right w:val="none" w:sz="0" w:space="0" w:color="auto"/>
      </w:divBdr>
    </w:div>
    <w:div w:id="398141656">
      <w:bodyDiv w:val="1"/>
      <w:marLeft w:val="0"/>
      <w:marRight w:val="0"/>
      <w:marTop w:val="0"/>
      <w:marBottom w:val="0"/>
      <w:divBdr>
        <w:top w:val="none" w:sz="0" w:space="0" w:color="auto"/>
        <w:left w:val="none" w:sz="0" w:space="0" w:color="auto"/>
        <w:bottom w:val="none" w:sz="0" w:space="0" w:color="auto"/>
        <w:right w:val="none" w:sz="0" w:space="0" w:color="auto"/>
      </w:divBdr>
    </w:div>
    <w:div w:id="398404062">
      <w:bodyDiv w:val="1"/>
      <w:marLeft w:val="0"/>
      <w:marRight w:val="0"/>
      <w:marTop w:val="0"/>
      <w:marBottom w:val="0"/>
      <w:divBdr>
        <w:top w:val="none" w:sz="0" w:space="0" w:color="auto"/>
        <w:left w:val="none" w:sz="0" w:space="0" w:color="auto"/>
        <w:bottom w:val="none" w:sz="0" w:space="0" w:color="auto"/>
        <w:right w:val="none" w:sz="0" w:space="0" w:color="auto"/>
      </w:divBdr>
    </w:div>
    <w:div w:id="400257043">
      <w:bodyDiv w:val="1"/>
      <w:marLeft w:val="0"/>
      <w:marRight w:val="0"/>
      <w:marTop w:val="0"/>
      <w:marBottom w:val="0"/>
      <w:divBdr>
        <w:top w:val="none" w:sz="0" w:space="0" w:color="auto"/>
        <w:left w:val="none" w:sz="0" w:space="0" w:color="auto"/>
        <w:bottom w:val="none" w:sz="0" w:space="0" w:color="auto"/>
        <w:right w:val="none" w:sz="0" w:space="0" w:color="auto"/>
      </w:divBdr>
    </w:div>
    <w:div w:id="402069161">
      <w:bodyDiv w:val="1"/>
      <w:marLeft w:val="0"/>
      <w:marRight w:val="0"/>
      <w:marTop w:val="0"/>
      <w:marBottom w:val="0"/>
      <w:divBdr>
        <w:top w:val="none" w:sz="0" w:space="0" w:color="auto"/>
        <w:left w:val="none" w:sz="0" w:space="0" w:color="auto"/>
        <w:bottom w:val="none" w:sz="0" w:space="0" w:color="auto"/>
        <w:right w:val="none" w:sz="0" w:space="0" w:color="auto"/>
      </w:divBdr>
    </w:div>
    <w:div w:id="402948043">
      <w:bodyDiv w:val="1"/>
      <w:marLeft w:val="0"/>
      <w:marRight w:val="0"/>
      <w:marTop w:val="0"/>
      <w:marBottom w:val="0"/>
      <w:divBdr>
        <w:top w:val="none" w:sz="0" w:space="0" w:color="auto"/>
        <w:left w:val="none" w:sz="0" w:space="0" w:color="auto"/>
        <w:bottom w:val="none" w:sz="0" w:space="0" w:color="auto"/>
        <w:right w:val="none" w:sz="0" w:space="0" w:color="auto"/>
      </w:divBdr>
    </w:div>
    <w:div w:id="403456853">
      <w:bodyDiv w:val="1"/>
      <w:marLeft w:val="0"/>
      <w:marRight w:val="0"/>
      <w:marTop w:val="0"/>
      <w:marBottom w:val="0"/>
      <w:divBdr>
        <w:top w:val="none" w:sz="0" w:space="0" w:color="auto"/>
        <w:left w:val="none" w:sz="0" w:space="0" w:color="auto"/>
        <w:bottom w:val="none" w:sz="0" w:space="0" w:color="auto"/>
        <w:right w:val="none" w:sz="0" w:space="0" w:color="auto"/>
      </w:divBdr>
    </w:div>
    <w:div w:id="404691271">
      <w:bodyDiv w:val="1"/>
      <w:marLeft w:val="0"/>
      <w:marRight w:val="0"/>
      <w:marTop w:val="0"/>
      <w:marBottom w:val="0"/>
      <w:divBdr>
        <w:top w:val="none" w:sz="0" w:space="0" w:color="auto"/>
        <w:left w:val="none" w:sz="0" w:space="0" w:color="auto"/>
        <w:bottom w:val="none" w:sz="0" w:space="0" w:color="auto"/>
        <w:right w:val="none" w:sz="0" w:space="0" w:color="auto"/>
      </w:divBdr>
    </w:div>
    <w:div w:id="405610253">
      <w:bodyDiv w:val="1"/>
      <w:marLeft w:val="0"/>
      <w:marRight w:val="0"/>
      <w:marTop w:val="0"/>
      <w:marBottom w:val="0"/>
      <w:divBdr>
        <w:top w:val="none" w:sz="0" w:space="0" w:color="auto"/>
        <w:left w:val="none" w:sz="0" w:space="0" w:color="auto"/>
        <w:bottom w:val="none" w:sz="0" w:space="0" w:color="auto"/>
        <w:right w:val="none" w:sz="0" w:space="0" w:color="auto"/>
      </w:divBdr>
    </w:div>
    <w:div w:id="405960455">
      <w:bodyDiv w:val="1"/>
      <w:marLeft w:val="0"/>
      <w:marRight w:val="0"/>
      <w:marTop w:val="0"/>
      <w:marBottom w:val="0"/>
      <w:divBdr>
        <w:top w:val="none" w:sz="0" w:space="0" w:color="auto"/>
        <w:left w:val="none" w:sz="0" w:space="0" w:color="auto"/>
        <w:bottom w:val="none" w:sz="0" w:space="0" w:color="auto"/>
        <w:right w:val="none" w:sz="0" w:space="0" w:color="auto"/>
      </w:divBdr>
    </w:div>
    <w:div w:id="406077308">
      <w:bodyDiv w:val="1"/>
      <w:marLeft w:val="0"/>
      <w:marRight w:val="0"/>
      <w:marTop w:val="0"/>
      <w:marBottom w:val="0"/>
      <w:divBdr>
        <w:top w:val="none" w:sz="0" w:space="0" w:color="auto"/>
        <w:left w:val="none" w:sz="0" w:space="0" w:color="auto"/>
        <w:bottom w:val="none" w:sz="0" w:space="0" w:color="auto"/>
        <w:right w:val="none" w:sz="0" w:space="0" w:color="auto"/>
      </w:divBdr>
    </w:div>
    <w:div w:id="406652472">
      <w:bodyDiv w:val="1"/>
      <w:marLeft w:val="0"/>
      <w:marRight w:val="0"/>
      <w:marTop w:val="0"/>
      <w:marBottom w:val="0"/>
      <w:divBdr>
        <w:top w:val="none" w:sz="0" w:space="0" w:color="auto"/>
        <w:left w:val="none" w:sz="0" w:space="0" w:color="auto"/>
        <w:bottom w:val="none" w:sz="0" w:space="0" w:color="auto"/>
        <w:right w:val="none" w:sz="0" w:space="0" w:color="auto"/>
      </w:divBdr>
    </w:div>
    <w:div w:id="408429111">
      <w:bodyDiv w:val="1"/>
      <w:marLeft w:val="0"/>
      <w:marRight w:val="0"/>
      <w:marTop w:val="0"/>
      <w:marBottom w:val="0"/>
      <w:divBdr>
        <w:top w:val="none" w:sz="0" w:space="0" w:color="auto"/>
        <w:left w:val="none" w:sz="0" w:space="0" w:color="auto"/>
        <w:bottom w:val="none" w:sz="0" w:space="0" w:color="auto"/>
        <w:right w:val="none" w:sz="0" w:space="0" w:color="auto"/>
      </w:divBdr>
    </w:div>
    <w:div w:id="408885689">
      <w:bodyDiv w:val="1"/>
      <w:marLeft w:val="0"/>
      <w:marRight w:val="0"/>
      <w:marTop w:val="0"/>
      <w:marBottom w:val="0"/>
      <w:divBdr>
        <w:top w:val="none" w:sz="0" w:space="0" w:color="auto"/>
        <w:left w:val="none" w:sz="0" w:space="0" w:color="auto"/>
        <w:bottom w:val="none" w:sz="0" w:space="0" w:color="auto"/>
        <w:right w:val="none" w:sz="0" w:space="0" w:color="auto"/>
      </w:divBdr>
    </w:div>
    <w:div w:id="409815550">
      <w:bodyDiv w:val="1"/>
      <w:marLeft w:val="0"/>
      <w:marRight w:val="0"/>
      <w:marTop w:val="0"/>
      <w:marBottom w:val="0"/>
      <w:divBdr>
        <w:top w:val="none" w:sz="0" w:space="0" w:color="auto"/>
        <w:left w:val="none" w:sz="0" w:space="0" w:color="auto"/>
        <w:bottom w:val="none" w:sz="0" w:space="0" w:color="auto"/>
        <w:right w:val="none" w:sz="0" w:space="0" w:color="auto"/>
      </w:divBdr>
    </w:div>
    <w:div w:id="410079582">
      <w:bodyDiv w:val="1"/>
      <w:marLeft w:val="0"/>
      <w:marRight w:val="0"/>
      <w:marTop w:val="0"/>
      <w:marBottom w:val="0"/>
      <w:divBdr>
        <w:top w:val="none" w:sz="0" w:space="0" w:color="auto"/>
        <w:left w:val="none" w:sz="0" w:space="0" w:color="auto"/>
        <w:bottom w:val="none" w:sz="0" w:space="0" w:color="auto"/>
        <w:right w:val="none" w:sz="0" w:space="0" w:color="auto"/>
      </w:divBdr>
    </w:div>
    <w:div w:id="410396402">
      <w:bodyDiv w:val="1"/>
      <w:marLeft w:val="0"/>
      <w:marRight w:val="0"/>
      <w:marTop w:val="0"/>
      <w:marBottom w:val="0"/>
      <w:divBdr>
        <w:top w:val="none" w:sz="0" w:space="0" w:color="auto"/>
        <w:left w:val="none" w:sz="0" w:space="0" w:color="auto"/>
        <w:bottom w:val="none" w:sz="0" w:space="0" w:color="auto"/>
        <w:right w:val="none" w:sz="0" w:space="0" w:color="auto"/>
      </w:divBdr>
    </w:div>
    <w:div w:id="411897096">
      <w:bodyDiv w:val="1"/>
      <w:marLeft w:val="0"/>
      <w:marRight w:val="0"/>
      <w:marTop w:val="0"/>
      <w:marBottom w:val="0"/>
      <w:divBdr>
        <w:top w:val="none" w:sz="0" w:space="0" w:color="auto"/>
        <w:left w:val="none" w:sz="0" w:space="0" w:color="auto"/>
        <w:bottom w:val="none" w:sz="0" w:space="0" w:color="auto"/>
        <w:right w:val="none" w:sz="0" w:space="0" w:color="auto"/>
      </w:divBdr>
    </w:div>
    <w:div w:id="412354728">
      <w:bodyDiv w:val="1"/>
      <w:marLeft w:val="0"/>
      <w:marRight w:val="0"/>
      <w:marTop w:val="0"/>
      <w:marBottom w:val="0"/>
      <w:divBdr>
        <w:top w:val="none" w:sz="0" w:space="0" w:color="auto"/>
        <w:left w:val="none" w:sz="0" w:space="0" w:color="auto"/>
        <w:bottom w:val="none" w:sz="0" w:space="0" w:color="auto"/>
        <w:right w:val="none" w:sz="0" w:space="0" w:color="auto"/>
      </w:divBdr>
    </w:div>
    <w:div w:id="414329327">
      <w:bodyDiv w:val="1"/>
      <w:marLeft w:val="0"/>
      <w:marRight w:val="0"/>
      <w:marTop w:val="0"/>
      <w:marBottom w:val="0"/>
      <w:divBdr>
        <w:top w:val="none" w:sz="0" w:space="0" w:color="auto"/>
        <w:left w:val="none" w:sz="0" w:space="0" w:color="auto"/>
        <w:bottom w:val="none" w:sz="0" w:space="0" w:color="auto"/>
        <w:right w:val="none" w:sz="0" w:space="0" w:color="auto"/>
      </w:divBdr>
    </w:div>
    <w:div w:id="415439385">
      <w:bodyDiv w:val="1"/>
      <w:marLeft w:val="0"/>
      <w:marRight w:val="0"/>
      <w:marTop w:val="0"/>
      <w:marBottom w:val="0"/>
      <w:divBdr>
        <w:top w:val="none" w:sz="0" w:space="0" w:color="auto"/>
        <w:left w:val="none" w:sz="0" w:space="0" w:color="auto"/>
        <w:bottom w:val="none" w:sz="0" w:space="0" w:color="auto"/>
        <w:right w:val="none" w:sz="0" w:space="0" w:color="auto"/>
      </w:divBdr>
    </w:div>
    <w:div w:id="415520989">
      <w:bodyDiv w:val="1"/>
      <w:marLeft w:val="0"/>
      <w:marRight w:val="0"/>
      <w:marTop w:val="0"/>
      <w:marBottom w:val="0"/>
      <w:divBdr>
        <w:top w:val="none" w:sz="0" w:space="0" w:color="auto"/>
        <w:left w:val="none" w:sz="0" w:space="0" w:color="auto"/>
        <w:bottom w:val="none" w:sz="0" w:space="0" w:color="auto"/>
        <w:right w:val="none" w:sz="0" w:space="0" w:color="auto"/>
      </w:divBdr>
    </w:div>
    <w:div w:id="415781744">
      <w:bodyDiv w:val="1"/>
      <w:marLeft w:val="0"/>
      <w:marRight w:val="0"/>
      <w:marTop w:val="0"/>
      <w:marBottom w:val="0"/>
      <w:divBdr>
        <w:top w:val="none" w:sz="0" w:space="0" w:color="auto"/>
        <w:left w:val="none" w:sz="0" w:space="0" w:color="auto"/>
        <w:bottom w:val="none" w:sz="0" w:space="0" w:color="auto"/>
        <w:right w:val="none" w:sz="0" w:space="0" w:color="auto"/>
      </w:divBdr>
    </w:div>
    <w:div w:id="416363361">
      <w:bodyDiv w:val="1"/>
      <w:marLeft w:val="0"/>
      <w:marRight w:val="0"/>
      <w:marTop w:val="0"/>
      <w:marBottom w:val="0"/>
      <w:divBdr>
        <w:top w:val="none" w:sz="0" w:space="0" w:color="auto"/>
        <w:left w:val="none" w:sz="0" w:space="0" w:color="auto"/>
        <w:bottom w:val="none" w:sz="0" w:space="0" w:color="auto"/>
        <w:right w:val="none" w:sz="0" w:space="0" w:color="auto"/>
      </w:divBdr>
    </w:div>
    <w:div w:id="416443678">
      <w:bodyDiv w:val="1"/>
      <w:marLeft w:val="0"/>
      <w:marRight w:val="0"/>
      <w:marTop w:val="0"/>
      <w:marBottom w:val="0"/>
      <w:divBdr>
        <w:top w:val="none" w:sz="0" w:space="0" w:color="auto"/>
        <w:left w:val="none" w:sz="0" w:space="0" w:color="auto"/>
        <w:bottom w:val="none" w:sz="0" w:space="0" w:color="auto"/>
        <w:right w:val="none" w:sz="0" w:space="0" w:color="auto"/>
      </w:divBdr>
    </w:div>
    <w:div w:id="417100211">
      <w:bodyDiv w:val="1"/>
      <w:marLeft w:val="0"/>
      <w:marRight w:val="0"/>
      <w:marTop w:val="0"/>
      <w:marBottom w:val="0"/>
      <w:divBdr>
        <w:top w:val="none" w:sz="0" w:space="0" w:color="auto"/>
        <w:left w:val="none" w:sz="0" w:space="0" w:color="auto"/>
        <w:bottom w:val="none" w:sz="0" w:space="0" w:color="auto"/>
        <w:right w:val="none" w:sz="0" w:space="0" w:color="auto"/>
      </w:divBdr>
    </w:div>
    <w:div w:id="417875148">
      <w:bodyDiv w:val="1"/>
      <w:marLeft w:val="0"/>
      <w:marRight w:val="0"/>
      <w:marTop w:val="0"/>
      <w:marBottom w:val="0"/>
      <w:divBdr>
        <w:top w:val="none" w:sz="0" w:space="0" w:color="auto"/>
        <w:left w:val="none" w:sz="0" w:space="0" w:color="auto"/>
        <w:bottom w:val="none" w:sz="0" w:space="0" w:color="auto"/>
        <w:right w:val="none" w:sz="0" w:space="0" w:color="auto"/>
      </w:divBdr>
    </w:div>
    <w:div w:id="418255892">
      <w:bodyDiv w:val="1"/>
      <w:marLeft w:val="0"/>
      <w:marRight w:val="0"/>
      <w:marTop w:val="0"/>
      <w:marBottom w:val="0"/>
      <w:divBdr>
        <w:top w:val="none" w:sz="0" w:space="0" w:color="auto"/>
        <w:left w:val="none" w:sz="0" w:space="0" w:color="auto"/>
        <w:bottom w:val="none" w:sz="0" w:space="0" w:color="auto"/>
        <w:right w:val="none" w:sz="0" w:space="0" w:color="auto"/>
      </w:divBdr>
    </w:div>
    <w:div w:id="418527080">
      <w:bodyDiv w:val="1"/>
      <w:marLeft w:val="0"/>
      <w:marRight w:val="0"/>
      <w:marTop w:val="0"/>
      <w:marBottom w:val="0"/>
      <w:divBdr>
        <w:top w:val="none" w:sz="0" w:space="0" w:color="auto"/>
        <w:left w:val="none" w:sz="0" w:space="0" w:color="auto"/>
        <w:bottom w:val="none" w:sz="0" w:space="0" w:color="auto"/>
        <w:right w:val="none" w:sz="0" w:space="0" w:color="auto"/>
      </w:divBdr>
    </w:div>
    <w:div w:id="418674376">
      <w:bodyDiv w:val="1"/>
      <w:marLeft w:val="0"/>
      <w:marRight w:val="0"/>
      <w:marTop w:val="0"/>
      <w:marBottom w:val="0"/>
      <w:divBdr>
        <w:top w:val="none" w:sz="0" w:space="0" w:color="auto"/>
        <w:left w:val="none" w:sz="0" w:space="0" w:color="auto"/>
        <w:bottom w:val="none" w:sz="0" w:space="0" w:color="auto"/>
        <w:right w:val="none" w:sz="0" w:space="0" w:color="auto"/>
      </w:divBdr>
    </w:div>
    <w:div w:id="418674977">
      <w:bodyDiv w:val="1"/>
      <w:marLeft w:val="0"/>
      <w:marRight w:val="0"/>
      <w:marTop w:val="0"/>
      <w:marBottom w:val="0"/>
      <w:divBdr>
        <w:top w:val="none" w:sz="0" w:space="0" w:color="auto"/>
        <w:left w:val="none" w:sz="0" w:space="0" w:color="auto"/>
        <w:bottom w:val="none" w:sz="0" w:space="0" w:color="auto"/>
        <w:right w:val="none" w:sz="0" w:space="0" w:color="auto"/>
      </w:divBdr>
    </w:div>
    <w:div w:id="418841102">
      <w:bodyDiv w:val="1"/>
      <w:marLeft w:val="0"/>
      <w:marRight w:val="0"/>
      <w:marTop w:val="0"/>
      <w:marBottom w:val="0"/>
      <w:divBdr>
        <w:top w:val="none" w:sz="0" w:space="0" w:color="auto"/>
        <w:left w:val="none" w:sz="0" w:space="0" w:color="auto"/>
        <w:bottom w:val="none" w:sz="0" w:space="0" w:color="auto"/>
        <w:right w:val="none" w:sz="0" w:space="0" w:color="auto"/>
      </w:divBdr>
    </w:div>
    <w:div w:id="418985832">
      <w:bodyDiv w:val="1"/>
      <w:marLeft w:val="0"/>
      <w:marRight w:val="0"/>
      <w:marTop w:val="0"/>
      <w:marBottom w:val="0"/>
      <w:divBdr>
        <w:top w:val="none" w:sz="0" w:space="0" w:color="auto"/>
        <w:left w:val="none" w:sz="0" w:space="0" w:color="auto"/>
        <w:bottom w:val="none" w:sz="0" w:space="0" w:color="auto"/>
        <w:right w:val="none" w:sz="0" w:space="0" w:color="auto"/>
      </w:divBdr>
    </w:div>
    <w:div w:id="420764584">
      <w:bodyDiv w:val="1"/>
      <w:marLeft w:val="0"/>
      <w:marRight w:val="0"/>
      <w:marTop w:val="0"/>
      <w:marBottom w:val="0"/>
      <w:divBdr>
        <w:top w:val="none" w:sz="0" w:space="0" w:color="auto"/>
        <w:left w:val="none" w:sz="0" w:space="0" w:color="auto"/>
        <w:bottom w:val="none" w:sz="0" w:space="0" w:color="auto"/>
        <w:right w:val="none" w:sz="0" w:space="0" w:color="auto"/>
      </w:divBdr>
    </w:div>
    <w:div w:id="421687612">
      <w:bodyDiv w:val="1"/>
      <w:marLeft w:val="0"/>
      <w:marRight w:val="0"/>
      <w:marTop w:val="0"/>
      <w:marBottom w:val="0"/>
      <w:divBdr>
        <w:top w:val="none" w:sz="0" w:space="0" w:color="auto"/>
        <w:left w:val="none" w:sz="0" w:space="0" w:color="auto"/>
        <w:bottom w:val="none" w:sz="0" w:space="0" w:color="auto"/>
        <w:right w:val="none" w:sz="0" w:space="0" w:color="auto"/>
      </w:divBdr>
    </w:div>
    <w:div w:id="423112752">
      <w:bodyDiv w:val="1"/>
      <w:marLeft w:val="0"/>
      <w:marRight w:val="0"/>
      <w:marTop w:val="0"/>
      <w:marBottom w:val="0"/>
      <w:divBdr>
        <w:top w:val="none" w:sz="0" w:space="0" w:color="auto"/>
        <w:left w:val="none" w:sz="0" w:space="0" w:color="auto"/>
        <w:bottom w:val="none" w:sz="0" w:space="0" w:color="auto"/>
        <w:right w:val="none" w:sz="0" w:space="0" w:color="auto"/>
      </w:divBdr>
      <w:divsChild>
        <w:div w:id="103577701">
          <w:marLeft w:val="0"/>
          <w:marRight w:val="0"/>
          <w:marTop w:val="0"/>
          <w:marBottom w:val="0"/>
          <w:divBdr>
            <w:top w:val="none" w:sz="0" w:space="0" w:color="auto"/>
            <w:left w:val="none" w:sz="0" w:space="0" w:color="auto"/>
            <w:bottom w:val="none" w:sz="0" w:space="0" w:color="auto"/>
            <w:right w:val="none" w:sz="0" w:space="0" w:color="auto"/>
          </w:divBdr>
        </w:div>
        <w:div w:id="124351111">
          <w:marLeft w:val="0"/>
          <w:marRight w:val="0"/>
          <w:marTop w:val="0"/>
          <w:marBottom w:val="0"/>
          <w:divBdr>
            <w:top w:val="none" w:sz="0" w:space="0" w:color="auto"/>
            <w:left w:val="none" w:sz="0" w:space="0" w:color="auto"/>
            <w:bottom w:val="none" w:sz="0" w:space="0" w:color="auto"/>
            <w:right w:val="none" w:sz="0" w:space="0" w:color="auto"/>
          </w:divBdr>
        </w:div>
        <w:div w:id="134152955">
          <w:marLeft w:val="0"/>
          <w:marRight w:val="0"/>
          <w:marTop w:val="0"/>
          <w:marBottom w:val="0"/>
          <w:divBdr>
            <w:top w:val="none" w:sz="0" w:space="0" w:color="auto"/>
            <w:left w:val="none" w:sz="0" w:space="0" w:color="auto"/>
            <w:bottom w:val="none" w:sz="0" w:space="0" w:color="auto"/>
            <w:right w:val="none" w:sz="0" w:space="0" w:color="auto"/>
          </w:divBdr>
        </w:div>
        <w:div w:id="151681126">
          <w:marLeft w:val="0"/>
          <w:marRight w:val="0"/>
          <w:marTop w:val="0"/>
          <w:marBottom w:val="0"/>
          <w:divBdr>
            <w:top w:val="none" w:sz="0" w:space="0" w:color="auto"/>
            <w:left w:val="none" w:sz="0" w:space="0" w:color="auto"/>
            <w:bottom w:val="none" w:sz="0" w:space="0" w:color="auto"/>
            <w:right w:val="none" w:sz="0" w:space="0" w:color="auto"/>
          </w:divBdr>
        </w:div>
        <w:div w:id="212423336">
          <w:marLeft w:val="0"/>
          <w:marRight w:val="0"/>
          <w:marTop w:val="0"/>
          <w:marBottom w:val="0"/>
          <w:divBdr>
            <w:top w:val="none" w:sz="0" w:space="0" w:color="auto"/>
            <w:left w:val="none" w:sz="0" w:space="0" w:color="auto"/>
            <w:bottom w:val="none" w:sz="0" w:space="0" w:color="auto"/>
            <w:right w:val="none" w:sz="0" w:space="0" w:color="auto"/>
          </w:divBdr>
        </w:div>
        <w:div w:id="269514892">
          <w:marLeft w:val="0"/>
          <w:marRight w:val="0"/>
          <w:marTop w:val="0"/>
          <w:marBottom w:val="0"/>
          <w:divBdr>
            <w:top w:val="none" w:sz="0" w:space="0" w:color="auto"/>
            <w:left w:val="none" w:sz="0" w:space="0" w:color="auto"/>
            <w:bottom w:val="none" w:sz="0" w:space="0" w:color="auto"/>
            <w:right w:val="none" w:sz="0" w:space="0" w:color="auto"/>
          </w:divBdr>
        </w:div>
        <w:div w:id="318775110">
          <w:marLeft w:val="0"/>
          <w:marRight w:val="0"/>
          <w:marTop w:val="0"/>
          <w:marBottom w:val="0"/>
          <w:divBdr>
            <w:top w:val="none" w:sz="0" w:space="0" w:color="auto"/>
            <w:left w:val="none" w:sz="0" w:space="0" w:color="auto"/>
            <w:bottom w:val="none" w:sz="0" w:space="0" w:color="auto"/>
            <w:right w:val="none" w:sz="0" w:space="0" w:color="auto"/>
          </w:divBdr>
        </w:div>
        <w:div w:id="344211758">
          <w:marLeft w:val="0"/>
          <w:marRight w:val="0"/>
          <w:marTop w:val="0"/>
          <w:marBottom w:val="0"/>
          <w:divBdr>
            <w:top w:val="none" w:sz="0" w:space="0" w:color="auto"/>
            <w:left w:val="none" w:sz="0" w:space="0" w:color="auto"/>
            <w:bottom w:val="none" w:sz="0" w:space="0" w:color="auto"/>
            <w:right w:val="none" w:sz="0" w:space="0" w:color="auto"/>
          </w:divBdr>
        </w:div>
        <w:div w:id="376665061">
          <w:marLeft w:val="0"/>
          <w:marRight w:val="0"/>
          <w:marTop w:val="0"/>
          <w:marBottom w:val="0"/>
          <w:divBdr>
            <w:top w:val="none" w:sz="0" w:space="0" w:color="auto"/>
            <w:left w:val="none" w:sz="0" w:space="0" w:color="auto"/>
            <w:bottom w:val="none" w:sz="0" w:space="0" w:color="auto"/>
            <w:right w:val="none" w:sz="0" w:space="0" w:color="auto"/>
          </w:divBdr>
        </w:div>
        <w:div w:id="419102836">
          <w:marLeft w:val="0"/>
          <w:marRight w:val="0"/>
          <w:marTop w:val="0"/>
          <w:marBottom w:val="0"/>
          <w:divBdr>
            <w:top w:val="none" w:sz="0" w:space="0" w:color="auto"/>
            <w:left w:val="none" w:sz="0" w:space="0" w:color="auto"/>
            <w:bottom w:val="none" w:sz="0" w:space="0" w:color="auto"/>
            <w:right w:val="none" w:sz="0" w:space="0" w:color="auto"/>
          </w:divBdr>
        </w:div>
        <w:div w:id="454254337">
          <w:marLeft w:val="0"/>
          <w:marRight w:val="0"/>
          <w:marTop w:val="0"/>
          <w:marBottom w:val="0"/>
          <w:divBdr>
            <w:top w:val="none" w:sz="0" w:space="0" w:color="auto"/>
            <w:left w:val="none" w:sz="0" w:space="0" w:color="auto"/>
            <w:bottom w:val="none" w:sz="0" w:space="0" w:color="auto"/>
            <w:right w:val="none" w:sz="0" w:space="0" w:color="auto"/>
          </w:divBdr>
        </w:div>
        <w:div w:id="456264066">
          <w:marLeft w:val="0"/>
          <w:marRight w:val="0"/>
          <w:marTop w:val="0"/>
          <w:marBottom w:val="0"/>
          <w:divBdr>
            <w:top w:val="none" w:sz="0" w:space="0" w:color="auto"/>
            <w:left w:val="none" w:sz="0" w:space="0" w:color="auto"/>
            <w:bottom w:val="none" w:sz="0" w:space="0" w:color="auto"/>
            <w:right w:val="none" w:sz="0" w:space="0" w:color="auto"/>
          </w:divBdr>
        </w:div>
        <w:div w:id="473183624">
          <w:marLeft w:val="0"/>
          <w:marRight w:val="0"/>
          <w:marTop w:val="0"/>
          <w:marBottom w:val="0"/>
          <w:divBdr>
            <w:top w:val="none" w:sz="0" w:space="0" w:color="auto"/>
            <w:left w:val="none" w:sz="0" w:space="0" w:color="auto"/>
            <w:bottom w:val="none" w:sz="0" w:space="0" w:color="auto"/>
            <w:right w:val="none" w:sz="0" w:space="0" w:color="auto"/>
          </w:divBdr>
        </w:div>
        <w:div w:id="517933369">
          <w:marLeft w:val="0"/>
          <w:marRight w:val="0"/>
          <w:marTop w:val="0"/>
          <w:marBottom w:val="0"/>
          <w:divBdr>
            <w:top w:val="none" w:sz="0" w:space="0" w:color="auto"/>
            <w:left w:val="none" w:sz="0" w:space="0" w:color="auto"/>
            <w:bottom w:val="none" w:sz="0" w:space="0" w:color="auto"/>
            <w:right w:val="none" w:sz="0" w:space="0" w:color="auto"/>
          </w:divBdr>
        </w:div>
        <w:div w:id="530151293">
          <w:marLeft w:val="0"/>
          <w:marRight w:val="0"/>
          <w:marTop w:val="0"/>
          <w:marBottom w:val="0"/>
          <w:divBdr>
            <w:top w:val="none" w:sz="0" w:space="0" w:color="auto"/>
            <w:left w:val="none" w:sz="0" w:space="0" w:color="auto"/>
            <w:bottom w:val="none" w:sz="0" w:space="0" w:color="auto"/>
            <w:right w:val="none" w:sz="0" w:space="0" w:color="auto"/>
          </w:divBdr>
        </w:div>
        <w:div w:id="627705923">
          <w:marLeft w:val="0"/>
          <w:marRight w:val="0"/>
          <w:marTop w:val="0"/>
          <w:marBottom w:val="0"/>
          <w:divBdr>
            <w:top w:val="none" w:sz="0" w:space="0" w:color="auto"/>
            <w:left w:val="none" w:sz="0" w:space="0" w:color="auto"/>
            <w:bottom w:val="none" w:sz="0" w:space="0" w:color="auto"/>
            <w:right w:val="none" w:sz="0" w:space="0" w:color="auto"/>
          </w:divBdr>
        </w:div>
        <w:div w:id="628899103">
          <w:marLeft w:val="0"/>
          <w:marRight w:val="0"/>
          <w:marTop w:val="0"/>
          <w:marBottom w:val="0"/>
          <w:divBdr>
            <w:top w:val="none" w:sz="0" w:space="0" w:color="auto"/>
            <w:left w:val="none" w:sz="0" w:space="0" w:color="auto"/>
            <w:bottom w:val="none" w:sz="0" w:space="0" w:color="auto"/>
            <w:right w:val="none" w:sz="0" w:space="0" w:color="auto"/>
          </w:divBdr>
        </w:div>
        <w:div w:id="649019406">
          <w:marLeft w:val="0"/>
          <w:marRight w:val="0"/>
          <w:marTop w:val="0"/>
          <w:marBottom w:val="0"/>
          <w:divBdr>
            <w:top w:val="none" w:sz="0" w:space="0" w:color="auto"/>
            <w:left w:val="none" w:sz="0" w:space="0" w:color="auto"/>
            <w:bottom w:val="none" w:sz="0" w:space="0" w:color="auto"/>
            <w:right w:val="none" w:sz="0" w:space="0" w:color="auto"/>
          </w:divBdr>
        </w:div>
        <w:div w:id="692465303">
          <w:marLeft w:val="0"/>
          <w:marRight w:val="0"/>
          <w:marTop w:val="0"/>
          <w:marBottom w:val="0"/>
          <w:divBdr>
            <w:top w:val="none" w:sz="0" w:space="0" w:color="auto"/>
            <w:left w:val="none" w:sz="0" w:space="0" w:color="auto"/>
            <w:bottom w:val="none" w:sz="0" w:space="0" w:color="auto"/>
            <w:right w:val="none" w:sz="0" w:space="0" w:color="auto"/>
          </w:divBdr>
        </w:div>
        <w:div w:id="723480547">
          <w:marLeft w:val="0"/>
          <w:marRight w:val="0"/>
          <w:marTop w:val="0"/>
          <w:marBottom w:val="0"/>
          <w:divBdr>
            <w:top w:val="none" w:sz="0" w:space="0" w:color="auto"/>
            <w:left w:val="none" w:sz="0" w:space="0" w:color="auto"/>
            <w:bottom w:val="none" w:sz="0" w:space="0" w:color="auto"/>
            <w:right w:val="none" w:sz="0" w:space="0" w:color="auto"/>
          </w:divBdr>
        </w:div>
        <w:div w:id="750543485">
          <w:marLeft w:val="0"/>
          <w:marRight w:val="0"/>
          <w:marTop w:val="0"/>
          <w:marBottom w:val="0"/>
          <w:divBdr>
            <w:top w:val="none" w:sz="0" w:space="0" w:color="auto"/>
            <w:left w:val="none" w:sz="0" w:space="0" w:color="auto"/>
            <w:bottom w:val="none" w:sz="0" w:space="0" w:color="auto"/>
            <w:right w:val="none" w:sz="0" w:space="0" w:color="auto"/>
          </w:divBdr>
        </w:div>
        <w:div w:id="823666952">
          <w:marLeft w:val="0"/>
          <w:marRight w:val="0"/>
          <w:marTop w:val="0"/>
          <w:marBottom w:val="0"/>
          <w:divBdr>
            <w:top w:val="none" w:sz="0" w:space="0" w:color="auto"/>
            <w:left w:val="none" w:sz="0" w:space="0" w:color="auto"/>
            <w:bottom w:val="none" w:sz="0" w:space="0" w:color="auto"/>
            <w:right w:val="none" w:sz="0" w:space="0" w:color="auto"/>
          </w:divBdr>
        </w:div>
        <w:div w:id="856040384">
          <w:marLeft w:val="0"/>
          <w:marRight w:val="0"/>
          <w:marTop w:val="0"/>
          <w:marBottom w:val="0"/>
          <w:divBdr>
            <w:top w:val="none" w:sz="0" w:space="0" w:color="auto"/>
            <w:left w:val="none" w:sz="0" w:space="0" w:color="auto"/>
            <w:bottom w:val="none" w:sz="0" w:space="0" w:color="auto"/>
            <w:right w:val="none" w:sz="0" w:space="0" w:color="auto"/>
          </w:divBdr>
        </w:div>
        <w:div w:id="867179279">
          <w:marLeft w:val="0"/>
          <w:marRight w:val="0"/>
          <w:marTop w:val="0"/>
          <w:marBottom w:val="0"/>
          <w:divBdr>
            <w:top w:val="none" w:sz="0" w:space="0" w:color="auto"/>
            <w:left w:val="none" w:sz="0" w:space="0" w:color="auto"/>
            <w:bottom w:val="none" w:sz="0" w:space="0" w:color="auto"/>
            <w:right w:val="none" w:sz="0" w:space="0" w:color="auto"/>
          </w:divBdr>
        </w:div>
        <w:div w:id="885140461">
          <w:marLeft w:val="0"/>
          <w:marRight w:val="0"/>
          <w:marTop w:val="0"/>
          <w:marBottom w:val="0"/>
          <w:divBdr>
            <w:top w:val="none" w:sz="0" w:space="0" w:color="auto"/>
            <w:left w:val="none" w:sz="0" w:space="0" w:color="auto"/>
            <w:bottom w:val="none" w:sz="0" w:space="0" w:color="auto"/>
            <w:right w:val="none" w:sz="0" w:space="0" w:color="auto"/>
          </w:divBdr>
        </w:div>
        <w:div w:id="929243129">
          <w:marLeft w:val="0"/>
          <w:marRight w:val="0"/>
          <w:marTop w:val="0"/>
          <w:marBottom w:val="0"/>
          <w:divBdr>
            <w:top w:val="none" w:sz="0" w:space="0" w:color="auto"/>
            <w:left w:val="none" w:sz="0" w:space="0" w:color="auto"/>
            <w:bottom w:val="none" w:sz="0" w:space="0" w:color="auto"/>
            <w:right w:val="none" w:sz="0" w:space="0" w:color="auto"/>
          </w:divBdr>
        </w:div>
        <w:div w:id="1056703786">
          <w:marLeft w:val="0"/>
          <w:marRight w:val="0"/>
          <w:marTop w:val="0"/>
          <w:marBottom w:val="0"/>
          <w:divBdr>
            <w:top w:val="none" w:sz="0" w:space="0" w:color="auto"/>
            <w:left w:val="none" w:sz="0" w:space="0" w:color="auto"/>
            <w:bottom w:val="none" w:sz="0" w:space="0" w:color="auto"/>
            <w:right w:val="none" w:sz="0" w:space="0" w:color="auto"/>
          </w:divBdr>
        </w:div>
        <w:div w:id="1087966305">
          <w:marLeft w:val="0"/>
          <w:marRight w:val="0"/>
          <w:marTop w:val="0"/>
          <w:marBottom w:val="0"/>
          <w:divBdr>
            <w:top w:val="none" w:sz="0" w:space="0" w:color="auto"/>
            <w:left w:val="none" w:sz="0" w:space="0" w:color="auto"/>
            <w:bottom w:val="none" w:sz="0" w:space="0" w:color="auto"/>
            <w:right w:val="none" w:sz="0" w:space="0" w:color="auto"/>
          </w:divBdr>
        </w:div>
        <w:div w:id="1145048999">
          <w:marLeft w:val="0"/>
          <w:marRight w:val="0"/>
          <w:marTop w:val="0"/>
          <w:marBottom w:val="0"/>
          <w:divBdr>
            <w:top w:val="none" w:sz="0" w:space="0" w:color="auto"/>
            <w:left w:val="none" w:sz="0" w:space="0" w:color="auto"/>
            <w:bottom w:val="none" w:sz="0" w:space="0" w:color="auto"/>
            <w:right w:val="none" w:sz="0" w:space="0" w:color="auto"/>
          </w:divBdr>
        </w:div>
        <w:div w:id="1149706784">
          <w:marLeft w:val="0"/>
          <w:marRight w:val="0"/>
          <w:marTop w:val="0"/>
          <w:marBottom w:val="0"/>
          <w:divBdr>
            <w:top w:val="none" w:sz="0" w:space="0" w:color="auto"/>
            <w:left w:val="none" w:sz="0" w:space="0" w:color="auto"/>
            <w:bottom w:val="none" w:sz="0" w:space="0" w:color="auto"/>
            <w:right w:val="none" w:sz="0" w:space="0" w:color="auto"/>
          </w:divBdr>
        </w:div>
        <w:div w:id="1202010227">
          <w:marLeft w:val="0"/>
          <w:marRight w:val="0"/>
          <w:marTop w:val="0"/>
          <w:marBottom w:val="0"/>
          <w:divBdr>
            <w:top w:val="none" w:sz="0" w:space="0" w:color="auto"/>
            <w:left w:val="none" w:sz="0" w:space="0" w:color="auto"/>
            <w:bottom w:val="none" w:sz="0" w:space="0" w:color="auto"/>
            <w:right w:val="none" w:sz="0" w:space="0" w:color="auto"/>
          </w:divBdr>
        </w:div>
        <w:div w:id="1211500524">
          <w:marLeft w:val="0"/>
          <w:marRight w:val="0"/>
          <w:marTop w:val="0"/>
          <w:marBottom w:val="0"/>
          <w:divBdr>
            <w:top w:val="none" w:sz="0" w:space="0" w:color="auto"/>
            <w:left w:val="none" w:sz="0" w:space="0" w:color="auto"/>
            <w:bottom w:val="none" w:sz="0" w:space="0" w:color="auto"/>
            <w:right w:val="none" w:sz="0" w:space="0" w:color="auto"/>
          </w:divBdr>
        </w:div>
        <w:div w:id="1240366932">
          <w:marLeft w:val="0"/>
          <w:marRight w:val="0"/>
          <w:marTop w:val="0"/>
          <w:marBottom w:val="0"/>
          <w:divBdr>
            <w:top w:val="none" w:sz="0" w:space="0" w:color="auto"/>
            <w:left w:val="none" w:sz="0" w:space="0" w:color="auto"/>
            <w:bottom w:val="none" w:sz="0" w:space="0" w:color="auto"/>
            <w:right w:val="none" w:sz="0" w:space="0" w:color="auto"/>
          </w:divBdr>
        </w:div>
        <w:div w:id="1244490400">
          <w:marLeft w:val="0"/>
          <w:marRight w:val="0"/>
          <w:marTop w:val="0"/>
          <w:marBottom w:val="0"/>
          <w:divBdr>
            <w:top w:val="none" w:sz="0" w:space="0" w:color="auto"/>
            <w:left w:val="none" w:sz="0" w:space="0" w:color="auto"/>
            <w:bottom w:val="none" w:sz="0" w:space="0" w:color="auto"/>
            <w:right w:val="none" w:sz="0" w:space="0" w:color="auto"/>
          </w:divBdr>
        </w:div>
        <w:div w:id="1266034953">
          <w:marLeft w:val="0"/>
          <w:marRight w:val="0"/>
          <w:marTop w:val="0"/>
          <w:marBottom w:val="0"/>
          <w:divBdr>
            <w:top w:val="none" w:sz="0" w:space="0" w:color="auto"/>
            <w:left w:val="none" w:sz="0" w:space="0" w:color="auto"/>
            <w:bottom w:val="none" w:sz="0" w:space="0" w:color="auto"/>
            <w:right w:val="none" w:sz="0" w:space="0" w:color="auto"/>
          </w:divBdr>
        </w:div>
        <w:div w:id="1345522120">
          <w:marLeft w:val="0"/>
          <w:marRight w:val="0"/>
          <w:marTop w:val="0"/>
          <w:marBottom w:val="0"/>
          <w:divBdr>
            <w:top w:val="none" w:sz="0" w:space="0" w:color="auto"/>
            <w:left w:val="none" w:sz="0" w:space="0" w:color="auto"/>
            <w:bottom w:val="none" w:sz="0" w:space="0" w:color="auto"/>
            <w:right w:val="none" w:sz="0" w:space="0" w:color="auto"/>
          </w:divBdr>
        </w:div>
        <w:div w:id="1352881164">
          <w:marLeft w:val="0"/>
          <w:marRight w:val="0"/>
          <w:marTop w:val="0"/>
          <w:marBottom w:val="0"/>
          <w:divBdr>
            <w:top w:val="none" w:sz="0" w:space="0" w:color="auto"/>
            <w:left w:val="none" w:sz="0" w:space="0" w:color="auto"/>
            <w:bottom w:val="none" w:sz="0" w:space="0" w:color="auto"/>
            <w:right w:val="none" w:sz="0" w:space="0" w:color="auto"/>
          </w:divBdr>
        </w:div>
        <w:div w:id="1375807315">
          <w:marLeft w:val="0"/>
          <w:marRight w:val="0"/>
          <w:marTop w:val="0"/>
          <w:marBottom w:val="0"/>
          <w:divBdr>
            <w:top w:val="none" w:sz="0" w:space="0" w:color="auto"/>
            <w:left w:val="none" w:sz="0" w:space="0" w:color="auto"/>
            <w:bottom w:val="none" w:sz="0" w:space="0" w:color="auto"/>
            <w:right w:val="none" w:sz="0" w:space="0" w:color="auto"/>
          </w:divBdr>
        </w:div>
        <w:div w:id="1385564785">
          <w:marLeft w:val="0"/>
          <w:marRight w:val="0"/>
          <w:marTop w:val="0"/>
          <w:marBottom w:val="0"/>
          <w:divBdr>
            <w:top w:val="none" w:sz="0" w:space="0" w:color="auto"/>
            <w:left w:val="none" w:sz="0" w:space="0" w:color="auto"/>
            <w:bottom w:val="none" w:sz="0" w:space="0" w:color="auto"/>
            <w:right w:val="none" w:sz="0" w:space="0" w:color="auto"/>
          </w:divBdr>
        </w:div>
        <w:div w:id="1411925911">
          <w:marLeft w:val="0"/>
          <w:marRight w:val="0"/>
          <w:marTop w:val="0"/>
          <w:marBottom w:val="0"/>
          <w:divBdr>
            <w:top w:val="none" w:sz="0" w:space="0" w:color="auto"/>
            <w:left w:val="none" w:sz="0" w:space="0" w:color="auto"/>
            <w:bottom w:val="none" w:sz="0" w:space="0" w:color="auto"/>
            <w:right w:val="none" w:sz="0" w:space="0" w:color="auto"/>
          </w:divBdr>
        </w:div>
        <w:div w:id="1466197213">
          <w:marLeft w:val="0"/>
          <w:marRight w:val="0"/>
          <w:marTop w:val="0"/>
          <w:marBottom w:val="0"/>
          <w:divBdr>
            <w:top w:val="none" w:sz="0" w:space="0" w:color="auto"/>
            <w:left w:val="none" w:sz="0" w:space="0" w:color="auto"/>
            <w:bottom w:val="none" w:sz="0" w:space="0" w:color="auto"/>
            <w:right w:val="none" w:sz="0" w:space="0" w:color="auto"/>
          </w:divBdr>
        </w:div>
        <w:div w:id="1480800946">
          <w:marLeft w:val="0"/>
          <w:marRight w:val="0"/>
          <w:marTop w:val="0"/>
          <w:marBottom w:val="0"/>
          <w:divBdr>
            <w:top w:val="none" w:sz="0" w:space="0" w:color="auto"/>
            <w:left w:val="none" w:sz="0" w:space="0" w:color="auto"/>
            <w:bottom w:val="none" w:sz="0" w:space="0" w:color="auto"/>
            <w:right w:val="none" w:sz="0" w:space="0" w:color="auto"/>
          </w:divBdr>
        </w:div>
        <w:div w:id="1497762365">
          <w:marLeft w:val="0"/>
          <w:marRight w:val="0"/>
          <w:marTop w:val="0"/>
          <w:marBottom w:val="0"/>
          <w:divBdr>
            <w:top w:val="none" w:sz="0" w:space="0" w:color="auto"/>
            <w:left w:val="none" w:sz="0" w:space="0" w:color="auto"/>
            <w:bottom w:val="none" w:sz="0" w:space="0" w:color="auto"/>
            <w:right w:val="none" w:sz="0" w:space="0" w:color="auto"/>
          </w:divBdr>
        </w:div>
        <w:div w:id="1502620237">
          <w:marLeft w:val="0"/>
          <w:marRight w:val="0"/>
          <w:marTop w:val="0"/>
          <w:marBottom w:val="0"/>
          <w:divBdr>
            <w:top w:val="none" w:sz="0" w:space="0" w:color="auto"/>
            <w:left w:val="none" w:sz="0" w:space="0" w:color="auto"/>
            <w:bottom w:val="none" w:sz="0" w:space="0" w:color="auto"/>
            <w:right w:val="none" w:sz="0" w:space="0" w:color="auto"/>
          </w:divBdr>
        </w:div>
        <w:div w:id="1588342006">
          <w:marLeft w:val="0"/>
          <w:marRight w:val="0"/>
          <w:marTop w:val="0"/>
          <w:marBottom w:val="0"/>
          <w:divBdr>
            <w:top w:val="none" w:sz="0" w:space="0" w:color="auto"/>
            <w:left w:val="none" w:sz="0" w:space="0" w:color="auto"/>
            <w:bottom w:val="none" w:sz="0" w:space="0" w:color="auto"/>
            <w:right w:val="none" w:sz="0" w:space="0" w:color="auto"/>
          </w:divBdr>
        </w:div>
        <w:div w:id="1663313464">
          <w:marLeft w:val="0"/>
          <w:marRight w:val="0"/>
          <w:marTop w:val="0"/>
          <w:marBottom w:val="0"/>
          <w:divBdr>
            <w:top w:val="none" w:sz="0" w:space="0" w:color="auto"/>
            <w:left w:val="none" w:sz="0" w:space="0" w:color="auto"/>
            <w:bottom w:val="none" w:sz="0" w:space="0" w:color="auto"/>
            <w:right w:val="none" w:sz="0" w:space="0" w:color="auto"/>
          </w:divBdr>
        </w:div>
        <w:div w:id="1691953256">
          <w:marLeft w:val="0"/>
          <w:marRight w:val="0"/>
          <w:marTop w:val="0"/>
          <w:marBottom w:val="0"/>
          <w:divBdr>
            <w:top w:val="none" w:sz="0" w:space="0" w:color="auto"/>
            <w:left w:val="none" w:sz="0" w:space="0" w:color="auto"/>
            <w:bottom w:val="none" w:sz="0" w:space="0" w:color="auto"/>
            <w:right w:val="none" w:sz="0" w:space="0" w:color="auto"/>
          </w:divBdr>
        </w:div>
        <w:div w:id="1744597734">
          <w:marLeft w:val="0"/>
          <w:marRight w:val="0"/>
          <w:marTop w:val="0"/>
          <w:marBottom w:val="0"/>
          <w:divBdr>
            <w:top w:val="none" w:sz="0" w:space="0" w:color="auto"/>
            <w:left w:val="none" w:sz="0" w:space="0" w:color="auto"/>
            <w:bottom w:val="none" w:sz="0" w:space="0" w:color="auto"/>
            <w:right w:val="none" w:sz="0" w:space="0" w:color="auto"/>
          </w:divBdr>
        </w:div>
        <w:div w:id="1847133269">
          <w:marLeft w:val="0"/>
          <w:marRight w:val="0"/>
          <w:marTop w:val="0"/>
          <w:marBottom w:val="0"/>
          <w:divBdr>
            <w:top w:val="none" w:sz="0" w:space="0" w:color="auto"/>
            <w:left w:val="none" w:sz="0" w:space="0" w:color="auto"/>
            <w:bottom w:val="none" w:sz="0" w:space="0" w:color="auto"/>
            <w:right w:val="none" w:sz="0" w:space="0" w:color="auto"/>
          </w:divBdr>
        </w:div>
        <w:div w:id="1879583202">
          <w:marLeft w:val="0"/>
          <w:marRight w:val="0"/>
          <w:marTop w:val="0"/>
          <w:marBottom w:val="0"/>
          <w:divBdr>
            <w:top w:val="none" w:sz="0" w:space="0" w:color="auto"/>
            <w:left w:val="none" w:sz="0" w:space="0" w:color="auto"/>
            <w:bottom w:val="none" w:sz="0" w:space="0" w:color="auto"/>
            <w:right w:val="none" w:sz="0" w:space="0" w:color="auto"/>
          </w:divBdr>
        </w:div>
        <w:div w:id="1883636216">
          <w:marLeft w:val="0"/>
          <w:marRight w:val="0"/>
          <w:marTop w:val="0"/>
          <w:marBottom w:val="0"/>
          <w:divBdr>
            <w:top w:val="none" w:sz="0" w:space="0" w:color="auto"/>
            <w:left w:val="none" w:sz="0" w:space="0" w:color="auto"/>
            <w:bottom w:val="none" w:sz="0" w:space="0" w:color="auto"/>
            <w:right w:val="none" w:sz="0" w:space="0" w:color="auto"/>
          </w:divBdr>
        </w:div>
        <w:div w:id="1891569863">
          <w:marLeft w:val="0"/>
          <w:marRight w:val="0"/>
          <w:marTop w:val="0"/>
          <w:marBottom w:val="0"/>
          <w:divBdr>
            <w:top w:val="none" w:sz="0" w:space="0" w:color="auto"/>
            <w:left w:val="none" w:sz="0" w:space="0" w:color="auto"/>
            <w:bottom w:val="none" w:sz="0" w:space="0" w:color="auto"/>
            <w:right w:val="none" w:sz="0" w:space="0" w:color="auto"/>
          </w:divBdr>
        </w:div>
        <w:div w:id="1927299741">
          <w:marLeft w:val="0"/>
          <w:marRight w:val="0"/>
          <w:marTop w:val="0"/>
          <w:marBottom w:val="0"/>
          <w:divBdr>
            <w:top w:val="none" w:sz="0" w:space="0" w:color="auto"/>
            <w:left w:val="none" w:sz="0" w:space="0" w:color="auto"/>
            <w:bottom w:val="none" w:sz="0" w:space="0" w:color="auto"/>
            <w:right w:val="none" w:sz="0" w:space="0" w:color="auto"/>
          </w:divBdr>
        </w:div>
        <w:div w:id="1944334662">
          <w:marLeft w:val="0"/>
          <w:marRight w:val="0"/>
          <w:marTop w:val="0"/>
          <w:marBottom w:val="0"/>
          <w:divBdr>
            <w:top w:val="none" w:sz="0" w:space="0" w:color="auto"/>
            <w:left w:val="none" w:sz="0" w:space="0" w:color="auto"/>
            <w:bottom w:val="none" w:sz="0" w:space="0" w:color="auto"/>
            <w:right w:val="none" w:sz="0" w:space="0" w:color="auto"/>
          </w:divBdr>
        </w:div>
        <w:div w:id="1994791271">
          <w:marLeft w:val="0"/>
          <w:marRight w:val="0"/>
          <w:marTop w:val="0"/>
          <w:marBottom w:val="0"/>
          <w:divBdr>
            <w:top w:val="none" w:sz="0" w:space="0" w:color="auto"/>
            <w:left w:val="none" w:sz="0" w:space="0" w:color="auto"/>
            <w:bottom w:val="none" w:sz="0" w:space="0" w:color="auto"/>
            <w:right w:val="none" w:sz="0" w:space="0" w:color="auto"/>
          </w:divBdr>
        </w:div>
        <w:div w:id="2009748238">
          <w:marLeft w:val="0"/>
          <w:marRight w:val="0"/>
          <w:marTop w:val="0"/>
          <w:marBottom w:val="0"/>
          <w:divBdr>
            <w:top w:val="none" w:sz="0" w:space="0" w:color="auto"/>
            <w:left w:val="none" w:sz="0" w:space="0" w:color="auto"/>
            <w:bottom w:val="none" w:sz="0" w:space="0" w:color="auto"/>
            <w:right w:val="none" w:sz="0" w:space="0" w:color="auto"/>
          </w:divBdr>
        </w:div>
        <w:div w:id="2033602623">
          <w:marLeft w:val="0"/>
          <w:marRight w:val="0"/>
          <w:marTop w:val="0"/>
          <w:marBottom w:val="0"/>
          <w:divBdr>
            <w:top w:val="none" w:sz="0" w:space="0" w:color="auto"/>
            <w:left w:val="none" w:sz="0" w:space="0" w:color="auto"/>
            <w:bottom w:val="none" w:sz="0" w:space="0" w:color="auto"/>
            <w:right w:val="none" w:sz="0" w:space="0" w:color="auto"/>
          </w:divBdr>
        </w:div>
        <w:div w:id="2064597793">
          <w:marLeft w:val="0"/>
          <w:marRight w:val="0"/>
          <w:marTop w:val="0"/>
          <w:marBottom w:val="0"/>
          <w:divBdr>
            <w:top w:val="none" w:sz="0" w:space="0" w:color="auto"/>
            <w:left w:val="none" w:sz="0" w:space="0" w:color="auto"/>
            <w:bottom w:val="none" w:sz="0" w:space="0" w:color="auto"/>
            <w:right w:val="none" w:sz="0" w:space="0" w:color="auto"/>
          </w:divBdr>
        </w:div>
        <w:div w:id="2086563449">
          <w:marLeft w:val="0"/>
          <w:marRight w:val="0"/>
          <w:marTop w:val="0"/>
          <w:marBottom w:val="0"/>
          <w:divBdr>
            <w:top w:val="none" w:sz="0" w:space="0" w:color="auto"/>
            <w:left w:val="none" w:sz="0" w:space="0" w:color="auto"/>
            <w:bottom w:val="none" w:sz="0" w:space="0" w:color="auto"/>
            <w:right w:val="none" w:sz="0" w:space="0" w:color="auto"/>
          </w:divBdr>
        </w:div>
        <w:div w:id="2097825721">
          <w:marLeft w:val="0"/>
          <w:marRight w:val="0"/>
          <w:marTop w:val="0"/>
          <w:marBottom w:val="0"/>
          <w:divBdr>
            <w:top w:val="none" w:sz="0" w:space="0" w:color="auto"/>
            <w:left w:val="none" w:sz="0" w:space="0" w:color="auto"/>
            <w:bottom w:val="none" w:sz="0" w:space="0" w:color="auto"/>
            <w:right w:val="none" w:sz="0" w:space="0" w:color="auto"/>
          </w:divBdr>
        </w:div>
      </w:divsChild>
    </w:div>
    <w:div w:id="423454750">
      <w:bodyDiv w:val="1"/>
      <w:marLeft w:val="0"/>
      <w:marRight w:val="0"/>
      <w:marTop w:val="0"/>
      <w:marBottom w:val="0"/>
      <w:divBdr>
        <w:top w:val="none" w:sz="0" w:space="0" w:color="auto"/>
        <w:left w:val="none" w:sz="0" w:space="0" w:color="auto"/>
        <w:bottom w:val="none" w:sz="0" w:space="0" w:color="auto"/>
        <w:right w:val="none" w:sz="0" w:space="0" w:color="auto"/>
      </w:divBdr>
    </w:div>
    <w:div w:id="424108752">
      <w:bodyDiv w:val="1"/>
      <w:marLeft w:val="0"/>
      <w:marRight w:val="0"/>
      <w:marTop w:val="0"/>
      <w:marBottom w:val="0"/>
      <w:divBdr>
        <w:top w:val="none" w:sz="0" w:space="0" w:color="auto"/>
        <w:left w:val="none" w:sz="0" w:space="0" w:color="auto"/>
        <w:bottom w:val="none" w:sz="0" w:space="0" w:color="auto"/>
        <w:right w:val="none" w:sz="0" w:space="0" w:color="auto"/>
      </w:divBdr>
    </w:div>
    <w:div w:id="425342602">
      <w:bodyDiv w:val="1"/>
      <w:marLeft w:val="0"/>
      <w:marRight w:val="0"/>
      <w:marTop w:val="0"/>
      <w:marBottom w:val="0"/>
      <w:divBdr>
        <w:top w:val="none" w:sz="0" w:space="0" w:color="auto"/>
        <w:left w:val="none" w:sz="0" w:space="0" w:color="auto"/>
        <w:bottom w:val="none" w:sz="0" w:space="0" w:color="auto"/>
        <w:right w:val="none" w:sz="0" w:space="0" w:color="auto"/>
      </w:divBdr>
    </w:div>
    <w:div w:id="425421508">
      <w:bodyDiv w:val="1"/>
      <w:marLeft w:val="0"/>
      <w:marRight w:val="0"/>
      <w:marTop w:val="0"/>
      <w:marBottom w:val="0"/>
      <w:divBdr>
        <w:top w:val="none" w:sz="0" w:space="0" w:color="auto"/>
        <w:left w:val="none" w:sz="0" w:space="0" w:color="auto"/>
        <w:bottom w:val="none" w:sz="0" w:space="0" w:color="auto"/>
        <w:right w:val="none" w:sz="0" w:space="0" w:color="auto"/>
      </w:divBdr>
    </w:div>
    <w:div w:id="425931497">
      <w:bodyDiv w:val="1"/>
      <w:marLeft w:val="0"/>
      <w:marRight w:val="0"/>
      <w:marTop w:val="0"/>
      <w:marBottom w:val="0"/>
      <w:divBdr>
        <w:top w:val="none" w:sz="0" w:space="0" w:color="auto"/>
        <w:left w:val="none" w:sz="0" w:space="0" w:color="auto"/>
        <w:bottom w:val="none" w:sz="0" w:space="0" w:color="auto"/>
        <w:right w:val="none" w:sz="0" w:space="0" w:color="auto"/>
      </w:divBdr>
    </w:div>
    <w:div w:id="426196020">
      <w:bodyDiv w:val="1"/>
      <w:marLeft w:val="0"/>
      <w:marRight w:val="0"/>
      <w:marTop w:val="0"/>
      <w:marBottom w:val="0"/>
      <w:divBdr>
        <w:top w:val="none" w:sz="0" w:space="0" w:color="auto"/>
        <w:left w:val="none" w:sz="0" w:space="0" w:color="auto"/>
        <w:bottom w:val="none" w:sz="0" w:space="0" w:color="auto"/>
        <w:right w:val="none" w:sz="0" w:space="0" w:color="auto"/>
      </w:divBdr>
    </w:div>
    <w:div w:id="426736316">
      <w:bodyDiv w:val="1"/>
      <w:marLeft w:val="0"/>
      <w:marRight w:val="0"/>
      <w:marTop w:val="0"/>
      <w:marBottom w:val="0"/>
      <w:divBdr>
        <w:top w:val="none" w:sz="0" w:space="0" w:color="auto"/>
        <w:left w:val="none" w:sz="0" w:space="0" w:color="auto"/>
        <w:bottom w:val="none" w:sz="0" w:space="0" w:color="auto"/>
        <w:right w:val="none" w:sz="0" w:space="0" w:color="auto"/>
      </w:divBdr>
    </w:div>
    <w:div w:id="427654724">
      <w:bodyDiv w:val="1"/>
      <w:marLeft w:val="0"/>
      <w:marRight w:val="0"/>
      <w:marTop w:val="0"/>
      <w:marBottom w:val="0"/>
      <w:divBdr>
        <w:top w:val="none" w:sz="0" w:space="0" w:color="auto"/>
        <w:left w:val="none" w:sz="0" w:space="0" w:color="auto"/>
        <w:bottom w:val="none" w:sz="0" w:space="0" w:color="auto"/>
        <w:right w:val="none" w:sz="0" w:space="0" w:color="auto"/>
      </w:divBdr>
    </w:div>
    <w:div w:id="430973586">
      <w:bodyDiv w:val="1"/>
      <w:marLeft w:val="0"/>
      <w:marRight w:val="0"/>
      <w:marTop w:val="0"/>
      <w:marBottom w:val="0"/>
      <w:divBdr>
        <w:top w:val="none" w:sz="0" w:space="0" w:color="auto"/>
        <w:left w:val="none" w:sz="0" w:space="0" w:color="auto"/>
        <w:bottom w:val="none" w:sz="0" w:space="0" w:color="auto"/>
        <w:right w:val="none" w:sz="0" w:space="0" w:color="auto"/>
      </w:divBdr>
    </w:div>
    <w:div w:id="431168733">
      <w:bodyDiv w:val="1"/>
      <w:marLeft w:val="0"/>
      <w:marRight w:val="0"/>
      <w:marTop w:val="0"/>
      <w:marBottom w:val="0"/>
      <w:divBdr>
        <w:top w:val="none" w:sz="0" w:space="0" w:color="auto"/>
        <w:left w:val="none" w:sz="0" w:space="0" w:color="auto"/>
        <w:bottom w:val="none" w:sz="0" w:space="0" w:color="auto"/>
        <w:right w:val="none" w:sz="0" w:space="0" w:color="auto"/>
      </w:divBdr>
    </w:div>
    <w:div w:id="431895596">
      <w:bodyDiv w:val="1"/>
      <w:marLeft w:val="0"/>
      <w:marRight w:val="0"/>
      <w:marTop w:val="0"/>
      <w:marBottom w:val="0"/>
      <w:divBdr>
        <w:top w:val="none" w:sz="0" w:space="0" w:color="auto"/>
        <w:left w:val="none" w:sz="0" w:space="0" w:color="auto"/>
        <w:bottom w:val="none" w:sz="0" w:space="0" w:color="auto"/>
        <w:right w:val="none" w:sz="0" w:space="0" w:color="auto"/>
      </w:divBdr>
    </w:div>
    <w:div w:id="431902697">
      <w:bodyDiv w:val="1"/>
      <w:marLeft w:val="0"/>
      <w:marRight w:val="0"/>
      <w:marTop w:val="0"/>
      <w:marBottom w:val="0"/>
      <w:divBdr>
        <w:top w:val="none" w:sz="0" w:space="0" w:color="auto"/>
        <w:left w:val="none" w:sz="0" w:space="0" w:color="auto"/>
        <w:bottom w:val="none" w:sz="0" w:space="0" w:color="auto"/>
        <w:right w:val="none" w:sz="0" w:space="0" w:color="auto"/>
      </w:divBdr>
    </w:div>
    <w:div w:id="433868711">
      <w:bodyDiv w:val="1"/>
      <w:marLeft w:val="0"/>
      <w:marRight w:val="0"/>
      <w:marTop w:val="0"/>
      <w:marBottom w:val="0"/>
      <w:divBdr>
        <w:top w:val="none" w:sz="0" w:space="0" w:color="auto"/>
        <w:left w:val="none" w:sz="0" w:space="0" w:color="auto"/>
        <w:bottom w:val="none" w:sz="0" w:space="0" w:color="auto"/>
        <w:right w:val="none" w:sz="0" w:space="0" w:color="auto"/>
      </w:divBdr>
    </w:div>
    <w:div w:id="434444848">
      <w:bodyDiv w:val="1"/>
      <w:marLeft w:val="0"/>
      <w:marRight w:val="0"/>
      <w:marTop w:val="0"/>
      <w:marBottom w:val="0"/>
      <w:divBdr>
        <w:top w:val="none" w:sz="0" w:space="0" w:color="auto"/>
        <w:left w:val="none" w:sz="0" w:space="0" w:color="auto"/>
        <w:bottom w:val="none" w:sz="0" w:space="0" w:color="auto"/>
        <w:right w:val="none" w:sz="0" w:space="0" w:color="auto"/>
      </w:divBdr>
    </w:div>
    <w:div w:id="434836300">
      <w:bodyDiv w:val="1"/>
      <w:marLeft w:val="0"/>
      <w:marRight w:val="0"/>
      <w:marTop w:val="0"/>
      <w:marBottom w:val="0"/>
      <w:divBdr>
        <w:top w:val="none" w:sz="0" w:space="0" w:color="auto"/>
        <w:left w:val="none" w:sz="0" w:space="0" w:color="auto"/>
        <w:bottom w:val="none" w:sz="0" w:space="0" w:color="auto"/>
        <w:right w:val="none" w:sz="0" w:space="0" w:color="auto"/>
      </w:divBdr>
    </w:div>
    <w:div w:id="435028478">
      <w:bodyDiv w:val="1"/>
      <w:marLeft w:val="0"/>
      <w:marRight w:val="0"/>
      <w:marTop w:val="0"/>
      <w:marBottom w:val="0"/>
      <w:divBdr>
        <w:top w:val="none" w:sz="0" w:space="0" w:color="auto"/>
        <w:left w:val="none" w:sz="0" w:space="0" w:color="auto"/>
        <w:bottom w:val="none" w:sz="0" w:space="0" w:color="auto"/>
        <w:right w:val="none" w:sz="0" w:space="0" w:color="auto"/>
      </w:divBdr>
    </w:div>
    <w:div w:id="435558716">
      <w:bodyDiv w:val="1"/>
      <w:marLeft w:val="0"/>
      <w:marRight w:val="0"/>
      <w:marTop w:val="0"/>
      <w:marBottom w:val="0"/>
      <w:divBdr>
        <w:top w:val="none" w:sz="0" w:space="0" w:color="auto"/>
        <w:left w:val="none" w:sz="0" w:space="0" w:color="auto"/>
        <w:bottom w:val="none" w:sz="0" w:space="0" w:color="auto"/>
        <w:right w:val="none" w:sz="0" w:space="0" w:color="auto"/>
      </w:divBdr>
      <w:divsChild>
        <w:div w:id="47345072">
          <w:marLeft w:val="0"/>
          <w:marRight w:val="0"/>
          <w:marTop w:val="0"/>
          <w:marBottom w:val="0"/>
          <w:divBdr>
            <w:top w:val="none" w:sz="0" w:space="0" w:color="auto"/>
            <w:left w:val="none" w:sz="0" w:space="0" w:color="auto"/>
            <w:bottom w:val="none" w:sz="0" w:space="0" w:color="auto"/>
            <w:right w:val="none" w:sz="0" w:space="0" w:color="auto"/>
          </w:divBdr>
        </w:div>
        <w:div w:id="134808266">
          <w:marLeft w:val="0"/>
          <w:marRight w:val="0"/>
          <w:marTop w:val="0"/>
          <w:marBottom w:val="0"/>
          <w:divBdr>
            <w:top w:val="none" w:sz="0" w:space="0" w:color="auto"/>
            <w:left w:val="none" w:sz="0" w:space="0" w:color="auto"/>
            <w:bottom w:val="none" w:sz="0" w:space="0" w:color="auto"/>
            <w:right w:val="none" w:sz="0" w:space="0" w:color="auto"/>
          </w:divBdr>
        </w:div>
        <w:div w:id="221018553">
          <w:marLeft w:val="0"/>
          <w:marRight w:val="0"/>
          <w:marTop w:val="0"/>
          <w:marBottom w:val="0"/>
          <w:divBdr>
            <w:top w:val="none" w:sz="0" w:space="0" w:color="auto"/>
            <w:left w:val="none" w:sz="0" w:space="0" w:color="auto"/>
            <w:bottom w:val="none" w:sz="0" w:space="0" w:color="auto"/>
            <w:right w:val="none" w:sz="0" w:space="0" w:color="auto"/>
          </w:divBdr>
        </w:div>
        <w:div w:id="304356268">
          <w:marLeft w:val="0"/>
          <w:marRight w:val="0"/>
          <w:marTop w:val="0"/>
          <w:marBottom w:val="0"/>
          <w:divBdr>
            <w:top w:val="none" w:sz="0" w:space="0" w:color="auto"/>
            <w:left w:val="none" w:sz="0" w:space="0" w:color="auto"/>
            <w:bottom w:val="none" w:sz="0" w:space="0" w:color="auto"/>
            <w:right w:val="none" w:sz="0" w:space="0" w:color="auto"/>
          </w:divBdr>
        </w:div>
        <w:div w:id="321085685">
          <w:marLeft w:val="0"/>
          <w:marRight w:val="0"/>
          <w:marTop w:val="0"/>
          <w:marBottom w:val="0"/>
          <w:divBdr>
            <w:top w:val="none" w:sz="0" w:space="0" w:color="auto"/>
            <w:left w:val="none" w:sz="0" w:space="0" w:color="auto"/>
            <w:bottom w:val="none" w:sz="0" w:space="0" w:color="auto"/>
            <w:right w:val="none" w:sz="0" w:space="0" w:color="auto"/>
          </w:divBdr>
        </w:div>
        <w:div w:id="352191787">
          <w:marLeft w:val="0"/>
          <w:marRight w:val="0"/>
          <w:marTop w:val="0"/>
          <w:marBottom w:val="0"/>
          <w:divBdr>
            <w:top w:val="none" w:sz="0" w:space="0" w:color="auto"/>
            <w:left w:val="none" w:sz="0" w:space="0" w:color="auto"/>
            <w:bottom w:val="none" w:sz="0" w:space="0" w:color="auto"/>
            <w:right w:val="none" w:sz="0" w:space="0" w:color="auto"/>
          </w:divBdr>
        </w:div>
        <w:div w:id="551579001">
          <w:marLeft w:val="0"/>
          <w:marRight w:val="0"/>
          <w:marTop w:val="0"/>
          <w:marBottom w:val="0"/>
          <w:divBdr>
            <w:top w:val="none" w:sz="0" w:space="0" w:color="auto"/>
            <w:left w:val="none" w:sz="0" w:space="0" w:color="auto"/>
            <w:bottom w:val="none" w:sz="0" w:space="0" w:color="auto"/>
            <w:right w:val="none" w:sz="0" w:space="0" w:color="auto"/>
          </w:divBdr>
        </w:div>
        <w:div w:id="573246804">
          <w:marLeft w:val="0"/>
          <w:marRight w:val="0"/>
          <w:marTop w:val="0"/>
          <w:marBottom w:val="0"/>
          <w:divBdr>
            <w:top w:val="none" w:sz="0" w:space="0" w:color="auto"/>
            <w:left w:val="none" w:sz="0" w:space="0" w:color="auto"/>
            <w:bottom w:val="none" w:sz="0" w:space="0" w:color="auto"/>
            <w:right w:val="none" w:sz="0" w:space="0" w:color="auto"/>
          </w:divBdr>
        </w:div>
        <w:div w:id="585378686">
          <w:marLeft w:val="0"/>
          <w:marRight w:val="0"/>
          <w:marTop w:val="0"/>
          <w:marBottom w:val="0"/>
          <w:divBdr>
            <w:top w:val="none" w:sz="0" w:space="0" w:color="auto"/>
            <w:left w:val="none" w:sz="0" w:space="0" w:color="auto"/>
            <w:bottom w:val="none" w:sz="0" w:space="0" w:color="auto"/>
            <w:right w:val="none" w:sz="0" w:space="0" w:color="auto"/>
          </w:divBdr>
        </w:div>
        <w:div w:id="591166821">
          <w:marLeft w:val="0"/>
          <w:marRight w:val="0"/>
          <w:marTop w:val="0"/>
          <w:marBottom w:val="0"/>
          <w:divBdr>
            <w:top w:val="none" w:sz="0" w:space="0" w:color="auto"/>
            <w:left w:val="none" w:sz="0" w:space="0" w:color="auto"/>
            <w:bottom w:val="none" w:sz="0" w:space="0" w:color="auto"/>
            <w:right w:val="none" w:sz="0" w:space="0" w:color="auto"/>
          </w:divBdr>
        </w:div>
        <w:div w:id="606043365">
          <w:marLeft w:val="0"/>
          <w:marRight w:val="0"/>
          <w:marTop w:val="0"/>
          <w:marBottom w:val="0"/>
          <w:divBdr>
            <w:top w:val="none" w:sz="0" w:space="0" w:color="auto"/>
            <w:left w:val="none" w:sz="0" w:space="0" w:color="auto"/>
            <w:bottom w:val="none" w:sz="0" w:space="0" w:color="auto"/>
            <w:right w:val="none" w:sz="0" w:space="0" w:color="auto"/>
          </w:divBdr>
        </w:div>
        <w:div w:id="610668251">
          <w:marLeft w:val="0"/>
          <w:marRight w:val="0"/>
          <w:marTop w:val="0"/>
          <w:marBottom w:val="0"/>
          <w:divBdr>
            <w:top w:val="none" w:sz="0" w:space="0" w:color="auto"/>
            <w:left w:val="none" w:sz="0" w:space="0" w:color="auto"/>
            <w:bottom w:val="none" w:sz="0" w:space="0" w:color="auto"/>
            <w:right w:val="none" w:sz="0" w:space="0" w:color="auto"/>
          </w:divBdr>
        </w:div>
        <w:div w:id="630862883">
          <w:marLeft w:val="0"/>
          <w:marRight w:val="0"/>
          <w:marTop w:val="0"/>
          <w:marBottom w:val="0"/>
          <w:divBdr>
            <w:top w:val="none" w:sz="0" w:space="0" w:color="auto"/>
            <w:left w:val="none" w:sz="0" w:space="0" w:color="auto"/>
            <w:bottom w:val="none" w:sz="0" w:space="0" w:color="auto"/>
            <w:right w:val="none" w:sz="0" w:space="0" w:color="auto"/>
          </w:divBdr>
        </w:div>
        <w:div w:id="716243505">
          <w:marLeft w:val="0"/>
          <w:marRight w:val="0"/>
          <w:marTop w:val="0"/>
          <w:marBottom w:val="0"/>
          <w:divBdr>
            <w:top w:val="none" w:sz="0" w:space="0" w:color="auto"/>
            <w:left w:val="none" w:sz="0" w:space="0" w:color="auto"/>
            <w:bottom w:val="none" w:sz="0" w:space="0" w:color="auto"/>
            <w:right w:val="none" w:sz="0" w:space="0" w:color="auto"/>
          </w:divBdr>
        </w:div>
        <w:div w:id="798113165">
          <w:marLeft w:val="0"/>
          <w:marRight w:val="0"/>
          <w:marTop w:val="0"/>
          <w:marBottom w:val="0"/>
          <w:divBdr>
            <w:top w:val="none" w:sz="0" w:space="0" w:color="auto"/>
            <w:left w:val="none" w:sz="0" w:space="0" w:color="auto"/>
            <w:bottom w:val="none" w:sz="0" w:space="0" w:color="auto"/>
            <w:right w:val="none" w:sz="0" w:space="0" w:color="auto"/>
          </w:divBdr>
        </w:div>
        <w:div w:id="800803952">
          <w:marLeft w:val="0"/>
          <w:marRight w:val="0"/>
          <w:marTop w:val="0"/>
          <w:marBottom w:val="0"/>
          <w:divBdr>
            <w:top w:val="none" w:sz="0" w:space="0" w:color="auto"/>
            <w:left w:val="none" w:sz="0" w:space="0" w:color="auto"/>
            <w:bottom w:val="none" w:sz="0" w:space="0" w:color="auto"/>
            <w:right w:val="none" w:sz="0" w:space="0" w:color="auto"/>
          </w:divBdr>
        </w:div>
        <w:div w:id="805271863">
          <w:marLeft w:val="0"/>
          <w:marRight w:val="0"/>
          <w:marTop w:val="0"/>
          <w:marBottom w:val="0"/>
          <w:divBdr>
            <w:top w:val="none" w:sz="0" w:space="0" w:color="auto"/>
            <w:left w:val="none" w:sz="0" w:space="0" w:color="auto"/>
            <w:bottom w:val="none" w:sz="0" w:space="0" w:color="auto"/>
            <w:right w:val="none" w:sz="0" w:space="0" w:color="auto"/>
          </w:divBdr>
        </w:div>
        <w:div w:id="835219910">
          <w:marLeft w:val="0"/>
          <w:marRight w:val="0"/>
          <w:marTop w:val="0"/>
          <w:marBottom w:val="0"/>
          <w:divBdr>
            <w:top w:val="none" w:sz="0" w:space="0" w:color="auto"/>
            <w:left w:val="none" w:sz="0" w:space="0" w:color="auto"/>
            <w:bottom w:val="none" w:sz="0" w:space="0" w:color="auto"/>
            <w:right w:val="none" w:sz="0" w:space="0" w:color="auto"/>
          </w:divBdr>
        </w:div>
        <w:div w:id="861014328">
          <w:marLeft w:val="0"/>
          <w:marRight w:val="0"/>
          <w:marTop w:val="0"/>
          <w:marBottom w:val="0"/>
          <w:divBdr>
            <w:top w:val="none" w:sz="0" w:space="0" w:color="auto"/>
            <w:left w:val="none" w:sz="0" w:space="0" w:color="auto"/>
            <w:bottom w:val="none" w:sz="0" w:space="0" w:color="auto"/>
            <w:right w:val="none" w:sz="0" w:space="0" w:color="auto"/>
          </w:divBdr>
        </w:div>
        <w:div w:id="864094416">
          <w:marLeft w:val="0"/>
          <w:marRight w:val="0"/>
          <w:marTop w:val="0"/>
          <w:marBottom w:val="0"/>
          <w:divBdr>
            <w:top w:val="none" w:sz="0" w:space="0" w:color="auto"/>
            <w:left w:val="none" w:sz="0" w:space="0" w:color="auto"/>
            <w:bottom w:val="none" w:sz="0" w:space="0" w:color="auto"/>
            <w:right w:val="none" w:sz="0" w:space="0" w:color="auto"/>
          </w:divBdr>
        </w:div>
        <w:div w:id="865369756">
          <w:marLeft w:val="0"/>
          <w:marRight w:val="0"/>
          <w:marTop w:val="0"/>
          <w:marBottom w:val="0"/>
          <w:divBdr>
            <w:top w:val="none" w:sz="0" w:space="0" w:color="auto"/>
            <w:left w:val="none" w:sz="0" w:space="0" w:color="auto"/>
            <w:bottom w:val="none" w:sz="0" w:space="0" w:color="auto"/>
            <w:right w:val="none" w:sz="0" w:space="0" w:color="auto"/>
          </w:divBdr>
        </w:div>
        <w:div w:id="950363047">
          <w:marLeft w:val="0"/>
          <w:marRight w:val="0"/>
          <w:marTop w:val="0"/>
          <w:marBottom w:val="0"/>
          <w:divBdr>
            <w:top w:val="none" w:sz="0" w:space="0" w:color="auto"/>
            <w:left w:val="none" w:sz="0" w:space="0" w:color="auto"/>
            <w:bottom w:val="none" w:sz="0" w:space="0" w:color="auto"/>
            <w:right w:val="none" w:sz="0" w:space="0" w:color="auto"/>
          </w:divBdr>
        </w:div>
        <w:div w:id="1009529744">
          <w:marLeft w:val="0"/>
          <w:marRight w:val="0"/>
          <w:marTop w:val="0"/>
          <w:marBottom w:val="0"/>
          <w:divBdr>
            <w:top w:val="none" w:sz="0" w:space="0" w:color="auto"/>
            <w:left w:val="none" w:sz="0" w:space="0" w:color="auto"/>
            <w:bottom w:val="none" w:sz="0" w:space="0" w:color="auto"/>
            <w:right w:val="none" w:sz="0" w:space="0" w:color="auto"/>
          </w:divBdr>
        </w:div>
        <w:div w:id="1025865771">
          <w:marLeft w:val="0"/>
          <w:marRight w:val="0"/>
          <w:marTop w:val="0"/>
          <w:marBottom w:val="0"/>
          <w:divBdr>
            <w:top w:val="none" w:sz="0" w:space="0" w:color="auto"/>
            <w:left w:val="none" w:sz="0" w:space="0" w:color="auto"/>
            <w:bottom w:val="none" w:sz="0" w:space="0" w:color="auto"/>
            <w:right w:val="none" w:sz="0" w:space="0" w:color="auto"/>
          </w:divBdr>
        </w:div>
        <w:div w:id="1075323677">
          <w:marLeft w:val="0"/>
          <w:marRight w:val="0"/>
          <w:marTop w:val="0"/>
          <w:marBottom w:val="0"/>
          <w:divBdr>
            <w:top w:val="none" w:sz="0" w:space="0" w:color="auto"/>
            <w:left w:val="none" w:sz="0" w:space="0" w:color="auto"/>
            <w:bottom w:val="none" w:sz="0" w:space="0" w:color="auto"/>
            <w:right w:val="none" w:sz="0" w:space="0" w:color="auto"/>
          </w:divBdr>
        </w:div>
        <w:div w:id="1128551101">
          <w:marLeft w:val="0"/>
          <w:marRight w:val="0"/>
          <w:marTop w:val="0"/>
          <w:marBottom w:val="0"/>
          <w:divBdr>
            <w:top w:val="none" w:sz="0" w:space="0" w:color="auto"/>
            <w:left w:val="none" w:sz="0" w:space="0" w:color="auto"/>
            <w:bottom w:val="none" w:sz="0" w:space="0" w:color="auto"/>
            <w:right w:val="none" w:sz="0" w:space="0" w:color="auto"/>
          </w:divBdr>
        </w:div>
        <w:div w:id="1147473623">
          <w:marLeft w:val="0"/>
          <w:marRight w:val="0"/>
          <w:marTop w:val="0"/>
          <w:marBottom w:val="0"/>
          <w:divBdr>
            <w:top w:val="none" w:sz="0" w:space="0" w:color="auto"/>
            <w:left w:val="none" w:sz="0" w:space="0" w:color="auto"/>
            <w:bottom w:val="none" w:sz="0" w:space="0" w:color="auto"/>
            <w:right w:val="none" w:sz="0" w:space="0" w:color="auto"/>
          </w:divBdr>
        </w:div>
        <w:div w:id="1179082765">
          <w:marLeft w:val="0"/>
          <w:marRight w:val="0"/>
          <w:marTop w:val="0"/>
          <w:marBottom w:val="0"/>
          <w:divBdr>
            <w:top w:val="none" w:sz="0" w:space="0" w:color="auto"/>
            <w:left w:val="none" w:sz="0" w:space="0" w:color="auto"/>
            <w:bottom w:val="none" w:sz="0" w:space="0" w:color="auto"/>
            <w:right w:val="none" w:sz="0" w:space="0" w:color="auto"/>
          </w:divBdr>
        </w:div>
        <w:div w:id="1188371562">
          <w:marLeft w:val="0"/>
          <w:marRight w:val="0"/>
          <w:marTop w:val="0"/>
          <w:marBottom w:val="0"/>
          <w:divBdr>
            <w:top w:val="none" w:sz="0" w:space="0" w:color="auto"/>
            <w:left w:val="none" w:sz="0" w:space="0" w:color="auto"/>
            <w:bottom w:val="none" w:sz="0" w:space="0" w:color="auto"/>
            <w:right w:val="none" w:sz="0" w:space="0" w:color="auto"/>
          </w:divBdr>
        </w:div>
        <w:div w:id="1193570817">
          <w:marLeft w:val="0"/>
          <w:marRight w:val="0"/>
          <w:marTop w:val="0"/>
          <w:marBottom w:val="0"/>
          <w:divBdr>
            <w:top w:val="none" w:sz="0" w:space="0" w:color="auto"/>
            <w:left w:val="none" w:sz="0" w:space="0" w:color="auto"/>
            <w:bottom w:val="none" w:sz="0" w:space="0" w:color="auto"/>
            <w:right w:val="none" w:sz="0" w:space="0" w:color="auto"/>
          </w:divBdr>
        </w:div>
        <w:div w:id="1270360239">
          <w:marLeft w:val="0"/>
          <w:marRight w:val="0"/>
          <w:marTop w:val="0"/>
          <w:marBottom w:val="0"/>
          <w:divBdr>
            <w:top w:val="none" w:sz="0" w:space="0" w:color="auto"/>
            <w:left w:val="none" w:sz="0" w:space="0" w:color="auto"/>
            <w:bottom w:val="none" w:sz="0" w:space="0" w:color="auto"/>
            <w:right w:val="none" w:sz="0" w:space="0" w:color="auto"/>
          </w:divBdr>
        </w:div>
        <w:div w:id="1289699021">
          <w:marLeft w:val="0"/>
          <w:marRight w:val="0"/>
          <w:marTop w:val="0"/>
          <w:marBottom w:val="0"/>
          <w:divBdr>
            <w:top w:val="none" w:sz="0" w:space="0" w:color="auto"/>
            <w:left w:val="none" w:sz="0" w:space="0" w:color="auto"/>
            <w:bottom w:val="none" w:sz="0" w:space="0" w:color="auto"/>
            <w:right w:val="none" w:sz="0" w:space="0" w:color="auto"/>
          </w:divBdr>
        </w:div>
        <w:div w:id="1318000897">
          <w:marLeft w:val="0"/>
          <w:marRight w:val="0"/>
          <w:marTop w:val="0"/>
          <w:marBottom w:val="0"/>
          <w:divBdr>
            <w:top w:val="none" w:sz="0" w:space="0" w:color="auto"/>
            <w:left w:val="none" w:sz="0" w:space="0" w:color="auto"/>
            <w:bottom w:val="none" w:sz="0" w:space="0" w:color="auto"/>
            <w:right w:val="none" w:sz="0" w:space="0" w:color="auto"/>
          </w:divBdr>
        </w:div>
        <w:div w:id="1387023477">
          <w:marLeft w:val="0"/>
          <w:marRight w:val="0"/>
          <w:marTop w:val="0"/>
          <w:marBottom w:val="0"/>
          <w:divBdr>
            <w:top w:val="none" w:sz="0" w:space="0" w:color="auto"/>
            <w:left w:val="none" w:sz="0" w:space="0" w:color="auto"/>
            <w:bottom w:val="none" w:sz="0" w:space="0" w:color="auto"/>
            <w:right w:val="none" w:sz="0" w:space="0" w:color="auto"/>
          </w:divBdr>
        </w:div>
        <w:div w:id="1392384603">
          <w:marLeft w:val="0"/>
          <w:marRight w:val="0"/>
          <w:marTop w:val="0"/>
          <w:marBottom w:val="0"/>
          <w:divBdr>
            <w:top w:val="none" w:sz="0" w:space="0" w:color="auto"/>
            <w:left w:val="none" w:sz="0" w:space="0" w:color="auto"/>
            <w:bottom w:val="none" w:sz="0" w:space="0" w:color="auto"/>
            <w:right w:val="none" w:sz="0" w:space="0" w:color="auto"/>
          </w:divBdr>
        </w:div>
        <w:div w:id="1411005010">
          <w:marLeft w:val="0"/>
          <w:marRight w:val="0"/>
          <w:marTop w:val="0"/>
          <w:marBottom w:val="0"/>
          <w:divBdr>
            <w:top w:val="none" w:sz="0" w:space="0" w:color="auto"/>
            <w:left w:val="none" w:sz="0" w:space="0" w:color="auto"/>
            <w:bottom w:val="none" w:sz="0" w:space="0" w:color="auto"/>
            <w:right w:val="none" w:sz="0" w:space="0" w:color="auto"/>
          </w:divBdr>
        </w:div>
        <w:div w:id="1430463524">
          <w:marLeft w:val="0"/>
          <w:marRight w:val="0"/>
          <w:marTop w:val="0"/>
          <w:marBottom w:val="0"/>
          <w:divBdr>
            <w:top w:val="none" w:sz="0" w:space="0" w:color="auto"/>
            <w:left w:val="none" w:sz="0" w:space="0" w:color="auto"/>
            <w:bottom w:val="none" w:sz="0" w:space="0" w:color="auto"/>
            <w:right w:val="none" w:sz="0" w:space="0" w:color="auto"/>
          </w:divBdr>
        </w:div>
        <w:div w:id="1531525827">
          <w:marLeft w:val="0"/>
          <w:marRight w:val="0"/>
          <w:marTop w:val="0"/>
          <w:marBottom w:val="0"/>
          <w:divBdr>
            <w:top w:val="none" w:sz="0" w:space="0" w:color="auto"/>
            <w:left w:val="none" w:sz="0" w:space="0" w:color="auto"/>
            <w:bottom w:val="none" w:sz="0" w:space="0" w:color="auto"/>
            <w:right w:val="none" w:sz="0" w:space="0" w:color="auto"/>
          </w:divBdr>
        </w:div>
        <w:div w:id="1549800598">
          <w:marLeft w:val="0"/>
          <w:marRight w:val="0"/>
          <w:marTop w:val="0"/>
          <w:marBottom w:val="0"/>
          <w:divBdr>
            <w:top w:val="none" w:sz="0" w:space="0" w:color="auto"/>
            <w:left w:val="none" w:sz="0" w:space="0" w:color="auto"/>
            <w:bottom w:val="none" w:sz="0" w:space="0" w:color="auto"/>
            <w:right w:val="none" w:sz="0" w:space="0" w:color="auto"/>
          </w:divBdr>
        </w:div>
        <w:div w:id="1550190108">
          <w:marLeft w:val="0"/>
          <w:marRight w:val="0"/>
          <w:marTop w:val="0"/>
          <w:marBottom w:val="0"/>
          <w:divBdr>
            <w:top w:val="none" w:sz="0" w:space="0" w:color="auto"/>
            <w:left w:val="none" w:sz="0" w:space="0" w:color="auto"/>
            <w:bottom w:val="none" w:sz="0" w:space="0" w:color="auto"/>
            <w:right w:val="none" w:sz="0" w:space="0" w:color="auto"/>
          </w:divBdr>
        </w:div>
        <w:div w:id="1570843203">
          <w:marLeft w:val="0"/>
          <w:marRight w:val="0"/>
          <w:marTop w:val="0"/>
          <w:marBottom w:val="0"/>
          <w:divBdr>
            <w:top w:val="none" w:sz="0" w:space="0" w:color="auto"/>
            <w:left w:val="none" w:sz="0" w:space="0" w:color="auto"/>
            <w:bottom w:val="none" w:sz="0" w:space="0" w:color="auto"/>
            <w:right w:val="none" w:sz="0" w:space="0" w:color="auto"/>
          </w:divBdr>
        </w:div>
        <w:div w:id="1626693251">
          <w:marLeft w:val="0"/>
          <w:marRight w:val="0"/>
          <w:marTop w:val="0"/>
          <w:marBottom w:val="0"/>
          <w:divBdr>
            <w:top w:val="none" w:sz="0" w:space="0" w:color="auto"/>
            <w:left w:val="none" w:sz="0" w:space="0" w:color="auto"/>
            <w:bottom w:val="none" w:sz="0" w:space="0" w:color="auto"/>
            <w:right w:val="none" w:sz="0" w:space="0" w:color="auto"/>
          </w:divBdr>
        </w:div>
        <w:div w:id="1637907558">
          <w:marLeft w:val="0"/>
          <w:marRight w:val="0"/>
          <w:marTop w:val="0"/>
          <w:marBottom w:val="0"/>
          <w:divBdr>
            <w:top w:val="none" w:sz="0" w:space="0" w:color="auto"/>
            <w:left w:val="none" w:sz="0" w:space="0" w:color="auto"/>
            <w:bottom w:val="none" w:sz="0" w:space="0" w:color="auto"/>
            <w:right w:val="none" w:sz="0" w:space="0" w:color="auto"/>
          </w:divBdr>
        </w:div>
        <w:div w:id="1637956542">
          <w:marLeft w:val="0"/>
          <w:marRight w:val="0"/>
          <w:marTop w:val="0"/>
          <w:marBottom w:val="0"/>
          <w:divBdr>
            <w:top w:val="none" w:sz="0" w:space="0" w:color="auto"/>
            <w:left w:val="none" w:sz="0" w:space="0" w:color="auto"/>
            <w:bottom w:val="none" w:sz="0" w:space="0" w:color="auto"/>
            <w:right w:val="none" w:sz="0" w:space="0" w:color="auto"/>
          </w:divBdr>
        </w:div>
        <w:div w:id="1693416576">
          <w:marLeft w:val="0"/>
          <w:marRight w:val="0"/>
          <w:marTop w:val="0"/>
          <w:marBottom w:val="0"/>
          <w:divBdr>
            <w:top w:val="none" w:sz="0" w:space="0" w:color="auto"/>
            <w:left w:val="none" w:sz="0" w:space="0" w:color="auto"/>
            <w:bottom w:val="none" w:sz="0" w:space="0" w:color="auto"/>
            <w:right w:val="none" w:sz="0" w:space="0" w:color="auto"/>
          </w:divBdr>
        </w:div>
        <w:div w:id="1728529107">
          <w:marLeft w:val="0"/>
          <w:marRight w:val="0"/>
          <w:marTop w:val="0"/>
          <w:marBottom w:val="0"/>
          <w:divBdr>
            <w:top w:val="none" w:sz="0" w:space="0" w:color="auto"/>
            <w:left w:val="none" w:sz="0" w:space="0" w:color="auto"/>
            <w:bottom w:val="none" w:sz="0" w:space="0" w:color="auto"/>
            <w:right w:val="none" w:sz="0" w:space="0" w:color="auto"/>
          </w:divBdr>
        </w:div>
        <w:div w:id="1735153075">
          <w:marLeft w:val="0"/>
          <w:marRight w:val="0"/>
          <w:marTop w:val="0"/>
          <w:marBottom w:val="0"/>
          <w:divBdr>
            <w:top w:val="none" w:sz="0" w:space="0" w:color="auto"/>
            <w:left w:val="none" w:sz="0" w:space="0" w:color="auto"/>
            <w:bottom w:val="none" w:sz="0" w:space="0" w:color="auto"/>
            <w:right w:val="none" w:sz="0" w:space="0" w:color="auto"/>
          </w:divBdr>
        </w:div>
        <w:div w:id="1805348949">
          <w:marLeft w:val="0"/>
          <w:marRight w:val="0"/>
          <w:marTop w:val="0"/>
          <w:marBottom w:val="0"/>
          <w:divBdr>
            <w:top w:val="none" w:sz="0" w:space="0" w:color="auto"/>
            <w:left w:val="none" w:sz="0" w:space="0" w:color="auto"/>
            <w:bottom w:val="none" w:sz="0" w:space="0" w:color="auto"/>
            <w:right w:val="none" w:sz="0" w:space="0" w:color="auto"/>
          </w:divBdr>
        </w:div>
        <w:div w:id="1808081873">
          <w:marLeft w:val="0"/>
          <w:marRight w:val="0"/>
          <w:marTop w:val="0"/>
          <w:marBottom w:val="0"/>
          <w:divBdr>
            <w:top w:val="none" w:sz="0" w:space="0" w:color="auto"/>
            <w:left w:val="none" w:sz="0" w:space="0" w:color="auto"/>
            <w:bottom w:val="none" w:sz="0" w:space="0" w:color="auto"/>
            <w:right w:val="none" w:sz="0" w:space="0" w:color="auto"/>
          </w:divBdr>
        </w:div>
        <w:div w:id="1853110334">
          <w:marLeft w:val="0"/>
          <w:marRight w:val="0"/>
          <w:marTop w:val="0"/>
          <w:marBottom w:val="0"/>
          <w:divBdr>
            <w:top w:val="none" w:sz="0" w:space="0" w:color="auto"/>
            <w:left w:val="none" w:sz="0" w:space="0" w:color="auto"/>
            <w:bottom w:val="none" w:sz="0" w:space="0" w:color="auto"/>
            <w:right w:val="none" w:sz="0" w:space="0" w:color="auto"/>
          </w:divBdr>
        </w:div>
        <w:div w:id="1928224391">
          <w:marLeft w:val="0"/>
          <w:marRight w:val="0"/>
          <w:marTop w:val="0"/>
          <w:marBottom w:val="0"/>
          <w:divBdr>
            <w:top w:val="none" w:sz="0" w:space="0" w:color="auto"/>
            <w:left w:val="none" w:sz="0" w:space="0" w:color="auto"/>
            <w:bottom w:val="none" w:sz="0" w:space="0" w:color="auto"/>
            <w:right w:val="none" w:sz="0" w:space="0" w:color="auto"/>
          </w:divBdr>
        </w:div>
        <w:div w:id="1941524775">
          <w:marLeft w:val="0"/>
          <w:marRight w:val="0"/>
          <w:marTop w:val="0"/>
          <w:marBottom w:val="0"/>
          <w:divBdr>
            <w:top w:val="none" w:sz="0" w:space="0" w:color="auto"/>
            <w:left w:val="none" w:sz="0" w:space="0" w:color="auto"/>
            <w:bottom w:val="none" w:sz="0" w:space="0" w:color="auto"/>
            <w:right w:val="none" w:sz="0" w:space="0" w:color="auto"/>
          </w:divBdr>
        </w:div>
        <w:div w:id="1991058883">
          <w:marLeft w:val="0"/>
          <w:marRight w:val="0"/>
          <w:marTop w:val="0"/>
          <w:marBottom w:val="0"/>
          <w:divBdr>
            <w:top w:val="none" w:sz="0" w:space="0" w:color="auto"/>
            <w:left w:val="none" w:sz="0" w:space="0" w:color="auto"/>
            <w:bottom w:val="none" w:sz="0" w:space="0" w:color="auto"/>
            <w:right w:val="none" w:sz="0" w:space="0" w:color="auto"/>
          </w:divBdr>
        </w:div>
        <w:div w:id="1992903105">
          <w:marLeft w:val="0"/>
          <w:marRight w:val="0"/>
          <w:marTop w:val="0"/>
          <w:marBottom w:val="0"/>
          <w:divBdr>
            <w:top w:val="none" w:sz="0" w:space="0" w:color="auto"/>
            <w:left w:val="none" w:sz="0" w:space="0" w:color="auto"/>
            <w:bottom w:val="none" w:sz="0" w:space="0" w:color="auto"/>
            <w:right w:val="none" w:sz="0" w:space="0" w:color="auto"/>
          </w:divBdr>
        </w:div>
        <w:div w:id="2000116928">
          <w:marLeft w:val="0"/>
          <w:marRight w:val="0"/>
          <w:marTop w:val="0"/>
          <w:marBottom w:val="0"/>
          <w:divBdr>
            <w:top w:val="none" w:sz="0" w:space="0" w:color="auto"/>
            <w:left w:val="none" w:sz="0" w:space="0" w:color="auto"/>
            <w:bottom w:val="none" w:sz="0" w:space="0" w:color="auto"/>
            <w:right w:val="none" w:sz="0" w:space="0" w:color="auto"/>
          </w:divBdr>
        </w:div>
        <w:div w:id="2000424944">
          <w:marLeft w:val="0"/>
          <w:marRight w:val="0"/>
          <w:marTop w:val="0"/>
          <w:marBottom w:val="0"/>
          <w:divBdr>
            <w:top w:val="none" w:sz="0" w:space="0" w:color="auto"/>
            <w:left w:val="none" w:sz="0" w:space="0" w:color="auto"/>
            <w:bottom w:val="none" w:sz="0" w:space="0" w:color="auto"/>
            <w:right w:val="none" w:sz="0" w:space="0" w:color="auto"/>
          </w:divBdr>
        </w:div>
        <w:div w:id="2098214256">
          <w:marLeft w:val="0"/>
          <w:marRight w:val="0"/>
          <w:marTop w:val="0"/>
          <w:marBottom w:val="0"/>
          <w:divBdr>
            <w:top w:val="none" w:sz="0" w:space="0" w:color="auto"/>
            <w:left w:val="none" w:sz="0" w:space="0" w:color="auto"/>
            <w:bottom w:val="none" w:sz="0" w:space="0" w:color="auto"/>
            <w:right w:val="none" w:sz="0" w:space="0" w:color="auto"/>
          </w:divBdr>
        </w:div>
        <w:div w:id="2104836152">
          <w:marLeft w:val="0"/>
          <w:marRight w:val="0"/>
          <w:marTop w:val="0"/>
          <w:marBottom w:val="0"/>
          <w:divBdr>
            <w:top w:val="none" w:sz="0" w:space="0" w:color="auto"/>
            <w:left w:val="none" w:sz="0" w:space="0" w:color="auto"/>
            <w:bottom w:val="none" w:sz="0" w:space="0" w:color="auto"/>
            <w:right w:val="none" w:sz="0" w:space="0" w:color="auto"/>
          </w:divBdr>
        </w:div>
        <w:div w:id="2139958087">
          <w:marLeft w:val="0"/>
          <w:marRight w:val="0"/>
          <w:marTop w:val="0"/>
          <w:marBottom w:val="0"/>
          <w:divBdr>
            <w:top w:val="none" w:sz="0" w:space="0" w:color="auto"/>
            <w:left w:val="none" w:sz="0" w:space="0" w:color="auto"/>
            <w:bottom w:val="none" w:sz="0" w:space="0" w:color="auto"/>
            <w:right w:val="none" w:sz="0" w:space="0" w:color="auto"/>
          </w:divBdr>
        </w:div>
      </w:divsChild>
    </w:div>
    <w:div w:id="435911154">
      <w:bodyDiv w:val="1"/>
      <w:marLeft w:val="0"/>
      <w:marRight w:val="0"/>
      <w:marTop w:val="0"/>
      <w:marBottom w:val="0"/>
      <w:divBdr>
        <w:top w:val="none" w:sz="0" w:space="0" w:color="auto"/>
        <w:left w:val="none" w:sz="0" w:space="0" w:color="auto"/>
        <w:bottom w:val="none" w:sz="0" w:space="0" w:color="auto"/>
        <w:right w:val="none" w:sz="0" w:space="0" w:color="auto"/>
      </w:divBdr>
    </w:div>
    <w:div w:id="437219352">
      <w:bodyDiv w:val="1"/>
      <w:marLeft w:val="0"/>
      <w:marRight w:val="0"/>
      <w:marTop w:val="0"/>
      <w:marBottom w:val="0"/>
      <w:divBdr>
        <w:top w:val="none" w:sz="0" w:space="0" w:color="auto"/>
        <w:left w:val="none" w:sz="0" w:space="0" w:color="auto"/>
        <w:bottom w:val="none" w:sz="0" w:space="0" w:color="auto"/>
        <w:right w:val="none" w:sz="0" w:space="0" w:color="auto"/>
      </w:divBdr>
    </w:div>
    <w:div w:id="438961044">
      <w:bodyDiv w:val="1"/>
      <w:marLeft w:val="0"/>
      <w:marRight w:val="0"/>
      <w:marTop w:val="0"/>
      <w:marBottom w:val="0"/>
      <w:divBdr>
        <w:top w:val="none" w:sz="0" w:space="0" w:color="auto"/>
        <w:left w:val="none" w:sz="0" w:space="0" w:color="auto"/>
        <w:bottom w:val="none" w:sz="0" w:space="0" w:color="auto"/>
        <w:right w:val="none" w:sz="0" w:space="0" w:color="auto"/>
      </w:divBdr>
    </w:div>
    <w:div w:id="442043879">
      <w:bodyDiv w:val="1"/>
      <w:marLeft w:val="0"/>
      <w:marRight w:val="0"/>
      <w:marTop w:val="0"/>
      <w:marBottom w:val="0"/>
      <w:divBdr>
        <w:top w:val="none" w:sz="0" w:space="0" w:color="auto"/>
        <w:left w:val="none" w:sz="0" w:space="0" w:color="auto"/>
        <w:bottom w:val="none" w:sz="0" w:space="0" w:color="auto"/>
        <w:right w:val="none" w:sz="0" w:space="0" w:color="auto"/>
      </w:divBdr>
    </w:div>
    <w:div w:id="443576210">
      <w:bodyDiv w:val="1"/>
      <w:marLeft w:val="0"/>
      <w:marRight w:val="0"/>
      <w:marTop w:val="0"/>
      <w:marBottom w:val="0"/>
      <w:divBdr>
        <w:top w:val="none" w:sz="0" w:space="0" w:color="auto"/>
        <w:left w:val="none" w:sz="0" w:space="0" w:color="auto"/>
        <w:bottom w:val="none" w:sz="0" w:space="0" w:color="auto"/>
        <w:right w:val="none" w:sz="0" w:space="0" w:color="auto"/>
      </w:divBdr>
    </w:div>
    <w:div w:id="443694627">
      <w:bodyDiv w:val="1"/>
      <w:marLeft w:val="0"/>
      <w:marRight w:val="0"/>
      <w:marTop w:val="0"/>
      <w:marBottom w:val="0"/>
      <w:divBdr>
        <w:top w:val="none" w:sz="0" w:space="0" w:color="auto"/>
        <w:left w:val="none" w:sz="0" w:space="0" w:color="auto"/>
        <w:bottom w:val="none" w:sz="0" w:space="0" w:color="auto"/>
        <w:right w:val="none" w:sz="0" w:space="0" w:color="auto"/>
      </w:divBdr>
    </w:div>
    <w:div w:id="443695523">
      <w:bodyDiv w:val="1"/>
      <w:marLeft w:val="0"/>
      <w:marRight w:val="0"/>
      <w:marTop w:val="0"/>
      <w:marBottom w:val="0"/>
      <w:divBdr>
        <w:top w:val="none" w:sz="0" w:space="0" w:color="auto"/>
        <w:left w:val="none" w:sz="0" w:space="0" w:color="auto"/>
        <w:bottom w:val="none" w:sz="0" w:space="0" w:color="auto"/>
        <w:right w:val="none" w:sz="0" w:space="0" w:color="auto"/>
      </w:divBdr>
    </w:div>
    <w:div w:id="443965449">
      <w:bodyDiv w:val="1"/>
      <w:marLeft w:val="0"/>
      <w:marRight w:val="0"/>
      <w:marTop w:val="0"/>
      <w:marBottom w:val="0"/>
      <w:divBdr>
        <w:top w:val="none" w:sz="0" w:space="0" w:color="auto"/>
        <w:left w:val="none" w:sz="0" w:space="0" w:color="auto"/>
        <w:bottom w:val="none" w:sz="0" w:space="0" w:color="auto"/>
        <w:right w:val="none" w:sz="0" w:space="0" w:color="auto"/>
      </w:divBdr>
    </w:div>
    <w:div w:id="444665566">
      <w:bodyDiv w:val="1"/>
      <w:marLeft w:val="0"/>
      <w:marRight w:val="0"/>
      <w:marTop w:val="0"/>
      <w:marBottom w:val="0"/>
      <w:divBdr>
        <w:top w:val="none" w:sz="0" w:space="0" w:color="auto"/>
        <w:left w:val="none" w:sz="0" w:space="0" w:color="auto"/>
        <w:bottom w:val="none" w:sz="0" w:space="0" w:color="auto"/>
        <w:right w:val="none" w:sz="0" w:space="0" w:color="auto"/>
      </w:divBdr>
    </w:div>
    <w:div w:id="445121664">
      <w:bodyDiv w:val="1"/>
      <w:marLeft w:val="0"/>
      <w:marRight w:val="0"/>
      <w:marTop w:val="0"/>
      <w:marBottom w:val="0"/>
      <w:divBdr>
        <w:top w:val="none" w:sz="0" w:space="0" w:color="auto"/>
        <w:left w:val="none" w:sz="0" w:space="0" w:color="auto"/>
        <w:bottom w:val="none" w:sz="0" w:space="0" w:color="auto"/>
        <w:right w:val="none" w:sz="0" w:space="0" w:color="auto"/>
      </w:divBdr>
    </w:div>
    <w:div w:id="446042371">
      <w:bodyDiv w:val="1"/>
      <w:marLeft w:val="0"/>
      <w:marRight w:val="0"/>
      <w:marTop w:val="0"/>
      <w:marBottom w:val="0"/>
      <w:divBdr>
        <w:top w:val="none" w:sz="0" w:space="0" w:color="auto"/>
        <w:left w:val="none" w:sz="0" w:space="0" w:color="auto"/>
        <w:bottom w:val="none" w:sz="0" w:space="0" w:color="auto"/>
        <w:right w:val="none" w:sz="0" w:space="0" w:color="auto"/>
      </w:divBdr>
    </w:div>
    <w:div w:id="447547449">
      <w:bodyDiv w:val="1"/>
      <w:marLeft w:val="0"/>
      <w:marRight w:val="0"/>
      <w:marTop w:val="0"/>
      <w:marBottom w:val="0"/>
      <w:divBdr>
        <w:top w:val="none" w:sz="0" w:space="0" w:color="auto"/>
        <w:left w:val="none" w:sz="0" w:space="0" w:color="auto"/>
        <w:bottom w:val="none" w:sz="0" w:space="0" w:color="auto"/>
        <w:right w:val="none" w:sz="0" w:space="0" w:color="auto"/>
      </w:divBdr>
    </w:div>
    <w:div w:id="449205249">
      <w:bodyDiv w:val="1"/>
      <w:marLeft w:val="0"/>
      <w:marRight w:val="0"/>
      <w:marTop w:val="0"/>
      <w:marBottom w:val="0"/>
      <w:divBdr>
        <w:top w:val="none" w:sz="0" w:space="0" w:color="auto"/>
        <w:left w:val="none" w:sz="0" w:space="0" w:color="auto"/>
        <w:bottom w:val="none" w:sz="0" w:space="0" w:color="auto"/>
        <w:right w:val="none" w:sz="0" w:space="0" w:color="auto"/>
      </w:divBdr>
    </w:div>
    <w:div w:id="449789832">
      <w:bodyDiv w:val="1"/>
      <w:marLeft w:val="0"/>
      <w:marRight w:val="0"/>
      <w:marTop w:val="0"/>
      <w:marBottom w:val="0"/>
      <w:divBdr>
        <w:top w:val="none" w:sz="0" w:space="0" w:color="auto"/>
        <w:left w:val="none" w:sz="0" w:space="0" w:color="auto"/>
        <w:bottom w:val="none" w:sz="0" w:space="0" w:color="auto"/>
        <w:right w:val="none" w:sz="0" w:space="0" w:color="auto"/>
      </w:divBdr>
    </w:div>
    <w:div w:id="451244732">
      <w:bodyDiv w:val="1"/>
      <w:marLeft w:val="0"/>
      <w:marRight w:val="0"/>
      <w:marTop w:val="0"/>
      <w:marBottom w:val="0"/>
      <w:divBdr>
        <w:top w:val="none" w:sz="0" w:space="0" w:color="auto"/>
        <w:left w:val="none" w:sz="0" w:space="0" w:color="auto"/>
        <w:bottom w:val="none" w:sz="0" w:space="0" w:color="auto"/>
        <w:right w:val="none" w:sz="0" w:space="0" w:color="auto"/>
      </w:divBdr>
    </w:div>
    <w:div w:id="451247325">
      <w:bodyDiv w:val="1"/>
      <w:marLeft w:val="0"/>
      <w:marRight w:val="0"/>
      <w:marTop w:val="0"/>
      <w:marBottom w:val="0"/>
      <w:divBdr>
        <w:top w:val="none" w:sz="0" w:space="0" w:color="auto"/>
        <w:left w:val="none" w:sz="0" w:space="0" w:color="auto"/>
        <w:bottom w:val="none" w:sz="0" w:space="0" w:color="auto"/>
        <w:right w:val="none" w:sz="0" w:space="0" w:color="auto"/>
      </w:divBdr>
    </w:div>
    <w:div w:id="452020897">
      <w:bodyDiv w:val="1"/>
      <w:marLeft w:val="0"/>
      <w:marRight w:val="0"/>
      <w:marTop w:val="0"/>
      <w:marBottom w:val="0"/>
      <w:divBdr>
        <w:top w:val="none" w:sz="0" w:space="0" w:color="auto"/>
        <w:left w:val="none" w:sz="0" w:space="0" w:color="auto"/>
        <w:bottom w:val="none" w:sz="0" w:space="0" w:color="auto"/>
        <w:right w:val="none" w:sz="0" w:space="0" w:color="auto"/>
      </w:divBdr>
    </w:div>
    <w:div w:id="452480273">
      <w:bodyDiv w:val="1"/>
      <w:marLeft w:val="0"/>
      <w:marRight w:val="0"/>
      <w:marTop w:val="0"/>
      <w:marBottom w:val="0"/>
      <w:divBdr>
        <w:top w:val="none" w:sz="0" w:space="0" w:color="auto"/>
        <w:left w:val="none" w:sz="0" w:space="0" w:color="auto"/>
        <w:bottom w:val="none" w:sz="0" w:space="0" w:color="auto"/>
        <w:right w:val="none" w:sz="0" w:space="0" w:color="auto"/>
      </w:divBdr>
    </w:div>
    <w:div w:id="452749246">
      <w:bodyDiv w:val="1"/>
      <w:marLeft w:val="0"/>
      <w:marRight w:val="0"/>
      <w:marTop w:val="0"/>
      <w:marBottom w:val="0"/>
      <w:divBdr>
        <w:top w:val="none" w:sz="0" w:space="0" w:color="auto"/>
        <w:left w:val="none" w:sz="0" w:space="0" w:color="auto"/>
        <w:bottom w:val="none" w:sz="0" w:space="0" w:color="auto"/>
        <w:right w:val="none" w:sz="0" w:space="0" w:color="auto"/>
      </w:divBdr>
    </w:div>
    <w:div w:id="452867360">
      <w:bodyDiv w:val="1"/>
      <w:marLeft w:val="0"/>
      <w:marRight w:val="0"/>
      <w:marTop w:val="0"/>
      <w:marBottom w:val="0"/>
      <w:divBdr>
        <w:top w:val="none" w:sz="0" w:space="0" w:color="auto"/>
        <w:left w:val="none" w:sz="0" w:space="0" w:color="auto"/>
        <w:bottom w:val="none" w:sz="0" w:space="0" w:color="auto"/>
        <w:right w:val="none" w:sz="0" w:space="0" w:color="auto"/>
      </w:divBdr>
    </w:div>
    <w:div w:id="453256963">
      <w:bodyDiv w:val="1"/>
      <w:marLeft w:val="0"/>
      <w:marRight w:val="0"/>
      <w:marTop w:val="0"/>
      <w:marBottom w:val="0"/>
      <w:divBdr>
        <w:top w:val="none" w:sz="0" w:space="0" w:color="auto"/>
        <w:left w:val="none" w:sz="0" w:space="0" w:color="auto"/>
        <w:bottom w:val="none" w:sz="0" w:space="0" w:color="auto"/>
        <w:right w:val="none" w:sz="0" w:space="0" w:color="auto"/>
      </w:divBdr>
    </w:div>
    <w:div w:id="453402674">
      <w:bodyDiv w:val="1"/>
      <w:marLeft w:val="0"/>
      <w:marRight w:val="0"/>
      <w:marTop w:val="0"/>
      <w:marBottom w:val="0"/>
      <w:divBdr>
        <w:top w:val="none" w:sz="0" w:space="0" w:color="auto"/>
        <w:left w:val="none" w:sz="0" w:space="0" w:color="auto"/>
        <w:bottom w:val="none" w:sz="0" w:space="0" w:color="auto"/>
        <w:right w:val="none" w:sz="0" w:space="0" w:color="auto"/>
      </w:divBdr>
    </w:div>
    <w:div w:id="453403791">
      <w:bodyDiv w:val="1"/>
      <w:marLeft w:val="0"/>
      <w:marRight w:val="0"/>
      <w:marTop w:val="0"/>
      <w:marBottom w:val="0"/>
      <w:divBdr>
        <w:top w:val="none" w:sz="0" w:space="0" w:color="auto"/>
        <w:left w:val="none" w:sz="0" w:space="0" w:color="auto"/>
        <w:bottom w:val="none" w:sz="0" w:space="0" w:color="auto"/>
        <w:right w:val="none" w:sz="0" w:space="0" w:color="auto"/>
      </w:divBdr>
    </w:div>
    <w:div w:id="453644442">
      <w:bodyDiv w:val="1"/>
      <w:marLeft w:val="0"/>
      <w:marRight w:val="0"/>
      <w:marTop w:val="0"/>
      <w:marBottom w:val="0"/>
      <w:divBdr>
        <w:top w:val="none" w:sz="0" w:space="0" w:color="auto"/>
        <w:left w:val="none" w:sz="0" w:space="0" w:color="auto"/>
        <w:bottom w:val="none" w:sz="0" w:space="0" w:color="auto"/>
        <w:right w:val="none" w:sz="0" w:space="0" w:color="auto"/>
      </w:divBdr>
    </w:div>
    <w:div w:id="453908545">
      <w:bodyDiv w:val="1"/>
      <w:marLeft w:val="0"/>
      <w:marRight w:val="0"/>
      <w:marTop w:val="0"/>
      <w:marBottom w:val="0"/>
      <w:divBdr>
        <w:top w:val="none" w:sz="0" w:space="0" w:color="auto"/>
        <w:left w:val="none" w:sz="0" w:space="0" w:color="auto"/>
        <w:bottom w:val="none" w:sz="0" w:space="0" w:color="auto"/>
        <w:right w:val="none" w:sz="0" w:space="0" w:color="auto"/>
      </w:divBdr>
    </w:div>
    <w:div w:id="453988200">
      <w:bodyDiv w:val="1"/>
      <w:marLeft w:val="0"/>
      <w:marRight w:val="0"/>
      <w:marTop w:val="0"/>
      <w:marBottom w:val="0"/>
      <w:divBdr>
        <w:top w:val="none" w:sz="0" w:space="0" w:color="auto"/>
        <w:left w:val="none" w:sz="0" w:space="0" w:color="auto"/>
        <w:bottom w:val="none" w:sz="0" w:space="0" w:color="auto"/>
        <w:right w:val="none" w:sz="0" w:space="0" w:color="auto"/>
      </w:divBdr>
    </w:div>
    <w:div w:id="454179560">
      <w:bodyDiv w:val="1"/>
      <w:marLeft w:val="0"/>
      <w:marRight w:val="0"/>
      <w:marTop w:val="0"/>
      <w:marBottom w:val="0"/>
      <w:divBdr>
        <w:top w:val="none" w:sz="0" w:space="0" w:color="auto"/>
        <w:left w:val="none" w:sz="0" w:space="0" w:color="auto"/>
        <w:bottom w:val="none" w:sz="0" w:space="0" w:color="auto"/>
        <w:right w:val="none" w:sz="0" w:space="0" w:color="auto"/>
      </w:divBdr>
    </w:div>
    <w:div w:id="454443573">
      <w:bodyDiv w:val="1"/>
      <w:marLeft w:val="0"/>
      <w:marRight w:val="0"/>
      <w:marTop w:val="0"/>
      <w:marBottom w:val="0"/>
      <w:divBdr>
        <w:top w:val="none" w:sz="0" w:space="0" w:color="auto"/>
        <w:left w:val="none" w:sz="0" w:space="0" w:color="auto"/>
        <w:bottom w:val="none" w:sz="0" w:space="0" w:color="auto"/>
        <w:right w:val="none" w:sz="0" w:space="0" w:color="auto"/>
      </w:divBdr>
    </w:div>
    <w:div w:id="454561966">
      <w:bodyDiv w:val="1"/>
      <w:marLeft w:val="0"/>
      <w:marRight w:val="0"/>
      <w:marTop w:val="0"/>
      <w:marBottom w:val="0"/>
      <w:divBdr>
        <w:top w:val="none" w:sz="0" w:space="0" w:color="auto"/>
        <w:left w:val="none" w:sz="0" w:space="0" w:color="auto"/>
        <w:bottom w:val="none" w:sz="0" w:space="0" w:color="auto"/>
        <w:right w:val="none" w:sz="0" w:space="0" w:color="auto"/>
      </w:divBdr>
    </w:div>
    <w:div w:id="454644641">
      <w:bodyDiv w:val="1"/>
      <w:marLeft w:val="0"/>
      <w:marRight w:val="0"/>
      <w:marTop w:val="0"/>
      <w:marBottom w:val="0"/>
      <w:divBdr>
        <w:top w:val="none" w:sz="0" w:space="0" w:color="auto"/>
        <w:left w:val="none" w:sz="0" w:space="0" w:color="auto"/>
        <w:bottom w:val="none" w:sz="0" w:space="0" w:color="auto"/>
        <w:right w:val="none" w:sz="0" w:space="0" w:color="auto"/>
      </w:divBdr>
    </w:div>
    <w:div w:id="455375020">
      <w:bodyDiv w:val="1"/>
      <w:marLeft w:val="0"/>
      <w:marRight w:val="0"/>
      <w:marTop w:val="0"/>
      <w:marBottom w:val="0"/>
      <w:divBdr>
        <w:top w:val="none" w:sz="0" w:space="0" w:color="auto"/>
        <w:left w:val="none" w:sz="0" w:space="0" w:color="auto"/>
        <w:bottom w:val="none" w:sz="0" w:space="0" w:color="auto"/>
        <w:right w:val="none" w:sz="0" w:space="0" w:color="auto"/>
      </w:divBdr>
    </w:div>
    <w:div w:id="456216961">
      <w:bodyDiv w:val="1"/>
      <w:marLeft w:val="0"/>
      <w:marRight w:val="0"/>
      <w:marTop w:val="0"/>
      <w:marBottom w:val="0"/>
      <w:divBdr>
        <w:top w:val="none" w:sz="0" w:space="0" w:color="auto"/>
        <w:left w:val="none" w:sz="0" w:space="0" w:color="auto"/>
        <w:bottom w:val="none" w:sz="0" w:space="0" w:color="auto"/>
        <w:right w:val="none" w:sz="0" w:space="0" w:color="auto"/>
      </w:divBdr>
    </w:div>
    <w:div w:id="456605039">
      <w:bodyDiv w:val="1"/>
      <w:marLeft w:val="0"/>
      <w:marRight w:val="0"/>
      <w:marTop w:val="0"/>
      <w:marBottom w:val="0"/>
      <w:divBdr>
        <w:top w:val="none" w:sz="0" w:space="0" w:color="auto"/>
        <w:left w:val="none" w:sz="0" w:space="0" w:color="auto"/>
        <w:bottom w:val="none" w:sz="0" w:space="0" w:color="auto"/>
        <w:right w:val="none" w:sz="0" w:space="0" w:color="auto"/>
      </w:divBdr>
    </w:div>
    <w:div w:id="456878260">
      <w:bodyDiv w:val="1"/>
      <w:marLeft w:val="0"/>
      <w:marRight w:val="0"/>
      <w:marTop w:val="0"/>
      <w:marBottom w:val="0"/>
      <w:divBdr>
        <w:top w:val="none" w:sz="0" w:space="0" w:color="auto"/>
        <w:left w:val="none" w:sz="0" w:space="0" w:color="auto"/>
        <w:bottom w:val="none" w:sz="0" w:space="0" w:color="auto"/>
        <w:right w:val="none" w:sz="0" w:space="0" w:color="auto"/>
      </w:divBdr>
    </w:div>
    <w:div w:id="457645400">
      <w:bodyDiv w:val="1"/>
      <w:marLeft w:val="0"/>
      <w:marRight w:val="0"/>
      <w:marTop w:val="0"/>
      <w:marBottom w:val="0"/>
      <w:divBdr>
        <w:top w:val="none" w:sz="0" w:space="0" w:color="auto"/>
        <w:left w:val="none" w:sz="0" w:space="0" w:color="auto"/>
        <w:bottom w:val="none" w:sz="0" w:space="0" w:color="auto"/>
        <w:right w:val="none" w:sz="0" w:space="0" w:color="auto"/>
      </w:divBdr>
      <w:divsChild>
        <w:div w:id="719406124">
          <w:marLeft w:val="0"/>
          <w:marRight w:val="0"/>
          <w:marTop w:val="0"/>
          <w:marBottom w:val="0"/>
          <w:divBdr>
            <w:top w:val="none" w:sz="0" w:space="0" w:color="auto"/>
            <w:left w:val="none" w:sz="0" w:space="0" w:color="auto"/>
            <w:bottom w:val="none" w:sz="0" w:space="0" w:color="auto"/>
            <w:right w:val="none" w:sz="0" w:space="0" w:color="auto"/>
          </w:divBdr>
        </w:div>
        <w:div w:id="1557013559">
          <w:marLeft w:val="0"/>
          <w:marRight w:val="0"/>
          <w:marTop w:val="0"/>
          <w:marBottom w:val="0"/>
          <w:divBdr>
            <w:top w:val="none" w:sz="0" w:space="0" w:color="auto"/>
            <w:left w:val="none" w:sz="0" w:space="0" w:color="auto"/>
            <w:bottom w:val="none" w:sz="0" w:space="0" w:color="auto"/>
            <w:right w:val="none" w:sz="0" w:space="0" w:color="auto"/>
          </w:divBdr>
        </w:div>
        <w:div w:id="1951735688">
          <w:marLeft w:val="0"/>
          <w:marRight w:val="0"/>
          <w:marTop w:val="0"/>
          <w:marBottom w:val="0"/>
          <w:divBdr>
            <w:top w:val="none" w:sz="0" w:space="0" w:color="auto"/>
            <w:left w:val="none" w:sz="0" w:space="0" w:color="auto"/>
            <w:bottom w:val="none" w:sz="0" w:space="0" w:color="auto"/>
            <w:right w:val="none" w:sz="0" w:space="0" w:color="auto"/>
          </w:divBdr>
        </w:div>
        <w:div w:id="984771624">
          <w:marLeft w:val="0"/>
          <w:marRight w:val="0"/>
          <w:marTop w:val="0"/>
          <w:marBottom w:val="0"/>
          <w:divBdr>
            <w:top w:val="none" w:sz="0" w:space="0" w:color="auto"/>
            <w:left w:val="none" w:sz="0" w:space="0" w:color="auto"/>
            <w:bottom w:val="none" w:sz="0" w:space="0" w:color="auto"/>
            <w:right w:val="none" w:sz="0" w:space="0" w:color="auto"/>
          </w:divBdr>
        </w:div>
        <w:div w:id="1610501827">
          <w:marLeft w:val="0"/>
          <w:marRight w:val="0"/>
          <w:marTop w:val="0"/>
          <w:marBottom w:val="0"/>
          <w:divBdr>
            <w:top w:val="none" w:sz="0" w:space="0" w:color="auto"/>
            <w:left w:val="none" w:sz="0" w:space="0" w:color="auto"/>
            <w:bottom w:val="none" w:sz="0" w:space="0" w:color="auto"/>
            <w:right w:val="none" w:sz="0" w:space="0" w:color="auto"/>
          </w:divBdr>
        </w:div>
        <w:div w:id="462307017">
          <w:marLeft w:val="0"/>
          <w:marRight w:val="0"/>
          <w:marTop w:val="0"/>
          <w:marBottom w:val="0"/>
          <w:divBdr>
            <w:top w:val="none" w:sz="0" w:space="0" w:color="auto"/>
            <w:left w:val="none" w:sz="0" w:space="0" w:color="auto"/>
            <w:bottom w:val="none" w:sz="0" w:space="0" w:color="auto"/>
            <w:right w:val="none" w:sz="0" w:space="0" w:color="auto"/>
          </w:divBdr>
        </w:div>
        <w:div w:id="945651702">
          <w:marLeft w:val="0"/>
          <w:marRight w:val="0"/>
          <w:marTop w:val="0"/>
          <w:marBottom w:val="0"/>
          <w:divBdr>
            <w:top w:val="none" w:sz="0" w:space="0" w:color="auto"/>
            <w:left w:val="none" w:sz="0" w:space="0" w:color="auto"/>
            <w:bottom w:val="none" w:sz="0" w:space="0" w:color="auto"/>
            <w:right w:val="none" w:sz="0" w:space="0" w:color="auto"/>
          </w:divBdr>
        </w:div>
        <w:div w:id="985210173">
          <w:marLeft w:val="0"/>
          <w:marRight w:val="0"/>
          <w:marTop w:val="0"/>
          <w:marBottom w:val="0"/>
          <w:divBdr>
            <w:top w:val="none" w:sz="0" w:space="0" w:color="auto"/>
            <w:left w:val="none" w:sz="0" w:space="0" w:color="auto"/>
            <w:bottom w:val="none" w:sz="0" w:space="0" w:color="auto"/>
            <w:right w:val="none" w:sz="0" w:space="0" w:color="auto"/>
          </w:divBdr>
        </w:div>
        <w:div w:id="1139230346">
          <w:marLeft w:val="0"/>
          <w:marRight w:val="0"/>
          <w:marTop w:val="0"/>
          <w:marBottom w:val="0"/>
          <w:divBdr>
            <w:top w:val="none" w:sz="0" w:space="0" w:color="auto"/>
            <w:left w:val="none" w:sz="0" w:space="0" w:color="auto"/>
            <w:bottom w:val="none" w:sz="0" w:space="0" w:color="auto"/>
            <w:right w:val="none" w:sz="0" w:space="0" w:color="auto"/>
          </w:divBdr>
        </w:div>
        <w:div w:id="639772369">
          <w:marLeft w:val="0"/>
          <w:marRight w:val="0"/>
          <w:marTop w:val="0"/>
          <w:marBottom w:val="0"/>
          <w:divBdr>
            <w:top w:val="none" w:sz="0" w:space="0" w:color="auto"/>
            <w:left w:val="none" w:sz="0" w:space="0" w:color="auto"/>
            <w:bottom w:val="none" w:sz="0" w:space="0" w:color="auto"/>
            <w:right w:val="none" w:sz="0" w:space="0" w:color="auto"/>
          </w:divBdr>
        </w:div>
        <w:div w:id="1165824000">
          <w:marLeft w:val="0"/>
          <w:marRight w:val="0"/>
          <w:marTop w:val="0"/>
          <w:marBottom w:val="0"/>
          <w:divBdr>
            <w:top w:val="none" w:sz="0" w:space="0" w:color="auto"/>
            <w:left w:val="none" w:sz="0" w:space="0" w:color="auto"/>
            <w:bottom w:val="none" w:sz="0" w:space="0" w:color="auto"/>
            <w:right w:val="none" w:sz="0" w:space="0" w:color="auto"/>
          </w:divBdr>
        </w:div>
        <w:div w:id="1320185375">
          <w:marLeft w:val="0"/>
          <w:marRight w:val="0"/>
          <w:marTop w:val="0"/>
          <w:marBottom w:val="0"/>
          <w:divBdr>
            <w:top w:val="none" w:sz="0" w:space="0" w:color="auto"/>
            <w:left w:val="none" w:sz="0" w:space="0" w:color="auto"/>
            <w:bottom w:val="none" w:sz="0" w:space="0" w:color="auto"/>
            <w:right w:val="none" w:sz="0" w:space="0" w:color="auto"/>
          </w:divBdr>
        </w:div>
        <w:div w:id="1316030602">
          <w:marLeft w:val="0"/>
          <w:marRight w:val="0"/>
          <w:marTop w:val="0"/>
          <w:marBottom w:val="0"/>
          <w:divBdr>
            <w:top w:val="none" w:sz="0" w:space="0" w:color="auto"/>
            <w:left w:val="none" w:sz="0" w:space="0" w:color="auto"/>
            <w:bottom w:val="none" w:sz="0" w:space="0" w:color="auto"/>
            <w:right w:val="none" w:sz="0" w:space="0" w:color="auto"/>
          </w:divBdr>
        </w:div>
        <w:div w:id="790438281">
          <w:marLeft w:val="0"/>
          <w:marRight w:val="0"/>
          <w:marTop w:val="0"/>
          <w:marBottom w:val="0"/>
          <w:divBdr>
            <w:top w:val="none" w:sz="0" w:space="0" w:color="auto"/>
            <w:left w:val="none" w:sz="0" w:space="0" w:color="auto"/>
            <w:bottom w:val="none" w:sz="0" w:space="0" w:color="auto"/>
            <w:right w:val="none" w:sz="0" w:space="0" w:color="auto"/>
          </w:divBdr>
        </w:div>
        <w:div w:id="85271027">
          <w:marLeft w:val="0"/>
          <w:marRight w:val="0"/>
          <w:marTop w:val="0"/>
          <w:marBottom w:val="0"/>
          <w:divBdr>
            <w:top w:val="none" w:sz="0" w:space="0" w:color="auto"/>
            <w:left w:val="none" w:sz="0" w:space="0" w:color="auto"/>
            <w:bottom w:val="none" w:sz="0" w:space="0" w:color="auto"/>
            <w:right w:val="none" w:sz="0" w:space="0" w:color="auto"/>
          </w:divBdr>
        </w:div>
        <w:div w:id="163785824">
          <w:marLeft w:val="0"/>
          <w:marRight w:val="0"/>
          <w:marTop w:val="0"/>
          <w:marBottom w:val="0"/>
          <w:divBdr>
            <w:top w:val="none" w:sz="0" w:space="0" w:color="auto"/>
            <w:left w:val="none" w:sz="0" w:space="0" w:color="auto"/>
            <w:bottom w:val="none" w:sz="0" w:space="0" w:color="auto"/>
            <w:right w:val="none" w:sz="0" w:space="0" w:color="auto"/>
          </w:divBdr>
        </w:div>
        <w:div w:id="1911769656">
          <w:marLeft w:val="0"/>
          <w:marRight w:val="0"/>
          <w:marTop w:val="0"/>
          <w:marBottom w:val="0"/>
          <w:divBdr>
            <w:top w:val="none" w:sz="0" w:space="0" w:color="auto"/>
            <w:left w:val="none" w:sz="0" w:space="0" w:color="auto"/>
            <w:bottom w:val="none" w:sz="0" w:space="0" w:color="auto"/>
            <w:right w:val="none" w:sz="0" w:space="0" w:color="auto"/>
          </w:divBdr>
        </w:div>
        <w:div w:id="1605460888">
          <w:marLeft w:val="0"/>
          <w:marRight w:val="0"/>
          <w:marTop w:val="0"/>
          <w:marBottom w:val="0"/>
          <w:divBdr>
            <w:top w:val="none" w:sz="0" w:space="0" w:color="auto"/>
            <w:left w:val="none" w:sz="0" w:space="0" w:color="auto"/>
            <w:bottom w:val="none" w:sz="0" w:space="0" w:color="auto"/>
            <w:right w:val="none" w:sz="0" w:space="0" w:color="auto"/>
          </w:divBdr>
        </w:div>
        <w:div w:id="1691712298">
          <w:marLeft w:val="0"/>
          <w:marRight w:val="0"/>
          <w:marTop w:val="0"/>
          <w:marBottom w:val="0"/>
          <w:divBdr>
            <w:top w:val="none" w:sz="0" w:space="0" w:color="auto"/>
            <w:left w:val="none" w:sz="0" w:space="0" w:color="auto"/>
            <w:bottom w:val="none" w:sz="0" w:space="0" w:color="auto"/>
            <w:right w:val="none" w:sz="0" w:space="0" w:color="auto"/>
          </w:divBdr>
        </w:div>
        <w:div w:id="964963297">
          <w:marLeft w:val="0"/>
          <w:marRight w:val="0"/>
          <w:marTop w:val="0"/>
          <w:marBottom w:val="0"/>
          <w:divBdr>
            <w:top w:val="none" w:sz="0" w:space="0" w:color="auto"/>
            <w:left w:val="none" w:sz="0" w:space="0" w:color="auto"/>
            <w:bottom w:val="none" w:sz="0" w:space="0" w:color="auto"/>
            <w:right w:val="none" w:sz="0" w:space="0" w:color="auto"/>
          </w:divBdr>
        </w:div>
        <w:div w:id="1888645444">
          <w:marLeft w:val="0"/>
          <w:marRight w:val="0"/>
          <w:marTop w:val="0"/>
          <w:marBottom w:val="0"/>
          <w:divBdr>
            <w:top w:val="none" w:sz="0" w:space="0" w:color="auto"/>
            <w:left w:val="none" w:sz="0" w:space="0" w:color="auto"/>
            <w:bottom w:val="none" w:sz="0" w:space="0" w:color="auto"/>
            <w:right w:val="none" w:sz="0" w:space="0" w:color="auto"/>
          </w:divBdr>
        </w:div>
        <w:div w:id="1898321866">
          <w:marLeft w:val="0"/>
          <w:marRight w:val="0"/>
          <w:marTop w:val="0"/>
          <w:marBottom w:val="0"/>
          <w:divBdr>
            <w:top w:val="none" w:sz="0" w:space="0" w:color="auto"/>
            <w:left w:val="none" w:sz="0" w:space="0" w:color="auto"/>
            <w:bottom w:val="none" w:sz="0" w:space="0" w:color="auto"/>
            <w:right w:val="none" w:sz="0" w:space="0" w:color="auto"/>
          </w:divBdr>
        </w:div>
        <w:div w:id="505443336">
          <w:marLeft w:val="0"/>
          <w:marRight w:val="0"/>
          <w:marTop w:val="0"/>
          <w:marBottom w:val="0"/>
          <w:divBdr>
            <w:top w:val="none" w:sz="0" w:space="0" w:color="auto"/>
            <w:left w:val="none" w:sz="0" w:space="0" w:color="auto"/>
            <w:bottom w:val="none" w:sz="0" w:space="0" w:color="auto"/>
            <w:right w:val="none" w:sz="0" w:space="0" w:color="auto"/>
          </w:divBdr>
        </w:div>
        <w:div w:id="2063095698">
          <w:marLeft w:val="0"/>
          <w:marRight w:val="0"/>
          <w:marTop w:val="0"/>
          <w:marBottom w:val="0"/>
          <w:divBdr>
            <w:top w:val="none" w:sz="0" w:space="0" w:color="auto"/>
            <w:left w:val="none" w:sz="0" w:space="0" w:color="auto"/>
            <w:bottom w:val="none" w:sz="0" w:space="0" w:color="auto"/>
            <w:right w:val="none" w:sz="0" w:space="0" w:color="auto"/>
          </w:divBdr>
        </w:div>
        <w:div w:id="286589568">
          <w:marLeft w:val="0"/>
          <w:marRight w:val="0"/>
          <w:marTop w:val="0"/>
          <w:marBottom w:val="0"/>
          <w:divBdr>
            <w:top w:val="none" w:sz="0" w:space="0" w:color="auto"/>
            <w:left w:val="none" w:sz="0" w:space="0" w:color="auto"/>
            <w:bottom w:val="none" w:sz="0" w:space="0" w:color="auto"/>
            <w:right w:val="none" w:sz="0" w:space="0" w:color="auto"/>
          </w:divBdr>
        </w:div>
        <w:div w:id="1728870255">
          <w:marLeft w:val="0"/>
          <w:marRight w:val="0"/>
          <w:marTop w:val="0"/>
          <w:marBottom w:val="0"/>
          <w:divBdr>
            <w:top w:val="none" w:sz="0" w:space="0" w:color="auto"/>
            <w:left w:val="none" w:sz="0" w:space="0" w:color="auto"/>
            <w:bottom w:val="none" w:sz="0" w:space="0" w:color="auto"/>
            <w:right w:val="none" w:sz="0" w:space="0" w:color="auto"/>
          </w:divBdr>
        </w:div>
        <w:div w:id="55474558">
          <w:marLeft w:val="0"/>
          <w:marRight w:val="0"/>
          <w:marTop w:val="0"/>
          <w:marBottom w:val="0"/>
          <w:divBdr>
            <w:top w:val="none" w:sz="0" w:space="0" w:color="auto"/>
            <w:left w:val="none" w:sz="0" w:space="0" w:color="auto"/>
            <w:bottom w:val="none" w:sz="0" w:space="0" w:color="auto"/>
            <w:right w:val="none" w:sz="0" w:space="0" w:color="auto"/>
          </w:divBdr>
        </w:div>
        <w:div w:id="2143844552">
          <w:marLeft w:val="0"/>
          <w:marRight w:val="0"/>
          <w:marTop w:val="0"/>
          <w:marBottom w:val="0"/>
          <w:divBdr>
            <w:top w:val="none" w:sz="0" w:space="0" w:color="auto"/>
            <w:left w:val="none" w:sz="0" w:space="0" w:color="auto"/>
            <w:bottom w:val="none" w:sz="0" w:space="0" w:color="auto"/>
            <w:right w:val="none" w:sz="0" w:space="0" w:color="auto"/>
          </w:divBdr>
        </w:div>
        <w:div w:id="973948519">
          <w:marLeft w:val="0"/>
          <w:marRight w:val="0"/>
          <w:marTop w:val="0"/>
          <w:marBottom w:val="0"/>
          <w:divBdr>
            <w:top w:val="none" w:sz="0" w:space="0" w:color="auto"/>
            <w:left w:val="none" w:sz="0" w:space="0" w:color="auto"/>
            <w:bottom w:val="none" w:sz="0" w:space="0" w:color="auto"/>
            <w:right w:val="none" w:sz="0" w:space="0" w:color="auto"/>
          </w:divBdr>
        </w:div>
        <w:div w:id="1873372068">
          <w:marLeft w:val="0"/>
          <w:marRight w:val="0"/>
          <w:marTop w:val="0"/>
          <w:marBottom w:val="0"/>
          <w:divBdr>
            <w:top w:val="none" w:sz="0" w:space="0" w:color="auto"/>
            <w:left w:val="none" w:sz="0" w:space="0" w:color="auto"/>
            <w:bottom w:val="none" w:sz="0" w:space="0" w:color="auto"/>
            <w:right w:val="none" w:sz="0" w:space="0" w:color="auto"/>
          </w:divBdr>
        </w:div>
        <w:div w:id="675577640">
          <w:marLeft w:val="0"/>
          <w:marRight w:val="0"/>
          <w:marTop w:val="0"/>
          <w:marBottom w:val="0"/>
          <w:divBdr>
            <w:top w:val="none" w:sz="0" w:space="0" w:color="auto"/>
            <w:left w:val="none" w:sz="0" w:space="0" w:color="auto"/>
            <w:bottom w:val="none" w:sz="0" w:space="0" w:color="auto"/>
            <w:right w:val="none" w:sz="0" w:space="0" w:color="auto"/>
          </w:divBdr>
        </w:div>
        <w:div w:id="1089275349">
          <w:marLeft w:val="0"/>
          <w:marRight w:val="0"/>
          <w:marTop w:val="0"/>
          <w:marBottom w:val="0"/>
          <w:divBdr>
            <w:top w:val="none" w:sz="0" w:space="0" w:color="auto"/>
            <w:left w:val="none" w:sz="0" w:space="0" w:color="auto"/>
            <w:bottom w:val="none" w:sz="0" w:space="0" w:color="auto"/>
            <w:right w:val="none" w:sz="0" w:space="0" w:color="auto"/>
          </w:divBdr>
        </w:div>
        <w:div w:id="1348365637">
          <w:marLeft w:val="0"/>
          <w:marRight w:val="0"/>
          <w:marTop w:val="0"/>
          <w:marBottom w:val="0"/>
          <w:divBdr>
            <w:top w:val="none" w:sz="0" w:space="0" w:color="auto"/>
            <w:left w:val="none" w:sz="0" w:space="0" w:color="auto"/>
            <w:bottom w:val="none" w:sz="0" w:space="0" w:color="auto"/>
            <w:right w:val="none" w:sz="0" w:space="0" w:color="auto"/>
          </w:divBdr>
        </w:div>
        <w:div w:id="575625913">
          <w:marLeft w:val="0"/>
          <w:marRight w:val="0"/>
          <w:marTop w:val="0"/>
          <w:marBottom w:val="0"/>
          <w:divBdr>
            <w:top w:val="none" w:sz="0" w:space="0" w:color="auto"/>
            <w:left w:val="none" w:sz="0" w:space="0" w:color="auto"/>
            <w:bottom w:val="none" w:sz="0" w:space="0" w:color="auto"/>
            <w:right w:val="none" w:sz="0" w:space="0" w:color="auto"/>
          </w:divBdr>
        </w:div>
        <w:div w:id="2143452473">
          <w:marLeft w:val="0"/>
          <w:marRight w:val="0"/>
          <w:marTop w:val="0"/>
          <w:marBottom w:val="0"/>
          <w:divBdr>
            <w:top w:val="none" w:sz="0" w:space="0" w:color="auto"/>
            <w:left w:val="none" w:sz="0" w:space="0" w:color="auto"/>
            <w:bottom w:val="none" w:sz="0" w:space="0" w:color="auto"/>
            <w:right w:val="none" w:sz="0" w:space="0" w:color="auto"/>
          </w:divBdr>
        </w:div>
        <w:div w:id="429786418">
          <w:marLeft w:val="0"/>
          <w:marRight w:val="0"/>
          <w:marTop w:val="0"/>
          <w:marBottom w:val="0"/>
          <w:divBdr>
            <w:top w:val="none" w:sz="0" w:space="0" w:color="auto"/>
            <w:left w:val="none" w:sz="0" w:space="0" w:color="auto"/>
            <w:bottom w:val="none" w:sz="0" w:space="0" w:color="auto"/>
            <w:right w:val="none" w:sz="0" w:space="0" w:color="auto"/>
          </w:divBdr>
        </w:div>
        <w:div w:id="1658344557">
          <w:marLeft w:val="0"/>
          <w:marRight w:val="0"/>
          <w:marTop w:val="0"/>
          <w:marBottom w:val="0"/>
          <w:divBdr>
            <w:top w:val="none" w:sz="0" w:space="0" w:color="auto"/>
            <w:left w:val="none" w:sz="0" w:space="0" w:color="auto"/>
            <w:bottom w:val="none" w:sz="0" w:space="0" w:color="auto"/>
            <w:right w:val="none" w:sz="0" w:space="0" w:color="auto"/>
          </w:divBdr>
        </w:div>
        <w:div w:id="1970427258">
          <w:marLeft w:val="0"/>
          <w:marRight w:val="0"/>
          <w:marTop w:val="0"/>
          <w:marBottom w:val="0"/>
          <w:divBdr>
            <w:top w:val="none" w:sz="0" w:space="0" w:color="auto"/>
            <w:left w:val="none" w:sz="0" w:space="0" w:color="auto"/>
            <w:bottom w:val="none" w:sz="0" w:space="0" w:color="auto"/>
            <w:right w:val="none" w:sz="0" w:space="0" w:color="auto"/>
          </w:divBdr>
        </w:div>
        <w:div w:id="1156455307">
          <w:marLeft w:val="0"/>
          <w:marRight w:val="0"/>
          <w:marTop w:val="0"/>
          <w:marBottom w:val="0"/>
          <w:divBdr>
            <w:top w:val="none" w:sz="0" w:space="0" w:color="auto"/>
            <w:left w:val="none" w:sz="0" w:space="0" w:color="auto"/>
            <w:bottom w:val="none" w:sz="0" w:space="0" w:color="auto"/>
            <w:right w:val="none" w:sz="0" w:space="0" w:color="auto"/>
          </w:divBdr>
        </w:div>
        <w:div w:id="1058629380">
          <w:marLeft w:val="0"/>
          <w:marRight w:val="0"/>
          <w:marTop w:val="0"/>
          <w:marBottom w:val="0"/>
          <w:divBdr>
            <w:top w:val="none" w:sz="0" w:space="0" w:color="auto"/>
            <w:left w:val="none" w:sz="0" w:space="0" w:color="auto"/>
            <w:bottom w:val="none" w:sz="0" w:space="0" w:color="auto"/>
            <w:right w:val="none" w:sz="0" w:space="0" w:color="auto"/>
          </w:divBdr>
        </w:div>
        <w:div w:id="440494939">
          <w:marLeft w:val="0"/>
          <w:marRight w:val="0"/>
          <w:marTop w:val="0"/>
          <w:marBottom w:val="0"/>
          <w:divBdr>
            <w:top w:val="none" w:sz="0" w:space="0" w:color="auto"/>
            <w:left w:val="none" w:sz="0" w:space="0" w:color="auto"/>
            <w:bottom w:val="none" w:sz="0" w:space="0" w:color="auto"/>
            <w:right w:val="none" w:sz="0" w:space="0" w:color="auto"/>
          </w:divBdr>
        </w:div>
        <w:div w:id="571887805">
          <w:marLeft w:val="0"/>
          <w:marRight w:val="0"/>
          <w:marTop w:val="0"/>
          <w:marBottom w:val="0"/>
          <w:divBdr>
            <w:top w:val="none" w:sz="0" w:space="0" w:color="auto"/>
            <w:left w:val="none" w:sz="0" w:space="0" w:color="auto"/>
            <w:bottom w:val="none" w:sz="0" w:space="0" w:color="auto"/>
            <w:right w:val="none" w:sz="0" w:space="0" w:color="auto"/>
          </w:divBdr>
        </w:div>
        <w:div w:id="2101943835">
          <w:marLeft w:val="0"/>
          <w:marRight w:val="0"/>
          <w:marTop w:val="0"/>
          <w:marBottom w:val="0"/>
          <w:divBdr>
            <w:top w:val="none" w:sz="0" w:space="0" w:color="auto"/>
            <w:left w:val="none" w:sz="0" w:space="0" w:color="auto"/>
            <w:bottom w:val="none" w:sz="0" w:space="0" w:color="auto"/>
            <w:right w:val="none" w:sz="0" w:space="0" w:color="auto"/>
          </w:divBdr>
        </w:div>
        <w:div w:id="217473500">
          <w:marLeft w:val="0"/>
          <w:marRight w:val="0"/>
          <w:marTop w:val="0"/>
          <w:marBottom w:val="0"/>
          <w:divBdr>
            <w:top w:val="none" w:sz="0" w:space="0" w:color="auto"/>
            <w:left w:val="none" w:sz="0" w:space="0" w:color="auto"/>
            <w:bottom w:val="none" w:sz="0" w:space="0" w:color="auto"/>
            <w:right w:val="none" w:sz="0" w:space="0" w:color="auto"/>
          </w:divBdr>
        </w:div>
        <w:div w:id="1265919010">
          <w:marLeft w:val="0"/>
          <w:marRight w:val="0"/>
          <w:marTop w:val="0"/>
          <w:marBottom w:val="0"/>
          <w:divBdr>
            <w:top w:val="none" w:sz="0" w:space="0" w:color="auto"/>
            <w:left w:val="none" w:sz="0" w:space="0" w:color="auto"/>
            <w:bottom w:val="none" w:sz="0" w:space="0" w:color="auto"/>
            <w:right w:val="none" w:sz="0" w:space="0" w:color="auto"/>
          </w:divBdr>
        </w:div>
        <w:div w:id="312374827">
          <w:marLeft w:val="0"/>
          <w:marRight w:val="0"/>
          <w:marTop w:val="0"/>
          <w:marBottom w:val="0"/>
          <w:divBdr>
            <w:top w:val="none" w:sz="0" w:space="0" w:color="auto"/>
            <w:left w:val="none" w:sz="0" w:space="0" w:color="auto"/>
            <w:bottom w:val="none" w:sz="0" w:space="0" w:color="auto"/>
            <w:right w:val="none" w:sz="0" w:space="0" w:color="auto"/>
          </w:divBdr>
        </w:div>
        <w:div w:id="1740247181">
          <w:marLeft w:val="0"/>
          <w:marRight w:val="0"/>
          <w:marTop w:val="0"/>
          <w:marBottom w:val="0"/>
          <w:divBdr>
            <w:top w:val="none" w:sz="0" w:space="0" w:color="auto"/>
            <w:left w:val="none" w:sz="0" w:space="0" w:color="auto"/>
            <w:bottom w:val="none" w:sz="0" w:space="0" w:color="auto"/>
            <w:right w:val="none" w:sz="0" w:space="0" w:color="auto"/>
          </w:divBdr>
        </w:div>
        <w:div w:id="258829948">
          <w:marLeft w:val="0"/>
          <w:marRight w:val="0"/>
          <w:marTop w:val="0"/>
          <w:marBottom w:val="0"/>
          <w:divBdr>
            <w:top w:val="none" w:sz="0" w:space="0" w:color="auto"/>
            <w:left w:val="none" w:sz="0" w:space="0" w:color="auto"/>
            <w:bottom w:val="none" w:sz="0" w:space="0" w:color="auto"/>
            <w:right w:val="none" w:sz="0" w:space="0" w:color="auto"/>
          </w:divBdr>
        </w:div>
        <w:div w:id="878593905">
          <w:marLeft w:val="0"/>
          <w:marRight w:val="0"/>
          <w:marTop w:val="0"/>
          <w:marBottom w:val="0"/>
          <w:divBdr>
            <w:top w:val="none" w:sz="0" w:space="0" w:color="auto"/>
            <w:left w:val="none" w:sz="0" w:space="0" w:color="auto"/>
            <w:bottom w:val="none" w:sz="0" w:space="0" w:color="auto"/>
            <w:right w:val="none" w:sz="0" w:space="0" w:color="auto"/>
          </w:divBdr>
        </w:div>
        <w:div w:id="1534884728">
          <w:marLeft w:val="0"/>
          <w:marRight w:val="0"/>
          <w:marTop w:val="0"/>
          <w:marBottom w:val="0"/>
          <w:divBdr>
            <w:top w:val="none" w:sz="0" w:space="0" w:color="auto"/>
            <w:left w:val="none" w:sz="0" w:space="0" w:color="auto"/>
            <w:bottom w:val="none" w:sz="0" w:space="0" w:color="auto"/>
            <w:right w:val="none" w:sz="0" w:space="0" w:color="auto"/>
          </w:divBdr>
        </w:div>
        <w:div w:id="1326317899">
          <w:marLeft w:val="0"/>
          <w:marRight w:val="0"/>
          <w:marTop w:val="0"/>
          <w:marBottom w:val="0"/>
          <w:divBdr>
            <w:top w:val="none" w:sz="0" w:space="0" w:color="auto"/>
            <w:left w:val="none" w:sz="0" w:space="0" w:color="auto"/>
            <w:bottom w:val="none" w:sz="0" w:space="0" w:color="auto"/>
            <w:right w:val="none" w:sz="0" w:space="0" w:color="auto"/>
          </w:divBdr>
        </w:div>
        <w:div w:id="822280979">
          <w:marLeft w:val="0"/>
          <w:marRight w:val="0"/>
          <w:marTop w:val="0"/>
          <w:marBottom w:val="0"/>
          <w:divBdr>
            <w:top w:val="none" w:sz="0" w:space="0" w:color="auto"/>
            <w:left w:val="none" w:sz="0" w:space="0" w:color="auto"/>
            <w:bottom w:val="none" w:sz="0" w:space="0" w:color="auto"/>
            <w:right w:val="none" w:sz="0" w:space="0" w:color="auto"/>
          </w:divBdr>
        </w:div>
        <w:div w:id="1918126150">
          <w:marLeft w:val="0"/>
          <w:marRight w:val="0"/>
          <w:marTop w:val="0"/>
          <w:marBottom w:val="0"/>
          <w:divBdr>
            <w:top w:val="none" w:sz="0" w:space="0" w:color="auto"/>
            <w:left w:val="none" w:sz="0" w:space="0" w:color="auto"/>
            <w:bottom w:val="none" w:sz="0" w:space="0" w:color="auto"/>
            <w:right w:val="none" w:sz="0" w:space="0" w:color="auto"/>
          </w:divBdr>
        </w:div>
        <w:div w:id="1380009748">
          <w:marLeft w:val="0"/>
          <w:marRight w:val="0"/>
          <w:marTop w:val="0"/>
          <w:marBottom w:val="0"/>
          <w:divBdr>
            <w:top w:val="none" w:sz="0" w:space="0" w:color="auto"/>
            <w:left w:val="none" w:sz="0" w:space="0" w:color="auto"/>
            <w:bottom w:val="none" w:sz="0" w:space="0" w:color="auto"/>
            <w:right w:val="none" w:sz="0" w:space="0" w:color="auto"/>
          </w:divBdr>
        </w:div>
        <w:div w:id="1825781204">
          <w:marLeft w:val="0"/>
          <w:marRight w:val="0"/>
          <w:marTop w:val="0"/>
          <w:marBottom w:val="0"/>
          <w:divBdr>
            <w:top w:val="none" w:sz="0" w:space="0" w:color="auto"/>
            <w:left w:val="none" w:sz="0" w:space="0" w:color="auto"/>
            <w:bottom w:val="none" w:sz="0" w:space="0" w:color="auto"/>
            <w:right w:val="none" w:sz="0" w:space="0" w:color="auto"/>
          </w:divBdr>
        </w:div>
        <w:div w:id="306932348">
          <w:marLeft w:val="0"/>
          <w:marRight w:val="0"/>
          <w:marTop w:val="0"/>
          <w:marBottom w:val="0"/>
          <w:divBdr>
            <w:top w:val="none" w:sz="0" w:space="0" w:color="auto"/>
            <w:left w:val="none" w:sz="0" w:space="0" w:color="auto"/>
            <w:bottom w:val="none" w:sz="0" w:space="0" w:color="auto"/>
            <w:right w:val="none" w:sz="0" w:space="0" w:color="auto"/>
          </w:divBdr>
        </w:div>
        <w:div w:id="813984485">
          <w:marLeft w:val="0"/>
          <w:marRight w:val="0"/>
          <w:marTop w:val="0"/>
          <w:marBottom w:val="0"/>
          <w:divBdr>
            <w:top w:val="none" w:sz="0" w:space="0" w:color="auto"/>
            <w:left w:val="none" w:sz="0" w:space="0" w:color="auto"/>
            <w:bottom w:val="none" w:sz="0" w:space="0" w:color="auto"/>
            <w:right w:val="none" w:sz="0" w:space="0" w:color="auto"/>
          </w:divBdr>
        </w:div>
        <w:div w:id="2052918524">
          <w:marLeft w:val="0"/>
          <w:marRight w:val="0"/>
          <w:marTop w:val="0"/>
          <w:marBottom w:val="0"/>
          <w:divBdr>
            <w:top w:val="none" w:sz="0" w:space="0" w:color="auto"/>
            <w:left w:val="none" w:sz="0" w:space="0" w:color="auto"/>
            <w:bottom w:val="none" w:sz="0" w:space="0" w:color="auto"/>
            <w:right w:val="none" w:sz="0" w:space="0" w:color="auto"/>
          </w:divBdr>
        </w:div>
      </w:divsChild>
    </w:div>
    <w:div w:id="459106935">
      <w:bodyDiv w:val="1"/>
      <w:marLeft w:val="0"/>
      <w:marRight w:val="0"/>
      <w:marTop w:val="0"/>
      <w:marBottom w:val="0"/>
      <w:divBdr>
        <w:top w:val="none" w:sz="0" w:space="0" w:color="auto"/>
        <w:left w:val="none" w:sz="0" w:space="0" w:color="auto"/>
        <w:bottom w:val="none" w:sz="0" w:space="0" w:color="auto"/>
        <w:right w:val="none" w:sz="0" w:space="0" w:color="auto"/>
      </w:divBdr>
    </w:div>
    <w:div w:id="459542510">
      <w:bodyDiv w:val="1"/>
      <w:marLeft w:val="0"/>
      <w:marRight w:val="0"/>
      <w:marTop w:val="0"/>
      <w:marBottom w:val="0"/>
      <w:divBdr>
        <w:top w:val="none" w:sz="0" w:space="0" w:color="auto"/>
        <w:left w:val="none" w:sz="0" w:space="0" w:color="auto"/>
        <w:bottom w:val="none" w:sz="0" w:space="0" w:color="auto"/>
        <w:right w:val="none" w:sz="0" w:space="0" w:color="auto"/>
      </w:divBdr>
    </w:div>
    <w:div w:id="461074765">
      <w:bodyDiv w:val="1"/>
      <w:marLeft w:val="0"/>
      <w:marRight w:val="0"/>
      <w:marTop w:val="0"/>
      <w:marBottom w:val="0"/>
      <w:divBdr>
        <w:top w:val="none" w:sz="0" w:space="0" w:color="auto"/>
        <w:left w:val="none" w:sz="0" w:space="0" w:color="auto"/>
        <w:bottom w:val="none" w:sz="0" w:space="0" w:color="auto"/>
        <w:right w:val="none" w:sz="0" w:space="0" w:color="auto"/>
      </w:divBdr>
    </w:div>
    <w:div w:id="461190926">
      <w:bodyDiv w:val="1"/>
      <w:marLeft w:val="0"/>
      <w:marRight w:val="0"/>
      <w:marTop w:val="0"/>
      <w:marBottom w:val="0"/>
      <w:divBdr>
        <w:top w:val="none" w:sz="0" w:space="0" w:color="auto"/>
        <w:left w:val="none" w:sz="0" w:space="0" w:color="auto"/>
        <w:bottom w:val="none" w:sz="0" w:space="0" w:color="auto"/>
        <w:right w:val="none" w:sz="0" w:space="0" w:color="auto"/>
      </w:divBdr>
    </w:div>
    <w:div w:id="461196694">
      <w:bodyDiv w:val="1"/>
      <w:marLeft w:val="0"/>
      <w:marRight w:val="0"/>
      <w:marTop w:val="0"/>
      <w:marBottom w:val="0"/>
      <w:divBdr>
        <w:top w:val="none" w:sz="0" w:space="0" w:color="auto"/>
        <w:left w:val="none" w:sz="0" w:space="0" w:color="auto"/>
        <w:bottom w:val="none" w:sz="0" w:space="0" w:color="auto"/>
        <w:right w:val="none" w:sz="0" w:space="0" w:color="auto"/>
      </w:divBdr>
    </w:div>
    <w:div w:id="461584298">
      <w:bodyDiv w:val="1"/>
      <w:marLeft w:val="0"/>
      <w:marRight w:val="0"/>
      <w:marTop w:val="0"/>
      <w:marBottom w:val="0"/>
      <w:divBdr>
        <w:top w:val="none" w:sz="0" w:space="0" w:color="auto"/>
        <w:left w:val="none" w:sz="0" w:space="0" w:color="auto"/>
        <w:bottom w:val="none" w:sz="0" w:space="0" w:color="auto"/>
        <w:right w:val="none" w:sz="0" w:space="0" w:color="auto"/>
      </w:divBdr>
    </w:div>
    <w:div w:id="462622964">
      <w:bodyDiv w:val="1"/>
      <w:marLeft w:val="0"/>
      <w:marRight w:val="0"/>
      <w:marTop w:val="0"/>
      <w:marBottom w:val="0"/>
      <w:divBdr>
        <w:top w:val="none" w:sz="0" w:space="0" w:color="auto"/>
        <w:left w:val="none" w:sz="0" w:space="0" w:color="auto"/>
        <w:bottom w:val="none" w:sz="0" w:space="0" w:color="auto"/>
        <w:right w:val="none" w:sz="0" w:space="0" w:color="auto"/>
      </w:divBdr>
    </w:div>
    <w:div w:id="463080352">
      <w:bodyDiv w:val="1"/>
      <w:marLeft w:val="0"/>
      <w:marRight w:val="0"/>
      <w:marTop w:val="0"/>
      <w:marBottom w:val="0"/>
      <w:divBdr>
        <w:top w:val="none" w:sz="0" w:space="0" w:color="auto"/>
        <w:left w:val="none" w:sz="0" w:space="0" w:color="auto"/>
        <w:bottom w:val="none" w:sz="0" w:space="0" w:color="auto"/>
        <w:right w:val="none" w:sz="0" w:space="0" w:color="auto"/>
      </w:divBdr>
    </w:div>
    <w:div w:id="463157269">
      <w:bodyDiv w:val="1"/>
      <w:marLeft w:val="0"/>
      <w:marRight w:val="0"/>
      <w:marTop w:val="0"/>
      <w:marBottom w:val="0"/>
      <w:divBdr>
        <w:top w:val="none" w:sz="0" w:space="0" w:color="auto"/>
        <w:left w:val="none" w:sz="0" w:space="0" w:color="auto"/>
        <w:bottom w:val="none" w:sz="0" w:space="0" w:color="auto"/>
        <w:right w:val="none" w:sz="0" w:space="0" w:color="auto"/>
      </w:divBdr>
    </w:div>
    <w:div w:id="463815895">
      <w:bodyDiv w:val="1"/>
      <w:marLeft w:val="0"/>
      <w:marRight w:val="0"/>
      <w:marTop w:val="0"/>
      <w:marBottom w:val="0"/>
      <w:divBdr>
        <w:top w:val="none" w:sz="0" w:space="0" w:color="auto"/>
        <w:left w:val="none" w:sz="0" w:space="0" w:color="auto"/>
        <w:bottom w:val="none" w:sz="0" w:space="0" w:color="auto"/>
        <w:right w:val="none" w:sz="0" w:space="0" w:color="auto"/>
      </w:divBdr>
    </w:div>
    <w:div w:id="464931768">
      <w:bodyDiv w:val="1"/>
      <w:marLeft w:val="0"/>
      <w:marRight w:val="0"/>
      <w:marTop w:val="0"/>
      <w:marBottom w:val="0"/>
      <w:divBdr>
        <w:top w:val="none" w:sz="0" w:space="0" w:color="auto"/>
        <w:left w:val="none" w:sz="0" w:space="0" w:color="auto"/>
        <w:bottom w:val="none" w:sz="0" w:space="0" w:color="auto"/>
        <w:right w:val="none" w:sz="0" w:space="0" w:color="auto"/>
      </w:divBdr>
    </w:div>
    <w:div w:id="465398296">
      <w:bodyDiv w:val="1"/>
      <w:marLeft w:val="0"/>
      <w:marRight w:val="0"/>
      <w:marTop w:val="0"/>
      <w:marBottom w:val="0"/>
      <w:divBdr>
        <w:top w:val="none" w:sz="0" w:space="0" w:color="auto"/>
        <w:left w:val="none" w:sz="0" w:space="0" w:color="auto"/>
        <w:bottom w:val="none" w:sz="0" w:space="0" w:color="auto"/>
        <w:right w:val="none" w:sz="0" w:space="0" w:color="auto"/>
      </w:divBdr>
    </w:div>
    <w:div w:id="466048003">
      <w:bodyDiv w:val="1"/>
      <w:marLeft w:val="0"/>
      <w:marRight w:val="0"/>
      <w:marTop w:val="0"/>
      <w:marBottom w:val="0"/>
      <w:divBdr>
        <w:top w:val="none" w:sz="0" w:space="0" w:color="auto"/>
        <w:left w:val="none" w:sz="0" w:space="0" w:color="auto"/>
        <w:bottom w:val="none" w:sz="0" w:space="0" w:color="auto"/>
        <w:right w:val="none" w:sz="0" w:space="0" w:color="auto"/>
      </w:divBdr>
    </w:div>
    <w:div w:id="466357104">
      <w:bodyDiv w:val="1"/>
      <w:marLeft w:val="0"/>
      <w:marRight w:val="0"/>
      <w:marTop w:val="0"/>
      <w:marBottom w:val="0"/>
      <w:divBdr>
        <w:top w:val="none" w:sz="0" w:space="0" w:color="auto"/>
        <w:left w:val="none" w:sz="0" w:space="0" w:color="auto"/>
        <w:bottom w:val="none" w:sz="0" w:space="0" w:color="auto"/>
        <w:right w:val="none" w:sz="0" w:space="0" w:color="auto"/>
      </w:divBdr>
    </w:div>
    <w:div w:id="467168757">
      <w:bodyDiv w:val="1"/>
      <w:marLeft w:val="0"/>
      <w:marRight w:val="0"/>
      <w:marTop w:val="0"/>
      <w:marBottom w:val="0"/>
      <w:divBdr>
        <w:top w:val="none" w:sz="0" w:space="0" w:color="auto"/>
        <w:left w:val="none" w:sz="0" w:space="0" w:color="auto"/>
        <w:bottom w:val="none" w:sz="0" w:space="0" w:color="auto"/>
        <w:right w:val="none" w:sz="0" w:space="0" w:color="auto"/>
      </w:divBdr>
    </w:div>
    <w:div w:id="467629504">
      <w:bodyDiv w:val="1"/>
      <w:marLeft w:val="0"/>
      <w:marRight w:val="0"/>
      <w:marTop w:val="0"/>
      <w:marBottom w:val="0"/>
      <w:divBdr>
        <w:top w:val="none" w:sz="0" w:space="0" w:color="auto"/>
        <w:left w:val="none" w:sz="0" w:space="0" w:color="auto"/>
        <w:bottom w:val="none" w:sz="0" w:space="0" w:color="auto"/>
        <w:right w:val="none" w:sz="0" w:space="0" w:color="auto"/>
      </w:divBdr>
    </w:div>
    <w:div w:id="468474348">
      <w:bodyDiv w:val="1"/>
      <w:marLeft w:val="0"/>
      <w:marRight w:val="0"/>
      <w:marTop w:val="0"/>
      <w:marBottom w:val="0"/>
      <w:divBdr>
        <w:top w:val="none" w:sz="0" w:space="0" w:color="auto"/>
        <w:left w:val="none" w:sz="0" w:space="0" w:color="auto"/>
        <w:bottom w:val="none" w:sz="0" w:space="0" w:color="auto"/>
        <w:right w:val="none" w:sz="0" w:space="0" w:color="auto"/>
      </w:divBdr>
    </w:div>
    <w:div w:id="469052229">
      <w:bodyDiv w:val="1"/>
      <w:marLeft w:val="0"/>
      <w:marRight w:val="0"/>
      <w:marTop w:val="0"/>
      <w:marBottom w:val="0"/>
      <w:divBdr>
        <w:top w:val="none" w:sz="0" w:space="0" w:color="auto"/>
        <w:left w:val="none" w:sz="0" w:space="0" w:color="auto"/>
        <w:bottom w:val="none" w:sz="0" w:space="0" w:color="auto"/>
        <w:right w:val="none" w:sz="0" w:space="0" w:color="auto"/>
      </w:divBdr>
    </w:div>
    <w:div w:id="470514609">
      <w:bodyDiv w:val="1"/>
      <w:marLeft w:val="0"/>
      <w:marRight w:val="0"/>
      <w:marTop w:val="0"/>
      <w:marBottom w:val="0"/>
      <w:divBdr>
        <w:top w:val="none" w:sz="0" w:space="0" w:color="auto"/>
        <w:left w:val="none" w:sz="0" w:space="0" w:color="auto"/>
        <w:bottom w:val="none" w:sz="0" w:space="0" w:color="auto"/>
        <w:right w:val="none" w:sz="0" w:space="0" w:color="auto"/>
      </w:divBdr>
    </w:div>
    <w:div w:id="471138502">
      <w:bodyDiv w:val="1"/>
      <w:marLeft w:val="0"/>
      <w:marRight w:val="0"/>
      <w:marTop w:val="0"/>
      <w:marBottom w:val="0"/>
      <w:divBdr>
        <w:top w:val="none" w:sz="0" w:space="0" w:color="auto"/>
        <w:left w:val="none" w:sz="0" w:space="0" w:color="auto"/>
        <w:bottom w:val="none" w:sz="0" w:space="0" w:color="auto"/>
        <w:right w:val="none" w:sz="0" w:space="0" w:color="auto"/>
      </w:divBdr>
    </w:div>
    <w:div w:id="471286425">
      <w:bodyDiv w:val="1"/>
      <w:marLeft w:val="0"/>
      <w:marRight w:val="0"/>
      <w:marTop w:val="0"/>
      <w:marBottom w:val="0"/>
      <w:divBdr>
        <w:top w:val="none" w:sz="0" w:space="0" w:color="auto"/>
        <w:left w:val="none" w:sz="0" w:space="0" w:color="auto"/>
        <w:bottom w:val="none" w:sz="0" w:space="0" w:color="auto"/>
        <w:right w:val="none" w:sz="0" w:space="0" w:color="auto"/>
      </w:divBdr>
    </w:div>
    <w:div w:id="471797751">
      <w:bodyDiv w:val="1"/>
      <w:marLeft w:val="0"/>
      <w:marRight w:val="0"/>
      <w:marTop w:val="0"/>
      <w:marBottom w:val="0"/>
      <w:divBdr>
        <w:top w:val="none" w:sz="0" w:space="0" w:color="auto"/>
        <w:left w:val="none" w:sz="0" w:space="0" w:color="auto"/>
        <w:bottom w:val="none" w:sz="0" w:space="0" w:color="auto"/>
        <w:right w:val="none" w:sz="0" w:space="0" w:color="auto"/>
      </w:divBdr>
    </w:div>
    <w:div w:id="472215051">
      <w:bodyDiv w:val="1"/>
      <w:marLeft w:val="0"/>
      <w:marRight w:val="0"/>
      <w:marTop w:val="0"/>
      <w:marBottom w:val="0"/>
      <w:divBdr>
        <w:top w:val="none" w:sz="0" w:space="0" w:color="auto"/>
        <w:left w:val="none" w:sz="0" w:space="0" w:color="auto"/>
        <w:bottom w:val="none" w:sz="0" w:space="0" w:color="auto"/>
        <w:right w:val="none" w:sz="0" w:space="0" w:color="auto"/>
      </w:divBdr>
    </w:div>
    <w:div w:id="474025730">
      <w:bodyDiv w:val="1"/>
      <w:marLeft w:val="0"/>
      <w:marRight w:val="0"/>
      <w:marTop w:val="0"/>
      <w:marBottom w:val="0"/>
      <w:divBdr>
        <w:top w:val="none" w:sz="0" w:space="0" w:color="auto"/>
        <w:left w:val="none" w:sz="0" w:space="0" w:color="auto"/>
        <w:bottom w:val="none" w:sz="0" w:space="0" w:color="auto"/>
        <w:right w:val="none" w:sz="0" w:space="0" w:color="auto"/>
      </w:divBdr>
    </w:div>
    <w:div w:id="474027468">
      <w:bodyDiv w:val="1"/>
      <w:marLeft w:val="0"/>
      <w:marRight w:val="0"/>
      <w:marTop w:val="0"/>
      <w:marBottom w:val="0"/>
      <w:divBdr>
        <w:top w:val="none" w:sz="0" w:space="0" w:color="auto"/>
        <w:left w:val="none" w:sz="0" w:space="0" w:color="auto"/>
        <w:bottom w:val="none" w:sz="0" w:space="0" w:color="auto"/>
        <w:right w:val="none" w:sz="0" w:space="0" w:color="auto"/>
      </w:divBdr>
      <w:divsChild>
        <w:div w:id="31732202">
          <w:marLeft w:val="0"/>
          <w:marRight w:val="0"/>
          <w:marTop w:val="0"/>
          <w:marBottom w:val="0"/>
          <w:divBdr>
            <w:top w:val="none" w:sz="0" w:space="0" w:color="auto"/>
            <w:left w:val="none" w:sz="0" w:space="0" w:color="auto"/>
            <w:bottom w:val="none" w:sz="0" w:space="0" w:color="auto"/>
            <w:right w:val="none" w:sz="0" w:space="0" w:color="auto"/>
          </w:divBdr>
        </w:div>
        <w:div w:id="64568449">
          <w:marLeft w:val="0"/>
          <w:marRight w:val="0"/>
          <w:marTop w:val="0"/>
          <w:marBottom w:val="0"/>
          <w:divBdr>
            <w:top w:val="none" w:sz="0" w:space="0" w:color="auto"/>
            <w:left w:val="none" w:sz="0" w:space="0" w:color="auto"/>
            <w:bottom w:val="none" w:sz="0" w:space="0" w:color="auto"/>
            <w:right w:val="none" w:sz="0" w:space="0" w:color="auto"/>
          </w:divBdr>
        </w:div>
        <w:div w:id="89475139">
          <w:marLeft w:val="0"/>
          <w:marRight w:val="0"/>
          <w:marTop w:val="0"/>
          <w:marBottom w:val="0"/>
          <w:divBdr>
            <w:top w:val="none" w:sz="0" w:space="0" w:color="auto"/>
            <w:left w:val="none" w:sz="0" w:space="0" w:color="auto"/>
            <w:bottom w:val="none" w:sz="0" w:space="0" w:color="auto"/>
            <w:right w:val="none" w:sz="0" w:space="0" w:color="auto"/>
          </w:divBdr>
        </w:div>
        <w:div w:id="96682250">
          <w:marLeft w:val="0"/>
          <w:marRight w:val="0"/>
          <w:marTop w:val="0"/>
          <w:marBottom w:val="0"/>
          <w:divBdr>
            <w:top w:val="none" w:sz="0" w:space="0" w:color="auto"/>
            <w:left w:val="none" w:sz="0" w:space="0" w:color="auto"/>
            <w:bottom w:val="none" w:sz="0" w:space="0" w:color="auto"/>
            <w:right w:val="none" w:sz="0" w:space="0" w:color="auto"/>
          </w:divBdr>
        </w:div>
        <w:div w:id="140579835">
          <w:marLeft w:val="0"/>
          <w:marRight w:val="0"/>
          <w:marTop w:val="0"/>
          <w:marBottom w:val="0"/>
          <w:divBdr>
            <w:top w:val="none" w:sz="0" w:space="0" w:color="auto"/>
            <w:left w:val="none" w:sz="0" w:space="0" w:color="auto"/>
            <w:bottom w:val="none" w:sz="0" w:space="0" w:color="auto"/>
            <w:right w:val="none" w:sz="0" w:space="0" w:color="auto"/>
          </w:divBdr>
        </w:div>
        <w:div w:id="202523816">
          <w:marLeft w:val="0"/>
          <w:marRight w:val="0"/>
          <w:marTop w:val="0"/>
          <w:marBottom w:val="0"/>
          <w:divBdr>
            <w:top w:val="none" w:sz="0" w:space="0" w:color="auto"/>
            <w:left w:val="none" w:sz="0" w:space="0" w:color="auto"/>
            <w:bottom w:val="none" w:sz="0" w:space="0" w:color="auto"/>
            <w:right w:val="none" w:sz="0" w:space="0" w:color="auto"/>
          </w:divBdr>
        </w:div>
        <w:div w:id="239338664">
          <w:marLeft w:val="0"/>
          <w:marRight w:val="0"/>
          <w:marTop w:val="0"/>
          <w:marBottom w:val="0"/>
          <w:divBdr>
            <w:top w:val="none" w:sz="0" w:space="0" w:color="auto"/>
            <w:left w:val="none" w:sz="0" w:space="0" w:color="auto"/>
            <w:bottom w:val="none" w:sz="0" w:space="0" w:color="auto"/>
            <w:right w:val="none" w:sz="0" w:space="0" w:color="auto"/>
          </w:divBdr>
        </w:div>
        <w:div w:id="396633517">
          <w:marLeft w:val="0"/>
          <w:marRight w:val="0"/>
          <w:marTop w:val="0"/>
          <w:marBottom w:val="0"/>
          <w:divBdr>
            <w:top w:val="none" w:sz="0" w:space="0" w:color="auto"/>
            <w:left w:val="none" w:sz="0" w:space="0" w:color="auto"/>
            <w:bottom w:val="none" w:sz="0" w:space="0" w:color="auto"/>
            <w:right w:val="none" w:sz="0" w:space="0" w:color="auto"/>
          </w:divBdr>
        </w:div>
        <w:div w:id="429620055">
          <w:marLeft w:val="0"/>
          <w:marRight w:val="0"/>
          <w:marTop w:val="0"/>
          <w:marBottom w:val="0"/>
          <w:divBdr>
            <w:top w:val="none" w:sz="0" w:space="0" w:color="auto"/>
            <w:left w:val="none" w:sz="0" w:space="0" w:color="auto"/>
            <w:bottom w:val="none" w:sz="0" w:space="0" w:color="auto"/>
            <w:right w:val="none" w:sz="0" w:space="0" w:color="auto"/>
          </w:divBdr>
        </w:div>
        <w:div w:id="523521199">
          <w:marLeft w:val="0"/>
          <w:marRight w:val="0"/>
          <w:marTop w:val="0"/>
          <w:marBottom w:val="0"/>
          <w:divBdr>
            <w:top w:val="none" w:sz="0" w:space="0" w:color="auto"/>
            <w:left w:val="none" w:sz="0" w:space="0" w:color="auto"/>
            <w:bottom w:val="none" w:sz="0" w:space="0" w:color="auto"/>
            <w:right w:val="none" w:sz="0" w:space="0" w:color="auto"/>
          </w:divBdr>
        </w:div>
        <w:div w:id="594283881">
          <w:marLeft w:val="0"/>
          <w:marRight w:val="0"/>
          <w:marTop w:val="0"/>
          <w:marBottom w:val="0"/>
          <w:divBdr>
            <w:top w:val="none" w:sz="0" w:space="0" w:color="auto"/>
            <w:left w:val="none" w:sz="0" w:space="0" w:color="auto"/>
            <w:bottom w:val="none" w:sz="0" w:space="0" w:color="auto"/>
            <w:right w:val="none" w:sz="0" w:space="0" w:color="auto"/>
          </w:divBdr>
        </w:div>
        <w:div w:id="669215081">
          <w:marLeft w:val="0"/>
          <w:marRight w:val="0"/>
          <w:marTop w:val="0"/>
          <w:marBottom w:val="0"/>
          <w:divBdr>
            <w:top w:val="none" w:sz="0" w:space="0" w:color="auto"/>
            <w:left w:val="none" w:sz="0" w:space="0" w:color="auto"/>
            <w:bottom w:val="none" w:sz="0" w:space="0" w:color="auto"/>
            <w:right w:val="none" w:sz="0" w:space="0" w:color="auto"/>
          </w:divBdr>
        </w:div>
        <w:div w:id="673991408">
          <w:marLeft w:val="0"/>
          <w:marRight w:val="0"/>
          <w:marTop w:val="0"/>
          <w:marBottom w:val="0"/>
          <w:divBdr>
            <w:top w:val="none" w:sz="0" w:space="0" w:color="auto"/>
            <w:left w:val="none" w:sz="0" w:space="0" w:color="auto"/>
            <w:bottom w:val="none" w:sz="0" w:space="0" w:color="auto"/>
            <w:right w:val="none" w:sz="0" w:space="0" w:color="auto"/>
          </w:divBdr>
        </w:div>
        <w:div w:id="707801797">
          <w:marLeft w:val="0"/>
          <w:marRight w:val="0"/>
          <w:marTop w:val="0"/>
          <w:marBottom w:val="0"/>
          <w:divBdr>
            <w:top w:val="none" w:sz="0" w:space="0" w:color="auto"/>
            <w:left w:val="none" w:sz="0" w:space="0" w:color="auto"/>
            <w:bottom w:val="none" w:sz="0" w:space="0" w:color="auto"/>
            <w:right w:val="none" w:sz="0" w:space="0" w:color="auto"/>
          </w:divBdr>
        </w:div>
        <w:div w:id="710152715">
          <w:marLeft w:val="0"/>
          <w:marRight w:val="0"/>
          <w:marTop w:val="0"/>
          <w:marBottom w:val="0"/>
          <w:divBdr>
            <w:top w:val="none" w:sz="0" w:space="0" w:color="auto"/>
            <w:left w:val="none" w:sz="0" w:space="0" w:color="auto"/>
            <w:bottom w:val="none" w:sz="0" w:space="0" w:color="auto"/>
            <w:right w:val="none" w:sz="0" w:space="0" w:color="auto"/>
          </w:divBdr>
        </w:div>
        <w:div w:id="719859478">
          <w:marLeft w:val="0"/>
          <w:marRight w:val="0"/>
          <w:marTop w:val="0"/>
          <w:marBottom w:val="0"/>
          <w:divBdr>
            <w:top w:val="none" w:sz="0" w:space="0" w:color="auto"/>
            <w:left w:val="none" w:sz="0" w:space="0" w:color="auto"/>
            <w:bottom w:val="none" w:sz="0" w:space="0" w:color="auto"/>
            <w:right w:val="none" w:sz="0" w:space="0" w:color="auto"/>
          </w:divBdr>
        </w:div>
        <w:div w:id="794520002">
          <w:marLeft w:val="0"/>
          <w:marRight w:val="0"/>
          <w:marTop w:val="0"/>
          <w:marBottom w:val="0"/>
          <w:divBdr>
            <w:top w:val="none" w:sz="0" w:space="0" w:color="auto"/>
            <w:left w:val="none" w:sz="0" w:space="0" w:color="auto"/>
            <w:bottom w:val="none" w:sz="0" w:space="0" w:color="auto"/>
            <w:right w:val="none" w:sz="0" w:space="0" w:color="auto"/>
          </w:divBdr>
        </w:div>
        <w:div w:id="810249861">
          <w:marLeft w:val="0"/>
          <w:marRight w:val="0"/>
          <w:marTop w:val="0"/>
          <w:marBottom w:val="0"/>
          <w:divBdr>
            <w:top w:val="none" w:sz="0" w:space="0" w:color="auto"/>
            <w:left w:val="none" w:sz="0" w:space="0" w:color="auto"/>
            <w:bottom w:val="none" w:sz="0" w:space="0" w:color="auto"/>
            <w:right w:val="none" w:sz="0" w:space="0" w:color="auto"/>
          </w:divBdr>
        </w:div>
        <w:div w:id="843671550">
          <w:marLeft w:val="0"/>
          <w:marRight w:val="0"/>
          <w:marTop w:val="0"/>
          <w:marBottom w:val="0"/>
          <w:divBdr>
            <w:top w:val="none" w:sz="0" w:space="0" w:color="auto"/>
            <w:left w:val="none" w:sz="0" w:space="0" w:color="auto"/>
            <w:bottom w:val="none" w:sz="0" w:space="0" w:color="auto"/>
            <w:right w:val="none" w:sz="0" w:space="0" w:color="auto"/>
          </w:divBdr>
        </w:div>
        <w:div w:id="844786533">
          <w:marLeft w:val="0"/>
          <w:marRight w:val="0"/>
          <w:marTop w:val="0"/>
          <w:marBottom w:val="0"/>
          <w:divBdr>
            <w:top w:val="none" w:sz="0" w:space="0" w:color="auto"/>
            <w:left w:val="none" w:sz="0" w:space="0" w:color="auto"/>
            <w:bottom w:val="none" w:sz="0" w:space="0" w:color="auto"/>
            <w:right w:val="none" w:sz="0" w:space="0" w:color="auto"/>
          </w:divBdr>
        </w:div>
        <w:div w:id="852378732">
          <w:marLeft w:val="0"/>
          <w:marRight w:val="0"/>
          <w:marTop w:val="0"/>
          <w:marBottom w:val="0"/>
          <w:divBdr>
            <w:top w:val="none" w:sz="0" w:space="0" w:color="auto"/>
            <w:left w:val="none" w:sz="0" w:space="0" w:color="auto"/>
            <w:bottom w:val="none" w:sz="0" w:space="0" w:color="auto"/>
            <w:right w:val="none" w:sz="0" w:space="0" w:color="auto"/>
          </w:divBdr>
        </w:div>
        <w:div w:id="909538434">
          <w:marLeft w:val="0"/>
          <w:marRight w:val="0"/>
          <w:marTop w:val="0"/>
          <w:marBottom w:val="0"/>
          <w:divBdr>
            <w:top w:val="none" w:sz="0" w:space="0" w:color="auto"/>
            <w:left w:val="none" w:sz="0" w:space="0" w:color="auto"/>
            <w:bottom w:val="none" w:sz="0" w:space="0" w:color="auto"/>
            <w:right w:val="none" w:sz="0" w:space="0" w:color="auto"/>
          </w:divBdr>
        </w:div>
        <w:div w:id="977226246">
          <w:marLeft w:val="0"/>
          <w:marRight w:val="0"/>
          <w:marTop w:val="0"/>
          <w:marBottom w:val="0"/>
          <w:divBdr>
            <w:top w:val="none" w:sz="0" w:space="0" w:color="auto"/>
            <w:left w:val="none" w:sz="0" w:space="0" w:color="auto"/>
            <w:bottom w:val="none" w:sz="0" w:space="0" w:color="auto"/>
            <w:right w:val="none" w:sz="0" w:space="0" w:color="auto"/>
          </w:divBdr>
        </w:div>
        <w:div w:id="1001660104">
          <w:marLeft w:val="0"/>
          <w:marRight w:val="0"/>
          <w:marTop w:val="0"/>
          <w:marBottom w:val="0"/>
          <w:divBdr>
            <w:top w:val="none" w:sz="0" w:space="0" w:color="auto"/>
            <w:left w:val="none" w:sz="0" w:space="0" w:color="auto"/>
            <w:bottom w:val="none" w:sz="0" w:space="0" w:color="auto"/>
            <w:right w:val="none" w:sz="0" w:space="0" w:color="auto"/>
          </w:divBdr>
        </w:div>
        <w:div w:id="1023477738">
          <w:marLeft w:val="0"/>
          <w:marRight w:val="0"/>
          <w:marTop w:val="0"/>
          <w:marBottom w:val="0"/>
          <w:divBdr>
            <w:top w:val="none" w:sz="0" w:space="0" w:color="auto"/>
            <w:left w:val="none" w:sz="0" w:space="0" w:color="auto"/>
            <w:bottom w:val="none" w:sz="0" w:space="0" w:color="auto"/>
            <w:right w:val="none" w:sz="0" w:space="0" w:color="auto"/>
          </w:divBdr>
        </w:div>
        <w:div w:id="1046023766">
          <w:marLeft w:val="0"/>
          <w:marRight w:val="0"/>
          <w:marTop w:val="0"/>
          <w:marBottom w:val="0"/>
          <w:divBdr>
            <w:top w:val="none" w:sz="0" w:space="0" w:color="auto"/>
            <w:left w:val="none" w:sz="0" w:space="0" w:color="auto"/>
            <w:bottom w:val="none" w:sz="0" w:space="0" w:color="auto"/>
            <w:right w:val="none" w:sz="0" w:space="0" w:color="auto"/>
          </w:divBdr>
        </w:div>
        <w:div w:id="1084764437">
          <w:marLeft w:val="0"/>
          <w:marRight w:val="0"/>
          <w:marTop w:val="0"/>
          <w:marBottom w:val="0"/>
          <w:divBdr>
            <w:top w:val="none" w:sz="0" w:space="0" w:color="auto"/>
            <w:left w:val="none" w:sz="0" w:space="0" w:color="auto"/>
            <w:bottom w:val="none" w:sz="0" w:space="0" w:color="auto"/>
            <w:right w:val="none" w:sz="0" w:space="0" w:color="auto"/>
          </w:divBdr>
        </w:div>
        <w:div w:id="1125778363">
          <w:marLeft w:val="0"/>
          <w:marRight w:val="0"/>
          <w:marTop w:val="0"/>
          <w:marBottom w:val="0"/>
          <w:divBdr>
            <w:top w:val="none" w:sz="0" w:space="0" w:color="auto"/>
            <w:left w:val="none" w:sz="0" w:space="0" w:color="auto"/>
            <w:bottom w:val="none" w:sz="0" w:space="0" w:color="auto"/>
            <w:right w:val="none" w:sz="0" w:space="0" w:color="auto"/>
          </w:divBdr>
        </w:div>
        <w:div w:id="1144857941">
          <w:marLeft w:val="0"/>
          <w:marRight w:val="0"/>
          <w:marTop w:val="0"/>
          <w:marBottom w:val="0"/>
          <w:divBdr>
            <w:top w:val="none" w:sz="0" w:space="0" w:color="auto"/>
            <w:left w:val="none" w:sz="0" w:space="0" w:color="auto"/>
            <w:bottom w:val="none" w:sz="0" w:space="0" w:color="auto"/>
            <w:right w:val="none" w:sz="0" w:space="0" w:color="auto"/>
          </w:divBdr>
        </w:div>
        <w:div w:id="1154105248">
          <w:marLeft w:val="0"/>
          <w:marRight w:val="0"/>
          <w:marTop w:val="0"/>
          <w:marBottom w:val="0"/>
          <w:divBdr>
            <w:top w:val="none" w:sz="0" w:space="0" w:color="auto"/>
            <w:left w:val="none" w:sz="0" w:space="0" w:color="auto"/>
            <w:bottom w:val="none" w:sz="0" w:space="0" w:color="auto"/>
            <w:right w:val="none" w:sz="0" w:space="0" w:color="auto"/>
          </w:divBdr>
        </w:div>
        <w:div w:id="1284993970">
          <w:marLeft w:val="0"/>
          <w:marRight w:val="0"/>
          <w:marTop w:val="0"/>
          <w:marBottom w:val="0"/>
          <w:divBdr>
            <w:top w:val="none" w:sz="0" w:space="0" w:color="auto"/>
            <w:left w:val="none" w:sz="0" w:space="0" w:color="auto"/>
            <w:bottom w:val="none" w:sz="0" w:space="0" w:color="auto"/>
            <w:right w:val="none" w:sz="0" w:space="0" w:color="auto"/>
          </w:divBdr>
        </w:div>
        <w:div w:id="1308245380">
          <w:marLeft w:val="0"/>
          <w:marRight w:val="0"/>
          <w:marTop w:val="0"/>
          <w:marBottom w:val="0"/>
          <w:divBdr>
            <w:top w:val="none" w:sz="0" w:space="0" w:color="auto"/>
            <w:left w:val="none" w:sz="0" w:space="0" w:color="auto"/>
            <w:bottom w:val="none" w:sz="0" w:space="0" w:color="auto"/>
            <w:right w:val="none" w:sz="0" w:space="0" w:color="auto"/>
          </w:divBdr>
        </w:div>
        <w:div w:id="1342581252">
          <w:marLeft w:val="0"/>
          <w:marRight w:val="0"/>
          <w:marTop w:val="0"/>
          <w:marBottom w:val="0"/>
          <w:divBdr>
            <w:top w:val="none" w:sz="0" w:space="0" w:color="auto"/>
            <w:left w:val="none" w:sz="0" w:space="0" w:color="auto"/>
            <w:bottom w:val="none" w:sz="0" w:space="0" w:color="auto"/>
            <w:right w:val="none" w:sz="0" w:space="0" w:color="auto"/>
          </w:divBdr>
        </w:div>
        <w:div w:id="1354577058">
          <w:marLeft w:val="0"/>
          <w:marRight w:val="0"/>
          <w:marTop w:val="0"/>
          <w:marBottom w:val="0"/>
          <w:divBdr>
            <w:top w:val="none" w:sz="0" w:space="0" w:color="auto"/>
            <w:left w:val="none" w:sz="0" w:space="0" w:color="auto"/>
            <w:bottom w:val="none" w:sz="0" w:space="0" w:color="auto"/>
            <w:right w:val="none" w:sz="0" w:space="0" w:color="auto"/>
          </w:divBdr>
        </w:div>
        <w:div w:id="1382633190">
          <w:marLeft w:val="0"/>
          <w:marRight w:val="0"/>
          <w:marTop w:val="0"/>
          <w:marBottom w:val="0"/>
          <w:divBdr>
            <w:top w:val="none" w:sz="0" w:space="0" w:color="auto"/>
            <w:left w:val="none" w:sz="0" w:space="0" w:color="auto"/>
            <w:bottom w:val="none" w:sz="0" w:space="0" w:color="auto"/>
            <w:right w:val="none" w:sz="0" w:space="0" w:color="auto"/>
          </w:divBdr>
        </w:div>
        <w:div w:id="1399981156">
          <w:marLeft w:val="0"/>
          <w:marRight w:val="0"/>
          <w:marTop w:val="0"/>
          <w:marBottom w:val="0"/>
          <w:divBdr>
            <w:top w:val="none" w:sz="0" w:space="0" w:color="auto"/>
            <w:left w:val="none" w:sz="0" w:space="0" w:color="auto"/>
            <w:bottom w:val="none" w:sz="0" w:space="0" w:color="auto"/>
            <w:right w:val="none" w:sz="0" w:space="0" w:color="auto"/>
          </w:divBdr>
        </w:div>
        <w:div w:id="1538198124">
          <w:marLeft w:val="0"/>
          <w:marRight w:val="0"/>
          <w:marTop w:val="0"/>
          <w:marBottom w:val="0"/>
          <w:divBdr>
            <w:top w:val="none" w:sz="0" w:space="0" w:color="auto"/>
            <w:left w:val="none" w:sz="0" w:space="0" w:color="auto"/>
            <w:bottom w:val="none" w:sz="0" w:space="0" w:color="auto"/>
            <w:right w:val="none" w:sz="0" w:space="0" w:color="auto"/>
          </w:divBdr>
        </w:div>
        <w:div w:id="1572617165">
          <w:marLeft w:val="0"/>
          <w:marRight w:val="0"/>
          <w:marTop w:val="0"/>
          <w:marBottom w:val="0"/>
          <w:divBdr>
            <w:top w:val="none" w:sz="0" w:space="0" w:color="auto"/>
            <w:left w:val="none" w:sz="0" w:space="0" w:color="auto"/>
            <w:bottom w:val="none" w:sz="0" w:space="0" w:color="auto"/>
            <w:right w:val="none" w:sz="0" w:space="0" w:color="auto"/>
          </w:divBdr>
        </w:div>
        <w:div w:id="1631203504">
          <w:marLeft w:val="0"/>
          <w:marRight w:val="0"/>
          <w:marTop w:val="0"/>
          <w:marBottom w:val="0"/>
          <w:divBdr>
            <w:top w:val="none" w:sz="0" w:space="0" w:color="auto"/>
            <w:left w:val="none" w:sz="0" w:space="0" w:color="auto"/>
            <w:bottom w:val="none" w:sz="0" w:space="0" w:color="auto"/>
            <w:right w:val="none" w:sz="0" w:space="0" w:color="auto"/>
          </w:divBdr>
        </w:div>
        <w:div w:id="1715109491">
          <w:marLeft w:val="0"/>
          <w:marRight w:val="0"/>
          <w:marTop w:val="0"/>
          <w:marBottom w:val="0"/>
          <w:divBdr>
            <w:top w:val="none" w:sz="0" w:space="0" w:color="auto"/>
            <w:left w:val="none" w:sz="0" w:space="0" w:color="auto"/>
            <w:bottom w:val="none" w:sz="0" w:space="0" w:color="auto"/>
            <w:right w:val="none" w:sz="0" w:space="0" w:color="auto"/>
          </w:divBdr>
        </w:div>
        <w:div w:id="1738627207">
          <w:marLeft w:val="0"/>
          <w:marRight w:val="0"/>
          <w:marTop w:val="0"/>
          <w:marBottom w:val="0"/>
          <w:divBdr>
            <w:top w:val="none" w:sz="0" w:space="0" w:color="auto"/>
            <w:left w:val="none" w:sz="0" w:space="0" w:color="auto"/>
            <w:bottom w:val="none" w:sz="0" w:space="0" w:color="auto"/>
            <w:right w:val="none" w:sz="0" w:space="0" w:color="auto"/>
          </w:divBdr>
        </w:div>
        <w:div w:id="1788045449">
          <w:marLeft w:val="0"/>
          <w:marRight w:val="0"/>
          <w:marTop w:val="0"/>
          <w:marBottom w:val="0"/>
          <w:divBdr>
            <w:top w:val="none" w:sz="0" w:space="0" w:color="auto"/>
            <w:left w:val="none" w:sz="0" w:space="0" w:color="auto"/>
            <w:bottom w:val="none" w:sz="0" w:space="0" w:color="auto"/>
            <w:right w:val="none" w:sz="0" w:space="0" w:color="auto"/>
          </w:divBdr>
        </w:div>
        <w:div w:id="1794513816">
          <w:marLeft w:val="0"/>
          <w:marRight w:val="0"/>
          <w:marTop w:val="0"/>
          <w:marBottom w:val="0"/>
          <w:divBdr>
            <w:top w:val="none" w:sz="0" w:space="0" w:color="auto"/>
            <w:left w:val="none" w:sz="0" w:space="0" w:color="auto"/>
            <w:bottom w:val="none" w:sz="0" w:space="0" w:color="auto"/>
            <w:right w:val="none" w:sz="0" w:space="0" w:color="auto"/>
          </w:divBdr>
        </w:div>
        <w:div w:id="1826582220">
          <w:marLeft w:val="0"/>
          <w:marRight w:val="0"/>
          <w:marTop w:val="0"/>
          <w:marBottom w:val="0"/>
          <w:divBdr>
            <w:top w:val="none" w:sz="0" w:space="0" w:color="auto"/>
            <w:left w:val="none" w:sz="0" w:space="0" w:color="auto"/>
            <w:bottom w:val="none" w:sz="0" w:space="0" w:color="auto"/>
            <w:right w:val="none" w:sz="0" w:space="0" w:color="auto"/>
          </w:divBdr>
        </w:div>
        <w:div w:id="1867324205">
          <w:marLeft w:val="0"/>
          <w:marRight w:val="0"/>
          <w:marTop w:val="0"/>
          <w:marBottom w:val="0"/>
          <w:divBdr>
            <w:top w:val="none" w:sz="0" w:space="0" w:color="auto"/>
            <w:left w:val="none" w:sz="0" w:space="0" w:color="auto"/>
            <w:bottom w:val="none" w:sz="0" w:space="0" w:color="auto"/>
            <w:right w:val="none" w:sz="0" w:space="0" w:color="auto"/>
          </w:divBdr>
        </w:div>
        <w:div w:id="1867863428">
          <w:marLeft w:val="0"/>
          <w:marRight w:val="0"/>
          <w:marTop w:val="0"/>
          <w:marBottom w:val="0"/>
          <w:divBdr>
            <w:top w:val="none" w:sz="0" w:space="0" w:color="auto"/>
            <w:left w:val="none" w:sz="0" w:space="0" w:color="auto"/>
            <w:bottom w:val="none" w:sz="0" w:space="0" w:color="auto"/>
            <w:right w:val="none" w:sz="0" w:space="0" w:color="auto"/>
          </w:divBdr>
        </w:div>
        <w:div w:id="1885940368">
          <w:marLeft w:val="0"/>
          <w:marRight w:val="0"/>
          <w:marTop w:val="0"/>
          <w:marBottom w:val="0"/>
          <w:divBdr>
            <w:top w:val="none" w:sz="0" w:space="0" w:color="auto"/>
            <w:left w:val="none" w:sz="0" w:space="0" w:color="auto"/>
            <w:bottom w:val="none" w:sz="0" w:space="0" w:color="auto"/>
            <w:right w:val="none" w:sz="0" w:space="0" w:color="auto"/>
          </w:divBdr>
        </w:div>
        <w:div w:id="1912233038">
          <w:marLeft w:val="0"/>
          <w:marRight w:val="0"/>
          <w:marTop w:val="0"/>
          <w:marBottom w:val="0"/>
          <w:divBdr>
            <w:top w:val="none" w:sz="0" w:space="0" w:color="auto"/>
            <w:left w:val="none" w:sz="0" w:space="0" w:color="auto"/>
            <w:bottom w:val="none" w:sz="0" w:space="0" w:color="auto"/>
            <w:right w:val="none" w:sz="0" w:space="0" w:color="auto"/>
          </w:divBdr>
        </w:div>
        <w:div w:id="1940479109">
          <w:marLeft w:val="0"/>
          <w:marRight w:val="0"/>
          <w:marTop w:val="0"/>
          <w:marBottom w:val="0"/>
          <w:divBdr>
            <w:top w:val="none" w:sz="0" w:space="0" w:color="auto"/>
            <w:left w:val="none" w:sz="0" w:space="0" w:color="auto"/>
            <w:bottom w:val="none" w:sz="0" w:space="0" w:color="auto"/>
            <w:right w:val="none" w:sz="0" w:space="0" w:color="auto"/>
          </w:divBdr>
        </w:div>
        <w:div w:id="1955021622">
          <w:marLeft w:val="0"/>
          <w:marRight w:val="0"/>
          <w:marTop w:val="0"/>
          <w:marBottom w:val="0"/>
          <w:divBdr>
            <w:top w:val="none" w:sz="0" w:space="0" w:color="auto"/>
            <w:left w:val="none" w:sz="0" w:space="0" w:color="auto"/>
            <w:bottom w:val="none" w:sz="0" w:space="0" w:color="auto"/>
            <w:right w:val="none" w:sz="0" w:space="0" w:color="auto"/>
          </w:divBdr>
        </w:div>
        <w:div w:id="1976644172">
          <w:marLeft w:val="0"/>
          <w:marRight w:val="0"/>
          <w:marTop w:val="0"/>
          <w:marBottom w:val="0"/>
          <w:divBdr>
            <w:top w:val="none" w:sz="0" w:space="0" w:color="auto"/>
            <w:left w:val="none" w:sz="0" w:space="0" w:color="auto"/>
            <w:bottom w:val="none" w:sz="0" w:space="0" w:color="auto"/>
            <w:right w:val="none" w:sz="0" w:space="0" w:color="auto"/>
          </w:divBdr>
        </w:div>
        <w:div w:id="1995451906">
          <w:marLeft w:val="0"/>
          <w:marRight w:val="0"/>
          <w:marTop w:val="0"/>
          <w:marBottom w:val="0"/>
          <w:divBdr>
            <w:top w:val="none" w:sz="0" w:space="0" w:color="auto"/>
            <w:left w:val="none" w:sz="0" w:space="0" w:color="auto"/>
            <w:bottom w:val="none" w:sz="0" w:space="0" w:color="auto"/>
            <w:right w:val="none" w:sz="0" w:space="0" w:color="auto"/>
          </w:divBdr>
        </w:div>
        <w:div w:id="1998454958">
          <w:marLeft w:val="0"/>
          <w:marRight w:val="0"/>
          <w:marTop w:val="0"/>
          <w:marBottom w:val="0"/>
          <w:divBdr>
            <w:top w:val="none" w:sz="0" w:space="0" w:color="auto"/>
            <w:left w:val="none" w:sz="0" w:space="0" w:color="auto"/>
            <w:bottom w:val="none" w:sz="0" w:space="0" w:color="auto"/>
            <w:right w:val="none" w:sz="0" w:space="0" w:color="auto"/>
          </w:divBdr>
        </w:div>
        <w:div w:id="2030448609">
          <w:marLeft w:val="0"/>
          <w:marRight w:val="0"/>
          <w:marTop w:val="0"/>
          <w:marBottom w:val="0"/>
          <w:divBdr>
            <w:top w:val="none" w:sz="0" w:space="0" w:color="auto"/>
            <w:left w:val="none" w:sz="0" w:space="0" w:color="auto"/>
            <w:bottom w:val="none" w:sz="0" w:space="0" w:color="auto"/>
            <w:right w:val="none" w:sz="0" w:space="0" w:color="auto"/>
          </w:divBdr>
        </w:div>
        <w:div w:id="2059040539">
          <w:marLeft w:val="0"/>
          <w:marRight w:val="0"/>
          <w:marTop w:val="0"/>
          <w:marBottom w:val="0"/>
          <w:divBdr>
            <w:top w:val="none" w:sz="0" w:space="0" w:color="auto"/>
            <w:left w:val="none" w:sz="0" w:space="0" w:color="auto"/>
            <w:bottom w:val="none" w:sz="0" w:space="0" w:color="auto"/>
            <w:right w:val="none" w:sz="0" w:space="0" w:color="auto"/>
          </w:divBdr>
        </w:div>
        <w:div w:id="2094931049">
          <w:marLeft w:val="0"/>
          <w:marRight w:val="0"/>
          <w:marTop w:val="0"/>
          <w:marBottom w:val="0"/>
          <w:divBdr>
            <w:top w:val="none" w:sz="0" w:space="0" w:color="auto"/>
            <w:left w:val="none" w:sz="0" w:space="0" w:color="auto"/>
            <w:bottom w:val="none" w:sz="0" w:space="0" w:color="auto"/>
            <w:right w:val="none" w:sz="0" w:space="0" w:color="auto"/>
          </w:divBdr>
        </w:div>
        <w:div w:id="2114937945">
          <w:marLeft w:val="0"/>
          <w:marRight w:val="0"/>
          <w:marTop w:val="0"/>
          <w:marBottom w:val="0"/>
          <w:divBdr>
            <w:top w:val="none" w:sz="0" w:space="0" w:color="auto"/>
            <w:left w:val="none" w:sz="0" w:space="0" w:color="auto"/>
            <w:bottom w:val="none" w:sz="0" w:space="0" w:color="auto"/>
            <w:right w:val="none" w:sz="0" w:space="0" w:color="auto"/>
          </w:divBdr>
        </w:div>
        <w:div w:id="2128959837">
          <w:marLeft w:val="0"/>
          <w:marRight w:val="0"/>
          <w:marTop w:val="0"/>
          <w:marBottom w:val="0"/>
          <w:divBdr>
            <w:top w:val="none" w:sz="0" w:space="0" w:color="auto"/>
            <w:left w:val="none" w:sz="0" w:space="0" w:color="auto"/>
            <w:bottom w:val="none" w:sz="0" w:space="0" w:color="auto"/>
            <w:right w:val="none" w:sz="0" w:space="0" w:color="auto"/>
          </w:divBdr>
        </w:div>
        <w:div w:id="2142185830">
          <w:marLeft w:val="0"/>
          <w:marRight w:val="0"/>
          <w:marTop w:val="0"/>
          <w:marBottom w:val="0"/>
          <w:divBdr>
            <w:top w:val="none" w:sz="0" w:space="0" w:color="auto"/>
            <w:left w:val="none" w:sz="0" w:space="0" w:color="auto"/>
            <w:bottom w:val="none" w:sz="0" w:space="0" w:color="auto"/>
            <w:right w:val="none" w:sz="0" w:space="0" w:color="auto"/>
          </w:divBdr>
        </w:div>
      </w:divsChild>
    </w:div>
    <w:div w:id="474764699">
      <w:bodyDiv w:val="1"/>
      <w:marLeft w:val="0"/>
      <w:marRight w:val="0"/>
      <w:marTop w:val="0"/>
      <w:marBottom w:val="0"/>
      <w:divBdr>
        <w:top w:val="none" w:sz="0" w:space="0" w:color="auto"/>
        <w:left w:val="none" w:sz="0" w:space="0" w:color="auto"/>
        <w:bottom w:val="none" w:sz="0" w:space="0" w:color="auto"/>
        <w:right w:val="none" w:sz="0" w:space="0" w:color="auto"/>
      </w:divBdr>
    </w:div>
    <w:div w:id="474883176">
      <w:bodyDiv w:val="1"/>
      <w:marLeft w:val="0"/>
      <w:marRight w:val="0"/>
      <w:marTop w:val="0"/>
      <w:marBottom w:val="0"/>
      <w:divBdr>
        <w:top w:val="none" w:sz="0" w:space="0" w:color="auto"/>
        <w:left w:val="none" w:sz="0" w:space="0" w:color="auto"/>
        <w:bottom w:val="none" w:sz="0" w:space="0" w:color="auto"/>
        <w:right w:val="none" w:sz="0" w:space="0" w:color="auto"/>
      </w:divBdr>
    </w:div>
    <w:div w:id="475606749">
      <w:bodyDiv w:val="1"/>
      <w:marLeft w:val="0"/>
      <w:marRight w:val="0"/>
      <w:marTop w:val="0"/>
      <w:marBottom w:val="0"/>
      <w:divBdr>
        <w:top w:val="none" w:sz="0" w:space="0" w:color="auto"/>
        <w:left w:val="none" w:sz="0" w:space="0" w:color="auto"/>
        <w:bottom w:val="none" w:sz="0" w:space="0" w:color="auto"/>
        <w:right w:val="none" w:sz="0" w:space="0" w:color="auto"/>
      </w:divBdr>
    </w:div>
    <w:div w:id="477916904">
      <w:bodyDiv w:val="1"/>
      <w:marLeft w:val="0"/>
      <w:marRight w:val="0"/>
      <w:marTop w:val="0"/>
      <w:marBottom w:val="0"/>
      <w:divBdr>
        <w:top w:val="none" w:sz="0" w:space="0" w:color="auto"/>
        <w:left w:val="none" w:sz="0" w:space="0" w:color="auto"/>
        <w:bottom w:val="none" w:sz="0" w:space="0" w:color="auto"/>
        <w:right w:val="none" w:sz="0" w:space="0" w:color="auto"/>
      </w:divBdr>
    </w:div>
    <w:div w:id="478883777">
      <w:bodyDiv w:val="1"/>
      <w:marLeft w:val="0"/>
      <w:marRight w:val="0"/>
      <w:marTop w:val="0"/>
      <w:marBottom w:val="0"/>
      <w:divBdr>
        <w:top w:val="none" w:sz="0" w:space="0" w:color="auto"/>
        <w:left w:val="none" w:sz="0" w:space="0" w:color="auto"/>
        <w:bottom w:val="none" w:sz="0" w:space="0" w:color="auto"/>
        <w:right w:val="none" w:sz="0" w:space="0" w:color="auto"/>
      </w:divBdr>
    </w:div>
    <w:div w:id="479082502">
      <w:bodyDiv w:val="1"/>
      <w:marLeft w:val="0"/>
      <w:marRight w:val="0"/>
      <w:marTop w:val="0"/>
      <w:marBottom w:val="0"/>
      <w:divBdr>
        <w:top w:val="none" w:sz="0" w:space="0" w:color="auto"/>
        <w:left w:val="none" w:sz="0" w:space="0" w:color="auto"/>
        <w:bottom w:val="none" w:sz="0" w:space="0" w:color="auto"/>
        <w:right w:val="none" w:sz="0" w:space="0" w:color="auto"/>
      </w:divBdr>
    </w:div>
    <w:div w:id="479152649">
      <w:bodyDiv w:val="1"/>
      <w:marLeft w:val="0"/>
      <w:marRight w:val="0"/>
      <w:marTop w:val="0"/>
      <w:marBottom w:val="0"/>
      <w:divBdr>
        <w:top w:val="none" w:sz="0" w:space="0" w:color="auto"/>
        <w:left w:val="none" w:sz="0" w:space="0" w:color="auto"/>
        <w:bottom w:val="none" w:sz="0" w:space="0" w:color="auto"/>
        <w:right w:val="none" w:sz="0" w:space="0" w:color="auto"/>
      </w:divBdr>
    </w:div>
    <w:div w:id="480083059">
      <w:bodyDiv w:val="1"/>
      <w:marLeft w:val="0"/>
      <w:marRight w:val="0"/>
      <w:marTop w:val="0"/>
      <w:marBottom w:val="0"/>
      <w:divBdr>
        <w:top w:val="none" w:sz="0" w:space="0" w:color="auto"/>
        <w:left w:val="none" w:sz="0" w:space="0" w:color="auto"/>
        <w:bottom w:val="none" w:sz="0" w:space="0" w:color="auto"/>
        <w:right w:val="none" w:sz="0" w:space="0" w:color="auto"/>
      </w:divBdr>
    </w:div>
    <w:div w:id="482820569">
      <w:bodyDiv w:val="1"/>
      <w:marLeft w:val="0"/>
      <w:marRight w:val="0"/>
      <w:marTop w:val="0"/>
      <w:marBottom w:val="0"/>
      <w:divBdr>
        <w:top w:val="none" w:sz="0" w:space="0" w:color="auto"/>
        <w:left w:val="none" w:sz="0" w:space="0" w:color="auto"/>
        <w:bottom w:val="none" w:sz="0" w:space="0" w:color="auto"/>
        <w:right w:val="none" w:sz="0" w:space="0" w:color="auto"/>
      </w:divBdr>
    </w:div>
    <w:div w:id="482966517">
      <w:bodyDiv w:val="1"/>
      <w:marLeft w:val="0"/>
      <w:marRight w:val="0"/>
      <w:marTop w:val="0"/>
      <w:marBottom w:val="0"/>
      <w:divBdr>
        <w:top w:val="none" w:sz="0" w:space="0" w:color="auto"/>
        <w:left w:val="none" w:sz="0" w:space="0" w:color="auto"/>
        <w:bottom w:val="none" w:sz="0" w:space="0" w:color="auto"/>
        <w:right w:val="none" w:sz="0" w:space="0" w:color="auto"/>
      </w:divBdr>
    </w:div>
    <w:div w:id="483009278">
      <w:bodyDiv w:val="1"/>
      <w:marLeft w:val="0"/>
      <w:marRight w:val="0"/>
      <w:marTop w:val="0"/>
      <w:marBottom w:val="0"/>
      <w:divBdr>
        <w:top w:val="none" w:sz="0" w:space="0" w:color="auto"/>
        <w:left w:val="none" w:sz="0" w:space="0" w:color="auto"/>
        <w:bottom w:val="none" w:sz="0" w:space="0" w:color="auto"/>
        <w:right w:val="none" w:sz="0" w:space="0" w:color="auto"/>
      </w:divBdr>
    </w:div>
    <w:div w:id="483158907">
      <w:bodyDiv w:val="1"/>
      <w:marLeft w:val="0"/>
      <w:marRight w:val="0"/>
      <w:marTop w:val="0"/>
      <w:marBottom w:val="0"/>
      <w:divBdr>
        <w:top w:val="none" w:sz="0" w:space="0" w:color="auto"/>
        <w:left w:val="none" w:sz="0" w:space="0" w:color="auto"/>
        <w:bottom w:val="none" w:sz="0" w:space="0" w:color="auto"/>
        <w:right w:val="none" w:sz="0" w:space="0" w:color="auto"/>
      </w:divBdr>
    </w:div>
    <w:div w:id="483663607">
      <w:bodyDiv w:val="1"/>
      <w:marLeft w:val="0"/>
      <w:marRight w:val="0"/>
      <w:marTop w:val="0"/>
      <w:marBottom w:val="0"/>
      <w:divBdr>
        <w:top w:val="none" w:sz="0" w:space="0" w:color="auto"/>
        <w:left w:val="none" w:sz="0" w:space="0" w:color="auto"/>
        <w:bottom w:val="none" w:sz="0" w:space="0" w:color="auto"/>
        <w:right w:val="none" w:sz="0" w:space="0" w:color="auto"/>
      </w:divBdr>
    </w:div>
    <w:div w:id="484206114">
      <w:bodyDiv w:val="1"/>
      <w:marLeft w:val="0"/>
      <w:marRight w:val="0"/>
      <w:marTop w:val="0"/>
      <w:marBottom w:val="0"/>
      <w:divBdr>
        <w:top w:val="none" w:sz="0" w:space="0" w:color="auto"/>
        <w:left w:val="none" w:sz="0" w:space="0" w:color="auto"/>
        <w:bottom w:val="none" w:sz="0" w:space="0" w:color="auto"/>
        <w:right w:val="none" w:sz="0" w:space="0" w:color="auto"/>
      </w:divBdr>
    </w:div>
    <w:div w:id="484470879">
      <w:bodyDiv w:val="1"/>
      <w:marLeft w:val="0"/>
      <w:marRight w:val="0"/>
      <w:marTop w:val="0"/>
      <w:marBottom w:val="0"/>
      <w:divBdr>
        <w:top w:val="none" w:sz="0" w:space="0" w:color="auto"/>
        <w:left w:val="none" w:sz="0" w:space="0" w:color="auto"/>
        <w:bottom w:val="none" w:sz="0" w:space="0" w:color="auto"/>
        <w:right w:val="none" w:sz="0" w:space="0" w:color="auto"/>
      </w:divBdr>
    </w:div>
    <w:div w:id="486870044">
      <w:bodyDiv w:val="1"/>
      <w:marLeft w:val="0"/>
      <w:marRight w:val="0"/>
      <w:marTop w:val="0"/>
      <w:marBottom w:val="0"/>
      <w:divBdr>
        <w:top w:val="none" w:sz="0" w:space="0" w:color="auto"/>
        <w:left w:val="none" w:sz="0" w:space="0" w:color="auto"/>
        <w:bottom w:val="none" w:sz="0" w:space="0" w:color="auto"/>
        <w:right w:val="none" w:sz="0" w:space="0" w:color="auto"/>
      </w:divBdr>
    </w:div>
    <w:div w:id="487870398">
      <w:bodyDiv w:val="1"/>
      <w:marLeft w:val="0"/>
      <w:marRight w:val="0"/>
      <w:marTop w:val="0"/>
      <w:marBottom w:val="0"/>
      <w:divBdr>
        <w:top w:val="none" w:sz="0" w:space="0" w:color="auto"/>
        <w:left w:val="none" w:sz="0" w:space="0" w:color="auto"/>
        <w:bottom w:val="none" w:sz="0" w:space="0" w:color="auto"/>
        <w:right w:val="none" w:sz="0" w:space="0" w:color="auto"/>
      </w:divBdr>
    </w:div>
    <w:div w:id="489174870">
      <w:bodyDiv w:val="1"/>
      <w:marLeft w:val="0"/>
      <w:marRight w:val="0"/>
      <w:marTop w:val="0"/>
      <w:marBottom w:val="0"/>
      <w:divBdr>
        <w:top w:val="none" w:sz="0" w:space="0" w:color="auto"/>
        <w:left w:val="none" w:sz="0" w:space="0" w:color="auto"/>
        <w:bottom w:val="none" w:sz="0" w:space="0" w:color="auto"/>
        <w:right w:val="none" w:sz="0" w:space="0" w:color="auto"/>
      </w:divBdr>
    </w:div>
    <w:div w:id="492646358">
      <w:bodyDiv w:val="1"/>
      <w:marLeft w:val="0"/>
      <w:marRight w:val="0"/>
      <w:marTop w:val="0"/>
      <w:marBottom w:val="0"/>
      <w:divBdr>
        <w:top w:val="none" w:sz="0" w:space="0" w:color="auto"/>
        <w:left w:val="none" w:sz="0" w:space="0" w:color="auto"/>
        <w:bottom w:val="none" w:sz="0" w:space="0" w:color="auto"/>
        <w:right w:val="none" w:sz="0" w:space="0" w:color="auto"/>
      </w:divBdr>
    </w:div>
    <w:div w:id="494565654">
      <w:bodyDiv w:val="1"/>
      <w:marLeft w:val="0"/>
      <w:marRight w:val="0"/>
      <w:marTop w:val="0"/>
      <w:marBottom w:val="0"/>
      <w:divBdr>
        <w:top w:val="none" w:sz="0" w:space="0" w:color="auto"/>
        <w:left w:val="none" w:sz="0" w:space="0" w:color="auto"/>
        <w:bottom w:val="none" w:sz="0" w:space="0" w:color="auto"/>
        <w:right w:val="none" w:sz="0" w:space="0" w:color="auto"/>
      </w:divBdr>
    </w:div>
    <w:div w:id="495001458">
      <w:bodyDiv w:val="1"/>
      <w:marLeft w:val="0"/>
      <w:marRight w:val="0"/>
      <w:marTop w:val="0"/>
      <w:marBottom w:val="0"/>
      <w:divBdr>
        <w:top w:val="none" w:sz="0" w:space="0" w:color="auto"/>
        <w:left w:val="none" w:sz="0" w:space="0" w:color="auto"/>
        <w:bottom w:val="none" w:sz="0" w:space="0" w:color="auto"/>
        <w:right w:val="none" w:sz="0" w:space="0" w:color="auto"/>
      </w:divBdr>
    </w:div>
    <w:div w:id="496187497">
      <w:bodyDiv w:val="1"/>
      <w:marLeft w:val="0"/>
      <w:marRight w:val="0"/>
      <w:marTop w:val="0"/>
      <w:marBottom w:val="0"/>
      <w:divBdr>
        <w:top w:val="none" w:sz="0" w:space="0" w:color="auto"/>
        <w:left w:val="none" w:sz="0" w:space="0" w:color="auto"/>
        <w:bottom w:val="none" w:sz="0" w:space="0" w:color="auto"/>
        <w:right w:val="none" w:sz="0" w:space="0" w:color="auto"/>
      </w:divBdr>
    </w:div>
    <w:div w:id="496582656">
      <w:bodyDiv w:val="1"/>
      <w:marLeft w:val="0"/>
      <w:marRight w:val="0"/>
      <w:marTop w:val="0"/>
      <w:marBottom w:val="0"/>
      <w:divBdr>
        <w:top w:val="none" w:sz="0" w:space="0" w:color="auto"/>
        <w:left w:val="none" w:sz="0" w:space="0" w:color="auto"/>
        <w:bottom w:val="none" w:sz="0" w:space="0" w:color="auto"/>
        <w:right w:val="none" w:sz="0" w:space="0" w:color="auto"/>
      </w:divBdr>
    </w:div>
    <w:div w:id="496655749">
      <w:bodyDiv w:val="1"/>
      <w:marLeft w:val="0"/>
      <w:marRight w:val="0"/>
      <w:marTop w:val="0"/>
      <w:marBottom w:val="0"/>
      <w:divBdr>
        <w:top w:val="none" w:sz="0" w:space="0" w:color="auto"/>
        <w:left w:val="none" w:sz="0" w:space="0" w:color="auto"/>
        <w:bottom w:val="none" w:sz="0" w:space="0" w:color="auto"/>
        <w:right w:val="none" w:sz="0" w:space="0" w:color="auto"/>
      </w:divBdr>
    </w:div>
    <w:div w:id="497383510">
      <w:bodyDiv w:val="1"/>
      <w:marLeft w:val="0"/>
      <w:marRight w:val="0"/>
      <w:marTop w:val="0"/>
      <w:marBottom w:val="0"/>
      <w:divBdr>
        <w:top w:val="none" w:sz="0" w:space="0" w:color="auto"/>
        <w:left w:val="none" w:sz="0" w:space="0" w:color="auto"/>
        <w:bottom w:val="none" w:sz="0" w:space="0" w:color="auto"/>
        <w:right w:val="none" w:sz="0" w:space="0" w:color="auto"/>
      </w:divBdr>
    </w:div>
    <w:div w:id="497580142">
      <w:bodyDiv w:val="1"/>
      <w:marLeft w:val="0"/>
      <w:marRight w:val="0"/>
      <w:marTop w:val="0"/>
      <w:marBottom w:val="0"/>
      <w:divBdr>
        <w:top w:val="none" w:sz="0" w:space="0" w:color="auto"/>
        <w:left w:val="none" w:sz="0" w:space="0" w:color="auto"/>
        <w:bottom w:val="none" w:sz="0" w:space="0" w:color="auto"/>
        <w:right w:val="none" w:sz="0" w:space="0" w:color="auto"/>
      </w:divBdr>
    </w:div>
    <w:div w:id="497883714">
      <w:bodyDiv w:val="1"/>
      <w:marLeft w:val="0"/>
      <w:marRight w:val="0"/>
      <w:marTop w:val="0"/>
      <w:marBottom w:val="0"/>
      <w:divBdr>
        <w:top w:val="none" w:sz="0" w:space="0" w:color="auto"/>
        <w:left w:val="none" w:sz="0" w:space="0" w:color="auto"/>
        <w:bottom w:val="none" w:sz="0" w:space="0" w:color="auto"/>
        <w:right w:val="none" w:sz="0" w:space="0" w:color="auto"/>
      </w:divBdr>
    </w:div>
    <w:div w:id="499661300">
      <w:bodyDiv w:val="1"/>
      <w:marLeft w:val="0"/>
      <w:marRight w:val="0"/>
      <w:marTop w:val="0"/>
      <w:marBottom w:val="0"/>
      <w:divBdr>
        <w:top w:val="none" w:sz="0" w:space="0" w:color="auto"/>
        <w:left w:val="none" w:sz="0" w:space="0" w:color="auto"/>
        <w:bottom w:val="none" w:sz="0" w:space="0" w:color="auto"/>
        <w:right w:val="none" w:sz="0" w:space="0" w:color="auto"/>
      </w:divBdr>
    </w:div>
    <w:div w:id="499975958">
      <w:bodyDiv w:val="1"/>
      <w:marLeft w:val="0"/>
      <w:marRight w:val="0"/>
      <w:marTop w:val="0"/>
      <w:marBottom w:val="0"/>
      <w:divBdr>
        <w:top w:val="none" w:sz="0" w:space="0" w:color="auto"/>
        <w:left w:val="none" w:sz="0" w:space="0" w:color="auto"/>
        <w:bottom w:val="none" w:sz="0" w:space="0" w:color="auto"/>
        <w:right w:val="none" w:sz="0" w:space="0" w:color="auto"/>
      </w:divBdr>
    </w:div>
    <w:div w:id="500197391">
      <w:bodyDiv w:val="1"/>
      <w:marLeft w:val="0"/>
      <w:marRight w:val="0"/>
      <w:marTop w:val="0"/>
      <w:marBottom w:val="0"/>
      <w:divBdr>
        <w:top w:val="none" w:sz="0" w:space="0" w:color="auto"/>
        <w:left w:val="none" w:sz="0" w:space="0" w:color="auto"/>
        <w:bottom w:val="none" w:sz="0" w:space="0" w:color="auto"/>
        <w:right w:val="none" w:sz="0" w:space="0" w:color="auto"/>
      </w:divBdr>
    </w:div>
    <w:div w:id="501238087">
      <w:bodyDiv w:val="1"/>
      <w:marLeft w:val="0"/>
      <w:marRight w:val="0"/>
      <w:marTop w:val="0"/>
      <w:marBottom w:val="0"/>
      <w:divBdr>
        <w:top w:val="none" w:sz="0" w:space="0" w:color="auto"/>
        <w:left w:val="none" w:sz="0" w:space="0" w:color="auto"/>
        <w:bottom w:val="none" w:sz="0" w:space="0" w:color="auto"/>
        <w:right w:val="none" w:sz="0" w:space="0" w:color="auto"/>
      </w:divBdr>
    </w:div>
    <w:div w:id="501507915">
      <w:bodyDiv w:val="1"/>
      <w:marLeft w:val="0"/>
      <w:marRight w:val="0"/>
      <w:marTop w:val="0"/>
      <w:marBottom w:val="0"/>
      <w:divBdr>
        <w:top w:val="none" w:sz="0" w:space="0" w:color="auto"/>
        <w:left w:val="none" w:sz="0" w:space="0" w:color="auto"/>
        <w:bottom w:val="none" w:sz="0" w:space="0" w:color="auto"/>
        <w:right w:val="none" w:sz="0" w:space="0" w:color="auto"/>
      </w:divBdr>
    </w:div>
    <w:div w:id="502666023">
      <w:bodyDiv w:val="1"/>
      <w:marLeft w:val="0"/>
      <w:marRight w:val="0"/>
      <w:marTop w:val="0"/>
      <w:marBottom w:val="0"/>
      <w:divBdr>
        <w:top w:val="none" w:sz="0" w:space="0" w:color="auto"/>
        <w:left w:val="none" w:sz="0" w:space="0" w:color="auto"/>
        <w:bottom w:val="none" w:sz="0" w:space="0" w:color="auto"/>
        <w:right w:val="none" w:sz="0" w:space="0" w:color="auto"/>
      </w:divBdr>
    </w:div>
    <w:div w:id="504128241">
      <w:bodyDiv w:val="1"/>
      <w:marLeft w:val="0"/>
      <w:marRight w:val="0"/>
      <w:marTop w:val="0"/>
      <w:marBottom w:val="0"/>
      <w:divBdr>
        <w:top w:val="none" w:sz="0" w:space="0" w:color="auto"/>
        <w:left w:val="none" w:sz="0" w:space="0" w:color="auto"/>
        <w:bottom w:val="none" w:sz="0" w:space="0" w:color="auto"/>
        <w:right w:val="none" w:sz="0" w:space="0" w:color="auto"/>
      </w:divBdr>
    </w:div>
    <w:div w:id="506597440">
      <w:bodyDiv w:val="1"/>
      <w:marLeft w:val="0"/>
      <w:marRight w:val="0"/>
      <w:marTop w:val="0"/>
      <w:marBottom w:val="0"/>
      <w:divBdr>
        <w:top w:val="none" w:sz="0" w:space="0" w:color="auto"/>
        <w:left w:val="none" w:sz="0" w:space="0" w:color="auto"/>
        <w:bottom w:val="none" w:sz="0" w:space="0" w:color="auto"/>
        <w:right w:val="none" w:sz="0" w:space="0" w:color="auto"/>
      </w:divBdr>
    </w:div>
    <w:div w:id="507915266">
      <w:bodyDiv w:val="1"/>
      <w:marLeft w:val="0"/>
      <w:marRight w:val="0"/>
      <w:marTop w:val="0"/>
      <w:marBottom w:val="0"/>
      <w:divBdr>
        <w:top w:val="none" w:sz="0" w:space="0" w:color="auto"/>
        <w:left w:val="none" w:sz="0" w:space="0" w:color="auto"/>
        <w:bottom w:val="none" w:sz="0" w:space="0" w:color="auto"/>
        <w:right w:val="none" w:sz="0" w:space="0" w:color="auto"/>
      </w:divBdr>
    </w:div>
    <w:div w:id="508374568">
      <w:bodyDiv w:val="1"/>
      <w:marLeft w:val="0"/>
      <w:marRight w:val="0"/>
      <w:marTop w:val="0"/>
      <w:marBottom w:val="0"/>
      <w:divBdr>
        <w:top w:val="none" w:sz="0" w:space="0" w:color="auto"/>
        <w:left w:val="none" w:sz="0" w:space="0" w:color="auto"/>
        <w:bottom w:val="none" w:sz="0" w:space="0" w:color="auto"/>
        <w:right w:val="none" w:sz="0" w:space="0" w:color="auto"/>
      </w:divBdr>
    </w:div>
    <w:div w:id="509487584">
      <w:bodyDiv w:val="1"/>
      <w:marLeft w:val="0"/>
      <w:marRight w:val="0"/>
      <w:marTop w:val="0"/>
      <w:marBottom w:val="0"/>
      <w:divBdr>
        <w:top w:val="none" w:sz="0" w:space="0" w:color="auto"/>
        <w:left w:val="none" w:sz="0" w:space="0" w:color="auto"/>
        <w:bottom w:val="none" w:sz="0" w:space="0" w:color="auto"/>
        <w:right w:val="none" w:sz="0" w:space="0" w:color="auto"/>
      </w:divBdr>
    </w:div>
    <w:div w:id="509805179">
      <w:bodyDiv w:val="1"/>
      <w:marLeft w:val="0"/>
      <w:marRight w:val="0"/>
      <w:marTop w:val="0"/>
      <w:marBottom w:val="0"/>
      <w:divBdr>
        <w:top w:val="none" w:sz="0" w:space="0" w:color="auto"/>
        <w:left w:val="none" w:sz="0" w:space="0" w:color="auto"/>
        <w:bottom w:val="none" w:sz="0" w:space="0" w:color="auto"/>
        <w:right w:val="none" w:sz="0" w:space="0" w:color="auto"/>
      </w:divBdr>
    </w:div>
    <w:div w:id="510265246">
      <w:bodyDiv w:val="1"/>
      <w:marLeft w:val="0"/>
      <w:marRight w:val="0"/>
      <w:marTop w:val="0"/>
      <w:marBottom w:val="0"/>
      <w:divBdr>
        <w:top w:val="none" w:sz="0" w:space="0" w:color="auto"/>
        <w:left w:val="none" w:sz="0" w:space="0" w:color="auto"/>
        <w:bottom w:val="none" w:sz="0" w:space="0" w:color="auto"/>
        <w:right w:val="none" w:sz="0" w:space="0" w:color="auto"/>
      </w:divBdr>
    </w:div>
    <w:div w:id="512301903">
      <w:bodyDiv w:val="1"/>
      <w:marLeft w:val="0"/>
      <w:marRight w:val="0"/>
      <w:marTop w:val="0"/>
      <w:marBottom w:val="0"/>
      <w:divBdr>
        <w:top w:val="none" w:sz="0" w:space="0" w:color="auto"/>
        <w:left w:val="none" w:sz="0" w:space="0" w:color="auto"/>
        <w:bottom w:val="none" w:sz="0" w:space="0" w:color="auto"/>
        <w:right w:val="none" w:sz="0" w:space="0" w:color="auto"/>
      </w:divBdr>
    </w:div>
    <w:div w:id="513111032">
      <w:bodyDiv w:val="1"/>
      <w:marLeft w:val="0"/>
      <w:marRight w:val="0"/>
      <w:marTop w:val="0"/>
      <w:marBottom w:val="0"/>
      <w:divBdr>
        <w:top w:val="none" w:sz="0" w:space="0" w:color="auto"/>
        <w:left w:val="none" w:sz="0" w:space="0" w:color="auto"/>
        <w:bottom w:val="none" w:sz="0" w:space="0" w:color="auto"/>
        <w:right w:val="none" w:sz="0" w:space="0" w:color="auto"/>
      </w:divBdr>
    </w:div>
    <w:div w:id="515116479">
      <w:bodyDiv w:val="1"/>
      <w:marLeft w:val="0"/>
      <w:marRight w:val="0"/>
      <w:marTop w:val="0"/>
      <w:marBottom w:val="0"/>
      <w:divBdr>
        <w:top w:val="none" w:sz="0" w:space="0" w:color="auto"/>
        <w:left w:val="none" w:sz="0" w:space="0" w:color="auto"/>
        <w:bottom w:val="none" w:sz="0" w:space="0" w:color="auto"/>
        <w:right w:val="none" w:sz="0" w:space="0" w:color="auto"/>
      </w:divBdr>
    </w:div>
    <w:div w:id="515850204">
      <w:bodyDiv w:val="1"/>
      <w:marLeft w:val="0"/>
      <w:marRight w:val="0"/>
      <w:marTop w:val="0"/>
      <w:marBottom w:val="0"/>
      <w:divBdr>
        <w:top w:val="none" w:sz="0" w:space="0" w:color="auto"/>
        <w:left w:val="none" w:sz="0" w:space="0" w:color="auto"/>
        <w:bottom w:val="none" w:sz="0" w:space="0" w:color="auto"/>
        <w:right w:val="none" w:sz="0" w:space="0" w:color="auto"/>
      </w:divBdr>
    </w:div>
    <w:div w:id="515995262">
      <w:bodyDiv w:val="1"/>
      <w:marLeft w:val="0"/>
      <w:marRight w:val="0"/>
      <w:marTop w:val="0"/>
      <w:marBottom w:val="0"/>
      <w:divBdr>
        <w:top w:val="none" w:sz="0" w:space="0" w:color="auto"/>
        <w:left w:val="none" w:sz="0" w:space="0" w:color="auto"/>
        <w:bottom w:val="none" w:sz="0" w:space="0" w:color="auto"/>
        <w:right w:val="none" w:sz="0" w:space="0" w:color="auto"/>
      </w:divBdr>
    </w:div>
    <w:div w:id="516846135">
      <w:bodyDiv w:val="1"/>
      <w:marLeft w:val="0"/>
      <w:marRight w:val="0"/>
      <w:marTop w:val="0"/>
      <w:marBottom w:val="0"/>
      <w:divBdr>
        <w:top w:val="none" w:sz="0" w:space="0" w:color="auto"/>
        <w:left w:val="none" w:sz="0" w:space="0" w:color="auto"/>
        <w:bottom w:val="none" w:sz="0" w:space="0" w:color="auto"/>
        <w:right w:val="none" w:sz="0" w:space="0" w:color="auto"/>
      </w:divBdr>
    </w:div>
    <w:div w:id="516849480">
      <w:bodyDiv w:val="1"/>
      <w:marLeft w:val="0"/>
      <w:marRight w:val="0"/>
      <w:marTop w:val="0"/>
      <w:marBottom w:val="0"/>
      <w:divBdr>
        <w:top w:val="none" w:sz="0" w:space="0" w:color="auto"/>
        <w:left w:val="none" w:sz="0" w:space="0" w:color="auto"/>
        <w:bottom w:val="none" w:sz="0" w:space="0" w:color="auto"/>
        <w:right w:val="none" w:sz="0" w:space="0" w:color="auto"/>
      </w:divBdr>
    </w:div>
    <w:div w:id="516965918">
      <w:bodyDiv w:val="1"/>
      <w:marLeft w:val="0"/>
      <w:marRight w:val="0"/>
      <w:marTop w:val="0"/>
      <w:marBottom w:val="0"/>
      <w:divBdr>
        <w:top w:val="none" w:sz="0" w:space="0" w:color="auto"/>
        <w:left w:val="none" w:sz="0" w:space="0" w:color="auto"/>
        <w:bottom w:val="none" w:sz="0" w:space="0" w:color="auto"/>
        <w:right w:val="none" w:sz="0" w:space="0" w:color="auto"/>
      </w:divBdr>
    </w:div>
    <w:div w:id="517163539">
      <w:bodyDiv w:val="1"/>
      <w:marLeft w:val="0"/>
      <w:marRight w:val="0"/>
      <w:marTop w:val="0"/>
      <w:marBottom w:val="0"/>
      <w:divBdr>
        <w:top w:val="none" w:sz="0" w:space="0" w:color="auto"/>
        <w:left w:val="none" w:sz="0" w:space="0" w:color="auto"/>
        <w:bottom w:val="none" w:sz="0" w:space="0" w:color="auto"/>
        <w:right w:val="none" w:sz="0" w:space="0" w:color="auto"/>
      </w:divBdr>
    </w:div>
    <w:div w:id="517544694">
      <w:bodyDiv w:val="1"/>
      <w:marLeft w:val="0"/>
      <w:marRight w:val="0"/>
      <w:marTop w:val="0"/>
      <w:marBottom w:val="0"/>
      <w:divBdr>
        <w:top w:val="none" w:sz="0" w:space="0" w:color="auto"/>
        <w:left w:val="none" w:sz="0" w:space="0" w:color="auto"/>
        <w:bottom w:val="none" w:sz="0" w:space="0" w:color="auto"/>
        <w:right w:val="none" w:sz="0" w:space="0" w:color="auto"/>
      </w:divBdr>
    </w:div>
    <w:div w:id="518931571">
      <w:bodyDiv w:val="1"/>
      <w:marLeft w:val="0"/>
      <w:marRight w:val="0"/>
      <w:marTop w:val="0"/>
      <w:marBottom w:val="0"/>
      <w:divBdr>
        <w:top w:val="none" w:sz="0" w:space="0" w:color="auto"/>
        <w:left w:val="none" w:sz="0" w:space="0" w:color="auto"/>
        <w:bottom w:val="none" w:sz="0" w:space="0" w:color="auto"/>
        <w:right w:val="none" w:sz="0" w:space="0" w:color="auto"/>
      </w:divBdr>
    </w:div>
    <w:div w:id="519205699">
      <w:bodyDiv w:val="1"/>
      <w:marLeft w:val="0"/>
      <w:marRight w:val="0"/>
      <w:marTop w:val="0"/>
      <w:marBottom w:val="0"/>
      <w:divBdr>
        <w:top w:val="none" w:sz="0" w:space="0" w:color="auto"/>
        <w:left w:val="none" w:sz="0" w:space="0" w:color="auto"/>
        <w:bottom w:val="none" w:sz="0" w:space="0" w:color="auto"/>
        <w:right w:val="none" w:sz="0" w:space="0" w:color="auto"/>
      </w:divBdr>
    </w:div>
    <w:div w:id="519396357">
      <w:bodyDiv w:val="1"/>
      <w:marLeft w:val="0"/>
      <w:marRight w:val="0"/>
      <w:marTop w:val="0"/>
      <w:marBottom w:val="0"/>
      <w:divBdr>
        <w:top w:val="none" w:sz="0" w:space="0" w:color="auto"/>
        <w:left w:val="none" w:sz="0" w:space="0" w:color="auto"/>
        <w:bottom w:val="none" w:sz="0" w:space="0" w:color="auto"/>
        <w:right w:val="none" w:sz="0" w:space="0" w:color="auto"/>
      </w:divBdr>
    </w:div>
    <w:div w:id="521163045">
      <w:bodyDiv w:val="1"/>
      <w:marLeft w:val="0"/>
      <w:marRight w:val="0"/>
      <w:marTop w:val="0"/>
      <w:marBottom w:val="0"/>
      <w:divBdr>
        <w:top w:val="none" w:sz="0" w:space="0" w:color="auto"/>
        <w:left w:val="none" w:sz="0" w:space="0" w:color="auto"/>
        <w:bottom w:val="none" w:sz="0" w:space="0" w:color="auto"/>
        <w:right w:val="none" w:sz="0" w:space="0" w:color="auto"/>
      </w:divBdr>
    </w:div>
    <w:div w:id="522593406">
      <w:bodyDiv w:val="1"/>
      <w:marLeft w:val="0"/>
      <w:marRight w:val="0"/>
      <w:marTop w:val="0"/>
      <w:marBottom w:val="0"/>
      <w:divBdr>
        <w:top w:val="none" w:sz="0" w:space="0" w:color="auto"/>
        <w:left w:val="none" w:sz="0" w:space="0" w:color="auto"/>
        <w:bottom w:val="none" w:sz="0" w:space="0" w:color="auto"/>
        <w:right w:val="none" w:sz="0" w:space="0" w:color="auto"/>
      </w:divBdr>
    </w:div>
    <w:div w:id="522746097">
      <w:bodyDiv w:val="1"/>
      <w:marLeft w:val="0"/>
      <w:marRight w:val="0"/>
      <w:marTop w:val="0"/>
      <w:marBottom w:val="0"/>
      <w:divBdr>
        <w:top w:val="none" w:sz="0" w:space="0" w:color="auto"/>
        <w:left w:val="none" w:sz="0" w:space="0" w:color="auto"/>
        <w:bottom w:val="none" w:sz="0" w:space="0" w:color="auto"/>
        <w:right w:val="none" w:sz="0" w:space="0" w:color="auto"/>
      </w:divBdr>
    </w:div>
    <w:div w:id="523639847">
      <w:bodyDiv w:val="1"/>
      <w:marLeft w:val="0"/>
      <w:marRight w:val="0"/>
      <w:marTop w:val="0"/>
      <w:marBottom w:val="0"/>
      <w:divBdr>
        <w:top w:val="none" w:sz="0" w:space="0" w:color="auto"/>
        <w:left w:val="none" w:sz="0" w:space="0" w:color="auto"/>
        <w:bottom w:val="none" w:sz="0" w:space="0" w:color="auto"/>
        <w:right w:val="none" w:sz="0" w:space="0" w:color="auto"/>
      </w:divBdr>
    </w:div>
    <w:div w:id="524633577">
      <w:bodyDiv w:val="1"/>
      <w:marLeft w:val="0"/>
      <w:marRight w:val="0"/>
      <w:marTop w:val="0"/>
      <w:marBottom w:val="0"/>
      <w:divBdr>
        <w:top w:val="none" w:sz="0" w:space="0" w:color="auto"/>
        <w:left w:val="none" w:sz="0" w:space="0" w:color="auto"/>
        <w:bottom w:val="none" w:sz="0" w:space="0" w:color="auto"/>
        <w:right w:val="none" w:sz="0" w:space="0" w:color="auto"/>
      </w:divBdr>
    </w:div>
    <w:div w:id="524712013">
      <w:bodyDiv w:val="1"/>
      <w:marLeft w:val="0"/>
      <w:marRight w:val="0"/>
      <w:marTop w:val="0"/>
      <w:marBottom w:val="0"/>
      <w:divBdr>
        <w:top w:val="none" w:sz="0" w:space="0" w:color="auto"/>
        <w:left w:val="none" w:sz="0" w:space="0" w:color="auto"/>
        <w:bottom w:val="none" w:sz="0" w:space="0" w:color="auto"/>
        <w:right w:val="none" w:sz="0" w:space="0" w:color="auto"/>
      </w:divBdr>
    </w:div>
    <w:div w:id="525216089">
      <w:bodyDiv w:val="1"/>
      <w:marLeft w:val="0"/>
      <w:marRight w:val="0"/>
      <w:marTop w:val="0"/>
      <w:marBottom w:val="0"/>
      <w:divBdr>
        <w:top w:val="none" w:sz="0" w:space="0" w:color="auto"/>
        <w:left w:val="none" w:sz="0" w:space="0" w:color="auto"/>
        <w:bottom w:val="none" w:sz="0" w:space="0" w:color="auto"/>
        <w:right w:val="none" w:sz="0" w:space="0" w:color="auto"/>
      </w:divBdr>
    </w:div>
    <w:div w:id="525413524">
      <w:bodyDiv w:val="1"/>
      <w:marLeft w:val="0"/>
      <w:marRight w:val="0"/>
      <w:marTop w:val="0"/>
      <w:marBottom w:val="0"/>
      <w:divBdr>
        <w:top w:val="none" w:sz="0" w:space="0" w:color="auto"/>
        <w:left w:val="none" w:sz="0" w:space="0" w:color="auto"/>
        <w:bottom w:val="none" w:sz="0" w:space="0" w:color="auto"/>
        <w:right w:val="none" w:sz="0" w:space="0" w:color="auto"/>
      </w:divBdr>
    </w:div>
    <w:div w:id="527253615">
      <w:bodyDiv w:val="1"/>
      <w:marLeft w:val="0"/>
      <w:marRight w:val="0"/>
      <w:marTop w:val="0"/>
      <w:marBottom w:val="0"/>
      <w:divBdr>
        <w:top w:val="none" w:sz="0" w:space="0" w:color="auto"/>
        <w:left w:val="none" w:sz="0" w:space="0" w:color="auto"/>
        <w:bottom w:val="none" w:sz="0" w:space="0" w:color="auto"/>
        <w:right w:val="none" w:sz="0" w:space="0" w:color="auto"/>
      </w:divBdr>
    </w:div>
    <w:div w:id="527372480">
      <w:bodyDiv w:val="1"/>
      <w:marLeft w:val="0"/>
      <w:marRight w:val="0"/>
      <w:marTop w:val="0"/>
      <w:marBottom w:val="0"/>
      <w:divBdr>
        <w:top w:val="none" w:sz="0" w:space="0" w:color="auto"/>
        <w:left w:val="none" w:sz="0" w:space="0" w:color="auto"/>
        <w:bottom w:val="none" w:sz="0" w:space="0" w:color="auto"/>
        <w:right w:val="none" w:sz="0" w:space="0" w:color="auto"/>
      </w:divBdr>
    </w:div>
    <w:div w:id="528101365">
      <w:bodyDiv w:val="1"/>
      <w:marLeft w:val="0"/>
      <w:marRight w:val="0"/>
      <w:marTop w:val="0"/>
      <w:marBottom w:val="0"/>
      <w:divBdr>
        <w:top w:val="none" w:sz="0" w:space="0" w:color="auto"/>
        <w:left w:val="none" w:sz="0" w:space="0" w:color="auto"/>
        <w:bottom w:val="none" w:sz="0" w:space="0" w:color="auto"/>
        <w:right w:val="none" w:sz="0" w:space="0" w:color="auto"/>
      </w:divBdr>
    </w:div>
    <w:div w:id="530387751">
      <w:bodyDiv w:val="1"/>
      <w:marLeft w:val="0"/>
      <w:marRight w:val="0"/>
      <w:marTop w:val="0"/>
      <w:marBottom w:val="0"/>
      <w:divBdr>
        <w:top w:val="none" w:sz="0" w:space="0" w:color="auto"/>
        <w:left w:val="none" w:sz="0" w:space="0" w:color="auto"/>
        <w:bottom w:val="none" w:sz="0" w:space="0" w:color="auto"/>
        <w:right w:val="none" w:sz="0" w:space="0" w:color="auto"/>
      </w:divBdr>
    </w:div>
    <w:div w:id="530920370">
      <w:bodyDiv w:val="1"/>
      <w:marLeft w:val="0"/>
      <w:marRight w:val="0"/>
      <w:marTop w:val="0"/>
      <w:marBottom w:val="0"/>
      <w:divBdr>
        <w:top w:val="none" w:sz="0" w:space="0" w:color="auto"/>
        <w:left w:val="none" w:sz="0" w:space="0" w:color="auto"/>
        <w:bottom w:val="none" w:sz="0" w:space="0" w:color="auto"/>
        <w:right w:val="none" w:sz="0" w:space="0" w:color="auto"/>
      </w:divBdr>
    </w:div>
    <w:div w:id="531116729">
      <w:bodyDiv w:val="1"/>
      <w:marLeft w:val="0"/>
      <w:marRight w:val="0"/>
      <w:marTop w:val="0"/>
      <w:marBottom w:val="0"/>
      <w:divBdr>
        <w:top w:val="none" w:sz="0" w:space="0" w:color="auto"/>
        <w:left w:val="none" w:sz="0" w:space="0" w:color="auto"/>
        <w:bottom w:val="none" w:sz="0" w:space="0" w:color="auto"/>
        <w:right w:val="none" w:sz="0" w:space="0" w:color="auto"/>
      </w:divBdr>
    </w:div>
    <w:div w:id="531118815">
      <w:bodyDiv w:val="1"/>
      <w:marLeft w:val="0"/>
      <w:marRight w:val="0"/>
      <w:marTop w:val="0"/>
      <w:marBottom w:val="0"/>
      <w:divBdr>
        <w:top w:val="none" w:sz="0" w:space="0" w:color="auto"/>
        <w:left w:val="none" w:sz="0" w:space="0" w:color="auto"/>
        <w:bottom w:val="none" w:sz="0" w:space="0" w:color="auto"/>
        <w:right w:val="none" w:sz="0" w:space="0" w:color="auto"/>
      </w:divBdr>
    </w:div>
    <w:div w:id="532303259">
      <w:bodyDiv w:val="1"/>
      <w:marLeft w:val="0"/>
      <w:marRight w:val="0"/>
      <w:marTop w:val="0"/>
      <w:marBottom w:val="0"/>
      <w:divBdr>
        <w:top w:val="none" w:sz="0" w:space="0" w:color="auto"/>
        <w:left w:val="none" w:sz="0" w:space="0" w:color="auto"/>
        <w:bottom w:val="none" w:sz="0" w:space="0" w:color="auto"/>
        <w:right w:val="none" w:sz="0" w:space="0" w:color="auto"/>
      </w:divBdr>
    </w:div>
    <w:div w:id="532353495">
      <w:bodyDiv w:val="1"/>
      <w:marLeft w:val="0"/>
      <w:marRight w:val="0"/>
      <w:marTop w:val="0"/>
      <w:marBottom w:val="0"/>
      <w:divBdr>
        <w:top w:val="none" w:sz="0" w:space="0" w:color="auto"/>
        <w:left w:val="none" w:sz="0" w:space="0" w:color="auto"/>
        <w:bottom w:val="none" w:sz="0" w:space="0" w:color="auto"/>
        <w:right w:val="none" w:sz="0" w:space="0" w:color="auto"/>
      </w:divBdr>
    </w:div>
    <w:div w:id="532503829">
      <w:bodyDiv w:val="1"/>
      <w:marLeft w:val="0"/>
      <w:marRight w:val="0"/>
      <w:marTop w:val="0"/>
      <w:marBottom w:val="0"/>
      <w:divBdr>
        <w:top w:val="none" w:sz="0" w:space="0" w:color="auto"/>
        <w:left w:val="none" w:sz="0" w:space="0" w:color="auto"/>
        <w:bottom w:val="none" w:sz="0" w:space="0" w:color="auto"/>
        <w:right w:val="none" w:sz="0" w:space="0" w:color="auto"/>
      </w:divBdr>
    </w:div>
    <w:div w:id="532693473">
      <w:bodyDiv w:val="1"/>
      <w:marLeft w:val="0"/>
      <w:marRight w:val="0"/>
      <w:marTop w:val="0"/>
      <w:marBottom w:val="0"/>
      <w:divBdr>
        <w:top w:val="none" w:sz="0" w:space="0" w:color="auto"/>
        <w:left w:val="none" w:sz="0" w:space="0" w:color="auto"/>
        <w:bottom w:val="none" w:sz="0" w:space="0" w:color="auto"/>
        <w:right w:val="none" w:sz="0" w:space="0" w:color="auto"/>
      </w:divBdr>
    </w:div>
    <w:div w:id="533612397">
      <w:bodyDiv w:val="1"/>
      <w:marLeft w:val="0"/>
      <w:marRight w:val="0"/>
      <w:marTop w:val="0"/>
      <w:marBottom w:val="0"/>
      <w:divBdr>
        <w:top w:val="none" w:sz="0" w:space="0" w:color="auto"/>
        <w:left w:val="none" w:sz="0" w:space="0" w:color="auto"/>
        <w:bottom w:val="none" w:sz="0" w:space="0" w:color="auto"/>
        <w:right w:val="none" w:sz="0" w:space="0" w:color="auto"/>
      </w:divBdr>
    </w:div>
    <w:div w:id="533616712">
      <w:bodyDiv w:val="1"/>
      <w:marLeft w:val="0"/>
      <w:marRight w:val="0"/>
      <w:marTop w:val="0"/>
      <w:marBottom w:val="0"/>
      <w:divBdr>
        <w:top w:val="none" w:sz="0" w:space="0" w:color="auto"/>
        <w:left w:val="none" w:sz="0" w:space="0" w:color="auto"/>
        <w:bottom w:val="none" w:sz="0" w:space="0" w:color="auto"/>
        <w:right w:val="none" w:sz="0" w:space="0" w:color="auto"/>
      </w:divBdr>
    </w:div>
    <w:div w:id="533733514">
      <w:bodyDiv w:val="1"/>
      <w:marLeft w:val="0"/>
      <w:marRight w:val="0"/>
      <w:marTop w:val="0"/>
      <w:marBottom w:val="0"/>
      <w:divBdr>
        <w:top w:val="none" w:sz="0" w:space="0" w:color="auto"/>
        <w:left w:val="none" w:sz="0" w:space="0" w:color="auto"/>
        <w:bottom w:val="none" w:sz="0" w:space="0" w:color="auto"/>
        <w:right w:val="none" w:sz="0" w:space="0" w:color="auto"/>
      </w:divBdr>
    </w:div>
    <w:div w:id="534272827">
      <w:bodyDiv w:val="1"/>
      <w:marLeft w:val="0"/>
      <w:marRight w:val="0"/>
      <w:marTop w:val="0"/>
      <w:marBottom w:val="0"/>
      <w:divBdr>
        <w:top w:val="none" w:sz="0" w:space="0" w:color="auto"/>
        <w:left w:val="none" w:sz="0" w:space="0" w:color="auto"/>
        <w:bottom w:val="none" w:sz="0" w:space="0" w:color="auto"/>
        <w:right w:val="none" w:sz="0" w:space="0" w:color="auto"/>
      </w:divBdr>
    </w:div>
    <w:div w:id="534390064">
      <w:bodyDiv w:val="1"/>
      <w:marLeft w:val="0"/>
      <w:marRight w:val="0"/>
      <w:marTop w:val="0"/>
      <w:marBottom w:val="0"/>
      <w:divBdr>
        <w:top w:val="none" w:sz="0" w:space="0" w:color="auto"/>
        <w:left w:val="none" w:sz="0" w:space="0" w:color="auto"/>
        <w:bottom w:val="none" w:sz="0" w:space="0" w:color="auto"/>
        <w:right w:val="none" w:sz="0" w:space="0" w:color="auto"/>
      </w:divBdr>
    </w:div>
    <w:div w:id="535194490">
      <w:bodyDiv w:val="1"/>
      <w:marLeft w:val="0"/>
      <w:marRight w:val="0"/>
      <w:marTop w:val="0"/>
      <w:marBottom w:val="0"/>
      <w:divBdr>
        <w:top w:val="none" w:sz="0" w:space="0" w:color="auto"/>
        <w:left w:val="none" w:sz="0" w:space="0" w:color="auto"/>
        <w:bottom w:val="none" w:sz="0" w:space="0" w:color="auto"/>
        <w:right w:val="none" w:sz="0" w:space="0" w:color="auto"/>
      </w:divBdr>
    </w:div>
    <w:div w:id="535585092">
      <w:bodyDiv w:val="1"/>
      <w:marLeft w:val="0"/>
      <w:marRight w:val="0"/>
      <w:marTop w:val="0"/>
      <w:marBottom w:val="0"/>
      <w:divBdr>
        <w:top w:val="none" w:sz="0" w:space="0" w:color="auto"/>
        <w:left w:val="none" w:sz="0" w:space="0" w:color="auto"/>
        <w:bottom w:val="none" w:sz="0" w:space="0" w:color="auto"/>
        <w:right w:val="none" w:sz="0" w:space="0" w:color="auto"/>
      </w:divBdr>
    </w:div>
    <w:div w:id="537620636">
      <w:bodyDiv w:val="1"/>
      <w:marLeft w:val="0"/>
      <w:marRight w:val="0"/>
      <w:marTop w:val="0"/>
      <w:marBottom w:val="0"/>
      <w:divBdr>
        <w:top w:val="none" w:sz="0" w:space="0" w:color="auto"/>
        <w:left w:val="none" w:sz="0" w:space="0" w:color="auto"/>
        <w:bottom w:val="none" w:sz="0" w:space="0" w:color="auto"/>
        <w:right w:val="none" w:sz="0" w:space="0" w:color="auto"/>
      </w:divBdr>
    </w:div>
    <w:div w:id="537739565">
      <w:bodyDiv w:val="1"/>
      <w:marLeft w:val="0"/>
      <w:marRight w:val="0"/>
      <w:marTop w:val="0"/>
      <w:marBottom w:val="0"/>
      <w:divBdr>
        <w:top w:val="none" w:sz="0" w:space="0" w:color="auto"/>
        <w:left w:val="none" w:sz="0" w:space="0" w:color="auto"/>
        <w:bottom w:val="none" w:sz="0" w:space="0" w:color="auto"/>
        <w:right w:val="none" w:sz="0" w:space="0" w:color="auto"/>
      </w:divBdr>
    </w:div>
    <w:div w:id="537937583">
      <w:bodyDiv w:val="1"/>
      <w:marLeft w:val="0"/>
      <w:marRight w:val="0"/>
      <w:marTop w:val="0"/>
      <w:marBottom w:val="0"/>
      <w:divBdr>
        <w:top w:val="none" w:sz="0" w:space="0" w:color="auto"/>
        <w:left w:val="none" w:sz="0" w:space="0" w:color="auto"/>
        <w:bottom w:val="none" w:sz="0" w:space="0" w:color="auto"/>
        <w:right w:val="none" w:sz="0" w:space="0" w:color="auto"/>
      </w:divBdr>
      <w:divsChild>
        <w:div w:id="13381725">
          <w:marLeft w:val="0"/>
          <w:marRight w:val="0"/>
          <w:marTop w:val="0"/>
          <w:marBottom w:val="0"/>
          <w:divBdr>
            <w:top w:val="none" w:sz="0" w:space="0" w:color="auto"/>
            <w:left w:val="none" w:sz="0" w:space="0" w:color="auto"/>
            <w:bottom w:val="none" w:sz="0" w:space="0" w:color="auto"/>
            <w:right w:val="none" w:sz="0" w:space="0" w:color="auto"/>
          </w:divBdr>
        </w:div>
        <w:div w:id="48774584">
          <w:marLeft w:val="0"/>
          <w:marRight w:val="0"/>
          <w:marTop w:val="0"/>
          <w:marBottom w:val="0"/>
          <w:divBdr>
            <w:top w:val="none" w:sz="0" w:space="0" w:color="auto"/>
            <w:left w:val="none" w:sz="0" w:space="0" w:color="auto"/>
            <w:bottom w:val="none" w:sz="0" w:space="0" w:color="auto"/>
            <w:right w:val="none" w:sz="0" w:space="0" w:color="auto"/>
          </w:divBdr>
        </w:div>
        <w:div w:id="75178229">
          <w:marLeft w:val="0"/>
          <w:marRight w:val="0"/>
          <w:marTop w:val="0"/>
          <w:marBottom w:val="0"/>
          <w:divBdr>
            <w:top w:val="none" w:sz="0" w:space="0" w:color="auto"/>
            <w:left w:val="none" w:sz="0" w:space="0" w:color="auto"/>
            <w:bottom w:val="none" w:sz="0" w:space="0" w:color="auto"/>
            <w:right w:val="none" w:sz="0" w:space="0" w:color="auto"/>
          </w:divBdr>
        </w:div>
        <w:div w:id="77142513">
          <w:marLeft w:val="0"/>
          <w:marRight w:val="0"/>
          <w:marTop w:val="0"/>
          <w:marBottom w:val="0"/>
          <w:divBdr>
            <w:top w:val="none" w:sz="0" w:space="0" w:color="auto"/>
            <w:left w:val="none" w:sz="0" w:space="0" w:color="auto"/>
            <w:bottom w:val="none" w:sz="0" w:space="0" w:color="auto"/>
            <w:right w:val="none" w:sz="0" w:space="0" w:color="auto"/>
          </w:divBdr>
        </w:div>
        <w:div w:id="120921448">
          <w:marLeft w:val="0"/>
          <w:marRight w:val="0"/>
          <w:marTop w:val="0"/>
          <w:marBottom w:val="0"/>
          <w:divBdr>
            <w:top w:val="none" w:sz="0" w:space="0" w:color="auto"/>
            <w:left w:val="none" w:sz="0" w:space="0" w:color="auto"/>
            <w:bottom w:val="none" w:sz="0" w:space="0" w:color="auto"/>
            <w:right w:val="none" w:sz="0" w:space="0" w:color="auto"/>
          </w:divBdr>
        </w:div>
        <w:div w:id="138159102">
          <w:marLeft w:val="0"/>
          <w:marRight w:val="0"/>
          <w:marTop w:val="0"/>
          <w:marBottom w:val="0"/>
          <w:divBdr>
            <w:top w:val="none" w:sz="0" w:space="0" w:color="auto"/>
            <w:left w:val="none" w:sz="0" w:space="0" w:color="auto"/>
            <w:bottom w:val="none" w:sz="0" w:space="0" w:color="auto"/>
            <w:right w:val="none" w:sz="0" w:space="0" w:color="auto"/>
          </w:divBdr>
        </w:div>
        <w:div w:id="145173779">
          <w:marLeft w:val="0"/>
          <w:marRight w:val="0"/>
          <w:marTop w:val="0"/>
          <w:marBottom w:val="0"/>
          <w:divBdr>
            <w:top w:val="none" w:sz="0" w:space="0" w:color="auto"/>
            <w:left w:val="none" w:sz="0" w:space="0" w:color="auto"/>
            <w:bottom w:val="none" w:sz="0" w:space="0" w:color="auto"/>
            <w:right w:val="none" w:sz="0" w:space="0" w:color="auto"/>
          </w:divBdr>
        </w:div>
        <w:div w:id="152992019">
          <w:marLeft w:val="0"/>
          <w:marRight w:val="0"/>
          <w:marTop w:val="0"/>
          <w:marBottom w:val="0"/>
          <w:divBdr>
            <w:top w:val="none" w:sz="0" w:space="0" w:color="auto"/>
            <w:left w:val="none" w:sz="0" w:space="0" w:color="auto"/>
            <w:bottom w:val="none" w:sz="0" w:space="0" w:color="auto"/>
            <w:right w:val="none" w:sz="0" w:space="0" w:color="auto"/>
          </w:divBdr>
        </w:div>
        <w:div w:id="231041275">
          <w:marLeft w:val="0"/>
          <w:marRight w:val="0"/>
          <w:marTop w:val="0"/>
          <w:marBottom w:val="0"/>
          <w:divBdr>
            <w:top w:val="none" w:sz="0" w:space="0" w:color="auto"/>
            <w:left w:val="none" w:sz="0" w:space="0" w:color="auto"/>
            <w:bottom w:val="none" w:sz="0" w:space="0" w:color="auto"/>
            <w:right w:val="none" w:sz="0" w:space="0" w:color="auto"/>
          </w:divBdr>
        </w:div>
        <w:div w:id="266232400">
          <w:marLeft w:val="0"/>
          <w:marRight w:val="0"/>
          <w:marTop w:val="0"/>
          <w:marBottom w:val="0"/>
          <w:divBdr>
            <w:top w:val="none" w:sz="0" w:space="0" w:color="auto"/>
            <w:left w:val="none" w:sz="0" w:space="0" w:color="auto"/>
            <w:bottom w:val="none" w:sz="0" w:space="0" w:color="auto"/>
            <w:right w:val="none" w:sz="0" w:space="0" w:color="auto"/>
          </w:divBdr>
        </w:div>
        <w:div w:id="288319194">
          <w:marLeft w:val="0"/>
          <w:marRight w:val="0"/>
          <w:marTop w:val="0"/>
          <w:marBottom w:val="0"/>
          <w:divBdr>
            <w:top w:val="none" w:sz="0" w:space="0" w:color="auto"/>
            <w:left w:val="none" w:sz="0" w:space="0" w:color="auto"/>
            <w:bottom w:val="none" w:sz="0" w:space="0" w:color="auto"/>
            <w:right w:val="none" w:sz="0" w:space="0" w:color="auto"/>
          </w:divBdr>
        </w:div>
        <w:div w:id="291402191">
          <w:marLeft w:val="0"/>
          <w:marRight w:val="0"/>
          <w:marTop w:val="0"/>
          <w:marBottom w:val="0"/>
          <w:divBdr>
            <w:top w:val="none" w:sz="0" w:space="0" w:color="auto"/>
            <w:left w:val="none" w:sz="0" w:space="0" w:color="auto"/>
            <w:bottom w:val="none" w:sz="0" w:space="0" w:color="auto"/>
            <w:right w:val="none" w:sz="0" w:space="0" w:color="auto"/>
          </w:divBdr>
        </w:div>
        <w:div w:id="346906822">
          <w:marLeft w:val="0"/>
          <w:marRight w:val="0"/>
          <w:marTop w:val="0"/>
          <w:marBottom w:val="0"/>
          <w:divBdr>
            <w:top w:val="none" w:sz="0" w:space="0" w:color="auto"/>
            <w:left w:val="none" w:sz="0" w:space="0" w:color="auto"/>
            <w:bottom w:val="none" w:sz="0" w:space="0" w:color="auto"/>
            <w:right w:val="none" w:sz="0" w:space="0" w:color="auto"/>
          </w:divBdr>
        </w:div>
        <w:div w:id="349070810">
          <w:marLeft w:val="0"/>
          <w:marRight w:val="0"/>
          <w:marTop w:val="0"/>
          <w:marBottom w:val="0"/>
          <w:divBdr>
            <w:top w:val="none" w:sz="0" w:space="0" w:color="auto"/>
            <w:left w:val="none" w:sz="0" w:space="0" w:color="auto"/>
            <w:bottom w:val="none" w:sz="0" w:space="0" w:color="auto"/>
            <w:right w:val="none" w:sz="0" w:space="0" w:color="auto"/>
          </w:divBdr>
        </w:div>
        <w:div w:id="352541447">
          <w:marLeft w:val="0"/>
          <w:marRight w:val="0"/>
          <w:marTop w:val="0"/>
          <w:marBottom w:val="0"/>
          <w:divBdr>
            <w:top w:val="none" w:sz="0" w:space="0" w:color="auto"/>
            <w:left w:val="none" w:sz="0" w:space="0" w:color="auto"/>
            <w:bottom w:val="none" w:sz="0" w:space="0" w:color="auto"/>
            <w:right w:val="none" w:sz="0" w:space="0" w:color="auto"/>
          </w:divBdr>
        </w:div>
        <w:div w:id="355933322">
          <w:marLeft w:val="0"/>
          <w:marRight w:val="0"/>
          <w:marTop w:val="0"/>
          <w:marBottom w:val="0"/>
          <w:divBdr>
            <w:top w:val="none" w:sz="0" w:space="0" w:color="auto"/>
            <w:left w:val="none" w:sz="0" w:space="0" w:color="auto"/>
            <w:bottom w:val="none" w:sz="0" w:space="0" w:color="auto"/>
            <w:right w:val="none" w:sz="0" w:space="0" w:color="auto"/>
          </w:divBdr>
        </w:div>
        <w:div w:id="403992296">
          <w:marLeft w:val="0"/>
          <w:marRight w:val="0"/>
          <w:marTop w:val="0"/>
          <w:marBottom w:val="0"/>
          <w:divBdr>
            <w:top w:val="none" w:sz="0" w:space="0" w:color="auto"/>
            <w:left w:val="none" w:sz="0" w:space="0" w:color="auto"/>
            <w:bottom w:val="none" w:sz="0" w:space="0" w:color="auto"/>
            <w:right w:val="none" w:sz="0" w:space="0" w:color="auto"/>
          </w:divBdr>
        </w:div>
        <w:div w:id="462817137">
          <w:marLeft w:val="0"/>
          <w:marRight w:val="0"/>
          <w:marTop w:val="0"/>
          <w:marBottom w:val="0"/>
          <w:divBdr>
            <w:top w:val="none" w:sz="0" w:space="0" w:color="auto"/>
            <w:left w:val="none" w:sz="0" w:space="0" w:color="auto"/>
            <w:bottom w:val="none" w:sz="0" w:space="0" w:color="auto"/>
            <w:right w:val="none" w:sz="0" w:space="0" w:color="auto"/>
          </w:divBdr>
        </w:div>
        <w:div w:id="480073611">
          <w:marLeft w:val="0"/>
          <w:marRight w:val="0"/>
          <w:marTop w:val="0"/>
          <w:marBottom w:val="0"/>
          <w:divBdr>
            <w:top w:val="none" w:sz="0" w:space="0" w:color="auto"/>
            <w:left w:val="none" w:sz="0" w:space="0" w:color="auto"/>
            <w:bottom w:val="none" w:sz="0" w:space="0" w:color="auto"/>
            <w:right w:val="none" w:sz="0" w:space="0" w:color="auto"/>
          </w:divBdr>
        </w:div>
        <w:div w:id="534124428">
          <w:marLeft w:val="0"/>
          <w:marRight w:val="0"/>
          <w:marTop w:val="0"/>
          <w:marBottom w:val="0"/>
          <w:divBdr>
            <w:top w:val="none" w:sz="0" w:space="0" w:color="auto"/>
            <w:left w:val="none" w:sz="0" w:space="0" w:color="auto"/>
            <w:bottom w:val="none" w:sz="0" w:space="0" w:color="auto"/>
            <w:right w:val="none" w:sz="0" w:space="0" w:color="auto"/>
          </w:divBdr>
        </w:div>
        <w:div w:id="558201549">
          <w:marLeft w:val="0"/>
          <w:marRight w:val="0"/>
          <w:marTop w:val="0"/>
          <w:marBottom w:val="0"/>
          <w:divBdr>
            <w:top w:val="none" w:sz="0" w:space="0" w:color="auto"/>
            <w:left w:val="none" w:sz="0" w:space="0" w:color="auto"/>
            <w:bottom w:val="none" w:sz="0" w:space="0" w:color="auto"/>
            <w:right w:val="none" w:sz="0" w:space="0" w:color="auto"/>
          </w:divBdr>
        </w:div>
        <w:div w:id="567617385">
          <w:marLeft w:val="0"/>
          <w:marRight w:val="0"/>
          <w:marTop w:val="0"/>
          <w:marBottom w:val="0"/>
          <w:divBdr>
            <w:top w:val="none" w:sz="0" w:space="0" w:color="auto"/>
            <w:left w:val="none" w:sz="0" w:space="0" w:color="auto"/>
            <w:bottom w:val="none" w:sz="0" w:space="0" w:color="auto"/>
            <w:right w:val="none" w:sz="0" w:space="0" w:color="auto"/>
          </w:divBdr>
        </w:div>
        <w:div w:id="772821782">
          <w:marLeft w:val="0"/>
          <w:marRight w:val="0"/>
          <w:marTop w:val="0"/>
          <w:marBottom w:val="0"/>
          <w:divBdr>
            <w:top w:val="none" w:sz="0" w:space="0" w:color="auto"/>
            <w:left w:val="none" w:sz="0" w:space="0" w:color="auto"/>
            <w:bottom w:val="none" w:sz="0" w:space="0" w:color="auto"/>
            <w:right w:val="none" w:sz="0" w:space="0" w:color="auto"/>
          </w:divBdr>
        </w:div>
        <w:div w:id="842744553">
          <w:marLeft w:val="0"/>
          <w:marRight w:val="0"/>
          <w:marTop w:val="0"/>
          <w:marBottom w:val="0"/>
          <w:divBdr>
            <w:top w:val="none" w:sz="0" w:space="0" w:color="auto"/>
            <w:left w:val="none" w:sz="0" w:space="0" w:color="auto"/>
            <w:bottom w:val="none" w:sz="0" w:space="0" w:color="auto"/>
            <w:right w:val="none" w:sz="0" w:space="0" w:color="auto"/>
          </w:divBdr>
        </w:div>
        <w:div w:id="849176274">
          <w:marLeft w:val="0"/>
          <w:marRight w:val="0"/>
          <w:marTop w:val="0"/>
          <w:marBottom w:val="0"/>
          <w:divBdr>
            <w:top w:val="none" w:sz="0" w:space="0" w:color="auto"/>
            <w:left w:val="none" w:sz="0" w:space="0" w:color="auto"/>
            <w:bottom w:val="none" w:sz="0" w:space="0" w:color="auto"/>
            <w:right w:val="none" w:sz="0" w:space="0" w:color="auto"/>
          </w:divBdr>
        </w:div>
        <w:div w:id="851529941">
          <w:marLeft w:val="0"/>
          <w:marRight w:val="0"/>
          <w:marTop w:val="0"/>
          <w:marBottom w:val="0"/>
          <w:divBdr>
            <w:top w:val="none" w:sz="0" w:space="0" w:color="auto"/>
            <w:left w:val="none" w:sz="0" w:space="0" w:color="auto"/>
            <w:bottom w:val="none" w:sz="0" w:space="0" w:color="auto"/>
            <w:right w:val="none" w:sz="0" w:space="0" w:color="auto"/>
          </w:divBdr>
        </w:div>
        <w:div w:id="880483565">
          <w:marLeft w:val="0"/>
          <w:marRight w:val="0"/>
          <w:marTop w:val="0"/>
          <w:marBottom w:val="0"/>
          <w:divBdr>
            <w:top w:val="none" w:sz="0" w:space="0" w:color="auto"/>
            <w:left w:val="none" w:sz="0" w:space="0" w:color="auto"/>
            <w:bottom w:val="none" w:sz="0" w:space="0" w:color="auto"/>
            <w:right w:val="none" w:sz="0" w:space="0" w:color="auto"/>
          </w:divBdr>
        </w:div>
        <w:div w:id="906036518">
          <w:marLeft w:val="0"/>
          <w:marRight w:val="0"/>
          <w:marTop w:val="0"/>
          <w:marBottom w:val="0"/>
          <w:divBdr>
            <w:top w:val="none" w:sz="0" w:space="0" w:color="auto"/>
            <w:left w:val="none" w:sz="0" w:space="0" w:color="auto"/>
            <w:bottom w:val="none" w:sz="0" w:space="0" w:color="auto"/>
            <w:right w:val="none" w:sz="0" w:space="0" w:color="auto"/>
          </w:divBdr>
        </w:div>
        <w:div w:id="917636213">
          <w:marLeft w:val="0"/>
          <w:marRight w:val="0"/>
          <w:marTop w:val="0"/>
          <w:marBottom w:val="0"/>
          <w:divBdr>
            <w:top w:val="none" w:sz="0" w:space="0" w:color="auto"/>
            <w:left w:val="none" w:sz="0" w:space="0" w:color="auto"/>
            <w:bottom w:val="none" w:sz="0" w:space="0" w:color="auto"/>
            <w:right w:val="none" w:sz="0" w:space="0" w:color="auto"/>
          </w:divBdr>
        </w:div>
        <w:div w:id="921187188">
          <w:marLeft w:val="0"/>
          <w:marRight w:val="0"/>
          <w:marTop w:val="0"/>
          <w:marBottom w:val="0"/>
          <w:divBdr>
            <w:top w:val="none" w:sz="0" w:space="0" w:color="auto"/>
            <w:left w:val="none" w:sz="0" w:space="0" w:color="auto"/>
            <w:bottom w:val="none" w:sz="0" w:space="0" w:color="auto"/>
            <w:right w:val="none" w:sz="0" w:space="0" w:color="auto"/>
          </w:divBdr>
        </w:div>
        <w:div w:id="945111968">
          <w:marLeft w:val="0"/>
          <w:marRight w:val="0"/>
          <w:marTop w:val="0"/>
          <w:marBottom w:val="0"/>
          <w:divBdr>
            <w:top w:val="none" w:sz="0" w:space="0" w:color="auto"/>
            <w:left w:val="none" w:sz="0" w:space="0" w:color="auto"/>
            <w:bottom w:val="none" w:sz="0" w:space="0" w:color="auto"/>
            <w:right w:val="none" w:sz="0" w:space="0" w:color="auto"/>
          </w:divBdr>
        </w:div>
        <w:div w:id="984822525">
          <w:marLeft w:val="0"/>
          <w:marRight w:val="0"/>
          <w:marTop w:val="0"/>
          <w:marBottom w:val="0"/>
          <w:divBdr>
            <w:top w:val="none" w:sz="0" w:space="0" w:color="auto"/>
            <w:left w:val="none" w:sz="0" w:space="0" w:color="auto"/>
            <w:bottom w:val="none" w:sz="0" w:space="0" w:color="auto"/>
            <w:right w:val="none" w:sz="0" w:space="0" w:color="auto"/>
          </w:divBdr>
        </w:div>
        <w:div w:id="985862466">
          <w:marLeft w:val="0"/>
          <w:marRight w:val="0"/>
          <w:marTop w:val="0"/>
          <w:marBottom w:val="0"/>
          <w:divBdr>
            <w:top w:val="none" w:sz="0" w:space="0" w:color="auto"/>
            <w:left w:val="none" w:sz="0" w:space="0" w:color="auto"/>
            <w:bottom w:val="none" w:sz="0" w:space="0" w:color="auto"/>
            <w:right w:val="none" w:sz="0" w:space="0" w:color="auto"/>
          </w:divBdr>
        </w:div>
        <w:div w:id="1109861310">
          <w:marLeft w:val="0"/>
          <w:marRight w:val="0"/>
          <w:marTop w:val="0"/>
          <w:marBottom w:val="0"/>
          <w:divBdr>
            <w:top w:val="none" w:sz="0" w:space="0" w:color="auto"/>
            <w:left w:val="none" w:sz="0" w:space="0" w:color="auto"/>
            <w:bottom w:val="none" w:sz="0" w:space="0" w:color="auto"/>
            <w:right w:val="none" w:sz="0" w:space="0" w:color="auto"/>
          </w:divBdr>
        </w:div>
        <w:div w:id="1110317271">
          <w:marLeft w:val="0"/>
          <w:marRight w:val="0"/>
          <w:marTop w:val="0"/>
          <w:marBottom w:val="0"/>
          <w:divBdr>
            <w:top w:val="none" w:sz="0" w:space="0" w:color="auto"/>
            <w:left w:val="none" w:sz="0" w:space="0" w:color="auto"/>
            <w:bottom w:val="none" w:sz="0" w:space="0" w:color="auto"/>
            <w:right w:val="none" w:sz="0" w:space="0" w:color="auto"/>
          </w:divBdr>
        </w:div>
        <w:div w:id="1177381424">
          <w:marLeft w:val="0"/>
          <w:marRight w:val="0"/>
          <w:marTop w:val="0"/>
          <w:marBottom w:val="0"/>
          <w:divBdr>
            <w:top w:val="none" w:sz="0" w:space="0" w:color="auto"/>
            <w:left w:val="none" w:sz="0" w:space="0" w:color="auto"/>
            <w:bottom w:val="none" w:sz="0" w:space="0" w:color="auto"/>
            <w:right w:val="none" w:sz="0" w:space="0" w:color="auto"/>
          </w:divBdr>
        </w:div>
        <w:div w:id="1227454640">
          <w:marLeft w:val="0"/>
          <w:marRight w:val="0"/>
          <w:marTop w:val="0"/>
          <w:marBottom w:val="0"/>
          <w:divBdr>
            <w:top w:val="none" w:sz="0" w:space="0" w:color="auto"/>
            <w:left w:val="none" w:sz="0" w:space="0" w:color="auto"/>
            <w:bottom w:val="none" w:sz="0" w:space="0" w:color="auto"/>
            <w:right w:val="none" w:sz="0" w:space="0" w:color="auto"/>
          </w:divBdr>
        </w:div>
        <w:div w:id="1244876269">
          <w:marLeft w:val="0"/>
          <w:marRight w:val="0"/>
          <w:marTop w:val="0"/>
          <w:marBottom w:val="0"/>
          <w:divBdr>
            <w:top w:val="none" w:sz="0" w:space="0" w:color="auto"/>
            <w:left w:val="none" w:sz="0" w:space="0" w:color="auto"/>
            <w:bottom w:val="none" w:sz="0" w:space="0" w:color="auto"/>
            <w:right w:val="none" w:sz="0" w:space="0" w:color="auto"/>
          </w:divBdr>
        </w:div>
        <w:div w:id="1289043227">
          <w:marLeft w:val="0"/>
          <w:marRight w:val="0"/>
          <w:marTop w:val="0"/>
          <w:marBottom w:val="0"/>
          <w:divBdr>
            <w:top w:val="none" w:sz="0" w:space="0" w:color="auto"/>
            <w:left w:val="none" w:sz="0" w:space="0" w:color="auto"/>
            <w:bottom w:val="none" w:sz="0" w:space="0" w:color="auto"/>
            <w:right w:val="none" w:sz="0" w:space="0" w:color="auto"/>
          </w:divBdr>
        </w:div>
        <w:div w:id="1291546551">
          <w:marLeft w:val="0"/>
          <w:marRight w:val="0"/>
          <w:marTop w:val="0"/>
          <w:marBottom w:val="0"/>
          <w:divBdr>
            <w:top w:val="none" w:sz="0" w:space="0" w:color="auto"/>
            <w:left w:val="none" w:sz="0" w:space="0" w:color="auto"/>
            <w:bottom w:val="none" w:sz="0" w:space="0" w:color="auto"/>
            <w:right w:val="none" w:sz="0" w:space="0" w:color="auto"/>
          </w:divBdr>
        </w:div>
        <w:div w:id="1487894004">
          <w:marLeft w:val="0"/>
          <w:marRight w:val="0"/>
          <w:marTop w:val="0"/>
          <w:marBottom w:val="0"/>
          <w:divBdr>
            <w:top w:val="none" w:sz="0" w:space="0" w:color="auto"/>
            <w:left w:val="none" w:sz="0" w:space="0" w:color="auto"/>
            <w:bottom w:val="none" w:sz="0" w:space="0" w:color="auto"/>
            <w:right w:val="none" w:sz="0" w:space="0" w:color="auto"/>
          </w:divBdr>
        </w:div>
        <w:div w:id="1498182862">
          <w:marLeft w:val="0"/>
          <w:marRight w:val="0"/>
          <w:marTop w:val="0"/>
          <w:marBottom w:val="0"/>
          <w:divBdr>
            <w:top w:val="none" w:sz="0" w:space="0" w:color="auto"/>
            <w:left w:val="none" w:sz="0" w:space="0" w:color="auto"/>
            <w:bottom w:val="none" w:sz="0" w:space="0" w:color="auto"/>
            <w:right w:val="none" w:sz="0" w:space="0" w:color="auto"/>
          </w:divBdr>
        </w:div>
        <w:div w:id="1509632617">
          <w:marLeft w:val="0"/>
          <w:marRight w:val="0"/>
          <w:marTop w:val="0"/>
          <w:marBottom w:val="0"/>
          <w:divBdr>
            <w:top w:val="none" w:sz="0" w:space="0" w:color="auto"/>
            <w:left w:val="none" w:sz="0" w:space="0" w:color="auto"/>
            <w:bottom w:val="none" w:sz="0" w:space="0" w:color="auto"/>
            <w:right w:val="none" w:sz="0" w:space="0" w:color="auto"/>
          </w:divBdr>
        </w:div>
        <w:div w:id="1575361344">
          <w:marLeft w:val="0"/>
          <w:marRight w:val="0"/>
          <w:marTop w:val="0"/>
          <w:marBottom w:val="0"/>
          <w:divBdr>
            <w:top w:val="none" w:sz="0" w:space="0" w:color="auto"/>
            <w:left w:val="none" w:sz="0" w:space="0" w:color="auto"/>
            <w:bottom w:val="none" w:sz="0" w:space="0" w:color="auto"/>
            <w:right w:val="none" w:sz="0" w:space="0" w:color="auto"/>
          </w:divBdr>
        </w:div>
        <w:div w:id="1649361796">
          <w:marLeft w:val="0"/>
          <w:marRight w:val="0"/>
          <w:marTop w:val="0"/>
          <w:marBottom w:val="0"/>
          <w:divBdr>
            <w:top w:val="none" w:sz="0" w:space="0" w:color="auto"/>
            <w:left w:val="none" w:sz="0" w:space="0" w:color="auto"/>
            <w:bottom w:val="none" w:sz="0" w:space="0" w:color="auto"/>
            <w:right w:val="none" w:sz="0" w:space="0" w:color="auto"/>
          </w:divBdr>
        </w:div>
        <w:div w:id="1672681967">
          <w:marLeft w:val="0"/>
          <w:marRight w:val="0"/>
          <w:marTop w:val="0"/>
          <w:marBottom w:val="0"/>
          <w:divBdr>
            <w:top w:val="none" w:sz="0" w:space="0" w:color="auto"/>
            <w:left w:val="none" w:sz="0" w:space="0" w:color="auto"/>
            <w:bottom w:val="none" w:sz="0" w:space="0" w:color="auto"/>
            <w:right w:val="none" w:sz="0" w:space="0" w:color="auto"/>
          </w:divBdr>
        </w:div>
        <w:div w:id="1712270257">
          <w:marLeft w:val="0"/>
          <w:marRight w:val="0"/>
          <w:marTop w:val="0"/>
          <w:marBottom w:val="0"/>
          <w:divBdr>
            <w:top w:val="none" w:sz="0" w:space="0" w:color="auto"/>
            <w:left w:val="none" w:sz="0" w:space="0" w:color="auto"/>
            <w:bottom w:val="none" w:sz="0" w:space="0" w:color="auto"/>
            <w:right w:val="none" w:sz="0" w:space="0" w:color="auto"/>
          </w:divBdr>
        </w:div>
        <w:div w:id="1725719559">
          <w:marLeft w:val="0"/>
          <w:marRight w:val="0"/>
          <w:marTop w:val="0"/>
          <w:marBottom w:val="0"/>
          <w:divBdr>
            <w:top w:val="none" w:sz="0" w:space="0" w:color="auto"/>
            <w:left w:val="none" w:sz="0" w:space="0" w:color="auto"/>
            <w:bottom w:val="none" w:sz="0" w:space="0" w:color="auto"/>
            <w:right w:val="none" w:sz="0" w:space="0" w:color="auto"/>
          </w:divBdr>
        </w:div>
        <w:div w:id="1788043070">
          <w:marLeft w:val="0"/>
          <w:marRight w:val="0"/>
          <w:marTop w:val="0"/>
          <w:marBottom w:val="0"/>
          <w:divBdr>
            <w:top w:val="none" w:sz="0" w:space="0" w:color="auto"/>
            <w:left w:val="none" w:sz="0" w:space="0" w:color="auto"/>
            <w:bottom w:val="none" w:sz="0" w:space="0" w:color="auto"/>
            <w:right w:val="none" w:sz="0" w:space="0" w:color="auto"/>
          </w:divBdr>
        </w:div>
        <w:div w:id="1815563475">
          <w:marLeft w:val="0"/>
          <w:marRight w:val="0"/>
          <w:marTop w:val="0"/>
          <w:marBottom w:val="0"/>
          <w:divBdr>
            <w:top w:val="none" w:sz="0" w:space="0" w:color="auto"/>
            <w:left w:val="none" w:sz="0" w:space="0" w:color="auto"/>
            <w:bottom w:val="none" w:sz="0" w:space="0" w:color="auto"/>
            <w:right w:val="none" w:sz="0" w:space="0" w:color="auto"/>
          </w:divBdr>
        </w:div>
        <w:div w:id="1897622637">
          <w:marLeft w:val="0"/>
          <w:marRight w:val="0"/>
          <w:marTop w:val="0"/>
          <w:marBottom w:val="0"/>
          <w:divBdr>
            <w:top w:val="none" w:sz="0" w:space="0" w:color="auto"/>
            <w:left w:val="none" w:sz="0" w:space="0" w:color="auto"/>
            <w:bottom w:val="none" w:sz="0" w:space="0" w:color="auto"/>
            <w:right w:val="none" w:sz="0" w:space="0" w:color="auto"/>
          </w:divBdr>
        </w:div>
        <w:div w:id="1928953668">
          <w:marLeft w:val="0"/>
          <w:marRight w:val="0"/>
          <w:marTop w:val="0"/>
          <w:marBottom w:val="0"/>
          <w:divBdr>
            <w:top w:val="none" w:sz="0" w:space="0" w:color="auto"/>
            <w:left w:val="none" w:sz="0" w:space="0" w:color="auto"/>
            <w:bottom w:val="none" w:sz="0" w:space="0" w:color="auto"/>
            <w:right w:val="none" w:sz="0" w:space="0" w:color="auto"/>
          </w:divBdr>
        </w:div>
        <w:div w:id="1942226804">
          <w:marLeft w:val="0"/>
          <w:marRight w:val="0"/>
          <w:marTop w:val="0"/>
          <w:marBottom w:val="0"/>
          <w:divBdr>
            <w:top w:val="none" w:sz="0" w:space="0" w:color="auto"/>
            <w:left w:val="none" w:sz="0" w:space="0" w:color="auto"/>
            <w:bottom w:val="none" w:sz="0" w:space="0" w:color="auto"/>
            <w:right w:val="none" w:sz="0" w:space="0" w:color="auto"/>
          </w:divBdr>
        </w:div>
        <w:div w:id="1967079778">
          <w:marLeft w:val="0"/>
          <w:marRight w:val="0"/>
          <w:marTop w:val="0"/>
          <w:marBottom w:val="0"/>
          <w:divBdr>
            <w:top w:val="none" w:sz="0" w:space="0" w:color="auto"/>
            <w:left w:val="none" w:sz="0" w:space="0" w:color="auto"/>
            <w:bottom w:val="none" w:sz="0" w:space="0" w:color="auto"/>
            <w:right w:val="none" w:sz="0" w:space="0" w:color="auto"/>
          </w:divBdr>
        </w:div>
        <w:div w:id="2022506900">
          <w:marLeft w:val="0"/>
          <w:marRight w:val="0"/>
          <w:marTop w:val="0"/>
          <w:marBottom w:val="0"/>
          <w:divBdr>
            <w:top w:val="none" w:sz="0" w:space="0" w:color="auto"/>
            <w:left w:val="none" w:sz="0" w:space="0" w:color="auto"/>
            <w:bottom w:val="none" w:sz="0" w:space="0" w:color="auto"/>
            <w:right w:val="none" w:sz="0" w:space="0" w:color="auto"/>
          </w:divBdr>
        </w:div>
        <w:div w:id="2057460803">
          <w:marLeft w:val="0"/>
          <w:marRight w:val="0"/>
          <w:marTop w:val="0"/>
          <w:marBottom w:val="0"/>
          <w:divBdr>
            <w:top w:val="none" w:sz="0" w:space="0" w:color="auto"/>
            <w:left w:val="none" w:sz="0" w:space="0" w:color="auto"/>
            <w:bottom w:val="none" w:sz="0" w:space="0" w:color="auto"/>
            <w:right w:val="none" w:sz="0" w:space="0" w:color="auto"/>
          </w:divBdr>
        </w:div>
        <w:div w:id="2100901859">
          <w:marLeft w:val="0"/>
          <w:marRight w:val="0"/>
          <w:marTop w:val="0"/>
          <w:marBottom w:val="0"/>
          <w:divBdr>
            <w:top w:val="none" w:sz="0" w:space="0" w:color="auto"/>
            <w:left w:val="none" w:sz="0" w:space="0" w:color="auto"/>
            <w:bottom w:val="none" w:sz="0" w:space="0" w:color="auto"/>
            <w:right w:val="none" w:sz="0" w:space="0" w:color="auto"/>
          </w:divBdr>
        </w:div>
        <w:div w:id="2135441707">
          <w:marLeft w:val="0"/>
          <w:marRight w:val="0"/>
          <w:marTop w:val="0"/>
          <w:marBottom w:val="0"/>
          <w:divBdr>
            <w:top w:val="none" w:sz="0" w:space="0" w:color="auto"/>
            <w:left w:val="none" w:sz="0" w:space="0" w:color="auto"/>
            <w:bottom w:val="none" w:sz="0" w:space="0" w:color="auto"/>
            <w:right w:val="none" w:sz="0" w:space="0" w:color="auto"/>
          </w:divBdr>
        </w:div>
        <w:div w:id="2140764142">
          <w:marLeft w:val="0"/>
          <w:marRight w:val="0"/>
          <w:marTop w:val="0"/>
          <w:marBottom w:val="0"/>
          <w:divBdr>
            <w:top w:val="none" w:sz="0" w:space="0" w:color="auto"/>
            <w:left w:val="none" w:sz="0" w:space="0" w:color="auto"/>
            <w:bottom w:val="none" w:sz="0" w:space="0" w:color="auto"/>
            <w:right w:val="none" w:sz="0" w:space="0" w:color="auto"/>
          </w:divBdr>
        </w:div>
      </w:divsChild>
    </w:div>
    <w:div w:id="538444143">
      <w:bodyDiv w:val="1"/>
      <w:marLeft w:val="0"/>
      <w:marRight w:val="0"/>
      <w:marTop w:val="0"/>
      <w:marBottom w:val="0"/>
      <w:divBdr>
        <w:top w:val="none" w:sz="0" w:space="0" w:color="auto"/>
        <w:left w:val="none" w:sz="0" w:space="0" w:color="auto"/>
        <w:bottom w:val="none" w:sz="0" w:space="0" w:color="auto"/>
        <w:right w:val="none" w:sz="0" w:space="0" w:color="auto"/>
      </w:divBdr>
    </w:div>
    <w:div w:id="540244209">
      <w:bodyDiv w:val="1"/>
      <w:marLeft w:val="0"/>
      <w:marRight w:val="0"/>
      <w:marTop w:val="0"/>
      <w:marBottom w:val="0"/>
      <w:divBdr>
        <w:top w:val="none" w:sz="0" w:space="0" w:color="auto"/>
        <w:left w:val="none" w:sz="0" w:space="0" w:color="auto"/>
        <w:bottom w:val="none" w:sz="0" w:space="0" w:color="auto"/>
        <w:right w:val="none" w:sz="0" w:space="0" w:color="auto"/>
      </w:divBdr>
    </w:div>
    <w:div w:id="541289058">
      <w:bodyDiv w:val="1"/>
      <w:marLeft w:val="0"/>
      <w:marRight w:val="0"/>
      <w:marTop w:val="0"/>
      <w:marBottom w:val="0"/>
      <w:divBdr>
        <w:top w:val="none" w:sz="0" w:space="0" w:color="auto"/>
        <w:left w:val="none" w:sz="0" w:space="0" w:color="auto"/>
        <w:bottom w:val="none" w:sz="0" w:space="0" w:color="auto"/>
        <w:right w:val="none" w:sz="0" w:space="0" w:color="auto"/>
      </w:divBdr>
    </w:div>
    <w:div w:id="543375154">
      <w:bodyDiv w:val="1"/>
      <w:marLeft w:val="0"/>
      <w:marRight w:val="0"/>
      <w:marTop w:val="0"/>
      <w:marBottom w:val="0"/>
      <w:divBdr>
        <w:top w:val="none" w:sz="0" w:space="0" w:color="auto"/>
        <w:left w:val="none" w:sz="0" w:space="0" w:color="auto"/>
        <w:bottom w:val="none" w:sz="0" w:space="0" w:color="auto"/>
        <w:right w:val="none" w:sz="0" w:space="0" w:color="auto"/>
      </w:divBdr>
    </w:div>
    <w:div w:id="544952591">
      <w:bodyDiv w:val="1"/>
      <w:marLeft w:val="0"/>
      <w:marRight w:val="0"/>
      <w:marTop w:val="0"/>
      <w:marBottom w:val="0"/>
      <w:divBdr>
        <w:top w:val="none" w:sz="0" w:space="0" w:color="auto"/>
        <w:left w:val="none" w:sz="0" w:space="0" w:color="auto"/>
        <w:bottom w:val="none" w:sz="0" w:space="0" w:color="auto"/>
        <w:right w:val="none" w:sz="0" w:space="0" w:color="auto"/>
      </w:divBdr>
    </w:div>
    <w:div w:id="544952912">
      <w:bodyDiv w:val="1"/>
      <w:marLeft w:val="0"/>
      <w:marRight w:val="0"/>
      <w:marTop w:val="0"/>
      <w:marBottom w:val="0"/>
      <w:divBdr>
        <w:top w:val="none" w:sz="0" w:space="0" w:color="auto"/>
        <w:left w:val="none" w:sz="0" w:space="0" w:color="auto"/>
        <w:bottom w:val="none" w:sz="0" w:space="0" w:color="auto"/>
        <w:right w:val="none" w:sz="0" w:space="0" w:color="auto"/>
      </w:divBdr>
    </w:div>
    <w:div w:id="545218580">
      <w:bodyDiv w:val="1"/>
      <w:marLeft w:val="0"/>
      <w:marRight w:val="0"/>
      <w:marTop w:val="0"/>
      <w:marBottom w:val="0"/>
      <w:divBdr>
        <w:top w:val="none" w:sz="0" w:space="0" w:color="auto"/>
        <w:left w:val="none" w:sz="0" w:space="0" w:color="auto"/>
        <w:bottom w:val="none" w:sz="0" w:space="0" w:color="auto"/>
        <w:right w:val="none" w:sz="0" w:space="0" w:color="auto"/>
      </w:divBdr>
    </w:div>
    <w:div w:id="545222312">
      <w:bodyDiv w:val="1"/>
      <w:marLeft w:val="0"/>
      <w:marRight w:val="0"/>
      <w:marTop w:val="0"/>
      <w:marBottom w:val="0"/>
      <w:divBdr>
        <w:top w:val="none" w:sz="0" w:space="0" w:color="auto"/>
        <w:left w:val="none" w:sz="0" w:space="0" w:color="auto"/>
        <w:bottom w:val="none" w:sz="0" w:space="0" w:color="auto"/>
        <w:right w:val="none" w:sz="0" w:space="0" w:color="auto"/>
      </w:divBdr>
    </w:div>
    <w:div w:id="546531073">
      <w:bodyDiv w:val="1"/>
      <w:marLeft w:val="0"/>
      <w:marRight w:val="0"/>
      <w:marTop w:val="0"/>
      <w:marBottom w:val="0"/>
      <w:divBdr>
        <w:top w:val="none" w:sz="0" w:space="0" w:color="auto"/>
        <w:left w:val="none" w:sz="0" w:space="0" w:color="auto"/>
        <w:bottom w:val="none" w:sz="0" w:space="0" w:color="auto"/>
        <w:right w:val="none" w:sz="0" w:space="0" w:color="auto"/>
      </w:divBdr>
    </w:div>
    <w:div w:id="546651283">
      <w:bodyDiv w:val="1"/>
      <w:marLeft w:val="0"/>
      <w:marRight w:val="0"/>
      <w:marTop w:val="0"/>
      <w:marBottom w:val="0"/>
      <w:divBdr>
        <w:top w:val="none" w:sz="0" w:space="0" w:color="auto"/>
        <w:left w:val="none" w:sz="0" w:space="0" w:color="auto"/>
        <w:bottom w:val="none" w:sz="0" w:space="0" w:color="auto"/>
        <w:right w:val="none" w:sz="0" w:space="0" w:color="auto"/>
      </w:divBdr>
    </w:div>
    <w:div w:id="546995240">
      <w:bodyDiv w:val="1"/>
      <w:marLeft w:val="0"/>
      <w:marRight w:val="0"/>
      <w:marTop w:val="0"/>
      <w:marBottom w:val="0"/>
      <w:divBdr>
        <w:top w:val="none" w:sz="0" w:space="0" w:color="auto"/>
        <w:left w:val="none" w:sz="0" w:space="0" w:color="auto"/>
        <w:bottom w:val="none" w:sz="0" w:space="0" w:color="auto"/>
        <w:right w:val="none" w:sz="0" w:space="0" w:color="auto"/>
      </w:divBdr>
    </w:div>
    <w:div w:id="547571334">
      <w:bodyDiv w:val="1"/>
      <w:marLeft w:val="0"/>
      <w:marRight w:val="0"/>
      <w:marTop w:val="0"/>
      <w:marBottom w:val="0"/>
      <w:divBdr>
        <w:top w:val="none" w:sz="0" w:space="0" w:color="auto"/>
        <w:left w:val="none" w:sz="0" w:space="0" w:color="auto"/>
        <w:bottom w:val="none" w:sz="0" w:space="0" w:color="auto"/>
        <w:right w:val="none" w:sz="0" w:space="0" w:color="auto"/>
      </w:divBdr>
    </w:div>
    <w:div w:id="547572270">
      <w:bodyDiv w:val="1"/>
      <w:marLeft w:val="0"/>
      <w:marRight w:val="0"/>
      <w:marTop w:val="0"/>
      <w:marBottom w:val="0"/>
      <w:divBdr>
        <w:top w:val="none" w:sz="0" w:space="0" w:color="auto"/>
        <w:left w:val="none" w:sz="0" w:space="0" w:color="auto"/>
        <w:bottom w:val="none" w:sz="0" w:space="0" w:color="auto"/>
        <w:right w:val="none" w:sz="0" w:space="0" w:color="auto"/>
      </w:divBdr>
    </w:div>
    <w:div w:id="547959913">
      <w:bodyDiv w:val="1"/>
      <w:marLeft w:val="0"/>
      <w:marRight w:val="0"/>
      <w:marTop w:val="0"/>
      <w:marBottom w:val="0"/>
      <w:divBdr>
        <w:top w:val="none" w:sz="0" w:space="0" w:color="auto"/>
        <w:left w:val="none" w:sz="0" w:space="0" w:color="auto"/>
        <w:bottom w:val="none" w:sz="0" w:space="0" w:color="auto"/>
        <w:right w:val="none" w:sz="0" w:space="0" w:color="auto"/>
      </w:divBdr>
    </w:div>
    <w:div w:id="548078694">
      <w:bodyDiv w:val="1"/>
      <w:marLeft w:val="0"/>
      <w:marRight w:val="0"/>
      <w:marTop w:val="0"/>
      <w:marBottom w:val="0"/>
      <w:divBdr>
        <w:top w:val="none" w:sz="0" w:space="0" w:color="auto"/>
        <w:left w:val="none" w:sz="0" w:space="0" w:color="auto"/>
        <w:bottom w:val="none" w:sz="0" w:space="0" w:color="auto"/>
        <w:right w:val="none" w:sz="0" w:space="0" w:color="auto"/>
      </w:divBdr>
    </w:div>
    <w:div w:id="550196249">
      <w:bodyDiv w:val="1"/>
      <w:marLeft w:val="0"/>
      <w:marRight w:val="0"/>
      <w:marTop w:val="0"/>
      <w:marBottom w:val="0"/>
      <w:divBdr>
        <w:top w:val="none" w:sz="0" w:space="0" w:color="auto"/>
        <w:left w:val="none" w:sz="0" w:space="0" w:color="auto"/>
        <w:bottom w:val="none" w:sz="0" w:space="0" w:color="auto"/>
        <w:right w:val="none" w:sz="0" w:space="0" w:color="auto"/>
      </w:divBdr>
    </w:div>
    <w:div w:id="550311941">
      <w:bodyDiv w:val="1"/>
      <w:marLeft w:val="0"/>
      <w:marRight w:val="0"/>
      <w:marTop w:val="0"/>
      <w:marBottom w:val="0"/>
      <w:divBdr>
        <w:top w:val="none" w:sz="0" w:space="0" w:color="auto"/>
        <w:left w:val="none" w:sz="0" w:space="0" w:color="auto"/>
        <w:bottom w:val="none" w:sz="0" w:space="0" w:color="auto"/>
        <w:right w:val="none" w:sz="0" w:space="0" w:color="auto"/>
      </w:divBdr>
    </w:div>
    <w:div w:id="551111268">
      <w:bodyDiv w:val="1"/>
      <w:marLeft w:val="0"/>
      <w:marRight w:val="0"/>
      <w:marTop w:val="0"/>
      <w:marBottom w:val="0"/>
      <w:divBdr>
        <w:top w:val="none" w:sz="0" w:space="0" w:color="auto"/>
        <w:left w:val="none" w:sz="0" w:space="0" w:color="auto"/>
        <w:bottom w:val="none" w:sz="0" w:space="0" w:color="auto"/>
        <w:right w:val="none" w:sz="0" w:space="0" w:color="auto"/>
      </w:divBdr>
    </w:div>
    <w:div w:id="551308515">
      <w:bodyDiv w:val="1"/>
      <w:marLeft w:val="0"/>
      <w:marRight w:val="0"/>
      <w:marTop w:val="0"/>
      <w:marBottom w:val="0"/>
      <w:divBdr>
        <w:top w:val="none" w:sz="0" w:space="0" w:color="auto"/>
        <w:left w:val="none" w:sz="0" w:space="0" w:color="auto"/>
        <w:bottom w:val="none" w:sz="0" w:space="0" w:color="auto"/>
        <w:right w:val="none" w:sz="0" w:space="0" w:color="auto"/>
      </w:divBdr>
    </w:div>
    <w:div w:id="551770549">
      <w:bodyDiv w:val="1"/>
      <w:marLeft w:val="0"/>
      <w:marRight w:val="0"/>
      <w:marTop w:val="0"/>
      <w:marBottom w:val="0"/>
      <w:divBdr>
        <w:top w:val="none" w:sz="0" w:space="0" w:color="auto"/>
        <w:left w:val="none" w:sz="0" w:space="0" w:color="auto"/>
        <w:bottom w:val="none" w:sz="0" w:space="0" w:color="auto"/>
        <w:right w:val="none" w:sz="0" w:space="0" w:color="auto"/>
      </w:divBdr>
    </w:div>
    <w:div w:id="554243678">
      <w:bodyDiv w:val="1"/>
      <w:marLeft w:val="0"/>
      <w:marRight w:val="0"/>
      <w:marTop w:val="0"/>
      <w:marBottom w:val="0"/>
      <w:divBdr>
        <w:top w:val="none" w:sz="0" w:space="0" w:color="auto"/>
        <w:left w:val="none" w:sz="0" w:space="0" w:color="auto"/>
        <w:bottom w:val="none" w:sz="0" w:space="0" w:color="auto"/>
        <w:right w:val="none" w:sz="0" w:space="0" w:color="auto"/>
      </w:divBdr>
    </w:div>
    <w:div w:id="554320488">
      <w:bodyDiv w:val="1"/>
      <w:marLeft w:val="0"/>
      <w:marRight w:val="0"/>
      <w:marTop w:val="0"/>
      <w:marBottom w:val="0"/>
      <w:divBdr>
        <w:top w:val="none" w:sz="0" w:space="0" w:color="auto"/>
        <w:left w:val="none" w:sz="0" w:space="0" w:color="auto"/>
        <w:bottom w:val="none" w:sz="0" w:space="0" w:color="auto"/>
        <w:right w:val="none" w:sz="0" w:space="0" w:color="auto"/>
      </w:divBdr>
    </w:div>
    <w:div w:id="555355828">
      <w:bodyDiv w:val="1"/>
      <w:marLeft w:val="0"/>
      <w:marRight w:val="0"/>
      <w:marTop w:val="0"/>
      <w:marBottom w:val="0"/>
      <w:divBdr>
        <w:top w:val="none" w:sz="0" w:space="0" w:color="auto"/>
        <w:left w:val="none" w:sz="0" w:space="0" w:color="auto"/>
        <w:bottom w:val="none" w:sz="0" w:space="0" w:color="auto"/>
        <w:right w:val="none" w:sz="0" w:space="0" w:color="auto"/>
      </w:divBdr>
    </w:div>
    <w:div w:id="555434610">
      <w:bodyDiv w:val="1"/>
      <w:marLeft w:val="0"/>
      <w:marRight w:val="0"/>
      <w:marTop w:val="0"/>
      <w:marBottom w:val="0"/>
      <w:divBdr>
        <w:top w:val="none" w:sz="0" w:space="0" w:color="auto"/>
        <w:left w:val="none" w:sz="0" w:space="0" w:color="auto"/>
        <w:bottom w:val="none" w:sz="0" w:space="0" w:color="auto"/>
        <w:right w:val="none" w:sz="0" w:space="0" w:color="auto"/>
      </w:divBdr>
    </w:div>
    <w:div w:id="555512159">
      <w:bodyDiv w:val="1"/>
      <w:marLeft w:val="0"/>
      <w:marRight w:val="0"/>
      <w:marTop w:val="0"/>
      <w:marBottom w:val="0"/>
      <w:divBdr>
        <w:top w:val="none" w:sz="0" w:space="0" w:color="auto"/>
        <w:left w:val="none" w:sz="0" w:space="0" w:color="auto"/>
        <w:bottom w:val="none" w:sz="0" w:space="0" w:color="auto"/>
        <w:right w:val="none" w:sz="0" w:space="0" w:color="auto"/>
      </w:divBdr>
    </w:div>
    <w:div w:id="556739918">
      <w:bodyDiv w:val="1"/>
      <w:marLeft w:val="0"/>
      <w:marRight w:val="0"/>
      <w:marTop w:val="0"/>
      <w:marBottom w:val="0"/>
      <w:divBdr>
        <w:top w:val="none" w:sz="0" w:space="0" w:color="auto"/>
        <w:left w:val="none" w:sz="0" w:space="0" w:color="auto"/>
        <w:bottom w:val="none" w:sz="0" w:space="0" w:color="auto"/>
        <w:right w:val="none" w:sz="0" w:space="0" w:color="auto"/>
      </w:divBdr>
    </w:div>
    <w:div w:id="557519665">
      <w:bodyDiv w:val="1"/>
      <w:marLeft w:val="0"/>
      <w:marRight w:val="0"/>
      <w:marTop w:val="0"/>
      <w:marBottom w:val="0"/>
      <w:divBdr>
        <w:top w:val="none" w:sz="0" w:space="0" w:color="auto"/>
        <w:left w:val="none" w:sz="0" w:space="0" w:color="auto"/>
        <w:bottom w:val="none" w:sz="0" w:space="0" w:color="auto"/>
        <w:right w:val="none" w:sz="0" w:space="0" w:color="auto"/>
      </w:divBdr>
    </w:div>
    <w:div w:id="557860013">
      <w:bodyDiv w:val="1"/>
      <w:marLeft w:val="0"/>
      <w:marRight w:val="0"/>
      <w:marTop w:val="0"/>
      <w:marBottom w:val="0"/>
      <w:divBdr>
        <w:top w:val="none" w:sz="0" w:space="0" w:color="auto"/>
        <w:left w:val="none" w:sz="0" w:space="0" w:color="auto"/>
        <w:bottom w:val="none" w:sz="0" w:space="0" w:color="auto"/>
        <w:right w:val="none" w:sz="0" w:space="0" w:color="auto"/>
      </w:divBdr>
    </w:div>
    <w:div w:id="558787012">
      <w:bodyDiv w:val="1"/>
      <w:marLeft w:val="0"/>
      <w:marRight w:val="0"/>
      <w:marTop w:val="0"/>
      <w:marBottom w:val="0"/>
      <w:divBdr>
        <w:top w:val="none" w:sz="0" w:space="0" w:color="auto"/>
        <w:left w:val="none" w:sz="0" w:space="0" w:color="auto"/>
        <w:bottom w:val="none" w:sz="0" w:space="0" w:color="auto"/>
        <w:right w:val="none" w:sz="0" w:space="0" w:color="auto"/>
      </w:divBdr>
    </w:div>
    <w:div w:id="559709103">
      <w:bodyDiv w:val="1"/>
      <w:marLeft w:val="0"/>
      <w:marRight w:val="0"/>
      <w:marTop w:val="0"/>
      <w:marBottom w:val="0"/>
      <w:divBdr>
        <w:top w:val="none" w:sz="0" w:space="0" w:color="auto"/>
        <w:left w:val="none" w:sz="0" w:space="0" w:color="auto"/>
        <w:bottom w:val="none" w:sz="0" w:space="0" w:color="auto"/>
        <w:right w:val="none" w:sz="0" w:space="0" w:color="auto"/>
      </w:divBdr>
    </w:div>
    <w:div w:id="560143349">
      <w:bodyDiv w:val="1"/>
      <w:marLeft w:val="0"/>
      <w:marRight w:val="0"/>
      <w:marTop w:val="0"/>
      <w:marBottom w:val="0"/>
      <w:divBdr>
        <w:top w:val="none" w:sz="0" w:space="0" w:color="auto"/>
        <w:left w:val="none" w:sz="0" w:space="0" w:color="auto"/>
        <w:bottom w:val="none" w:sz="0" w:space="0" w:color="auto"/>
        <w:right w:val="none" w:sz="0" w:space="0" w:color="auto"/>
      </w:divBdr>
    </w:div>
    <w:div w:id="560411803">
      <w:bodyDiv w:val="1"/>
      <w:marLeft w:val="0"/>
      <w:marRight w:val="0"/>
      <w:marTop w:val="0"/>
      <w:marBottom w:val="0"/>
      <w:divBdr>
        <w:top w:val="none" w:sz="0" w:space="0" w:color="auto"/>
        <w:left w:val="none" w:sz="0" w:space="0" w:color="auto"/>
        <w:bottom w:val="none" w:sz="0" w:space="0" w:color="auto"/>
        <w:right w:val="none" w:sz="0" w:space="0" w:color="auto"/>
      </w:divBdr>
    </w:div>
    <w:div w:id="560749620">
      <w:bodyDiv w:val="1"/>
      <w:marLeft w:val="0"/>
      <w:marRight w:val="0"/>
      <w:marTop w:val="0"/>
      <w:marBottom w:val="0"/>
      <w:divBdr>
        <w:top w:val="none" w:sz="0" w:space="0" w:color="auto"/>
        <w:left w:val="none" w:sz="0" w:space="0" w:color="auto"/>
        <w:bottom w:val="none" w:sz="0" w:space="0" w:color="auto"/>
        <w:right w:val="none" w:sz="0" w:space="0" w:color="auto"/>
      </w:divBdr>
    </w:div>
    <w:div w:id="560991107">
      <w:bodyDiv w:val="1"/>
      <w:marLeft w:val="0"/>
      <w:marRight w:val="0"/>
      <w:marTop w:val="0"/>
      <w:marBottom w:val="0"/>
      <w:divBdr>
        <w:top w:val="none" w:sz="0" w:space="0" w:color="auto"/>
        <w:left w:val="none" w:sz="0" w:space="0" w:color="auto"/>
        <w:bottom w:val="none" w:sz="0" w:space="0" w:color="auto"/>
        <w:right w:val="none" w:sz="0" w:space="0" w:color="auto"/>
      </w:divBdr>
    </w:div>
    <w:div w:id="561987190">
      <w:bodyDiv w:val="1"/>
      <w:marLeft w:val="0"/>
      <w:marRight w:val="0"/>
      <w:marTop w:val="0"/>
      <w:marBottom w:val="0"/>
      <w:divBdr>
        <w:top w:val="none" w:sz="0" w:space="0" w:color="auto"/>
        <w:left w:val="none" w:sz="0" w:space="0" w:color="auto"/>
        <w:bottom w:val="none" w:sz="0" w:space="0" w:color="auto"/>
        <w:right w:val="none" w:sz="0" w:space="0" w:color="auto"/>
      </w:divBdr>
    </w:div>
    <w:div w:id="562303025">
      <w:bodyDiv w:val="1"/>
      <w:marLeft w:val="0"/>
      <w:marRight w:val="0"/>
      <w:marTop w:val="0"/>
      <w:marBottom w:val="0"/>
      <w:divBdr>
        <w:top w:val="none" w:sz="0" w:space="0" w:color="auto"/>
        <w:left w:val="none" w:sz="0" w:space="0" w:color="auto"/>
        <w:bottom w:val="none" w:sz="0" w:space="0" w:color="auto"/>
        <w:right w:val="none" w:sz="0" w:space="0" w:color="auto"/>
      </w:divBdr>
    </w:div>
    <w:div w:id="562983635">
      <w:bodyDiv w:val="1"/>
      <w:marLeft w:val="0"/>
      <w:marRight w:val="0"/>
      <w:marTop w:val="0"/>
      <w:marBottom w:val="0"/>
      <w:divBdr>
        <w:top w:val="none" w:sz="0" w:space="0" w:color="auto"/>
        <w:left w:val="none" w:sz="0" w:space="0" w:color="auto"/>
        <w:bottom w:val="none" w:sz="0" w:space="0" w:color="auto"/>
        <w:right w:val="none" w:sz="0" w:space="0" w:color="auto"/>
      </w:divBdr>
    </w:div>
    <w:div w:id="563610572">
      <w:bodyDiv w:val="1"/>
      <w:marLeft w:val="0"/>
      <w:marRight w:val="0"/>
      <w:marTop w:val="0"/>
      <w:marBottom w:val="0"/>
      <w:divBdr>
        <w:top w:val="none" w:sz="0" w:space="0" w:color="auto"/>
        <w:left w:val="none" w:sz="0" w:space="0" w:color="auto"/>
        <w:bottom w:val="none" w:sz="0" w:space="0" w:color="auto"/>
        <w:right w:val="none" w:sz="0" w:space="0" w:color="auto"/>
      </w:divBdr>
    </w:div>
    <w:div w:id="563687585">
      <w:bodyDiv w:val="1"/>
      <w:marLeft w:val="0"/>
      <w:marRight w:val="0"/>
      <w:marTop w:val="0"/>
      <w:marBottom w:val="0"/>
      <w:divBdr>
        <w:top w:val="none" w:sz="0" w:space="0" w:color="auto"/>
        <w:left w:val="none" w:sz="0" w:space="0" w:color="auto"/>
        <w:bottom w:val="none" w:sz="0" w:space="0" w:color="auto"/>
        <w:right w:val="none" w:sz="0" w:space="0" w:color="auto"/>
      </w:divBdr>
    </w:div>
    <w:div w:id="564920325">
      <w:bodyDiv w:val="1"/>
      <w:marLeft w:val="0"/>
      <w:marRight w:val="0"/>
      <w:marTop w:val="0"/>
      <w:marBottom w:val="0"/>
      <w:divBdr>
        <w:top w:val="none" w:sz="0" w:space="0" w:color="auto"/>
        <w:left w:val="none" w:sz="0" w:space="0" w:color="auto"/>
        <w:bottom w:val="none" w:sz="0" w:space="0" w:color="auto"/>
        <w:right w:val="none" w:sz="0" w:space="0" w:color="auto"/>
      </w:divBdr>
    </w:div>
    <w:div w:id="566914359">
      <w:bodyDiv w:val="1"/>
      <w:marLeft w:val="0"/>
      <w:marRight w:val="0"/>
      <w:marTop w:val="0"/>
      <w:marBottom w:val="0"/>
      <w:divBdr>
        <w:top w:val="none" w:sz="0" w:space="0" w:color="auto"/>
        <w:left w:val="none" w:sz="0" w:space="0" w:color="auto"/>
        <w:bottom w:val="none" w:sz="0" w:space="0" w:color="auto"/>
        <w:right w:val="none" w:sz="0" w:space="0" w:color="auto"/>
      </w:divBdr>
    </w:div>
    <w:div w:id="566915675">
      <w:bodyDiv w:val="1"/>
      <w:marLeft w:val="0"/>
      <w:marRight w:val="0"/>
      <w:marTop w:val="0"/>
      <w:marBottom w:val="0"/>
      <w:divBdr>
        <w:top w:val="none" w:sz="0" w:space="0" w:color="auto"/>
        <w:left w:val="none" w:sz="0" w:space="0" w:color="auto"/>
        <w:bottom w:val="none" w:sz="0" w:space="0" w:color="auto"/>
        <w:right w:val="none" w:sz="0" w:space="0" w:color="auto"/>
      </w:divBdr>
    </w:div>
    <w:div w:id="568073395">
      <w:bodyDiv w:val="1"/>
      <w:marLeft w:val="0"/>
      <w:marRight w:val="0"/>
      <w:marTop w:val="0"/>
      <w:marBottom w:val="0"/>
      <w:divBdr>
        <w:top w:val="none" w:sz="0" w:space="0" w:color="auto"/>
        <w:left w:val="none" w:sz="0" w:space="0" w:color="auto"/>
        <w:bottom w:val="none" w:sz="0" w:space="0" w:color="auto"/>
        <w:right w:val="none" w:sz="0" w:space="0" w:color="auto"/>
      </w:divBdr>
    </w:div>
    <w:div w:id="568736710">
      <w:bodyDiv w:val="1"/>
      <w:marLeft w:val="0"/>
      <w:marRight w:val="0"/>
      <w:marTop w:val="0"/>
      <w:marBottom w:val="0"/>
      <w:divBdr>
        <w:top w:val="none" w:sz="0" w:space="0" w:color="auto"/>
        <w:left w:val="none" w:sz="0" w:space="0" w:color="auto"/>
        <w:bottom w:val="none" w:sz="0" w:space="0" w:color="auto"/>
        <w:right w:val="none" w:sz="0" w:space="0" w:color="auto"/>
      </w:divBdr>
    </w:div>
    <w:div w:id="569080675">
      <w:bodyDiv w:val="1"/>
      <w:marLeft w:val="0"/>
      <w:marRight w:val="0"/>
      <w:marTop w:val="0"/>
      <w:marBottom w:val="0"/>
      <w:divBdr>
        <w:top w:val="none" w:sz="0" w:space="0" w:color="auto"/>
        <w:left w:val="none" w:sz="0" w:space="0" w:color="auto"/>
        <w:bottom w:val="none" w:sz="0" w:space="0" w:color="auto"/>
        <w:right w:val="none" w:sz="0" w:space="0" w:color="auto"/>
      </w:divBdr>
    </w:div>
    <w:div w:id="570047227">
      <w:bodyDiv w:val="1"/>
      <w:marLeft w:val="0"/>
      <w:marRight w:val="0"/>
      <w:marTop w:val="0"/>
      <w:marBottom w:val="0"/>
      <w:divBdr>
        <w:top w:val="none" w:sz="0" w:space="0" w:color="auto"/>
        <w:left w:val="none" w:sz="0" w:space="0" w:color="auto"/>
        <w:bottom w:val="none" w:sz="0" w:space="0" w:color="auto"/>
        <w:right w:val="none" w:sz="0" w:space="0" w:color="auto"/>
      </w:divBdr>
    </w:div>
    <w:div w:id="570698967">
      <w:bodyDiv w:val="1"/>
      <w:marLeft w:val="0"/>
      <w:marRight w:val="0"/>
      <w:marTop w:val="0"/>
      <w:marBottom w:val="0"/>
      <w:divBdr>
        <w:top w:val="none" w:sz="0" w:space="0" w:color="auto"/>
        <w:left w:val="none" w:sz="0" w:space="0" w:color="auto"/>
        <w:bottom w:val="none" w:sz="0" w:space="0" w:color="auto"/>
        <w:right w:val="none" w:sz="0" w:space="0" w:color="auto"/>
      </w:divBdr>
    </w:div>
    <w:div w:id="571545541">
      <w:bodyDiv w:val="1"/>
      <w:marLeft w:val="0"/>
      <w:marRight w:val="0"/>
      <w:marTop w:val="0"/>
      <w:marBottom w:val="0"/>
      <w:divBdr>
        <w:top w:val="none" w:sz="0" w:space="0" w:color="auto"/>
        <w:left w:val="none" w:sz="0" w:space="0" w:color="auto"/>
        <w:bottom w:val="none" w:sz="0" w:space="0" w:color="auto"/>
        <w:right w:val="none" w:sz="0" w:space="0" w:color="auto"/>
      </w:divBdr>
    </w:div>
    <w:div w:id="572354250">
      <w:bodyDiv w:val="1"/>
      <w:marLeft w:val="0"/>
      <w:marRight w:val="0"/>
      <w:marTop w:val="0"/>
      <w:marBottom w:val="0"/>
      <w:divBdr>
        <w:top w:val="none" w:sz="0" w:space="0" w:color="auto"/>
        <w:left w:val="none" w:sz="0" w:space="0" w:color="auto"/>
        <w:bottom w:val="none" w:sz="0" w:space="0" w:color="auto"/>
        <w:right w:val="none" w:sz="0" w:space="0" w:color="auto"/>
      </w:divBdr>
    </w:div>
    <w:div w:id="572397166">
      <w:bodyDiv w:val="1"/>
      <w:marLeft w:val="0"/>
      <w:marRight w:val="0"/>
      <w:marTop w:val="0"/>
      <w:marBottom w:val="0"/>
      <w:divBdr>
        <w:top w:val="none" w:sz="0" w:space="0" w:color="auto"/>
        <w:left w:val="none" w:sz="0" w:space="0" w:color="auto"/>
        <w:bottom w:val="none" w:sz="0" w:space="0" w:color="auto"/>
        <w:right w:val="none" w:sz="0" w:space="0" w:color="auto"/>
      </w:divBdr>
    </w:div>
    <w:div w:id="572474145">
      <w:bodyDiv w:val="1"/>
      <w:marLeft w:val="0"/>
      <w:marRight w:val="0"/>
      <w:marTop w:val="0"/>
      <w:marBottom w:val="0"/>
      <w:divBdr>
        <w:top w:val="none" w:sz="0" w:space="0" w:color="auto"/>
        <w:left w:val="none" w:sz="0" w:space="0" w:color="auto"/>
        <w:bottom w:val="none" w:sz="0" w:space="0" w:color="auto"/>
        <w:right w:val="none" w:sz="0" w:space="0" w:color="auto"/>
      </w:divBdr>
    </w:div>
    <w:div w:id="572932196">
      <w:bodyDiv w:val="1"/>
      <w:marLeft w:val="0"/>
      <w:marRight w:val="0"/>
      <w:marTop w:val="0"/>
      <w:marBottom w:val="0"/>
      <w:divBdr>
        <w:top w:val="none" w:sz="0" w:space="0" w:color="auto"/>
        <w:left w:val="none" w:sz="0" w:space="0" w:color="auto"/>
        <w:bottom w:val="none" w:sz="0" w:space="0" w:color="auto"/>
        <w:right w:val="none" w:sz="0" w:space="0" w:color="auto"/>
      </w:divBdr>
    </w:div>
    <w:div w:id="575094604">
      <w:bodyDiv w:val="1"/>
      <w:marLeft w:val="0"/>
      <w:marRight w:val="0"/>
      <w:marTop w:val="0"/>
      <w:marBottom w:val="0"/>
      <w:divBdr>
        <w:top w:val="none" w:sz="0" w:space="0" w:color="auto"/>
        <w:left w:val="none" w:sz="0" w:space="0" w:color="auto"/>
        <w:bottom w:val="none" w:sz="0" w:space="0" w:color="auto"/>
        <w:right w:val="none" w:sz="0" w:space="0" w:color="auto"/>
      </w:divBdr>
    </w:div>
    <w:div w:id="575478801">
      <w:bodyDiv w:val="1"/>
      <w:marLeft w:val="0"/>
      <w:marRight w:val="0"/>
      <w:marTop w:val="0"/>
      <w:marBottom w:val="0"/>
      <w:divBdr>
        <w:top w:val="none" w:sz="0" w:space="0" w:color="auto"/>
        <w:left w:val="none" w:sz="0" w:space="0" w:color="auto"/>
        <w:bottom w:val="none" w:sz="0" w:space="0" w:color="auto"/>
        <w:right w:val="none" w:sz="0" w:space="0" w:color="auto"/>
      </w:divBdr>
    </w:div>
    <w:div w:id="576204765">
      <w:bodyDiv w:val="1"/>
      <w:marLeft w:val="0"/>
      <w:marRight w:val="0"/>
      <w:marTop w:val="0"/>
      <w:marBottom w:val="0"/>
      <w:divBdr>
        <w:top w:val="none" w:sz="0" w:space="0" w:color="auto"/>
        <w:left w:val="none" w:sz="0" w:space="0" w:color="auto"/>
        <w:bottom w:val="none" w:sz="0" w:space="0" w:color="auto"/>
        <w:right w:val="none" w:sz="0" w:space="0" w:color="auto"/>
      </w:divBdr>
    </w:div>
    <w:div w:id="577521168">
      <w:bodyDiv w:val="1"/>
      <w:marLeft w:val="0"/>
      <w:marRight w:val="0"/>
      <w:marTop w:val="0"/>
      <w:marBottom w:val="0"/>
      <w:divBdr>
        <w:top w:val="none" w:sz="0" w:space="0" w:color="auto"/>
        <w:left w:val="none" w:sz="0" w:space="0" w:color="auto"/>
        <w:bottom w:val="none" w:sz="0" w:space="0" w:color="auto"/>
        <w:right w:val="none" w:sz="0" w:space="0" w:color="auto"/>
      </w:divBdr>
    </w:div>
    <w:div w:id="579607989">
      <w:bodyDiv w:val="1"/>
      <w:marLeft w:val="0"/>
      <w:marRight w:val="0"/>
      <w:marTop w:val="0"/>
      <w:marBottom w:val="0"/>
      <w:divBdr>
        <w:top w:val="none" w:sz="0" w:space="0" w:color="auto"/>
        <w:left w:val="none" w:sz="0" w:space="0" w:color="auto"/>
        <w:bottom w:val="none" w:sz="0" w:space="0" w:color="auto"/>
        <w:right w:val="none" w:sz="0" w:space="0" w:color="auto"/>
      </w:divBdr>
    </w:div>
    <w:div w:id="580413667">
      <w:bodyDiv w:val="1"/>
      <w:marLeft w:val="0"/>
      <w:marRight w:val="0"/>
      <w:marTop w:val="0"/>
      <w:marBottom w:val="0"/>
      <w:divBdr>
        <w:top w:val="none" w:sz="0" w:space="0" w:color="auto"/>
        <w:left w:val="none" w:sz="0" w:space="0" w:color="auto"/>
        <w:bottom w:val="none" w:sz="0" w:space="0" w:color="auto"/>
        <w:right w:val="none" w:sz="0" w:space="0" w:color="auto"/>
      </w:divBdr>
    </w:div>
    <w:div w:id="580603151">
      <w:bodyDiv w:val="1"/>
      <w:marLeft w:val="0"/>
      <w:marRight w:val="0"/>
      <w:marTop w:val="0"/>
      <w:marBottom w:val="0"/>
      <w:divBdr>
        <w:top w:val="none" w:sz="0" w:space="0" w:color="auto"/>
        <w:left w:val="none" w:sz="0" w:space="0" w:color="auto"/>
        <w:bottom w:val="none" w:sz="0" w:space="0" w:color="auto"/>
        <w:right w:val="none" w:sz="0" w:space="0" w:color="auto"/>
      </w:divBdr>
      <w:divsChild>
        <w:div w:id="1666593466">
          <w:marLeft w:val="0"/>
          <w:marRight w:val="0"/>
          <w:marTop w:val="0"/>
          <w:marBottom w:val="0"/>
          <w:divBdr>
            <w:top w:val="none" w:sz="0" w:space="0" w:color="auto"/>
            <w:left w:val="none" w:sz="0" w:space="0" w:color="auto"/>
            <w:bottom w:val="none" w:sz="0" w:space="0" w:color="auto"/>
            <w:right w:val="none" w:sz="0" w:space="0" w:color="auto"/>
          </w:divBdr>
        </w:div>
        <w:div w:id="319961925">
          <w:marLeft w:val="0"/>
          <w:marRight w:val="0"/>
          <w:marTop w:val="0"/>
          <w:marBottom w:val="0"/>
          <w:divBdr>
            <w:top w:val="none" w:sz="0" w:space="0" w:color="auto"/>
            <w:left w:val="none" w:sz="0" w:space="0" w:color="auto"/>
            <w:bottom w:val="none" w:sz="0" w:space="0" w:color="auto"/>
            <w:right w:val="none" w:sz="0" w:space="0" w:color="auto"/>
          </w:divBdr>
        </w:div>
        <w:div w:id="1844398907">
          <w:marLeft w:val="0"/>
          <w:marRight w:val="0"/>
          <w:marTop w:val="0"/>
          <w:marBottom w:val="0"/>
          <w:divBdr>
            <w:top w:val="none" w:sz="0" w:space="0" w:color="auto"/>
            <w:left w:val="none" w:sz="0" w:space="0" w:color="auto"/>
            <w:bottom w:val="none" w:sz="0" w:space="0" w:color="auto"/>
            <w:right w:val="none" w:sz="0" w:space="0" w:color="auto"/>
          </w:divBdr>
        </w:div>
        <w:div w:id="1043752027">
          <w:marLeft w:val="0"/>
          <w:marRight w:val="0"/>
          <w:marTop w:val="0"/>
          <w:marBottom w:val="0"/>
          <w:divBdr>
            <w:top w:val="none" w:sz="0" w:space="0" w:color="auto"/>
            <w:left w:val="none" w:sz="0" w:space="0" w:color="auto"/>
            <w:bottom w:val="none" w:sz="0" w:space="0" w:color="auto"/>
            <w:right w:val="none" w:sz="0" w:space="0" w:color="auto"/>
          </w:divBdr>
        </w:div>
        <w:div w:id="210266622">
          <w:marLeft w:val="0"/>
          <w:marRight w:val="0"/>
          <w:marTop w:val="0"/>
          <w:marBottom w:val="0"/>
          <w:divBdr>
            <w:top w:val="none" w:sz="0" w:space="0" w:color="auto"/>
            <w:left w:val="none" w:sz="0" w:space="0" w:color="auto"/>
            <w:bottom w:val="none" w:sz="0" w:space="0" w:color="auto"/>
            <w:right w:val="none" w:sz="0" w:space="0" w:color="auto"/>
          </w:divBdr>
        </w:div>
        <w:div w:id="1859345092">
          <w:marLeft w:val="0"/>
          <w:marRight w:val="0"/>
          <w:marTop w:val="0"/>
          <w:marBottom w:val="0"/>
          <w:divBdr>
            <w:top w:val="none" w:sz="0" w:space="0" w:color="auto"/>
            <w:left w:val="none" w:sz="0" w:space="0" w:color="auto"/>
            <w:bottom w:val="none" w:sz="0" w:space="0" w:color="auto"/>
            <w:right w:val="none" w:sz="0" w:space="0" w:color="auto"/>
          </w:divBdr>
        </w:div>
        <w:div w:id="809398249">
          <w:marLeft w:val="0"/>
          <w:marRight w:val="0"/>
          <w:marTop w:val="0"/>
          <w:marBottom w:val="0"/>
          <w:divBdr>
            <w:top w:val="none" w:sz="0" w:space="0" w:color="auto"/>
            <w:left w:val="none" w:sz="0" w:space="0" w:color="auto"/>
            <w:bottom w:val="none" w:sz="0" w:space="0" w:color="auto"/>
            <w:right w:val="none" w:sz="0" w:space="0" w:color="auto"/>
          </w:divBdr>
        </w:div>
        <w:div w:id="1929928077">
          <w:marLeft w:val="0"/>
          <w:marRight w:val="0"/>
          <w:marTop w:val="0"/>
          <w:marBottom w:val="0"/>
          <w:divBdr>
            <w:top w:val="none" w:sz="0" w:space="0" w:color="auto"/>
            <w:left w:val="none" w:sz="0" w:space="0" w:color="auto"/>
            <w:bottom w:val="none" w:sz="0" w:space="0" w:color="auto"/>
            <w:right w:val="none" w:sz="0" w:space="0" w:color="auto"/>
          </w:divBdr>
        </w:div>
        <w:div w:id="47729048">
          <w:marLeft w:val="0"/>
          <w:marRight w:val="0"/>
          <w:marTop w:val="0"/>
          <w:marBottom w:val="0"/>
          <w:divBdr>
            <w:top w:val="none" w:sz="0" w:space="0" w:color="auto"/>
            <w:left w:val="none" w:sz="0" w:space="0" w:color="auto"/>
            <w:bottom w:val="none" w:sz="0" w:space="0" w:color="auto"/>
            <w:right w:val="none" w:sz="0" w:space="0" w:color="auto"/>
          </w:divBdr>
        </w:div>
        <w:div w:id="2014911878">
          <w:marLeft w:val="0"/>
          <w:marRight w:val="0"/>
          <w:marTop w:val="0"/>
          <w:marBottom w:val="0"/>
          <w:divBdr>
            <w:top w:val="none" w:sz="0" w:space="0" w:color="auto"/>
            <w:left w:val="none" w:sz="0" w:space="0" w:color="auto"/>
            <w:bottom w:val="none" w:sz="0" w:space="0" w:color="auto"/>
            <w:right w:val="none" w:sz="0" w:space="0" w:color="auto"/>
          </w:divBdr>
        </w:div>
        <w:div w:id="1056471600">
          <w:marLeft w:val="0"/>
          <w:marRight w:val="0"/>
          <w:marTop w:val="0"/>
          <w:marBottom w:val="0"/>
          <w:divBdr>
            <w:top w:val="none" w:sz="0" w:space="0" w:color="auto"/>
            <w:left w:val="none" w:sz="0" w:space="0" w:color="auto"/>
            <w:bottom w:val="none" w:sz="0" w:space="0" w:color="auto"/>
            <w:right w:val="none" w:sz="0" w:space="0" w:color="auto"/>
          </w:divBdr>
        </w:div>
        <w:div w:id="1046762171">
          <w:marLeft w:val="0"/>
          <w:marRight w:val="0"/>
          <w:marTop w:val="0"/>
          <w:marBottom w:val="0"/>
          <w:divBdr>
            <w:top w:val="none" w:sz="0" w:space="0" w:color="auto"/>
            <w:left w:val="none" w:sz="0" w:space="0" w:color="auto"/>
            <w:bottom w:val="none" w:sz="0" w:space="0" w:color="auto"/>
            <w:right w:val="none" w:sz="0" w:space="0" w:color="auto"/>
          </w:divBdr>
        </w:div>
        <w:div w:id="2122450459">
          <w:marLeft w:val="0"/>
          <w:marRight w:val="0"/>
          <w:marTop w:val="0"/>
          <w:marBottom w:val="0"/>
          <w:divBdr>
            <w:top w:val="none" w:sz="0" w:space="0" w:color="auto"/>
            <w:left w:val="none" w:sz="0" w:space="0" w:color="auto"/>
            <w:bottom w:val="none" w:sz="0" w:space="0" w:color="auto"/>
            <w:right w:val="none" w:sz="0" w:space="0" w:color="auto"/>
          </w:divBdr>
        </w:div>
        <w:div w:id="1315178519">
          <w:marLeft w:val="0"/>
          <w:marRight w:val="0"/>
          <w:marTop w:val="0"/>
          <w:marBottom w:val="0"/>
          <w:divBdr>
            <w:top w:val="none" w:sz="0" w:space="0" w:color="auto"/>
            <w:left w:val="none" w:sz="0" w:space="0" w:color="auto"/>
            <w:bottom w:val="none" w:sz="0" w:space="0" w:color="auto"/>
            <w:right w:val="none" w:sz="0" w:space="0" w:color="auto"/>
          </w:divBdr>
        </w:div>
        <w:div w:id="1911381394">
          <w:marLeft w:val="0"/>
          <w:marRight w:val="0"/>
          <w:marTop w:val="0"/>
          <w:marBottom w:val="0"/>
          <w:divBdr>
            <w:top w:val="none" w:sz="0" w:space="0" w:color="auto"/>
            <w:left w:val="none" w:sz="0" w:space="0" w:color="auto"/>
            <w:bottom w:val="none" w:sz="0" w:space="0" w:color="auto"/>
            <w:right w:val="none" w:sz="0" w:space="0" w:color="auto"/>
          </w:divBdr>
        </w:div>
        <w:div w:id="1320697321">
          <w:marLeft w:val="0"/>
          <w:marRight w:val="0"/>
          <w:marTop w:val="0"/>
          <w:marBottom w:val="0"/>
          <w:divBdr>
            <w:top w:val="none" w:sz="0" w:space="0" w:color="auto"/>
            <w:left w:val="none" w:sz="0" w:space="0" w:color="auto"/>
            <w:bottom w:val="none" w:sz="0" w:space="0" w:color="auto"/>
            <w:right w:val="none" w:sz="0" w:space="0" w:color="auto"/>
          </w:divBdr>
        </w:div>
        <w:div w:id="734662208">
          <w:marLeft w:val="0"/>
          <w:marRight w:val="0"/>
          <w:marTop w:val="0"/>
          <w:marBottom w:val="0"/>
          <w:divBdr>
            <w:top w:val="none" w:sz="0" w:space="0" w:color="auto"/>
            <w:left w:val="none" w:sz="0" w:space="0" w:color="auto"/>
            <w:bottom w:val="none" w:sz="0" w:space="0" w:color="auto"/>
            <w:right w:val="none" w:sz="0" w:space="0" w:color="auto"/>
          </w:divBdr>
        </w:div>
        <w:div w:id="786197691">
          <w:marLeft w:val="0"/>
          <w:marRight w:val="0"/>
          <w:marTop w:val="0"/>
          <w:marBottom w:val="0"/>
          <w:divBdr>
            <w:top w:val="none" w:sz="0" w:space="0" w:color="auto"/>
            <w:left w:val="none" w:sz="0" w:space="0" w:color="auto"/>
            <w:bottom w:val="none" w:sz="0" w:space="0" w:color="auto"/>
            <w:right w:val="none" w:sz="0" w:space="0" w:color="auto"/>
          </w:divBdr>
        </w:div>
        <w:div w:id="1824815621">
          <w:marLeft w:val="0"/>
          <w:marRight w:val="0"/>
          <w:marTop w:val="0"/>
          <w:marBottom w:val="0"/>
          <w:divBdr>
            <w:top w:val="none" w:sz="0" w:space="0" w:color="auto"/>
            <w:left w:val="none" w:sz="0" w:space="0" w:color="auto"/>
            <w:bottom w:val="none" w:sz="0" w:space="0" w:color="auto"/>
            <w:right w:val="none" w:sz="0" w:space="0" w:color="auto"/>
          </w:divBdr>
        </w:div>
        <w:div w:id="941451752">
          <w:marLeft w:val="0"/>
          <w:marRight w:val="0"/>
          <w:marTop w:val="0"/>
          <w:marBottom w:val="0"/>
          <w:divBdr>
            <w:top w:val="none" w:sz="0" w:space="0" w:color="auto"/>
            <w:left w:val="none" w:sz="0" w:space="0" w:color="auto"/>
            <w:bottom w:val="none" w:sz="0" w:space="0" w:color="auto"/>
            <w:right w:val="none" w:sz="0" w:space="0" w:color="auto"/>
          </w:divBdr>
        </w:div>
        <w:div w:id="2129011379">
          <w:marLeft w:val="0"/>
          <w:marRight w:val="0"/>
          <w:marTop w:val="0"/>
          <w:marBottom w:val="0"/>
          <w:divBdr>
            <w:top w:val="none" w:sz="0" w:space="0" w:color="auto"/>
            <w:left w:val="none" w:sz="0" w:space="0" w:color="auto"/>
            <w:bottom w:val="none" w:sz="0" w:space="0" w:color="auto"/>
            <w:right w:val="none" w:sz="0" w:space="0" w:color="auto"/>
          </w:divBdr>
        </w:div>
        <w:div w:id="1218125895">
          <w:marLeft w:val="0"/>
          <w:marRight w:val="0"/>
          <w:marTop w:val="0"/>
          <w:marBottom w:val="0"/>
          <w:divBdr>
            <w:top w:val="none" w:sz="0" w:space="0" w:color="auto"/>
            <w:left w:val="none" w:sz="0" w:space="0" w:color="auto"/>
            <w:bottom w:val="none" w:sz="0" w:space="0" w:color="auto"/>
            <w:right w:val="none" w:sz="0" w:space="0" w:color="auto"/>
          </w:divBdr>
        </w:div>
        <w:div w:id="1290355498">
          <w:marLeft w:val="0"/>
          <w:marRight w:val="0"/>
          <w:marTop w:val="0"/>
          <w:marBottom w:val="0"/>
          <w:divBdr>
            <w:top w:val="none" w:sz="0" w:space="0" w:color="auto"/>
            <w:left w:val="none" w:sz="0" w:space="0" w:color="auto"/>
            <w:bottom w:val="none" w:sz="0" w:space="0" w:color="auto"/>
            <w:right w:val="none" w:sz="0" w:space="0" w:color="auto"/>
          </w:divBdr>
        </w:div>
        <w:div w:id="1286934294">
          <w:marLeft w:val="0"/>
          <w:marRight w:val="0"/>
          <w:marTop w:val="0"/>
          <w:marBottom w:val="0"/>
          <w:divBdr>
            <w:top w:val="none" w:sz="0" w:space="0" w:color="auto"/>
            <w:left w:val="none" w:sz="0" w:space="0" w:color="auto"/>
            <w:bottom w:val="none" w:sz="0" w:space="0" w:color="auto"/>
            <w:right w:val="none" w:sz="0" w:space="0" w:color="auto"/>
          </w:divBdr>
        </w:div>
        <w:div w:id="1000432322">
          <w:marLeft w:val="0"/>
          <w:marRight w:val="0"/>
          <w:marTop w:val="0"/>
          <w:marBottom w:val="0"/>
          <w:divBdr>
            <w:top w:val="none" w:sz="0" w:space="0" w:color="auto"/>
            <w:left w:val="none" w:sz="0" w:space="0" w:color="auto"/>
            <w:bottom w:val="none" w:sz="0" w:space="0" w:color="auto"/>
            <w:right w:val="none" w:sz="0" w:space="0" w:color="auto"/>
          </w:divBdr>
        </w:div>
        <w:div w:id="1478716731">
          <w:marLeft w:val="0"/>
          <w:marRight w:val="0"/>
          <w:marTop w:val="0"/>
          <w:marBottom w:val="0"/>
          <w:divBdr>
            <w:top w:val="none" w:sz="0" w:space="0" w:color="auto"/>
            <w:left w:val="none" w:sz="0" w:space="0" w:color="auto"/>
            <w:bottom w:val="none" w:sz="0" w:space="0" w:color="auto"/>
            <w:right w:val="none" w:sz="0" w:space="0" w:color="auto"/>
          </w:divBdr>
        </w:div>
        <w:div w:id="157382420">
          <w:marLeft w:val="0"/>
          <w:marRight w:val="0"/>
          <w:marTop w:val="0"/>
          <w:marBottom w:val="0"/>
          <w:divBdr>
            <w:top w:val="none" w:sz="0" w:space="0" w:color="auto"/>
            <w:left w:val="none" w:sz="0" w:space="0" w:color="auto"/>
            <w:bottom w:val="none" w:sz="0" w:space="0" w:color="auto"/>
            <w:right w:val="none" w:sz="0" w:space="0" w:color="auto"/>
          </w:divBdr>
        </w:div>
        <w:div w:id="1787968798">
          <w:marLeft w:val="0"/>
          <w:marRight w:val="0"/>
          <w:marTop w:val="0"/>
          <w:marBottom w:val="0"/>
          <w:divBdr>
            <w:top w:val="none" w:sz="0" w:space="0" w:color="auto"/>
            <w:left w:val="none" w:sz="0" w:space="0" w:color="auto"/>
            <w:bottom w:val="none" w:sz="0" w:space="0" w:color="auto"/>
            <w:right w:val="none" w:sz="0" w:space="0" w:color="auto"/>
          </w:divBdr>
        </w:div>
        <w:div w:id="1130709293">
          <w:marLeft w:val="0"/>
          <w:marRight w:val="0"/>
          <w:marTop w:val="0"/>
          <w:marBottom w:val="0"/>
          <w:divBdr>
            <w:top w:val="none" w:sz="0" w:space="0" w:color="auto"/>
            <w:left w:val="none" w:sz="0" w:space="0" w:color="auto"/>
            <w:bottom w:val="none" w:sz="0" w:space="0" w:color="auto"/>
            <w:right w:val="none" w:sz="0" w:space="0" w:color="auto"/>
          </w:divBdr>
        </w:div>
        <w:div w:id="1970434820">
          <w:marLeft w:val="0"/>
          <w:marRight w:val="0"/>
          <w:marTop w:val="0"/>
          <w:marBottom w:val="0"/>
          <w:divBdr>
            <w:top w:val="none" w:sz="0" w:space="0" w:color="auto"/>
            <w:left w:val="none" w:sz="0" w:space="0" w:color="auto"/>
            <w:bottom w:val="none" w:sz="0" w:space="0" w:color="auto"/>
            <w:right w:val="none" w:sz="0" w:space="0" w:color="auto"/>
          </w:divBdr>
        </w:div>
        <w:div w:id="363137419">
          <w:marLeft w:val="0"/>
          <w:marRight w:val="0"/>
          <w:marTop w:val="0"/>
          <w:marBottom w:val="0"/>
          <w:divBdr>
            <w:top w:val="none" w:sz="0" w:space="0" w:color="auto"/>
            <w:left w:val="none" w:sz="0" w:space="0" w:color="auto"/>
            <w:bottom w:val="none" w:sz="0" w:space="0" w:color="auto"/>
            <w:right w:val="none" w:sz="0" w:space="0" w:color="auto"/>
          </w:divBdr>
        </w:div>
        <w:div w:id="799767856">
          <w:marLeft w:val="0"/>
          <w:marRight w:val="0"/>
          <w:marTop w:val="0"/>
          <w:marBottom w:val="0"/>
          <w:divBdr>
            <w:top w:val="none" w:sz="0" w:space="0" w:color="auto"/>
            <w:left w:val="none" w:sz="0" w:space="0" w:color="auto"/>
            <w:bottom w:val="none" w:sz="0" w:space="0" w:color="auto"/>
            <w:right w:val="none" w:sz="0" w:space="0" w:color="auto"/>
          </w:divBdr>
        </w:div>
        <w:div w:id="1470585175">
          <w:marLeft w:val="0"/>
          <w:marRight w:val="0"/>
          <w:marTop w:val="0"/>
          <w:marBottom w:val="0"/>
          <w:divBdr>
            <w:top w:val="none" w:sz="0" w:space="0" w:color="auto"/>
            <w:left w:val="none" w:sz="0" w:space="0" w:color="auto"/>
            <w:bottom w:val="none" w:sz="0" w:space="0" w:color="auto"/>
            <w:right w:val="none" w:sz="0" w:space="0" w:color="auto"/>
          </w:divBdr>
        </w:div>
        <w:div w:id="2134399932">
          <w:marLeft w:val="0"/>
          <w:marRight w:val="0"/>
          <w:marTop w:val="0"/>
          <w:marBottom w:val="0"/>
          <w:divBdr>
            <w:top w:val="none" w:sz="0" w:space="0" w:color="auto"/>
            <w:left w:val="none" w:sz="0" w:space="0" w:color="auto"/>
            <w:bottom w:val="none" w:sz="0" w:space="0" w:color="auto"/>
            <w:right w:val="none" w:sz="0" w:space="0" w:color="auto"/>
          </w:divBdr>
        </w:div>
        <w:div w:id="1667901921">
          <w:marLeft w:val="0"/>
          <w:marRight w:val="0"/>
          <w:marTop w:val="0"/>
          <w:marBottom w:val="0"/>
          <w:divBdr>
            <w:top w:val="none" w:sz="0" w:space="0" w:color="auto"/>
            <w:left w:val="none" w:sz="0" w:space="0" w:color="auto"/>
            <w:bottom w:val="none" w:sz="0" w:space="0" w:color="auto"/>
            <w:right w:val="none" w:sz="0" w:space="0" w:color="auto"/>
          </w:divBdr>
        </w:div>
        <w:div w:id="620383273">
          <w:marLeft w:val="0"/>
          <w:marRight w:val="0"/>
          <w:marTop w:val="0"/>
          <w:marBottom w:val="0"/>
          <w:divBdr>
            <w:top w:val="none" w:sz="0" w:space="0" w:color="auto"/>
            <w:left w:val="none" w:sz="0" w:space="0" w:color="auto"/>
            <w:bottom w:val="none" w:sz="0" w:space="0" w:color="auto"/>
            <w:right w:val="none" w:sz="0" w:space="0" w:color="auto"/>
          </w:divBdr>
        </w:div>
        <w:div w:id="1403330231">
          <w:marLeft w:val="0"/>
          <w:marRight w:val="0"/>
          <w:marTop w:val="0"/>
          <w:marBottom w:val="0"/>
          <w:divBdr>
            <w:top w:val="none" w:sz="0" w:space="0" w:color="auto"/>
            <w:left w:val="none" w:sz="0" w:space="0" w:color="auto"/>
            <w:bottom w:val="none" w:sz="0" w:space="0" w:color="auto"/>
            <w:right w:val="none" w:sz="0" w:space="0" w:color="auto"/>
          </w:divBdr>
        </w:div>
        <w:div w:id="1863780482">
          <w:marLeft w:val="0"/>
          <w:marRight w:val="0"/>
          <w:marTop w:val="0"/>
          <w:marBottom w:val="0"/>
          <w:divBdr>
            <w:top w:val="none" w:sz="0" w:space="0" w:color="auto"/>
            <w:left w:val="none" w:sz="0" w:space="0" w:color="auto"/>
            <w:bottom w:val="none" w:sz="0" w:space="0" w:color="auto"/>
            <w:right w:val="none" w:sz="0" w:space="0" w:color="auto"/>
          </w:divBdr>
        </w:div>
        <w:div w:id="1562868716">
          <w:marLeft w:val="0"/>
          <w:marRight w:val="0"/>
          <w:marTop w:val="0"/>
          <w:marBottom w:val="0"/>
          <w:divBdr>
            <w:top w:val="none" w:sz="0" w:space="0" w:color="auto"/>
            <w:left w:val="none" w:sz="0" w:space="0" w:color="auto"/>
            <w:bottom w:val="none" w:sz="0" w:space="0" w:color="auto"/>
            <w:right w:val="none" w:sz="0" w:space="0" w:color="auto"/>
          </w:divBdr>
        </w:div>
        <w:div w:id="1109621482">
          <w:marLeft w:val="0"/>
          <w:marRight w:val="0"/>
          <w:marTop w:val="0"/>
          <w:marBottom w:val="0"/>
          <w:divBdr>
            <w:top w:val="none" w:sz="0" w:space="0" w:color="auto"/>
            <w:left w:val="none" w:sz="0" w:space="0" w:color="auto"/>
            <w:bottom w:val="none" w:sz="0" w:space="0" w:color="auto"/>
            <w:right w:val="none" w:sz="0" w:space="0" w:color="auto"/>
          </w:divBdr>
        </w:div>
        <w:div w:id="313294621">
          <w:marLeft w:val="0"/>
          <w:marRight w:val="0"/>
          <w:marTop w:val="0"/>
          <w:marBottom w:val="0"/>
          <w:divBdr>
            <w:top w:val="none" w:sz="0" w:space="0" w:color="auto"/>
            <w:left w:val="none" w:sz="0" w:space="0" w:color="auto"/>
            <w:bottom w:val="none" w:sz="0" w:space="0" w:color="auto"/>
            <w:right w:val="none" w:sz="0" w:space="0" w:color="auto"/>
          </w:divBdr>
        </w:div>
        <w:div w:id="398091246">
          <w:marLeft w:val="0"/>
          <w:marRight w:val="0"/>
          <w:marTop w:val="0"/>
          <w:marBottom w:val="0"/>
          <w:divBdr>
            <w:top w:val="none" w:sz="0" w:space="0" w:color="auto"/>
            <w:left w:val="none" w:sz="0" w:space="0" w:color="auto"/>
            <w:bottom w:val="none" w:sz="0" w:space="0" w:color="auto"/>
            <w:right w:val="none" w:sz="0" w:space="0" w:color="auto"/>
          </w:divBdr>
        </w:div>
        <w:div w:id="1082143802">
          <w:marLeft w:val="0"/>
          <w:marRight w:val="0"/>
          <w:marTop w:val="0"/>
          <w:marBottom w:val="0"/>
          <w:divBdr>
            <w:top w:val="none" w:sz="0" w:space="0" w:color="auto"/>
            <w:left w:val="none" w:sz="0" w:space="0" w:color="auto"/>
            <w:bottom w:val="none" w:sz="0" w:space="0" w:color="auto"/>
            <w:right w:val="none" w:sz="0" w:space="0" w:color="auto"/>
          </w:divBdr>
        </w:div>
        <w:div w:id="856653202">
          <w:marLeft w:val="0"/>
          <w:marRight w:val="0"/>
          <w:marTop w:val="0"/>
          <w:marBottom w:val="0"/>
          <w:divBdr>
            <w:top w:val="none" w:sz="0" w:space="0" w:color="auto"/>
            <w:left w:val="none" w:sz="0" w:space="0" w:color="auto"/>
            <w:bottom w:val="none" w:sz="0" w:space="0" w:color="auto"/>
            <w:right w:val="none" w:sz="0" w:space="0" w:color="auto"/>
          </w:divBdr>
        </w:div>
        <w:div w:id="48192927">
          <w:marLeft w:val="0"/>
          <w:marRight w:val="0"/>
          <w:marTop w:val="0"/>
          <w:marBottom w:val="0"/>
          <w:divBdr>
            <w:top w:val="none" w:sz="0" w:space="0" w:color="auto"/>
            <w:left w:val="none" w:sz="0" w:space="0" w:color="auto"/>
            <w:bottom w:val="none" w:sz="0" w:space="0" w:color="auto"/>
            <w:right w:val="none" w:sz="0" w:space="0" w:color="auto"/>
          </w:divBdr>
        </w:div>
        <w:div w:id="1206796712">
          <w:marLeft w:val="0"/>
          <w:marRight w:val="0"/>
          <w:marTop w:val="0"/>
          <w:marBottom w:val="0"/>
          <w:divBdr>
            <w:top w:val="none" w:sz="0" w:space="0" w:color="auto"/>
            <w:left w:val="none" w:sz="0" w:space="0" w:color="auto"/>
            <w:bottom w:val="none" w:sz="0" w:space="0" w:color="auto"/>
            <w:right w:val="none" w:sz="0" w:space="0" w:color="auto"/>
          </w:divBdr>
        </w:div>
        <w:div w:id="1477063278">
          <w:marLeft w:val="0"/>
          <w:marRight w:val="0"/>
          <w:marTop w:val="0"/>
          <w:marBottom w:val="0"/>
          <w:divBdr>
            <w:top w:val="none" w:sz="0" w:space="0" w:color="auto"/>
            <w:left w:val="none" w:sz="0" w:space="0" w:color="auto"/>
            <w:bottom w:val="none" w:sz="0" w:space="0" w:color="auto"/>
            <w:right w:val="none" w:sz="0" w:space="0" w:color="auto"/>
          </w:divBdr>
        </w:div>
        <w:div w:id="951013635">
          <w:marLeft w:val="0"/>
          <w:marRight w:val="0"/>
          <w:marTop w:val="0"/>
          <w:marBottom w:val="0"/>
          <w:divBdr>
            <w:top w:val="none" w:sz="0" w:space="0" w:color="auto"/>
            <w:left w:val="none" w:sz="0" w:space="0" w:color="auto"/>
            <w:bottom w:val="none" w:sz="0" w:space="0" w:color="auto"/>
            <w:right w:val="none" w:sz="0" w:space="0" w:color="auto"/>
          </w:divBdr>
        </w:div>
        <w:div w:id="2096632992">
          <w:marLeft w:val="0"/>
          <w:marRight w:val="0"/>
          <w:marTop w:val="0"/>
          <w:marBottom w:val="0"/>
          <w:divBdr>
            <w:top w:val="none" w:sz="0" w:space="0" w:color="auto"/>
            <w:left w:val="none" w:sz="0" w:space="0" w:color="auto"/>
            <w:bottom w:val="none" w:sz="0" w:space="0" w:color="auto"/>
            <w:right w:val="none" w:sz="0" w:space="0" w:color="auto"/>
          </w:divBdr>
        </w:div>
        <w:div w:id="1374499414">
          <w:marLeft w:val="0"/>
          <w:marRight w:val="0"/>
          <w:marTop w:val="0"/>
          <w:marBottom w:val="0"/>
          <w:divBdr>
            <w:top w:val="none" w:sz="0" w:space="0" w:color="auto"/>
            <w:left w:val="none" w:sz="0" w:space="0" w:color="auto"/>
            <w:bottom w:val="none" w:sz="0" w:space="0" w:color="auto"/>
            <w:right w:val="none" w:sz="0" w:space="0" w:color="auto"/>
          </w:divBdr>
        </w:div>
        <w:div w:id="574360817">
          <w:marLeft w:val="0"/>
          <w:marRight w:val="0"/>
          <w:marTop w:val="0"/>
          <w:marBottom w:val="0"/>
          <w:divBdr>
            <w:top w:val="none" w:sz="0" w:space="0" w:color="auto"/>
            <w:left w:val="none" w:sz="0" w:space="0" w:color="auto"/>
            <w:bottom w:val="none" w:sz="0" w:space="0" w:color="auto"/>
            <w:right w:val="none" w:sz="0" w:space="0" w:color="auto"/>
          </w:divBdr>
        </w:div>
        <w:div w:id="157500211">
          <w:marLeft w:val="0"/>
          <w:marRight w:val="0"/>
          <w:marTop w:val="0"/>
          <w:marBottom w:val="0"/>
          <w:divBdr>
            <w:top w:val="none" w:sz="0" w:space="0" w:color="auto"/>
            <w:left w:val="none" w:sz="0" w:space="0" w:color="auto"/>
            <w:bottom w:val="none" w:sz="0" w:space="0" w:color="auto"/>
            <w:right w:val="none" w:sz="0" w:space="0" w:color="auto"/>
          </w:divBdr>
        </w:div>
        <w:div w:id="605499543">
          <w:marLeft w:val="0"/>
          <w:marRight w:val="0"/>
          <w:marTop w:val="0"/>
          <w:marBottom w:val="0"/>
          <w:divBdr>
            <w:top w:val="none" w:sz="0" w:space="0" w:color="auto"/>
            <w:left w:val="none" w:sz="0" w:space="0" w:color="auto"/>
            <w:bottom w:val="none" w:sz="0" w:space="0" w:color="auto"/>
            <w:right w:val="none" w:sz="0" w:space="0" w:color="auto"/>
          </w:divBdr>
        </w:div>
        <w:div w:id="390351888">
          <w:marLeft w:val="0"/>
          <w:marRight w:val="0"/>
          <w:marTop w:val="0"/>
          <w:marBottom w:val="0"/>
          <w:divBdr>
            <w:top w:val="none" w:sz="0" w:space="0" w:color="auto"/>
            <w:left w:val="none" w:sz="0" w:space="0" w:color="auto"/>
            <w:bottom w:val="none" w:sz="0" w:space="0" w:color="auto"/>
            <w:right w:val="none" w:sz="0" w:space="0" w:color="auto"/>
          </w:divBdr>
        </w:div>
        <w:div w:id="866213537">
          <w:marLeft w:val="0"/>
          <w:marRight w:val="0"/>
          <w:marTop w:val="0"/>
          <w:marBottom w:val="0"/>
          <w:divBdr>
            <w:top w:val="none" w:sz="0" w:space="0" w:color="auto"/>
            <w:left w:val="none" w:sz="0" w:space="0" w:color="auto"/>
            <w:bottom w:val="none" w:sz="0" w:space="0" w:color="auto"/>
            <w:right w:val="none" w:sz="0" w:space="0" w:color="auto"/>
          </w:divBdr>
        </w:div>
        <w:div w:id="1957129192">
          <w:marLeft w:val="0"/>
          <w:marRight w:val="0"/>
          <w:marTop w:val="0"/>
          <w:marBottom w:val="0"/>
          <w:divBdr>
            <w:top w:val="none" w:sz="0" w:space="0" w:color="auto"/>
            <w:left w:val="none" w:sz="0" w:space="0" w:color="auto"/>
            <w:bottom w:val="none" w:sz="0" w:space="0" w:color="auto"/>
            <w:right w:val="none" w:sz="0" w:space="0" w:color="auto"/>
          </w:divBdr>
        </w:div>
        <w:div w:id="1431657071">
          <w:marLeft w:val="0"/>
          <w:marRight w:val="0"/>
          <w:marTop w:val="0"/>
          <w:marBottom w:val="0"/>
          <w:divBdr>
            <w:top w:val="none" w:sz="0" w:space="0" w:color="auto"/>
            <w:left w:val="none" w:sz="0" w:space="0" w:color="auto"/>
            <w:bottom w:val="none" w:sz="0" w:space="0" w:color="auto"/>
            <w:right w:val="none" w:sz="0" w:space="0" w:color="auto"/>
          </w:divBdr>
        </w:div>
        <w:div w:id="1833334853">
          <w:marLeft w:val="0"/>
          <w:marRight w:val="0"/>
          <w:marTop w:val="0"/>
          <w:marBottom w:val="0"/>
          <w:divBdr>
            <w:top w:val="none" w:sz="0" w:space="0" w:color="auto"/>
            <w:left w:val="none" w:sz="0" w:space="0" w:color="auto"/>
            <w:bottom w:val="none" w:sz="0" w:space="0" w:color="auto"/>
            <w:right w:val="none" w:sz="0" w:space="0" w:color="auto"/>
          </w:divBdr>
        </w:div>
      </w:divsChild>
    </w:div>
    <w:div w:id="580724985">
      <w:bodyDiv w:val="1"/>
      <w:marLeft w:val="0"/>
      <w:marRight w:val="0"/>
      <w:marTop w:val="0"/>
      <w:marBottom w:val="0"/>
      <w:divBdr>
        <w:top w:val="none" w:sz="0" w:space="0" w:color="auto"/>
        <w:left w:val="none" w:sz="0" w:space="0" w:color="auto"/>
        <w:bottom w:val="none" w:sz="0" w:space="0" w:color="auto"/>
        <w:right w:val="none" w:sz="0" w:space="0" w:color="auto"/>
      </w:divBdr>
    </w:div>
    <w:div w:id="580798854">
      <w:bodyDiv w:val="1"/>
      <w:marLeft w:val="0"/>
      <w:marRight w:val="0"/>
      <w:marTop w:val="0"/>
      <w:marBottom w:val="0"/>
      <w:divBdr>
        <w:top w:val="none" w:sz="0" w:space="0" w:color="auto"/>
        <w:left w:val="none" w:sz="0" w:space="0" w:color="auto"/>
        <w:bottom w:val="none" w:sz="0" w:space="0" w:color="auto"/>
        <w:right w:val="none" w:sz="0" w:space="0" w:color="auto"/>
      </w:divBdr>
    </w:div>
    <w:div w:id="581990530">
      <w:bodyDiv w:val="1"/>
      <w:marLeft w:val="0"/>
      <w:marRight w:val="0"/>
      <w:marTop w:val="0"/>
      <w:marBottom w:val="0"/>
      <w:divBdr>
        <w:top w:val="none" w:sz="0" w:space="0" w:color="auto"/>
        <w:left w:val="none" w:sz="0" w:space="0" w:color="auto"/>
        <w:bottom w:val="none" w:sz="0" w:space="0" w:color="auto"/>
        <w:right w:val="none" w:sz="0" w:space="0" w:color="auto"/>
      </w:divBdr>
    </w:div>
    <w:div w:id="582682322">
      <w:bodyDiv w:val="1"/>
      <w:marLeft w:val="0"/>
      <w:marRight w:val="0"/>
      <w:marTop w:val="0"/>
      <w:marBottom w:val="0"/>
      <w:divBdr>
        <w:top w:val="none" w:sz="0" w:space="0" w:color="auto"/>
        <w:left w:val="none" w:sz="0" w:space="0" w:color="auto"/>
        <w:bottom w:val="none" w:sz="0" w:space="0" w:color="auto"/>
        <w:right w:val="none" w:sz="0" w:space="0" w:color="auto"/>
      </w:divBdr>
    </w:div>
    <w:div w:id="582758753">
      <w:bodyDiv w:val="1"/>
      <w:marLeft w:val="0"/>
      <w:marRight w:val="0"/>
      <w:marTop w:val="0"/>
      <w:marBottom w:val="0"/>
      <w:divBdr>
        <w:top w:val="none" w:sz="0" w:space="0" w:color="auto"/>
        <w:left w:val="none" w:sz="0" w:space="0" w:color="auto"/>
        <w:bottom w:val="none" w:sz="0" w:space="0" w:color="auto"/>
        <w:right w:val="none" w:sz="0" w:space="0" w:color="auto"/>
      </w:divBdr>
    </w:div>
    <w:div w:id="585071672">
      <w:bodyDiv w:val="1"/>
      <w:marLeft w:val="0"/>
      <w:marRight w:val="0"/>
      <w:marTop w:val="0"/>
      <w:marBottom w:val="0"/>
      <w:divBdr>
        <w:top w:val="none" w:sz="0" w:space="0" w:color="auto"/>
        <w:left w:val="none" w:sz="0" w:space="0" w:color="auto"/>
        <w:bottom w:val="none" w:sz="0" w:space="0" w:color="auto"/>
        <w:right w:val="none" w:sz="0" w:space="0" w:color="auto"/>
      </w:divBdr>
    </w:div>
    <w:div w:id="587035203">
      <w:bodyDiv w:val="1"/>
      <w:marLeft w:val="0"/>
      <w:marRight w:val="0"/>
      <w:marTop w:val="0"/>
      <w:marBottom w:val="0"/>
      <w:divBdr>
        <w:top w:val="none" w:sz="0" w:space="0" w:color="auto"/>
        <w:left w:val="none" w:sz="0" w:space="0" w:color="auto"/>
        <w:bottom w:val="none" w:sz="0" w:space="0" w:color="auto"/>
        <w:right w:val="none" w:sz="0" w:space="0" w:color="auto"/>
      </w:divBdr>
    </w:div>
    <w:div w:id="592014242">
      <w:bodyDiv w:val="1"/>
      <w:marLeft w:val="0"/>
      <w:marRight w:val="0"/>
      <w:marTop w:val="0"/>
      <w:marBottom w:val="0"/>
      <w:divBdr>
        <w:top w:val="none" w:sz="0" w:space="0" w:color="auto"/>
        <w:left w:val="none" w:sz="0" w:space="0" w:color="auto"/>
        <w:bottom w:val="none" w:sz="0" w:space="0" w:color="auto"/>
        <w:right w:val="none" w:sz="0" w:space="0" w:color="auto"/>
      </w:divBdr>
    </w:div>
    <w:div w:id="592978748">
      <w:bodyDiv w:val="1"/>
      <w:marLeft w:val="0"/>
      <w:marRight w:val="0"/>
      <w:marTop w:val="0"/>
      <w:marBottom w:val="0"/>
      <w:divBdr>
        <w:top w:val="none" w:sz="0" w:space="0" w:color="auto"/>
        <w:left w:val="none" w:sz="0" w:space="0" w:color="auto"/>
        <w:bottom w:val="none" w:sz="0" w:space="0" w:color="auto"/>
        <w:right w:val="none" w:sz="0" w:space="0" w:color="auto"/>
      </w:divBdr>
    </w:div>
    <w:div w:id="593242999">
      <w:bodyDiv w:val="1"/>
      <w:marLeft w:val="0"/>
      <w:marRight w:val="0"/>
      <w:marTop w:val="0"/>
      <w:marBottom w:val="0"/>
      <w:divBdr>
        <w:top w:val="none" w:sz="0" w:space="0" w:color="auto"/>
        <w:left w:val="none" w:sz="0" w:space="0" w:color="auto"/>
        <w:bottom w:val="none" w:sz="0" w:space="0" w:color="auto"/>
        <w:right w:val="none" w:sz="0" w:space="0" w:color="auto"/>
      </w:divBdr>
    </w:div>
    <w:div w:id="593635103">
      <w:bodyDiv w:val="1"/>
      <w:marLeft w:val="0"/>
      <w:marRight w:val="0"/>
      <w:marTop w:val="0"/>
      <w:marBottom w:val="0"/>
      <w:divBdr>
        <w:top w:val="none" w:sz="0" w:space="0" w:color="auto"/>
        <w:left w:val="none" w:sz="0" w:space="0" w:color="auto"/>
        <w:bottom w:val="none" w:sz="0" w:space="0" w:color="auto"/>
        <w:right w:val="none" w:sz="0" w:space="0" w:color="auto"/>
      </w:divBdr>
    </w:div>
    <w:div w:id="593782966">
      <w:bodyDiv w:val="1"/>
      <w:marLeft w:val="0"/>
      <w:marRight w:val="0"/>
      <w:marTop w:val="0"/>
      <w:marBottom w:val="0"/>
      <w:divBdr>
        <w:top w:val="none" w:sz="0" w:space="0" w:color="auto"/>
        <w:left w:val="none" w:sz="0" w:space="0" w:color="auto"/>
        <w:bottom w:val="none" w:sz="0" w:space="0" w:color="auto"/>
        <w:right w:val="none" w:sz="0" w:space="0" w:color="auto"/>
      </w:divBdr>
    </w:div>
    <w:div w:id="593785176">
      <w:bodyDiv w:val="1"/>
      <w:marLeft w:val="0"/>
      <w:marRight w:val="0"/>
      <w:marTop w:val="0"/>
      <w:marBottom w:val="0"/>
      <w:divBdr>
        <w:top w:val="none" w:sz="0" w:space="0" w:color="auto"/>
        <w:left w:val="none" w:sz="0" w:space="0" w:color="auto"/>
        <w:bottom w:val="none" w:sz="0" w:space="0" w:color="auto"/>
        <w:right w:val="none" w:sz="0" w:space="0" w:color="auto"/>
      </w:divBdr>
    </w:div>
    <w:div w:id="594484323">
      <w:bodyDiv w:val="1"/>
      <w:marLeft w:val="0"/>
      <w:marRight w:val="0"/>
      <w:marTop w:val="0"/>
      <w:marBottom w:val="0"/>
      <w:divBdr>
        <w:top w:val="none" w:sz="0" w:space="0" w:color="auto"/>
        <w:left w:val="none" w:sz="0" w:space="0" w:color="auto"/>
        <w:bottom w:val="none" w:sz="0" w:space="0" w:color="auto"/>
        <w:right w:val="none" w:sz="0" w:space="0" w:color="auto"/>
      </w:divBdr>
    </w:div>
    <w:div w:id="596595669">
      <w:bodyDiv w:val="1"/>
      <w:marLeft w:val="0"/>
      <w:marRight w:val="0"/>
      <w:marTop w:val="0"/>
      <w:marBottom w:val="0"/>
      <w:divBdr>
        <w:top w:val="none" w:sz="0" w:space="0" w:color="auto"/>
        <w:left w:val="none" w:sz="0" w:space="0" w:color="auto"/>
        <w:bottom w:val="none" w:sz="0" w:space="0" w:color="auto"/>
        <w:right w:val="none" w:sz="0" w:space="0" w:color="auto"/>
      </w:divBdr>
    </w:div>
    <w:div w:id="598365990">
      <w:bodyDiv w:val="1"/>
      <w:marLeft w:val="0"/>
      <w:marRight w:val="0"/>
      <w:marTop w:val="0"/>
      <w:marBottom w:val="0"/>
      <w:divBdr>
        <w:top w:val="none" w:sz="0" w:space="0" w:color="auto"/>
        <w:left w:val="none" w:sz="0" w:space="0" w:color="auto"/>
        <w:bottom w:val="none" w:sz="0" w:space="0" w:color="auto"/>
        <w:right w:val="none" w:sz="0" w:space="0" w:color="auto"/>
      </w:divBdr>
    </w:div>
    <w:div w:id="600649767">
      <w:bodyDiv w:val="1"/>
      <w:marLeft w:val="0"/>
      <w:marRight w:val="0"/>
      <w:marTop w:val="0"/>
      <w:marBottom w:val="0"/>
      <w:divBdr>
        <w:top w:val="none" w:sz="0" w:space="0" w:color="auto"/>
        <w:left w:val="none" w:sz="0" w:space="0" w:color="auto"/>
        <w:bottom w:val="none" w:sz="0" w:space="0" w:color="auto"/>
        <w:right w:val="none" w:sz="0" w:space="0" w:color="auto"/>
      </w:divBdr>
    </w:div>
    <w:div w:id="601036121">
      <w:bodyDiv w:val="1"/>
      <w:marLeft w:val="0"/>
      <w:marRight w:val="0"/>
      <w:marTop w:val="0"/>
      <w:marBottom w:val="0"/>
      <w:divBdr>
        <w:top w:val="none" w:sz="0" w:space="0" w:color="auto"/>
        <w:left w:val="none" w:sz="0" w:space="0" w:color="auto"/>
        <w:bottom w:val="none" w:sz="0" w:space="0" w:color="auto"/>
        <w:right w:val="none" w:sz="0" w:space="0" w:color="auto"/>
      </w:divBdr>
    </w:div>
    <w:div w:id="601182744">
      <w:bodyDiv w:val="1"/>
      <w:marLeft w:val="0"/>
      <w:marRight w:val="0"/>
      <w:marTop w:val="0"/>
      <w:marBottom w:val="0"/>
      <w:divBdr>
        <w:top w:val="none" w:sz="0" w:space="0" w:color="auto"/>
        <w:left w:val="none" w:sz="0" w:space="0" w:color="auto"/>
        <w:bottom w:val="none" w:sz="0" w:space="0" w:color="auto"/>
        <w:right w:val="none" w:sz="0" w:space="0" w:color="auto"/>
      </w:divBdr>
    </w:div>
    <w:div w:id="602810808">
      <w:bodyDiv w:val="1"/>
      <w:marLeft w:val="0"/>
      <w:marRight w:val="0"/>
      <w:marTop w:val="0"/>
      <w:marBottom w:val="0"/>
      <w:divBdr>
        <w:top w:val="none" w:sz="0" w:space="0" w:color="auto"/>
        <w:left w:val="none" w:sz="0" w:space="0" w:color="auto"/>
        <w:bottom w:val="none" w:sz="0" w:space="0" w:color="auto"/>
        <w:right w:val="none" w:sz="0" w:space="0" w:color="auto"/>
      </w:divBdr>
    </w:div>
    <w:div w:id="604652719">
      <w:bodyDiv w:val="1"/>
      <w:marLeft w:val="0"/>
      <w:marRight w:val="0"/>
      <w:marTop w:val="0"/>
      <w:marBottom w:val="0"/>
      <w:divBdr>
        <w:top w:val="none" w:sz="0" w:space="0" w:color="auto"/>
        <w:left w:val="none" w:sz="0" w:space="0" w:color="auto"/>
        <w:bottom w:val="none" w:sz="0" w:space="0" w:color="auto"/>
        <w:right w:val="none" w:sz="0" w:space="0" w:color="auto"/>
      </w:divBdr>
    </w:div>
    <w:div w:id="604726218">
      <w:bodyDiv w:val="1"/>
      <w:marLeft w:val="0"/>
      <w:marRight w:val="0"/>
      <w:marTop w:val="0"/>
      <w:marBottom w:val="0"/>
      <w:divBdr>
        <w:top w:val="none" w:sz="0" w:space="0" w:color="auto"/>
        <w:left w:val="none" w:sz="0" w:space="0" w:color="auto"/>
        <w:bottom w:val="none" w:sz="0" w:space="0" w:color="auto"/>
        <w:right w:val="none" w:sz="0" w:space="0" w:color="auto"/>
      </w:divBdr>
    </w:div>
    <w:div w:id="604732057">
      <w:bodyDiv w:val="1"/>
      <w:marLeft w:val="0"/>
      <w:marRight w:val="0"/>
      <w:marTop w:val="0"/>
      <w:marBottom w:val="0"/>
      <w:divBdr>
        <w:top w:val="none" w:sz="0" w:space="0" w:color="auto"/>
        <w:left w:val="none" w:sz="0" w:space="0" w:color="auto"/>
        <w:bottom w:val="none" w:sz="0" w:space="0" w:color="auto"/>
        <w:right w:val="none" w:sz="0" w:space="0" w:color="auto"/>
      </w:divBdr>
    </w:div>
    <w:div w:id="605623280">
      <w:bodyDiv w:val="1"/>
      <w:marLeft w:val="0"/>
      <w:marRight w:val="0"/>
      <w:marTop w:val="0"/>
      <w:marBottom w:val="0"/>
      <w:divBdr>
        <w:top w:val="none" w:sz="0" w:space="0" w:color="auto"/>
        <w:left w:val="none" w:sz="0" w:space="0" w:color="auto"/>
        <w:bottom w:val="none" w:sz="0" w:space="0" w:color="auto"/>
        <w:right w:val="none" w:sz="0" w:space="0" w:color="auto"/>
      </w:divBdr>
    </w:div>
    <w:div w:id="605889207">
      <w:bodyDiv w:val="1"/>
      <w:marLeft w:val="0"/>
      <w:marRight w:val="0"/>
      <w:marTop w:val="0"/>
      <w:marBottom w:val="0"/>
      <w:divBdr>
        <w:top w:val="none" w:sz="0" w:space="0" w:color="auto"/>
        <w:left w:val="none" w:sz="0" w:space="0" w:color="auto"/>
        <w:bottom w:val="none" w:sz="0" w:space="0" w:color="auto"/>
        <w:right w:val="none" w:sz="0" w:space="0" w:color="auto"/>
      </w:divBdr>
    </w:div>
    <w:div w:id="606040724">
      <w:bodyDiv w:val="1"/>
      <w:marLeft w:val="0"/>
      <w:marRight w:val="0"/>
      <w:marTop w:val="0"/>
      <w:marBottom w:val="0"/>
      <w:divBdr>
        <w:top w:val="none" w:sz="0" w:space="0" w:color="auto"/>
        <w:left w:val="none" w:sz="0" w:space="0" w:color="auto"/>
        <w:bottom w:val="none" w:sz="0" w:space="0" w:color="auto"/>
        <w:right w:val="none" w:sz="0" w:space="0" w:color="auto"/>
      </w:divBdr>
    </w:div>
    <w:div w:id="607734300">
      <w:bodyDiv w:val="1"/>
      <w:marLeft w:val="0"/>
      <w:marRight w:val="0"/>
      <w:marTop w:val="0"/>
      <w:marBottom w:val="0"/>
      <w:divBdr>
        <w:top w:val="none" w:sz="0" w:space="0" w:color="auto"/>
        <w:left w:val="none" w:sz="0" w:space="0" w:color="auto"/>
        <w:bottom w:val="none" w:sz="0" w:space="0" w:color="auto"/>
        <w:right w:val="none" w:sz="0" w:space="0" w:color="auto"/>
      </w:divBdr>
    </w:div>
    <w:div w:id="609627059">
      <w:bodyDiv w:val="1"/>
      <w:marLeft w:val="0"/>
      <w:marRight w:val="0"/>
      <w:marTop w:val="0"/>
      <w:marBottom w:val="0"/>
      <w:divBdr>
        <w:top w:val="none" w:sz="0" w:space="0" w:color="auto"/>
        <w:left w:val="none" w:sz="0" w:space="0" w:color="auto"/>
        <w:bottom w:val="none" w:sz="0" w:space="0" w:color="auto"/>
        <w:right w:val="none" w:sz="0" w:space="0" w:color="auto"/>
      </w:divBdr>
    </w:div>
    <w:div w:id="610357747">
      <w:bodyDiv w:val="1"/>
      <w:marLeft w:val="0"/>
      <w:marRight w:val="0"/>
      <w:marTop w:val="0"/>
      <w:marBottom w:val="0"/>
      <w:divBdr>
        <w:top w:val="none" w:sz="0" w:space="0" w:color="auto"/>
        <w:left w:val="none" w:sz="0" w:space="0" w:color="auto"/>
        <w:bottom w:val="none" w:sz="0" w:space="0" w:color="auto"/>
        <w:right w:val="none" w:sz="0" w:space="0" w:color="auto"/>
      </w:divBdr>
    </w:div>
    <w:div w:id="611207297">
      <w:bodyDiv w:val="1"/>
      <w:marLeft w:val="0"/>
      <w:marRight w:val="0"/>
      <w:marTop w:val="0"/>
      <w:marBottom w:val="0"/>
      <w:divBdr>
        <w:top w:val="none" w:sz="0" w:space="0" w:color="auto"/>
        <w:left w:val="none" w:sz="0" w:space="0" w:color="auto"/>
        <w:bottom w:val="none" w:sz="0" w:space="0" w:color="auto"/>
        <w:right w:val="none" w:sz="0" w:space="0" w:color="auto"/>
      </w:divBdr>
    </w:div>
    <w:div w:id="611400919">
      <w:bodyDiv w:val="1"/>
      <w:marLeft w:val="0"/>
      <w:marRight w:val="0"/>
      <w:marTop w:val="0"/>
      <w:marBottom w:val="0"/>
      <w:divBdr>
        <w:top w:val="none" w:sz="0" w:space="0" w:color="auto"/>
        <w:left w:val="none" w:sz="0" w:space="0" w:color="auto"/>
        <w:bottom w:val="none" w:sz="0" w:space="0" w:color="auto"/>
        <w:right w:val="none" w:sz="0" w:space="0" w:color="auto"/>
      </w:divBdr>
    </w:div>
    <w:div w:id="613168459">
      <w:bodyDiv w:val="1"/>
      <w:marLeft w:val="0"/>
      <w:marRight w:val="0"/>
      <w:marTop w:val="0"/>
      <w:marBottom w:val="0"/>
      <w:divBdr>
        <w:top w:val="none" w:sz="0" w:space="0" w:color="auto"/>
        <w:left w:val="none" w:sz="0" w:space="0" w:color="auto"/>
        <w:bottom w:val="none" w:sz="0" w:space="0" w:color="auto"/>
        <w:right w:val="none" w:sz="0" w:space="0" w:color="auto"/>
      </w:divBdr>
    </w:div>
    <w:div w:id="613824369">
      <w:bodyDiv w:val="1"/>
      <w:marLeft w:val="0"/>
      <w:marRight w:val="0"/>
      <w:marTop w:val="0"/>
      <w:marBottom w:val="0"/>
      <w:divBdr>
        <w:top w:val="none" w:sz="0" w:space="0" w:color="auto"/>
        <w:left w:val="none" w:sz="0" w:space="0" w:color="auto"/>
        <w:bottom w:val="none" w:sz="0" w:space="0" w:color="auto"/>
        <w:right w:val="none" w:sz="0" w:space="0" w:color="auto"/>
      </w:divBdr>
    </w:div>
    <w:div w:id="614479545">
      <w:bodyDiv w:val="1"/>
      <w:marLeft w:val="0"/>
      <w:marRight w:val="0"/>
      <w:marTop w:val="0"/>
      <w:marBottom w:val="0"/>
      <w:divBdr>
        <w:top w:val="none" w:sz="0" w:space="0" w:color="auto"/>
        <w:left w:val="none" w:sz="0" w:space="0" w:color="auto"/>
        <w:bottom w:val="none" w:sz="0" w:space="0" w:color="auto"/>
        <w:right w:val="none" w:sz="0" w:space="0" w:color="auto"/>
      </w:divBdr>
    </w:div>
    <w:div w:id="616717475">
      <w:bodyDiv w:val="1"/>
      <w:marLeft w:val="0"/>
      <w:marRight w:val="0"/>
      <w:marTop w:val="0"/>
      <w:marBottom w:val="0"/>
      <w:divBdr>
        <w:top w:val="none" w:sz="0" w:space="0" w:color="auto"/>
        <w:left w:val="none" w:sz="0" w:space="0" w:color="auto"/>
        <w:bottom w:val="none" w:sz="0" w:space="0" w:color="auto"/>
        <w:right w:val="none" w:sz="0" w:space="0" w:color="auto"/>
      </w:divBdr>
    </w:div>
    <w:div w:id="617033853">
      <w:bodyDiv w:val="1"/>
      <w:marLeft w:val="0"/>
      <w:marRight w:val="0"/>
      <w:marTop w:val="0"/>
      <w:marBottom w:val="0"/>
      <w:divBdr>
        <w:top w:val="none" w:sz="0" w:space="0" w:color="auto"/>
        <w:left w:val="none" w:sz="0" w:space="0" w:color="auto"/>
        <w:bottom w:val="none" w:sz="0" w:space="0" w:color="auto"/>
        <w:right w:val="none" w:sz="0" w:space="0" w:color="auto"/>
      </w:divBdr>
    </w:div>
    <w:div w:id="618416172">
      <w:bodyDiv w:val="1"/>
      <w:marLeft w:val="0"/>
      <w:marRight w:val="0"/>
      <w:marTop w:val="0"/>
      <w:marBottom w:val="0"/>
      <w:divBdr>
        <w:top w:val="none" w:sz="0" w:space="0" w:color="auto"/>
        <w:left w:val="none" w:sz="0" w:space="0" w:color="auto"/>
        <w:bottom w:val="none" w:sz="0" w:space="0" w:color="auto"/>
        <w:right w:val="none" w:sz="0" w:space="0" w:color="auto"/>
      </w:divBdr>
    </w:div>
    <w:div w:id="618684810">
      <w:bodyDiv w:val="1"/>
      <w:marLeft w:val="0"/>
      <w:marRight w:val="0"/>
      <w:marTop w:val="0"/>
      <w:marBottom w:val="0"/>
      <w:divBdr>
        <w:top w:val="none" w:sz="0" w:space="0" w:color="auto"/>
        <w:left w:val="none" w:sz="0" w:space="0" w:color="auto"/>
        <w:bottom w:val="none" w:sz="0" w:space="0" w:color="auto"/>
        <w:right w:val="none" w:sz="0" w:space="0" w:color="auto"/>
      </w:divBdr>
    </w:div>
    <w:div w:id="618756791">
      <w:bodyDiv w:val="1"/>
      <w:marLeft w:val="0"/>
      <w:marRight w:val="0"/>
      <w:marTop w:val="0"/>
      <w:marBottom w:val="0"/>
      <w:divBdr>
        <w:top w:val="none" w:sz="0" w:space="0" w:color="auto"/>
        <w:left w:val="none" w:sz="0" w:space="0" w:color="auto"/>
        <w:bottom w:val="none" w:sz="0" w:space="0" w:color="auto"/>
        <w:right w:val="none" w:sz="0" w:space="0" w:color="auto"/>
      </w:divBdr>
    </w:div>
    <w:div w:id="619074941">
      <w:bodyDiv w:val="1"/>
      <w:marLeft w:val="0"/>
      <w:marRight w:val="0"/>
      <w:marTop w:val="0"/>
      <w:marBottom w:val="0"/>
      <w:divBdr>
        <w:top w:val="none" w:sz="0" w:space="0" w:color="auto"/>
        <w:left w:val="none" w:sz="0" w:space="0" w:color="auto"/>
        <w:bottom w:val="none" w:sz="0" w:space="0" w:color="auto"/>
        <w:right w:val="none" w:sz="0" w:space="0" w:color="auto"/>
      </w:divBdr>
    </w:div>
    <w:div w:id="619803624">
      <w:bodyDiv w:val="1"/>
      <w:marLeft w:val="0"/>
      <w:marRight w:val="0"/>
      <w:marTop w:val="0"/>
      <w:marBottom w:val="0"/>
      <w:divBdr>
        <w:top w:val="none" w:sz="0" w:space="0" w:color="auto"/>
        <w:left w:val="none" w:sz="0" w:space="0" w:color="auto"/>
        <w:bottom w:val="none" w:sz="0" w:space="0" w:color="auto"/>
        <w:right w:val="none" w:sz="0" w:space="0" w:color="auto"/>
      </w:divBdr>
    </w:div>
    <w:div w:id="620840898">
      <w:bodyDiv w:val="1"/>
      <w:marLeft w:val="0"/>
      <w:marRight w:val="0"/>
      <w:marTop w:val="0"/>
      <w:marBottom w:val="0"/>
      <w:divBdr>
        <w:top w:val="none" w:sz="0" w:space="0" w:color="auto"/>
        <w:left w:val="none" w:sz="0" w:space="0" w:color="auto"/>
        <w:bottom w:val="none" w:sz="0" w:space="0" w:color="auto"/>
        <w:right w:val="none" w:sz="0" w:space="0" w:color="auto"/>
      </w:divBdr>
    </w:div>
    <w:div w:id="621501543">
      <w:bodyDiv w:val="1"/>
      <w:marLeft w:val="0"/>
      <w:marRight w:val="0"/>
      <w:marTop w:val="0"/>
      <w:marBottom w:val="0"/>
      <w:divBdr>
        <w:top w:val="none" w:sz="0" w:space="0" w:color="auto"/>
        <w:left w:val="none" w:sz="0" w:space="0" w:color="auto"/>
        <w:bottom w:val="none" w:sz="0" w:space="0" w:color="auto"/>
        <w:right w:val="none" w:sz="0" w:space="0" w:color="auto"/>
      </w:divBdr>
    </w:div>
    <w:div w:id="622728991">
      <w:bodyDiv w:val="1"/>
      <w:marLeft w:val="0"/>
      <w:marRight w:val="0"/>
      <w:marTop w:val="0"/>
      <w:marBottom w:val="0"/>
      <w:divBdr>
        <w:top w:val="none" w:sz="0" w:space="0" w:color="auto"/>
        <w:left w:val="none" w:sz="0" w:space="0" w:color="auto"/>
        <w:bottom w:val="none" w:sz="0" w:space="0" w:color="auto"/>
        <w:right w:val="none" w:sz="0" w:space="0" w:color="auto"/>
      </w:divBdr>
    </w:div>
    <w:div w:id="622807088">
      <w:bodyDiv w:val="1"/>
      <w:marLeft w:val="0"/>
      <w:marRight w:val="0"/>
      <w:marTop w:val="0"/>
      <w:marBottom w:val="0"/>
      <w:divBdr>
        <w:top w:val="none" w:sz="0" w:space="0" w:color="auto"/>
        <w:left w:val="none" w:sz="0" w:space="0" w:color="auto"/>
        <w:bottom w:val="none" w:sz="0" w:space="0" w:color="auto"/>
        <w:right w:val="none" w:sz="0" w:space="0" w:color="auto"/>
      </w:divBdr>
    </w:div>
    <w:div w:id="622998228">
      <w:bodyDiv w:val="1"/>
      <w:marLeft w:val="0"/>
      <w:marRight w:val="0"/>
      <w:marTop w:val="0"/>
      <w:marBottom w:val="0"/>
      <w:divBdr>
        <w:top w:val="none" w:sz="0" w:space="0" w:color="auto"/>
        <w:left w:val="none" w:sz="0" w:space="0" w:color="auto"/>
        <w:bottom w:val="none" w:sz="0" w:space="0" w:color="auto"/>
        <w:right w:val="none" w:sz="0" w:space="0" w:color="auto"/>
      </w:divBdr>
    </w:div>
    <w:div w:id="623659091">
      <w:bodyDiv w:val="1"/>
      <w:marLeft w:val="0"/>
      <w:marRight w:val="0"/>
      <w:marTop w:val="0"/>
      <w:marBottom w:val="0"/>
      <w:divBdr>
        <w:top w:val="none" w:sz="0" w:space="0" w:color="auto"/>
        <w:left w:val="none" w:sz="0" w:space="0" w:color="auto"/>
        <w:bottom w:val="none" w:sz="0" w:space="0" w:color="auto"/>
        <w:right w:val="none" w:sz="0" w:space="0" w:color="auto"/>
      </w:divBdr>
    </w:div>
    <w:div w:id="623846594">
      <w:bodyDiv w:val="1"/>
      <w:marLeft w:val="0"/>
      <w:marRight w:val="0"/>
      <w:marTop w:val="0"/>
      <w:marBottom w:val="0"/>
      <w:divBdr>
        <w:top w:val="none" w:sz="0" w:space="0" w:color="auto"/>
        <w:left w:val="none" w:sz="0" w:space="0" w:color="auto"/>
        <w:bottom w:val="none" w:sz="0" w:space="0" w:color="auto"/>
        <w:right w:val="none" w:sz="0" w:space="0" w:color="auto"/>
      </w:divBdr>
    </w:div>
    <w:div w:id="624308007">
      <w:bodyDiv w:val="1"/>
      <w:marLeft w:val="0"/>
      <w:marRight w:val="0"/>
      <w:marTop w:val="0"/>
      <w:marBottom w:val="0"/>
      <w:divBdr>
        <w:top w:val="none" w:sz="0" w:space="0" w:color="auto"/>
        <w:left w:val="none" w:sz="0" w:space="0" w:color="auto"/>
        <w:bottom w:val="none" w:sz="0" w:space="0" w:color="auto"/>
        <w:right w:val="none" w:sz="0" w:space="0" w:color="auto"/>
      </w:divBdr>
    </w:div>
    <w:div w:id="624889238">
      <w:bodyDiv w:val="1"/>
      <w:marLeft w:val="0"/>
      <w:marRight w:val="0"/>
      <w:marTop w:val="0"/>
      <w:marBottom w:val="0"/>
      <w:divBdr>
        <w:top w:val="none" w:sz="0" w:space="0" w:color="auto"/>
        <w:left w:val="none" w:sz="0" w:space="0" w:color="auto"/>
        <w:bottom w:val="none" w:sz="0" w:space="0" w:color="auto"/>
        <w:right w:val="none" w:sz="0" w:space="0" w:color="auto"/>
      </w:divBdr>
    </w:div>
    <w:div w:id="628367179">
      <w:bodyDiv w:val="1"/>
      <w:marLeft w:val="0"/>
      <w:marRight w:val="0"/>
      <w:marTop w:val="0"/>
      <w:marBottom w:val="0"/>
      <w:divBdr>
        <w:top w:val="none" w:sz="0" w:space="0" w:color="auto"/>
        <w:left w:val="none" w:sz="0" w:space="0" w:color="auto"/>
        <w:bottom w:val="none" w:sz="0" w:space="0" w:color="auto"/>
        <w:right w:val="none" w:sz="0" w:space="0" w:color="auto"/>
      </w:divBdr>
    </w:div>
    <w:div w:id="628780276">
      <w:bodyDiv w:val="1"/>
      <w:marLeft w:val="0"/>
      <w:marRight w:val="0"/>
      <w:marTop w:val="0"/>
      <w:marBottom w:val="0"/>
      <w:divBdr>
        <w:top w:val="none" w:sz="0" w:space="0" w:color="auto"/>
        <w:left w:val="none" w:sz="0" w:space="0" w:color="auto"/>
        <w:bottom w:val="none" w:sz="0" w:space="0" w:color="auto"/>
        <w:right w:val="none" w:sz="0" w:space="0" w:color="auto"/>
      </w:divBdr>
    </w:div>
    <w:div w:id="629438871">
      <w:bodyDiv w:val="1"/>
      <w:marLeft w:val="0"/>
      <w:marRight w:val="0"/>
      <w:marTop w:val="0"/>
      <w:marBottom w:val="0"/>
      <w:divBdr>
        <w:top w:val="none" w:sz="0" w:space="0" w:color="auto"/>
        <w:left w:val="none" w:sz="0" w:space="0" w:color="auto"/>
        <w:bottom w:val="none" w:sz="0" w:space="0" w:color="auto"/>
        <w:right w:val="none" w:sz="0" w:space="0" w:color="auto"/>
      </w:divBdr>
    </w:div>
    <w:div w:id="629745852">
      <w:bodyDiv w:val="1"/>
      <w:marLeft w:val="0"/>
      <w:marRight w:val="0"/>
      <w:marTop w:val="0"/>
      <w:marBottom w:val="0"/>
      <w:divBdr>
        <w:top w:val="none" w:sz="0" w:space="0" w:color="auto"/>
        <w:left w:val="none" w:sz="0" w:space="0" w:color="auto"/>
        <w:bottom w:val="none" w:sz="0" w:space="0" w:color="auto"/>
        <w:right w:val="none" w:sz="0" w:space="0" w:color="auto"/>
      </w:divBdr>
    </w:div>
    <w:div w:id="629943485">
      <w:bodyDiv w:val="1"/>
      <w:marLeft w:val="0"/>
      <w:marRight w:val="0"/>
      <w:marTop w:val="0"/>
      <w:marBottom w:val="0"/>
      <w:divBdr>
        <w:top w:val="none" w:sz="0" w:space="0" w:color="auto"/>
        <w:left w:val="none" w:sz="0" w:space="0" w:color="auto"/>
        <w:bottom w:val="none" w:sz="0" w:space="0" w:color="auto"/>
        <w:right w:val="none" w:sz="0" w:space="0" w:color="auto"/>
      </w:divBdr>
    </w:div>
    <w:div w:id="630398715">
      <w:bodyDiv w:val="1"/>
      <w:marLeft w:val="0"/>
      <w:marRight w:val="0"/>
      <w:marTop w:val="0"/>
      <w:marBottom w:val="0"/>
      <w:divBdr>
        <w:top w:val="none" w:sz="0" w:space="0" w:color="auto"/>
        <w:left w:val="none" w:sz="0" w:space="0" w:color="auto"/>
        <w:bottom w:val="none" w:sz="0" w:space="0" w:color="auto"/>
        <w:right w:val="none" w:sz="0" w:space="0" w:color="auto"/>
      </w:divBdr>
    </w:div>
    <w:div w:id="631790735">
      <w:bodyDiv w:val="1"/>
      <w:marLeft w:val="0"/>
      <w:marRight w:val="0"/>
      <w:marTop w:val="0"/>
      <w:marBottom w:val="0"/>
      <w:divBdr>
        <w:top w:val="none" w:sz="0" w:space="0" w:color="auto"/>
        <w:left w:val="none" w:sz="0" w:space="0" w:color="auto"/>
        <w:bottom w:val="none" w:sz="0" w:space="0" w:color="auto"/>
        <w:right w:val="none" w:sz="0" w:space="0" w:color="auto"/>
      </w:divBdr>
    </w:div>
    <w:div w:id="632372708">
      <w:bodyDiv w:val="1"/>
      <w:marLeft w:val="0"/>
      <w:marRight w:val="0"/>
      <w:marTop w:val="0"/>
      <w:marBottom w:val="0"/>
      <w:divBdr>
        <w:top w:val="none" w:sz="0" w:space="0" w:color="auto"/>
        <w:left w:val="none" w:sz="0" w:space="0" w:color="auto"/>
        <w:bottom w:val="none" w:sz="0" w:space="0" w:color="auto"/>
        <w:right w:val="none" w:sz="0" w:space="0" w:color="auto"/>
      </w:divBdr>
    </w:div>
    <w:div w:id="632755230">
      <w:bodyDiv w:val="1"/>
      <w:marLeft w:val="0"/>
      <w:marRight w:val="0"/>
      <w:marTop w:val="0"/>
      <w:marBottom w:val="0"/>
      <w:divBdr>
        <w:top w:val="none" w:sz="0" w:space="0" w:color="auto"/>
        <w:left w:val="none" w:sz="0" w:space="0" w:color="auto"/>
        <w:bottom w:val="none" w:sz="0" w:space="0" w:color="auto"/>
        <w:right w:val="none" w:sz="0" w:space="0" w:color="auto"/>
      </w:divBdr>
    </w:div>
    <w:div w:id="633340359">
      <w:bodyDiv w:val="1"/>
      <w:marLeft w:val="0"/>
      <w:marRight w:val="0"/>
      <w:marTop w:val="0"/>
      <w:marBottom w:val="0"/>
      <w:divBdr>
        <w:top w:val="none" w:sz="0" w:space="0" w:color="auto"/>
        <w:left w:val="none" w:sz="0" w:space="0" w:color="auto"/>
        <w:bottom w:val="none" w:sz="0" w:space="0" w:color="auto"/>
        <w:right w:val="none" w:sz="0" w:space="0" w:color="auto"/>
      </w:divBdr>
    </w:div>
    <w:div w:id="634605731">
      <w:bodyDiv w:val="1"/>
      <w:marLeft w:val="0"/>
      <w:marRight w:val="0"/>
      <w:marTop w:val="0"/>
      <w:marBottom w:val="0"/>
      <w:divBdr>
        <w:top w:val="none" w:sz="0" w:space="0" w:color="auto"/>
        <w:left w:val="none" w:sz="0" w:space="0" w:color="auto"/>
        <w:bottom w:val="none" w:sz="0" w:space="0" w:color="auto"/>
        <w:right w:val="none" w:sz="0" w:space="0" w:color="auto"/>
      </w:divBdr>
    </w:div>
    <w:div w:id="635070143">
      <w:bodyDiv w:val="1"/>
      <w:marLeft w:val="0"/>
      <w:marRight w:val="0"/>
      <w:marTop w:val="0"/>
      <w:marBottom w:val="0"/>
      <w:divBdr>
        <w:top w:val="none" w:sz="0" w:space="0" w:color="auto"/>
        <w:left w:val="none" w:sz="0" w:space="0" w:color="auto"/>
        <w:bottom w:val="none" w:sz="0" w:space="0" w:color="auto"/>
        <w:right w:val="none" w:sz="0" w:space="0" w:color="auto"/>
      </w:divBdr>
    </w:div>
    <w:div w:id="635448245">
      <w:bodyDiv w:val="1"/>
      <w:marLeft w:val="0"/>
      <w:marRight w:val="0"/>
      <w:marTop w:val="0"/>
      <w:marBottom w:val="0"/>
      <w:divBdr>
        <w:top w:val="none" w:sz="0" w:space="0" w:color="auto"/>
        <w:left w:val="none" w:sz="0" w:space="0" w:color="auto"/>
        <w:bottom w:val="none" w:sz="0" w:space="0" w:color="auto"/>
        <w:right w:val="none" w:sz="0" w:space="0" w:color="auto"/>
      </w:divBdr>
    </w:div>
    <w:div w:id="636569870">
      <w:bodyDiv w:val="1"/>
      <w:marLeft w:val="0"/>
      <w:marRight w:val="0"/>
      <w:marTop w:val="0"/>
      <w:marBottom w:val="0"/>
      <w:divBdr>
        <w:top w:val="none" w:sz="0" w:space="0" w:color="auto"/>
        <w:left w:val="none" w:sz="0" w:space="0" w:color="auto"/>
        <w:bottom w:val="none" w:sz="0" w:space="0" w:color="auto"/>
        <w:right w:val="none" w:sz="0" w:space="0" w:color="auto"/>
      </w:divBdr>
    </w:div>
    <w:div w:id="636687362">
      <w:bodyDiv w:val="1"/>
      <w:marLeft w:val="0"/>
      <w:marRight w:val="0"/>
      <w:marTop w:val="0"/>
      <w:marBottom w:val="0"/>
      <w:divBdr>
        <w:top w:val="none" w:sz="0" w:space="0" w:color="auto"/>
        <w:left w:val="none" w:sz="0" w:space="0" w:color="auto"/>
        <w:bottom w:val="none" w:sz="0" w:space="0" w:color="auto"/>
        <w:right w:val="none" w:sz="0" w:space="0" w:color="auto"/>
      </w:divBdr>
    </w:div>
    <w:div w:id="636911530">
      <w:bodyDiv w:val="1"/>
      <w:marLeft w:val="0"/>
      <w:marRight w:val="0"/>
      <w:marTop w:val="0"/>
      <w:marBottom w:val="0"/>
      <w:divBdr>
        <w:top w:val="none" w:sz="0" w:space="0" w:color="auto"/>
        <w:left w:val="none" w:sz="0" w:space="0" w:color="auto"/>
        <w:bottom w:val="none" w:sz="0" w:space="0" w:color="auto"/>
        <w:right w:val="none" w:sz="0" w:space="0" w:color="auto"/>
      </w:divBdr>
    </w:div>
    <w:div w:id="637998545">
      <w:bodyDiv w:val="1"/>
      <w:marLeft w:val="0"/>
      <w:marRight w:val="0"/>
      <w:marTop w:val="0"/>
      <w:marBottom w:val="0"/>
      <w:divBdr>
        <w:top w:val="none" w:sz="0" w:space="0" w:color="auto"/>
        <w:left w:val="none" w:sz="0" w:space="0" w:color="auto"/>
        <w:bottom w:val="none" w:sz="0" w:space="0" w:color="auto"/>
        <w:right w:val="none" w:sz="0" w:space="0" w:color="auto"/>
      </w:divBdr>
    </w:div>
    <w:div w:id="638001852">
      <w:bodyDiv w:val="1"/>
      <w:marLeft w:val="0"/>
      <w:marRight w:val="0"/>
      <w:marTop w:val="0"/>
      <w:marBottom w:val="0"/>
      <w:divBdr>
        <w:top w:val="none" w:sz="0" w:space="0" w:color="auto"/>
        <w:left w:val="none" w:sz="0" w:space="0" w:color="auto"/>
        <w:bottom w:val="none" w:sz="0" w:space="0" w:color="auto"/>
        <w:right w:val="none" w:sz="0" w:space="0" w:color="auto"/>
      </w:divBdr>
    </w:div>
    <w:div w:id="640622039">
      <w:bodyDiv w:val="1"/>
      <w:marLeft w:val="0"/>
      <w:marRight w:val="0"/>
      <w:marTop w:val="0"/>
      <w:marBottom w:val="0"/>
      <w:divBdr>
        <w:top w:val="none" w:sz="0" w:space="0" w:color="auto"/>
        <w:left w:val="none" w:sz="0" w:space="0" w:color="auto"/>
        <w:bottom w:val="none" w:sz="0" w:space="0" w:color="auto"/>
        <w:right w:val="none" w:sz="0" w:space="0" w:color="auto"/>
      </w:divBdr>
    </w:div>
    <w:div w:id="641882710">
      <w:bodyDiv w:val="1"/>
      <w:marLeft w:val="0"/>
      <w:marRight w:val="0"/>
      <w:marTop w:val="0"/>
      <w:marBottom w:val="0"/>
      <w:divBdr>
        <w:top w:val="none" w:sz="0" w:space="0" w:color="auto"/>
        <w:left w:val="none" w:sz="0" w:space="0" w:color="auto"/>
        <w:bottom w:val="none" w:sz="0" w:space="0" w:color="auto"/>
        <w:right w:val="none" w:sz="0" w:space="0" w:color="auto"/>
      </w:divBdr>
    </w:div>
    <w:div w:id="642000932">
      <w:bodyDiv w:val="1"/>
      <w:marLeft w:val="0"/>
      <w:marRight w:val="0"/>
      <w:marTop w:val="0"/>
      <w:marBottom w:val="0"/>
      <w:divBdr>
        <w:top w:val="none" w:sz="0" w:space="0" w:color="auto"/>
        <w:left w:val="none" w:sz="0" w:space="0" w:color="auto"/>
        <w:bottom w:val="none" w:sz="0" w:space="0" w:color="auto"/>
        <w:right w:val="none" w:sz="0" w:space="0" w:color="auto"/>
      </w:divBdr>
    </w:div>
    <w:div w:id="642661576">
      <w:bodyDiv w:val="1"/>
      <w:marLeft w:val="0"/>
      <w:marRight w:val="0"/>
      <w:marTop w:val="0"/>
      <w:marBottom w:val="0"/>
      <w:divBdr>
        <w:top w:val="none" w:sz="0" w:space="0" w:color="auto"/>
        <w:left w:val="none" w:sz="0" w:space="0" w:color="auto"/>
        <w:bottom w:val="none" w:sz="0" w:space="0" w:color="auto"/>
        <w:right w:val="none" w:sz="0" w:space="0" w:color="auto"/>
      </w:divBdr>
    </w:div>
    <w:div w:id="643579852">
      <w:bodyDiv w:val="1"/>
      <w:marLeft w:val="0"/>
      <w:marRight w:val="0"/>
      <w:marTop w:val="0"/>
      <w:marBottom w:val="0"/>
      <w:divBdr>
        <w:top w:val="none" w:sz="0" w:space="0" w:color="auto"/>
        <w:left w:val="none" w:sz="0" w:space="0" w:color="auto"/>
        <w:bottom w:val="none" w:sz="0" w:space="0" w:color="auto"/>
        <w:right w:val="none" w:sz="0" w:space="0" w:color="auto"/>
      </w:divBdr>
    </w:div>
    <w:div w:id="644700481">
      <w:bodyDiv w:val="1"/>
      <w:marLeft w:val="0"/>
      <w:marRight w:val="0"/>
      <w:marTop w:val="0"/>
      <w:marBottom w:val="0"/>
      <w:divBdr>
        <w:top w:val="none" w:sz="0" w:space="0" w:color="auto"/>
        <w:left w:val="none" w:sz="0" w:space="0" w:color="auto"/>
        <w:bottom w:val="none" w:sz="0" w:space="0" w:color="auto"/>
        <w:right w:val="none" w:sz="0" w:space="0" w:color="auto"/>
      </w:divBdr>
    </w:div>
    <w:div w:id="644822245">
      <w:bodyDiv w:val="1"/>
      <w:marLeft w:val="0"/>
      <w:marRight w:val="0"/>
      <w:marTop w:val="0"/>
      <w:marBottom w:val="0"/>
      <w:divBdr>
        <w:top w:val="none" w:sz="0" w:space="0" w:color="auto"/>
        <w:left w:val="none" w:sz="0" w:space="0" w:color="auto"/>
        <w:bottom w:val="none" w:sz="0" w:space="0" w:color="auto"/>
        <w:right w:val="none" w:sz="0" w:space="0" w:color="auto"/>
      </w:divBdr>
    </w:div>
    <w:div w:id="644972063">
      <w:bodyDiv w:val="1"/>
      <w:marLeft w:val="0"/>
      <w:marRight w:val="0"/>
      <w:marTop w:val="0"/>
      <w:marBottom w:val="0"/>
      <w:divBdr>
        <w:top w:val="none" w:sz="0" w:space="0" w:color="auto"/>
        <w:left w:val="none" w:sz="0" w:space="0" w:color="auto"/>
        <w:bottom w:val="none" w:sz="0" w:space="0" w:color="auto"/>
        <w:right w:val="none" w:sz="0" w:space="0" w:color="auto"/>
      </w:divBdr>
    </w:div>
    <w:div w:id="645354668">
      <w:bodyDiv w:val="1"/>
      <w:marLeft w:val="0"/>
      <w:marRight w:val="0"/>
      <w:marTop w:val="0"/>
      <w:marBottom w:val="0"/>
      <w:divBdr>
        <w:top w:val="none" w:sz="0" w:space="0" w:color="auto"/>
        <w:left w:val="none" w:sz="0" w:space="0" w:color="auto"/>
        <w:bottom w:val="none" w:sz="0" w:space="0" w:color="auto"/>
        <w:right w:val="none" w:sz="0" w:space="0" w:color="auto"/>
      </w:divBdr>
    </w:div>
    <w:div w:id="646780758">
      <w:bodyDiv w:val="1"/>
      <w:marLeft w:val="0"/>
      <w:marRight w:val="0"/>
      <w:marTop w:val="0"/>
      <w:marBottom w:val="0"/>
      <w:divBdr>
        <w:top w:val="none" w:sz="0" w:space="0" w:color="auto"/>
        <w:left w:val="none" w:sz="0" w:space="0" w:color="auto"/>
        <w:bottom w:val="none" w:sz="0" w:space="0" w:color="auto"/>
        <w:right w:val="none" w:sz="0" w:space="0" w:color="auto"/>
      </w:divBdr>
    </w:div>
    <w:div w:id="649208990">
      <w:bodyDiv w:val="1"/>
      <w:marLeft w:val="0"/>
      <w:marRight w:val="0"/>
      <w:marTop w:val="0"/>
      <w:marBottom w:val="0"/>
      <w:divBdr>
        <w:top w:val="none" w:sz="0" w:space="0" w:color="auto"/>
        <w:left w:val="none" w:sz="0" w:space="0" w:color="auto"/>
        <w:bottom w:val="none" w:sz="0" w:space="0" w:color="auto"/>
        <w:right w:val="none" w:sz="0" w:space="0" w:color="auto"/>
      </w:divBdr>
    </w:div>
    <w:div w:id="649289224">
      <w:bodyDiv w:val="1"/>
      <w:marLeft w:val="0"/>
      <w:marRight w:val="0"/>
      <w:marTop w:val="0"/>
      <w:marBottom w:val="0"/>
      <w:divBdr>
        <w:top w:val="none" w:sz="0" w:space="0" w:color="auto"/>
        <w:left w:val="none" w:sz="0" w:space="0" w:color="auto"/>
        <w:bottom w:val="none" w:sz="0" w:space="0" w:color="auto"/>
        <w:right w:val="none" w:sz="0" w:space="0" w:color="auto"/>
      </w:divBdr>
    </w:div>
    <w:div w:id="651639606">
      <w:bodyDiv w:val="1"/>
      <w:marLeft w:val="0"/>
      <w:marRight w:val="0"/>
      <w:marTop w:val="0"/>
      <w:marBottom w:val="0"/>
      <w:divBdr>
        <w:top w:val="none" w:sz="0" w:space="0" w:color="auto"/>
        <w:left w:val="none" w:sz="0" w:space="0" w:color="auto"/>
        <w:bottom w:val="none" w:sz="0" w:space="0" w:color="auto"/>
        <w:right w:val="none" w:sz="0" w:space="0" w:color="auto"/>
      </w:divBdr>
    </w:div>
    <w:div w:id="651757535">
      <w:bodyDiv w:val="1"/>
      <w:marLeft w:val="0"/>
      <w:marRight w:val="0"/>
      <w:marTop w:val="0"/>
      <w:marBottom w:val="0"/>
      <w:divBdr>
        <w:top w:val="none" w:sz="0" w:space="0" w:color="auto"/>
        <w:left w:val="none" w:sz="0" w:space="0" w:color="auto"/>
        <w:bottom w:val="none" w:sz="0" w:space="0" w:color="auto"/>
        <w:right w:val="none" w:sz="0" w:space="0" w:color="auto"/>
      </w:divBdr>
    </w:div>
    <w:div w:id="653682094">
      <w:bodyDiv w:val="1"/>
      <w:marLeft w:val="0"/>
      <w:marRight w:val="0"/>
      <w:marTop w:val="0"/>
      <w:marBottom w:val="0"/>
      <w:divBdr>
        <w:top w:val="none" w:sz="0" w:space="0" w:color="auto"/>
        <w:left w:val="none" w:sz="0" w:space="0" w:color="auto"/>
        <w:bottom w:val="none" w:sz="0" w:space="0" w:color="auto"/>
        <w:right w:val="none" w:sz="0" w:space="0" w:color="auto"/>
      </w:divBdr>
    </w:div>
    <w:div w:id="654263311">
      <w:bodyDiv w:val="1"/>
      <w:marLeft w:val="0"/>
      <w:marRight w:val="0"/>
      <w:marTop w:val="0"/>
      <w:marBottom w:val="0"/>
      <w:divBdr>
        <w:top w:val="none" w:sz="0" w:space="0" w:color="auto"/>
        <w:left w:val="none" w:sz="0" w:space="0" w:color="auto"/>
        <w:bottom w:val="none" w:sz="0" w:space="0" w:color="auto"/>
        <w:right w:val="none" w:sz="0" w:space="0" w:color="auto"/>
      </w:divBdr>
    </w:div>
    <w:div w:id="654333065">
      <w:bodyDiv w:val="1"/>
      <w:marLeft w:val="0"/>
      <w:marRight w:val="0"/>
      <w:marTop w:val="0"/>
      <w:marBottom w:val="0"/>
      <w:divBdr>
        <w:top w:val="none" w:sz="0" w:space="0" w:color="auto"/>
        <w:left w:val="none" w:sz="0" w:space="0" w:color="auto"/>
        <w:bottom w:val="none" w:sz="0" w:space="0" w:color="auto"/>
        <w:right w:val="none" w:sz="0" w:space="0" w:color="auto"/>
      </w:divBdr>
    </w:div>
    <w:div w:id="655493581">
      <w:bodyDiv w:val="1"/>
      <w:marLeft w:val="0"/>
      <w:marRight w:val="0"/>
      <w:marTop w:val="0"/>
      <w:marBottom w:val="0"/>
      <w:divBdr>
        <w:top w:val="none" w:sz="0" w:space="0" w:color="auto"/>
        <w:left w:val="none" w:sz="0" w:space="0" w:color="auto"/>
        <w:bottom w:val="none" w:sz="0" w:space="0" w:color="auto"/>
        <w:right w:val="none" w:sz="0" w:space="0" w:color="auto"/>
      </w:divBdr>
    </w:div>
    <w:div w:id="656416480">
      <w:bodyDiv w:val="1"/>
      <w:marLeft w:val="0"/>
      <w:marRight w:val="0"/>
      <w:marTop w:val="0"/>
      <w:marBottom w:val="0"/>
      <w:divBdr>
        <w:top w:val="none" w:sz="0" w:space="0" w:color="auto"/>
        <w:left w:val="none" w:sz="0" w:space="0" w:color="auto"/>
        <w:bottom w:val="none" w:sz="0" w:space="0" w:color="auto"/>
        <w:right w:val="none" w:sz="0" w:space="0" w:color="auto"/>
      </w:divBdr>
    </w:div>
    <w:div w:id="659315118">
      <w:bodyDiv w:val="1"/>
      <w:marLeft w:val="0"/>
      <w:marRight w:val="0"/>
      <w:marTop w:val="0"/>
      <w:marBottom w:val="0"/>
      <w:divBdr>
        <w:top w:val="none" w:sz="0" w:space="0" w:color="auto"/>
        <w:left w:val="none" w:sz="0" w:space="0" w:color="auto"/>
        <w:bottom w:val="none" w:sz="0" w:space="0" w:color="auto"/>
        <w:right w:val="none" w:sz="0" w:space="0" w:color="auto"/>
      </w:divBdr>
    </w:div>
    <w:div w:id="665979786">
      <w:bodyDiv w:val="1"/>
      <w:marLeft w:val="0"/>
      <w:marRight w:val="0"/>
      <w:marTop w:val="0"/>
      <w:marBottom w:val="0"/>
      <w:divBdr>
        <w:top w:val="none" w:sz="0" w:space="0" w:color="auto"/>
        <w:left w:val="none" w:sz="0" w:space="0" w:color="auto"/>
        <w:bottom w:val="none" w:sz="0" w:space="0" w:color="auto"/>
        <w:right w:val="none" w:sz="0" w:space="0" w:color="auto"/>
      </w:divBdr>
    </w:div>
    <w:div w:id="667171844">
      <w:bodyDiv w:val="1"/>
      <w:marLeft w:val="0"/>
      <w:marRight w:val="0"/>
      <w:marTop w:val="0"/>
      <w:marBottom w:val="0"/>
      <w:divBdr>
        <w:top w:val="none" w:sz="0" w:space="0" w:color="auto"/>
        <w:left w:val="none" w:sz="0" w:space="0" w:color="auto"/>
        <w:bottom w:val="none" w:sz="0" w:space="0" w:color="auto"/>
        <w:right w:val="none" w:sz="0" w:space="0" w:color="auto"/>
      </w:divBdr>
    </w:div>
    <w:div w:id="668295885">
      <w:bodyDiv w:val="1"/>
      <w:marLeft w:val="0"/>
      <w:marRight w:val="0"/>
      <w:marTop w:val="0"/>
      <w:marBottom w:val="0"/>
      <w:divBdr>
        <w:top w:val="none" w:sz="0" w:space="0" w:color="auto"/>
        <w:left w:val="none" w:sz="0" w:space="0" w:color="auto"/>
        <w:bottom w:val="none" w:sz="0" w:space="0" w:color="auto"/>
        <w:right w:val="none" w:sz="0" w:space="0" w:color="auto"/>
      </w:divBdr>
    </w:div>
    <w:div w:id="668557395">
      <w:bodyDiv w:val="1"/>
      <w:marLeft w:val="0"/>
      <w:marRight w:val="0"/>
      <w:marTop w:val="0"/>
      <w:marBottom w:val="0"/>
      <w:divBdr>
        <w:top w:val="none" w:sz="0" w:space="0" w:color="auto"/>
        <w:left w:val="none" w:sz="0" w:space="0" w:color="auto"/>
        <w:bottom w:val="none" w:sz="0" w:space="0" w:color="auto"/>
        <w:right w:val="none" w:sz="0" w:space="0" w:color="auto"/>
      </w:divBdr>
    </w:div>
    <w:div w:id="669332957">
      <w:bodyDiv w:val="1"/>
      <w:marLeft w:val="0"/>
      <w:marRight w:val="0"/>
      <w:marTop w:val="0"/>
      <w:marBottom w:val="0"/>
      <w:divBdr>
        <w:top w:val="none" w:sz="0" w:space="0" w:color="auto"/>
        <w:left w:val="none" w:sz="0" w:space="0" w:color="auto"/>
        <w:bottom w:val="none" w:sz="0" w:space="0" w:color="auto"/>
        <w:right w:val="none" w:sz="0" w:space="0" w:color="auto"/>
      </w:divBdr>
    </w:div>
    <w:div w:id="671251698">
      <w:bodyDiv w:val="1"/>
      <w:marLeft w:val="0"/>
      <w:marRight w:val="0"/>
      <w:marTop w:val="0"/>
      <w:marBottom w:val="0"/>
      <w:divBdr>
        <w:top w:val="none" w:sz="0" w:space="0" w:color="auto"/>
        <w:left w:val="none" w:sz="0" w:space="0" w:color="auto"/>
        <w:bottom w:val="none" w:sz="0" w:space="0" w:color="auto"/>
        <w:right w:val="none" w:sz="0" w:space="0" w:color="auto"/>
      </w:divBdr>
    </w:div>
    <w:div w:id="671643939">
      <w:bodyDiv w:val="1"/>
      <w:marLeft w:val="0"/>
      <w:marRight w:val="0"/>
      <w:marTop w:val="0"/>
      <w:marBottom w:val="0"/>
      <w:divBdr>
        <w:top w:val="none" w:sz="0" w:space="0" w:color="auto"/>
        <w:left w:val="none" w:sz="0" w:space="0" w:color="auto"/>
        <w:bottom w:val="none" w:sz="0" w:space="0" w:color="auto"/>
        <w:right w:val="none" w:sz="0" w:space="0" w:color="auto"/>
      </w:divBdr>
    </w:div>
    <w:div w:id="671879284">
      <w:bodyDiv w:val="1"/>
      <w:marLeft w:val="0"/>
      <w:marRight w:val="0"/>
      <w:marTop w:val="0"/>
      <w:marBottom w:val="0"/>
      <w:divBdr>
        <w:top w:val="none" w:sz="0" w:space="0" w:color="auto"/>
        <w:left w:val="none" w:sz="0" w:space="0" w:color="auto"/>
        <w:bottom w:val="none" w:sz="0" w:space="0" w:color="auto"/>
        <w:right w:val="none" w:sz="0" w:space="0" w:color="auto"/>
      </w:divBdr>
    </w:div>
    <w:div w:id="673993735">
      <w:bodyDiv w:val="1"/>
      <w:marLeft w:val="0"/>
      <w:marRight w:val="0"/>
      <w:marTop w:val="0"/>
      <w:marBottom w:val="0"/>
      <w:divBdr>
        <w:top w:val="none" w:sz="0" w:space="0" w:color="auto"/>
        <w:left w:val="none" w:sz="0" w:space="0" w:color="auto"/>
        <w:bottom w:val="none" w:sz="0" w:space="0" w:color="auto"/>
        <w:right w:val="none" w:sz="0" w:space="0" w:color="auto"/>
      </w:divBdr>
    </w:div>
    <w:div w:id="674306909">
      <w:bodyDiv w:val="1"/>
      <w:marLeft w:val="0"/>
      <w:marRight w:val="0"/>
      <w:marTop w:val="0"/>
      <w:marBottom w:val="0"/>
      <w:divBdr>
        <w:top w:val="none" w:sz="0" w:space="0" w:color="auto"/>
        <w:left w:val="none" w:sz="0" w:space="0" w:color="auto"/>
        <w:bottom w:val="none" w:sz="0" w:space="0" w:color="auto"/>
        <w:right w:val="none" w:sz="0" w:space="0" w:color="auto"/>
      </w:divBdr>
    </w:div>
    <w:div w:id="676150285">
      <w:bodyDiv w:val="1"/>
      <w:marLeft w:val="0"/>
      <w:marRight w:val="0"/>
      <w:marTop w:val="0"/>
      <w:marBottom w:val="0"/>
      <w:divBdr>
        <w:top w:val="none" w:sz="0" w:space="0" w:color="auto"/>
        <w:left w:val="none" w:sz="0" w:space="0" w:color="auto"/>
        <w:bottom w:val="none" w:sz="0" w:space="0" w:color="auto"/>
        <w:right w:val="none" w:sz="0" w:space="0" w:color="auto"/>
      </w:divBdr>
    </w:div>
    <w:div w:id="676345647">
      <w:bodyDiv w:val="1"/>
      <w:marLeft w:val="0"/>
      <w:marRight w:val="0"/>
      <w:marTop w:val="0"/>
      <w:marBottom w:val="0"/>
      <w:divBdr>
        <w:top w:val="none" w:sz="0" w:space="0" w:color="auto"/>
        <w:left w:val="none" w:sz="0" w:space="0" w:color="auto"/>
        <w:bottom w:val="none" w:sz="0" w:space="0" w:color="auto"/>
        <w:right w:val="none" w:sz="0" w:space="0" w:color="auto"/>
      </w:divBdr>
    </w:div>
    <w:div w:id="676351369">
      <w:bodyDiv w:val="1"/>
      <w:marLeft w:val="0"/>
      <w:marRight w:val="0"/>
      <w:marTop w:val="0"/>
      <w:marBottom w:val="0"/>
      <w:divBdr>
        <w:top w:val="none" w:sz="0" w:space="0" w:color="auto"/>
        <w:left w:val="none" w:sz="0" w:space="0" w:color="auto"/>
        <w:bottom w:val="none" w:sz="0" w:space="0" w:color="auto"/>
        <w:right w:val="none" w:sz="0" w:space="0" w:color="auto"/>
      </w:divBdr>
    </w:div>
    <w:div w:id="677002762">
      <w:bodyDiv w:val="1"/>
      <w:marLeft w:val="0"/>
      <w:marRight w:val="0"/>
      <w:marTop w:val="0"/>
      <w:marBottom w:val="0"/>
      <w:divBdr>
        <w:top w:val="none" w:sz="0" w:space="0" w:color="auto"/>
        <w:left w:val="none" w:sz="0" w:space="0" w:color="auto"/>
        <w:bottom w:val="none" w:sz="0" w:space="0" w:color="auto"/>
        <w:right w:val="none" w:sz="0" w:space="0" w:color="auto"/>
      </w:divBdr>
    </w:div>
    <w:div w:id="677268679">
      <w:bodyDiv w:val="1"/>
      <w:marLeft w:val="0"/>
      <w:marRight w:val="0"/>
      <w:marTop w:val="0"/>
      <w:marBottom w:val="0"/>
      <w:divBdr>
        <w:top w:val="none" w:sz="0" w:space="0" w:color="auto"/>
        <w:left w:val="none" w:sz="0" w:space="0" w:color="auto"/>
        <w:bottom w:val="none" w:sz="0" w:space="0" w:color="auto"/>
        <w:right w:val="none" w:sz="0" w:space="0" w:color="auto"/>
      </w:divBdr>
    </w:div>
    <w:div w:id="678167410">
      <w:bodyDiv w:val="1"/>
      <w:marLeft w:val="0"/>
      <w:marRight w:val="0"/>
      <w:marTop w:val="0"/>
      <w:marBottom w:val="0"/>
      <w:divBdr>
        <w:top w:val="none" w:sz="0" w:space="0" w:color="auto"/>
        <w:left w:val="none" w:sz="0" w:space="0" w:color="auto"/>
        <w:bottom w:val="none" w:sz="0" w:space="0" w:color="auto"/>
        <w:right w:val="none" w:sz="0" w:space="0" w:color="auto"/>
      </w:divBdr>
    </w:div>
    <w:div w:id="680008226">
      <w:bodyDiv w:val="1"/>
      <w:marLeft w:val="0"/>
      <w:marRight w:val="0"/>
      <w:marTop w:val="0"/>
      <w:marBottom w:val="0"/>
      <w:divBdr>
        <w:top w:val="none" w:sz="0" w:space="0" w:color="auto"/>
        <w:left w:val="none" w:sz="0" w:space="0" w:color="auto"/>
        <w:bottom w:val="none" w:sz="0" w:space="0" w:color="auto"/>
        <w:right w:val="none" w:sz="0" w:space="0" w:color="auto"/>
      </w:divBdr>
    </w:div>
    <w:div w:id="680280094">
      <w:bodyDiv w:val="1"/>
      <w:marLeft w:val="0"/>
      <w:marRight w:val="0"/>
      <w:marTop w:val="0"/>
      <w:marBottom w:val="0"/>
      <w:divBdr>
        <w:top w:val="none" w:sz="0" w:space="0" w:color="auto"/>
        <w:left w:val="none" w:sz="0" w:space="0" w:color="auto"/>
        <w:bottom w:val="none" w:sz="0" w:space="0" w:color="auto"/>
        <w:right w:val="none" w:sz="0" w:space="0" w:color="auto"/>
      </w:divBdr>
    </w:div>
    <w:div w:id="681786886">
      <w:bodyDiv w:val="1"/>
      <w:marLeft w:val="0"/>
      <w:marRight w:val="0"/>
      <w:marTop w:val="0"/>
      <w:marBottom w:val="0"/>
      <w:divBdr>
        <w:top w:val="none" w:sz="0" w:space="0" w:color="auto"/>
        <w:left w:val="none" w:sz="0" w:space="0" w:color="auto"/>
        <w:bottom w:val="none" w:sz="0" w:space="0" w:color="auto"/>
        <w:right w:val="none" w:sz="0" w:space="0" w:color="auto"/>
      </w:divBdr>
    </w:div>
    <w:div w:id="683022420">
      <w:bodyDiv w:val="1"/>
      <w:marLeft w:val="0"/>
      <w:marRight w:val="0"/>
      <w:marTop w:val="0"/>
      <w:marBottom w:val="0"/>
      <w:divBdr>
        <w:top w:val="none" w:sz="0" w:space="0" w:color="auto"/>
        <w:left w:val="none" w:sz="0" w:space="0" w:color="auto"/>
        <w:bottom w:val="none" w:sz="0" w:space="0" w:color="auto"/>
        <w:right w:val="none" w:sz="0" w:space="0" w:color="auto"/>
      </w:divBdr>
    </w:div>
    <w:div w:id="683283538">
      <w:bodyDiv w:val="1"/>
      <w:marLeft w:val="0"/>
      <w:marRight w:val="0"/>
      <w:marTop w:val="0"/>
      <w:marBottom w:val="0"/>
      <w:divBdr>
        <w:top w:val="none" w:sz="0" w:space="0" w:color="auto"/>
        <w:left w:val="none" w:sz="0" w:space="0" w:color="auto"/>
        <w:bottom w:val="none" w:sz="0" w:space="0" w:color="auto"/>
        <w:right w:val="none" w:sz="0" w:space="0" w:color="auto"/>
      </w:divBdr>
    </w:div>
    <w:div w:id="684983707">
      <w:bodyDiv w:val="1"/>
      <w:marLeft w:val="0"/>
      <w:marRight w:val="0"/>
      <w:marTop w:val="0"/>
      <w:marBottom w:val="0"/>
      <w:divBdr>
        <w:top w:val="none" w:sz="0" w:space="0" w:color="auto"/>
        <w:left w:val="none" w:sz="0" w:space="0" w:color="auto"/>
        <w:bottom w:val="none" w:sz="0" w:space="0" w:color="auto"/>
        <w:right w:val="none" w:sz="0" w:space="0" w:color="auto"/>
      </w:divBdr>
    </w:div>
    <w:div w:id="686373328">
      <w:bodyDiv w:val="1"/>
      <w:marLeft w:val="0"/>
      <w:marRight w:val="0"/>
      <w:marTop w:val="0"/>
      <w:marBottom w:val="0"/>
      <w:divBdr>
        <w:top w:val="none" w:sz="0" w:space="0" w:color="auto"/>
        <w:left w:val="none" w:sz="0" w:space="0" w:color="auto"/>
        <w:bottom w:val="none" w:sz="0" w:space="0" w:color="auto"/>
        <w:right w:val="none" w:sz="0" w:space="0" w:color="auto"/>
      </w:divBdr>
    </w:div>
    <w:div w:id="686831525">
      <w:bodyDiv w:val="1"/>
      <w:marLeft w:val="0"/>
      <w:marRight w:val="0"/>
      <w:marTop w:val="0"/>
      <w:marBottom w:val="0"/>
      <w:divBdr>
        <w:top w:val="none" w:sz="0" w:space="0" w:color="auto"/>
        <w:left w:val="none" w:sz="0" w:space="0" w:color="auto"/>
        <w:bottom w:val="none" w:sz="0" w:space="0" w:color="auto"/>
        <w:right w:val="none" w:sz="0" w:space="0" w:color="auto"/>
      </w:divBdr>
    </w:div>
    <w:div w:id="686833674">
      <w:bodyDiv w:val="1"/>
      <w:marLeft w:val="0"/>
      <w:marRight w:val="0"/>
      <w:marTop w:val="0"/>
      <w:marBottom w:val="0"/>
      <w:divBdr>
        <w:top w:val="none" w:sz="0" w:space="0" w:color="auto"/>
        <w:left w:val="none" w:sz="0" w:space="0" w:color="auto"/>
        <w:bottom w:val="none" w:sz="0" w:space="0" w:color="auto"/>
        <w:right w:val="none" w:sz="0" w:space="0" w:color="auto"/>
      </w:divBdr>
    </w:div>
    <w:div w:id="687368496">
      <w:bodyDiv w:val="1"/>
      <w:marLeft w:val="0"/>
      <w:marRight w:val="0"/>
      <w:marTop w:val="0"/>
      <w:marBottom w:val="0"/>
      <w:divBdr>
        <w:top w:val="none" w:sz="0" w:space="0" w:color="auto"/>
        <w:left w:val="none" w:sz="0" w:space="0" w:color="auto"/>
        <w:bottom w:val="none" w:sz="0" w:space="0" w:color="auto"/>
        <w:right w:val="none" w:sz="0" w:space="0" w:color="auto"/>
      </w:divBdr>
    </w:div>
    <w:div w:id="688458374">
      <w:bodyDiv w:val="1"/>
      <w:marLeft w:val="0"/>
      <w:marRight w:val="0"/>
      <w:marTop w:val="0"/>
      <w:marBottom w:val="0"/>
      <w:divBdr>
        <w:top w:val="none" w:sz="0" w:space="0" w:color="auto"/>
        <w:left w:val="none" w:sz="0" w:space="0" w:color="auto"/>
        <w:bottom w:val="none" w:sz="0" w:space="0" w:color="auto"/>
        <w:right w:val="none" w:sz="0" w:space="0" w:color="auto"/>
      </w:divBdr>
    </w:div>
    <w:div w:id="689257162">
      <w:bodyDiv w:val="1"/>
      <w:marLeft w:val="0"/>
      <w:marRight w:val="0"/>
      <w:marTop w:val="0"/>
      <w:marBottom w:val="0"/>
      <w:divBdr>
        <w:top w:val="none" w:sz="0" w:space="0" w:color="auto"/>
        <w:left w:val="none" w:sz="0" w:space="0" w:color="auto"/>
        <w:bottom w:val="none" w:sz="0" w:space="0" w:color="auto"/>
        <w:right w:val="none" w:sz="0" w:space="0" w:color="auto"/>
      </w:divBdr>
    </w:div>
    <w:div w:id="689336362">
      <w:bodyDiv w:val="1"/>
      <w:marLeft w:val="0"/>
      <w:marRight w:val="0"/>
      <w:marTop w:val="0"/>
      <w:marBottom w:val="0"/>
      <w:divBdr>
        <w:top w:val="none" w:sz="0" w:space="0" w:color="auto"/>
        <w:left w:val="none" w:sz="0" w:space="0" w:color="auto"/>
        <w:bottom w:val="none" w:sz="0" w:space="0" w:color="auto"/>
        <w:right w:val="none" w:sz="0" w:space="0" w:color="auto"/>
      </w:divBdr>
    </w:div>
    <w:div w:id="690301091">
      <w:bodyDiv w:val="1"/>
      <w:marLeft w:val="0"/>
      <w:marRight w:val="0"/>
      <w:marTop w:val="0"/>
      <w:marBottom w:val="0"/>
      <w:divBdr>
        <w:top w:val="none" w:sz="0" w:space="0" w:color="auto"/>
        <w:left w:val="none" w:sz="0" w:space="0" w:color="auto"/>
        <w:bottom w:val="none" w:sz="0" w:space="0" w:color="auto"/>
        <w:right w:val="none" w:sz="0" w:space="0" w:color="auto"/>
      </w:divBdr>
    </w:div>
    <w:div w:id="690490394">
      <w:bodyDiv w:val="1"/>
      <w:marLeft w:val="0"/>
      <w:marRight w:val="0"/>
      <w:marTop w:val="0"/>
      <w:marBottom w:val="0"/>
      <w:divBdr>
        <w:top w:val="none" w:sz="0" w:space="0" w:color="auto"/>
        <w:left w:val="none" w:sz="0" w:space="0" w:color="auto"/>
        <w:bottom w:val="none" w:sz="0" w:space="0" w:color="auto"/>
        <w:right w:val="none" w:sz="0" w:space="0" w:color="auto"/>
      </w:divBdr>
    </w:div>
    <w:div w:id="693306466">
      <w:bodyDiv w:val="1"/>
      <w:marLeft w:val="0"/>
      <w:marRight w:val="0"/>
      <w:marTop w:val="0"/>
      <w:marBottom w:val="0"/>
      <w:divBdr>
        <w:top w:val="none" w:sz="0" w:space="0" w:color="auto"/>
        <w:left w:val="none" w:sz="0" w:space="0" w:color="auto"/>
        <w:bottom w:val="none" w:sz="0" w:space="0" w:color="auto"/>
        <w:right w:val="none" w:sz="0" w:space="0" w:color="auto"/>
      </w:divBdr>
    </w:div>
    <w:div w:id="693503869">
      <w:bodyDiv w:val="1"/>
      <w:marLeft w:val="0"/>
      <w:marRight w:val="0"/>
      <w:marTop w:val="0"/>
      <w:marBottom w:val="0"/>
      <w:divBdr>
        <w:top w:val="none" w:sz="0" w:space="0" w:color="auto"/>
        <w:left w:val="none" w:sz="0" w:space="0" w:color="auto"/>
        <w:bottom w:val="none" w:sz="0" w:space="0" w:color="auto"/>
        <w:right w:val="none" w:sz="0" w:space="0" w:color="auto"/>
      </w:divBdr>
    </w:div>
    <w:div w:id="693844271">
      <w:bodyDiv w:val="1"/>
      <w:marLeft w:val="0"/>
      <w:marRight w:val="0"/>
      <w:marTop w:val="0"/>
      <w:marBottom w:val="0"/>
      <w:divBdr>
        <w:top w:val="none" w:sz="0" w:space="0" w:color="auto"/>
        <w:left w:val="none" w:sz="0" w:space="0" w:color="auto"/>
        <w:bottom w:val="none" w:sz="0" w:space="0" w:color="auto"/>
        <w:right w:val="none" w:sz="0" w:space="0" w:color="auto"/>
      </w:divBdr>
    </w:div>
    <w:div w:id="694039104">
      <w:bodyDiv w:val="1"/>
      <w:marLeft w:val="0"/>
      <w:marRight w:val="0"/>
      <w:marTop w:val="0"/>
      <w:marBottom w:val="0"/>
      <w:divBdr>
        <w:top w:val="none" w:sz="0" w:space="0" w:color="auto"/>
        <w:left w:val="none" w:sz="0" w:space="0" w:color="auto"/>
        <w:bottom w:val="none" w:sz="0" w:space="0" w:color="auto"/>
        <w:right w:val="none" w:sz="0" w:space="0" w:color="auto"/>
      </w:divBdr>
    </w:div>
    <w:div w:id="694236442">
      <w:bodyDiv w:val="1"/>
      <w:marLeft w:val="0"/>
      <w:marRight w:val="0"/>
      <w:marTop w:val="0"/>
      <w:marBottom w:val="0"/>
      <w:divBdr>
        <w:top w:val="none" w:sz="0" w:space="0" w:color="auto"/>
        <w:left w:val="none" w:sz="0" w:space="0" w:color="auto"/>
        <w:bottom w:val="none" w:sz="0" w:space="0" w:color="auto"/>
        <w:right w:val="none" w:sz="0" w:space="0" w:color="auto"/>
      </w:divBdr>
    </w:div>
    <w:div w:id="694578247">
      <w:bodyDiv w:val="1"/>
      <w:marLeft w:val="0"/>
      <w:marRight w:val="0"/>
      <w:marTop w:val="0"/>
      <w:marBottom w:val="0"/>
      <w:divBdr>
        <w:top w:val="none" w:sz="0" w:space="0" w:color="auto"/>
        <w:left w:val="none" w:sz="0" w:space="0" w:color="auto"/>
        <w:bottom w:val="none" w:sz="0" w:space="0" w:color="auto"/>
        <w:right w:val="none" w:sz="0" w:space="0" w:color="auto"/>
      </w:divBdr>
    </w:div>
    <w:div w:id="695078343">
      <w:bodyDiv w:val="1"/>
      <w:marLeft w:val="0"/>
      <w:marRight w:val="0"/>
      <w:marTop w:val="0"/>
      <w:marBottom w:val="0"/>
      <w:divBdr>
        <w:top w:val="none" w:sz="0" w:space="0" w:color="auto"/>
        <w:left w:val="none" w:sz="0" w:space="0" w:color="auto"/>
        <w:bottom w:val="none" w:sz="0" w:space="0" w:color="auto"/>
        <w:right w:val="none" w:sz="0" w:space="0" w:color="auto"/>
      </w:divBdr>
    </w:div>
    <w:div w:id="695888773">
      <w:bodyDiv w:val="1"/>
      <w:marLeft w:val="0"/>
      <w:marRight w:val="0"/>
      <w:marTop w:val="0"/>
      <w:marBottom w:val="0"/>
      <w:divBdr>
        <w:top w:val="none" w:sz="0" w:space="0" w:color="auto"/>
        <w:left w:val="none" w:sz="0" w:space="0" w:color="auto"/>
        <w:bottom w:val="none" w:sz="0" w:space="0" w:color="auto"/>
        <w:right w:val="none" w:sz="0" w:space="0" w:color="auto"/>
      </w:divBdr>
    </w:div>
    <w:div w:id="697857880">
      <w:bodyDiv w:val="1"/>
      <w:marLeft w:val="0"/>
      <w:marRight w:val="0"/>
      <w:marTop w:val="0"/>
      <w:marBottom w:val="0"/>
      <w:divBdr>
        <w:top w:val="none" w:sz="0" w:space="0" w:color="auto"/>
        <w:left w:val="none" w:sz="0" w:space="0" w:color="auto"/>
        <w:bottom w:val="none" w:sz="0" w:space="0" w:color="auto"/>
        <w:right w:val="none" w:sz="0" w:space="0" w:color="auto"/>
      </w:divBdr>
    </w:div>
    <w:div w:id="700789042">
      <w:bodyDiv w:val="1"/>
      <w:marLeft w:val="0"/>
      <w:marRight w:val="0"/>
      <w:marTop w:val="0"/>
      <w:marBottom w:val="0"/>
      <w:divBdr>
        <w:top w:val="none" w:sz="0" w:space="0" w:color="auto"/>
        <w:left w:val="none" w:sz="0" w:space="0" w:color="auto"/>
        <w:bottom w:val="none" w:sz="0" w:space="0" w:color="auto"/>
        <w:right w:val="none" w:sz="0" w:space="0" w:color="auto"/>
      </w:divBdr>
    </w:div>
    <w:div w:id="701438139">
      <w:bodyDiv w:val="1"/>
      <w:marLeft w:val="0"/>
      <w:marRight w:val="0"/>
      <w:marTop w:val="0"/>
      <w:marBottom w:val="0"/>
      <w:divBdr>
        <w:top w:val="none" w:sz="0" w:space="0" w:color="auto"/>
        <w:left w:val="none" w:sz="0" w:space="0" w:color="auto"/>
        <w:bottom w:val="none" w:sz="0" w:space="0" w:color="auto"/>
        <w:right w:val="none" w:sz="0" w:space="0" w:color="auto"/>
      </w:divBdr>
    </w:div>
    <w:div w:id="702634640">
      <w:bodyDiv w:val="1"/>
      <w:marLeft w:val="0"/>
      <w:marRight w:val="0"/>
      <w:marTop w:val="0"/>
      <w:marBottom w:val="0"/>
      <w:divBdr>
        <w:top w:val="none" w:sz="0" w:space="0" w:color="auto"/>
        <w:left w:val="none" w:sz="0" w:space="0" w:color="auto"/>
        <w:bottom w:val="none" w:sz="0" w:space="0" w:color="auto"/>
        <w:right w:val="none" w:sz="0" w:space="0" w:color="auto"/>
      </w:divBdr>
    </w:div>
    <w:div w:id="704911152">
      <w:bodyDiv w:val="1"/>
      <w:marLeft w:val="0"/>
      <w:marRight w:val="0"/>
      <w:marTop w:val="0"/>
      <w:marBottom w:val="0"/>
      <w:divBdr>
        <w:top w:val="none" w:sz="0" w:space="0" w:color="auto"/>
        <w:left w:val="none" w:sz="0" w:space="0" w:color="auto"/>
        <w:bottom w:val="none" w:sz="0" w:space="0" w:color="auto"/>
        <w:right w:val="none" w:sz="0" w:space="0" w:color="auto"/>
      </w:divBdr>
    </w:div>
    <w:div w:id="705106897">
      <w:bodyDiv w:val="1"/>
      <w:marLeft w:val="0"/>
      <w:marRight w:val="0"/>
      <w:marTop w:val="0"/>
      <w:marBottom w:val="0"/>
      <w:divBdr>
        <w:top w:val="none" w:sz="0" w:space="0" w:color="auto"/>
        <w:left w:val="none" w:sz="0" w:space="0" w:color="auto"/>
        <w:bottom w:val="none" w:sz="0" w:space="0" w:color="auto"/>
        <w:right w:val="none" w:sz="0" w:space="0" w:color="auto"/>
      </w:divBdr>
    </w:div>
    <w:div w:id="705569209">
      <w:bodyDiv w:val="1"/>
      <w:marLeft w:val="0"/>
      <w:marRight w:val="0"/>
      <w:marTop w:val="0"/>
      <w:marBottom w:val="0"/>
      <w:divBdr>
        <w:top w:val="none" w:sz="0" w:space="0" w:color="auto"/>
        <w:left w:val="none" w:sz="0" w:space="0" w:color="auto"/>
        <w:bottom w:val="none" w:sz="0" w:space="0" w:color="auto"/>
        <w:right w:val="none" w:sz="0" w:space="0" w:color="auto"/>
      </w:divBdr>
    </w:div>
    <w:div w:id="707998472">
      <w:bodyDiv w:val="1"/>
      <w:marLeft w:val="0"/>
      <w:marRight w:val="0"/>
      <w:marTop w:val="0"/>
      <w:marBottom w:val="0"/>
      <w:divBdr>
        <w:top w:val="none" w:sz="0" w:space="0" w:color="auto"/>
        <w:left w:val="none" w:sz="0" w:space="0" w:color="auto"/>
        <w:bottom w:val="none" w:sz="0" w:space="0" w:color="auto"/>
        <w:right w:val="none" w:sz="0" w:space="0" w:color="auto"/>
      </w:divBdr>
    </w:div>
    <w:div w:id="708726407">
      <w:bodyDiv w:val="1"/>
      <w:marLeft w:val="0"/>
      <w:marRight w:val="0"/>
      <w:marTop w:val="0"/>
      <w:marBottom w:val="0"/>
      <w:divBdr>
        <w:top w:val="none" w:sz="0" w:space="0" w:color="auto"/>
        <w:left w:val="none" w:sz="0" w:space="0" w:color="auto"/>
        <w:bottom w:val="none" w:sz="0" w:space="0" w:color="auto"/>
        <w:right w:val="none" w:sz="0" w:space="0" w:color="auto"/>
      </w:divBdr>
    </w:div>
    <w:div w:id="711081654">
      <w:bodyDiv w:val="1"/>
      <w:marLeft w:val="0"/>
      <w:marRight w:val="0"/>
      <w:marTop w:val="0"/>
      <w:marBottom w:val="0"/>
      <w:divBdr>
        <w:top w:val="none" w:sz="0" w:space="0" w:color="auto"/>
        <w:left w:val="none" w:sz="0" w:space="0" w:color="auto"/>
        <w:bottom w:val="none" w:sz="0" w:space="0" w:color="auto"/>
        <w:right w:val="none" w:sz="0" w:space="0" w:color="auto"/>
      </w:divBdr>
    </w:div>
    <w:div w:id="713768775">
      <w:bodyDiv w:val="1"/>
      <w:marLeft w:val="0"/>
      <w:marRight w:val="0"/>
      <w:marTop w:val="0"/>
      <w:marBottom w:val="0"/>
      <w:divBdr>
        <w:top w:val="none" w:sz="0" w:space="0" w:color="auto"/>
        <w:left w:val="none" w:sz="0" w:space="0" w:color="auto"/>
        <w:bottom w:val="none" w:sz="0" w:space="0" w:color="auto"/>
        <w:right w:val="none" w:sz="0" w:space="0" w:color="auto"/>
      </w:divBdr>
    </w:div>
    <w:div w:id="714164846">
      <w:bodyDiv w:val="1"/>
      <w:marLeft w:val="0"/>
      <w:marRight w:val="0"/>
      <w:marTop w:val="0"/>
      <w:marBottom w:val="0"/>
      <w:divBdr>
        <w:top w:val="none" w:sz="0" w:space="0" w:color="auto"/>
        <w:left w:val="none" w:sz="0" w:space="0" w:color="auto"/>
        <w:bottom w:val="none" w:sz="0" w:space="0" w:color="auto"/>
        <w:right w:val="none" w:sz="0" w:space="0" w:color="auto"/>
      </w:divBdr>
    </w:div>
    <w:div w:id="714354912">
      <w:bodyDiv w:val="1"/>
      <w:marLeft w:val="0"/>
      <w:marRight w:val="0"/>
      <w:marTop w:val="0"/>
      <w:marBottom w:val="0"/>
      <w:divBdr>
        <w:top w:val="none" w:sz="0" w:space="0" w:color="auto"/>
        <w:left w:val="none" w:sz="0" w:space="0" w:color="auto"/>
        <w:bottom w:val="none" w:sz="0" w:space="0" w:color="auto"/>
        <w:right w:val="none" w:sz="0" w:space="0" w:color="auto"/>
      </w:divBdr>
    </w:div>
    <w:div w:id="715272985">
      <w:bodyDiv w:val="1"/>
      <w:marLeft w:val="0"/>
      <w:marRight w:val="0"/>
      <w:marTop w:val="0"/>
      <w:marBottom w:val="0"/>
      <w:divBdr>
        <w:top w:val="none" w:sz="0" w:space="0" w:color="auto"/>
        <w:left w:val="none" w:sz="0" w:space="0" w:color="auto"/>
        <w:bottom w:val="none" w:sz="0" w:space="0" w:color="auto"/>
        <w:right w:val="none" w:sz="0" w:space="0" w:color="auto"/>
      </w:divBdr>
    </w:div>
    <w:div w:id="715349522">
      <w:bodyDiv w:val="1"/>
      <w:marLeft w:val="0"/>
      <w:marRight w:val="0"/>
      <w:marTop w:val="0"/>
      <w:marBottom w:val="0"/>
      <w:divBdr>
        <w:top w:val="none" w:sz="0" w:space="0" w:color="auto"/>
        <w:left w:val="none" w:sz="0" w:space="0" w:color="auto"/>
        <w:bottom w:val="none" w:sz="0" w:space="0" w:color="auto"/>
        <w:right w:val="none" w:sz="0" w:space="0" w:color="auto"/>
      </w:divBdr>
    </w:div>
    <w:div w:id="715590766">
      <w:bodyDiv w:val="1"/>
      <w:marLeft w:val="0"/>
      <w:marRight w:val="0"/>
      <w:marTop w:val="0"/>
      <w:marBottom w:val="0"/>
      <w:divBdr>
        <w:top w:val="none" w:sz="0" w:space="0" w:color="auto"/>
        <w:left w:val="none" w:sz="0" w:space="0" w:color="auto"/>
        <w:bottom w:val="none" w:sz="0" w:space="0" w:color="auto"/>
        <w:right w:val="none" w:sz="0" w:space="0" w:color="auto"/>
      </w:divBdr>
    </w:div>
    <w:div w:id="718825472">
      <w:bodyDiv w:val="1"/>
      <w:marLeft w:val="0"/>
      <w:marRight w:val="0"/>
      <w:marTop w:val="0"/>
      <w:marBottom w:val="0"/>
      <w:divBdr>
        <w:top w:val="none" w:sz="0" w:space="0" w:color="auto"/>
        <w:left w:val="none" w:sz="0" w:space="0" w:color="auto"/>
        <w:bottom w:val="none" w:sz="0" w:space="0" w:color="auto"/>
        <w:right w:val="none" w:sz="0" w:space="0" w:color="auto"/>
      </w:divBdr>
    </w:div>
    <w:div w:id="719016347">
      <w:bodyDiv w:val="1"/>
      <w:marLeft w:val="0"/>
      <w:marRight w:val="0"/>
      <w:marTop w:val="0"/>
      <w:marBottom w:val="0"/>
      <w:divBdr>
        <w:top w:val="none" w:sz="0" w:space="0" w:color="auto"/>
        <w:left w:val="none" w:sz="0" w:space="0" w:color="auto"/>
        <w:bottom w:val="none" w:sz="0" w:space="0" w:color="auto"/>
        <w:right w:val="none" w:sz="0" w:space="0" w:color="auto"/>
      </w:divBdr>
    </w:div>
    <w:div w:id="719088733">
      <w:bodyDiv w:val="1"/>
      <w:marLeft w:val="0"/>
      <w:marRight w:val="0"/>
      <w:marTop w:val="0"/>
      <w:marBottom w:val="0"/>
      <w:divBdr>
        <w:top w:val="none" w:sz="0" w:space="0" w:color="auto"/>
        <w:left w:val="none" w:sz="0" w:space="0" w:color="auto"/>
        <w:bottom w:val="none" w:sz="0" w:space="0" w:color="auto"/>
        <w:right w:val="none" w:sz="0" w:space="0" w:color="auto"/>
      </w:divBdr>
    </w:div>
    <w:div w:id="719673138">
      <w:bodyDiv w:val="1"/>
      <w:marLeft w:val="0"/>
      <w:marRight w:val="0"/>
      <w:marTop w:val="0"/>
      <w:marBottom w:val="0"/>
      <w:divBdr>
        <w:top w:val="none" w:sz="0" w:space="0" w:color="auto"/>
        <w:left w:val="none" w:sz="0" w:space="0" w:color="auto"/>
        <w:bottom w:val="none" w:sz="0" w:space="0" w:color="auto"/>
        <w:right w:val="none" w:sz="0" w:space="0" w:color="auto"/>
      </w:divBdr>
    </w:div>
    <w:div w:id="719934619">
      <w:bodyDiv w:val="1"/>
      <w:marLeft w:val="0"/>
      <w:marRight w:val="0"/>
      <w:marTop w:val="0"/>
      <w:marBottom w:val="0"/>
      <w:divBdr>
        <w:top w:val="none" w:sz="0" w:space="0" w:color="auto"/>
        <w:left w:val="none" w:sz="0" w:space="0" w:color="auto"/>
        <w:bottom w:val="none" w:sz="0" w:space="0" w:color="auto"/>
        <w:right w:val="none" w:sz="0" w:space="0" w:color="auto"/>
      </w:divBdr>
    </w:div>
    <w:div w:id="719985531">
      <w:bodyDiv w:val="1"/>
      <w:marLeft w:val="0"/>
      <w:marRight w:val="0"/>
      <w:marTop w:val="0"/>
      <w:marBottom w:val="0"/>
      <w:divBdr>
        <w:top w:val="none" w:sz="0" w:space="0" w:color="auto"/>
        <w:left w:val="none" w:sz="0" w:space="0" w:color="auto"/>
        <w:bottom w:val="none" w:sz="0" w:space="0" w:color="auto"/>
        <w:right w:val="none" w:sz="0" w:space="0" w:color="auto"/>
      </w:divBdr>
    </w:div>
    <w:div w:id="720322542">
      <w:bodyDiv w:val="1"/>
      <w:marLeft w:val="0"/>
      <w:marRight w:val="0"/>
      <w:marTop w:val="0"/>
      <w:marBottom w:val="0"/>
      <w:divBdr>
        <w:top w:val="none" w:sz="0" w:space="0" w:color="auto"/>
        <w:left w:val="none" w:sz="0" w:space="0" w:color="auto"/>
        <w:bottom w:val="none" w:sz="0" w:space="0" w:color="auto"/>
        <w:right w:val="none" w:sz="0" w:space="0" w:color="auto"/>
      </w:divBdr>
    </w:div>
    <w:div w:id="720398204">
      <w:bodyDiv w:val="1"/>
      <w:marLeft w:val="0"/>
      <w:marRight w:val="0"/>
      <w:marTop w:val="0"/>
      <w:marBottom w:val="0"/>
      <w:divBdr>
        <w:top w:val="none" w:sz="0" w:space="0" w:color="auto"/>
        <w:left w:val="none" w:sz="0" w:space="0" w:color="auto"/>
        <w:bottom w:val="none" w:sz="0" w:space="0" w:color="auto"/>
        <w:right w:val="none" w:sz="0" w:space="0" w:color="auto"/>
      </w:divBdr>
    </w:div>
    <w:div w:id="721640922">
      <w:bodyDiv w:val="1"/>
      <w:marLeft w:val="0"/>
      <w:marRight w:val="0"/>
      <w:marTop w:val="0"/>
      <w:marBottom w:val="0"/>
      <w:divBdr>
        <w:top w:val="none" w:sz="0" w:space="0" w:color="auto"/>
        <w:left w:val="none" w:sz="0" w:space="0" w:color="auto"/>
        <w:bottom w:val="none" w:sz="0" w:space="0" w:color="auto"/>
        <w:right w:val="none" w:sz="0" w:space="0" w:color="auto"/>
      </w:divBdr>
    </w:div>
    <w:div w:id="721682605">
      <w:bodyDiv w:val="1"/>
      <w:marLeft w:val="0"/>
      <w:marRight w:val="0"/>
      <w:marTop w:val="0"/>
      <w:marBottom w:val="0"/>
      <w:divBdr>
        <w:top w:val="none" w:sz="0" w:space="0" w:color="auto"/>
        <w:left w:val="none" w:sz="0" w:space="0" w:color="auto"/>
        <w:bottom w:val="none" w:sz="0" w:space="0" w:color="auto"/>
        <w:right w:val="none" w:sz="0" w:space="0" w:color="auto"/>
      </w:divBdr>
    </w:div>
    <w:div w:id="722220676">
      <w:bodyDiv w:val="1"/>
      <w:marLeft w:val="0"/>
      <w:marRight w:val="0"/>
      <w:marTop w:val="0"/>
      <w:marBottom w:val="0"/>
      <w:divBdr>
        <w:top w:val="none" w:sz="0" w:space="0" w:color="auto"/>
        <w:left w:val="none" w:sz="0" w:space="0" w:color="auto"/>
        <w:bottom w:val="none" w:sz="0" w:space="0" w:color="auto"/>
        <w:right w:val="none" w:sz="0" w:space="0" w:color="auto"/>
      </w:divBdr>
    </w:div>
    <w:div w:id="722365078">
      <w:bodyDiv w:val="1"/>
      <w:marLeft w:val="0"/>
      <w:marRight w:val="0"/>
      <w:marTop w:val="0"/>
      <w:marBottom w:val="0"/>
      <w:divBdr>
        <w:top w:val="none" w:sz="0" w:space="0" w:color="auto"/>
        <w:left w:val="none" w:sz="0" w:space="0" w:color="auto"/>
        <w:bottom w:val="none" w:sz="0" w:space="0" w:color="auto"/>
        <w:right w:val="none" w:sz="0" w:space="0" w:color="auto"/>
      </w:divBdr>
    </w:div>
    <w:div w:id="722601471">
      <w:bodyDiv w:val="1"/>
      <w:marLeft w:val="0"/>
      <w:marRight w:val="0"/>
      <w:marTop w:val="0"/>
      <w:marBottom w:val="0"/>
      <w:divBdr>
        <w:top w:val="none" w:sz="0" w:space="0" w:color="auto"/>
        <w:left w:val="none" w:sz="0" w:space="0" w:color="auto"/>
        <w:bottom w:val="none" w:sz="0" w:space="0" w:color="auto"/>
        <w:right w:val="none" w:sz="0" w:space="0" w:color="auto"/>
      </w:divBdr>
    </w:div>
    <w:div w:id="722951364">
      <w:bodyDiv w:val="1"/>
      <w:marLeft w:val="0"/>
      <w:marRight w:val="0"/>
      <w:marTop w:val="0"/>
      <w:marBottom w:val="0"/>
      <w:divBdr>
        <w:top w:val="none" w:sz="0" w:space="0" w:color="auto"/>
        <w:left w:val="none" w:sz="0" w:space="0" w:color="auto"/>
        <w:bottom w:val="none" w:sz="0" w:space="0" w:color="auto"/>
        <w:right w:val="none" w:sz="0" w:space="0" w:color="auto"/>
      </w:divBdr>
    </w:div>
    <w:div w:id="723257078">
      <w:bodyDiv w:val="1"/>
      <w:marLeft w:val="0"/>
      <w:marRight w:val="0"/>
      <w:marTop w:val="0"/>
      <w:marBottom w:val="0"/>
      <w:divBdr>
        <w:top w:val="none" w:sz="0" w:space="0" w:color="auto"/>
        <w:left w:val="none" w:sz="0" w:space="0" w:color="auto"/>
        <w:bottom w:val="none" w:sz="0" w:space="0" w:color="auto"/>
        <w:right w:val="none" w:sz="0" w:space="0" w:color="auto"/>
      </w:divBdr>
    </w:div>
    <w:div w:id="723413354">
      <w:bodyDiv w:val="1"/>
      <w:marLeft w:val="0"/>
      <w:marRight w:val="0"/>
      <w:marTop w:val="0"/>
      <w:marBottom w:val="0"/>
      <w:divBdr>
        <w:top w:val="none" w:sz="0" w:space="0" w:color="auto"/>
        <w:left w:val="none" w:sz="0" w:space="0" w:color="auto"/>
        <w:bottom w:val="none" w:sz="0" w:space="0" w:color="auto"/>
        <w:right w:val="none" w:sz="0" w:space="0" w:color="auto"/>
      </w:divBdr>
    </w:div>
    <w:div w:id="725684411">
      <w:bodyDiv w:val="1"/>
      <w:marLeft w:val="0"/>
      <w:marRight w:val="0"/>
      <w:marTop w:val="0"/>
      <w:marBottom w:val="0"/>
      <w:divBdr>
        <w:top w:val="none" w:sz="0" w:space="0" w:color="auto"/>
        <w:left w:val="none" w:sz="0" w:space="0" w:color="auto"/>
        <w:bottom w:val="none" w:sz="0" w:space="0" w:color="auto"/>
        <w:right w:val="none" w:sz="0" w:space="0" w:color="auto"/>
      </w:divBdr>
      <w:divsChild>
        <w:div w:id="523977813">
          <w:marLeft w:val="0"/>
          <w:marRight w:val="0"/>
          <w:marTop w:val="0"/>
          <w:marBottom w:val="0"/>
          <w:divBdr>
            <w:top w:val="none" w:sz="0" w:space="0" w:color="auto"/>
            <w:left w:val="none" w:sz="0" w:space="0" w:color="auto"/>
            <w:bottom w:val="none" w:sz="0" w:space="0" w:color="auto"/>
            <w:right w:val="none" w:sz="0" w:space="0" w:color="auto"/>
          </w:divBdr>
        </w:div>
        <w:div w:id="268853596">
          <w:marLeft w:val="0"/>
          <w:marRight w:val="0"/>
          <w:marTop w:val="0"/>
          <w:marBottom w:val="0"/>
          <w:divBdr>
            <w:top w:val="none" w:sz="0" w:space="0" w:color="auto"/>
            <w:left w:val="none" w:sz="0" w:space="0" w:color="auto"/>
            <w:bottom w:val="none" w:sz="0" w:space="0" w:color="auto"/>
            <w:right w:val="none" w:sz="0" w:space="0" w:color="auto"/>
          </w:divBdr>
        </w:div>
        <w:div w:id="670376186">
          <w:marLeft w:val="0"/>
          <w:marRight w:val="0"/>
          <w:marTop w:val="0"/>
          <w:marBottom w:val="0"/>
          <w:divBdr>
            <w:top w:val="none" w:sz="0" w:space="0" w:color="auto"/>
            <w:left w:val="none" w:sz="0" w:space="0" w:color="auto"/>
            <w:bottom w:val="none" w:sz="0" w:space="0" w:color="auto"/>
            <w:right w:val="none" w:sz="0" w:space="0" w:color="auto"/>
          </w:divBdr>
        </w:div>
        <w:div w:id="656152730">
          <w:marLeft w:val="0"/>
          <w:marRight w:val="0"/>
          <w:marTop w:val="0"/>
          <w:marBottom w:val="0"/>
          <w:divBdr>
            <w:top w:val="none" w:sz="0" w:space="0" w:color="auto"/>
            <w:left w:val="none" w:sz="0" w:space="0" w:color="auto"/>
            <w:bottom w:val="none" w:sz="0" w:space="0" w:color="auto"/>
            <w:right w:val="none" w:sz="0" w:space="0" w:color="auto"/>
          </w:divBdr>
        </w:div>
        <w:div w:id="1662394801">
          <w:marLeft w:val="0"/>
          <w:marRight w:val="0"/>
          <w:marTop w:val="0"/>
          <w:marBottom w:val="0"/>
          <w:divBdr>
            <w:top w:val="none" w:sz="0" w:space="0" w:color="auto"/>
            <w:left w:val="none" w:sz="0" w:space="0" w:color="auto"/>
            <w:bottom w:val="none" w:sz="0" w:space="0" w:color="auto"/>
            <w:right w:val="none" w:sz="0" w:space="0" w:color="auto"/>
          </w:divBdr>
        </w:div>
        <w:div w:id="294027103">
          <w:marLeft w:val="0"/>
          <w:marRight w:val="0"/>
          <w:marTop w:val="0"/>
          <w:marBottom w:val="0"/>
          <w:divBdr>
            <w:top w:val="none" w:sz="0" w:space="0" w:color="auto"/>
            <w:left w:val="none" w:sz="0" w:space="0" w:color="auto"/>
            <w:bottom w:val="none" w:sz="0" w:space="0" w:color="auto"/>
            <w:right w:val="none" w:sz="0" w:space="0" w:color="auto"/>
          </w:divBdr>
        </w:div>
        <w:div w:id="132716009">
          <w:marLeft w:val="0"/>
          <w:marRight w:val="0"/>
          <w:marTop w:val="0"/>
          <w:marBottom w:val="0"/>
          <w:divBdr>
            <w:top w:val="none" w:sz="0" w:space="0" w:color="auto"/>
            <w:left w:val="none" w:sz="0" w:space="0" w:color="auto"/>
            <w:bottom w:val="none" w:sz="0" w:space="0" w:color="auto"/>
            <w:right w:val="none" w:sz="0" w:space="0" w:color="auto"/>
          </w:divBdr>
        </w:div>
        <w:div w:id="345013245">
          <w:marLeft w:val="0"/>
          <w:marRight w:val="0"/>
          <w:marTop w:val="0"/>
          <w:marBottom w:val="0"/>
          <w:divBdr>
            <w:top w:val="none" w:sz="0" w:space="0" w:color="auto"/>
            <w:left w:val="none" w:sz="0" w:space="0" w:color="auto"/>
            <w:bottom w:val="none" w:sz="0" w:space="0" w:color="auto"/>
            <w:right w:val="none" w:sz="0" w:space="0" w:color="auto"/>
          </w:divBdr>
        </w:div>
        <w:div w:id="1463839520">
          <w:marLeft w:val="0"/>
          <w:marRight w:val="0"/>
          <w:marTop w:val="0"/>
          <w:marBottom w:val="0"/>
          <w:divBdr>
            <w:top w:val="none" w:sz="0" w:space="0" w:color="auto"/>
            <w:left w:val="none" w:sz="0" w:space="0" w:color="auto"/>
            <w:bottom w:val="none" w:sz="0" w:space="0" w:color="auto"/>
            <w:right w:val="none" w:sz="0" w:space="0" w:color="auto"/>
          </w:divBdr>
        </w:div>
        <w:div w:id="1171722125">
          <w:marLeft w:val="0"/>
          <w:marRight w:val="0"/>
          <w:marTop w:val="0"/>
          <w:marBottom w:val="0"/>
          <w:divBdr>
            <w:top w:val="none" w:sz="0" w:space="0" w:color="auto"/>
            <w:left w:val="none" w:sz="0" w:space="0" w:color="auto"/>
            <w:bottom w:val="none" w:sz="0" w:space="0" w:color="auto"/>
            <w:right w:val="none" w:sz="0" w:space="0" w:color="auto"/>
          </w:divBdr>
        </w:div>
        <w:div w:id="338970282">
          <w:marLeft w:val="0"/>
          <w:marRight w:val="0"/>
          <w:marTop w:val="0"/>
          <w:marBottom w:val="0"/>
          <w:divBdr>
            <w:top w:val="none" w:sz="0" w:space="0" w:color="auto"/>
            <w:left w:val="none" w:sz="0" w:space="0" w:color="auto"/>
            <w:bottom w:val="none" w:sz="0" w:space="0" w:color="auto"/>
            <w:right w:val="none" w:sz="0" w:space="0" w:color="auto"/>
          </w:divBdr>
        </w:div>
        <w:div w:id="107050767">
          <w:marLeft w:val="0"/>
          <w:marRight w:val="0"/>
          <w:marTop w:val="0"/>
          <w:marBottom w:val="0"/>
          <w:divBdr>
            <w:top w:val="none" w:sz="0" w:space="0" w:color="auto"/>
            <w:left w:val="none" w:sz="0" w:space="0" w:color="auto"/>
            <w:bottom w:val="none" w:sz="0" w:space="0" w:color="auto"/>
            <w:right w:val="none" w:sz="0" w:space="0" w:color="auto"/>
          </w:divBdr>
        </w:div>
        <w:div w:id="858664062">
          <w:marLeft w:val="0"/>
          <w:marRight w:val="0"/>
          <w:marTop w:val="0"/>
          <w:marBottom w:val="0"/>
          <w:divBdr>
            <w:top w:val="none" w:sz="0" w:space="0" w:color="auto"/>
            <w:left w:val="none" w:sz="0" w:space="0" w:color="auto"/>
            <w:bottom w:val="none" w:sz="0" w:space="0" w:color="auto"/>
            <w:right w:val="none" w:sz="0" w:space="0" w:color="auto"/>
          </w:divBdr>
        </w:div>
        <w:div w:id="1981033474">
          <w:marLeft w:val="0"/>
          <w:marRight w:val="0"/>
          <w:marTop w:val="0"/>
          <w:marBottom w:val="0"/>
          <w:divBdr>
            <w:top w:val="none" w:sz="0" w:space="0" w:color="auto"/>
            <w:left w:val="none" w:sz="0" w:space="0" w:color="auto"/>
            <w:bottom w:val="none" w:sz="0" w:space="0" w:color="auto"/>
            <w:right w:val="none" w:sz="0" w:space="0" w:color="auto"/>
          </w:divBdr>
        </w:div>
        <w:div w:id="1858545491">
          <w:marLeft w:val="0"/>
          <w:marRight w:val="0"/>
          <w:marTop w:val="0"/>
          <w:marBottom w:val="0"/>
          <w:divBdr>
            <w:top w:val="none" w:sz="0" w:space="0" w:color="auto"/>
            <w:left w:val="none" w:sz="0" w:space="0" w:color="auto"/>
            <w:bottom w:val="none" w:sz="0" w:space="0" w:color="auto"/>
            <w:right w:val="none" w:sz="0" w:space="0" w:color="auto"/>
          </w:divBdr>
        </w:div>
        <w:div w:id="524252729">
          <w:marLeft w:val="0"/>
          <w:marRight w:val="0"/>
          <w:marTop w:val="0"/>
          <w:marBottom w:val="0"/>
          <w:divBdr>
            <w:top w:val="none" w:sz="0" w:space="0" w:color="auto"/>
            <w:left w:val="none" w:sz="0" w:space="0" w:color="auto"/>
            <w:bottom w:val="none" w:sz="0" w:space="0" w:color="auto"/>
            <w:right w:val="none" w:sz="0" w:space="0" w:color="auto"/>
          </w:divBdr>
        </w:div>
        <w:div w:id="397560141">
          <w:marLeft w:val="0"/>
          <w:marRight w:val="0"/>
          <w:marTop w:val="0"/>
          <w:marBottom w:val="0"/>
          <w:divBdr>
            <w:top w:val="none" w:sz="0" w:space="0" w:color="auto"/>
            <w:left w:val="none" w:sz="0" w:space="0" w:color="auto"/>
            <w:bottom w:val="none" w:sz="0" w:space="0" w:color="auto"/>
            <w:right w:val="none" w:sz="0" w:space="0" w:color="auto"/>
          </w:divBdr>
        </w:div>
        <w:div w:id="799617160">
          <w:marLeft w:val="0"/>
          <w:marRight w:val="0"/>
          <w:marTop w:val="0"/>
          <w:marBottom w:val="0"/>
          <w:divBdr>
            <w:top w:val="none" w:sz="0" w:space="0" w:color="auto"/>
            <w:left w:val="none" w:sz="0" w:space="0" w:color="auto"/>
            <w:bottom w:val="none" w:sz="0" w:space="0" w:color="auto"/>
            <w:right w:val="none" w:sz="0" w:space="0" w:color="auto"/>
          </w:divBdr>
        </w:div>
        <w:div w:id="1663965343">
          <w:marLeft w:val="0"/>
          <w:marRight w:val="0"/>
          <w:marTop w:val="0"/>
          <w:marBottom w:val="0"/>
          <w:divBdr>
            <w:top w:val="none" w:sz="0" w:space="0" w:color="auto"/>
            <w:left w:val="none" w:sz="0" w:space="0" w:color="auto"/>
            <w:bottom w:val="none" w:sz="0" w:space="0" w:color="auto"/>
            <w:right w:val="none" w:sz="0" w:space="0" w:color="auto"/>
          </w:divBdr>
        </w:div>
        <w:div w:id="621151750">
          <w:marLeft w:val="0"/>
          <w:marRight w:val="0"/>
          <w:marTop w:val="0"/>
          <w:marBottom w:val="0"/>
          <w:divBdr>
            <w:top w:val="none" w:sz="0" w:space="0" w:color="auto"/>
            <w:left w:val="none" w:sz="0" w:space="0" w:color="auto"/>
            <w:bottom w:val="none" w:sz="0" w:space="0" w:color="auto"/>
            <w:right w:val="none" w:sz="0" w:space="0" w:color="auto"/>
          </w:divBdr>
        </w:div>
        <w:div w:id="537015557">
          <w:marLeft w:val="0"/>
          <w:marRight w:val="0"/>
          <w:marTop w:val="0"/>
          <w:marBottom w:val="0"/>
          <w:divBdr>
            <w:top w:val="none" w:sz="0" w:space="0" w:color="auto"/>
            <w:left w:val="none" w:sz="0" w:space="0" w:color="auto"/>
            <w:bottom w:val="none" w:sz="0" w:space="0" w:color="auto"/>
            <w:right w:val="none" w:sz="0" w:space="0" w:color="auto"/>
          </w:divBdr>
        </w:div>
        <w:div w:id="407115966">
          <w:marLeft w:val="0"/>
          <w:marRight w:val="0"/>
          <w:marTop w:val="0"/>
          <w:marBottom w:val="0"/>
          <w:divBdr>
            <w:top w:val="none" w:sz="0" w:space="0" w:color="auto"/>
            <w:left w:val="none" w:sz="0" w:space="0" w:color="auto"/>
            <w:bottom w:val="none" w:sz="0" w:space="0" w:color="auto"/>
            <w:right w:val="none" w:sz="0" w:space="0" w:color="auto"/>
          </w:divBdr>
        </w:div>
        <w:div w:id="1219168582">
          <w:marLeft w:val="0"/>
          <w:marRight w:val="0"/>
          <w:marTop w:val="0"/>
          <w:marBottom w:val="0"/>
          <w:divBdr>
            <w:top w:val="none" w:sz="0" w:space="0" w:color="auto"/>
            <w:left w:val="none" w:sz="0" w:space="0" w:color="auto"/>
            <w:bottom w:val="none" w:sz="0" w:space="0" w:color="auto"/>
            <w:right w:val="none" w:sz="0" w:space="0" w:color="auto"/>
          </w:divBdr>
        </w:div>
        <w:div w:id="1305500372">
          <w:marLeft w:val="0"/>
          <w:marRight w:val="0"/>
          <w:marTop w:val="0"/>
          <w:marBottom w:val="0"/>
          <w:divBdr>
            <w:top w:val="none" w:sz="0" w:space="0" w:color="auto"/>
            <w:left w:val="none" w:sz="0" w:space="0" w:color="auto"/>
            <w:bottom w:val="none" w:sz="0" w:space="0" w:color="auto"/>
            <w:right w:val="none" w:sz="0" w:space="0" w:color="auto"/>
          </w:divBdr>
        </w:div>
        <w:div w:id="129787942">
          <w:marLeft w:val="0"/>
          <w:marRight w:val="0"/>
          <w:marTop w:val="0"/>
          <w:marBottom w:val="0"/>
          <w:divBdr>
            <w:top w:val="none" w:sz="0" w:space="0" w:color="auto"/>
            <w:left w:val="none" w:sz="0" w:space="0" w:color="auto"/>
            <w:bottom w:val="none" w:sz="0" w:space="0" w:color="auto"/>
            <w:right w:val="none" w:sz="0" w:space="0" w:color="auto"/>
          </w:divBdr>
        </w:div>
        <w:div w:id="359286563">
          <w:marLeft w:val="0"/>
          <w:marRight w:val="0"/>
          <w:marTop w:val="0"/>
          <w:marBottom w:val="0"/>
          <w:divBdr>
            <w:top w:val="none" w:sz="0" w:space="0" w:color="auto"/>
            <w:left w:val="none" w:sz="0" w:space="0" w:color="auto"/>
            <w:bottom w:val="none" w:sz="0" w:space="0" w:color="auto"/>
            <w:right w:val="none" w:sz="0" w:space="0" w:color="auto"/>
          </w:divBdr>
        </w:div>
        <w:div w:id="517037114">
          <w:marLeft w:val="0"/>
          <w:marRight w:val="0"/>
          <w:marTop w:val="0"/>
          <w:marBottom w:val="0"/>
          <w:divBdr>
            <w:top w:val="none" w:sz="0" w:space="0" w:color="auto"/>
            <w:left w:val="none" w:sz="0" w:space="0" w:color="auto"/>
            <w:bottom w:val="none" w:sz="0" w:space="0" w:color="auto"/>
            <w:right w:val="none" w:sz="0" w:space="0" w:color="auto"/>
          </w:divBdr>
        </w:div>
        <w:div w:id="1271357193">
          <w:marLeft w:val="0"/>
          <w:marRight w:val="0"/>
          <w:marTop w:val="0"/>
          <w:marBottom w:val="0"/>
          <w:divBdr>
            <w:top w:val="none" w:sz="0" w:space="0" w:color="auto"/>
            <w:left w:val="none" w:sz="0" w:space="0" w:color="auto"/>
            <w:bottom w:val="none" w:sz="0" w:space="0" w:color="auto"/>
            <w:right w:val="none" w:sz="0" w:space="0" w:color="auto"/>
          </w:divBdr>
        </w:div>
        <w:div w:id="175316892">
          <w:marLeft w:val="0"/>
          <w:marRight w:val="0"/>
          <w:marTop w:val="0"/>
          <w:marBottom w:val="0"/>
          <w:divBdr>
            <w:top w:val="none" w:sz="0" w:space="0" w:color="auto"/>
            <w:left w:val="none" w:sz="0" w:space="0" w:color="auto"/>
            <w:bottom w:val="none" w:sz="0" w:space="0" w:color="auto"/>
            <w:right w:val="none" w:sz="0" w:space="0" w:color="auto"/>
          </w:divBdr>
        </w:div>
        <w:div w:id="919750127">
          <w:marLeft w:val="0"/>
          <w:marRight w:val="0"/>
          <w:marTop w:val="0"/>
          <w:marBottom w:val="0"/>
          <w:divBdr>
            <w:top w:val="none" w:sz="0" w:space="0" w:color="auto"/>
            <w:left w:val="none" w:sz="0" w:space="0" w:color="auto"/>
            <w:bottom w:val="none" w:sz="0" w:space="0" w:color="auto"/>
            <w:right w:val="none" w:sz="0" w:space="0" w:color="auto"/>
          </w:divBdr>
        </w:div>
        <w:div w:id="108359098">
          <w:marLeft w:val="0"/>
          <w:marRight w:val="0"/>
          <w:marTop w:val="0"/>
          <w:marBottom w:val="0"/>
          <w:divBdr>
            <w:top w:val="none" w:sz="0" w:space="0" w:color="auto"/>
            <w:left w:val="none" w:sz="0" w:space="0" w:color="auto"/>
            <w:bottom w:val="none" w:sz="0" w:space="0" w:color="auto"/>
            <w:right w:val="none" w:sz="0" w:space="0" w:color="auto"/>
          </w:divBdr>
        </w:div>
        <w:div w:id="396049427">
          <w:marLeft w:val="0"/>
          <w:marRight w:val="0"/>
          <w:marTop w:val="0"/>
          <w:marBottom w:val="0"/>
          <w:divBdr>
            <w:top w:val="none" w:sz="0" w:space="0" w:color="auto"/>
            <w:left w:val="none" w:sz="0" w:space="0" w:color="auto"/>
            <w:bottom w:val="none" w:sz="0" w:space="0" w:color="auto"/>
            <w:right w:val="none" w:sz="0" w:space="0" w:color="auto"/>
          </w:divBdr>
        </w:div>
        <w:div w:id="1037895337">
          <w:marLeft w:val="0"/>
          <w:marRight w:val="0"/>
          <w:marTop w:val="0"/>
          <w:marBottom w:val="0"/>
          <w:divBdr>
            <w:top w:val="none" w:sz="0" w:space="0" w:color="auto"/>
            <w:left w:val="none" w:sz="0" w:space="0" w:color="auto"/>
            <w:bottom w:val="none" w:sz="0" w:space="0" w:color="auto"/>
            <w:right w:val="none" w:sz="0" w:space="0" w:color="auto"/>
          </w:divBdr>
        </w:div>
        <w:div w:id="162594890">
          <w:marLeft w:val="0"/>
          <w:marRight w:val="0"/>
          <w:marTop w:val="0"/>
          <w:marBottom w:val="0"/>
          <w:divBdr>
            <w:top w:val="none" w:sz="0" w:space="0" w:color="auto"/>
            <w:left w:val="none" w:sz="0" w:space="0" w:color="auto"/>
            <w:bottom w:val="none" w:sz="0" w:space="0" w:color="auto"/>
            <w:right w:val="none" w:sz="0" w:space="0" w:color="auto"/>
          </w:divBdr>
        </w:div>
        <w:div w:id="724724314">
          <w:marLeft w:val="0"/>
          <w:marRight w:val="0"/>
          <w:marTop w:val="0"/>
          <w:marBottom w:val="0"/>
          <w:divBdr>
            <w:top w:val="none" w:sz="0" w:space="0" w:color="auto"/>
            <w:left w:val="none" w:sz="0" w:space="0" w:color="auto"/>
            <w:bottom w:val="none" w:sz="0" w:space="0" w:color="auto"/>
            <w:right w:val="none" w:sz="0" w:space="0" w:color="auto"/>
          </w:divBdr>
        </w:div>
        <w:div w:id="640500386">
          <w:marLeft w:val="0"/>
          <w:marRight w:val="0"/>
          <w:marTop w:val="0"/>
          <w:marBottom w:val="0"/>
          <w:divBdr>
            <w:top w:val="none" w:sz="0" w:space="0" w:color="auto"/>
            <w:left w:val="none" w:sz="0" w:space="0" w:color="auto"/>
            <w:bottom w:val="none" w:sz="0" w:space="0" w:color="auto"/>
            <w:right w:val="none" w:sz="0" w:space="0" w:color="auto"/>
          </w:divBdr>
        </w:div>
        <w:div w:id="1313678505">
          <w:marLeft w:val="0"/>
          <w:marRight w:val="0"/>
          <w:marTop w:val="0"/>
          <w:marBottom w:val="0"/>
          <w:divBdr>
            <w:top w:val="none" w:sz="0" w:space="0" w:color="auto"/>
            <w:left w:val="none" w:sz="0" w:space="0" w:color="auto"/>
            <w:bottom w:val="none" w:sz="0" w:space="0" w:color="auto"/>
            <w:right w:val="none" w:sz="0" w:space="0" w:color="auto"/>
          </w:divBdr>
        </w:div>
        <w:div w:id="2047027051">
          <w:marLeft w:val="0"/>
          <w:marRight w:val="0"/>
          <w:marTop w:val="0"/>
          <w:marBottom w:val="0"/>
          <w:divBdr>
            <w:top w:val="none" w:sz="0" w:space="0" w:color="auto"/>
            <w:left w:val="none" w:sz="0" w:space="0" w:color="auto"/>
            <w:bottom w:val="none" w:sz="0" w:space="0" w:color="auto"/>
            <w:right w:val="none" w:sz="0" w:space="0" w:color="auto"/>
          </w:divBdr>
        </w:div>
        <w:div w:id="1134176251">
          <w:marLeft w:val="0"/>
          <w:marRight w:val="0"/>
          <w:marTop w:val="0"/>
          <w:marBottom w:val="0"/>
          <w:divBdr>
            <w:top w:val="none" w:sz="0" w:space="0" w:color="auto"/>
            <w:left w:val="none" w:sz="0" w:space="0" w:color="auto"/>
            <w:bottom w:val="none" w:sz="0" w:space="0" w:color="auto"/>
            <w:right w:val="none" w:sz="0" w:space="0" w:color="auto"/>
          </w:divBdr>
        </w:div>
        <w:div w:id="1354845504">
          <w:marLeft w:val="0"/>
          <w:marRight w:val="0"/>
          <w:marTop w:val="0"/>
          <w:marBottom w:val="0"/>
          <w:divBdr>
            <w:top w:val="none" w:sz="0" w:space="0" w:color="auto"/>
            <w:left w:val="none" w:sz="0" w:space="0" w:color="auto"/>
            <w:bottom w:val="none" w:sz="0" w:space="0" w:color="auto"/>
            <w:right w:val="none" w:sz="0" w:space="0" w:color="auto"/>
          </w:divBdr>
        </w:div>
        <w:div w:id="799347850">
          <w:marLeft w:val="0"/>
          <w:marRight w:val="0"/>
          <w:marTop w:val="0"/>
          <w:marBottom w:val="0"/>
          <w:divBdr>
            <w:top w:val="none" w:sz="0" w:space="0" w:color="auto"/>
            <w:left w:val="none" w:sz="0" w:space="0" w:color="auto"/>
            <w:bottom w:val="none" w:sz="0" w:space="0" w:color="auto"/>
            <w:right w:val="none" w:sz="0" w:space="0" w:color="auto"/>
          </w:divBdr>
        </w:div>
        <w:div w:id="1919361587">
          <w:marLeft w:val="0"/>
          <w:marRight w:val="0"/>
          <w:marTop w:val="0"/>
          <w:marBottom w:val="0"/>
          <w:divBdr>
            <w:top w:val="none" w:sz="0" w:space="0" w:color="auto"/>
            <w:left w:val="none" w:sz="0" w:space="0" w:color="auto"/>
            <w:bottom w:val="none" w:sz="0" w:space="0" w:color="auto"/>
            <w:right w:val="none" w:sz="0" w:space="0" w:color="auto"/>
          </w:divBdr>
        </w:div>
        <w:div w:id="254940405">
          <w:marLeft w:val="0"/>
          <w:marRight w:val="0"/>
          <w:marTop w:val="0"/>
          <w:marBottom w:val="0"/>
          <w:divBdr>
            <w:top w:val="none" w:sz="0" w:space="0" w:color="auto"/>
            <w:left w:val="none" w:sz="0" w:space="0" w:color="auto"/>
            <w:bottom w:val="none" w:sz="0" w:space="0" w:color="auto"/>
            <w:right w:val="none" w:sz="0" w:space="0" w:color="auto"/>
          </w:divBdr>
        </w:div>
        <w:div w:id="2140999847">
          <w:marLeft w:val="0"/>
          <w:marRight w:val="0"/>
          <w:marTop w:val="0"/>
          <w:marBottom w:val="0"/>
          <w:divBdr>
            <w:top w:val="none" w:sz="0" w:space="0" w:color="auto"/>
            <w:left w:val="none" w:sz="0" w:space="0" w:color="auto"/>
            <w:bottom w:val="none" w:sz="0" w:space="0" w:color="auto"/>
            <w:right w:val="none" w:sz="0" w:space="0" w:color="auto"/>
          </w:divBdr>
        </w:div>
        <w:div w:id="1461341591">
          <w:marLeft w:val="0"/>
          <w:marRight w:val="0"/>
          <w:marTop w:val="0"/>
          <w:marBottom w:val="0"/>
          <w:divBdr>
            <w:top w:val="none" w:sz="0" w:space="0" w:color="auto"/>
            <w:left w:val="none" w:sz="0" w:space="0" w:color="auto"/>
            <w:bottom w:val="none" w:sz="0" w:space="0" w:color="auto"/>
            <w:right w:val="none" w:sz="0" w:space="0" w:color="auto"/>
          </w:divBdr>
        </w:div>
        <w:div w:id="1075005920">
          <w:marLeft w:val="0"/>
          <w:marRight w:val="0"/>
          <w:marTop w:val="0"/>
          <w:marBottom w:val="0"/>
          <w:divBdr>
            <w:top w:val="none" w:sz="0" w:space="0" w:color="auto"/>
            <w:left w:val="none" w:sz="0" w:space="0" w:color="auto"/>
            <w:bottom w:val="none" w:sz="0" w:space="0" w:color="auto"/>
            <w:right w:val="none" w:sz="0" w:space="0" w:color="auto"/>
          </w:divBdr>
        </w:div>
        <w:div w:id="672150516">
          <w:marLeft w:val="0"/>
          <w:marRight w:val="0"/>
          <w:marTop w:val="0"/>
          <w:marBottom w:val="0"/>
          <w:divBdr>
            <w:top w:val="none" w:sz="0" w:space="0" w:color="auto"/>
            <w:left w:val="none" w:sz="0" w:space="0" w:color="auto"/>
            <w:bottom w:val="none" w:sz="0" w:space="0" w:color="auto"/>
            <w:right w:val="none" w:sz="0" w:space="0" w:color="auto"/>
          </w:divBdr>
        </w:div>
        <w:div w:id="1098209358">
          <w:marLeft w:val="0"/>
          <w:marRight w:val="0"/>
          <w:marTop w:val="0"/>
          <w:marBottom w:val="0"/>
          <w:divBdr>
            <w:top w:val="none" w:sz="0" w:space="0" w:color="auto"/>
            <w:left w:val="none" w:sz="0" w:space="0" w:color="auto"/>
            <w:bottom w:val="none" w:sz="0" w:space="0" w:color="auto"/>
            <w:right w:val="none" w:sz="0" w:space="0" w:color="auto"/>
          </w:divBdr>
        </w:div>
        <w:div w:id="1472869805">
          <w:marLeft w:val="0"/>
          <w:marRight w:val="0"/>
          <w:marTop w:val="0"/>
          <w:marBottom w:val="0"/>
          <w:divBdr>
            <w:top w:val="none" w:sz="0" w:space="0" w:color="auto"/>
            <w:left w:val="none" w:sz="0" w:space="0" w:color="auto"/>
            <w:bottom w:val="none" w:sz="0" w:space="0" w:color="auto"/>
            <w:right w:val="none" w:sz="0" w:space="0" w:color="auto"/>
          </w:divBdr>
        </w:div>
        <w:div w:id="1299534819">
          <w:marLeft w:val="0"/>
          <w:marRight w:val="0"/>
          <w:marTop w:val="0"/>
          <w:marBottom w:val="0"/>
          <w:divBdr>
            <w:top w:val="none" w:sz="0" w:space="0" w:color="auto"/>
            <w:left w:val="none" w:sz="0" w:space="0" w:color="auto"/>
            <w:bottom w:val="none" w:sz="0" w:space="0" w:color="auto"/>
            <w:right w:val="none" w:sz="0" w:space="0" w:color="auto"/>
          </w:divBdr>
        </w:div>
        <w:div w:id="1592855373">
          <w:marLeft w:val="0"/>
          <w:marRight w:val="0"/>
          <w:marTop w:val="0"/>
          <w:marBottom w:val="0"/>
          <w:divBdr>
            <w:top w:val="none" w:sz="0" w:space="0" w:color="auto"/>
            <w:left w:val="none" w:sz="0" w:space="0" w:color="auto"/>
            <w:bottom w:val="none" w:sz="0" w:space="0" w:color="auto"/>
            <w:right w:val="none" w:sz="0" w:space="0" w:color="auto"/>
          </w:divBdr>
        </w:div>
        <w:div w:id="252403432">
          <w:marLeft w:val="0"/>
          <w:marRight w:val="0"/>
          <w:marTop w:val="0"/>
          <w:marBottom w:val="0"/>
          <w:divBdr>
            <w:top w:val="none" w:sz="0" w:space="0" w:color="auto"/>
            <w:left w:val="none" w:sz="0" w:space="0" w:color="auto"/>
            <w:bottom w:val="none" w:sz="0" w:space="0" w:color="auto"/>
            <w:right w:val="none" w:sz="0" w:space="0" w:color="auto"/>
          </w:divBdr>
        </w:div>
        <w:div w:id="253825126">
          <w:marLeft w:val="0"/>
          <w:marRight w:val="0"/>
          <w:marTop w:val="0"/>
          <w:marBottom w:val="0"/>
          <w:divBdr>
            <w:top w:val="none" w:sz="0" w:space="0" w:color="auto"/>
            <w:left w:val="none" w:sz="0" w:space="0" w:color="auto"/>
            <w:bottom w:val="none" w:sz="0" w:space="0" w:color="auto"/>
            <w:right w:val="none" w:sz="0" w:space="0" w:color="auto"/>
          </w:divBdr>
        </w:div>
        <w:div w:id="926035046">
          <w:marLeft w:val="0"/>
          <w:marRight w:val="0"/>
          <w:marTop w:val="0"/>
          <w:marBottom w:val="0"/>
          <w:divBdr>
            <w:top w:val="none" w:sz="0" w:space="0" w:color="auto"/>
            <w:left w:val="none" w:sz="0" w:space="0" w:color="auto"/>
            <w:bottom w:val="none" w:sz="0" w:space="0" w:color="auto"/>
            <w:right w:val="none" w:sz="0" w:space="0" w:color="auto"/>
          </w:divBdr>
        </w:div>
        <w:div w:id="1620378157">
          <w:marLeft w:val="0"/>
          <w:marRight w:val="0"/>
          <w:marTop w:val="0"/>
          <w:marBottom w:val="0"/>
          <w:divBdr>
            <w:top w:val="none" w:sz="0" w:space="0" w:color="auto"/>
            <w:left w:val="none" w:sz="0" w:space="0" w:color="auto"/>
            <w:bottom w:val="none" w:sz="0" w:space="0" w:color="auto"/>
            <w:right w:val="none" w:sz="0" w:space="0" w:color="auto"/>
          </w:divBdr>
        </w:div>
        <w:div w:id="1988390354">
          <w:marLeft w:val="0"/>
          <w:marRight w:val="0"/>
          <w:marTop w:val="0"/>
          <w:marBottom w:val="0"/>
          <w:divBdr>
            <w:top w:val="none" w:sz="0" w:space="0" w:color="auto"/>
            <w:left w:val="none" w:sz="0" w:space="0" w:color="auto"/>
            <w:bottom w:val="none" w:sz="0" w:space="0" w:color="auto"/>
            <w:right w:val="none" w:sz="0" w:space="0" w:color="auto"/>
          </w:divBdr>
        </w:div>
        <w:div w:id="1294672564">
          <w:marLeft w:val="0"/>
          <w:marRight w:val="0"/>
          <w:marTop w:val="0"/>
          <w:marBottom w:val="0"/>
          <w:divBdr>
            <w:top w:val="none" w:sz="0" w:space="0" w:color="auto"/>
            <w:left w:val="none" w:sz="0" w:space="0" w:color="auto"/>
            <w:bottom w:val="none" w:sz="0" w:space="0" w:color="auto"/>
            <w:right w:val="none" w:sz="0" w:space="0" w:color="auto"/>
          </w:divBdr>
        </w:div>
        <w:div w:id="1558391402">
          <w:marLeft w:val="0"/>
          <w:marRight w:val="0"/>
          <w:marTop w:val="0"/>
          <w:marBottom w:val="0"/>
          <w:divBdr>
            <w:top w:val="none" w:sz="0" w:space="0" w:color="auto"/>
            <w:left w:val="none" w:sz="0" w:space="0" w:color="auto"/>
            <w:bottom w:val="none" w:sz="0" w:space="0" w:color="auto"/>
            <w:right w:val="none" w:sz="0" w:space="0" w:color="auto"/>
          </w:divBdr>
        </w:div>
      </w:divsChild>
    </w:div>
    <w:div w:id="726035105">
      <w:bodyDiv w:val="1"/>
      <w:marLeft w:val="0"/>
      <w:marRight w:val="0"/>
      <w:marTop w:val="0"/>
      <w:marBottom w:val="0"/>
      <w:divBdr>
        <w:top w:val="none" w:sz="0" w:space="0" w:color="auto"/>
        <w:left w:val="none" w:sz="0" w:space="0" w:color="auto"/>
        <w:bottom w:val="none" w:sz="0" w:space="0" w:color="auto"/>
        <w:right w:val="none" w:sz="0" w:space="0" w:color="auto"/>
      </w:divBdr>
    </w:div>
    <w:div w:id="728306814">
      <w:bodyDiv w:val="1"/>
      <w:marLeft w:val="0"/>
      <w:marRight w:val="0"/>
      <w:marTop w:val="0"/>
      <w:marBottom w:val="0"/>
      <w:divBdr>
        <w:top w:val="none" w:sz="0" w:space="0" w:color="auto"/>
        <w:left w:val="none" w:sz="0" w:space="0" w:color="auto"/>
        <w:bottom w:val="none" w:sz="0" w:space="0" w:color="auto"/>
        <w:right w:val="none" w:sz="0" w:space="0" w:color="auto"/>
      </w:divBdr>
    </w:div>
    <w:div w:id="730229355">
      <w:bodyDiv w:val="1"/>
      <w:marLeft w:val="0"/>
      <w:marRight w:val="0"/>
      <w:marTop w:val="0"/>
      <w:marBottom w:val="0"/>
      <w:divBdr>
        <w:top w:val="none" w:sz="0" w:space="0" w:color="auto"/>
        <w:left w:val="none" w:sz="0" w:space="0" w:color="auto"/>
        <w:bottom w:val="none" w:sz="0" w:space="0" w:color="auto"/>
        <w:right w:val="none" w:sz="0" w:space="0" w:color="auto"/>
      </w:divBdr>
    </w:div>
    <w:div w:id="733088584">
      <w:bodyDiv w:val="1"/>
      <w:marLeft w:val="0"/>
      <w:marRight w:val="0"/>
      <w:marTop w:val="0"/>
      <w:marBottom w:val="0"/>
      <w:divBdr>
        <w:top w:val="none" w:sz="0" w:space="0" w:color="auto"/>
        <w:left w:val="none" w:sz="0" w:space="0" w:color="auto"/>
        <w:bottom w:val="none" w:sz="0" w:space="0" w:color="auto"/>
        <w:right w:val="none" w:sz="0" w:space="0" w:color="auto"/>
      </w:divBdr>
    </w:div>
    <w:div w:id="733429627">
      <w:bodyDiv w:val="1"/>
      <w:marLeft w:val="0"/>
      <w:marRight w:val="0"/>
      <w:marTop w:val="0"/>
      <w:marBottom w:val="0"/>
      <w:divBdr>
        <w:top w:val="none" w:sz="0" w:space="0" w:color="auto"/>
        <w:left w:val="none" w:sz="0" w:space="0" w:color="auto"/>
        <w:bottom w:val="none" w:sz="0" w:space="0" w:color="auto"/>
        <w:right w:val="none" w:sz="0" w:space="0" w:color="auto"/>
      </w:divBdr>
    </w:div>
    <w:div w:id="733696271">
      <w:bodyDiv w:val="1"/>
      <w:marLeft w:val="0"/>
      <w:marRight w:val="0"/>
      <w:marTop w:val="0"/>
      <w:marBottom w:val="0"/>
      <w:divBdr>
        <w:top w:val="none" w:sz="0" w:space="0" w:color="auto"/>
        <w:left w:val="none" w:sz="0" w:space="0" w:color="auto"/>
        <w:bottom w:val="none" w:sz="0" w:space="0" w:color="auto"/>
        <w:right w:val="none" w:sz="0" w:space="0" w:color="auto"/>
      </w:divBdr>
    </w:div>
    <w:div w:id="734084516">
      <w:bodyDiv w:val="1"/>
      <w:marLeft w:val="0"/>
      <w:marRight w:val="0"/>
      <w:marTop w:val="0"/>
      <w:marBottom w:val="0"/>
      <w:divBdr>
        <w:top w:val="none" w:sz="0" w:space="0" w:color="auto"/>
        <w:left w:val="none" w:sz="0" w:space="0" w:color="auto"/>
        <w:bottom w:val="none" w:sz="0" w:space="0" w:color="auto"/>
        <w:right w:val="none" w:sz="0" w:space="0" w:color="auto"/>
      </w:divBdr>
    </w:div>
    <w:div w:id="735206214">
      <w:bodyDiv w:val="1"/>
      <w:marLeft w:val="0"/>
      <w:marRight w:val="0"/>
      <w:marTop w:val="0"/>
      <w:marBottom w:val="0"/>
      <w:divBdr>
        <w:top w:val="none" w:sz="0" w:space="0" w:color="auto"/>
        <w:left w:val="none" w:sz="0" w:space="0" w:color="auto"/>
        <w:bottom w:val="none" w:sz="0" w:space="0" w:color="auto"/>
        <w:right w:val="none" w:sz="0" w:space="0" w:color="auto"/>
      </w:divBdr>
    </w:div>
    <w:div w:id="735280933">
      <w:bodyDiv w:val="1"/>
      <w:marLeft w:val="0"/>
      <w:marRight w:val="0"/>
      <w:marTop w:val="0"/>
      <w:marBottom w:val="0"/>
      <w:divBdr>
        <w:top w:val="none" w:sz="0" w:space="0" w:color="auto"/>
        <w:left w:val="none" w:sz="0" w:space="0" w:color="auto"/>
        <w:bottom w:val="none" w:sz="0" w:space="0" w:color="auto"/>
        <w:right w:val="none" w:sz="0" w:space="0" w:color="auto"/>
      </w:divBdr>
    </w:div>
    <w:div w:id="735856026">
      <w:bodyDiv w:val="1"/>
      <w:marLeft w:val="0"/>
      <w:marRight w:val="0"/>
      <w:marTop w:val="0"/>
      <w:marBottom w:val="0"/>
      <w:divBdr>
        <w:top w:val="none" w:sz="0" w:space="0" w:color="auto"/>
        <w:left w:val="none" w:sz="0" w:space="0" w:color="auto"/>
        <w:bottom w:val="none" w:sz="0" w:space="0" w:color="auto"/>
        <w:right w:val="none" w:sz="0" w:space="0" w:color="auto"/>
      </w:divBdr>
    </w:div>
    <w:div w:id="735904888">
      <w:bodyDiv w:val="1"/>
      <w:marLeft w:val="0"/>
      <w:marRight w:val="0"/>
      <w:marTop w:val="0"/>
      <w:marBottom w:val="0"/>
      <w:divBdr>
        <w:top w:val="none" w:sz="0" w:space="0" w:color="auto"/>
        <w:left w:val="none" w:sz="0" w:space="0" w:color="auto"/>
        <w:bottom w:val="none" w:sz="0" w:space="0" w:color="auto"/>
        <w:right w:val="none" w:sz="0" w:space="0" w:color="auto"/>
      </w:divBdr>
    </w:div>
    <w:div w:id="737628560">
      <w:bodyDiv w:val="1"/>
      <w:marLeft w:val="0"/>
      <w:marRight w:val="0"/>
      <w:marTop w:val="0"/>
      <w:marBottom w:val="0"/>
      <w:divBdr>
        <w:top w:val="none" w:sz="0" w:space="0" w:color="auto"/>
        <w:left w:val="none" w:sz="0" w:space="0" w:color="auto"/>
        <w:bottom w:val="none" w:sz="0" w:space="0" w:color="auto"/>
        <w:right w:val="none" w:sz="0" w:space="0" w:color="auto"/>
      </w:divBdr>
    </w:div>
    <w:div w:id="738138648">
      <w:bodyDiv w:val="1"/>
      <w:marLeft w:val="0"/>
      <w:marRight w:val="0"/>
      <w:marTop w:val="0"/>
      <w:marBottom w:val="0"/>
      <w:divBdr>
        <w:top w:val="none" w:sz="0" w:space="0" w:color="auto"/>
        <w:left w:val="none" w:sz="0" w:space="0" w:color="auto"/>
        <w:bottom w:val="none" w:sz="0" w:space="0" w:color="auto"/>
        <w:right w:val="none" w:sz="0" w:space="0" w:color="auto"/>
      </w:divBdr>
    </w:div>
    <w:div w:id="738672470">
      <w:bodyDiv w:val="1"/>
      <w:marLeft w:val="0"/>
      <w:marRight w:val="0"/>
      <w:marTop w:val="0"/>
      <w:marBottom w:val="0"/>
      <w:divBdr>
        <w:top w:val="none" w:sz="0" w:space="0" w:color="auto"/>
        <w:left w:val="none" w:sz="0" w:space="0" w:color="auto"/>
        <w:bottom w:val="none" w:sz="0" w:space="0" w:color="auto"/>
        <w:right w:val="none" w:sz="0" w:space="0" w:color="auto"/>
      </w:divBdr>
    </w:div>
    <w:div w:id="741489269">
      <w:bodyDiv w:val="1"/>
      <w:marLeft w:val="0"/>
      <w:marRight w:val="0"/>
      <w:marTop w:val="0"/>
      <w:marBottom w:val="0"/>
      <w:divBdr>
        <w:top w:val="none" w:sz="0" w:space="0" w:color="auto"/>
        <w:left w:val="none" w:sz="0" w:space="0" w:color="auto"/>
        <w:bottom w:val="none" w:sz="0" w:space="0" w:color="auto"/>
        <w:right w:val="none" w:sz="0" w:space="0" w:color="auto"/>
      </w:divBdr>
    </w:div>
    <w:div w:id="742414751">
      <w:bodyDiv w:val="1"/>
      <w:marLeft w:val="0"/>
      <w:marRight w:val="0"/>
      <w:marTop w:val="0"/>
      <w:marBottom w:val="0"/>
      <w:divBdr>
        <w:top w:val="none" w:sz="0" w:space="0" w:color="auto"/>
        <w:left w:val="none" w:sz="0" w:space="0" w:color="auto"/>
        <w:bottom w:val="none" w:sz="0" w:space="0" w:color="auto"/>
        <w:right w:val="none" w:sz="0" w:space="0" w:color="auto"/>
      </w:divBdr>
    </w:div>
    <w:div w:id="742416406">
      <w:bodyDiv w:val="1"/>
      <w:marLeft w:val="0"/>
      <w:marRight w:val="0"/>
      <w:marTop w:val="0"/>
      <w:marBottom w:val="0"/>
      <w:divBdr>
        <w:top w:val="none" w:sz="0" w:space="0" w:color="auto"/>
        <w:left w:val="none" w:sz="0" w:space="0" w:color="auto"/>
        <w:bottom w:val="none" w:sz="0" w:space="0" w:color="auto"/>
        <w:right w:val="none" w:sz="0" w:space="0" w:color="auto"/>
      </w:divBdr>
    </w:div>
    <w:div w:id="743259448">
      <w:bodyDiv w:val="1"/>
      <w:marLeft w:val="0"/>
      <w:marRight w:val="0"/>
      <w:marTop w:val="0"/>
      <w:marBottom w:val="0"/>
      <w:divBdr>
        <w:top w:val="none" w:sz="0" w:space="0" w:color="auto"/>
        <w:left w:val="none" w:sz="0" w:space="0" w:color="auto"/>
        <w:bottom w:val="none" w:sz="0" w:space="0" w:color="auto"/>
        <w:right w:val="none" w:sz="0" w:space="0" w:color="auto"/>
      </w:divBdr>
    </w:div>
    <w:div w:id="743450119">
      <w:bodyDiv w:val="1"/>
      <w:marLeft w:val="0"/>
      <w:marRight w:val="0"/>
      <w:marTop w:val="0"/>
      <w:marBottom w:val="0"/>
      <w:divBdr>
        <w:top w:val="none" w:sz="0" w:space="0" w:color="auto"/>
        <w:left w:val="none" w:sz="0" w:space="0" w:color="auto"/>
        <w:bottom w:val="none" w:sz="0" w:space="0" w:color="auto"/>
        <w:right w:val="none" w:sz="0" w:space="0" w:color="auto"/>
      </w:divBdr>
    </w:div>
    <w:div w:id="743571658">
      <w:bodyDiv w:val="1"/>
      <w:marLeft w:val="0"/>
      <w:marRight w:val="0"/>
      <w:marTop w:val="0"/>
      <w:marBottom w:val="0"/>
      <w:divBdr>
        <w:top w:val="none" w:sz="0" w:space="0" w:color="auto"/>
        <w:left w:val="none" w:sz="0" w:space="0" w:color="auto"/>
        <w:bottom w:val="none" w:sz="0" w:space="0" w:color="auto"/>
        <w:right w:val="none" w:sz="0" w:space="0" w:color="auto"/>
      </w:divBdr>
    </w:div>
    <w:div w:id="743575908">
      <w:bodyDiv w:val="1"/>
      <w:marLeft w:val="0"/>
      <w:marRight w:val="0"/>
      <w:marTop w:val="0"/>
      <w:marBottom w:val="0"/>
      <w:divBdr>
        <w:top w:val="none" w:sz="0" w:space="0" w:color="auto"/>
        <w:left w:val="none" w:sz="0" w:space="0" w:color="auto"/>
        <w:bottom w:val="none" w:sz="0" w:space="0" w:color="auto"/>
        <w:right w:val="none" w:sz="0" w:space="0" w:color="auto"/>
      </w:divBdr>
    </w:div>
    <w:div w:id="744111566">
      <w:bodyDiv w:val="1"/>
      <w:marLeft w:val="0"/>
      <w:marRight w:val="0"/>
      <w:marTop w:val="0"/>
      <w:marBottom w:val="0"/>
      <w:divBdr>
        <w:top w:val="none" w:sz="0" w:space="0" w:color="auto"/>
        <w:left w:val="none" w:sz="0" w:space="0" w:color="auto"/>
        <w:bottom w:val="none" w:sz="0" w:space="0" w:color="auto"/>
        <w:right w:val="none" w:sz="0" w:space="0" w:color="auto"/>
      </w:divBdr>
    </w:div>
    <w:div w:id="745032769">
      <w:bodyDiv w:val="1"/>
      <w:marLeft w:val="0"/>
      <w:marRight w:val="0"/>
      <w:marTop w:val="0"/>
      <w:marBottom w:val="0"/>
      <w:divBdr>
        <w:top w:val="none" w:sz="0" w:space="0" w:color="auto"/>
        <w:left w:val="none" w:sz="0" w:space="0" w:color="auto"/>
        <w:bottom w:val="none" w:sz="0" w:space="0" w:color="auto"/>
        <w:right w:val="none" w:sz="0" w:space="0" w:color="auto"/>
      </w:divBdr>
    </w:div>
    <w:div w:id="745148748">
      <w:bodyDiv w:val="1"/>
      <w:marLeft w:val="0"/>
      <w:marRight w:val="0"/>
      <w:marTop w:val="0"/>
      <w:marBottom w:val="0"/>
      <w:divBdr>
        <w:top w:val="none" w:sz="0" w:space="0" w:color="auto"/>
        <w:left w:val="none" w:sz="0" w:space="0" w:color="auto"/>
        <w:bottom w:val="none" w:sz="0" w:space="0" w:color="auto"/>
        <w:right w:val="none" w:sz="0" w:space="0" w:color="auto"/>
      </w:divBdr>
    </w:div>
    <w:div w:id="745297903">
      <w:bodyDiv w:val="1"/>
      <w:marLeft w:val="0"/>
      <w:marRight w:val="0"/>
      <w:marTop w:val="0"/>
      <w:marBottom w:val="0"/>
      <w:divBdr>
        <w:top w:val="none" w:sz="0" w:space="0" w:color="auto"/>
        <w:left w:val="none" w:sz="0" w:space="0" w:color="auto"/>
        <w:bottom w:val="none" w:sz="0" w:space="0" w:color="auto"/>
        <w:right w:val="none" w:sz="0" w:space="0" w:color="auto"/>
      </w:divBdr>
    </w:div>
    <w:div w:id="745686143">
      <w:bodyDiv w:val="1"/>
      <w:marLeft w:val="0"/>
      <w:marRight w:val="0"/>
      <w:marTop w:val="0"/>
      <w:marBottom w:val="0"/>
      <w:divBdr>
        <w:top w:val="none" w:sz="0" w:space="0" w:color="auto"/>
        <w:left w:val="none" w:sz="0" w:space="0" w:color="auto"/>
        <w:bottom w:val="none" w:sz="0" w:space="0" w:color="auto"/>
        <w:right w:val="none" w:sz="0" w:space="0" w:color="auto"/>
      </w:divBdr>
    </w:div>
    <w:div w:id="747847073">
      <w:bodyDiv w:val="1"/>
      <w:marLeft w:val="0"/>
      <w:marRight w:val="0"/>
      <w:marTop w:val="0"/>
      <w:marBottom w:val="0"/>
      <w:divBdr>
        <w:top w:val="none" w:sz="0" w:space="0" w:color="auto"/>
        <w:left w:val="none" w:sz="0" w:space="0" w:color="auto"/>
        <w:bottom w:val="none" w:sz="0" w:space="0" w:color="auto"/>
        <w:right w:val="none" w:sz="0" w:space="0" w:color="auto"/>
      </w:divBdr>
    </w:div>
    <w:div w:id="749086275">
      <w:bodyDiv w:val="1"/>
      <w:marLeft w:val="0"/>
      <w:marRight w:val="0"/>
      <w:marTop w:val="0"/>
      <w:marBottom w:val="0"/>
      <w:divBdr>
        <w:top w:val="none" w:sz="0" w:space="0" w:color="auto"/>
        <w:left w:val="none" w:sz="0" w:space="0" w:color="auto"/>
        <w:bottom w:val="none" w:sz="0" w:space="0" w:color="auto"/>
        <w:right w:val="none" w:sz="0" w:space="0" w:color="auto"/>
      </w:divBdr>
    </w:div>
    <w:div w:id="749815035">
      <w:bodyDiv w:val="1"/>
      <w:marLeft w:val="0"/>
      <w:marRight w:val="0"/>
      <w:marTop w:val="0"/>
      <w:marBottom w:val="0"/>
      <w:divBdr>
        <w:top w:val="none" w:sz="0" w:space="0" w:color="auto"/>
        <w:left w:val="none" w:sz="0" w:space="0" w:color="auto"/>
        <w:bottom w:val="none" w:sz="0" w:space="0" w:color="auto"/>
        <w:right w:val="none" w:sz="0" w:space="0" w:color="auto"/>
      </w:divBdr>
    </w:div>
    <w:div w:id="755052451">
      <w:bodyDiv w:val="1"/>
      <w:marLeft w:val="0"/>
      <w:marRight w:val="0"/>
      <w:marTop w:val="0"/>
      <w:marBottom w:val="0"/>
      <w:divBdr>
        <w:top w:val="none" w:sz="0" w:space="0" w:color="auto"/>
        <w:left w:val="none" w:sz="0" w:space="0" w:color="auto"/>
        <w:bottom w:val="none" w:sz="0" w:space="0" w:color="auto"/>
        <w:right w:val="none" w:sz="0" w:space="0" w:color="auto"/>
      </w:divBdr>
    </w:div>
    <w:div w:id="756709659">
      <w:bodyDiv w:val="1"/>
      <w:marLeft w:val="0"/>
      <w:marRight w:val="0"/>
      <w:marTop w:val="0"/>
      <w:marBottom w:val="0"/>
      <w:divBdr>
        <w:top w:val="none" w:sz="0" w:space="0" w:color="auto"/>
        <w:left w:val="none" w:sz="0" w:space="0" w:color="auto"/>
        <w:bottom w:val="none" w:sz="0" w:space="0" w:color="auto"/>
        <w:right w:val="none" w:sz="0" w:space="0" w:color="auto"/>
      </w:divBdr>
    </w:div>
    <w:div w:id="757755016">
      <w:bodyDiv w:val="1"/>
      <w:marLeft w:val="0"/>
      <w:marRight w:val="0"/>
      <w:marTop w:val="0"/>
      <w:marBottom w:val="0"/>
      <w:divBdr>
        <w:top w:val="none" w:sz="0" w:space="0" w:color="auto"/>
        <w:left w:val="none" w:sz="0" w:space="0" w:color="auto"/>
        <w:bottom w:val="none" w:sz="0" w:space="0" w:color="auto"/>
        <w:right w:val="none" w:sz="0" w:space="0" w:color="auto"/>
      </w:divBdr>
    </w:div>
    <w:div w:id="757991380">
      <w:bodyDiv w:val="1"/>
      <w:marLeft w:val="0"/>
      <w:marRight w:val="0"/>
      <w:marTop w:val="0"/>
      <w:marBottom w:val="0"/>
      <w:divBdr>
        <w:top w:val="none" w:sz="0" w:space="0" w:color="auto"/>
        <w:left w:val="none" w:sz="0" w:space="0" w:color="auto"/>
        <w:bottom w:val="none" w:sz="0" w:space="0" w:color="auto"/>
        <w:right w:val="none" w:sz="0" w:space="0" w:color="auto"/>
      </w:divBdr>
    </w:div>
    <w:div w:id="758330007">
      <w:bodyDiv w:val="1"/>
      <w:marLeft w:val="0"/>
      <w:marRight w:val="0"/>
      <w:marTop w:val="0"/>
      <w:marBottom w:val="0"/>
      <w:divBdr>
        <w:top w:val="none" w:sz="0" w:space="0" w:color="auto"/>
        <w:left w:val="none" w:sz="0" w:space="0" w:color="auto"/>
        <w:bottom w:val="none" w:sz="0" w:space="0" w:color="auto"/>
        <w:right w:val="none" w:sz="0" w:space="0" w:color="auto"/>
      </w:divBdr>
    </w:div>
    <w:div w:id="758864572">
      <w:bodyDiv w:val="1"/>
      <w:marLeft w:val="0"/>
      <w:marRight w:val="0"/>
      <w:marTop w:val="0"/>
      <w:marBottom w:val="0"/>
      <w:divBdr>
        <w:top w:val="none" w:sz="0" w:space="0" w:color="auto"/>
        <w:left w:val="none" w:sz="0" w:space="0" w:color="auto"/>
        <w:bottom w:val="none" w:sz="0" w:space="0" w:color="auto"/>
        <w:right w:val="none" w:sz="0" w:space="0" w:color="auto"/>
      </w:divBdr>
    </w:div>
    <w:div w:id="758913496">
      <w:bodyDiv w:val="1"/>
      <w:marLeft w:val="0"/>
      <w:marRight w:val="0"/>
      <w:marTop w:val="0"/>
      <w:marBottom w:val="0"/>
      <w:divBdr>
        <w:top w:val="none" w:sz="0" w:space="0" w:color="auto"/>
        <w:left w:val="none" w:sz="0" w:space="0" w:color="auto"/>
        <w:bottom w:val="none" w:sz="0" w:space="0" w:color="auto"/>
        <w:right w:val="none" w:sz="0" w:space="0" w:color="auto"/>
      </w:divBdr>
    </w:div>
    <w:div w:id="759106879">
      <w:bodyDiv w:val="1"/>
      <w:marLeft w:val="0"/>
      <w:marRight w:val="0"/>
      <w:marTop w:val="0"/>
      <w:marBottom w:val="0"/>
      <w:divBdr>
        <w:top w:val="none" w:sz="0" w:space="0" w:color="auto"/>
        <w:left w:val="none" w:sz="0" w:space="0" w:color="auto"/>
        <w:bottom w:val="none" w:sz="0" w:space="0" w:color="auto"/>
        <w:right w:val="none" w:sz="0" w:space="0" w:color="auto"/>
      </w:divBdr>
    </w:div>
    <w:div w:id="759522593">
      <w:bodyDiv w:val="1"/>
      <w:marLeft w:val="0"/>
      <w:marRight w:val="0"/>
      <w:marTop w:val="0"/>
      <w:marBottom w:val="0"/>
      <w:divBdr>
        <w:top w:val="none" w:sz="0" w:space="0" w:color="auto"/>
        <w:left w:val="none" w:sz="0" w:space="0" w:color="auto"/>
        <w:bottom w:val="none" w:sz="0" w:space="0" w:color="auto"/>
        <w:right w:val="none" w:sz="0" w:space="0" w:color="auto"/>
      </w:divBdr>
    </w:div>
    <w:div w:id="760486705">
      <w:bodyDiv w:val="1"/>
      <w:marLeft w:val="0"/>
      <w:marRight w:val="0"/>
      <w:marTop w:val="0"/>
      <w:marBottom w:val="0"/>
      <w:divBdr>
        <w:top w:val="none" w:sz="0" w:space="0" w:color="auto"/>
        <w:left w:val="none" w:sz="0" w:space="0" w:color="auto"/>
        <w:bottom w:val="none" w:sz="0" w:space="0" w:color="auto"/>
        <w:right w:val="none" w:sz="0" w:space="0" w:color="auto"/>
      </w:divBdr>
    </w:div>
    <w:div w:id="760494407">
      <w:bodyDiv w:val="1"/>
      <w:marLeft w:val="0"/>
      <w:marRight w:val="0"/>
      <w:marTop w:val="0"/>
      <w:marBottom w:val="0"/>
      <w:divBdr>
        <w:top w:val="none" w:sz="0" w:space="0" w:color="auto"/>
        <w:left w:val="none" w:sz="0" w:space="0" w:color="auto"/>
        <w:bottom w:val="none" w:sz="0" w:space="0" w:color="auto"/>
        <w:right w:val="none" w:sz="0" w:space="0" w:color="auto"/>
      </w:divBdr>
    </w:div>
    <w:div w:id="761298097">
      <w:bodyDiv w:val="1"/>
      <w:marLeft w:val="0"/>
      <w:marRight w:val="0"/>
      <w:marTop w:val="0"/>
      <w:marBottom w:val="0"/>
      <w:divBdr>
        <w:top w:val="none" w:sz="0" w:space="0" w:color="auto"/>
        <w:left w:val="none" w:sz="0" w:space="0" w:color="auto"/>
        <w:bottom w:val="none" w:sz="0" w:space="0" w:color="auto"/>
        <w:right w:val="none" w:sz="0" w:space="0" w:color="auto"/>
      </w:divBdr>
    </w:div>
    <w:div w:id="762189440">
      <w:bodyDiv w:val="1"/>
      <w:marLeft w:val="0"/>
      <w:marRight w:val="0"/>
      <w:marTop w:val="0"/>
      <w:marBottom w:val="0"/>
      <w:divBdr>
        <w:top w:val="none" w:sz="0" w:space="0" w:color="auto"/>
        <w:left w:val="none" w:sz="0" w:space="0" w:color="auto"/>
        <w:bottom w:val="none" w:sz="0" w:space="0" w:color="auto"/>
        <w:right w:val="none" w:sz="0" w:space="0" w:color="auto"/>
      </w:divBdr>
    </w:div>
    <w:div w:id="763494614">
      <w:bodyDiv w:val="1"/>
      <w:marLeft w:val="0"/>
      <w:marRight w:val="0"/>
      <w:marTop w:val="0"/>
      <w:marBottom w:val="0"/>
      <w:divBdr>
        <w:top w:val="none" w:sz="0" w:space="0" w:color="auto"/>
        <w:left w:val="none" w:sz="0" w:space="0" w:color="auto"/>
        <w:bottom w:val="none" w:sz="0" w:space="0" w:color="auto"/>
        <w:right w:val="none" w:sz="0" w:space="0" w:color="auto"/>
      </w:divBdr>
    </w:div>
    <w:div w:id="763840079">
      <w:bodyDiv w:val="1"/>
      <w:marLeft w:val="0"/>
      <w:marRight w:val="0"/>
      <w:marTop w:val="0"/>
      <w:marBottom w:val="0"/>
      <w:divBdr>
        <w:top w:val="none" w:sz="0" w:space="0" w:color="auto"/>
        <w:left w:val="none" w:sz="0" w:space="0" w:color="auto"/>
        <w:bottom w:val="none" w:sz="0" w:space="0" w:color="auto"/>
        <w:right w:val="none" w:sz="0" w:space="0" w:color="auto"/>
      </w:divBdr>
    </w:div>
    <w:div w:id="765033487">
      <w:bodyDiv w:val="1"/>
      <w:marLeft w:val="0"/>
      <w:marRight w:val="0"/>
      <w:marTop w:val="0"/>
      <w:marBottom w:val="0"/>
      <w:divBdr>
        <w:top w:val="none" w:sz="0" w:space="0" w:color="auto"/>
        <w:left w:val="none" w:sz="0" w:space="0" w:color="auto"/>
        <w:bottom w:val="none" w:sz="0" w:space="0" w:color="auto"/>
        <w:right w:val="none" w:sz="0" w:space="0" w:color="auto"/>
      </w:divBdr>
    </w:div>
    <w:div w:id="768350440">
      <w:bodyDiv w:val="1"/>
      <w:marLeft w:val="0"/>
      <w:marRight w:val="0"/>
      <w:marTop w:val="0"/>
      <w:marBottom w:val="0"/>
      <w:divBdr>
        <w:top w:val="none" w:sz="0" w:space="0" w:color="auto"/>
        <w:left w:val="none" w:sz="0" w:space="0" w:color="auto"/>
        <w:bottom w:val="none" w:sz="0" w:space="0" w:color="auto"/>
        <w:right w:val="none" w:sz="0" w:space="0" w:color="auto"/>
      </w:divBdr>
    </w:div>
    <w:div w:id="769160881">
      <w:bodyDiv w:val="1"/>
      <w:marLeft w:val="0"/>
      <w:marRight w:val="0"/>
      <w:marTop w:val="0"/>
      <w:marBottom w:val="0"/>
      <w:divBdr>
        <w:top w:val="none" w:sz="0" w:space="0" w:color="auto"/>
        <w:left w:val="none" w:sz="0" w:space="0" w:color="auto"/>
        <w:bottom w:val="none" w:sz="0" w:space="0" w:color="auto"/>
        <w:right w:val="none" w:sz="0" w:space="0" w:color="auto"/>
      </w:divBdr>
    </w:div>
    <w:div w:id="770513918">
      <w:bodyDiv w:val="1"/>
      <w:marLeft w:val="0"/>
      <w:marRight w:val="0"/>
      <w:marTop w:val="0"/>
      <w:marBottom w:val="0"/>
      <w:divBdr>
        <w:top w:val="none" w:sz="0" w:space="0" w:color="auto"/>
        <w:left w:val="none" w:sz="0" w:space="0" w:color="auto"/>
        <w:bottom w:val="none" w:sz="0" w:space="0" w:color="auto"/>
        <w:right w:val="none" w:sz="0" w:space="0" w:color="auto"/>
      </w:divBdr>
    </w:div>
    <w:div w:id="770665102">
      <w:bodyDiv w:val="1"/>
      <w:marLeft w:val="0"/>
      <w:marRight w:val="0"/>
      <w:marTop w:val="0"/>
      <w:marBottom w:val="0"/>
      <w:divBdr>
        <w:top w:val="none" w:sz="0" w:space="0" w:color="auto"/>
        <w:left w:val="none" w:sz="0" w:space="0" w:color="auto"/>
        <w:bottom w:val="none" w:sz="0" w:space="0" w:color="auto"/>
        <w:right w:val="none" w:sz="0" w:space="0" w:color="auto"/>
      </w:divBdr>
    </w:div>
    <w:div w:id="771317668">
      <w:bodyDiv w:val="1"/>
      <w:marLeft w:val="0"/>
      <w:marRight w:val="0"/>
      <w:marTop w:val="0"/>
      <w:marBottom w:val="0"/>
      <w:divBdr>
        <w:top w:val="none" w:sz="0" w:space="0" w:color="auto"/>
        <w:left w:val="none" w:sz="0" w:space="0" w:color="auto"/>
        <w:bottom w:val="none" w:sz="0" w:space="0" w:color="auto"/>
        <w:right w:val="none" w:sz="0" w:space="0" w:color="auto"/>
      </w:divBdr>
    </w:div>
    <w:div w:id="771359958">
      <w:bodyDiv w:val="1"/>
      <w:marLeft w:val="0"/>
      <w:marRight w:val="0"/>
      <w:marTop w:val="0"/>
      <w:marBottom w:val="0"/>
      <w:divBdr>
        <w:top w:val="none" w:sz="0" w:space="0" w:color="auto"/>
        <w:left w:val="none" w:sz="0" w:space="0" w:color="auto"/>
        <w:bottom w:val="none" w:sz="0" w:space="0" w:color="auto"/>
        <w:right w:val="none" w:sz="0" w:space="0" w:color="auto"/>
      </w:divBdr>
    </w:div>
    <w:div w:id="771435459">
      <w:bodyDiv w:val="1"/>
      <w:marLeft w:val="0"/>
      <w:marRight w:val="0"/>
      <w:marTop w:val="0"/>
      <w:marBottom w:val="0"/>
      <w:divBdr>
        <w:top w:val="none" w:sz="0" w:space="0" w:color="auto"/>
        <w:left w:val="none" w:sz="0" w:space="0" w:color="auto"/>
        <w:bottom w:val="none" w:sz="0" w:space="0" w:color="auto"/>
        <w:right w:val="none" w:sz="0" w:space="0" w:color="auto"/>
      </w:divBdr>
    </w:div>
    <w:div w:id="775061142">
      <w:bodyDiv w:val="1"/>
      <w:marLeft w:val="0"/>
      <w:marRight w:val="0"/>
      <w:marTop w:val="0"/>
      <w:marBottom w:val="0"/>
      <w:divBdr>
        <w:top w:val="none" w:sz="0" w:space="0" w:color="auto"/>
        <w:left w:val="none" w:sz="0" w:space="0" w:color="auto"/>
        <w:bottom w:val="none" w:sz="0" w:space="0" w:color="auto"/>
        <w:right w:val="none" w:sz="0" w:space="0" w:color="auto"/>
      </w:divBdr>
    </w:div>
    <w:div w:id="775171520">
      <w:bodyDiv w:val="1"/>
      <w:marLeft w:val="0"/>
      <w:marRight w:val="0"/>
      <w:marTop w:val="0"/>
      <w:marBottom w:val="0"/>
      <w:divBdr>
        <w:top w:val="none" w:sz="0" w:space="0" w:color="auto"/>
        <w:left w:val="none" w:sz="0" w:space="0" w:color="auto"/>
        <w:bottom w:val="none" w:sz="0" w:space="0" w:color="auto"/>
        <w:right w:val="none" w:sz="0" w:space="0" w:color="auto"/>
      </w:divBdr>
    </w:div>
    <w:div w:id="775827253">
      <w:bodyDiv w:val="1"/>
      <w:marLeft w:val="0"/>
      <w:marRight w:val="0"/>
      <w:marTop w:val="0"/>
      <w:marBottom w:val="0"/>
      <w:divBdr>
        <w:top w:val="none" w:sz="0" w:space="0" w:color="auto"/>
        <w:left w:val="none" w:sz="0" w:space="0" w:color="auto"/>
        <w:bottom w:val="none" w:sz="0" w:space="0" w:color="auto"/>
        <w:right w:val="none" w:sz="0" w:space="0" w:color="auto"/>
      </w:divBdr>
      <w:divsChild>
        <w:div w:id="2115661580">
          <w:marLeft w:val="0"/>
          <w:marRight w:val="0"/>
          <w:marTop w:val="0"/>
          <w:marBottom w:val="0"/>
          <w:divBdr>
            <w:top w:val="none" w:sz="0" w:space="0" w:color="auto"/>
            <w:left w:val="none" w:sz="0" w:space="0" w:color="auto"/>
            <w:bottom w:val="none" w:sz="0" w:space="0" w:color="auto"/>
            <w:right w:val="none" w:sz="0" w:space="0" w:color="auto"/>
          </w:divBdr>
        </w:div>
        <w:div w:id="903493532">
          <w:marLeft w:val="0"/>
          <w:marRight w:val="0"/>
          <w:marTop w:val="0"/>
          <w:marBottom w:val="0"/>
          <w:divBdr>
            <w:top w:val="none" w:sz="0" w:space="0" w:color="auto"/>
            <w:left w:val="none" w:sz="0" w:space="0" w:color="auto"/>
            <w:bottom w:val="none" w:sz="0" w:space="0" w:color="auto"/>
            <w:right w:val="none" w:sz="0" w:space="0" w:color="auto"/>
          </w:divBdr>
        </w:div>
        <w:div w:id="2103605084">
          <w:marLeft w:val="0"/>
          <w:marRight w:val="0"/>
          <w:marTop w:val="0"/>
          <w:marBottom w:val="0"/>
          <w:divBdr>
            <w:top w:val="none" w:sz="0" w:space="0" w:color="auto"/>
            <w:left w:val="none" w:sz="0" w:space="0" w:color="auto"/>
            <w:bottom w:val="none" w:sz="0" w:space="0" w:color="auto"/>
            <w:right w:val="none" w:sz="0" w:space="0" w:color="auto"/>
          </w:divBdr>
        </w:div>
        <w:div w:id="765885587">
          <w:marLeft w:val="0"/>
          <w:marRight w:val="0"/>
          <w:marTop w:val="0"/>
          <w:marBottom w:val="0"/>
          <w:divBdr>
            <w:top w:val="none" w:sz="0" w:space="0" w:color="auto"/>
            <w:left w:val="none" w:sz="0" w:space="0" w:color="auto"/>
            <w:bottom w:val="none" w:sz="0" w:space="0" w:color="auto"/>
            <w:right w:val="none" w:sz="0" w:space="0" w:color="auto"/>
          </w:divBdr>
        </w:div>
        <w:div w:id="1047486953">
          <w:marLeft w:val="0"/>
          <w:marRight w:val="0"/>
          <w:marTop w:val="0"/>
          <w:marBottom w:val="0"/>
          <w:divBdr>
            <w:top w:val="none" w:sz="0" w:space="0" w:color="auto"/>
            <w:left w:val="none" w:sz="0" w:space="0" w:color="auto"/>
            <w:bottom w:val="none" w:sz="0" w:space="0" w:color="auto"/>
            <w:right w:val="none" w:sz="0" w:space="0" w:color="auto"/>
          </w:divBdr>
        </w:div>
        <w:div w:id="1483961929">
          <w:marLeft w:val="0"/>
          <w:marRight w:val="0"/>
          <w:marTop w:val="0"/>
          <w:marBottom w:val="0"/>
          <w:divBdr>
            <w:top w:val="none" w:sz="0" w:space="0" w:color="auto"/>
            <w:left w:val="none" w:sz="0" w:space="0" w:color="auto"/>
            <w:bottom w:val="none" w:sz="0" w:space="0" w:color="auto"/>
            <w:right w:val="none" w:sz="0" w:space="0" w:color="auto"/>
          </w:divBdr>
        </w:div>
        <w:div w:id="199444075">
          <w:marLeft w:val="0"/>
          <w:marRight w:val="0"/>
          <w:marTop w:val="0"/>
          <w:marBottom w:val="0"/>
          <w:divBdr>
            <w:top w:val="none" w:sz="0" w:space="0" w:color="auto"/>
            <w:left w:val="none" w:sz="0" w:space="0" w:color="auto"/>
            <w:bottom w:val="none" w:sz="0" w:space="0" w:color="auto"/>
            <w:right w:val="none" w:sz="0" w:space="0" w:color="auto"/>
          </w:divBdr>
        </w:div>
        <w:div w:id="187261057">
          <w:marLeft w:val="0"/>
          <w:marRight w:val="0"/>
          <w:marTop w:val="0"/>
          <w:marBottom w:val="0"/>
          <w:divBdr>
            <w:top w:val="none" w:sz="0" w:space="0" w:color="auto"/>
            <w:left w:val="none" w:sz="0" w:space="0" w:color="auto"/>
            <w:bottom w:val="none" w:sz="0" w:space="0" w:color="auto"/>
            <w:right w:val="none" w:sz="0" w:space="0" w:color="auto"/>
          </w:divBdr>
        </w:div>
        <w:div w:id="1614752102">
          <w:marLeft w:val="0"/>
          <w:marRight w:val="0"/>
          <w:marTop w:val="0"/>
          <w:marBottom w:val="0"/>
          <w:divBdr>
            <w:top w:val="none" w:sz="0" w:space="0" w:color="auto"/>
            <w:left w:val="none" w:sz="0" w:space="0" w:color="auto"/>
            <w:bottom w:val="none" w:sz="0" w:space="0" w:color="auto"/>
            <w:right w:val="none" w:sz="0" w:space="0" w:color="auto"/>
          </w:divBdr>
        </w:div>
        <w:div w:id="1121143334">
          <w:marLeft w:val="0"/>
          <w:marRight w:val="0"/>
          <w:marTop w:val="0"/>
          <w:marBottom w:val="0"/>
          <w:divBdr>
            <w:top w:val="none" w:sz="0" w:space="0" w:color="auto"/>
            <w:left w:val="none" w:sz="0" w:space="0" w:color="auto"/>
            <w:bottom w:val="none" w:sz="0" w:space="0" w:color="auto"/>
            <w:right w:val="none" w:sz="0" w:space="0" w:color="auto"/>
          </w:divBdr>
        </w:div>
        <w:div w:id="868762581">
          <w:marLeft w:val="0"/>
          <w:marRight w:val="0"/>
          <w:marTop w:val="0"/>
          <w:marBottom w:val="0"/>
          <w:divBdr>
            <w:top w:val="none" w:sz="0" w:space="0" w:color="auto"/>
            <w:left w:val="none" w:sz="0" w:space="0" w:color="auto"/>
            <w:bottom w:val="none" w:sz="0" w:space="0" w:color="auto"/>
            <w:right w:val="none" w:sz="0" w:space="0" w:color="auto"/>
          </w:divBdr>
        </w:div>
        <w:div w:id="1668822630">
          <w:marLeft w:val="0"/>
          <w:marRight w:val="0"/>
          <w:marTop w:val="0"/>
          <w:marBottom w:val="0"/>
          <w:divBdr>
            <w:top w:val="none" w:sz="0" w:space="0" w:color="auto"/>
            <w:left w:val="none" w:sz="0" w:space="0" w:color="auto"/>
            <w:bottom w:val="none" w:sz="0" w:space="0" w:color="auto"/>
            <w:right w:val="none" w:sz="0" w:space="0" w:color="auto"/>
          </w:divBdr>
        </w:div>
        <w:div w:id="45371257">
          <w:marLeft w:val="0"/>
          <w:marRight w:val="0"/>
          <w:marTop w:val="0"/>
          <w:marBottom w:val="0"/>
          <w:divBdr>
            <w:top w:val="none" w:sz="0" w:space="0" w:color="auto"/>
            <w:left w:val="none" w:sz="0" w:space="0" w:color="auto"/>
            <w:bottom w:val="none" w:sz="0" w:space="0" w:color="auto"/>
            <w:right w:val="none" w:sz="0" w:space="0" w:color="auto"/>
          </w:divBdr>
        </w:div>
        <w:div w:id="1791707499">
          <w:marLeft w:val="0"/>
          <w:marRight w:val="0"/>
          <w:marTop w:val="0"/>
          <w:marBottom w:val="0"/>
          <w:divBdr>
            <w:top w:val="none" w:sz="0" w:space="0" w:color="auto"/>
            <w:left w:val="none" w:sz="0" w:space="0" w:color="auto"/>
            <w:bottom w:val="none" w:sz="0" w:space="0" w:color="auto"/>
            <w:right w:val="none" w:sz="0" w:space="0" w:color="auto"/>
          </w:divBdr>
        </w:div>
        <w:div w:id="766390971">
          <w:marLeft w:val="0"/>
          <w:marRight w:val="0"/>
          <w:marTop w:val="0"/>
          <w:marBottom w:val="0"/>
          <w:divBdr>
            <w:top w:val="none" w:sz="0" w:space="0" w:color="auto"/>
            <w:left w:val="none" w:sz="0" w:space="0" w:color="auto"/>
            <w:bottom w:val="none" w:sz="0" w:space="0" w:color="auto"/>
            <w:right w:val="none" w:sz="0" w:space="0" w:color="auto"/>
          </w:divBdr>
        </w:div>
        <w:div w:id="1512069413">
          <w:marLeft w:val="0"/>
          <w:marRight w:val="0"/>
          <w:marTop w:val="0"/>
          <w:marBottom w:val="0"/>
          <w:divBdr>
            <w:top w:val="none" w:sz="0" w:space="0" w:color="auto"/>
            <w:left w:val="none" w:sz="0" w:space="0" w:color="auto"/>
            <w:bottom w:val="none" w:sz="0" w:space="0" w:color="auto"/>
            <w:right w:val="none" w:sz="0" w:space="0" w:color="auto"/>
          </w:divBdr>
        </w:div>
        <w:div w:id="249043626">
          <w:marLeft w:val="0"/>
          <w:marRight w:val="0"/>
          <w:marTop w:val="0"/>
          <w:marBottom w:val="0"/>
          <w:divBdr>
            <w:top w:val="none" w:sz="0" w:space="0" w:color="auto"/>
            <w:left w:val="none" w:sz="0" w:space="0" w:color="auto"/>
            <w:bottom w:val="none" w:sz="0" w:space="0" w:color="auto"/>
            <w:right w:val="none" w:sz="0" w:space="0" w:color="auto"/>
          </w:divBdr>
        </w:div>
        <w:div w:id="133986744">
          <w:marLeft w:val="0"/>
          <w:marRight w:val="0"/>
          <w:marTop w:val="0"/>
          <w:marBottom w:val="0"/>
          <w:divBdr>
            <w:top w:val="none" w:sz="0" w:space="0" w:color="auto"/>
            <w:left w:val="none" w:sz="0" w:space="0" w:color="auto"/>
            <w:bottom w:val="none" w:sz="0" w:space="0" w:color="auto"/>
            <w:right w:val="none" w:sz="0" w:space="0" w:color="auto"/>
          </w:divBdr>
        </w:div>
        <w:div w:id="979848274">
          <w:marLeft w:val="0"/>
          <w:marRight w:val="0"/>
          <w:marTop w:val="0"/>
          <w:marBottom w:val="0"/>
          <w:divBdr>
            <w:top w:val="none" w:sz="0" w:space="0" w:color="auto"/>
            <w:left w:val="none" w:sz="0" w:space="0" w:color="auto"/>
            <w:bottom w:val="none" w:sz="0" w:space="0" w:color="auto"/>
            <w:right w:val="none" w:sz="0" w:space="0" w:color="auto"/>
          </w:divBdr>
        </w:div>
        <w:div w:id="284627718">
          <w:marLeft w:val="0"/>
          <w:marRight w:val="0"/>
          <w:marTop w:val="0"/>
          <w:marBottom w:val="0"/>
          <w:divBdr>
            <w:top w:val="none" w:sz="0" w:space="0" w:color="auto"/>
            <w:left w:val="none" w:sz="0" w:space="0" w:color="auto"/>
            <w:bottom w:val="none" w:sz="0" w:space="0" w:color="auto"/>
            <w:right w:val="none" w:sz="0" w:space="0" w:color="auto"/>
          </w:divBdr>
        </w:div>
        <w:div w:id="1232933765">
          <w:marLeft w:val="0"/>
          <w:marRight w:val="0"/>
          <w:marTop w:val="0"/>
          <w:marBottom w:val="0"/>
          <w:divBdr>
            <w:top w:val="none" w:sz="0" w:space="0" w:color="auto"/>
            <w:left w:val="none" w:sz="0" w:space="0" w:color="auto"/>
            <w:bottom w:val="none" w:sz="0" w:space="0" w:color="auto"/>
            <w:right w:val="none" w:sz="0" w:space="0" w:color="auto"/>
          </w:divBdr>
        </w:div>
        <w:div w:id="1594825762">
          <w:marLeft w:val="0"/>
          <w:marRight w:val="0"/>
          <w:marTop w:val="0"/>
          <w:marBottom w:val="0"/>
          <w:divBdr>
            <w:top w:val="none" w:sz="0" w:space="0" w:color="auto"/>
            <w:left w:val="none" w:sz="0" w:space="0" w:color="auto"/>
            <w:bottom w:val="none" w:sz="0" w:space="0" w:color="auto"/>
            <w:right w:val="none" w:sz="0" w:space="0" w:color="auto"/>
          </w:divBdr>
        </w:div>
        <w:div w:id="1153448284">
          <w:marLeft w:val="0"/>
          <w:marRight w:val="0"/>
          <w:marTop w:val="0"/>
          <w:marBottom w:val="0"/>
          <w:divBdr>
            <w:top w:val="none" w:sz="0" w:space="0" w:color="auto"/>
            <w:left w:val="none" w:sz="0" w:space="0" w:color="auto"/>
            <w:bottom w:val="none" w:sz="0" w:space="0" w:color="auto"/>
            <w:right w:val="none" w:sz="0" w:space="0" w:color="auto"/>
          </w:divBdr>
        </w:div>
        <w:div w:id="304510859">
          <w:marLeft w:val="0"/>
          <w:marRight w:val="0"/>
          <w:marTop w:val="0"/>
          <w:marBottom w:val="0"/>
          <w:divBdr>
            <w:top w:val="none" w:sz="0" w:space="0" w:color="auto"/>
            <w:left w:val="none" w:sz="0" w:space="0" w:color="auto"/>
            <w:bottom w:val="none" w:sz="0" w:space="0" w:color="auto"/>
            <w:right w:val="none" w:sz="0" w:space="0" w:color="auto"/>
          </w:divBdr>
        </w:div>
        <w:div w:id="1040977478">
          <w:marLeft w:val="0"/>
          <w:marRight w:val="0"/>
          <w:marTop w:val="0"/>
          <w:marBottom w:val="0"/>
          <w:divBdr>
            <w:top w:val="none" w:sz="0" w:space="0" w:color="auto"/>
            <w:left w:val="none" w:sz="0" w:space="0" w:color="auto"/>
            <w:bottom w:val="none" w:sz="0" w:space="0" w:color="auto"/>
            <w:right w:val="none" w:sz="0" w:space="0" w:color="auto"/>
          </w:divBdr>
        </w:div>
        <w:div w:id="677274363">
          <w:marLeft w:val="0"/>
          <w:marRight w:val="0"/>
          <w:marTop w:val="0"/>
          <w:marBottom w:val="0"/>
          <w:divBdr>
            <w:top w:val="none" w:sz="0" w:space="0" w:color="auto"/>
            <w:left w:val="none" w:sz="0" w:space="0" w:color="auto"/>
            <w:bottom w:val="none" w:sz="0" w:space="0" w:color="auto"/>
            <w:right w:val="none" w:sz="0" w:space="0" w:color="auto"/>
          </w:divBdr>
        </w:div>
        <w:div w:id="1727604460">
          <w:marLeft w:val="0"/>
          <w:marRight w:val="0"/>
          <w:marTop w:val="0"/>
          <w:marBottom w:val="0"/>
          <w:divBdr>
            <w:top w:val="none" w:sz="0" w:space="0" w:color="auto"/>
            <w:left w:val="none" w:sz="0" w:space="0" w:color="auto"/>
            <w:bottom w:val="none" w:sz="0" w:space="0" w:color="auto"/>
            <w:right w:val="none" w:sz="0" w:space="0" w:color="auto"/>
          </w:divBdr>
        </w:div>
        <w:div w:id="952983084">
          <w:marLeft w:val="0"/>
          <w:marRight w:val="0"/>
          <w:marTop w:val="0"/>
          <w:marBottom w:val="0"/>
          <w:divBdr>
            <w:top w:val="none" w:sz="0" w:space="0" w:color="auto"/>
            <w:left w:val="none" w:sz="0" w:space="0" w:color="auto"/>
            <w:bottom w:val="none" w:sz="0" w:space="0" w:color="auto"/>
            <w:right w:val="none" w:sz="0" w:space="0" w:color="auto"/>
          </w:divBdr>
        </w:div>
        <w:div w:id="1829831086">
          <w:marLeft w:val="0"/>
          <w:marRight w:val="0"/>
          <w:marTop w:val="0"/>
          <w:marBottom w:val="0"/>
          <w:divBdr>
            <w:top w:val="none" w:sz="0" w:space="0" w:color="auto"/>
            <w:left w:val="none" w:sz="0" w:space="0" w:color="auto"/>
            <w:bottom w:val="none" w:sz="0" w:space="0" w:color="auto"/>
            <w:right w:val="none" w:sz="0" w:space="0" w:color="auto"/>
          </w:divBdr>
        </w:div>
        <w:div w:id="2104106627">
          <w:marLeft w:val="0"/>
          <w:marRight w:val="0"/>
          <w:marTop w:val="0"/>
          <w:marBottom w:val="0"/>
          <w:divBdr>
            <w:top w:val="none" w:sz="0" w:space="0" w:color="auto"/>
            <w:left w:val="none" w:sz="0" w:space="0" w:color="auto"/>
            <w:bottom w:val="none" w:sz="0" w:space="0" w:color="auto"/>
            <w:right w:val="none" w:sz="0" w:space="0" w:color="auto"/>
          </w:divBdr>
        </w:div>
        <w:div w:id="97801772">
          <w:marLeft w:val="0"/>
          <w:marRight w:val="0"/>
          <w:marTop w:val="0"/>
          <w:marBottom w:val="0"/>
          <w:divBdr>
            <w:top w:val="none" w:sz="0" w:space="0" w:color="auto"/>
            <w:left w:val="none" w:sz="0" w:space="0" w:color="auto"/>
            <w:bottom w:val="none" w:sz="0" w:space="0" w:color="auto"/>
            <w:right w:val="none" w:sz="0" w:space="0" w:color="auto"/>
          </w:divBdr>
        </w:div>
        <w:div w:id="157503344">
          <w:marLeft w:val="0"/>
          <w:marRight w:val="0"/>
          <w:marTop w:val="0"/>
          <w:marBottom w:val="0"/>
          <w:divBdr>
            <w:top w:val="none" w:sz="0" w:space="0" w:color="auto"/>
            <w:left w:val="none" w:sz="0" w:space="0" w:color="auto"/>
            <w:bottom w:val="none" w:sz="0" w:space="0" w:color="auto"/>
            <w:right w:val="none" w:sz="0" w:space="0" w:color="auto"/>
          </w:divBdr>
        </w:div>
        <w:div w:id="455027862">
          <w:marLeft w:val="0"/>
          <w:marRight w:val="0"/>
          <w:marTop w:val="0"/>
          <w:marBottom w:val="0"/>
          <w:divBdr>
            <w:top w:val="none" w:sz="0" w:space="0" w:color="auto"/>
            <w:left w:val="none" w:sz="0" w:space="0" w:color="auto"/>
            <w:bottom w:val="none" w:sz="0" w:space="0" w:color="auto"/>
            <w:right w:val="none" w:sz="0" w:space="0" w:color="auto"/>
          </w:divBdr>
        </w:div>
        <w:div w:id="280846544">
          <w:marLeft w:val="0"/>
          <w:marRight w:val="0"/>
          <w:marTop w:val="0"/>
          <w:marBottom w:val="0"/>
          <w:divBdr>
            <w:top w:val="none" w:sz="0" w:space="0" w:color="auto"/>
            <w:left w:val="none" w:sz="0" w:space="0" w:color="auto"/>
            <w:bottom w:val="none" w:sz="0" w:space="0" w:color="auto"/>
            <w:right w:val="none" w:sz="0" w:space="0" w:color="auto"/>
          </w:divBdr>
        </w:div>
        <w:div w:id="1026567239">
          <w:marLeft w:val="0"/>
          <w:marRight w:val="0"/>
          <w:marTop w:val="0"/>
          <w:marBottom w:val="0"/>
          <w:divBdr>
            <w:top w:val="none" w:sz="0" w:space="0" w:color="auto"/>
            <w:left w:val="none" w:sz="0" w:space="0" w:color="auto"/>
            <w:bottom w:val="none" w:sz="0" w:space="0" w:color="auto"/>
            <w:right w:val="none" w:sz="0" w:space="0" w:color="auto"/>
          </w:divBdr>
        </w:div>
        <w:div w:id="582380448">
          <w:marLeft w:val="0"/>
          <w:marRight w:val="0"/>
          <w:marTop w:val="0"/>
          <w:marBottom w:val="0"/>
          <w:divBdr>
            <w:top w:val="none" w:sz="0" w:space="0" w:color="auto"/>
            <w:left w:val="none" w:sz="0" w:space="0" w:color="auto"/>
            <w:bottom w:val="none" w:sz="0" w:space="0" w:color="auto"/>
            <w:right w:val="none" w:sz="0" w:space="0" w:color="auto"/>
          </w:divBdr>
        </w:div>
        <w:div w:id="2033876004">
          <w:marLeft w:val="0"/>
          <w:marRight w:val="0"/>
          <w:marTop w:val="0"/>
          <w:marBottom w:val="0"/>
          <w:divBdr>
            <w:top w:val="none" w:sz="0" w:space="0" w:color="auto"/>
            <w:left w:val="none" w:sz="0" w:space="0" w:color="auto"/>
            <w:bottom w:val="none" w:sz="0" w:space="0" w:color="auto"/>
            <w:right w:val="none" w:sz="0" w:space="0" w:color="auto"/>
          </w:divBdr>
        </w:div>
        <w:div w:id="522592485">
          <w:marLeft w:val="0"/>
          <w:marRight w:val="0"/>
          <w:marTop w:val="0"/>
          <w:marBottom w:val="0"/>
          <w:divBdr>
            <w:top w:val="none" w:sz="0" w:space="0" w:color="auto"/>
            <w:left w:val="none" w:sz="0" w:space="0" w:color="auto"/>
            <w:bottom w:val="none" w:sz="0" w:space="0" w:color="auto"/>
            <w:right w:val="none" w:sz="0" w:space="0" w:color="auto"/>
          </w:divBdr>
        </w:div>
        <w:div w:id="350448259">
          <w:marLeft w:val="0"/>
          <w:marRight w:val="0"/>
          <w:marTop w:val="0"/>
          <w:marBottom w:val="0"/>
          <w:divBdr>
            <w:top w:val="none" w:sz="0" w:space="0" w:color="auto"/>
            <w:left w:val="none" w:sz="0" w:space="0" w:color="auto"/>
            <w:bottom w:val="none" w:sz="0" w:space="0" w:color="auto"/>
            <w:right w:val="none" w:sz="0" w:space="0" w:color="auto"/>
          </w:divBdr>
        </w:div>
        <w:div w:id="1080174708">
          <w:marLeft w:val="0"/>
          <w:marRight w:val="0"/>
          <w:marTop w:val="0"/>
          <w:marBottom w:val="0"/>
          <w:divBdr>
            <w:top w:val="none" w:sz="0" w:space="0" w:color="auto"/>
            <w:left w:val="none" w:sz="0" w:space="0" w:color="auto"/>
            <w:bottom w:val="none" w:sz="0" w:space="0" w:color="auto"/>
            <w:right w:val="none" w:sz="0" w:space="0" w:color="auto"/>
          </w:divBdr>
        </w:div>
        <w:div w:id="1979214284">
          <w:marLeft w:val="0"/>
          <w:marRight w:val="0"/>
          <w:marTop w:val="0"/>
          <w:marBottom w:val="0"/>
          <w:divBdr>
            <w:top w:val="none" w:sz="0" w:space="0" w:color="auto"/>
            <w:left w:val="none" w:sz="0" w:space="0" w:color="auto"/>
            <w:bottom w:val="none" w:sz="0" w:space="0" w:color="auto"/>
            <w:right w:val="none" w:sz="0" w:space="0" w:color="auto"/>
          </w:divBdr>
        </w:div>
        <w:div w:id="1434744315">
          <w:marLeft w:val="0"/>
          <w:marRight w:val="0"/>
          <w:marTop w:val="0"/>
          <w:marBottom w:val="0"/>
          <w:divBdr>
            <w:top w:val="none" w:sz="0" w:space="0" w:color="auto"/>
            <w:left w:val="none" w:sz="0" w:space="0" w:color="auto"/>
            <w:bottom w:val="none" w:sz="0" w:space="0" w:color="auto"/>
            <w:right w:val="none" w:sz="0" w:space="0" w:color="auto"/>
          </w:divBdr>
        </w:div>
        <w:div w:id="1111049261">
          <w:marLeft w:val="0"/>
          <w:marRight w:val="0"/>
          <w:marTop w:val="0"/>
          <w:marBottom w:val="0"/>
          <w:divBdr>
            <w:top w:val="none" w:sz="0" w:space="0" w:color="auto"/>
            <w:left w:val="none" w:sz="0" w:space="0" w:color="auto"/>
            <w:bottom w:val="none" w:sz="0" w:space="0" w:color="auto"/>
            <w:right w:val="none" w:sz="0" w:space="0" w:color="auto"/>
          </w:divBdr>
        </w:div>
        <w:div w:id="37823076">
          <w:marLeft w:val="0"/>
          <w:marRight w:val="0"/>
          <w:marTop w:val="0"/>
          <w:marBottom w:val="0"/>
          <w:divBdr>
            <w:top w:val="none" w:sz="0" w:space="0" w:color="auto"/>
            <w:left w:val="none" w:sz="0" w:space="0" w:color="auto"/>
            <w:bottom w:val="none" w:sz="0" w:space="0" w:color="auto"/>
            <w:right w:val="none" w:sz="0" w:space="0" w:color="auto"/>
          </w:divBdr>
        </w:div>
        <w:div w:id="1609311161">
          <w:marLeft w:val="0"/>
          <w:marRight w:val="0"/>
          <w:marTop w:val="0"/>
          <w:marBottom w:val="0"/>
          <w:divBdr>
            <w:top w:val="none" w:sz="0" w:space="0" w:color="auto"/>
            <w:left w:val="none" w:sz="0" w:space="0" w:color="auto"/>
            <w:bottom w:val="none" w:sz="0" w:space="0" w:color="auto"/>
            <w:right w:val="none" w:sz="0" w:space="0" w:color="auto"/>
          </w:divBdr>
        </w:div>
        <w:div w:id="2017077232">
          <w:marLeft w:val="0"/>
          <w:marRight w:val="0"/>
          <w:marTop w:val="0"/>
          <w:marBottom w:val="0"/>
          <w:divBdr>
            <w:top w:val="none" w:sz="0" w:space="0" w:color="auto"/>
            <w:left w:val="none" w:sz="0" w:space="0" w:color="auto"/>
            <w:bottom w:val="none" w:sz="0" w:space="0" w:color="auto"/>
            <w:right w:val="none" w:sz="0" w:space="0" w:color="auto"/>
          </w:divBdr>
        </w:div>
        <w:div w:id="777023702">
          <w:marLeft w:val="0"/>
          <w:marRight w:val="0"/>
          <w:marTop w:val="0"/>
          <w:marBottom w:val="0"/>
          <w:divBdr>
            <w:top w:val="none" w:sz="0" w:space="0" w:color="auto"/>
            <w:left w:val="none" w:sz="0" w:space="0" w:color="auto"/>
            <w:bottom w:val="none" w:sz="0" w:space="0" w:color="auto"/>
            <w:right w:val="none" w:sz="0" w:space="0" w:color="auto"/>
          </w:divBdr>
        </w:div>
        <w:div w:id="1929192293">
          <w:marLeft w:val="0"/>
          <w:marRight w:val="0"/>
          <w:marTop w:val="0"/>
          <w:marBottom w:val="0"/>
          <w:divBdr>
            <w:top w:val="none" w:sz="0" w:space="0" w:color="auto"/>
            <w:left w:val="none" w:sz="0" w:space="0" w:color="auto"/>
            <w:bottom w:val="none" w:sz="0" w:space="0" w:color="auto"/>
            <w:right w:val="none" w:sz="0" w:space="0" w:color="auto"/>
          </w:divBdr>
        </w:div>
        <w:div w:id="1571620170">
          <w:marLeft w:val="0"/>
          <w:marRight w:val="0"/>
          <w:marTop w:val="0"/>
          <w:marBottom w:val="0"/>
          <w:divBdr>
            <w:top w:val="none" w:sz="0" w:space="0" w:color="auto"/>
            <w:left w:val="none" w:sz="0" w:space="0" w:color="auto"/>
            <w:bottom w:val="none" w:sz="0" w:space="0" w:color="auto"/>
            <w:right w:val="none" w:sz="0" w:space="0" w:color="auto"/>
          </w:divBdr>
        </w:div>
        <w:div w:id="1880121921">
          <w:marLeft w:val="0"/>
          <w:marRight w:val="0"/>
          <w:marTop w:val="0"/>
          <w:marBottom w:val="0"/>
          <w:divBdr>
            <w:top w:val="none" w:sz="0" w:space="0" w:color="auto"/>
            <w:left w:val="none" w:sz="0" w:space="0" w:color="auto"/>
            <w:bottom w:val="none" w:sz="0" w:space="0" w:color="auto"/>
            <w:right w:val="none" w:sz="0" w:space="0" w:color="auto"/>
          </w:divBdr>
        </w:div>
        <w:div w:id="210074627">
          <w:marLeft w:val="0"/>
          <w:marRight w:val="0"/>
          <w:marTop w:val="0"/>
          <w:marBottom w:val="0"/>
          <w:divBdr>
            <w:top w:val="none" w:sz="0" w:space="0" w:color="auto"/>
            <w:left w:val="none" w:sz="0" w:space="0" w:color="auto"/>
            <w:bottom w:val="none" w:sz="0" w:space="0" w:color="auto"/>
            <w:right w:val="none" w:sz="0" w:space="0" w:color="auto"/>
          </w:divBdr>
        </w:div>
        <w:div w:id="909000595">
          <w:marLeft w:val="0"/>
          <w:marRight w:val="0"/>
          <w:marTop w:val="0"/>
          <w:marBottom w:val="0"/>
          <w:divBdr>
            <w:top w:val="none" w:sz="0" w:space="0" w:color="auto"/>
            <w:left w:val="none" w:sz="0" w:space="0" w:color="auto"/>
            <w:bottom w:val="none" w:sz="0" w:space="0" w:color="auto"/>
            <w:right w:val="none" w:sz="0" w:space="0" w:color="auto"/>
          </w:divBdr>
        </w:div>
        <w:div w:id="186412665">
          <w:marLeft w:val="0"/>
          <w:marRight w:val="0"/>
          <w:marTop w:val="0"/>
          <w:marBottom w:val="0"/>
          <w:divBdr>
            <w:top w:val="none" w:sz="0" w:space="0" w:color="auto"/>
            <w:left w:val="none" w:sz="0" w:space="0" w:color="auto"/>
            <w:bottom w:val="none" w:sz="0" w:space="0" w:color="auto"/>
            <w:right w:val="none" w:sz="0" w:space="0" w:color="auto"/>
          </w:divBdr>
        </w:div>
        <w:div w:id="988097911">
          <w:marLeft w:val="0"/>
          <w:marRight w:val="0"/>
          <w:marTop w:val="0"/>
          <w:marBottom w:val="0"/>
          <w:divBdr>
            <w:top w:val="none" w:sz="0" w:space="0" w:color="auto"/>
            <w:left w:val="none" w:sz="0" w:space="0" w:color="auto"/>
            <w:bottom w:val="none" w:sz="0" w:space="0" w:color="auto"/>
            <w:right w:val="none" w:sz="0" w:space="0" w:color="auto"/>
          </w:divBdr>
        </w:div>
        <w:div w:id="1119571654">
          <w:marLeft w:val="0"/>
          <w:marRight w:val="0"/>
          <w:marTop w:val="0"/>
          <w:marBottom w:val="0"/>
          <w:divBdr>
            <w:top w:val="none" w:sz="0" w:space="0" w:color="auto"/>
            <w:left w:val="none" w:sz="0" w:space="0" w:color="auto"/>
            <w:bottom w:val="none" w:sz="0" w:space="0" w:color="auto"/>
            <w:right w:val="none" w:sz="0" w:space="0" w:color="auto"/>
          </w:divBdr>
        </w:div>
        <w:div w:id="744910935">
          <w:marLeft w:val="0"/>
          <w:marRight w:val="0"/>
          <w:marTop w:val="0"/>
          <w:marBottom w:val="0"/>
          <w:divBdr>
            <w:top w:val="none" w:sz="0" w:space="0" w:color="auto"/>
            <w:left w:val="none" w:sz="0" w:space="0" w:color="auto"/>
            <w:bottom w:val="none" w:sz="0" w:space="0" w:color="auto"/>
            <w:right w:val="none" w:sz="0" w:space="0" w:color="auto"/>
          </w:divBdr>
        </w:div>
        <w:div w:id="1905411461">
          <w:marLeft w:val="0"/>
          <w:marRight w:val="0"/>
          <w:marTop w:val="0"/>
          <w:marBottom w:val="0"/>
          <w:divBdr>
            <w:top w:val="none" w:sz="0" w:space="0" w:color="auto"/>
            <w:left w:val="none" w:sz="0" w:space="0" w:color="auto"/>
            <w:bottom w:val="none" w:sz="0" w:space="0" w:color="auto"/>
            <w:right w:val="none" w:sz="0" w:space="0" w:color="auto"/>
          </w:divBdr>
        </w:div>
        <w:div w:id="572550017">
          <w:marLeft w:val="0"/>
          <w:marRight w:val="0"/>
          <w:marTop w:val="0"/>
          <w:marBottom w:val="0"/>
          <w:divBdr>
            <w:top w:val="none" w:sz="0" w:space="0" w:color="auto"/>
            <w:left w:val="none" w:sz="0" w:space="0" w:color="auto"/>
            <w:bottom w:val="none" w:sz="0" w:space="0" w:color="auto"/>
            <w:right w:val="none" w:sz="0" w:space="0" w:color="auto"/>
          </w:divBdr>
        </w:div>
        <w:div w:id="1555119980">
          <w:marLeft w:val="0"/>
          <w:marRight w:val="0"/>
          <w:marTop w:val="0"/>
          <w:marBottom w:val="0"/>
          <w:divBdr>
            <w:top w:val="none" w:sz="0" w:space="0" w:color="auto"/>
            <w:left w:val="none" w:sz="0" w:space="0" w:color="auto"/>
            <w:bottom w:val="none" w:sz="0" w:space="0" w:color="auto"/>
            <w:right w:val="none" w:sz="0" w:space="0" w:color="auto"/>
          </w:divBdr>
        </w:div>
      </w:divsChild>
    </w:div>
    <w:div w:id="776485193">
      <w:bodyDiv w:val="1"/>
      <w:marLeft w:val="0"/>
      <w:marRight w:val="0"/>
      <w:marTop w:val="0"/>
      <w:marBottom w:val="0"/>
      <w:divBdr>
        <w:top w:val="none" w:sz="0" w:space="0" w:color="auto"/>
        <w:left w:val="none" w:sz="0" w:space="0" w:color="auto"/>
        <w:bottom w:val="none" w:sz="0" w:space="0" w:color="auto"/>
        <w:right w:val="none" w:sz="0" w:space="0" w:color="auto"/>
      </w:divBdr>
    </w:div>
    <w:div w:id="777137710">
      <w:bodyDiv w:val="1"/>
      <w:marLeft w:val="0"/>
      <w:marRight w:val="0"/>
      <w:marTop w:val="0"/>
      <w:marBottom w:val="0"/>
      <w:divBdr>
        <w:top w:val="none" w:sz="0" w:space="0" w:color="auto"/>
        <w:left w:val="none" w:sz="0" w:space="0" w:color="auto"/>
        <w:bottom w:val="none" w:sz="0" w:space="0" w:color="auto"/>
        <w:right w:val="none" w:sz="0" w:space="0" w:color="auto"/>
      </w:divBdr>
    </w:div>
    <w:div w:id="777141378">
      <w:bodyDiv w:val="1"/>
      <w:marLeft w:val="0"/>
      <w:marRight w:val="0"/>
      <w:marTop w:val="0"/>
      <w:marBottom w:val="0"/>
      <w:divBdr>
        <w:top w:val="none" w:sz="0" w:space="0" w:color="auto"/>
        <w:left w:val="none" w:sz="0" w:space="0" w:color="auto"/>
        <w:bottom w:val="none" w:sz="0" w:space="0" w:color="auto"/>
        <w:right w:val="none" w:sz="0" w:space="0" w:color="auto"/>
      </w:divBdr>
    </w:div>
    <w:div w:id="778332015">
      <w:bodyDiv w:val="1"/>
      <w:marLeft w:val="0"/>
      <w:marRight w:val="0"/>
      <w:marTop w:val="0"/>
      <w:marBottom w:val="0"/>
      <w:divBdr>
        <w:top w:val="none" w:sz="0" w:space="0" w:color="auto"/>
        <w:left w:val="none" w:sz="0" w:space="0" w:color="auto"/>
        <w:bottom w:val="none" w:sz="0" w:space="0" w:color="auto"/>
        <w:right w:val="none" w:sz="0" w:space="0" w:color="auto"/>
      </w:divBdr>
    </w:div>
    <w:div w:id="780418441">
      <w:bodyDiv w:val="1"/>
      <w:marLeft w:val="0"/>
      <w:marRight w:val="0"/>
      <w:marTop w:val="0"/>
      <w:marBottom w:val="0"/>
      <w:divBdr>
        <w:top w:val="none" w:sz="0" w:space="0" w:color="auto"/>
        <w:left w:val="none" w:sz="0" w:space="0" w:color="auto"/>
        <w:bottom w:val="none" w:sz="0" w:space="0" w:color="auto"/>
        <w:right w:val="none" w:sz="0" w:space="0" w:color="auto"/>
      </w:divBdr>
    </w:div>
    <w:div w:id="780999406">
      <w:bodyDiv w:val="1"/>
      <w:marLeft w:val="0"/>
      <w:marRight w:val="0"/>
      <w:marTop w:val="0"/>
      <w:marBottom w:val="0"/>
      <w:divBdr>
        <w:top w:val="none" w:sz="0" w:space="0" w:color="auto"/>
        <w:left w:val="none" w:sz="0" w:space="0" w:color="auto"/>
        <w:bottom w:val="none" w:sz="0" w:space="0" w:color="auto"/>
        <w:right w:val="none" w:sz="0" w:space="0" w:color="auto"/>
      </w:divBdr>
    </w:div>
    <w:div w:id="781415718">
      <w:bodyDiv w:val="1"/>
      <w:marLeft w:val="0"/>
      <w:marRight w:val="0"/>
      <w:marTop w:val="0"/>
      <w:marBottom w:val="0"/>
      <w:divBdr>
        <w:top w:val="none" w:sz="0" w:space="0" w:color="auto"/>
        <w:left w:val="none" w:sz="0" w:space="0" w:color="auto"/>
        <w:bottom w:val="none" w:sz="0" w:space="0" w:color="auto"/>
        <w:right w:val="none" w:sz="0" w:space="0" w:color="auto"/>
      </w:divBdr>
    </w:div>
    <w:div w:id="782304556">
      <w:bodyDiv w:val="1"/>
      <w:marLeft w:val="0"/>
      <w:marRight w:val="0"/>
      <w:marTop w:val="0"/>
      <w:marBottom w:val="0"/>
      <w:divBdr>
        <w:top w:val="none" w:sz="0" w:space="0" w:color="auto"/>
        <w:left w:val="none" w:sz="0" w:space="0" w:color="auto"/>
        <w:bottom w:val="none" w:sz="0" w:space="0" w:color="auto"/>
        <w:right w:val="none" w:sz="0" w:space="0" w:color="auto"/>
      </w:divBdr>
    </w:div>
    <w:div w:id="782723397">
      <w:bodyDiv w:val="1"/>
      <w:marLeft w:val="0"/>
      <w:marRight w:val="0"/>
      <w:marTop w:val="0"/>
      <w:marBottom w:val="0"/>
      <w:divBdr>
        <w:top w:val="none" w:sz="0" w:space="0" w:color="auto"/>
        <w:left w:val="none" w:sz="0" w:space="0" w:color="auto"/>
        <w:bottom w:val="none" w:sz="0" w:space="0" w:color="auto"/>
        <w:right w:val="none" w:sz="0" w:space="0" w:color="auto"/>
      </w:divBdr>
    </w:div>
    <w:div w:id="784688635">
      <w:bodyDiv w:val="1"/>
      <w:marLeft w:val="0"/>
      <w:marRight w:val="0"/>
      <w:marTop w:val="0"/>
      <w:marBottom w:val="0"/>
      <w:divBdr>
        <w:top w:val="none" w:sz="0" w:space="0" w:color="auto"/>
        <w:left w:val="none" w:sz="0" w:space="0" w:color="auto"/>
        <w:bottom w:val="none" w:sz="0" w:space="0" w:color="auto"/>
        <w:right w:val="none" w:sz="0" w:space="0" w:color="auto"/>
      </w:divBdr>
    </w:div>
    <w:div w:id="785929297">
      <w:bodyDiv w:val="1"/>
      <w:marLeft w:val="0"/>
      <w:marRight w:val="0"/>
      <w:marTop w:val="0"/>
      <w:marBottom w:val="0"/>
      <w:divBdr>
        <w:top w:val="none" w:sz="0" w:space="0" w:color="auto"/>
        <w:left w:val="none" w:sz="0" w:space="0" w:color="auto"/>
        <w:bottom w:val="none" w:sz="0" w:space="0" w:color="auto"/>
        <w:right w:val="none" w:sz="0" w:space="0" w:color="auto"/>
      </w:divBdr>
    </w:div>
    <w:div w:id="786199348">
      <w:bodyDiv w:val="1"/>
      <w:marLeft w:val="0"/>
      <w:marRight w:val="0"/>
      <w:marTop w:val="0"/>
      <w:marBottom w:val="0"/>
      <w:divBdr>
        <w:top w:val="none" w:sz="0" w:space="0" w:color="auto"/>
        <w:left w:val="none" w:sz="0" w:space="0" w:color="auto"/>
        <w:bottom w:val="none" w:sz="0" w:space="0" w:color="auto"/>
        <w:right w:val="none" w:sz="0" w:space="0" w:color="auto"/>
      </w:divBdr>
    </w:div>
    <w:div w:id="786242425">
      <w:bodyDiv w:val="1"/>
      <w:marLeft w:val="0"/>
      <w:marRight w:val="0"/>
      <w:marTop w:val="0"/>
      <w:marBottom w:val="0"/>
      <w:divBdr>
        <w:top w:val="none" w:sz="0" w:space="0" w:color="auto"/>
        <w:left w:val="none" w:sz="0" w:space="0" w:color="auto"/>
        <w:bottom w:val="none" w:sz="0" w:space="0" w:color="auto"/>
        <w:right w:val="none" w:sz="0" w:space="0" w:color="auto"/>
      </w:divBdr>
    </w:div>
    <w:div w:id="786389834">
      <w:bodyDiv w:val="1"/>
      <w:marLeft w:val="0"/>
      <w:marRight w:val="0"/>
      <w:marTop w:val="0"/>
      <w:marBottom w:val="0"/>
      <w:divBdr>
        <w:top w:val="none" w:sz="0" w:space="0" w:color="auto"/>
        <w:left w:val="none" w:sz="0" w:space="0" w:color="auto"/>
        <w:bottom w:val="none" w:sz="0" w:space="0" w:color="auto"/>
        <w:right w:val="none" w:sz="0" w:space="0" w:color="auto"/>
      </w:divBdr>
    </w:div>
    <w:div w:id="787555024">
      <w:bodyDiv w:val="1"/>
      <w:marLeft w:val="0"/>
      <w:marRight w:val="0"/>
      <w:marTop w:val="0"/>
      <w:marBottom w:val="0"/>
      <w:divBdr>
        <w:top w:val="none" w:sz="0" w:space="0" w:color="auto"/>
        <w:left w:val="none" w:sz="0" w:space="0" w:color="auto"/>
        <w:bottom w:val="none" w:sz="0" w:space="0" w:color="auto"/>
        <w:right w:val="none" w:sz="0" w:space="0" w:color="auto"/>
      </w:divBdr>
    </w:div>
    <w:div w:id="787621717">
      <w:bodyDiv w:val="1"/>
      <w:marLeft w:val="0"/>
      <w:marRight w:val="0"/>
      <w:marTop w:val="0"/>
      <w:marBottom w:val="0"/>
      <w:divBdr>
        <w:top w:val="none" w:sz="0" w:space="0" w:color="auto"/>
        <w:left w:val="none" w:sz="0" w:space="0" w:color="auto"/>
        <w:bottom w:val="none" w:sz="0" w:space="0" w:color="auto"/>
        <w:right w:val="none" w:sz="0" w:space="0" w:color="auto"/>
      </w:divBdr>
    </w:div>
    <w:div w:id="788276825">
      <w:bodyDiv w:val="1"/>
      <w:marLeft w:val="0"/>
      <w:marRight w:val="0"/>
      <w:marTop w:val="0"/>
      <w:marBottom w:val="0"/>
      <w:divBdr>
        <w:top w:val="none" w:sz="0" w:space="0" w:color="auto"/>
        <w:left w:val="none" w:sz="0" w:space="0" w:color="auto"/>
        <w:bottom w:val="none" w:sz="0" w:space="0" w:color="auto"/>
        <w:right w:val="none" w:sz="0" w:space="0" w:color="auto"/>
      </w:divBdr>
    </w:div>
    <w:div w:id="788282251">
      <w:bodyDiv w:val="1"/>
      <w:marLeft w:val="0"/>
      <w:marRight w:val="0"/>
      <w:marTop w:val="0"/>
      <w:marBottom w:val="0"/>
      <w:divBdr>
        <w:top w:val="none" w:sz="0" w:space="0" w:color="auto"/>
        <w:left w:val="none" w:sz="0" w:space="0" w:color="auto"/>
        <w:bottom w:val="none" w:sz="0" w:space="0" w:color="auto"/>
        <w:right w:val="none" w:sz="0" w:space="0" w:color="auto"/>
      </w:divBdr>
    </w:div>
    <w:div w:id="789739046">
      <w:bodyDiv w:val="1"/>
      <w:marLeft w:val="0"/>
      <w:marRight w:val="0"/>
      <w:marTop w:val="0"/>
      <w:marBottom w:val="0"/>
      <w:divBdr>
        <w:top w:val="none" w:sz="0" w:space="0" w:color="auto"/>
        <w:left w:val="none" w:sz="0" w:space="0" w:color="auto"/>
        <w:bottom w:val="none" w:sz="0" w:space="0" w:color="auto"/>
        <w:right w:val="none" w:sz="0" w:space="0" w:color="auto"/>
      </w:divBdr>
    </w:div>
    <w:div w:id="791099430">
      <w:bodyDiv w:val="1"/>
      <w:marLeft w:val="0"/>
      <w:marRight w:val="0"/>
      <w:marTop w:val="0"/>
      <w:marBottom w:val="0"/>
      <w:divBdr>
        <w:top w:val="none" w:sz="0" w:space="0" w:color="auto"/>
        <w:left w:val="none" w:sz="0" w:space="0" w:color="auto"/>
        <w:bottom w:val="none" w:sz="0" w:space="0" w:color="auto"/>
        <w:right w:val="none" w:sz="0" w:space="0" w:color="auto"/>
      </w:divBdr>
    </w:div>
    <w:div w:id="792479226">
      <w:bodyDiv w:val="1"/>
      <w:marLeft w:val="0"/>
      <w:marRight w:val="0"/>
      <w:marTop w:val="0"/>
      <w:marBottom w:val="0"/>
      <w:divBdr>
        <w:top w:val="none" w:sz="0" w:space="0" w:color="auto"/>
        <w:left w:val="none" w:sz="0" w:space="0" w:color="auto"/>
        <w:bottom w:val="none" w:sz="0" w:space="0" w:color="auto"/>
        <w:right w:val="none" w:sz="0" w:space="0" w:color="auto"/>
      </w:divBdr>
    </w:div>
    <w:div w:id="792748677">
      <w:bodyDiv w:val="1"/>
      <w:marLeft w:val="0"/>
      <w:marRight w:val="0"/>
      <w:marTop w:val="0"/>
      <w:marBottom w:val="0"/>
      <w:divBdr>
        <w:top w:val="none" w:sz="0" w:space="0" w:color="auto"/>
        <w:left w:val="none" w:sz="0" w:space="0" w:color="auto"/>
        <w:bottom w:val="none" w:sz="0" w:space="0" w:color="auto"/>
        <w:right w:val="none" w:sz="0" w:space="0" w:color="auto"/>
      </w:divBdr>
    </w:div>
    <w:div w:id="793013660">
      <w:bodyDiv w:val="1"/>
      <w:marLeft w:val="0"/>
      <w:marRight w:val="0"/>
      <w:marTop w:val="0"/>
      <w:marBottom w:val="0"/>
      <w:divBdr>
        <w:top w:val="none" w:sz="0" w:space="0" w:color="auto"/>
        <w:left w:val="none" w:sz="0" w:space="0" w:color="auto"/>
        <w:bottom w:val="none" w:sz="0" w:space="0" w:color="auto"/>
        <w:right w:val="none" w:sz="0" w:space="0" w:color="auto"/>
      </w:divBdr>
    </w:div>
    <w:div w:id="793331829">
      <w:bodyDiv w:val="1"/>
      <w:marLeft w:val="0"/>
      <w:marRight w:val="0"/>
      <w:marTop w:val="0"/>
      <w:marBottom w:val="0"/>
      <w:divBdr>
        <w:top w:val="none" w:sz="0" w:space="0" w:color="auto"/>
        <w:left w:val="none" w:sz="0" w:space="0" w:color="auto"/>
        <w:bottom w:val="none" w:sz="0" w:space="0" w:color="auto"/>
        <w:right w:val="none" w:sz="0" w:space="0" w:color="auto"/>
      </w:divBdr>
    </w:div>
    <w:div w:id="795879503">
      <w:bodyDiv w:val="1"/>
      <w:marLeft w:val="0"/>
      <w:marRight w:val="0"/>
      <w:marTop w:val="0"/>
      <w:marBottom w:val="0"/>
      <w:divBdr>
        <w:top w:val="none" w:sz="0" w:space="0" w:color="auto"/>
        <w:left w:val="none" w:sz="0" w:space="0" w:color="auto"/>
        <w:bottom w:val="none" w:sz="0" w:space="0" w:color="auto"/>
        <w:right w:val="none" w:sz="0" w:space="0" w:color="auto"/>
      </w:divBdr>
    </w:div>
    <w:div w:id="796026907">
      <w:bodyDiv w:val="1"/>
      <w:marLeft w:val="0"/>
      <w:marRight w:val="0"/>
      <w:marTop w:val="0"/>
      <w:marBottom w:val="0"/>
      <w:divBdr>
        <w:top w:val="none" w:sz="0" w:space="0" w:color="auto"/>
        <w:left w:val="none" w:sz="0" w:space="0" w:color="auto"/>
        <w:bottom w:val="none" w:sz="0" w:space="0" w:color="auto"/>
        <w:right w:val="none" w:sz="0" w:space="0" w:color="auto"/>
      </w:divBdr>
    </w:div>
    <w:div w:id="796141555">
      <w:bodyDiv w:val="1"/>
      <w:marLeft w:val="0"/>
      <w:marRight w:val="0"/>
      <w:marTop w:val="0"/>
      <w:marBottom w:val="0"/>
      <w:divBdr>
        <w:top w:val="none" w:sz="0" w:space="0" w:color="auto"/>
        <w:left w:val="none" w:sz="0" w:space="0" w:color="auto"/>
        <w:bottom w:val="none" w:sz="0" w:space="0" w:color="auto"/>
        <w:right w:val="none" w:sz="0" w:space="0" w:color="auto"/>
      </w:divBdr>
    </w:div>
    <w:div w:id="796143687">
      <w:bodyDiv w:val="1"/>
      <w:marLeft w:val="0"/>
      <w:marRight w:val="0"/>
      <w:marTop w:val="0"/>
      <w:marBottom w:val="0"/>
      <w:divBdr>
        <w:top w:val="none" w:sz="0" w:space="0" w:color="auto"/>
        <w:left w:val="none" w:sz="0" w:space="0" w:color="auto"/>
        <w:bottom w:val="none" w:sz="0" w:space="0" w:color="auto"/>
        <w:right w:val="none" w:sz="0" w:space="0" w:color="auto"/>
      </w:divBdr>
    </w:div>
    <w:div w:id="797989999">
      <w:bodyDiv w:val="1"/>
      <w:marLeft w:val="0"/>
      <w:marRight w:val="0"/>
      <w:marTop w:val="0"/>
      <w:marBottom w:val="0"/>
      <w:divBdr>
        <w:top w:val="none" w:sz="0" w:space="0" w:color="auto"/>
        <w:left w:val="none" w:sz="0" w:space="0" w:color="auto"/>
        <w:bottom w:val="none" w:sz="0" w:space="0" w:color="auto"/>
        <w:right w:val="none" w:sz="0" w:space="0" w:color="auto"/>
      </w:divBdr>
    </w:div>
    <w:div w:id="798644412">
      <w:bodyDiv w:val="1"/>
      <w:marLeft w:val="0"/>
      <w:marRight w:val="0"/>
      <w:marTop w:val="0"/>
      <w:marBottom w:val="0"/>
      <w:divBdr>
        <w:top w:val="none" w:sz="0" w:space="0" w:color="auto"/>
        <w:left w:val="none" w:sz="0" w:space="0" w:color="auto"/>
        <w:bottom w:val="none" w:sz="0" w:space="0" w:color="auto"/>
        <w:right w:val="none" w:sz="0" w:space="0" w:color="auto"/>
      </w:divBdr>
    </w:div>
    <w:div w:id="799153327">
      <w:bodyDiv w:val="1"/>
      <w:marLeft w:val="0"/>
      <w:marRight w:val="0"/>
      <w:marTop w:val="0"/>
      <w:marBottom w:val="0"/>
      <w:divBdr>
        <w:top w:val="none" w:sz="0" w:space="0" w:color="auto"/>
        <w:left w:val="none" w:sz="0" w:space="0" w:color="auto"/>
        <w:bottom w:val="none" w:sz="0" w:space="0" w:color="auto"/>
        <w:right w:val="none" w:sz="0" w:space="0" w:color="auto"/>
      </w:divBdr>
    </w:div>
    <w:div w:id="801461075">
      <w:bodyDiv w:val="1"/>
      <w:marLeft w:val="0"/>
      <w:marRight w:val="0"/>
      <w:marTop w:val="0"/>
      <w:marBottom w:val="0"/>
      <w:divBdr>
        <w:top w:val="none" w:sz="0" w:space="0" w:color="auto"/>
        <w:left w:val="none" w:sz="0" w:space="0" w:color="auto"/>
        <w:bottom w:val="none" w:sz="0" w:space="0" w:color="auto"/>
        <w:right w:val="none" w:sz="0" w:space="0" w:color="auto"/>
      </w:divBdr>
    </w:div>
    <w:div w:id="801849714">
      <w:bodyDiv w:val="1"/>
      <w:marLeft w:val="0"/>
      <w:marRight w:val="0"/>
      <w:marTop w:val="0"/>
      <w:marBottom w:val="0"/>
      <w:divBdr>
        <w:top w:val="none" w:sz="0" w:space="0" w:color="auto"/>
        <w:left w:val="none" w:sz="0" w:space="0" w:color="auto"/>
        <w:bottom w:val="none" w:sz="0" w:space="0" w:color="auto"/>
        <w:right w:val="none" w:sz="0" w:space="0" w:color="auto"/>
      </w:divBdr>
    </w:div>
    <w:div w:id="803810138">
      <w:bodyDiv w:val="1"/>
      <w:marLeft w:val="0"/>
      <w:marRight w:val="0"/>
      <w:marTop w:val="0"/>
      <w:marBottom w:val="0"/>
      <w:divBdr>
        <w:top w:val="none" w:sz="0" w:space="0" w:color="auto"/>
        <w:left w:val="none" w:sz="0" w:space="0" w:color="auto"/>
        <w:bottom w:val="none" w:sz="0" w:space="0" w:color="auto"/>
        <w:right w:val="none" w:sz="0" w:space="0" w:color="auto"/>
      </w:divBdr>
    </w:div>
    <w:div w:id="805241408">
      <w:bodyDiv w:val="1"/>
      <w:marLeft w:val="0"/>
      <w:marRight w:val="0"/>
      <w:marTop w:val="0"/>
      <w:marBottom w:val="0"/>
      <w:divBdr>
        <w:top w:val="none" w:sz="0" w:space="0" w:color="auto"/>
        <w:left w:val="none" w:sz="0" w:space="0" w:color="auto"/>
        <w:bottom w:val="none" w:sz="0" w:space="0" w:color="auto"/>
        <w:right w:val="none" w:sz="0" w:space="0" w:color="auto"/>
      </w:divBdr>
    </w:div>
    <w:div w:id="807087701">
      <w:bodyDiv w:val="1"/>
      <w:marLeft w:val="0"/>
      <w:marRight w:val="0"/>
      <w:marTop w:val="0"/>
      <w:marBottom w:val="0"/>
      <w:divBdr>
        <w:top w:val="none" w:sz="0" w:space="0" w:color="auto"/>
        <w:left w:val="none" w:sz="0" w:space="0" w:color="auto"/>
        <w:bottom w:val="none" w:sz="0" w:space="0" w:color="auto"/>
        <w:right w:val="none" w:sz="0" w:space="0" w:color="auto"/>
      </w:divBdr>
    </w:div>
    <w:div w:id="808864192">
      <w:bodyDiv w:val="1"/>
      <w:marLeft w:val="0"/>
      <w:marRight w:val="0"/>
      <w:marTop w:val="0"/>
      <w:marBottom w:val="0"/>
      <w:divBdr>
        <w:top w:val="none" w:sz="0" w:space="0" w:color="auto"/>
        <w:left w:val="none" w:sz="0" w:space="0" w:color="auto"/>
        <w:bottom w:val="none" w:sz="0" w:space="0" w:color="auto"/>
        <w:right w:val="none" w:sz="0" w:space="0" w:color="auto"/>
      </w:divBdr>
    </w:div>
    <w:div w:id="808939035">
      <w:bodyDiv w:val="1"/>
      <w:marLeft w:val="0"/>
      <w:marRight w:val="0"/>
      <w:marTop w:val="0"/>
      <w:marBottom w:val="0"/>
      <w:divBdr>
        <w:top w:val="none" w:sz="0" w:space="0" w:color="auto"/>
        <w:left w:val="none" w:sz="0" w:space="0" w:color="auto"/>
        <w:bottom w:val="none" w:sz="0" w:space="0" w:color="auto"/>
        <w:right w:val="none" w:sz="0" w:space="0" w:color="auto"/>
      </w:divBdr>
    </w:div>
    <w:div w:id="808980126">
      <w:bodyDiv w:val="1"/>
      <w:marLeft w:val="0"/>
      <w:marRight w:val="0"/>
      <w:marTop w:val="0"/>
      <w:marBottom w:val="0"/>
      <w:divBdr>
        <w:top w:val="none" w:sz="0" w:space="0" w:color="auto"/>
        <w:left w:val="none" w:sz="0" w:space="0" w:color="auto"/>
        <w:bottom w:val="none" w:sz="0" w:space="0" w:color="auto"/>
        <w:right w:val="none" w:sz="0" w:space="0" w:color="auto"/>
      </w:divBdr>
    </w:div>
    <w:div w:id="809133101">
      <w:bodyDiv w:val="1"/>
      <w:marLeft w:val="0"/>
      <w:marRight w:val="0"/>
      <w:marTop w:val="0"/>
      <w:marBottom w:val="0"/>
      <w:divBdr>
        <w:top w:val="none" w:sz="0" w:space="0" w:color="auto"/>
        <w:left w:val="none" w:sz="0" w:space="0" w:color="auto"/>
        <w:bottom w:val="none" w:sz="0" w:space="0" w:color="auto"/>
        <w:right w:val="none" w:sz="0" w:space="0" w:color="auto"/>
      </w:divBdr>
    </w:div>
    <w:div w:id="809520634">
      <w:bodyDiv w:val="1"/>
      <w:marLeft w:val="0"/>
      <w:marRight w:val="0"/>
      <w:marTop w:val="0"/>
      <w:marBottom w:val="0"/>
      <w:divBdr>
        <w:top w:val="none" w:sz="0" w:space="0" w:color="auto"/>
        <w:left w:val="none" w:sz="0" w:space="0" w:color="auto"/>
        <w:bottom w:val="none" w:sz="0" w:space="0" w:color="auto"/>
        <w:right w:val="none" w:sz="0" w:space="0" w:color="auto"/>
      </w:divBdr>
    </w:div>
    <w:div w:id="809787468">
      <w:bodyDiv w:val="1"/>
      <w:marLeft w:val="0"/>
      <w:marRight w:val="0"/>
      <w:marTop w:val="0"/>
      <w:marBottom w:val="0"/>
      <w:divBdr>
        <w:top w:val="none" w:sz="0" w:space="0" w:color="auto"/>
        <w:left w:val="none" w:sz="0" w:space="0" w:color="auto"/>
        <w:bottom w:val="none" w:sz="0" w:space="0" w:color="auto"/>
        <w:right w:val="none" w:sz="0" w:space="0" w:color="auto"/>
      </w:divBdr>
    </w:div>
    <w:div w:id="809857475">
      <w:bodyDiv w:val="1"/>
      <w:marLeft w:val="0"/>
      <w:marRight w:val="0"/>
      <w:marTop w:val="0"/>
      <w:marBottom w:val="0"/>
      <w:divBdr>
        <w:top w:val="none" w:sz="0" w:space="0" w:color="auto"/>
        <w:left w:val="none" w:sz="0" w:space="0" w:color="auto"/>
        <w:bottom w:val="none" w:sz="0" w:space="0" w:color="auto"/>
        <w:right w:val="none" w:sz="0" w:space="0" w:color="auto"/>
      </w:divBdr>
    </w:div>
    <w:div w:id="810096055">
      <w:bodyDiv w:val="1"/>
      <w:marLeft w:val="0"/>
      <w:marRight w:val="0"/>
      <w:marTop w:val="0"/>
      <w:marBottom w:val="0"/>
      <w:divBdr>
        <w:top w:val="none" w:sz="0" w:space="0" w:color="auto"/>
        <w:left w:val="none" w:sz="0" w:space="0" w:color="auto"/>
        <w:bottom w:val="none" w:sz="0" w:space="0" w:color="auto"/>
        <w:right w:val="none" w:sz="0" w:space="0" w:color="auto"/>
      </w:divBdr>
    </w:div>
    <w:div w:id="810367845">
      <w:bodyDiv w:val="1"/>
      <w:marLeft w:val="0"/>
      <w:marRight w:val="0"/>
      <w:marTop w:val="0"/>
      <w:marBottom w:val="0"/>
      <w:divBdr>
        <w:top w:val="none" w:sz="0" w:space="0" w:color="auto"/>
        <w:left w:val="none" w:sz="0" w:space="0" w:color="auto"/>
        <w:bottom w:val="none" w:sz="0" w:space="0" w:color="auto"/>
        <w:right w:val="none" w:sz="0" w:space="0" w:color="auto"/>
      </w:divBdr>
    </w:div>
    <w:div w:id="813450776">
      <w:bodyDiv w:val="1"/>
      <w:marLeft w:val="0"/>
      <w:marRight w:val="0"/>
      <w:marTop w:val="0"/>
      <w:marBottom w:val="0"/>
      <w:divBdr>
        <w:top w:val="none" w:sz="0" w:space="0" w:color="auto"/>
        <w:left w:val="none" w:sz="0" w:space="0" w:color="auto"/>
        <w:bottom w:val="none" w:sz="0" w:space="0" w:color="auto"/>
        <w:right w:val="none" w:sz="0" w:space="0" w:color="auto"/>
      </w:divBdr>
      <w:divsChild>
        <w:div w:id="22439224">
          <w:marLeft w:val="0"/>
          <w:marRight w:val="0"/>
          <w:marTop w:val="0"/>
          <w:marBottom w:val="0"/>
          <w:divBdr>
            <w:top w:val="none" w:sz="0" w:space="0" w:color="auto"/>
            <w:left w:val="none" w:sz="0" w:space="0" w:color="auto"/>
            <w:bottom w:val="none" w:sz="0" w:space="0" w:color="auto"/>
            <w:right w:val="none" w:sz="0" w:space="0" w:color="auto"/>
          </w:divBdr>
        </w:div>
        <w:div w:id="46148176">
          <w:marLeft w:val="0"/>
          <w:marRight w:val="0"/>
          <w:marTop w:val="0"/>
          <w:marBottom w:val="0"/>
          <w:divBdr>
            <w:top w:val="none" w:sz="0" w:space="0" w:color="auto"/>
            <w:left w:val="none" w:sz="0" w:space="0" w:color="auto"/>
            <w:bottom w:val="none" w:sz="0" w:space="0" w:color="auto"/>
            <w:right w:val="none" w:sz="0" w:space="0" w:color="auto"/>
          </w:divBdr>
        </w:div>
        <w:div w:id="73628338">
          <w:marLeft w:val="0"/>
          <w:marRight w:val="0"/>
          <w:marTop w:val="0"/>
          <w:marBottom w:val="0"/>
          <w:divBdr>
            <w:top w:val="none" w:sz="0" w:space="0" w:color="auto"/>
            <w:left w:val="none" w:sz="0" w:space="0" w:color="auto"/>
            <w:bottom w:val="none" w:sz="0" w:space="0" w:color="auto"/>
            <w:right w:val="none" w:sz="0" w:space="0" w:color="auto"/>
          </w:divBdr>
        </w:div>
        <w:div w:id="142698989">
          <w:marLeft w:val="0"/>
          <w:marRight w:val="0"/>
          <w:marTop w:val="0"/>
          <w:marBottom w:val="0"/>
          <w:divBdr>
            <w:top w:val="none" w:sz="0" w:space="0" w:color="auto"/>
            <w:left w:val="none" w:sz="0" w:space="0" w:color="auto"/>
            <w:bottom w:val="none" w:sz="0" w:space="0" w:color="auto"/>
            <w:right w:val="none" w:sz="0" w:space="0" w:color="auto"/>
          </w:divBdr>
        </w:div>
        <w:div w:id="195124660">
          <w:marLeft w:val="0"/>
          <w:marRight w:val="0"/>
          <w:marTop w:val="0"/>
          <w:marBottom w:val="0"/>
          <w:divBdr>
            <w:top w:val="none" w:sz="0" w:space="0" w:color="auto"/>
            <w:left w:val="none" w:sz="0" w:space="0" w:color="auto"/>
            <w:bottom w:val="none" w:sz="0" w:space="0" w:color="auto"/>
            <w:right w:val="none" w:sz="0" w:space="0" w:color="auto"/>
          </w:divBdr>
        </w:div>
        <w:div w:id="206072018">
          <w:marLeft w:val="0"/>
          <w:marRight w:val="0"/>
          <w:marTop w:val="0"/>
          <w:marBottom w:val="0"/>
          <w:divBdr>
            <w:top w:val="none" w:sz="0" w:space="0" w:color="auto"/>
            <w:left w:val="none" w:sz="0" w:space="0" w:color="auto"/>
            <w:bottom w:val="none" w:sz="0" w:space="0" w:color="auto"/>
            <w:right w:val="none" w:sz="0" w:space="0" w:color="auto"/>
          </w:divBdr>
        </w:div>
        <w:div w:id="238177103">
          <w:marLeft w:val="0"/>
          <w:marRight w:val="0"/>
          <w:marTop w:val="0"/>
          <w:marBottom w:val="0"/>
          <w:divBdr>
            <w:top w:val="none" w:sz="0" w:space="0" w:color="auto"/>
            <w:left w:val="none" w:sz="0" w:space="0" w:color="auto"/>
            <w:bottom w:val="none" w:sz="0" w:space="0" w:color="auto"/>
            <w:right w:val="none" w:sz="0" w:space="0" w:color="auto"/>
          </w:divBdr>
        </w:div>
        <w:div w:id="282617991">
          <w:marLeft w:val="0"/>
          <w:marRight w:val="0"/>
          <w:marTop w:val="0"/>
          <w:marBottom w:val="0"/>
          <w:divBdr>
            <w:top w:val="none" w:sz="0" w:space="0" w:color="auto"/>
            <w:left w:val="none" w:sz="0" w:space="0" w:color="auto"/>
            <w:bottom w:val="none" w:sz="0" w:space="0" w:color="auto"/>
            <w:right w:val="none" w:sz="0" w:space="0" w:color="auto"/>
          </w:divBdr>
        </w:div>
        <w:div w:id="326248831">
          <w:marLeft w:val="0"/>
          <w:marRight w:val="0"/>
          <w:marTop w:val="0"/>
          <w:marBottom w:val="0"/>
          <w:divBdr>
            <w:top w:val="none" w:sz="0" w:space="0" w:color="auto"/>
            <w:left w:val="none" w:sz="0" w:space="0" w:color="auto"/>
            <w:bottom w:val="none" w:sz="0" w:space="0" w:color="auto"/>
            <w:right w:val="none" w:sz="0" w:space="0" w:color="auto"/>
          </w:divBdr>
        </w:div>
        <w:div w:id="327829677">
          <w:marLeft w:val="0"/>
          <w:marRight w:val="0"/>
          <w:marTop w:val="0"/>
          <w:marBottom w:val="0"/>
          <w:divBdr>
            <w:top w:val="none" w:sz="0" w:space="0" w:color="auto"/>
            <w:left w:val="none" w:sz="0" w:space="0" w:color="auto"/>
            <w:bottom w:val="none" w:sz="0" w:space="0" w:color="auto"/>
            <w:right w:val="none" w:sz="0" w:space="0" w:color="auto"/>
          </w:divBdr>
        </w:div>
        <w:div w:id="336925539">
          <w:marLeft w:val="0"/>
          <w:marRight w:val="0"/>
          <w:marTop w:val="0"/>
          <w:marBottom w:val="0"/>
          <w:divBdr>
            <w:top w:val="none" w:sz="0" w:space="0" w:color="auto"/>
            <w:left w:val="none" w:sz="0" w:space="0" w:color="auto"/>
            <w:bottom w:val="none" w:sz="0" w:space="0" w:color="auto"/>
            <w:right w:val="none" w:sz="0" w:space="0" w:color="auto"/>
          </w:divBdr>
        </w:div>
        <w:div w:id="355935351">
          <w:marLeft w:val="0"/>
          <w:marRight w:val="0"/>
          <w:marTop w:val="0"/>
          <w:marBottom w:val="0"/>
          <w:divBdr>
            <w:top w:val="none" w:sz="0" w:space="0" w:color="auto"/>
            <w:left w:val="none" w:sz="0" w:space="0" w:color="auto"/>
            <w:bottom w:val="none" w:sz="0" w:space="0" w:color="auto"/>
            <w:right w:val="none" w:sz="0" w:space="0" w:color="auto"/>
          </w:divBdr>
        </w:div>
        <w:div w:id="375668075">
          <w:marLeft w:val="0"/>
          <w:marRight w:val="0"/>
          <w:marTop w:val="0"/>
          <w:marBottom w:val="0"/>
          <w:divBdr>
            <w:top w:val="none" w:sz="0" w:space="0" w:color="auto"/>
            <w:left w:val="none" w:sz="0" w:space="0" w:color="auto"/>
            <w:bottom w:val="none" w:sz="0" w:space="0" w:color="auto"/>
            <w:right w:val="none" w:sz="0" w:space="0" w:color="auto"/>
          </w:divBdr>
        </w:div>
        <w:div w:id="438375856">
          <w:marLeft w:val="0"/>
          <w:marRight w:val="0"/>
          <w:marTop w:val="0"/>
          <w:marBottom w:val="0"/>
          <w:divBdr>
            <w:top w:val="none" w:sz="0" w:space="0" w:color="auto"/>
            <w:left w:val="none" w:sz="0" w:space="0" w:color="auto"/>
            <w:bottom w:val="none" w:sz="0" w:space="0" w:color="auto"/>
            <w:right w:val="none" w:sz="0" w:space="0" w:color="auto"/>
          </w:divBdr>
        </w:div>
        <w:div w:id="439569687">
          <w:marLeft w:val="0"/>
          <w:marRight w:val="0"/>
          <w:marTop w:val="0"/>
          <w:marBottom w:val="0"/>
          <w:divBdr>
            <w:top w:val="none" w:sz="0" w:space="0" w:color="auto"/>
            <w:left w:val="none" w:sz="0" w:space="0" w:color="auto"/>
            <w:bottom w:val="none" w:sz="0" w:space="0" w:color="auto"/>
            <w:right w:val="none" w:sz="0" w:space="0" w:color="auto"/>
          </w:divBdr>
        </w:div>
        <w:div w:id="448475315">
          <w:marLeft w:val="0"/>
          <w:marRight w:val="0"/>
          <w:marTop w:val="0"/>
          <w:marBottom w:val="0"/>
          <w:divBdr>
            <w:top w:val="none" w:sz="0" w:space="0" w:color="auto"/>
            <w:left w:val="none" w:sz="0" w:space="0" w:color="auto"/>
            <w:bottom w:val="none" w:sz="0" w:space="0" w:color="auto"/>
            <w:right w:val="none" w:sz="0" w:space="0" w:color="auto"/>
          </w:divBdr>
        </w:div>
        <w:div w:id="473984923">
          <w:marLeft w:val="0"/>
          <w:marRight w:val="0"/>
          <w:marTop w:val="0"/>
          <w:marBottom w:val="0"/>
          <w:divBdr>
            <w:top w:val="none" w:sz="0" w:space="0" w:color="auto"/>
            <w:left w:val="none" w:sz="0" w:space="0" w:color="auto"/>
            <w:bottom w:val="none" w:sz="0" w:space="0" w:color="auto"/>
            <w:right w:val="none" w:sz="0" w:space="0" w:color="auto"/>
          </w:divBdr>
        </w:div>
        <w:div w:id="484203914">
          <w:marLeft w:val="0"/>
          <w:marRight w:val="0"/>
          <w:marTop w:val="0"/>
          <w:marBottom w:val="0"/>
          <w:divBdr>
            <w:top w:val="none" w:sz="0" w:space="0" w:color="auto"/>
            <w:left w:val="none" w:sz="0" w:space="0" w:color="auto"/>
            <w:bottom w:val="none" w:sz="0" w:space="0" w:color="auto"/>
            <w:right w:val="none" w:sz="0" w:space="0" w:color="auto"/>
          </w:divBdr>
        </w:div>
        <w:div w:id="649404675">
          <w:marLeft w:val="0"/>
          <w:marRight w:val="0"/>
          <w:marTop w:val="0"/>
          <w:marBottom w:val="0"/>
          <w:divBdr>
            <w:top w:val="none" w:sz="0" w:space="0" w:color="auto"/>
            <w:left w:val="none" w:sz="0" w:space="0" w:color="auto"/>
            <w:bottom w:val="none" w:sz="0" w:space="0" w:color="auto"/>
            <w:right w:val="none" w:sz="0" w:space="0" w:color="auto"/>
          </w:divBdr>
        </w:div>
        <w:div w:id="729504420">
          <w:marLeft w:val="0"/>
          <w:marRight w:val="0"/>
          <w:marTop w:val="0"/>
          <w:marBottom w:val="0"/>
          <w:divBdr>
            <w:top w:val="none" w:sz="0" w:space="0" w:color="auto"/>
            <w:left w:val="none" w:sz="0" w:space="0" w:color="auto"/>
            <w:bottom w:val="none" w:sz="0" w:space="0" w:color="auto"/>
            <w:right w:val="none" w:sz="0" w:space="0" w:color="auto"/>
          </w:divBdr>
        </w:div>
        <w:div w:id="738291833">
          <w:marLeft w:val="0"/>
          <w:marRight w:val="0"/>
          <w:marTop w:val="0"/>
          <w:marBottom w:val="0"/>
          <w:divBdr>
            <w:top w:val="none" w:sz="0" w:space="0" w:color="auto"/>
            <w:left w:val="none" w:sz="0" w:space="0" w:color="auto"/>
            <w:bottom w:val="none" w:sz="0" w:space="0" w:color="auto"/>
            <w:right w:val="none" w:sz="0" w:space="0" w:color="auto"/>
          </w:divBdr>
        </w:div>
        <w:div w:id="767773759">
          <w:marLeft w:val="0"/>
          <w:marRight w:val="0"/>
          <w:marTop w:val="0"/>
          <w:marBottom w:val="0"/>
          <w:divBdr>
            <w:top w:val="none" w:sz="0" w:space="0" w:color="auto"/>
            <w:left w:val="none" w:sz="0" w:space="0" w:color="auto"/>
            <w:bottom w:val="none" w:sz="0" w:space="0" w:color="auto"/>
            <w:right w:val="none" w:sz="0" w:space="0" w:color="auto"/>
          </w:divBdr>
        </w:div>
        <w:div w:id="791023399">
          <w:marLeft w:val="0"/>
          <w:marRight w:val="0"/>
          <w:marTop w:val="0"/>
          <w:marBottom w:val="0"/>
          <w:divBdr>
            <w:top w:val="none" w:sz="0" w:space="0" w:color="auto"/>
            <w:left w:val="none" w:sz="0" w:space="0" w:color="auto"/>
            <w:bottom w:val="none" w:sz="0" w:space="0" w:color="auto"/>
            <w:right w:val="none" w:sz="0" w:space="0" w:color="auto"/>
          </w:divBdr>
        </w:div>
        <w:div w:id="916672606">
          <w:marLeft w:val="0"/>
          <w:marRight w:val="0"/>
          <w:marTop w:val="0"/>
          <w:marBottom w:val="0"/>
          <w:divBdr>
            <w:top w:val="none" w:sz="0" w:space="0" w:color="auto"/>
            <w:left w:val="none" w:sz="0" w:space="0" w:color="auto"/>
            <w:bottom w:val="none" w:sz="0" w:space="0" w:color="auto"/>
            <w:right w:val="none" w:sz="0" w:space="0" w:color="auto"/>
          </w:divBdr>
        </w:div>
        <w:div w:id="942302382">
          <w:marLeft w:val="0"/>
          <w:marRight w:val="0"/>
          <w:marTop w:val="0"/>
          <w:marBottom w:val="0"/>
          <w:divBdr>
            <w:top w:val="none" w:sz="0" w:space="0" w:color="auto"/>
            <w:left w:val="none" w:sz="0" w:space="0" w:color="auto"/>
            <w:bottom w:val="none" w:sz="0" w:space="0" w:color="auto"/>
            <w:right w:val="none" w:sz="0" w:space="0" w:color="auto"/>
          </w:divBdr>
        </w:div>
        <w:div w:id="952588071">
          <w:marLeft w:val="0"/>
          <w:marRight w:val="0"/>
          <w:marTop w:val="0"/>
          <w:marBottom w:val="0"/>
          <w:divBdr>
            <w:top w:val="none" w:sz="0" w:space="0" w:color="auto"/>
            <w:left w:val="none" w:sz="0" w:space="0" w:color="auto"/>
            <w:bottom w:val="none" w:sz="0" w:space="0" w:color="auto"/>
            <w:right w:val="none" w:sz="0" w:space="0" w:color="auto"/>
          </w:divBdr>
        </w:div>
        <w:div w:id="959727591">
          <w:marLeft w:val="0"/>
          <w:marRight w:val="0"/>
          <w:marTop w:val="0"/>
          <w:marBottom w:val="0"/>
          <w:divBdr>
            <w:top w:val="none" w:sz="0" w:space="0" w:color="auto"/>
            <w:left w:val="none" w:sz="0" w:space="0" w:color="auto"/>
            <w:bottom w:val="none" w:sz="0" w:space="0" w:color="auto"/>
            <w:right w:val="none" w:sz="0" w:space="0" w:color="auto"/>
          </w:divBdr>
        </w:div>
        <w:div w:id="1069229209">
          <w:marLeft w:val="0"/>
          <w:marRight w:val="0"/>
          <w:marTop w:val="0"/>
          <w:marBottom w:val="0"/>
          <w:divBdr>
            <w:top w:val="none" w:sz="0" w:space="0" w:color="auto"/>
            <w:left w:val="none" w:sz="0" w:space="0" w:color="auto"/>
            <w:bottom w:val="none" w:sz="0" w:space="0" w:color="auto"/>
            <w:right w:val="none" w:sz="0" w:space="0" w:color="auto"/>
          </w:divBdr>
        </w:div>
        <w:div w:id="1103653348">
          <w:marLeft w:val="0"/>
          <w:marRight w:val="0"/>
          <w:marTop w:val="0"/>
          <w:marBottom w:val="0"/>
          <w:divBdr>
            <w:top w:val="none" w:sz="0" w:space="0" w:color="auto"/>
            <w:left w:val="none" w:sz="0" w:space="0" w:color="auto"/>
            <w:bottom w:val="none" w:sz="0" w:space="0" w:color="auto"/>
            <w:right w:val="none" w:sz="0" w:space="0" w:color="auto"/>
          </w:divBdr>
        </w:div>
        <w:div w:id="1104492917">
          <w:marLeft w:val="0"/>
          <w:marRight w:val="0"/>
          <w:marTop w:val="0"/>
          <w:marBottom w:val="0"/>
          <w:divBdr>
            <w:top w:val="none" w:sz="0" w:space="0" w:color="auto"/>
            <w:left w:val="none" w:sz="0" w:space="0" w:color="auto"/>
            <w:bottom w:val="none" w:sz="0" w:space="0" w:color="auto"/>
            <w:right w:val="none" w:sz="0" w:space="0" w:color="auto"/>
          </w:divBdr>
        </w:div>
        <w:div w:id="1117485613">
          <w:marLeft w:val="0"/>
          <w:marRight w:val="0"/>
          <w:marTop w:val="0"/>
          <w:marBottom w:val="0"/>
          <w:divBdr>
            <w:top w:val="none" w:sz="0" w:space="0" w:color="auto"/>
            <w:left w:val="none" w:sz="0" w:space="0" w:color="auto"/>
            <w:bottom w:val="none" w:sz="0" w:space="0" w:color="auto"/>
            <w:right w:val="none" w:sz="0" w:space="0" w:color="auto"/>
          </w:divBdr>
        </w:div>
        <w:div w:id="1136727001">
          <w:marLeft w:val="0"/>
          <w:marRight w:val="0"/>
          <w:marTop w:val="0"/>
          <w:marBottom w:val="0"/>
          <w:divBdr>
            <w:top w:val="none" w:sz="0" w:space="0" w:color="auto"/>
            <w:left w:val="none" w:sz="0" w:space="0" w:color="auto"/>
            <w:bottom w:val="none" w:sz="0" w:space="0" w:color="auto"/>
            <w:right w:val="none" w:sz="0" w:space="0" w:color="auto"/>
          </w:divBdr>
        </w:div>
        <w:div w:id="1147667498">
          <w:marLeft w:val="0"/>
          <w:marRight w:val="0"/>
          <w:marTop w:val="0"/>
          <w:marBottom w:val="0"/>
          <w:divBdr>
            <w:top w:val="none" w:sz="0" w:space="0" w:color="auto"/>
            <w:left w:val="none" w:sz="0" w:space="0" w:color="auto"/>
            <w:bottom w:val="none" w:sz="0" w:space="0" w:color="auto"/>
            <w:right w:val="none" w:sz="0" w:space="0" w:color="auto"/>
          </w:divBdr>
        </w:div>
        <w:div w:id="1159925008">
          <w:marLeft w:val="0"/>
          <w:marRight w:val="0"/>
          <w:marTop w:val="0"/>
          <w:marBottom w:val="0"/>
          <w:divBdr>
            <w:top w:val="none" w:sz="0" w:space="0" w:color="auto"/>
            <w:left w:val="none" w:sz="0" w:space="0" w:color="auto"/>
            <w:bottom w:val="none" w:sz="0" w:space="0" w:color="auto"/>
            <w:right w:val="none" w:sz="0" w:space="0" w:color="auto"/>
          </w:divBdr>
        </w:div>
        <w:div w:id="1168012161">
          <w:marLeft w:val="0"/>
          <w:marRight w:val="0"/>
          <w:marTop w:val="0"/>
          <w:marBottom w:val="0"/>
          <w:divBdr>
            <w:top w:val="none" w:sz="0" w:space="0" w:color="auto"/>
            <w:left w:val="none" w:sz="0" w:space="0" w:color="auto"/>
            <w:bottom w:val="none" w:sz="0" w:space="0" w:color="auto"/>
            <w:right w:val="none" w:sz="0" w:space="0" w:color="auto"/>
          </w:divBdr>
        </w:div>
        <w:div w:id="1224675821">
          <w:marLeft w:val="0"/>
          <w:marRight w:val="0"/>
          <w:marTop w:val="0"/>
          <w:marBottom w:val="0"/>
          <w:divBdr>
            <w:top w:val="none" w:sz="0" w:space="0" w:color="auto"/>
            <w:left w:val="none" w:sz="0" w:space="0" w:color="auto"/>
            <w:bottom w:val="none" w:sz="0" w:space="0" w:color="auto"/>
            <w:right w:val="none" w:sz="0" w:space="0" w:color="auto"/>
          </w:divBdr>
        </w:div>
        <w:div w:id="1233274601">
          <w:marLeft w:val="0"/>
          <w:marRight w:val="0"/>
          <w:marTop w:val="0"/>
          <w:marBottom w:val="0"/>
          <w:divBdr>
            <w:top w:val="none" w:sz="0" w:space="0" w:color="auto"/>
            <w:left w:val="none" w:sz="0" w:space="0" w:color="auto"/>
            <w:bottom w:val="none" w:sz="0" w:space="0" w:color="auto"/>
            <w:right w:val="none" w:sz="0" w:space="0" w:color="auto"/>
          </w:divBdr>
        </w:div>
        <w:div w:id="1275790854">
          <w:marLeft w:val="0"/>
          <w:marRight w:val="0"/>
          <w:marTop w:val="0"/>
          <w:marBottom w:val="0"/>
          <w:divBdr>
            <w:top w:val="none" w:sz="0" w:space="0" w:color="auto"/>
            <w:left w:val="none" w:sz="0" w:space="0" w:color="auto"/>
            <w:bottom w:val="none" w:sz="0" w:space="0" w:color="auto"/>
            <w:right w:val="none" w:sz="0" w:space="0" w:color="auto"/>
          </w:divBdr>
        </w:div>
        <w:div w:id="1276643749">
          <w:marLeft w:val="0"/>
          <w:marRight w:val="0"/>
          <w:marTop w:val="0"/>
          <w:marBottom w:val="0"/>
          <w:divBdr>
            <w:top w:val="none" w:sz="0" w:space="0" w:color="auto"/>
            <w:left w:val="none" w:sz="0" w:space="0" w:color="auto"/>
            <w:bottom w:val="none" w:sz="0" w:space="0" w:color="auto"/>
            <w:right w:val="none" w:sz="0" w:space="0" w:color="auto"/>
          </w:divBdr>
        </w:div>
        <w:div w:id="1452550872">
          <w:marLeft w:val="0"/>
          <w:marRight w:val="0"/>
          <w:marTop w:val="0"/>
          <w:marBottom w:val="0"/>
          <w:divBdr>
            <w:top w:val="none" w:sz="0" w:space="0" w:color="auto"/>
            <w:left w:val="none" w:sz="0" w:space="0" w:color="auto"/>
            <w:bottom w:val="none" w:sz="0" w:space="0" w:color="auto"/>
            <w:right w:val="none" w:sz="0" w:space="0" w:color="auto"/>
          </w:divBdr>
        </w:div>
        <w:div w:id="1475678241">
          <w:marLeft w:val="0"/>
          <w:marRight w:val="0"/>
          <w:marTop w:val="0"/>
          <w:marBottom w:val="0"/>
          <w:divBdr>
            <w:top w:val="none" w:sz="0" w:space="0" w:color="auto"/>
            <w:left w:val="none" w:sz="0" w:space="0" w:color="auto"/>
            <w:bottom w:val="none" w:sz="0" w:space="0" w:color="auto"/>
            <w:right w:val="none" w:sz="0" w:space="0" w:color="auto"/>
          </w:divBdr>
        </w:div>
        <w:div w:id="1543590338">
          <w:marLeft w:val="0"/>
          <w:marRight w:val="0"/>
          <w:marTop w:val="0"/>
          <w:marBottom w:val="0"/>
          <w:divBdr>
            <w:top w:val="none" w:sz="0" w:space="0" w:color="auto"/>
            <w:left w:val="none" w:sz="0" w:space="0" w:color="auto"/>
            <w:bottom w:val="none" w:sz="0" w:space="0" w:color="auto"/>
            <w:right w:val="none" w:sz="0" w:space="0" w:color="auto"/>
          </w:divBdr>
        </w:div>
        <w:div w:id="1550872980">
          <w:marLeft w:val="0"/>
          <w:marRight w:val="0"/>
          <w:marTop w:val="0"/>
          <w:marBottom w:val="0"/>
          <w:divBdr>
            <w:top w:val="none" w:sz="0" w:space="0" w:color="auto"/>
            <w:left w:val="none" w:sz="0" w:space="0" w:color="auto"/>
            <w:bottom w:val="none" w:sz="0" w:space="0" w:color="auto"/>
            <w:right w:val="none" w:sz="0" w:space="0" w:color="auto"/>
          </w:divBdr>
        </w:div>
        <w:div w:id="1561669339">
          <w:marLeft w:val="0"/>
          <w:marRight w:val="0"/>
          <w:marTop w:val="0"/>
          <w:marBottom w:val="0"/>
          <w:divBdr>
            <w:top w:val="none" w:sz="0" w:space="0" w:color="auto"/>
            <w:left w:val="none" w:sz="0" w:space="0" w:color="auto"/>
            <w:bottom w:val="none" w:sz="0" w:space="0" w:color="auto"/>
            <w:right w:val="none" w:sz="0" w:space="0" w:color="auto"/>
          </w:divBdr>
        </w:div>
        <w:div w:id="1565874584">
          <w:marLeft w:val="0"/>
          <w:marRight w:val="0"/>
          <w:marTop w:val="0"/>
          <w:marBottom w:val="0"/>
          <w:divBdr>
            <w:top w:val="none" w:sz="0" w:space="0" w:color="auto"/>
            <w:left w:val="none" w:sz="0" w:space="0" w:color="auto"/>
            <w:bottom w:val="none" w:sz="0" w:space="0" w:color="auto"/>
            <w:right w:val="none" w:sz="0" w:space="0" w:color="auto"/>
          </w:divBdr>
        </w:div>
        <w:div w:id="1599369155">
          <w:marLeft w:val="0"/>
          <w:marRight w:val="0"/>
          <w:marTop w:val="0"/>
          <w:marBottom w:val="0"/>
          <w:divBdr>
            <w:top w:val="none" w:sz="0" w:space="0" w:color="auto"/>
            <w:left w:val="none" w:sz="0" w:space="0" w:color="auto"/>
            <w:bottom w:val="none" w:sz="0" w:space="0" w:color="auto"/>
            <w:right w:val="none" w:sz="0" w:space="0" w:color="auto"/>
          </w:divBdr>
        </w:div>
        <w:div w:id="1600681499">
          <w:marLeft w:val="0"/>
          <w:marRight w:val="0"/>
          <w:marTop w:val="0"/>
          <w:marBottom w:val="0"/>
          <w:divBdr>
            <w:top w:val="none" w:sz="0" w:space="0" w:color="auto"/>
            <w:left w:val="none" w:sz="0" w:space="0" w:color="auto"/>
            <w:bottom w:val="none" w:sz="0" w:space="0" w:color="auto"/>
            <w:right w:val="none" w:sz="0" w:space="0" w:color="auto"/>
          </w:divBdr>
        </w:div>
        <w:div w:id="1632132741">
          <w:marLeft w:val="0"/>
          <w:marRight w:val="0"/>
          <w:marTop w:val="0"/>
          <w:marBottom w:val="0"/>
          <w:divBdr>
            <w:top w:val="none" w:sz="0" w:space="0" w:color="auto"/>
            <w:left w:val="none" w:sz="0" w:space="0" w:color="auto"/>
            <w:bottom w:val="none" w:sz="0" w:space="0" w:color="auto"/>
            <w:right w:val="none" w:sz="0" w:space="0" w:color="auto"/>
          </w:divBdr>
        </w:div>
        <w:div w:id="1659646181">
          <w:marLeft w:val="0"/>
          <w:marRight w:val="0"/>
          <w:marTop w:val="0"/>
          <w:marBottom w:val="0"/>
          <w:divBdr>
            <w:top w:val="none" w:sz="0" w:space="0" w:color="auto"/>
            <w:left w:val="none" w:sz="0" w:space="0" w:color="auto"/>
            <w:bottom w:val="none" w:sz="0" w:space="0" w:color="auto"/>
            <w:right w:val="none" w:sz="0" w:space="0" w:color="auto"/>
          </w:divBdr>
        </w:div>
        <w:div w:id="1720788700">
          <w:marLeft w:val="0"/>
          <w:marRight w:val="0"/>
          <w:marTop w:val="0"/>
          <w:marBottom w:val="0"/>
          <w:divBdr>
            <w:top w:val="none" w:sz="0" w:space="0" w:color="auto"/>
            <w:left w:val="none" w:sz="0" w:space="0" w:color="auto"/>
            <w:bottom w:val="none" w:sz="0" w:space="0" w:color="auto"/>
            <w:right w:val="none" w:sz="0" w:space="0" w:color="auto"/>
          </w:divBdr>
        </w:div>
        <w:div w:id="1798377564">
          <w:marLeft w:val="0"/>
          <w:marRight w:val="0"/>
          <w:marTop w:val="0"/>
          <w:marBottom w:val="0"/>
          <w:divBdr>
            <w:top w:val="none" w:sz="0" w:space="0" w:color="auto"/>
            <w:left w:val="none" w:sz="0" w:space="0" w:color="auto"/>
            <w:bottom w:val="none" w:sz="0" w:space="0" w:color="auto"/>
            <w:right w:val="none" w:sz="0" w:space="0" w:color="auto"/>
          </w:divBdr>
        </w:div>
        <w:div w:id="1808863559">
          <w:marLeft w:val="0"/>
          <w:marRight w:val="0"/>
          <w:marTop w:val="0"/>
          <w:marBottom w:val="0"/>
          <w:divBdr>
            <w:top w:val="none" w:sz="0" w:space="0" w:color="auto"/>
            <w:left w:val="none" w:sz="0" w:space="0" w:color="auto"/>
            <w:bottom w:val="none" w:sz="0" w:space="0" w:color="auto"/>
            <w:right w:val="none" w:sz="0" w:space="0" w:color="auto"/>
          </w:divBdr>
        </w:div>
        <w:div w:id="1878347748">
          <w:marLeft w:val="0"/>
          <w:marRight w:val="0"/>
          <w:marTop w:val="0"/>
          <w:marBottom w:val="0"/>
          <w:divBdr>
            <w:top w:val="none" w:sz="0" w:space="0" w:color="auto"/>
            <w:left w:val="none" w:sz="0" w:space="0" w:color="auto"/>
            <w:bottom w:val="none" w:sz="0" w:space="0" w:color="auto"/>
            <w:right w:val="none" w:sz="0" w:space="0" w:color="auto"/>
          </w:divBdr>
        </w:div>
        <w:div w:id="1973556260">
          <w:marLeft w:val="0"/>
          <w:marRight w:val="0"/>
          <w:marTop w:val="0"/>
          <w:marBottom w:val="0"/>
          <w:divBdr>
            <w:top w:val="none" w:sz="0" w:space="0" w:color="auto"/>
            <w:left w:val="none" w:sz="0" w:space="0" w:color="auto"/>
            <w:bottom w:val="none" w:sz="0" w:space="0" w:color="auto"/>
            <w:right w:val="none" w:sz="0" w:space="0" w:color="auto"/>
          </w:divBdr>
        </w:div>
        <w:div w:id="2018800280">
          <w:marLeft w:val="0"/>
          <w:marRight w:val="0"/>
          <w:marTop w:val="0"/>
          <w:marBottom w:val="0"/>
          <w:divBdr>
            <w:top w:val="none" w:sz="0" w:space="0" w:color="auto"/>
            <w:left w:val="none" w:sz="0" w:space="0" w:color="auto"/>
            <w:bottom w:val="none" w:sz="0" w:space="0" w:color="auto"/>
            <w:right w:val="none" w:sz="0" w:space="0" w:color="auto"/>
          </w:divBdr>
        </w:div>
        <w:div w:id="2038114086">
          <w:marLeft w:val="0"/>
          <w:marRight w:val="0"/>
          <w:marTop w:val="0"/>
          <w:marBottom w:val="0"/>
          <w:divBdr>
            <w:top w:val="none" w:sz="0" w:space="0" w:color="auto"/>
            <w:left w:val="none" w:sz="0" w:space="0" w:color="auto"/>
            <w:bottom w:val="none" w:sz="0" w:space="0" w:color="auto"/>
            <w:right w:val="none" w:sz="0" w:space="0" w:color="auto"/>
          </w:divBdr>
        </w:div>
        <w:div w:id="2083524023">
          <w:marLeft w:val="0"/>
          <w:marRight w:val="0"/>
          <w:marTop w:val="0"/>
          <w:marBottom w:val="0"/>
          <w:divBdr>
            <w:top w:val="none" w:sz="0" w:space="0" w:color="auto"/>
            <w:left w:val="none" w:sz="0" w:space="0" w:color="auto"/>
            <w:bottom w:val="none" w:sz="0" w:space="0" w:color="auto"/>
            <w:right w:val="none" w:sz="0" w:space="0" w:color="auto"/>
          </w:divBdr>
        </w:div>
        <w:div w:id="2125728355">
          <w:marLeft w:val="0"/>
          <w:marRight w:val="0"/>
          <w:marTop w:val="0"/>
          <w:marBottom w:val="0"/>
          <w:divBdr>
            <w:top w:val="none" w:sz="0" w:space="0" w:color="auto"/>
            <w:left w:val="none" w:sz="0" w:space="0" w:color="auto"/>
            <w:bottom w:val="none" w:sz="0" w:space="0" w:color="auto"/>
            <w:right w:val="none" w:sz="0" w:space="0" w:color="auto"/>
          </w:divBdr>
        </w:div>
      </w:divsChild>
    </w:div>
    <w:div w:id="813523971">
      <w:bodyDiv w:val="1"/>
      <w:marLeft w:val="0"/>
      <w:marRight w:val="0"/>
      <w:marTop w:val="0"/>
      <w:marBottom w:val="0"/>
      <w:divBdr>
        <w:top w:val="none" w:sz="0" w:space="0" w:color="auto"/>
        <w:left w:val="none" w:sz="0" w:space="0" w:color="auto"/>
        <w:bottom w:val="none" w:sz="0" w:space="0" w:color="auto"/>
        <w:right w:val="none" w:sz="0" w:space="0" w:color="auto"/>
      </w:divBdr>
    </w:div>
    <w:div w:id="814032575">
      <w:bodyDiv w:val="1"/>
      <w:marLeft w:val="0"/>
      <w:marRight w:val="0"/>
      <w:marTop w:val="0"/>
      <w:marBottom w:val="0"/>
      <w:divBdr>
        <w:top w:val="none" w:sz="0" w:space="0" w:color="auto"/>
        <w:left w:val="none" w:sz="0" w:space="0" w:color="auto"/>
        <w:bottom w:val="none" w:sz="0" w:space="0" w:color="auto"/>
        <w:right w:val="none" w:sz="0" w:space="0" w:color="auto"/>
      </w:divBdr>
    </w:div>
    <w:div w:id="814103319">
      <w:bodyDiv w:val="1"/>
      <w:marLeft w:val="0"/>
      <w:marRight w:val="0"/>
      <w:marTop w:val="0"/>
      <w:marBottom w:val="0"/>
      <w:divBdr>
        <w:top w:val="none" w:sz="0" w:space="0" w:color="auto"/>
        <w:left w:val="none" w:sz="0" w:space="0" w:color="auto"/>
        <w:bottom w:val="none" w:sz="0" w:space="0" w:color="auto"/>
        <w:right w:val="none" w:sz="0" w:space="0" w:color="auto"/>
      </w:divBdr>
    </w:div>
    <w:div w:id="814562962">
      <w:bodyDiv w:val="1"/>
      <w:marLeft w:val="0"/>
      <w:marRight w:val="0"/>
      <w:marTop w:val="0"/>
      <w:marBottom w:val="0"/>
      <w:divBdr>
        <w:top w:val="none" w:sz="0" w:space="0" w:color="auto"/>
        <w:left w:val="none" w:sz="0" w:space="0" w:color="auto"/>
        <w:bottom w:val="none" w:sz="0" w:space="0" w:color="auto"/>
        <w:right w:val="none" w:sz="0" w:space="0" w:color="auto"/>
      </w:divBdr>
    </w:div>
    <w:div w:id="814881121">
      <w:bodyDiv w:val="1"/>
      <w:marLeft w:val="0"/>
      <w:marRight w:val="0"/>
      <w:marTop w:val="0"/>
      <w:marBottom w:val="0"/>
      <w:divBdr>
        <w:top w:val="none" w:sz="0" w:space="0" w:color="auto"/>
        <w:left w:val="none" w:sz="0" w:space="0" w:color="auto"/>
        <w:bottom w:val="none" w:sz="0" w:space="0" w:color="auto"/>
        <w:right w:val="none" w:sz="0" w:space="0" w:color="auto"/>
      </w:divBdr>
    </w:div>
    <w:div w:id="818039493">
      <w:bodyDiv w:val="1"/>
      <w:marLeft w:val="0"/>
      <w:marRight w:val="0"/>
      <w:marTop w:val="0"/>
      <w:marBottom w:val="0"/>
      <w:divBdr>
        <w:top w:val="none" w:sz="0" w:space="0" w:color="auto"/>
        <w:left w:val="none" w:sz="0" w:space="0" w:color="auto"/>
        <w:bottom w:val="none" w:sz="0" w:space="0" w:color="auto"/>
        <w:right w:val="none" w:sz="0" w:space="0" w:color="auto"/>
      </w:divBdr>
    </w:div>
    <w:div w:id="819419031">
      <w:bodyDiv w:val="1"/>
      <w:marLeft w:val="0"/>
      <w:marRight w:val="0"/>
      <w:marTop w:val="0"/>
      <w:marBottom w:val="0"/>
      <w:divBdr>
        <w:top w:val="none" w:sz="0" w:space="0" w:color="auto"/>
        <w:left w:val="none" w:sz="0" w:space="0" w:color="auto"/>
        <w:bottom w:val="none" w:sz="0" w:space="0" w:color="auto"/>
        <w:right w:val="none" w:sz="0" w:space="0" w:color="auto"/>
      </w:divBdr>
    </w:div>
    <w:div w:id="819540127">
      <w:bodyDiv w:val="1"/>
      <w:marLeft w:val="0"/>
      <w:marRight w:val="0"/>
      <w:marTop w:val="0"/>
      <w:marBottom w:val="0"/>
      <w:divBdr>
        <w:top w:val="none" w:sz="0" w:space="0" w:color="auto"/>
        <w:left w:val="none" w:sz="0" w:space="0" w:color="auto"/>
        <w:bottom w:val="none" w:sz="0" w:space="0" w:color="auto"/>
        <w:right w:val="none" w:sz="0" w:space="0" w:color="auto"/>
      </w:divBdr>
    </w:div>
    <w:div w:id="819618942">
      <w:bodyDiv w:val="1"/>
      <w:marLeft w:val="0"/>
      <w:marRight w:val="0"/>
      <w:marTop w:val="0"/>
      <w:marBottom w:val="0"/>
      <w:divBdr>
        <w:top w:val="none" w:sz="0" w:space="0" w:color="auto"/>
        <w:left w:val="none" w:sz="0" w:space="0" w:color="auto"/>
        <w:bottom w:val="none" w:sz="0" w:space="0" w:color="auto"/>
        <w:right w:val="none" w:sz="0" w:space="0" w:color="auto"/>
      </w:divBdr>
    </w:div>
    <w:div w:id="820929993">
      <w:bodyDiv w:val="1"/>
      <w:marLeft w:val="0"/>
      <w:marRight w:val="0"/>
      <w:marTop w:val="0"/>
      <w:marBottom w:val="0"/>
      <w:divBdr>
        <w:top w:val="none" w:sz="0" w:space="0" w:color="auto"/>
        <w:left w:val="none" w:sz="0" w:space="0" w:color="auto"/>
        <w:bottom w:val="none" w:sz="0" w:space="0" w:color="auto"/>
        <w:right w:val="none" w:sz="0" w:space="0" w:color="auto"/>
      </w:divBdr>
    </w:div>
    <w:div w:id="820930561">
      <w:bodyDiv w:val="1"/>
      <w:marLeft w:val="0"/>
      <w:marRight w:val="0"/>
      <w:marTop w:val="0"/>
      <w:marBottom w:val="0"/>
      <w:divBdr>
        <w:top w:val="none" w:sz="0" w:space="0" w:color="auto"/>
        <w:left w:val="none" w:sz="0" w:space="0" w:color="auto"/>
        <w:bottom w:val="none" w:sz="0" w:space="0" w:color="auto"/>
        <w:right w:val="none" w:sz="0" w:space="0" w:color="auto"/>
      </w:divBdr>
    </w:div>
    <w:div w:id="820972189">
      <w:bodyDiv w:val="1"/>
      <w:marLeft w:val="0"/>
      <w:marRight w:val="0"/>
      <w:marTop w:val="0"/>
      <w:marBottom w:val="0"/>
      <w:divBdr>
        <w:top w:val="none" w:sz="0" w:space="0" w:color="auto"/>
        <w:left w:val="none" w:sz="0" w:space="0" w:color="auto"/>
        <w:bottom w:val="none" w:sz="0" w:space="0" w:color="auto"/>
        <w:right w:val="none" w:sz="0" w:space="0" w:color="auto"/>
      </w:divBdr>
    </w:div>
    <w:div w:id="821194275">
      <w:bodyDiv w:val="1"/>
      <w:marLeft w:val="0"/>
      <w:marRight w:val="0"/>
      <w:marTop w:val="0"/>
      <w:marBottom w:val="0"/>
      <w:divBdr>
        <w:top w:val="none" w:sz="0" w:space="0" w:color="auto"/>
        <w:left w:val="none" w:sz="0" w:space="0" w:color="auto"/>
        <w:bottom w:val="none" w:sz="0" w:space="0" w:color="auto"/>
        <w:right w:val="none" w:sz="0" w:space="0" w:color="auto"/>
      </w:divBdr>
    </w:div>
    <w:div w:id="821507186">
      <w:bodyDiv w:val="1"/>
      <w:marLeft w:val="0"/>
      <w:marRight w:val="0"/>
      <w:marTop w:val="0"/>
      <w:marBottom w:val="0"/>
      <w:divBdr>
        <w:top w:val="none" w:sz="0" w:space="0" w:color="auto"/>
        <w:left w:val="none" w:sz="0" w:space="0" w:color="auto"/>
        <w:bottom w:val="none" w:sz="0" w:space="0" w:color="auto"/>
        <w:right w:val="none" w:sz="0" w:space="0" w:color="auto"/>
      </w:divBdr>
    </w:div>
    <w:div w:id="821964423">
      <w:bodyDiv w:val="1"/>
      <w:marLeft w:val="0"/>
      <w:marRight w:val="0"/>
      <w:marTop w:val="0"/>
      <w:marBottom w:val="0"/>
      <w:divBdr>
        <w:top w:val="none" w:sz="0" w:space="0" w:color="auto"/>
        <w:left w:val="none" w:sz="0" w:space="0" w:color="auto"/>
        <w:bottom w:val="none" w:sz="0" w:space="0" w:color="auto"/>
        <w:right w:val="none" w:sz="0" w:space="0" w:color="auto"/>
      </w:divBdr>
    </w:div>
    <w:div w:id="823132263">
      <w:bodyDiv w:val="1"/>
      <w:marLeft w:val="0"/>
      <w:marRight w:val="0"/>
      <w:marTop w:val="0"/>
      <w:marBottom w:val="0"/>
      <w:divBdr>
        <w:top w:val="none" w:sz="0" w:space="0" w:color="auto"/>
        <w:left w:val="none" w:sz="0" w:space="0" w:color="auto"/>
        <w:bottom w:val="none" w:sz="0" w:space="0" w:color="auto"/>
        <w:right w:val="none" w:sz="0" w:space="0" w:color="auto"/>
      </w:divBdr>
    </w:div>
    <w:div w:id="824204145">
      <w:bodyDiv w:val="1"/>
      <w:marLeft w:val="0"/>
      <w:marRight w:val="0"/>
      <w:marTop w:val="0"/>
      <w:marBottom w:val="0"/>
      <w:divBdr>
        <w:top w:val="none" w:sz="0" w:space="0" w:color="auto"/>
        <w:left w:val="none" w:sz="0" w:space="0" w:color="auto"/>
        <w:bottom w:val="none" w:sz="0" w:space="0" w:color="auto"/>
        <w:right w:val="none" w:sz="0" w:space="0" w:color="auto"/>
      </w:divBdr>
    </w:div>
    <w:div w:id="824590438">
      <w:bodyDiv w:val="1"/>
      <w:marLeft w:val="0"/>
      <w:marRight w:val="0"/>
      <w:marTop w:val="0"/>
      <w:marBottom w:val="0"/>
      <w:divBdr>
        <w:top w:val="none" w:sz="0" w:space="0" w:color="auto"/>
        <w:left w:val="none" w:sz="0" w:space="0" w:color="auto"/>
        <w:bottom w:val="none" w:sz="0" w:space="0" w:color="auto"/>
        <w:right w:val="none" w:sz="0" w:space="0" w:color="auto"/>
      </w:divBdr>
    </w:div>
    <w:div w:id="826559474">
      <w:bodyDiv w:val="1"/>
      <w:marLeft w:val="0"/>
      <w:marRight w:val="0"/>
      <w:marTop w:val="0"/>
      <w:marBottom w:val="0"/>
      <w:divBdr>
        <w:top w:val="none" w:sz="0" w:space="0" w:color="auto"/>
        <w:left w:val="none" w:sz="0" w:space="0" w:color="auto"/>
        <w:bottom w:val="none" w:sz="0" w:space="0" w:color="auto"/>
        <w:right w:val="none" w:sz="0" w:space="0" w:color="auto"/>
      </w:divBdr>
    </w:div>
    <w:div w:id="826897433">
      <w:bodyDiv w:val="1"/>
      <w:marLeft w:val="0"/>
      <w:marRight w:val="0"/>
      <w:marTop w:val="0"/>
      <w:marBottom w:val="0"/>
      <w:divBdr>
        <w:top w:val="none" w:sz="0" w:space="0" w:color="auto"/>
        <w:left w:val="none" w:sz="0" w:space="0" w:color="auto"/>
        <w:bottom w:val="none" w:sz="0" w:space="0" w:color="auto"/>
        <w:right w:val="none" w:sz="0" w:space="0" w:color="auto"/>
      </w:divBdr>
    </w:div>
    <w:div w:id="827135932">
      <w:bodyDiv w:val="1"/>
      <w:marLeft w:val="0"/>
      <w:marRight w:val="0"/>
      <w:marTop w:val="0"/>
      <w:marBottom w:val="0"/>
      <w:divBdr>
        <w:top w:val="none" w:sz="0" w:space="0" w:color="auto"/>
        <w:left w:val="none" w:sz="0" w:space="0" w:color="auto"/>
        <w:bottom w:val="none" w:sz="0" w:space="0" w:color="auto"/>
        <w:right w:val="none" w:sz="0" w:space="0" w:color="auto"/>
      </w:divBdr>
    </w:div>
    <w:div w:id="828324971">
      <w:bodyDiv w:val="1"/>
      <w:marLeft w:val="0"/>
      <w:marRight w:val="0"/>
      <w:marTop w:val="0"/>
      <w:marBottom w:val="0"/>
      <w:divBdr>
        <w:top w:val="none" w:sz="0" w:space="0" w:color="auto"/>
        <w:left w:val="none" w:sz="0" w:space="0" w:color="auto"/>
        <w:bottom w:val="none" w:sz="0" w:space="0" w:color="auto"/>
        <w:right w:val="none" w:sz="0" w:space="0" w:color="auto"/>
      </w:divBdr>
    </w:div>
    <w:div w:id="828715276">
      <w:bodyDiv w:val="1"/>
      <w:marLeft w:val="0"/>
      <w:marRight w:val="0"/>
      <w:marTop w:val="0"/>
      <w:marBottom w:val="0"/>
      <w:divBdr>
        <w:top w:val="none" w:sz="0" w:space="0" w:color="auto"/>
        <w:left w:val="none" w:sz="0" w:space="0" w:color="auto"/>
        <w:bottom w:val="none" w:sz="0" w:space="0" w:color="auto"/>
        <w:right w:val="none" w:sz="0" w:space="0" w:color="auto"/>
      </w:divBdr>
    </w:div>
    <w:div w:id="829637364">
      <w:bodyDiv w:val="1"/>
      <w:marLeft w:val="0"/>
      <w:marRight w:val="0"/>
      <w:marTop w:val="0"/>
      <w:marBottom w:val="0"/>
      <w:divBdr>
        <w:top w:val="none" w:sz="0" w:space="0" w:color="auto"/>
        <w:left w:val="none" w:sz="0" w:space="0" w:color="auto"/>
        <w:bottom w:val="none" w:sz="0" w:space="0" w:color="auto"/>
        <w:right w:val="none" w:sz="0" w:space="0" w:color="auto"/>
      </w:divBdr>
    </w:div>
    <w:div w:id="830416215">
      <w:bodyDiv w:val="1"/>
      <w:marLeft w:val="0"/>
      <w:marRight w:val="0"/>
      <w:marTop w:val="0"/>
      <w:marBottom w:val="0"/>
      <w:divBdr>
        <w:top w:val="none" w:sz="0" w:space="0" w:color="auto"/>
        <w:left w:val="none" w:sz="0" w:space="0" w:color="auto"/>
        <w:bottom w:val="none" w:sz="0" w:space="0" w:color="auto"/>
        <w:right w:val="none" w:sz="0" w:space="0" w:color="auto"/>
      </w:divBdr>
    </w:div>
    <w:div w:id="830875510">
      <w:bodyDiv w:val="1"/>
      <w:marLeft w:val="0"/>
      <w:marRight w:val="0"/>
      <w:marTop w:val="0"/>
      <w:marBottom w:val="0"/>
      <w:divBdr>
        <w:top w:val="none" w:sz="0" w:space="0" w:color="auto"/>
        <w:left w:val="none" w:sz="0" w:space="0" w:color="auto"/>
        <w:bottom w:val="none" w:sz="0" w:space="0" w:color="auto"/>
        <w:right w:val="none" w:sz="0" w:space="0" w:color="auto"/>
      </w:divBdr>
    </w:div>
    <w:div w:id="831137334">
      <w:bodyDiv w:val="1"/>
      <w:marLeft w:val="0"/>
      <w:marRight w:val="0"/>
      <w:marTop w:val="0"/>
      <w:marBottom w:val="0"/>
      <w:divBdr>
        <w:top w:val="none" w:sz="0" w:space="0" w:color="auto"/>
        <w:left w:val="none" w:sz="0" w:space="0" w:color="auto"/>
        <w:bottom w:val="none" w:sz="0" w:space="0" w:color="auto"/>
        <w:right w:val="none" w:sz="0" w:space="0" w:color="auto"/>
      </w:divBdr>
    </w:div>
    <w:div w:id="832915011">
      <w:bodyDiv w:val="1"/>
      <w:marLeft w:val="0"/>
      <w:marRight w:val="0"/>
      <w:marTop w:val="0"/>
      <w:marBottom w:val="0"/>
      <w:divBdr>
        <w:top w:val="none" w:sz="0" w:space="0" w:color="auto"/>
        <w:left w:val="none" w:sz="0" w:space="0" w:color="auto"/>
        <w:bottom w:val="none" w:sz="0" w:space="0" w:color="auto"/>
        <w:right w:val="none" w:sz="0" w:space="0" w:color="auto"/>
      </w:divBdr>
    </w:div>
    <w:div w:id="832916275">
      <w:bodyDiv w:val="1"/>
      <w:marLeft w:val="0"/>
      <w:marRight w:val="0"/>
      <w:marTop w:val="0"/>
      <w:marBottom w:val="0"/>
      <w:divBdr>
        <w:top w:val="none" w:sz="0" w:space="0" w:color="auto"/>
        <w:left w:val="none" w:sz="0" w:space="0" w:color="auto"/>
        <w:bottom w:val="none" w:sz="0" w:space="0" w:color="auto"/>
        <w:right w:val="none" w:sz="0" w:space="0" w:color="auto"/>
      </w:divBdr>
    </w:div>
    <w:div w:id="832919172">
      <w:bodyDiv w:val="1"/>
      <w:marLeft w:val="0"/>
      <w:marRight w:val="0"/>
      <w:marTop w:val="0"/>
      <w:marBottom w:val="0"/>
      <w:divBdr>
        <w:top w:val="none" w:sz="0" w:space="0" w:color="auto"/>
        <w:left w:val="none" w:sz="0" w:space="0" w:color="auto"/>
        <w:bottom w:val="none" w:sz="0" w:space="0" w:color="auto"/>
        <w:right w:val="none" w:sz="0" w:space="0" w:color="auto"/>
      </w:divBdr>
    </w:div>
    <w:div w:id="832986068">
      <w:bodyDiv w:val="1"/>
      <w:marLeft w:val="0"/>
      <w:marRight w:val="0"/>
      <w:marTop w:val="0"/>
      <w:marBottom w:val="0"/>
      <w:divBdr>
        <w:top w:val="none" w:sz="0" w:space="0" w:color="auto"/>
        <w:left w:val="none" w:sz="0" w:space="0" w:color="auto"/>
        <w:bottom w:val="none" w:sz="0" w:space="0" w:color="auto"/>
        <w:right w:val="none" w:sz="0" w:space="0" w:color="auto"/>
      </w:divBdr>
    </w:div>
    <w:div w:id="833028784">
      <w:bodyDiv w:val="1"/>
      <w:marLeft w:val="0"/>
      <w:marRight w:val="0"/>
      <w:marTop w:val="0"/>
      <w:marBottom w:val="0"/>
      <w:divBdr>
        <w:top w:val="none" w:sz="0" w:space="0" w:color="auto"/>
        <w:left w:val="none" w:sz="0" w:space="0" w:color="auto"/>
        <w:bottom w:val="none" w:sz="0" w:space="0" w:color="auto"/>
        <w:right w:val="none" w:sz="0" w:space="0" w:color="auto"/>
      </w:divBdr>
    </w:div>
    <w:div w:id="833423248">
      <w:bodyDiv w:val="1"/>
      <w:marLeft w:val="0"/>
      <w:marRight w:val="0"/>
      <w:marTop w:val="0"/>
      <w:marBottom w:val="0"/>
      <w:divBdr>
        <w:top w:val="none" w:sz="0" w:space="0" w:color="auto"/>
        <w:left w:val="none" w:sz="0" w:space="0" w:color="auto"/>
        <w:bottom w:val="none" w:sz="0" w:space="0" w:color="auto"/>
        <w:right w:val="none" w:sz="0" w:space="0" w:color="auto"/>
      </w:divBdr>
    </w:div>
    <w:div w:id="833955661">
      <w:bodyDiv w:val="1"/>
      <w:marLeft w:val="0"/>
      <w:marRight w:val="0"/>
      <w:marTop w:val="0"/>
      <w:marBottom w:val="0"/>
      <w:divBdr>
        <w:top w:val="none" w:sz="0" w:space="0" w:color="auto"/>
        <w:left w:val="none" w:sz="0" w:space="0" w:color="auto"/>
        <w:bottom w:val="none" w:sz="0" w:space="0" w:color="auto"/>
        <w:right w:val="none" w:sz="0" w:space="0" w:color="auto"/>
      </w:divBdr>
    </w:div>
    <w:div w:id="834492287">
      <w:bodyDiv w:val="1"/>
      <w:marLeft w:val="0"/>
      <w:marRight w:val="0"/>
      <w:marTop w:val="0"/>
      <w:marBottom w:val="0"/>
      <w:divBdr>
        <w:top w:val="none" w:sz="0" w:space="0" w:color="auto"/>
        <w:left w:val="none" w:sz="0" w:space="0" w:color="auto"/>
        <w:bottom w:val="none" w:sz="0" w:space="0" w:color="auto"/>
        <w:right w:val="none" w:sz="0" w:space="0" w:color="auto"/>
      </w:divBdr>
    </w:div>
    <w:div w:id="838234196">
      <w:bodyDiv w:val="1"/>
      <w:marLeft w:val="0"/>
      <w:marRight w:val="0"/>
      <w:marTop w:val="0"/>
      <w:marBottom w:val="0"/>
      <w:divBdr>
        <w:top w:val="none" w:sz="0" w:space="0" w:color="auto"/>
        <w:left w:val="none" w:sz="0" w:space="0" w:color="auto"/>
        <w:bottom w:val="none" w:sz="0" w:space="0" w:color="auto"/>
        <w:right w:val="none" w:sz="0" w:space="0" w:color="auto"/>
      </w:divBdr>
    </w:div>
    <w:div w:id="838735308">
      <w:bodyDiv w:val="1"/>
      <w:marLeft w:val="0"/>
      <w:marRight w:val="0"/>
      <w:marTop w:val="0"/>
      <w:marBottom w:val="0"/>
      <w:divBdr>
        <w:top w:val="none" w:sz="0" w:space="0" w:color="auto"/>
        <w:left w:val="none" w:sz="0" w:space="0" w:color="auto"/>
        <w:bottom w:val="none" w:sz="0" w:space="0" w:color="auto"/>
        <w:right w:val="none" w:sz="0" w:space="0" w:color="auto"/>
      </w:divBdr>
    </w:div>
    <w:div w:id="839079227">
      <w:bodyDiv w:val="1"/>
      <w:marLeft w:val="0"/>
      <w:marRight w:val="0"/>
      <w:marTop w:val="0"/>
      <w:marBottom w:val="0"/>
      <w:divBdr>
        <w:top w:val="none" w:sz="0" w:space="0" w:color="auto"/>
        <w:left w:val="none" w:sz="0" w:space="0" w:color="auto"/>
        <w:bottom w:val="none" w:sz="0" w:space="0" w:color="auto"/>
        <w:right w:val="none" w:sz="0" w:space="0" w:color="auto"/>
      </w:divBdr>
    </w:div>
    <w:div w:id="840972796">
      <w:bodyDiv w:val="1"/>
      <w:marLeft w:val="0"/>
      <w:marRight w:val="0"/>
      <w:marTop w:val="0"/>
      <w:marBottom w:val="0"/>
      <w:divBdr>
        <w:top w:val="none" w:sz="0" w:space="0" w:color="auto"/>
        <w:left w:val="none" w:sz="0" w:space="0" w:color="auto"/>
        <w:bottom w:val="none" w:sz="0" w:space="0" w:color="auto"/>
        <w:right w:val="none" w:sz="0" w:space="0" w:color="auto"/>
      </w:divBdr>
    </w:div>
    <w:div w:id="842555040">
      <w:bodyDiv w:val="1"/>
      <w:marLeft w:val="0"/>
      <w:marRight w:val="0"/>
      <w:marTop w:val="0"/>
      <w:marBottom w:val="0"/>
      <w:divBdr>
        <w:top w:val="none" w:sz="0" w:space="0" w:color="auto"/>
        <w:left w:val="none" w:sz="0" w:space="0" w:color="auto"/>
        <w:bottom w:val="none" w:sz="0" w:space="0" w:color="auto"/>
        <w:right w:val="none" w:sz="0" w:space="0" w:color="auto"/>
      </w:divBdr>
    </w:div>
    <w:div w:id="842596417">
      <w:bodyDiv w:val="1"/>
      <w:marLeft w:val="0"/>
      <w:marRight w:val="0"/>
      <w:marTop w:val="0"/>
      <w:marBottom w:val="0"/>
      <w:divBdr>
        <w:top w:val="none" w:sz="0" w:space="0" w:color="auto"/>
        <w:left w:val="none" w:sz="0" w:space="0" w:color="auto"/>
        <w:bottom w:val="none" w:sz="0" w:space="0" w:color="auto"/>
        <w:right w:val="none" w:sz="0" w:space="0" w:color="auto"/>
      </w:divBdr>
    </w:div>
    <w:div w:id="842624042">
      <w:bodyDiv w:val="1"/>
      <w:marLeft w:val="0"/>
      <w:marRight w:val="0"/>
      <w:marTop w:val="0"/>
      <w:marBottom w:val="0"/>
      <w:divBdr>
        <w:top w:val="none" w:sz="0" w:space="0" w:color="auto"/>
        <w:left w:val="none" w:sz="0" w:space="0" w:color="auto"/>
        <w:bottom w:val="none" w:sz="0" w:space="0" w:color="auto"/>
        <w:right w:val="none" w:sz="0" w:space="0" w:color="auto"/>
      </w:divBdr>
    </w:div>
    <w:div w:id="842626074">
      <w:bodyDiv w:val="1"/>
      <w:marLeft w:val="0"/>
      <w:marRight w:val="0"/>
      <w:marTop w:val="0"/>
      <w:marBottom w:val="0"/>
      <w:divBdr>
        <w:top w:val="none" w:sz="0" w:space="0" w:color="auto"/>
        <w:left w:val="none" w:sz="0" w:space="0" w:color="auto"/>
        <w:bottom w:val="none" w:sz="0" w:space="0" w:color="auto"/>
        <w:right w:val="none" w:sz="0" w:space="0" w:color="auto"/>
      </w:divBdr>
    </w:div>
    <w:div w:id="843780838">
      <w:bodyDiv w:val="1"/>
      <w:marLeft w:val="0"/>
      <w:marRight w:val="0"/>
      <w:marTop w:val="0"/>
      <w:marBottom w:val="0"/>
      <w:divBdr>
        <w:top w:val="none" w:sz="0" w:space="0" w:color="auto"/>
        <w:left w:val="none" w:sz="0" w:space="0" w:color="auto"/>
        <w:bottom w:val="none" w:sz="0" w:space="0" w:color="auto"/>
        <w:right w:val="none" w:sz="0" w:space="0" w:color="auto"/>
      </w:divBdr>
    </w:div>
    <w:div w:id="844709379">
      <w:bodyDiv w:val="1"/>
      <w:marLeft w:val="0"/>
      <w:marRight w:val="0"/>
      <w:marTop w:val="0"/>
      <w:marBottom w:val="0"/>
      <w:divBdr>
        <w:top w:val="none" w:sz="0" w:space="0" w:color="auto"/>
        <w:left w:val="none" w:sz="0" w:space="0" w:color="auto"/>
        <w:bottom w:val="none" w:sz="0" w:space="0" w:color="auto"/>
        <w:right w:val="none" w:sz="0" w:space="0" w:color="auto"/>
      </w:divBdr>
    </w:div>
    <w:div w:id="844905812">
      <w:bodyDiv w:val="1"/>
      <w:marLeft w:val="0"/>
      <w:marRight w:val="0"/>
      <w:marTop w:val="0"/>
      <w:marBottom w:val="0"/>
      <w:divBdr>
        <w:top w:val="none" w:sz="0" w:space="0" w:color="auto"/>
        <w:left w:val="none" w:sz="0" w:space="0" w:color="auto"/>
        <w:bottom w:val="none" w:sz="0" w:space="0" w:color="auto"/>
        <w:right w:val="none" w:sz="0" w:space="0" w:color="auto"/>
      </w:divBdr>
    </w:div>
    <w:div w:id="845444311">
      <w:bodyDiv w:val="1"/>
      <w:marLeft w:val="0"/>
      <w:marRight w:val="0"/>
      <w:marTop w:val="0"/>
      <w:marBottom w:val="0"/>
      <w:divBdr>
        <w:top w:val="none" w:sz="0" w:space="0" w:color="auto"/>
        <w:left w:val="none" w:sz="0" w:space="0" w:color="auto"/>
        <w:bottom w:val="none" w:sz="0" w:space="0" w:color="auto"/>
        <w:right w:val="none" w:sz="0" w:space="0" w:color="auto"/>
      </w:divBdr>
    </w:div>
    <w:div w:id="845948993">
      <w:bodyDiv w:val="1"/>
      <w:marLeft w:val="0"/>
      <w:marRight w:val="0"/>
      <w:marTop w:val="0"/>
      <w:marBottom w:val="0"/>
      <w:divBdr>
        <w:top w:val="none" w:sz="0" w:space="0" w:color="auto"/>
        <w:left w:val="none" w:sz="0" w:space="0" w:color="auto"/>
        <w:bottom w:val="none" w:sz="0" w:space="0" w:color="auto"/>
        <w:right w:val="none" w:sz="0" w:space="0" w:color="auto"/>
      </w:divBdr>
    </w:div>
    <w:div w:id="846020617">
      <w:bodyDiv w:val="1"/>
      <w:marLeft w:val="0"/>
      <w:marRight w:val="0"/>
      <w:marTop w:val="0"/>
      <w:marBottom w:val="0"/>
      <w:divBdr>
        <w:top w:val="none" w:sz="0" w:space="0" w:color="auto"/>
        <w:left w:val="none" w:sz="0" w:space="0" w:color="auto"/>
        <w:bottom w:val="none" w:sz="0" w:space="0" w:color="auto"/>
        <w:right w:val="none" w:sz="0" w:space="0" w:color="auto"/>
      </w:divBdr>
    </w:div>
    <w:div w:id="846409197">
      <w:bodyDiv w:val="1"/>
      <w:marLeft w:val="0"/>
      <w:marRight w:val="0"/>
      <w:marTop w:val="0"/>
      <w:marBottom w:val="0"/>
      <w:divBdr>
        <w:top w:val="none" w:sz="0" w:space="0" w:color="auto"/>
        <w:left w:val="none" w:sz="0" w:space="0" w:color="auto"/>
        <w:bottom w:val="none" w:sz="0" w:space="0" w:color="auto"/>
        <w:right w:val="none" w:sz="0" w:space="0" w:color="auto"/>
      </w:divBdr>
    </w:div>
    <w:div w:id="846478333">
      <w:bodyDiv w:val="1"/>
      <w:marLeft w:val="0"/>
      <w:marRight w:val="0"/>
      <w:marTop w:val="0"/>
      <w:marBottom w:val="0"/>
      <w:divBdr>
        <w:top w:val="none" w:sz="0" w:space="0" w:color="auto"/>
        <w:left w:val="none" w:sz="0" w:space="0" w:color="auto"/>
        <w:bottom w:val="none" w:sz="0" w:space="0" w:color="auto"/>
        <w:right w:val="none" w:sz="0" w:space="0" w:color="auto"/>
      </w:divBdr>
    </w:div>
    <w:div w:id="846940631">
      <w:bodyDiv w:val="1"/>
      <w:marLeft w:val="0"/>
      <w:marRight w:val="0"/>
      <w:marTop w:val="0"/>
      <w:marBottom w:val="0"/>
      <w:divBdr>
        <w:top w:val="none" w:sz="0" w:space="0" w:color="auto"/>
        <w:left w:val="none" w:sz="0" w:space="0" w:color="auto"/>
        <w:bottom w:val="none" w:sz="0" w:space="0" w:color="auto"/>
        <w:right w:val="none" w:sz="0" w:space="0" w:color="auto"/>
      </w:divBdr>
    </w:div>
    <w:div w:id="848064383">
      <w:bodyDiv w:val="1"/>
      <w:marLeft w:val="0"/>
      <w:marRight w:val="0"/>
      <w:marTop w:val="0"/>
      <w:marBottom w:val="0"/>
      <w:divBdr>
        <w:top w:val="none" w:sz="0" w:space="0" w:color="auto"/>
        <w:left w:val="none" w:sz="0" w:space="0" w:color="auto"/>
        <w:bottom w:val="none" w:sz="0" w:space="0" w:color="auto"/>
        <w:right w:val="none" w:sz="0" w:space="0" w:color="auto"/>
      </w:divBdr>
    </w:div>
    <w:div w:id="848327421">
      <w:bodyDiv w:val="1"/>
      <w:marLeft w:val="0"/>
      <w:marRight w:val="0"/>
      <w:marTop w:val="0"/>
      <w:marBottom w:val="0"/>
      <w:divBdr>
        <w:top w:val="none" w:sz="0" w:space="0" w:color="auto"/>
        <w:left w:val="none" w:sz="0" w:space="0" w:color="auto"/>
        <w:bottom w:val="none" w:sz="0" w:space="0" w:color="auto"/>
        <w:right w:val="none" w:sz="0" w:space="0" w:color="auto"/>
      </w:divBdr>
    </w:div>
    <w:div w:id="848375411">
      <w:bodyDiv w:val="1"/>
      <w:marLeft w:val="0"/>
      <w:marRight w:val="0"/>
      <w:marTop w:val="0"/>
      <w:marBottom w:val="0"/>
      <w:divBdr>
        <w:top w:val="none" w:sz="0" w:space="0" w:color="auto"/>
        <w:left w:val="none" w:sz="0" w:space="0" w:color="auto"/>
        <w:bottom w:val="none" w:sz="0" w:space="0" w:color="auto"/>
        <w:right w:val="none" w:sz="0" w:space="0" w:color="auto"/>
      </w:divBdr>
    </w:div>
    <w:div w:id="848830516">
      <w:bodyDiv w:val="1"/>
      <w:marLeft w:val="0"/>
      <w:marRight w:val="0"/>
      <w:marTop w:val="0"/>
      <w:marBottom w:val="0"/>
      <w:divBdr>
        <w:top w:val="none" w:sz="0" w:space="0" w:color="auto"/>
        <w:left w:val="none" w:sz="0" w:space="0" w:color="auto"/>
        <w:bottom w:val="none" w:sz="0" w:space="0" w:color="auto"/>
        <w:right w:val="none" w:sz="0" w:space="0" w:color="auto"/>
      </w:divBdr>
    </w:div>
    <w:div w:id="850609396">
      <w:bodyDiv w:val="1"/>
      <w:marLeft w:val="0"/>
      <w:marRight w:val="0"/>
      <w:marTop w:val="0"/>
      <w:marBottom w:val="0"/>
      <w:divBdr>
        <w:top w:val="none" w:sz="0" w:space="0" w:color="auto"/>
        <w:left w:val="none" w:sz="0" w:space="0" w:color="auto"/>
        <w:bottom w:val="none" w:sz="0" w:space="0" w:color="auto"/>
        <w:right w:val="none" w:sz="0" w:space="0" w:color="auto"/>
      </w:divBdr>
    </w:div>
    <w:div w:id="851650936">
      <w:bodyDiv w:val="1"/>
      <w:marLeft w:val="0"/>
      <w:marRight w:val="0"/>
      <w:marTop w:val="0"/>
      <w:marBottom w:val="0"/>
      <w:divBdr>
        <w:top w:val="none" w:sz="0" w:space="0" w:color="auto"/>
        <w:left w:val="none" w:sz="0" w:space="0" w:color="auto"/>
        <w:bottom w:val="none" w:sz="0" w:space="0" w:color="auto"/>
        <w:right w:val="none" w:sz="0" w:space="0" w:color="auto"/>
      </w:divBdr>
    </w:div>
    <w:div w:id="852650162">
      <w:bodyDiv w:val="1"/>
      <w:marLeft w:val="0"/>
      <w:marRight w:val="0"/>
      <w:marTop w:val="0"/>
      <w:marBottom w:val="0"/>
      <w:divBdr>
        <w:top w:val="none" w:sz="0" w:space="0" w:color="auto"/>
        <w:left w:val="none" w:sz="0" w:space="0" w:color="auto"/>
        <w:bottom w:val="none" w:sz="0" w:space="0" w:color="auto"/>
        <w:right w:val="none" w:sz="0" w:space="0" w:color="auto"/>
      </w:divBdr>
    </w:div>
    <w:div w:id="852762109">
      <w:bodyDiv w:val="1"/>
      <w:marLeft w:val="0"/>
      <w:marRight w:val="0"/>
      <w:marTop w:val="0"/>
      <w:marBottom w:val="0"/>
      <w:divBdr>
        <w:top w:val="none" w:sz="0" w:space="0" w:color="auto"/>
        <w:left w:val="none" w:sz="0" w:space="0" w:color="auto"/>
        <w:bottom w:val="none" w:sz="0" w:space="0" w:color="auto"/>
        <w:right w:val="none" w:sz="0" w:space="0" w:color="auto"/>
      </w:divBdr>
    </w:div>
    <w:div w:id="854811549">
      <w:bodyDiv w:val="1"/>
      <w:marLeft w:val="0"/>
      <w:marRight w:val="0"/>
      <w:marTop w:val="0"/>
      <w:marBottom w:val="0"/>
      <w:divBdr>
        <w:top w:val="none" w:sz="0" w:space="0" w:color="auto"/>
        <w:left w:val="none" w:sz="0" w:space="0" w:color="auto"/>
        <w:bottom w:val="none" w:sz="0" w:space="0" w:color="auto"/>
        <w:right w:val="none" w:sz="0" w:space="0" w:color="auto"/>
      </w:divBdr>
    </w:div>
    <w:div w:id="855076328">
      <w:bodyDiv w:val="1"/>
      <w:marLeft w:val="0"/>
      <w:marRight w:val="0"/>
      <w:marTop w:val="0"/>
      <w:marBottom w:val="0"/>
      <w:divBdr>
        <w:top w:val="none" w:sz="0" w:space="0" w:color="auto"/>
        <w:left w:val="none" w:sz="0" w:space="0" w:color="auto"/>
        <w:bottom w:val="none" w:sz="0" w:space="0" w:color="auto"/>
        <w:right w:val="none" w:sz="0" w:space="0" w:color="auto"/>
      </w:divBdr>
    </w:div>
    <w:div w:id="855382174">
      <w:bodyDiv w:val="1"/>
      <w:marLeft w:val="0"/>
      <w:marRight w:val="0"/>
      <w:marTop w:val="0"/>
      <w:marBottom w:val="0"/>
      <w:divBdr>
        <w:top w:val="none" w:sz="0" w:space="0" w:color="auto"/>
        <w:left w:val="none" w:sz="0" w:space="0" w:color="auto"/>
        <w:bottom w:val="none" w:sz="0" w:space="0" w:color="auto"/>
        <w:right w:val="none" w:sz="0" w:space="0" w:color="auto"/>
      </w:divBdr>
    </w:div>
    <w:div w:id="856847381">
      <w:bodyDiv w:val="1"/>
      <w:marLeft w:val="0"/>
      <w:marRight w:val="0"/>
      <w:marTop w:val="0"/>
      <w:marBottom w:val="0"/>
      <w:divBdr>
        <w:top w:val="none" w:sz="0" w:space="0" w:color="auto"/>
        <w:left w:val="none" w:sz="0" w:space="0" w:color="auto"/>
        <w:bottom w:val="none" w:sz="0" w:space="0" w:color="auto"/>
        <w:right w:val="none" w:sz="0" w:space="0" w:color="auto"/>
      </w:divBdr>
    </w:div>
    <w:div w:id="859053784">
      <w:bodyDiv w:val="1"/>
      <w:marLeft w:val="0"/>
      <w:marRight w:val="0"/>
      <w:marTop w:val="0"/>
      <w:marBottom w:val="0"/>
      <w:divBdr>
        <w:top w:val="none" w:sz="0" w:space="0" w:color="auto"/>
        <w:left w:val="none" w:sz="0" w:space="0" w:color="auto"/>
        <w:bottom w:val="none" w:sz="0" w:space="0" w:color="auto"/>
        <w:right w:val="none" w:sz="0" w:space="0" w:color="auto"/>
      </w:divBdr>
    </w:div>
    <w:div w:id="859859220">
      <w:bodyDiv w:val="1"/>
      <w:marLeft w:val="0"/>
      <w:marRight w:val="0"/>
      <w:marTop w:val="0"/>
      <w:marBottom w:val="0"/>
      <w:divBdr>
        <w:top w:val="none" w:sz="0" w:space="0" w:color="auto"/>
        <w:left w:val="none" w:sz="0" w:space="0" w:color="auto"/>
        <w:bottom w:val="none" w:sz="0" w:space="0" w:color="auto"/>
        <w:right w:val="none" w:sz="0" w:space="0" w:color="auto"/>
      </w:divBdr>
    </w:div>
    <w:div w:id="860164940">
      <w:bodyDiv w:val="1"/>
      <w:marLeft w:val="0"/>
      <w:marRight w:val="0"/>
      <w:marTop w:val="0"/>
      <w:marBottom w:val="0"/>
      <w:divBdr>
        <w:top w:val="none" w:sz="0" w:space="0" w:color="auto"/>
        <w:left w:val="none" w:sz="0" w:space="0" w:color="auto"/>
        <w:bottom w:val="none" w:sz="0" w:space="0" w:color="auto"/>
        <w:right w:val="none" w:sz="0" w:space="0" w:color="auto"/>
      </w:divBdr>
    </w:div>
    <w:div w:id="860439171">
      <w:bodyDiv w:val="1"/>
      <w:marLeft w:val="0"/>
      <w:marRight w:val="0"/>
      <w:marTop w:val="0"/>
      <w:marBottom w:val="0"/>
      <w:divBdr>
        <w:top w:val="none" w:sz="0" w:space="0" w:color="auto"/>
        <w:left w:val="none" w:sz="0" w:space="0" w:color="auto"/>
        <w:bottom w:val="none" w:sz="0" w:space="0" w:color="auto"/>
        <w:right w:val="none" w:sz="0" w:space="0" w:color="auto"/>
      </w:divBdr>
    </w:div>
    <w:div w:id="861628871">
      <w:bodyDiv w:val="1"/>
      <w:marLeft w:val="0"/>
      <w:marRight w:val="0"/>
      <w:marTop w:val="0"/>
      <w:marBottom w:val="0"/>
      <w:divBdr>
        <w:top w:val="none" w:sz="0" w:space="0" w:color="auto"/>
        <w:left w:val="none" w:sz="0" w:space="0" w:color="auto"/>
        <w:bottom w:val="none" w:sz="0" w:space="0" w:color="auto"/>
        <w:right w:val="none" w:sz="0" w:space="0" w:color="auto"/>
      </w:divBdr>
    </w:div>
    <w:div w:id="862477000">
      <w:bodyDiv w:val="1"/>
      <w:marLeft w:val="0"/>
      <w:marRight w:val="0"/>
      <w:marTop w:val="0"/>
      <w:marBottom w:val="0"/>
      <w:divBdr>
        <w:top w:val="none" w:sz="0" w:space="0" w:color="auto"/>
        <w:left w:val="none" w:sz="0" w:space="0" w:color="auto"/>
        <w:bottom w:val="none" w:sz="0" w:space="0" w:color="auto"/>
        <w:right w:val="none" w:sz="0" w:space="0" w:color="auto"/>
      </w:divBdr>
    </w:div>
    <w:div w:id="863323859">
      <w:bodyDiv w:val="1"/>
      <w:marLeft w:val="0"/>
      <w:marRight w:val="0"/>
      <w:marTop w:val="0"/>
      <w:marBottom w:val="0"/>
      <w:divBdr>
        <w:top w:val="none" w:sz="0" w:space="0" w:color="auto"/>
        <w:left w:val="none" w:sz="0" w:space="0" w:color="auto"/>
        <w:bottom w:val="none" w:sz="0" w:space="0" w:color="auto"/>
        <w:right w:val="none" w:sz="0" w:space="0" w:color="auto"/>
      </w:divBdr>
    </w:div>
    <w:div w:id="863372415">
      <w:bodyDiv w:val="1"/>
      <w:marLeft w:val="0"/>
      <w:marRight w:val="0"/>
      <w:marTop w:val="0"/>
      <w:marBottom w:val="0"/>
      <w:divBdr>
        <w:top w:val="none" w:sz="0" w:space="0" w:color="auto"/>
        <w:left w:val="none" w:sz="0" w:space="0" w:color="auto"/>
        <w:bottom w:val="none" w:sz="0" w:space="0" w:color="auto"/>
        <w:right w:val="none" w:sz="0" w:space="0" w:color="auto"/>
      </w:divBdr>
    </w:div>
    <w:div w:id="864056616">
      <w:bodyDiv w:val="1"/>
      <w:marLeft w:val="0"/>
      <w:marRight w:val="0"/>
      <w:marTop w:val="0"/>
      <w:marBottom w:val="0"/>
      <w:divBdr>
        <w:top w:val="none" w:sz="0" w:space="0" w:color="auto"/>
        <w:left w:val="none" w:sz="0" w:space="0" w:color="auto"/>
        <w:bottom w:val="none" w:sz="0" w:space="0" w:color="auto"/>
        <w:right w:val="none" w:sz="0" w:space="0" w:color="auto"/>
      </w:divBdr>
    </w:div>
    <w:div w:id="865026602">
      <w:bodyDiv w:val="1"/>
      <w:marLeft w:val="0"/>
      <w:marRight w:val="0"/>
      <w:marTop w:val="0"/>
      <w:marBottom w:val="0"/>
      <w:divBdr>
        <w:top w:val="none" w:sz="0" w:space="0" w:color="auto"/>
        <w:left w:val="none" w:sz="0" w:space="0" w:color="auto"/>
        <w:bottom w:val="none" w:sz="0" w:space="0" w:color="auto"/>
        <w:right w:val="none" w:sz="0" w:space="0" w:color="auto"/>
      </w:divBdr>
    </w:div>
    <w:div w:id="865369010">
      <w:bodyDiv w:val="1"/>
      <w:marLeft w:val="0"/>
      <w:marRight w:val="0"/>
      <w:marTop w:val="0"/>
      <w:marBottom w:val="0"/>
      <w:divBdr>
        <w:top w:val="none" w:sz="0" w:space="0" w:color="auto"/>
        <w:left w:val="none" w:sz="0" w:space="0" w:color="auto"/>
        <w:bottom w:val="none" w:sz="0" w:space="0" w:color="auto"/>
        <w:right w:val="none" w:sz="0" w:space="0" w:color="auto"/>
      </w:divBdr>
    </w:div>
    <w:div w:id="868029808">
      <w:bodyDiv w:val="1"/>
      <w:marLeft w:val="0"/>
      <w:marRight w:val="0"/>
      <w:marTop w:val="0"/>
      <w:marBottom w:val="0"/>
      <w:divBdr>
        <w:top w:val="none" w:sz="0" w:space="0" w:color="auto"/>
        <w:left w:val="none" w:sz="0" w:space="0" w:color="auto"/>
        <w:bottom w:val="none" w:sz="0" w:space="0" w:color="auto"/>
        <w:right w:val="none" w:sz="0" w:space="0" w:color="auto"/>
      </w:divBdr>
    </w:div>
    <w:div w:id="869151570">
      <w:bodyDiv w:val="1"/>
      <w:marLeft w:val="0"/>
      <w:marRight w:val="0"/>
      <w:marTop w:val="0"/>
      <w:marBottom w:val="0"/>
      <w:divBdr>
        <w:top w:val="none" w:sz="0" w:space="0" w:color="auto"/>
        <w:left w:val="none" w:sz="0" w:space="0" w:color="auto"/>
        <w:bottom w:val="none" w:sz="0" w:space="0" w:color="auto"/>
        <w:right w:val="none" w:sz="0" w:space="0" w:color="auto"/>
      </w:divBdr>
    </w:div>
    <w:div w:id="871067722">
      <w:bodyDiv w:val="1"/>
      <w:marLeft w:val="0"/>
      <w:marRight w:val="0"/>
      <w:marTop w:val="0"/>
      <w:marBottom w:val="0"/>
      <w:divBdr>
        <w:top w:val="none" w:sz="0" w:space="0" w:color="auto"/>
        <w:left w:val="none" w:sz="0" w:space="0" w:color="auto"/>
        <w:bottom w:val="none" w:sz="0" w:space="0" w:color="auto"/>
        <w:right w:val="none" w:sz="0" w:space="0" w:color="auto"/>
      </w:divBdr>
    </w:div>
    <w:div w:id="874778310">
      <w:bodyDiv w:val="1"/>
      <w:marLeft w:val="0"/>
      <w:marRight w:val="0"/>
      <w:marTop w:val="0"/>
      <w:marBottom w:val="0"/>
      <w:divBdr>
        <w:top w:val="none" w:sz="0" w:space="0" w:color="auto"/>
        <w:left w:val="none" w:sz="0" w:space="0" w:color="auto"/>
        <w:bottom w:val="none" w:sz="0" w:space="0" w:color="auto"/>
        <w:right w:val="none" w:sz="0" w:space="0" w:color="auto"/>
      </w:divBdr>
    </w:div>
    <w:div w:id="878202757">
      <w:bodyDiv w:val="1"/>
      <w:marLeft w:val="0"/>
      <w:marRight w:val="0"/>
      <w:marTop w:val="0"/>
      <w:marBottom w:val="0"/>
      <w:divBdr>
        <w:top w:val="none" w:sz="0" w:space="0" w:color="auto"/>
        <w:left w:val="none" w:sz="0" w:space="0" w:color="auto"/>
        <w:bottom w:val="none" w:sz="0" w:space="0" w:color="auto"/>
        <w:right w:val="none" w:sz="0" w:space="0" w:color="auto"/>
      </w:divBdr>
    </w:div>
    <w:div w:id="879779435">
      <w:bodyDiv w:val="1"/>
      <w:marLeft w:val="0"/>
      <w:marRight w:val="0"/>
      <w:marTop w:val="0"/>
      <w:marBottom w:val="0"/>
      <w:divBdr>
        <w:top w:val="none" w:sz="0" w:space="0" w:color="auto"/>
        <w:left w:val="none" w:sz="0" w:space="0" w:color="auto"/>
        <w:bottom w:val="none" w:sz="0" w:space="0" w:color="auto"/>
        <w:right w:val="none" w:sz="0" w:space="0" w:color="auto"/>
      </w:divBdr>
    </w:div>
    <w:div w:id="879971460">
      <w:bodyDiv w:val="1"/>
      <w:marLeft w:val="0"/>
      <w:marRight w:val="0"/>
      <w:marTop w:val="0"/>
      <w:marBottom w:val="0"/>
      <w:divBdr>
        <w:top w:val="none" w:sz="0" w:space="0" w:color="auto"/>
        <w:left w:val="none" w:sz="0" w:space="0" w:color="auto"/>
        <w:bottom w:val="none" w:sz="0" w:space="0" w:color="auto"/>
        <w:right w:val="none" w:sz="0" w:space="0" w:color="auto"/>
      </w:divBdr>
    </w:div>
    <w:div w:id="880438546">
      <w:bodyDiv w:val="1"/>
      <w:marLeft w:val="0"/>
      <w:marRight w:val="0"/>
      <w:marTop w:val="0"/>
      <w:marBottom w:val="0"/>
      <w:divBdr>
        <w:top w:val="none" w:sz="0" w:space="0" w:color="auto"/>
        <w:left w:val="none" w:sz="0" w:space="0" w:color="auto"/>
        <w:bottom w:val="none" w:sz="0" w:space="0" w:color="auto"/>
        <w:right w:val="none" w:sz="0" w:space="0" w:color="auto"/>
      </w:divBdr>
    </w:div>
    <w:div w:id="880752997">
      <w:bodyDiv w:val="1"/>
      <w:marLeft w:val="0"/>
      <w:marRight w:val="0"/>
      <w:marTop w:val="0"/>
      <w:marBottom w:val="0"/>
      <w:divBdr>
        <w:top w:val="none" w:sz="0" w:space="0" w:color="auto"/>
        <w:left w:val="none" w:sz="0" w:space="0" w:color="auto"/>
        <w:bottom w:val="none" w:sz="0" w:space="0" w:color="auto"/>
        <w:right w:val="none" w:sz="0" w:space="0" w:color="auto"/>
      </w:divBdr>
    </w:div>
    <w:div w:id="881749823">
      <w:bodyDiv w:val="1"/>
      <w:marLeft w:val="0"/>
      <w:marRight w:val="0"/>
      <w:marTop w:val="0"/>
      <w:marBottom w:val="0"/>
      <w:divBdr>
        <w:top w:val="none" w:sz="0" w:space="0" w:color="auto"/>
        <w:left w:val="none" w:sz="0" w:space="0" w:color="auto"/>
        <w:bottom w:val="none" w:sz="0" w:space="0" w:color="auto"/>
        <w:right w:val="none" w:sz="0" w:space="0" w:color="auto"/>
      </w:divBdr>
    </w:div>
    <w:div w:id="881946228">
      <w:bodyDiv w:val="1"/>
      <w:marLeft w:val="0"/>
      <w:marRight w:val="0"/>
      <w:marTop w:val="0"/>
      <w:marBottom w:val="0"/>
      <w:divBdr>
        <w:top w:val="none" w:sz="0" w:space="0" w:color="auto"/>
        <w:left w:val="none" w:sz="0" w:space="0" w:color="auto"/>
        <w:bottom w:val="none" w:sz="0" w:space="0" w:color="auto"/>
        <w:right w:val="none" w:sz="0" w:space="0" w:color="auto"/>
      </w:divBdr>
    </w:div>
    <w:div w:id="883367733">
      <w:bodyDiv w:val="1"/>
      <w:marLeft w:val="0"/>
      <w:marRight w:val="0"/>
      <w:marTop w:val="0"/>
      <w:marBottom w:val="0"/>
      <w:divBdr>
        <w:top w:val="none" w:sz="0" w:space="0" w:color="auto"/>
        <w:left w:val="none" w:sz="0" w:space="0" w:color="auto"/>
        <w:bottom w:val="none" w:sz="0" w:space="0" w:color="auto"/>
        <w:right w:val="none" w:sz="0" w:space="0" w:color="auto"/>
      </w:divBdr>
    </w:div>
    <w:div w:id="883375066">
      <w:bodyDiv w:val="1"/>
      <w:marLeft w:val="0"/>
      <w:marRight w:val="0"/>
      <w:marTop w:val="0"/>
      <w:marBottom w:val="0"/>
      <w:divBdr>
        <w:top w:val="none" w:sz="0" w:space="0" w:color="auto"/>
        <w:left w:val="none" w:sz="0" w:space="0" w:color="auto"/>
        <w:bottom w:val="none" w:sz="0" w:space="0" w:color="auto"/>
        <w:right w:val="none" w:sz="0" w:space="0" w:color="auto"/>
      </w:divBdr>
    </w:div>
    <w:div w:id="883954938">
      <w:bodyDiv w:val="1"/>
      <w:marLeft w:val="0"/>
      <w:marRight w:val="0"/>
      <w:marTop w:val="0"/>
      <w:marBottom w:val="0"/>
      <w:divBdr>
        <w:top w:val="none" w:sz="0" w:space="0" w:color="auto"/>
        <w:left w:val="none" w:sz="0" w:space="0" w:color="auto"/>
        <w:bottom w:val="none" w:sz="0" w:space="0" w:color="auto"/>
        <w:right w:val="none" w:sz="0" w:space="0" w:color="auto"/>
      </w:divBdr>
    </w:div>
    <w:div w:id="884878306">
      <w:bodyDiv w:val="1"/>
      <w:marLeft w:val="0"/>
      <w:marRight w:val="0"/>
      <w:marTop w:val="0"/>
      <w:marBottom w:val="0"/>
      <w:divBdr>
        <w:top w:val="none" w:sz="0" w:space="0" w:color="auto"/>
        <w:left w:val="none" w:sz="0" w:space="0" w:color="auto"/>
        <w:bottom w:val="none" w:sz="0" w:space="0" w:color="auto"/>
        <w:right w:val="none" w:sz="0" w:space="0" w:color="auto"/>
      </w:divBdr>
    </w:div>
    <w:div w:id="885525871">
      <w:bodyDiv w:val="1"/>
      <w:marLeft w:val="0"/>
      <w:marRight w:val="0"/>
      <w:marTop w:val="0"/>
      <w:marBottom w:val="0"/>
      <w:divBdr>
        <w:top w:val="none" w:sz="0" w:space="0" w:color="auto"/>
        <w:left w:val="none" w:sz="0" w:space="0" w:color="auto"/>
        <w:bottom w:val="none" w:sz="0" w:space="0" w:color="auto"/>
        <w:right w:val="none" w:sz="0" w:space="0" w:color="auto"/>
      </w:divBdr>
    </w:div>
    <w:div w:id="885721915">
      <w:bodyDiv w:val="1"/>
      <w:marLeft w:val="0"/>
      <w:marRight w:val="0"/>
      <w:marTop w:val="0"/>
      <w:marBottom w:val="0"/>
      <w:divBdr>
        <w:top w:val="none" w:sz="0" w:space="0" w:color="auto"/>
        <w:left w:val="none" w:sz="0" w:space="0" w:color="auto"/>
        <w:bottom w:val="none" w:sz="0" w:space="0" w:color="auto"/>
        <w:right w:val="none" w:sz="0" w:space="0" w:color="auto"/>
      </w:divBdr>
    </w:div>
    <w:div w:id="886836376">
      <w:bodyDiv w:val="1"/>
      <w:marLeft w:val="0"/>
      <w:marRight w:val="0"/>
      <w:marTop w:val="0"/>
      <w:marBottom w:val="0"/>
      <w:divBdr>
        <w:top w:val="none" w:sz="0" w:space="0" w:color="auto"/>
        <w:left w:val="none" w:sz="0" w:space="0" w:color="auto"/>
        <w:bottom w:val="none" w:sz="0" w:space="0" w:color="auto"/>
        <w:right w:val="none" w:sz="0" w:space="0" w:color="auto"/>
      </w:divBdr>
    </w:div>
    <w:div w:id="887297379">
      <w:bodyDiv w:val="1"/>
      <w:marLeft w:val="0"/>
      <w:marRight w:val="0"/>
      <w:marTop w:val="0"/>
      <w:marBottom w:val="0"/>
      <w:divBdr>
        <w:top w:val="none" w:sz="0" w:space="0" w:color="auto"/>
        <w:left w:val="none" w:sz="0" w:space="0" w:color="auto"/>
        <w:bottom w:val="none" w:sz="0" w:space="0" w:color="auto"/>
        <w:right w:val="none" w:sz="0" w:space="0" w:color="auto"/>
      </w:divBdr>
    </w:div>
    <w:div w:id="887568838">
      <w:bodyDiv w:val="1"/>
      <w:marLeft w:val="0"/>
      <w:marRight w:val="0"/>
      <w:marTop w:val="0"/>
      <w:marBottom w:val="0"/>
      <w:divBdr>
        <w:top w:val="none" w:sz="0" w:space="0" w:color="auto"/>
        <w:left w:val="none" w:sz="0" w:space="0" w:color="auto"/>
        <w:bottom w:val="none" w:sz="0" w:space="0" w:color="auto"/>
        <w:right w:val="none" w:sz="0" w:space="0" w:color="auto"/>
      </w:divBdr>
    </w:div>
    <w:div w:id="888686724">
      <w:bodyDiv w:val="1"/>
      <w:marLeft w:val="0"/>
      <w:marRight w:val="0"/>
      <w:marTop w:val="0"/>
      <w:marBottom w:val="0"/>
      <w:divBdr>
        <w:top w:val="none" w:sz="0" w:space="0" w:color="auto"/>
        <w:left w:val="none" w:sz="0" w:space="0" w:color="auto"/>
        <w:bottom w:val="none" w:sz="0" w:space="0" w:color="auto"/>
        <w:right w:val="none" w:sz="0" w:space="0" w:color="auto"/>
      </w:divBdr>
    </w:div>
    <w:div w:id="890578564">
      <w:bodyDiv w:val="1"/>
      <w:marLeft w:val="0"/>
      <w:marRight w:val="0"/>
      <w:marTop w:val="0"/>
      <w:marBottom w:val="0"/>
      <w:divBdr>
        <w:top w:val="none" w:sz="0" w:space="0" w:color="auto"/>
        <w:left w:val="none" w:sz="0" w:space="0" w:color="auto"/>
        <w:bottom w:val="none" w:sz="0" w:space="0" w:color="auto"/>
        <w:right w:val="none" w:sz="0" w:space="0" w:color="auto"/>
      </w:divBdr>
    </w:div>
    <w:div w:id="890768919">
      <w:bodyDiv w:val="1"/>
      <w:marLeft w:val="0"/>
      <w:marRight w:val="0"/>
      <w:marTop w:val="0"/>
      <w:marBottom w:val="0"/>
      <w:divBdr>
        <w:top w:val="none" w:sz="0" w:space="0" w:color="auto"/>
        <w:left w:val="none" w:sz="0" w:space="0" w:color="auto"/>
        <w:bottom w:val="none" w:sz="0" w:space="0" w:color="auto"/>
        <w:right w:val="none" w:sz="0" w:space="0" w:color="auto"/>
      </w:divBdr>
    </w:div>
    <w:div w:id="895507253">
      <w:bodyDiv w:val="1"/>
      <w:marLeft w:val="0"/>
      <w:marRight w:val="0"/>
      <w:marTop w:val="0"/>
      <w:marBottom w:val="0"/>
      <w:divBdr>
        <w:top w:val="none" w:sz="0" w:space="0" w:color="auto"/>
        <w:left w:val="none" w:sz="0" w:space="0" w:color="auto"/>
        <w:bottom w:val="none" w:sz="0" w:space="0" w:color="auto"/>
        <w:right w:val="none" w:sz="0" w:space="0" w:color="auto"/>
      </w:divBdr>
    </w:div>
    <w:div w:id="895702774">
      <w:bodyDiv w:val="1"/>
      <w:marLeft w:val="0"/>
      <w:marRight w:val="0"/>
      <w:marTop w:val="0"/>
      <w:marBottom w:val="0"/>
      <w:divBdr>
        <w:top w:val="none" w:sz="0" w:space="0" w:color="auto"/>
        <w:left w:val="none" w:sz="0" w:space="0" w:color="auto"/>
        <w:bottom w:val="none" w:sz="0" w:space="0" w:color="auto"/>
        <w:right w:val="none" w:sz="0" w:space="0" w:color="auto"/>
      </w:divBdr>
    </w:div>
    <w:div w:id="897864830">
      <w:bodyDiv w:val="1"/>
      <w:marLeft w:val="0"/>
      <w:marRight w:val="0"/>
      <w:marTop w:val="0"/>
      <w:marBottom w:val="0"/>
      <w:divBdr>
        <w:top w:val="none" w:sz="0" w:space="0" w:color="auto"/>
        <w:left w:val="none" w:sz="0" w:space="0" w:color="auto"/>
        <w:bottom w:val="none" w:sz="0" w:space="0" w:color="auto"/>
        <w:right w:val="none" w:sz="0" w:space="0" w:color="auto"/>
      </w:divBdr>
    </w:div>
    <w:div w:id="898714362">
      <w:bodyDiv w:val="1"/>
      <w:marLeft w:val="0"/>
      <w:marRight w:val="0"/>
      <w:marTop w:val="0"/>
      <w:marBottom w:val="0"/>
      <w:divBdr>
        <w:top w:val="none" w:sz="0" w:space="0" w:color="auto"/>
        <w:left w:val="none" w:sz="0" w:space="0" w:color="auto"/>
        <w:bottom w:val="none" w:sz="0" w:space="0" w:color="auto"/>
        <w:right w:val="none" w:sz="0" w:space="0" w:color="auto"/>
      </w:divBdr>
    </w:div>
    <w:div w:id="899174362">
      <w:bodyDiv w:val="1"/>
      <w:marLeft w:val="0"/>
      <w:marRight w:val="0"/>
      <w:marTop w:val="0"/>
      <w:marBottom w:val="0"/>
      <w:divBdr>
        <w:top w:val="none" w:sz="0" w:space="0" w:color="auto"/>
        <w:left w:val="none" w:sz="0" w:space="0" w:color="auto"/>
        <w:bottom w:val="none" w:sz="0" w:space="0" w:color="auto"/>
        <w:right w:val="none" w:sz="0" w:space="0" w:color="auto"/>
      </w:divBdr>
    </w:div>
    <w:div w:id="899707955">
      <w:bodyDiv w:val="1"/>
      <w:marLeft w:val="0"/>
      <w:marRight w:val="0"/>
      <w:marTop w:val="0"/>
      <w:marBottom w:val="0"/>
      <w:divBdr>
        <w:top w:val="none" w:sz="0" w:space="0" w:color="auto"/>
        <w:left w:val="none" w:sz="0" w:space="0" w:color="auto"/>
        <w:bottom w:val="none" w:sz="0" w:space="0" w:color="auto"/>
        <w:right w:val="none" w:sz="0" w:space="0" w:color="auto"/>
      </w:divBdr>
    </w:div>
    <w:div w:id="900365254">
      <w:bodyDiv w:val="1"/>
      <w:marLeft w:val="0"/>
      <w:marRight w:val="0"/>
      <w:marTop w:val="0"/>
      <w:marBottom w:val="0"/>
      <w:divBdr>
        <w:top w:val="none" w:sz="0" w:space="0" w:color="auto"/>
        <w:left w:val="none" w:sz="0" w:space="0" w:color="auto"/>
        <w:bottom w:val="none" w:sz="0" w:space="0" w:color="auto"/>
        <w:right w:val="none" w:sz="0" w:space="0" w:color="auto"/>
      </w:divBdr>
    </w:div>
    <w:div w:id="901019725">
      <w:bodyDiv w:val="1"/>
      <w:marLeft w:val="0"/>
      <w:marRight w:val="0"/>
      <w:marTop w:val="0"/>
      <w:marBottom w:val="0"/>
      <w:divBdr>
        <w:top w:val="none" w:sz="0" w:space="0" w:color="auto"/>
        <w:left w:val="none" w:sz="0" w:space="0" w:color="auto"/>
        <w:bottom w:val="none" w:sz="0" w:space="0" w:color="auto"/>
        <w:right w:val="none" w:sz="0" w:space="0" w:color="auto"/>
      </w:divBdr>
    </w:div>
    <w:div w:id="901448654">
      <w:bodyDiv w:val="1"/>
      <w:marLeft w:val="0"/>
      <w:marRight w:val="0"/>
      <w:marTop w:val="0"/>
      <w:marBottom w:val="0"/>
      <w:divBdr>
        <w:top w:val="none" w:sz="0" w:space="0" w:color="auto"/>
        <w:left w:val="none" w:sz="0" w:space="0" w:color="auto"/>
        <w:bottom w:val="none" w:sz="0" w:space="0" w:color="auto"/>
        <w:right w:val="none" w:sz="0" w:space="0" w:color="auto"/>
      </w:divBdr>
    </w:div>
    <w:div w:id="901714219">
      <w:bodyDiv w:val="1"/>
      <w:marLeft w:val="0"/>
      <w:marRight w:val="0"/>
      <w:marTop w:val="0"/>
      <w:marBottom w:val="0"/>
      <w:divBdr>
        <w:top w:val="none" w:sz="0" w:space="0" w:color="auto"/>
        <w:left w:val="none" w:sz="0" w:space="0" w:color="auto"/>
        <w:bottom w:val="none" w:sz="0" w:space="0" w:color="auto"/>
        <w:right w:val="none" w:sz="0" w:space="0" w:color="auto"/>
      </w:divBdr>
    </w:div>
    <w:div w:id="901871484">
      <w:bodyDiv w:val="1"/>
      <w:marLeft w:val="0"/>
      <w:marRight w:val="0"/>
      <w:marTop w:val="0"/>
      <w:marBottom w:val="0"/>
      <w:divBdr>
        <w:top w:val="none" w:sz="0" w:space="0" w:color="auto"/>
        <w:left w:val="none" w:sz="0" w:space="0" w:color="auto"/>
        <w:bottom w:val="none" w:sz="0" w:space="0" w:color="auto"/>
        <w:right w:val="none" w:sz="0" w:space="0" w:color="auto"/>
      </w:divBdr>
    </w:div>
    <w:div w:id="903178343">
      <w:bodyDiv w:val="1"/>
      <w:marLeft w:val="0"/>
      <w:marRight w:val="0"/>
      <w:marTop w:val="0"/>
      <w:marBottom w:val="0"/>
      <w:divBdr>
        <w:top w:val="none" w:sz="0" w:space="0" w:color="auto"/>
        <w:left w:val="none" w:sz="0" w:space="0" w:color="auto"/>
        <w:bottom w:val="none" w:sz="0" w:space="0" w:color="auto"/>
        <w:right w:val="none" w:sz="0" w:space="0" w:color="auto"/>
      </w:divBdr>
    </w:div>
    <w:div w:id="904725873">
      <w:bodyDiv w:val="1"/>
      <w:marLeft w:val="0"/>
      <w:marRight w:val="0"/>
      <w:marTop w:val="0"/>
      <w:marBottom w:val="0"/>
      <w:divBdr>
        <w:top w:val="none" w:sz="0" w:space="0" w:color="auto"/>
        <w:left w:val="none" w:sz="0" w:space="0" w:color="auto"/>
        <w:bottom w:val="none" w:sz="0" w:space="0" w:color="auto"/>
        <w:right w:val="none" w:sz="0" w:space="0" w:color="auto"/>
      </w:divBdr>
    </w:div>
    <w:div w:id="906771352">
      <w:bodyDiv w:val="1"/>
      <w:marLeft w:val="0"/>
      <w:marRight w:val="0"/>
      <w:marTop w:val="0"/>
      <w:marBottom w:val="0"/>
      <w:divBdr>
        <w:top w:val="none" w:sz="0" w:space="0" w:color="auto"/>
        <w:left w:val="none" w:sz="0" w:space="0" w:color="auto"/>
        <w:bottom w:val="none" w:sz="0" w:space="0" w:color="auto"/>
        <w:right w:val="none" w:sz="0" w:space="0" w:color="auto"/>
      </w:divBdr>
    </w:div>
    <w:div w:id="907808550">
      <w:bodyDiv w:val="1"/>
      <w:marLeft w:val="0"/>
      <w:marRight w:val="0"/>
      <w:marTop w:val="0"/>
      <w:marBottom w:val="0"/>
      <w:divBdr>
        <w:top w:val="none" w:sz="0" w:space="0" w:color="auto"/>
        <w:left w:val="none" w:sz="0" w:space="0" w:color="auto"/>
        <w:bottom w:val="none" w:sz="0" w:space="0" w:color="auto"/>
        <w:right w:val="none" w:sz="0" w:space="0" w:color="auto"/>
      </w:divBdr>
    </w:div>
    <w:div w:id="907955084">
      <w:bodyDiv w:val="1"/>
      <w:marLeft w:val="0"/>
      <w:marRight w:val="0"/>
      <w:marTop w:val="0"/>
      <w:marBottom w:val="0"/>
      <w:divBdr>
        <w:top w:val="none" w:sz="0" w:space="0" w:color="auto"/>
        <w:left w:val="none" w:sz="0" w:space="0" w:color="auto"/>
        <w:bottom w:val="none" w:sz="0" w:space="0" w:color="auto"/>
        <w:right w:val="none" w:sz="0" w:space="0" w:color="auto"/>
      </w:divBdr>
    </w:div>
    <w:div w:id="908463946">
      <w:bodyDiv w:val="1"/>
      <w:marLeft w:val="0"/>
      <w:marRight w:val="0"/>
      <w:marTop w:val="0"/>
      <w:marBottom w:val="0"/>
      <w:divBdr>
        <w:top w:val="none" w:sz="0" w:space="0" w:color="auto"/>
        <w:left w:val="none" w:sz="0" w:space="0" w:color="auto"/>
        <w:bottom w:val="none" w:sz="0" w:space="0" w:color="auto"/>
        <w:right w:val="none" w:sz="0" w:space="0" w:color="auto"/>
      </w:divBdr>
    </w:div>
    <w:div w:id="909123017">
      <w:bodyDiv w:val="1"/>
      <w:marLeft w:val="0"/>
      <w:marRight w:val="0"/>
      <w:marTop w:val="0"/>
      <w:marBottom w:val="0"/>
      <w:divBdr>
        <w:top w:val="none" w:sz="0" w:space="0" w:color="auto"/>
        <w:left w:val="none" w:sz="0" w:space="0" w:color="auto"/>
        <w:bottom w:val="none" w:sz="0" w:space="0" w:color="auto"/>
        <w:right w:val="none" w:sz="0" w:space="0" w:color="auto"/>
      </w:divBdr>
    </w:div>
    <w:div w:id="909268898">
      <w:bodyDiv w:val="1"/>
      <w:marLeft w:val="0"/>
      <w:marRight w:val="0"/>
      <w:marTop w:val="0"/>
      <w:marBottom w:val="0"/>
      <w:divBdr>
        <w:top w:val="none" w:sz="0" w:space="0" w:color="auto"/>
        <w:left w:val="none" w:sz="0" w:space="0" w:color="auto"/>
        <w:bottom w:val="none" w:sz="0" w:space="0" w:color="auto"/>
        <w:right w:val="none" w:sz="0" w:space="0" w:color="auto"/>
      </w:divBdr>
    </w:div>
    <w:div w:id="909654809">
      <w:bodyDiv w:val="1"/>
      <w:marLeft w:val="0"/>
      <w:marRight w:val="0"/>
      <w:marTop w:val="0"/>
      <w:marBottom w:val="0"/>
      <w:divBdr>
        <w:top w:val="none" w:sz="0" w:space="0" w:color="auto"/>
        <w:left w:val="none" w:sz="0" w:space="0" w:color="auto"/>
        <w:bottom w:val="none" w:sz="0" w:space="0" w:color="auto"/>
        <w:right w:val="none" w:sz="0" w:space="0" w:color="auto"/>
      </w:divBdr>
    </w:div>
    <w:div w:id="909660819">
      <w:bodyDiv w:val="1"/>
      <w:marLeft w:val="0"/>
      <w:marRight w:val="0"/>
      <w:marTop w:val="0"/>
      <w:marBottom w:val="0"/>
      <w:divBdr>
        <w:top w:val="none" w:sz="0" w:space="0" w:color="auto"/>
        <w:left w:val="none" w:sz="0" w:space="0" w:color="auto"/>
        <w:bottom w:val="none" w:sz="0" w:space="0" w:color="auto"/>
        <w:right w:val="none" w:sz="0" w:space="0" w:color="auto"/>
      </w:divBdr>
    </w:div>
    <w:div w:id="911430822">
      <w:bodyDiv w:val="1"/>
      <w:marLeft w:val="0"/>
      <w:marRight w:val="0"/>
      <w:marTop w:val="0"/>
      <w:marBottom w:val="0"/>
      <w:divBdr>
        <w:top w:val="none" w:sz="0" w:space="0" w:color="auto"/>
        <w:left w:val="none" w:sz="0" w:space="0" w:color="auto"/>
        <w:bottom w:val="none" w:sz="0" w:space="0" w:color="auto"/>
        <w:right w:val="none" w:sz="0" w:space="0" w:color="auto"/>
      </w:divBdr>
    </w:div>
    <w:div w:id="912399305">
      <w:bodyDiv w:val="1"/>
      <w:marLeft w:val="0"/>
      <w:marRight w:val="0"/>
      <w:marTop w:val="0"/>
      <w:marBottom w:val="0"/>
      <w:divBdr>
        <w:top w:val="none" w:sz="0" w:space="0" w:color="auto"/>
        <w:left w:val="none" w:sz="0" w:space="0" w:color="auto"/>
        <w:bottom w:val="none" w:sz="0" w:space="0" w:color="auto"/>
        <w:right w:val="none" w:sz="0" w:space="0" w:color="auto"/>
      </w:divBdr>
    </w:div>
    <w:div w:id="912860921">
      <w:bodyDiv w:val="1"/>
      <w:marLeft w:val="0"/>
      <w:marRight w:val="0"/>
      <w:marTop w:val="0"/>
      <w:marBottom w:val="0"/>
      <w:divBdr>
        <w:top w:val="none" w:sz="0" w:space="0" w:color="auto"/>
        <w:left w:val="none" w:sz="0" w:space="0" w:color="auto"/>
        <w:bottom w:val="none" w:sz="0" w:space="0" w:color="auto"/>
        <w:right w:val="none" w:sz="0" w:space="0" w:color="auto"/>
      </w:divBdr>
    </w:div>
    <w:div w:id="913666561">
      <w:bodyDiv w:val="1"/>
      <w:marLeft w:val="0"/>
      <w:marRight w:val="0"/>
      <w:marTop w:val="0"/>
      <w:marBottom w:val="0"/>
      <w:divBdr>
        <w:top w:val="none" w:sz="0" w:space="0" w:color="auto"/>
        <w:left w:val="none" w:sz="0" w:space="0" w:color="auto"/>
        <w:bottom w:val="none" w:sz="0" w:space="0" w:color="auto"/>
        <w:right w:val="none" w:sz="0" w:space="0" w:color="auto"/>
      </w:divBdr>
    </w:div>
    <w:div w:id="914557075">
      <w:bodyDiv w:val="1"/>
      <w:marLeft w:val="0"/>
      <w:marRight w:val="0"/>
      <w:marTop w:val="0"/>
      <w:marBottom w:val="0"/>
      <w:divBdr>
        <w:top w:val="none" w:sz="0" w:space="0" w:color="auto"/>
        <w:left w:val="none" w:sz="0" w:space="0" w:color="auto"/>
        <w:bottom w:val="none" w:sz="0" w:space="0" w:color="auto"/>
        <w:right w:val="none" w:sz="0" w:space="0" w:color="auto"/>
      </w:divBdr>
    </w:div>
    <w:div w:id="914625612">
      <w:bodyDiv w:val="1"/>
      <w:marLeft w:val="0"/>
      <w:marRight w:val="0"/>
      <w:marTop w:val="0"/>
      <w:marBottom w:val="0"/>
      <w:divBdr>
        <w:top w:val="none" w:sz="0" w:space="0" w:color="auto"/>
        <w:left w:val="none" w:sz="0" w:space="0" w:color="auto"/>
        <w:bottom w:val="none" w:sz="0" w:space="0" w:color="auto"/>
        <w:right w:val="none" w:sz="0" w:space="0" w:color="auto"/>
      </w:divBdr>
    </w:div>
    <w:div w:id="914824027">
      <w:bodyDiv w:val="1"/>
      <w:marLeft w:val="0"/>
      <w:marRight w:val="0"/>
      <w:marTop w:val="0"/>
      <w:marBottom w:val="0"/>
      <w:divBdr>
        <w:top w:val="none" w:sz="0" w:space="0" w:color="auto"/>
        <w:left w:val="none" w:sz="0" w:space="0" w:color="auto"/>
        <w:bottom w:val="none" w:sz="0" w:space="0" w:color="auto"/>
        <w:right w:val="none" w:sz="0" w:space="0" w:color="auto"/>
      </w:divBdr>
    </w:div>
    <w:div w:id="916939425">
      <w:bodyDiv w:val="1"/>
      <w:marLeft w:val="0"/>
      <w:marRight w:val="0"/>
      <w:marTop w:val="0"/>
      <w:marBottom w:val="0"/>
      <w:divBdr>
        <w:top w:val="none" w:sz="0" w:space="0" w:color="auto"/>
        <w:left w:val="none" w:sz="0" w:space="0" w:color="auto"/>
        <w:bottom w:val="none" w:sz="0" w:space="0" w:color="auto"/>
        <w:right w:val="none" w:sz="0" w:space="0" w:color="auto"/>
      </w:divBdr>
      <w:divsChild>
        <w:div w:id="17968283">
          <w:marLeft w:val="0"/>
          <w:marRight w:val="0"/>
          <w:marTop w:val="0"/>
          <w:marBottom w:val="0"/>
          <w:divBdr>
            <w:top w:val="none" w:sz="0" w:space="0" w:color="auto"/>
            <w:left w:val="none" w:sz="0" w:space="0" w:color="auto"/>
            <w:bottom w:val="none" w:sz="0" w:space="0" w:color="auto"/>
            <w:right w:val="none" w:sz="0" w:space="0" w:color="auto"/>
          </w:divBdr>
        </w:div>
        <w:div w:id="114104238">
          <w:marLeft w:val="0"/>
          <w:marRight w:val="0"/>
          <w:marTop w:val="0"/>
          <w:marBottom w:val="0"/>
          <w:divBdr>
            <w:top w:val="none" w:sz="0" w:space="0" w:color="auto"/>
            <w:left w:val="none" w:sz="0" w:space="0" w:color="auto"/>
            <w:bottom w:val="none" w:sz="0" w:space="0" w:color="auto"/>
            <w:right w:val="none" w:sz="0" w:space="0" w:color="auto"/>
          </w:divBdr>
        </w:div>
        <w:div w:id="135071665">
          <w:marLeft w:val="0"/>
          <w:marRight w:val="0"/>
          <w:marTop w:val="0"/>
          <w:marBottom w:val="0"/>
          <w:divBdr>
            <w:top w:val="none" w:sz="0" w:space="0" w:color="auto"/>
            <w:left w:val="none" w:sz="0" w:space="0" w:color="auto"/>
            <w:bottom w:val="none" w:sz="0" w:space="0" w:color="auto"/>
            <w:right w:val="none" w:sz="0" w:space="0" w:color="auto"/>
          </w:divBdr>
        </w:div>
        <w:div w:id="177234474">
          <w:marLeft w:val="0"/>
          <w:marRight w:val="0"/>
          <w:marTop w:val="0"/>
          <w:marBottom w:val="0"/>
          <w:divBdr>
            <w:top w:val="none" w:sz="0" w:space="0" w:color="auto"/>
            <w:left w:val="none" w:sz="0" w:space="0" w:color="auto"/>
            <w:bottom w:val="none" w:sz="0" w:space="0" w:color="auto"/>
            <w:right w:val="none" w:sz="0" w:space="0" w:color="auto"/>
          </w:divBdr>
        </w:div>
        <w:div w:id="353112499">
          <w:marLeft w:val="0"/>
          <w:marRight w:val="0"/>
          <w:marTop w:val="0"/>
          <w:marBottom w:val="0"/>
          <w:divBdr>
            <w:top w:val="none" w:sz="0" w:space="0" w:color="auto"/>
            <w:left w:val="none" w:sz="0" w:space="0" w:color="auto"/>
            <w:bottom w:val="none" w:sz="0" w:space="0" w:color="auto"/>
            <w:right w:val="none" w:sz="0" w:space="0" w:color="auto"/>
          </w:divBdr>
        </w:div>
        <w:div w:id="381560287">
          <w:marLeft w:val="0"/>
          <w:marRight w:val="0"/>
          <w:marTop w:val="0"/>
          <w:marBottom w:val="0"/>
          <w:divBdr>
            <w:top w:val="none" w:sz="0" w:space="0" w:color="auto"/>
            <w:left w:val="none" w:sz="0" w:space="0" w:color="auto"/>
            <w:bottom w:val="none" w:sz="0" w:space="0" w:color="auto"/>
            <w:right w:val="none" w:sz="0" w:space="0" w:color="auto"/>
          </w:divBdr>
        </w:div>
        <w:div w:id="386035715">
          <w:marLeft w:val="0"/>
          <w:marRight w:val="0"/>
          <w:marTop w:val="0"/>
          <w:marBottom w:val="0"/>
          <w:divBdr>
            <w:top w:val="none" w:sz="0" w:space="0" w:color="auto"/>
            <w:left w:val="none" w:sz="0" w:space="0" w:color="auto"/>
            <w:bottom w:val="none" w:sz="0" w:space="0" w:color="auto"/>
            <w:right w:val="none" w:sz="0" w:space="0" w:color="auto"/>
          </w:divBdr>
        </w:div>
        <w:div w:id="436756411">
          <w:marLeft w:val="0"/>
          <w:marRight w:val="0"/>
          <w:marTop w:val="0"/>
          <w:marBottom w:val="0"/>
          <w:divBdr>
            <w:top w:val="none" w:sz="0" w:space="0" w:color="auto"/>
            <w:left w:val="none" w:sz="0" w:space="0" w:color="auto"/>
            <w:bottom w:val="none" w:sz="0" w:space="0" w:color="auto"/>
            <w:right w:val="none" w:sz="0" w:space="0" w:color="auto"/>
          </w:divBdr>
        </w:div>
        <w:div w:id="443497812">
          <w:marLeft w:val="0"/>
          <w:marRight w:val="0"/>
          <w:marTop w:val="0"/>
          <w:marBottom w:val="0"/>
          <w:divBdr>
            <w:top w:val="none" w:sz="0" w:space="0" w:color="auto"/>
            <w:left w:val="none" w:sz="0" w:space="0" w:color="auto"/>
            <w:bottom w:val="none" w:sz="0" w:space="0" w:color="auto"/>
            <w:right w:val="none" w:sz="0" w:space="0" w:color="auto"/>
          </w:divBdr>
        </w:div>
        <w:div w:id="457527979">
          <w:marLeft w:val="0"/>
          <w:marRight w:val="0"/>
          <w:marTop w:val="0"/>
          <w:marBottom w:val="0"/>
          <w:divBdr>
            <w:top w:val="none" w:sz="0" w:space="0" w:color="auto"/>
            <w:left w:val="none" w:sz="0" w:space="0" w:color="auto"/>
            <w:bottom w:val="none" w:sz="0" w:space="0" w:color="auto"/>
            <w:right w:val="none" w:sz="0" w:space="0" w:color="auto"/>
          </w:divBdr>
        </w:div>
        <w:div w:id="475802183">
          <w:marLeft w:val="0"/>
          <w:marRight w:val="0"/>
          <w:marTop w:val="0"/>
          <w:marBottom w:val="0"/>
          <w:divBdr>
            <w:top w:val="none" w:sz="0" w:space="0" w:color="auto"/>
            <w:left w:val="none" w:sz="0" w:space="0" w:color="auto"/>
            <w:bottom w:val="none" w:sz="0" w:space="0" w:color="auto"/>
            <w:right w:val="none" w:sz="0" w:space="0" w:color="auto"/>
          </w:divBdr>
        </w:div>
        <w:div w:id="502548399">
          <w:marLeft w:val="0"/>
          <w:marRight w:val="0"/>
          <w:marTop w:val="0"/>
          <w:marBottom w:val="0"/>
          <w:divBdr>
            <w:top w:val="none" w:sz="0" w:space="0" w:color="auto"/>
            <w:left w:val="none" w:sz="0" w:space="0" w:color="auto"/>
            <w:bottom w:val="none" w:sz="0" w:space="0" w:color="auto"/>
            <w:right w:val="none" w:sz="0" w:space="0" w:color="auto"/>
          </w:divBdr>
        </w:div>
        <w:div w:id="509413490">
          <w:marLeft w:val="0"/>
          <w:marRight w:val="0"/>
          <w:marTop w:val="0"/>
          <w:marBottom w:val="0"/>
          <w:divBdr>
            <w:top w:val="none" w:sz="0" w:space="0" w:color="auto"/>
            <w:left w:val="none" w:sz="0" w:space="0" w:color="auto"/>
            <w:bottom w:val="none" w:sz="0" w:space="0" w:color="auto"/>
            <w:right w:val="none" w:sz="0" w:space="0" w:color="auto"/>
          </w:divBdr>
        </w:div>
        <w:div w:id="525992470">
          <w:marLeft w:val="0"/>
          <w:marRight w:val="0"/>
          <w:marTop w:val="0"/>
          <w:marBottom w:val="0"/>
          <w:divBdr>
            <w:top w:val="none" w:sz="0" w:space="0" w:color="auto"/>
            <w:left w:val="none" w:sz="0" w:space="0" w:color="auto"/>
            <w:bottom w:val="none" w:sz="0" w:space="0" w:color="auto"/>
            <w:right w:val="none" w:sz="0" w:space="0" w:color="auto"/>
          </w:divBdr>
        </w:div>
        <w:div w:id="574705859">
          <w:marLeft w:val="0"/>
          <w:marRight w:val="0"/>
          <w:marTop w:val="0"/>
          <w:marBottom w:val="0"/>
          <w:divBdr>
            <w:top w:val="none" w:sz="0" w:space="0" w:color="auto"/>
            <w:left w:val="none" w:sz="0" w:space="0" w:color="auto"/>
            <w:bottom w:val="none" w:sz="0" w:space="0" w:color="auto"/>
            <w:right w:val="none" w:sz="0" w:space="0" w:color="auto"/>
          </w:divBdr>
        </w:div>
        <w:div w:id="613943319">
          <w:marLeft w:val="0"/>
          <w:marRight w:val="0"/>
          <w:marTop w:val="0"/>
          <w:marBottom w:val="0"/>
          <w:divBdr>
            <w:top w:val="none" w:sz="0" w:space="0" w:color="auto"/>
            <w:left w:val="none" w:sz="0" w:space="0" w:color="auto"/>
            <w:bottom w:val="none" w:sz="0" w:space="0" w:color="auto"/>
            <w:right w:val="none" w:sz="0" w:space="0" w:color="auto"/>
          </w:divBdr>
        </w:div>
        <w:div w:id="708914358">
          <w:marLeft w:val="0"/>
          <w:marRight w:val="0"/>
          <w:marTop w:val="0"/>
          <w:marBottom w:val="0"/>
          <w:divBdr>
            <w:top w:val="none" w:sz="0" w:space="0" w:color="auto"/>
            <w:left w:val="none" w:sz="0" w:space="0" w:color="auto"/>
            <w:bottom w:val="none" w:sz="0" w:space="0" w:color="auto"/>
            <w:right w:val="none" w:sz="0" w:space="0" w:color="auto"/>
          </w:divBdr>
        </w:div>
        <w:div w:id="744110651">
          <w:marLeft w:val="0"/>
          <w:marRight w:val="0"/>
          <w:marTop w:val="0"/>
          <w:marBottom w:val="0"/>
          <w:divBdr>
            <w:top w:val="none" w:sz="0" w:space="0" w:color="auto"/>
            <w:left w:val="none" w:sz="0" w:space="0" w:color="auto"/>
            <w:bottom w:val="none" w:sz="0" w:space="0" w:color="auto"/>
            <w:right w:val="none" w:sz="0" w:space="0" w:color="auto"/>
          </w:divBdr>
        </w:div>
        <w:div w:id="773018982">
          <w:marLeft w:val="0"/>
          <w:marRight w:val="0"/>
          <w:marTop w:val="0"/>
          <w:marBottom w:val="0"/>
          <w:divBdr>
            <w:top w:val="none" w:sz="0" w:space="0" w:color="auto"/>
            <w:left w:val="none" w:sz="0" w:space="0" w:color="auto"/>
            <w:bottom w:val="none" w:sz="0" w:space="0" w:color="auto"/>
            <w:right w:val="none" w:sz="0" w:space="0" w:color="auto"/>
          </w:divBdr>
        </w:div>
        <w:div w:id="777213404">
          <w:marLeft w:val="0"/>
          <w:marRight w:val="0"/>
          <w:marTop w:val="0"/>
          <w:marBottom w:val="0"/>
          <w:divBdr>
            <w:top w:val="none" w:sz="0" w:space="0" w:color="auto"/>
            <w:left w:val="none" w:sz="0" w:space="0" w:color="auto"/>
            <w:bottom w:val="none" w:sz="0" w:space="0" w:color="auto"/>
            <w:right w:val="none" w:sz="0" w:space="0" w:color="auto"/>
          </w:divBdr>
        </w:div>
        <w:div w:id="874929539">
          <w:marLeft w:val="0"/>
          <w:marRight w:val="0"/>
          <w:marTop w:val="0"/>
          <w:marBottom w:val="0"/>
          <w:divBdr>
            <w:top w:val="none" w:sz="0" w:space="0" w:color="auto"/>
            <w:left w:val="none" w:sz="0" w:space="0" w:color="auto"/>
            <w:bottom w:val="none" w:sz="0" w:space="0" w:color="auto"/>
            <w:right w:val="none" w:sz="0" w:space="0" w:color="auto"/>
          </w:divBdr>
        </w:div>
        <w:div w:id="938415533">
          <w:marLeft w:val="0"/>
          <w:marRight w:val="0"/>
          <w:marTop w:val="0"/>
          <w:marBottom w:val="0"/>
          <w:divBdr>
            <w:top w:val="none" w:sz="0" w:space="0" w:color="auto"/>
            <w:left w:val="none" w:sz="0" w:space="0" w:color="auto"/>
            <w:bottom w:val="none" w:sz="0" w:space="0" w:color="auto"/>
            <w:right w:val="none" w:sz="0" w:space="0" w:color="auto"/>
          </w:divBdr>
        </w:div>
        <w:div w:id="984044287">
          <w:marLeft w:val="0"/>
          <w:marRight w:val="0"/>
          <w:marTop w:val="0"/>
          <w:marBottom w:val="0"/>
          <w:divBdr>
            <w:top w:val="none" w:sz="0" w:space="0" w:color="auto"/>
            <w:left w:val="none" w:sz="0" w:space="0" w:color="auto"/>
            <w:bottom w:val="none" w:sz="0" w:space="0" w:color="auto"/>
            <w:right w:val="none" w:sz="0" w:space="0" w:color="auto"/>
          </w:divBdr>
        </w:div>
        <w:div w:id="1100490187">
          <w:marLeft w:val="0"/>
          <w:marRight w:val="0"/>
          <w:marTop w:val="0"/>
          <w:marBottom w:val="0"/>
          <w:divBdr>
            <w:top w:val="none" w:sz="0" w:space="0" w:color="auto"/>
            <w:left w:val="none" w:sz="0" w:space="0" w:color="auto"/>
            <w:bottom w:val="none" w:sz="0" w:space="0" w:color="auto"/>
            <w:right w:val="none" w:sz="0" w:space="0" w:color="auto"/>
          </w:divBdr>
        </w:div>
        <w:div w:id="1182089929">
          <w:marLeft w:val="0"/>
          <w:marRight w:val="0"/>
          <w:marTop w:val="0"/>
          <w:marBottom w:val="0"/>
          <w:divBdr>
            <w:top w:val="none" w:sz="0" w:space="0" w:color="auto"/>
            <w:left w:val="none" w:sz="0" w:space="0" w:color="auto"/>
            <w:bottom w:val="none" w:sz="0" w:space="0" w:color="auto"/>
            <w:right w:val="none" w:sz="0" w:space="0" w:color="auto"/>
          </w:divBdr>
        </w:div>
        <w:div w:id="1229802890">
          <w:marLeft w:val="0"/>
          <w:marRight w:val="0"/>
          <w:marTop w:val="0"/>
          <w:marBottom w:val="0"/>
          <w:divBdr>
            <w:top w:val="none" w:sz="0" w:space="0" w:color="auto"/>
            <w:left w:val="none" w:sz="0" w:space="0" w:color="auto"/>
            <w:bottom w:val="none" w:sz="0" w:space="0" w:color="auto"/>
            <w:right w:val="none" w:sz="0" w:space="0" w:color="auto"/>
          </w:divBdr>
        </w:div>
        <w:div w:id="1312715857">
          <w:marLeft w:val="0"/>
          <w:marRight w:val="0"/>
          <w:marTop w:val="0"/>
          <w:marBottom w:val="0"/>
          <w:divBdr>
            <w:top w:val="none" w:sz="0" w:space="0" w:color="auto"/>
            <w:left w:val="none" w:sz="0" w:space="0" w:color="auto"/>
            <w:bottom w:val="none" w:sz="0" w:space="0" w:color="auto"/>
            <w:right w:val="none" w:sz="0" w:space="0" w:color="auto"/>
          </w:divBdr>
        </w:div>
        <w:div w:id="1317029838">
          <w:marLeft w:val="0"/>
          <w:marRight w:val="0"/>
          <w:marTop w:val="0"/>
          <w:marBottom w:val="0"/>
          <w:divBdr>
            <w:top w:val="none" w:sz="0" w:space="0" w:color="auto"/>
            <w:left w:val="none" w:sz="0" w:space="0" w:color="auto"/>
            <w:bottom w:val="none" w:sz="0" w:space="0" w:color="auto"/>
            <w:right w:val="none" w:sz="0" w:space="0" w:color="auto"/>
          </w:divBdr>
        </w:div>
        <w:div w:id="1333751415">
          <w:marLeft w:val="0"/>
          <w:marRight w:val="0"/>
          <w:marTop w:val="0"/>
          <w:marBottom w:val="0"/>
          <w:divBdr>
            <w:top w:val="none" w:sz="0" w:space="0" w:color="auto"/>
            <w:left w:val="none" w:sz="0" w:space="0" w:color="auto"/>
            <w:bottom w:val="none" w:sz="0" w:space="0" w:color="auto"/>
            <w:right w:val="none" w:sz="0" w:space="0" w:color="auto"/>
          </w:divBdr>
        </w:div>
        <w:div w:id="1348479808">
          <w:marLeft w:val="0"/>
          <w:marRight w:val="0"/>
          <w:marTop w:val="0"/>
          <w:marBottom w:val="0"/>
          <w:divBdr>
            <w:top w:val="none" w:sz="0" w:space="0" w:color="auto"/>
            <w:left w:val="none" w:sz="0" w:space="0" w:color="auto"/>
            <w:bottom w:val="none" w:sz="0" w:space="0" w:color="auto"/>
            <w:right w:val="none" w:sz="0" w:space="0" w:color="auto"/>
          </w:divBdr>
        </w:div>
        <w:div w:id="1374310473">
          <w:marLeft w:val="0"/>
          <w:marRight w:val="0"/>
          <w:marTop w:val="0"/>
          <w:marBottom w:val="0"/>
          <w:divBdr>
            <w:top w:val="none" w:sz="0" w:space="0" w:color="auto"/>
            <w:left w:val="none" w:sz="0" w:space="0" w:color="auto"/>
            <w:bottom w:val="none" w:sz="0" w:space="0" w:color="auto"/>
            <w:right w:val="none" w:sz="0" w:space="0" w:color="auto"/>
          </w:divBdr>
        </w:div>
        <w:div w:id="1418206895">
          <w:marLeft w:val="0"/>
          <w:marRight w:val="0"/>
          <w:marTop w:val="0"/>
          <w:marBottom w:val="0"/>
          <w:divBdr>
            <w:top w:val="none" w:sz="0" w:space="0" w:color="auto"/>
            <w:left w:val="none" w:sz="0" w:space="0" w:color="auto"/>
            <w:bottom w:val="none" w:sz="0" w:space="0" w:color="auto"/>
            <w:right w:val="none" w:sz="0" w:space="0" w:color="auto"/>
          </w:divBdr>
        </w:div>
        <w:div w:id="1423261945">
          <w:marLeft w:val="0"/>
          <w:marRight w:val="0"/>
          <w:marTop w:val="0"/>
          <w:marBottom w:val="0"/>
          <w:divBdr>
            <w:top w:val="none" w:sz="0" w:space="0" w:color="auto"/>
            <w:left w:val="none" w:sz="0" w:space="0" w:color="auto"/>
            <w:bottom w:val="none" w:sz="0" w:space="0" w:color="auto"/>
            <w:right w:val="none" w:sz="0" w:space="0" w:color="auto"/>
          </w:divBdr>
        </w:div>
        <w:div w:id="1466924566">
          <w:marLeft w:val="0"/>
          <w:marRight w:val="0"/>
          <w:marTop w:val="0"/>
          <w:marBottom w:val="0"/>
          <w:divBdr>
            <w:top w:val="none" w:sz="0" w:space="0" w:color="auto"/>
            <w:left w:val="none" w:sz="0" w:space="0" w:color="auto"/>
            <w:bottom w:val="none" w:sz="0" w:space="0" w:color="auto"/>
            <w:right w:val="none" w:sz="0" w:space="0" w:color="auto"/>
          </w:divBdr>
        </w:div>
        <w:div w:id="1468353860">
          <w:marLeft w:val="0"/>
          <w:marRight w:val="0"/>
          <w:marTop w:val="0"/>
          <w:marBottom w:val="0"/>
          <w:divBdr>
            <w:top w:val="none" w:sz="0" w:space="0" w:color="auto"/>
            <w:left w:val="none" w:sz="0" w:space="0" w:color="auto"/>
            <w:bottom w:val="none" w:sz="0" w:space="0" w:color="auto"/>
            <w:right w:val="none" w:sz="0" w:space="0" w:color="auto"/>
          </w:divBdr>
        </w:div>
        <w:div w:id="1484204218">
          <w:marLeft w:val="0"/>
          <w:marRight w:val="0"/>
          <w:marTop w:val="0"/>
          <w:marBottom w:val="0"/>
          <w:divBdr>
            <w:top w:val="none" w:sz="0" w:space="0" w:color="auto"/>
            <w:left w:val="none" w:sz="0" w:space="0" w:color="auto"/>
            <w:bottom w:val="none" w:sz="0" w:space="0" w:color="auto"/>
            <w:right w:val="none" w:sz="0" w:space="0" w:color="auto"/>
          </w:divBdr>
        </w:div>
        <w:div w:id="1486043319">
          <w:marLeft w:val="0"/>
          <w:marRight w:val="0"/>
          <w:marTop w:val="0"/>
          <w:marBottom w:val="0"/>
          <w:divBdr>
            <w:top w:val="none" w:sz="0" w:space="0" w:color="auto"/>
            <w:left w:val="none" w:sz="0" w:space="0" w:color="auto"/>
            <w:bottom w:val="none" w:sz="0" w:space="0" w:color="auto"/>
            <w:right w:val="none" w:sz="0" w:space="0" w:color="auto"/>
          </w:divBdr>
        </w:div>
        <w:div w:id="1519006261">
          <w:marLeft w:val="0"/>
          <w:marRight w:val="0"/>
          <w:marTop w:val="0"/>
          <w:marBottom w:val="0"/>
          <w:divBdr>
            <w:top w:val="none" w:sz="0" w:space="0" w:color="auto"/>
            <w:left w:val="none" w:sz="0" w:space="0" w:color="auto"/>
            <w:bottom w:val="none" w:sz="0" w:space="0" w:color="auto"/>
            <w:right w:val="none" w:sz="0" w:space="0" w:color="auto"/>
          </w:divBdr>
        </w:div>
        <w:div w:id="1575242605">
          <w:marLeft w:val="0"/>
          <w:marRight w:val="0"/>
          <w:marTop w:val="0"/>
          <w:marBottom w:val="0"/>
          <w:divBdr>
            <w:top w:val="none" w:sz="0" w:space="0" w:color="auto"/>
            <w:left w:val="none" w:sz="0" w:space="0" w:color="auto"/>
            <w:bottom w:val="none" w:sz="0" w:space="0" w:color="auto"/>
            <w:right w:val="none" w:sz="0" w:space="0" w:color="auto"/>
          </w:divBdr>
        </w:div>
        <w:div w:id="1625965610">
          <w:marLeft w:val="0"/>
          <w:marRight w:val="0"/>
          <w:marTop w:val="0"/>
          <w:marBottom w:val="0"/>
          <w:divBdr>
            <w:top w:val="none" w:sz="0" w:space="0" w:color="auto"/>
            <w:left w:val="none" w:sz="0" w:space="0" w:color="auto"/>
            <w:bottom w:val="none" w:sz="0" w:space="0" w:color="auto"/>
            <w:right w:val="none" w:sz="0" w:space="0" w:color="auto"/>
          </w:divBdr>
        </w:div>
        <w:div w:id="1661495916">
          <w:marLeft w:val="0"/>
          <w:marRight w:val="0"/>
          <w:marTop w:val="0"/>
          <w:marBottom w:val="0"/>
          <w:divBdr>
            <w:top w:val="none" w:sz="0" w:space="0" w:color="auto"/>
            <w:left w:val="none" w:sz="0" w:space="0" w:color="auto"/>
            <w:bottom w:val="none" w:sz="0" w:space="0" w:color="auto"/>
            <w:right w:val="none" w:sz="0" w:space="0" w:color="auto"/>
          </w:divBdr>
        </w:div>
        <w:div w:id="1670255222">
          <w:marLeft w:val="0"/>
          <w:marRight w:val="0"/>
          <w:marTop w:val="0"/>
          <w:marBottom w:val="0"/>
          <w:divBdr>
            <w:top w:val="none" w:sz="0" w:space="0" w:color="auto"/>
            <w:left w:val="none" w:sz="0" w:space="0" w:color="auto"/>
            <w:bottom w:val="none" w:sz="0" w:space="0" w:color="auto"/>
            <w:right w:val="none" w:sz="0" w:space="0" w:color="auto"/>
          </w:divBdr>
        </w:div>
        <w:div w:id="1672223060">
          <w:marLeft w:val="0"/>
          <w:marRight w:val="0"/>
          <w:marTop w:val="0"/>
          <w:marBottom w:val="0"/>
          <w:divBdr>
            <w:top w:val="none" w:sz="0" w:space="0" w:color="auto"/>
            <w:left w:val="none" w:sz="0" w:space="0" w:color="auto"/>
            <w:bottom w:val="none" w:sz="0" w:space="0" w:color="auto"/>
            <w:right w:val="none" w:sz="0" w:space="0" w:color="auto"/>
          </w:divBdr>
        </w:div>
        <w:div w:id="1737623566">
          <w:marLeft w:val="0"/>
          <w:marRight w:val="0"/>
          <w:marTop w:val="0"/>
          <w:marBottom w:val="0"/>
          <w:divBdr>
            <w:top w:val="none" w:sz="0" w:space="0" w:color="auto"/>
            <w:left w:val="none" w:sz="0" w:space="0" w:color="auto"/>
            <w:bottom w:val="none" w:sz="0" w:space="0" w:color="auto"/>
            <w:right w:val="none" w:sz="0" w:space="0" w:color="auto"/>
          </w:divBdr>
        </w:div>
        <w:div w:id="1780559653">
          <w:marLeft w:val="0"/>
          <w:marRight w:val="0"/>
          <w:marTop w:val="0"/>
          <w:marBottom w:val="0"/>
          <w:divBdr>
            <w:top w:val="none" w:sz="0" w:space="0" w:color="auto"/>
            <w:left w:val="none" w:sz="0" w:space="0" w:color="auto"/>
            <w:bottom w:val="none" w:sz="0" w:space="0" w:color="auto"/>
            <w:right w:val="none" w:sz="0" w:space="0" w:color="auto"/>
          </w:divBdr>
        </w:div>
        <w:div w:id="1793792096">
          <w:marLeft w:val="0"/>
          <w:marRight w:val="0"/>
          <w:marTop w:val="0"/>
          <w:marBottom w:val="0"/>
          <w:divBdr>
            <w:top w:val="none" w:sz="0" w:space="0" w:color="auto"/>
            <w:left w:val="none" w:sz="0" w:space="0" w:color="auto"/>
            <w:bottom w:val="none" w:sz="0" w:space="0" w:color="auto"/>
            <w:right w:val="none" w:sz="0" w:space="0" w:color="auto"/>
          </w:divBdr>
        </w:div>
        <w:div w:id="1810512229">
          <w:marLeft w:val="0"/>
          <w:marRight w:val="0"/>
          <w:marTop w:val="0"/>
          <w:marBottom w:val="0"/>
          <w:divBdr>
            <w:top w:val="none" w:sz="0" w:space="0" w:color="auto"/>
            <w:left w:val="none" w:sz="0" w:space="0" w:color="auto"/>
            <w:bottom w:val="none" w:sz="0" w:space="0" w:color="auto"/>
            <w:right w:val="none" w:sz="0" w:space="0" w:color="auto"/>
          </w:divBdr>
        </w:div>
        <w:div w:id="1844710140">
          <w:marLeft w:val="0"/>
          <w:marRight w:val="0"/>
          <w:marTop w:val="0"/>
          <w:marBottom w:val="0"/>
          <w:divBdr>
            <w:top w:val="none" w:sz="0" w:space="0" w:color="auto"/>
            <w:left w:val="none" w:sz="0" w:space="0" w:color="auto"/>
            <w:bottom w:val="none" w:sz="0" w:space="0" w:color="auto"/>
            <w:right w:val="none" w:sz="0" w:space="0" w:color="auto"/>
          </w:divBdr>
        </w:div>
        <w:div w:id="1864322938">
          <w:marLeft w:val="0"/>
          <w:marRight w:val="0"/>
          <w:marTop w:val="0"/>
          <w:marBottom w:val="0"/>
          <w:divBdr>
            <w:top w:val="none" w:sz="0" w:space="0" w:color="auto"/>
            <w:left w:val="none" w:sz="0" w:space="0" w:color="auto"/>
            <w:bottom w:val="none" w:sz="0" w:space="0" w:color="auto"/>
            <w:right w:val="none" w:sz="0" w:space="0" w:color="auto"/>
          </w:divBdr>
        </w:div>
        <w:div w:id="1884052482">
          <w:marLeft w:val="0"/>
          <w:marRight w:val="0"/>
          <w:marTop w:val="0"/>
          <w:marBottom w:val="0"/>
          <w:divBdr>
            <w:top w:val="none" w:sz="0" w:space="0" w:color="auto"/>
            <w:left w:val="none" w:sz="0" w:space="0" w:color="auto"/>
            <w:bottom w:val="none" w:sz="0" w:space="0" w:color="auto"/>
            <w:right w:val="none" w:sz="0" w:space="0" w:color="auto"/>
          </w:divBdr>
        </w:div>
        <w:div w:id="1886138780">
          <w:marLeft w:val="0"/>
          <w:marRight w:val="0"/>
          <w:marTop w:val="0"/>
          <w:marBottom w:val="0"/>
          <w:divBdr>
            <w:top w:val="none" w:sz="0" w:space="0" w:color="auto"/>
            <w:left w:val="none" w:sz="0" w:space="0" w:color="auto"/>
            <w:bottom w:val="none" w:sz="0" w:space="0" w:color="auto"/>
            <w:right w:val="none" w:sz="0" w:space="0" w:color="auto"/>
          </w:divBdr>
        </w:div>
        <w:div w:id="1928229275">
          <w:marLeft w:val="0"/>
          <w:marRight w:val="0"/>
          <w:marTop w:val="0"/>
          <w:marBottom w:val="0"/>
          <w:divBdr>
            <w:top w:val="none" w:sz="0" w:space="0" w:color="auto"/>
            <w:left w:val="none" w:sz="0" w:space="0" w:color="auto"/>
            <w:bottom w:val="none" w:sz="0" w:space="0" w:color="auto"/>
            <w:right w:val="none" w:sz="0" w:space="0" w:color="auto"/>
          </w:divBdr>
        </w:div>
        <w:div w:id="1931815233">
          <w:marLeft w:val="0"/>
          <w:marRight w:val="0"/>
          <w:marTop w:val="0"/>
          <w:marBottom w:val="0"/>
          <w:divBdr>
            <w:top w:val="none" w:sz="0" w:space="0" w:color="auto"/>
            <w:left w:val="none" w:sz="0" w:space="0" w:color="auto"/>
            <w:bottom w:val="none" w:sz="0" w:space="0" w:color="auto"/>
            <w:right w:val="none" w:sz="0" w:space="0" w:color="auto"/>
          </w:divBdr>
        </w:div>
        <w:div w:id="1939409960">
          <w:marLeft w:val="0"/>
          <w:marRight w:val="0"/>
          <w:marTop w:val="0"/>
          <w:marBottom w:val="0"/>
          <w:divBdr>
            <w:top w:val="none" w:sz="0" w:space="0" w:color="auto"/>
            <w:left w:val="none" w:sz="0" w:space="0" w:color="auto"/>
            <w:bottom w:val="none" w:sz="0" w:space="0" w:color="auto"/>
            <w:right w:val="none" w:sz="0" w:space="0" w:color="auto"/>
          </w:divBdr>
        </w:div>
        <w:div w:id="1964993780">
          <w:marLeft w:val="0"/>
          <w:marRight w:val="0"/>
          <w:marTop w:val="0"/>
          <w:marBottom w:val="0"/>
          <w:divBdr>
            <w:top w:val="none" w:sz="0" w:space="0" w:color="auto"/>
            <w:left w:val="none" w:sz="0" w:space="0" w:color="auto"/>
            <w:bottom w:val="none" w:sz="0" w:space="0" w:color="auto"/>
            <w:right w:val="none" w:sz="0" w:space="0" w:color="auto"/>
          </w:divBdr>
        </w:div>
        <w:div w:id="2057896714">
          <w:marLeft w:val="0"/>
          <w:marRight w:val="0"/>
          <w:marTop w:val="0"/>
          <w:marBottom w:val="0"/>
          <w:divBdr>
            <w:top w:val="none" w:sz="0" w:space="0" w:color="auto"/>
            <w:left w:val="none" w:sz="0" w:space="0" w:color="auto"/>
            <w:bottom w:val="none" w:sz="0" w:space="0" w:color="auto"/>
            <w:right w:val="none" w:sz="0" w:space="0" w:color="auto"/>
          </w:divBdr>
        </w:div>
        <w:div w:id="2089419526">
          <w:marLeft w:val="0"/>
          <w:marRight w:val="0"/>
          <w:marTop w:val="0"/>
          <w:marBottom w:val="0"/>
          <w:divBdr>
            <w:top w:val="none" w:sz="0" w:space="0" w:color="auto"/>
            <w:left w:val="none" w:sz="0" w:space="0" w:color="auto"/>
            <w:bottom w:val="none" w:sz="0" w:space="0" w:color="auto"/>
            <w:right w:val="none" w:sz="0" w:space="0" w:color="auto"/>
          </w:divBdr>
        </w:div>
        <w:div w:id="2089617924">
          <w:marLeft w:val="0"/>
          <w:marRight w:val="0"/>
          <w:marTop w:val="0"/>
          <w:marBottom w:val="0"/>
          <w:divBdr>
            <w:top w:val="none" w:sz="0" w:space="0" w:color="auto"/>
            <w:left w:val="none" w:sz="0" w:space="0" w:color="auto"/>
            <w:bottom w:val="none" w:sz="0" w:space="0" w:color="auto"/>
            <w:right w:val="none" w:sz="0" w:space="0" w:color="auto"/>
          </w:divBdr>
        </w:div>
        <w:div w:id="2132480094">
          <w:marLeft w:val="0"/>
          <w:marRight w:val="0"/>
          <w:marTop w:val="0"/>
          <w:marBottom w:val="0"/>
          <w:divBdr>
            <w:top w:val="none" w:sz="0" w:space="0" w:color="auto"/>
            <w:left w:val="none" w:sz="0" w:space="0" w:color="auto"/>
            <w:bottom w:val="none" w:sz="0" w:space="0" w:color="auto"/>
            <w:right w:val="none" w:sz="0" w:space="0" w:color="auto"/>
          </w:divBdr>
        </w:div>
      </w:divsChild>
    </w:div>
    <w:div w:id="917179192">
      <w:bodyDiv w:val="1"/>
      <w:marLeft w:val="0"/>
      <w:marRight w:val="0"/>
      <w:marTop w:val="0"/>
      <w:marBottom w:val="0"/>
      <w:divBdr>
        <w:top w:val="none" w:sz="0" w:space="0" w:color="auto"/>
        <w:left w:val="none" w:sz="0" w:space="0" w:color="auto"/>
        <w:bottom w:val="none" w:sz="0" w:space="0" w:color="auto"/>
        <w:right w:val="none" w:sz="0" w:space="0" w:color="auto"/>
      </w:divBdr>
    </w:div>
    <w:div w:id="918174139">
      <w:bodyDiv w:val="1"/>
      <w:marLeft w:val="0"/>
      <w:marRight w:val="0"/>
      <w:marTop w:val="0"/>
      <w:marBottom w:val="0"/>
      <w:divBdr>
        <w:top w:val="none" w:sz="0" w:space="0" w:color="auto"/>
        <w:left w:val="none" w:sz="0" w:space="0" w:color="auto"/>
        <w:bottom w:val="none" w:sz="0" w:space="0" w:color="auto"/>
        <w:right w:val="none" w:sz="0" w:space="0" w:color="auto"/>
      </w:divBdr>
    </w:div>
    <w:div w:id="918292483">
      <w:bodyDiv w:val="1"/>
      <w:marLeft w:val="0"/>
      <w:marRight w:val="0"/>
      <w:marTop w:val="0"/>
      <w:marBottom w:val="0"/>
      <w:divBdr>
        <w:top w:val="none" w:sz="0" w:space="0" w:color="auto"/>
        <w:left w:val="none" w:sz="0" w:space="0" w:color="auto"/>
        <w:bottom w:val="none" w:sz="0" w:space="0" w:color="auto"/>
        <w:right w:val="none" w:sz="0" w:space="0" w:color="auto"/>
      </w:divBdr>
    </w:div>
    <w:div w:id="918906825">
      <w:bodyDiv w:val="1"/>
      <w:marLeft w:val="0"/>
      <w:marRight w:val="0"/>
      <w:marTop w:val="0"/>
      <w:marBottom w:val="0"/>
      <w:divBdr>
        <w:top w:val="none" w:sz="0" w:space="0" w:color="auto"/>
        <w:left w:val="none" w:sz="0" w:space="0" w:color="auto"/>
        <w:bottom w:val="none" w:sz="0" w:space="0" w:color="auto"/>
        <w:right w:val="none" w:sz="0" w:space="0" w:color="auto"/>
      </w:divBdr>
    </w:div>
    <w:div w:id="919749358">
      <w:bodyDiv w:val="1"/>
      <w:marLeft w:val="0"/>
      <w:marRight w:val="0"/>
      <w:marTop w:val="0"/>
      <w:marBottom w:val="0"/>
      <w:divBdr>
        <w:top w:val="none" w:sz="0" w:space="0" w:color="auto"/>
        <w:left w:val="none" w:sz="0" w:space="0" w:color="auto"/>
        <w:bottom w:val="none" w:sz="0" w:space="0" w:color="auto"/>
        <w:right w:val="none" w:sz="0" w:space="0" w:color="auto"/>
      </w:divBdr>
    </w:div>
    <w:div w:id="919944096">
      <w:bodyDiv w:val="1"/>
      <w:marLeft w:val="0"/>
      <w:marRight w:val="0"/>
      <w:marTop w:val="0"/>
      <w:marBottom w:val="0"/>
      <w:divBdr>
        <w:top w:val="none" w:sz="0" w:space="0" w:color="auto"/>
        <w:left w:val="none" w:sz="0" w:space="0" w:color="auto"/>
        <w:bottom w:val="none" w:sz="0" w:space="0" w:color="auto"/>
        <w:right w:val="none" w:sz="0" w:space="0" w:color="auto"/>
      </w:divBdr>
    </w:div>
    <w:div w:id="920606959">
      <w:bodyDiv w:val="1"/>
      <w:marLeft w:val="0"/>
      <w:marRight w:val="0"/>
      <w:marTop w:val="0"/>
      <w:marBottom w:val="0"/>
      <w:divBdr>
        <w:top w:val="none" w:sz="0" w:space="0" w:color="auto"/>
        <w:left w:val="none" w:sz="0" w:space="0" w:color="auto"/>
        <w:bottom w:val="none" w:sz="0" w:space="0" w:color="auto"/>
        <w:right w:val="none" w:sz="0" w:space="0" w:color="auto"/>
      </w:divBdr>
    </w:div>
    <w:div w:id="921599418">
      <w:bodyDiv w:val="1"/>
      <w:marLeft w:val="0"/>
      <w:marRight w:val="0"/>
      <w:marTop w:val="0"/>
      <w:marBottom w:val="0"/>
      <w:divBdr>
        <w:top w:val="none" w:sz="0" w:space="0" w:color="auto"/>
        <w:left w:val="none" w:sz="0" w:space="0" w:color="auto"/>
        <w:bottom w:val="none" w:sz="0" w:space="0" w:color="auto"/>
        <w:right w:val="none" w:sz="0" w:space="0" w:color="auto"/>
      </w:divBdr>
    </w:div>
    <w:div w:id="924997901">
      <w:bodyDiv w:val="1"/>
      <w:marLeft w:val="0"/>
      <w:marRight w:val="0"/>
      <w:marTop w:val="0"/>
      <w:marBottom w:val="0"/>
      <w:divBdr>
        <w:top w:val="none" w:sz="0" w:space="0" w:color="auto"/>
        <w:left w:val="none" w:sz="0" w:space="0" w:color="auto"/>
        <w:bottom w:val="none" w:sz="0" w:space="0" w:color="auto"/>
        <w:right w:val="none" w:sz="0" w:space="0" w:color="auto"/>
      </w:divBdr>
    </w:div>
    <w:div w:id="925263837">
      <w:bodyDiv w:val="1"/>
      <w:marLeft w:val="0"/>
      <w:marRight w:val="0"/>
      <w:marTop w:val="0"/>
      <w:marBottom w:val="0"/>
      <w:divBdr>
        <w:top w:val="none" w:sz="0" w:space="0" w:color="auto"/>
        <w:left w:val="none" w:sz="0" w:space="0" w:color="auto"/>
        <w:bottom w:val="none" w:sz="0" w:space="0" w:color="auto"/>
        <w:right w:val="none" w:sz="0" w:space="0" w:color="auto"/>
      </w:divBdr>
    </w:div>
    <w:div w:id="925840355">
      <w:bodyDiv w:val="1"/>
      <w:marLeft w:val="0"/>
      <w:marRight w:val="0"/>
      <w:marTop w:val="0"/>
      <w:marBottom w:val="0"/>
      <w:divBdr>
        <w:top w:val="none" w:sz="0" w:space="0" w:color="auto"/>
        <w:left w:val="none" w:sz="0" w:space="0" w:color="auto"/>
        <w:bottom w:val="none" w:sz="0" w:space="0" w:color="auto"/>
        <w:right w:val="none" w:sz="0" w:space="0" w:color="auto"/>
      </w:divBdr>
    </w:div>
    <w:div w:id="926958429">
      <w:bodyDiv w:val="1"/>
      <w:marLeft w:val="0"/>
      <w:marRight w:val="0"/>
      <w:marTop w:val="0"/>
      <w:marBottom w:val="0"/>
      <w:divBdr>
        <w:top w:val="none" w:sz="0" w:space="0" w:color="auto"/>
        <w:left w:val="none" w:sz="0" w:space="0" w:color="auto"/>
        <w:bottom w:val="none" w:sz="0" w:space="0" w:color="auto"/>
        <w:right w:val="none" w:sz="0" w:space="0" w:color="auto"/>
      </w:divBdr>
    </w:div>
    <w:div w:id="927038523">
      <w:bodyDiv w:val="1"/>
      <w:marLeft w:val="0"/>
      <w:marRight w:val="0"/>
      <w:marTop w:val="0"/>
      <w:marBottom w:val="0"/>
      <w:divBdr>
        <w:top w:val="none" w:sz="0" w:space="0" w:color="auto"/>
        <w:left w:val="none" w:sz="0" w:space="0" w:color="auto"/>
        <w:bottom w:val="none" w:sz="0" w:space="0" w:color="auto"/>
        <w:right w:val="none" w:sz="0" w:space="0" w:color="auto"/>
      </w:divBdr>
    </w:div>
    <w:div w:id="928541421">
      <w:bodyDiv w:val="1"/>
      <w:marLeft w:val="0"/>
      <w:marRight w:val="0"/>
      <w:marTop w:val="0"/>
      <w:marBottom w:val="0"/>
      <w:divBdr>
        <w:top w:val="none" w:sz="0" w:space="0" w:color="auto"/>
        <w:left w:val="none" w:sz="0" w:space="0" w:color="auto"/>
        <w:bottom w:val="none" w:sz="0" w:space="0" w:color="auto"/>
        <w:right w:val="none" w:sz="0" w:space="0" w:color="auto"/>
      </w:divBdr>
    </w:div>
    <w:div w:id="929000585">
      <w:bodyDiv w:val="1"/>
      <w:marLeft w:val="0"/>
      <w:marRight w:val="0"/>
      <w:marTop w:val="0"/>
      <w:marBottom w:val="0"/>
      <w:divBdr>
        <w:top w:val="none" w:sz="0" w:space="0" w:color="auto"/>
        <w:left w:val="none" w:sz="0" w:space="0" w:color="auto"/>
        <w:bottom w:val="none" w:sz="0" w:space="0" w:color="auto"/>
        <w:right w:val="none" w:sz="0" w:space="0" w:color="auto"/>
      </w:divBdr>
    </w:div>
    <w:div w:id="929047526">
      <w:bodyDiv w:val="1"/>
      <w:marLeft w:val="0"/>
      <w:marRight w:val="0"/>
      <w:marTop w:val="0"/>
      <w:marBottom w:val="0"/>
      <w:divBdr>
        <w:top w:val="none" w:sz="0" w:space="0" w:color="auto"/>
        <w:left w:val="none" w:sz="0" w:space="0" w:color="auto"/>
        <w:bottom w:val="none" w:sz="0" w:space="0" w:color="auto"/>
        <w:right w:val="none" w:sz="0" w:space="0" w:color="auto"/>
      </w:divBdr>
    </w:div>
    <w:div w:id="929125299">
      <w:bodyDiv w:val="1"/>
      <w:marLeft w:val="0"/>
      <w:marRight w:val="0"/>
      <w:marTop w:val="0"/>
      <w:marBottom w:val="0"/>
      <w:divBdr>
        <w:top w:val="none" w:sz="0" w:space="0" w:color="auto"/>
        <w:left w:val="none" w:sz="0" w:space="0" w:color="auto"/>
        <w:bottom w:val="none" w:sz="0" w:space="0" w:color="auto"/>
        <w:right w:val="none" w:sz="0" w:space="0" w:color="auto"/>
      </w:divBdr>
    </w:div>
    <w:div w:id="930358378">
      <w:bodyDiv w:val="1"/>
      <w:marLeft w:val="0"/>
      <w:marRight w:val="0"/>
      <w:marTop w:val="0"/>
      <w:marBottom w:val="0"/>
      <w:divBdr>
        <w:top w:val="none" w:sz="0" w:space="0" w:color="auto"/>
        <w:left w:val="none" w:sz="0" w:space="0" w:color="auto"/>
        <w:bottom w:val="none" w:sz="0" w:space="0" w:color="auto"/>
        <w:right w:val="none" w:sz="0" w:space="0" w:color="auto"/>
      </w:divBdr>
    </w:div>
    <w:div w:id="931007196">
      <w:bodyDiv w:val="1"/>
      <w:marLeft w:val="0"/>
      <w:marRight w:val="0"/>
      <w:marTop w:val="0"/>
      <w:marBottom w:val="0"/>
      <w:divBdr>
        <w:top w:val="none" w:sz="0" w:space="0" w:color="auto"/>
        <w:left w:val="none" w:sz="0" w:space="0" w:color="auto"/>
        <w:bottom w:val="none" w:sz="0" w:space="0" w:color="auto"/>
        <w:right w:val="none" w:sz="0" w:space="0" w:color="auto"/>
      </w:divBdr>
    </w:div>
    <w:div w:id="931594481">
      <w:bodyDiv w:val="1"/>
      <w:marLeft w:val="0"/>
      <w:marRight w:val="0"/>
      <w:marTop w:val="0"/>
      <w:marBottom w:val="0"/>
      <w:divBdr>
        <w:top w:val="none" w:sz="0" w:space="0" w:color="auto"/>
        <w:left w:val="none" w:sz="0" w:space="0" w:color="auto"/>
        <w:bottom w:val="none" w:sz="0" w:space="0" w:color="auto"/>
        <w:right w:val="none" w:sz="0" w:space="0" w:color="auto"/>
      </w:divBdr>
    </w:div>
    <w:div w:id="931815774">
      <w:bodyDiv w:val="1"/>
      <w:marLeft w:val="0"/>
      <w:marRight w:val="0"/>
      <w:marTop w:val="0"/>
      <w:marBottom w:val="0"/>
      <w:divBdr>
        <w:top w:val="none" w:sz="0" w:space="0" w:color="auto"/>
        <w:left w:val="none" w:sz="0" w:space="0" w:color="auto"/>
        <w:bottom w:val="none" w:sz="0" w:space="0" w:color="auto"/>
        <w:right w:val="none" w:sz="0" w:space="0" w:color="auto"/>
      </w:divBdr>
    </w:div>
    <w:div w:id="932055380">
      <w:bodyDiv w:val="1"/>
      <w:marLeft w:val="0"/>
      <w:marRight w:val="0"/>
      <w:marTop w:val="0"/>
      <w:marBottom w:val="0"/>
      <w:divBdr>
        <w:top w:val="none" w:sz="0" w:space="0" w:color="auto"/>
        <w:left w:val="none" w:sz="0" w:space="0" w:color="auto"/>
        <w:bottom w:val="none" w:sz="0" w:space="0" w:color="auto"/>
        <w:right w:val="none" w:sz="0" w:space="0" w:color="auto"/>
      </w:divBdr>
    </w:div>
    <w:div w:id="933175399">
      <w:bodyDiv w:val="1"/>
      <w:marLeft w:val="0"/>
      <w:marRight w:val="0"/>
      <w:marTop w:val="0"/>
      <w:marBottom w:val="0"/>
      <w:divBdr>
        <w:top w:val="none" w:sz="0" w:space="0" w:color="auto"/>
        <w:left w:val="none" w:sz="0" w:space="0" w:color="auto"/>
        <w:bottom w:val="none" w:sz="0" w:space="0" w:color="auto"/>
        <w:right w:val="none" w:sz="0" w:space="0" w:color="auto"/>
      </w:divBdr>
    </w:div>
    <w:div w:id="933318774">
      <w:bodyDiv w:val="1"/>
      <w:marLeft w:val="0"/>
      <w:marRight w:val="0"/>
      <w:marTop w:val="0"/>
      <w:marBottom w:val="0"/>
      <w:divBdr>
        <w:top w:val="none" w:sz="0" w:space="0" w:color="auto"/>
        <w:left w:val="none" w:sz="0" w:space="0" w:color="auto"/>
        <w:bottom w:val="none" w:sz="0" w:space="0" w:color="auto"/>
        <w:right w:val="none" w:sz="0" w:space="0" w:color="auto"/>
      </w:divBdr>
    </w:div>
    <w:div w:id="934628630">
      <w:bodyDiv w:val="1"/>
      <w:marLeft w:val="0"/>
      <w:marRight w:val="0"/>
      <w:marTop w:val="0"/>
      <w:marBottom w:val="0"/>
      <w:divBdr>
        <w:top w:val="none" w:sz="0" w:space="0" w:color="auto"/>
        <w:left w:val="none" w:sz="0" w:space="0" w:color="auto"/>
        <w:bottom w:val="none" w:sz="0" w:space="0" w:color="auto"/>
        <w:right w:val="none" w:sz="0" w:space="0" w:color="auto"/>
      </w:divBdr>
    </w:div>
    <w:div w:id="935286650">
      <w:bodyDiv w:val="1"/>
      <w:marLeft w:val="0"/>
      <w:marRight w:val="0"/>
      <w:marTop w:val="0"/>
      <w:marBottom w:val="0"/>
      <w:divBdr>
        <w:top w:val="none" w:sz="0" w:space="0" w:color="auto"/>
        <w:left w:val="none" w:sz="0" w:space="0" w:color="auto"/>
        <w:bottom w:val="none" w:sz="0" w:space="0" w:color="auto"/>
        <w:right w:val="none" w:sz="0" w:space="0" w:color="auto"/>
      </w:divBdr>
      <w:divsChild>
        <w:div w:id="181557146">
          <w:marLeft w:val="0"/>
          <w:marRight w:val="0"/>
          <w:marTop w:val="0"/>
          <w:marBottom w:val="0"/>
          <w:divBdr>
            <w:top w:val="none" w:sz="0" w:space="0" w:color="auto"/>
            <w:left w:val="none" w:sz="0" w:space="0" w:color="auto"/>
            <w:bottom w:val="none" w:sz="0" w:space="0" w:color="auto"/>
            <w:right w:val="none" w:sz="0" w:space="0" w:color="auto"/>
          </w:divBdr>
        </w:div>
        <w:div w:id="237833626">
          <w:marLeft w:val="0"/>
          <w:marRight w:val="0"/>
          <w:marTop w:val="0"/>
          <w:marBottom w:val="0"/>
          <w:divBdr>
            <w:top w:val="none" w:sz="0" w:space="0" w:color="auto"/>
            <w:left w:val="none" w:sz="0" w:space="0" w:color="auto"/>
            <w:bottom w:val="none" w:sz="0" w:space="0" w:color="auto"/>
            <w:right w:val="none" w:sz="0" w:space="0" w:color="auto"/>
          </w:divBdr>
        </w:div>
        <w:div w:id="251745369">
          <w:marLeft w:val="0"/>
          <w:marRight w:val="0"/>
          <w:marTop w:val="0"/>
          <w:marBottom w:val="0"/>
          <w:divBdr>
            <w:top w:val="none" w:sz="0" w:space="0" w:color="auto"/>
            <w:left w:val="none" w:sz="0" w:space="0" w:color="auto"/>
            <w:bottom w:val="none" w:sz="0" w:space="0" w:color="auto"/>
            <w:right w:val="none" w:sz="0" w:space="0" w:color="auto"/>
          </w:divBdr>
        </w:div>
        <w:div w:id="254562057">
          <w:marLeft w:val="0"/>
          <w:marRight w:val="0"/>
          <w:marTop w:val="0"/>
          <w:marBottom w:val="0"/>
          <w:divBdr>
            <w:top w:val="none" w:sz="0" w:space="0" w:color="auto"/>
            <w:left w:val="none" w:sz="0" w:space="0" w:color="auto"/>
            <w:bottom w:val="none" w:sz="0" w:space="0" w:color="auto"/>
            <w:right w:val="none" w:sz="0" w:space="0" w:color="auto"/>
          </w:divBdr>
        </w:div>
        <w:div w:id="261954146">
          <w:marLeft w:val="0"/>
          <w:marRight w:val="0"/>
          <w:marTop w:val="0"/>
          <w:marBottom w:val="0"/>
          <w:divBdr>
            <w:top w:val="none" w:sz="0" w:space="0" w:color="auto"/>
            <w:left w:val="none" w:sz="0" w:space="0" w:color="auto"/>
            <w:bottom w:val="none" w:sz="0" w:space="0" w:color="auto"/>
            <w:right w:val="none" w:sz="0" w:space="0" w:color="auto"/>
          </w:divBdr>
        </w:div>
        <w:div w:id="302007723">
          <w:marLeft w:val="0"/>
          <w:marRight w:val="0"/>
          <w:marTop w:val="0"/>
          <w:marBottom w:val="0"/>
          <w:divBdr>
            <w:top w:val="none" w:sz="0" w:space="0" w:color="auto"/>
            <w:left w:val="none" w:sz="0" w:space="0" w:color="auto"/>
            <w:bottom w:val="none" w:sz="0" w:space="0" w:color="auto"/>
            <w:right w:val="none" w:sz="0" w:space="0" w:color="auto"/>
          </w:divBdr>
        </w:div>
        <w:div w:id="338386364">
          <w:marLeft w:val="0"/>
          <w:marRight w:val="0"/>
          <w:marTop w:val="0"/>
          <w:marBottom w:val="0"/>
          <w:divBdr>
            <w:top w:val="none" w:sz="0" w:space="0" w:color="auto"/>
            <w:left w:val="none" w:sz="0" w:space="0" w:color="auto"/>
            <w:bottom w:val="none" w:sz="0" w:space="0" w:color="auto"/>
            <w:right w:val="none" w:sz="0" w:space="0" w:color="auto"/>
          </w:divBdr>
        </w:div>
        <w:div w:id="458495064">
          <w:marLeft w:val="0"/>
          <w:marRight w:val="0"/>
          <w:marTop w:val="0"/>
          <w:marBottom w:val="0"/>
          <w:divBdr>
            <w:top w:val="none" w:sz="0" w:space="0" w:color="auto"/>
            <w:left w:val="none" w:sz="0" w:space="0" w:color="auto"/>
            <w:bottom w:val="none" w:sz="0" w:space="0" w:color="auto"/>
            <w:right w:val="none" w:sz="0" w:space="0" w:color="auto"/>
          </w:divBdr>
        </w:div>
        <w:div w:id="541017453">
          <w:marLeft w:val="0"/>
          <w:marRight w:val="0"/>
          <w:marTop w:val="0"/>
          <w:marBottom w:val="0"/>
          <w:divBdr>
            <w:top w:val="none" w:sz="0" w:space="0" w:color="auto"/>
            <w:left w:val="none" w:sz="0" w:space="0" w:color="auto"/>
            <w:bottom w:val="none" w:sz="0" w:space="0" w:color="auto"/>
            <w:right w:val="none" w:sz="0" w:space="0" w:color="auto"/>
          </w:divBdr>
        </w:div>
        <w:div w:id="656962256">
          <w:marLeft w:val="0"/>
          <w:marRight w:val="0"/>
          <w:marTop w:val="0"/>
          <w:marBottom w:val="0"/>
          <w:divBdr>
            <w:top w:val="none" w:sz="0" w:space="0" w:color="auto"/>
            <w:left w:val="none" w:sz="0" w:space="0" w:color="auto"/>
            <w:bottom w:val="none" w:sz="0" w:space="0" w:color="auto"/>
            <w:right w:val="none" w:sz="0" w:space="0" w:color="auto"/>
          </w:divBdr>
        </w:div>
        <w:div w:id="688144778">
          <w:marLeft w:val="0"/>
          <w:marRight w:val="0"/>
          <w:marTop w:val="0"/>
          <w:marBottom w:val="0"/>
          <w:divBdr>
            <w:top w:val="none" w:sz="0" w:space="0" w:color="auto"/>
            <w:left w:val="none" w:sz="0" w:space="0" w:color="auto"/>
            <w:bottom w:val="none" w:sz="0" w:space="0" w:color="auto"/>
            <w:right w:val="none" w:sz="0" w:space="0" w:color="auto"/>
          </w:divBdr>
        </w:div>
        <w:div w:id="718282730">
          <w:marLeft w:val="0"/>
          <w:marRight w:val="0"/>
          <w:marTop w:val="0"/>
          <w:marBottom w:val="0"/>
          <w:divBdr>
            <w:top w:val="none" w:sz="0" w:space="0" w:color="auto"/>
            <w:left w:val="none" w:sz="0" w:space="0" w:color="auto"/>
            <w:bottom w:val="none" w:sz="0" w:space="0" w:color="auto"/>
            <w:right w:val="none" w:sz="0" w:space="0" w:color="auto"/>
          </w:divBdr>
        </w:div>
        <w:div w:id="725615052">
          <w:marLeft w:val="0"/>
          <w:marRight w:val="0"/>
          <w:marTop w:val="0"/>
          <w:marBottom w:val="0"/>
          <w:divBdr>
            <w:top w:val="none" w:sz="0" w:space="0" w:color="auto"/>
            <w:left w:val="none" w:sz="0" w:space="0" w:color="auto"/>
            <w:bottom w:val="none" w:sz="0" w:space="0" w:color="auto"/>
            <w:right w:val="none" w:sz="0" w:space="0" w:color="auto"/>
          </w:divBdr>
        </w:div>
        <w:div w:id="763451116">
          <w:marLeft w:val="0"/>
          <w:marRight w:val="0"/>
          <w:marTop w:val="0"/>
          <w:marBottom w:val="0"/>
          <w:divBdr>
            <w:top w:val="none" w:sz="0" w:space="0" w:color="auto"/>
            <w:left w:val="none" w:sz="0" w:space="0" w:color="auto"/>
            <w:bottom w:val="none" w:sz="0" w:space="0" w:color="auto"/>
            <w:right w:val="none" w:sz="0" w:space="0" w:color="auto"/>
          </w:divBdr>
        </w:div>
        <w:div w:id="766384051">
          <w:marLeft w:val="0"/>
          <w:marRight w:val="0"/>
          <w:marTop w:val="0"/>
          <w:marBottom w:val="0"/>
          <w:divBdr>
            <w:top w:val="none" w:sz="0" w:space="0" w:color="auto"/>
            <w:left w:val="none" w:sz="0" w:space="0" w:color="auto"/>
            <w:bottom w:val="none" w:sz="0" w:space="0" w:color="auto"/>
            <w:right w:val="none" w:sz="0" w:space="0" w:color="auto"/>
          </w:divBdr>
        </w:div>
        <w:div w:id="782765671">
          <w:marLeft w:val="0"/>
          <w:marRight w:val="0"/>
          <w:marTop w:val="0"/>
          <w:marBottom w:val="0"/>
          <w:divBdr>
            <w:top w:val="none" w:sz="0" w:space="0" w:color="auto"/>
            <w:left w:val="none" w:sz="0" w:space="0" w:color="auto"/>
            <w:bottom w:val="none" w:sz="0" w:space="0" w:color="auto"/>
            <w:right w:val="none" w:sz="0" w:space="0" w:color="auto"/>
          </w:divBdr>
        </w:div>
        <w:div w:id="860314858">
          <w:marLeft w:val="0"/>
          <w:marRight w:val="0"/>
          <w:marTop w:val="0"/>
          <w:marBottom w:val="0"/>
          <w:divBdr>
            <w:top w:val="none" w:sz="0" w:space="0" w:color="auto"/>
            <w:left w:val="none" w:sz="0" w:space="0" w:color="auto"/>
            <w:bottom w:val="none" w:sz="0" w:space="0" w:color="auto"/>
            <w:right w:val="none" w:sz="0" w:space="0" w:color="auto"/>
          </w:divBdr>
        </w:div>
        <w:div w:id="902451589">
          <w:marLeft w:val="0"/>
          <w:marRight w:val="0"/>
          <w:marTop w:val="0"/>
          <w:marBottom w:val="0"/>
          <w:divBdr>
            <w:top w:val="none" w:sz="0" w:space="0" w:color="auto"/>
            <w:left w:val="none" w:sz="0" w:space="0" w:color="auto"/>
            <w:bottom w:val="none" w:sz="0" w:space="0" w:color="auto"/>
            <w:right w:val="none" w:sz="0" w:space="0" w:color="auto"/>
          </w:divBdr>
        </w:div>
        <w:div w:id="918825132">
          <w:marLeft w:val="0"/>
          <w:marRight w:val="0"/>
          <w:marTop w:val="0"/>
          <w:marBottom w:val="0"/>
          <w:divBdr>
            <w:top w:val="none" w:sz="0" w:space="0" w:color="auto"/>
            <w:left w:val="none" w:sz="0" w:space="0" w:color="auto"/>
            <w:bottom w:val="none" w:sz="0" w:space="0" w:color="auto"/>
            <w:right w:val="none" w:sz="0" w:space="0" w:color="auto"/>
          </w:divBdr>
        </w:div>
        <w:div w:id="961233788">
          <w:marLeft w:val="0"/>
          <w:marRight w:val="0"/>
          <w:marTop w:val="0"/>
          <w:marBottom w:val="0"/>
          <w:divBdr>
            <w:top w:val="none" w:sz="0" w:space="0" w:color="auto"/>
            <w:left w:val="none" w:sz="0" w:space="0" w:color="auto"/>
            <w:bottom w:val="none" w:sz="0" w:space="0" w:color="auto"/>
            <w:right w:val="none" w:sz="0" w:space="0" w:color="auto"/>
          </w:divBdr>
        </w:div>
        <w:div w:id="976690740">
          <w:marLeft w:val="0"/>
          <w:marRight w:val="0"/>
          <w:marTop w:val="0"/>
          <w:marBottom w:val="0"/>
          <w:divBdr>
            <w:top w:val="none" w:sz="0" w:space="0" w:color="auto"/>
            <w:left w:val="none" w:sz="0" w:space="0" w:color="auto"/>
            <w:bottom w:val="none" w:sz="0" w:space="0" w:color="auto"/>
            <w:right w:val="none" w:sz="0" w:space="0" w:color="auto"/>
          </w:divBdr>
        </w:div>
        <w:div w:id="980235119">
          <w:marLeft w:val="0"/>
          <w:marRight w:val="0"/>
          <w:marTop w:val="0"/>
          <w:marBottom w:val="0"/>
          <w:divBdr>
            <w:top w:val="none" w:sz="0" w:space="0" w:color="auto"/>
            <w:left w:val="none" w:sz="0" w:space="0" w:color="auto"/>
            <w:bottom w:val="none" w:sz="0" w:space="0" w:color="auto"/>
            <w:right w:val="none" w:sz="0" w:space="0" w:color="auto"/>
          </w:divBdr>
        </w:div>
        <w:div w:id="1062487335">
          <w:marLeft w:val="0"/>
          <w:marRight w:val="0"/>
          <w:marTop w:val="0"/>
          <w:marBottom w:val="0"/>
          <w:divBdr>
            <w:top w:val="none" w:sz="0" w:space="0" w:color="auto"/>
            <w:left w:val="none" w:sz="0" w:space="0" w:color="auto"/>
            <w:bottom w:val="none" w:sz="0" w:space="0" w:color="auto"/>
            <w:right w:val="none" w:sz="0" w:space="0" w:color="auto"/>
          </w:divBdr>
        </w:div>
        <w:div w:id="1075207551">
          <w:marLeft w:val="0"/>
          <w:marRight w:val="0"/>
          <w:marTop w:val="0"/>
          <w:marBottom w:val="0"/>
          <w:divBdr>
            <w:top w:val="none" w:sz="0" w:space="0" w:color="auto"/>
            <w:left w:val="none" w:sz="0" w:space="0" w:color="auto"/>
            <w:bottom w:val="none" w:sz="0" w:space="0" w:color="auto"/>
            <w:right w:val="none" w:sz="0" w:space="0" w:color="auto"/>
          </w:divBdr>
        </w:div>
        <w:div w:id="1103651748">
          <w:marLeft w:val="0"/>
          <w:marRight w:val="0"/>
          <w:marTop w:val="0"/>
          <w:marBottom w:val="0"/>
          <w:divBdr>
            <w:top w:val="none" w:sz="0" w:space="0" w:color="auto"/>
            <w:left w:val="none" w:sz="0" w:space="0" w:color="auto"/>
            <w:bottom w:val="none" w:sz="0" w:space="0" w:color="auto"/>
            <w:right w:val="none" w:sz="0" w:space="0" w:color="auto"/>
          </w:divBdr>
        </w:div>
        <w:div w:id="1118136746">
          <w:marLeft w:val="0"/>
          <w:marRight w:val="0"/>
          <w:marTop w:val="0"/>
          <w:marBottom w:val="0"/>
          <w:divBdr>
            <w:top w:val="none" w:sz="0" w:space="0" w:color="auto"/>
            <w:left w:val="none" w:sz="0" w:space="0" w:color="auto"/>
            <w:bottom w:val="none" w:sz="0" w:space="0" w:color="auto"/>
            <w:right w:val="none" w:sz="0" w:space="0" w:color="auto"/>
          </w:divBdr>
        </w:div>
        <w:div w:id="1119884511">
          <w:marLeft w:val="0"/>
          <w:marRight w:val="0"/>
          <w:marTop w:val="0"/>
          <w:marBottom w:val="0"/>
          <w:divBdr>
            <w:top w:val="none" w:sz="0" w:space="0" w:color="auto"/>
            <w:left w:val="none" w:sz="0" w:space="0" w:color="auto"/>
            <w:bottom w:val="none" w:sz="0" w:space="0" w:color="auto"/>
            <w:right w:val="none" w:sz="0" w:space="0" w:color="auto"/>
          </w:divBdr>
        </w:div>
        <w:div w:id="1147625101">
          <w:marLeft w:val="0"/>
          <w:marRight w:val="0"/>
          <w:marTop w:val="0"/>
          <w:marBottom w:val="0"/>
          <w:divBdr>
            <w:top w:val="none" w:sz="0" w:space="0" w:color="auto"/>
            <w:left w:val="none" w:sz="0" w:space="0" w:color="auto"/>
            <w:bottom w:val="none" w:sz="0" w:space="0" w:color="auto"/>
            <w:right w:val="none" w:sz="0" w:space="0" w:color="auto"/>
          </w:divBdr>
        </w:div>
        <w:div w:id="1168640950">
          <w:marLeft w:val="0"/>
          <w:marRight w:val="0"/>
          <w:marTop w:val="0"/>
          <w:marBottom w:val="0"/>
          <w:divBdr>
            <w:top w:val="none" w:sz="0" w:space="0" w:color="auto"/>
            <w:left w:val="none" w:sz="0" w:space="0" w:color="auto"/>
            <w:bottom w:val="none" w:sz="0" w:space="0" w:color="auto"/>
            <w:right w:val="none" w:sz="0" w:space="0" w:color="auto"/>
          </w:divBdr>
        </w:div>
        <w:div w:id="1291277466">
          <w:marLeft w:val="0"/>
          <w:marRight w:val="0"/>
          <w:marTop w:val="0"/>
          <w:marBottom w:val="0"/>
          <w:divBdr>
            <w:top w:val="none" w:sz="0" w:space="0" w:color="auto"/>
            <w:left w:val="none" w:sz="0" w:space="0" w:color="auto"/>
            <w:bottom w:val="none" w:sz="0" w:space="0" w:color="auto"/>
            <w:right w:val="none" w:sz="0" w:space="0" w:color="auto"/>
          </w:divBdr>
        </w:div>
        <w:div w:id="1334379678">
          <w:marLeft w:val="0"/>
          <w:marRight w:val="0"/>
          <w:marTop w:val="0"/>
          <w:marBottom w:val="0"/>
          <w:divBdr>
            <w:top w:val="none" w:sz="0" w:space="0" w:color="auto"/>
            <w:left w:val="none" w:sz="0" w:space="0" w:color="auto"/>
            <w:bottom w:val="none" w:sz="0" w:space="0" w:color="auto"/>
            <w:right w:val="none" w:sz="0" w:space="0" w:color="auto"/>
          </w:divBdr>
        </w:div>
        <w:div w:id="1343899175">
          <w:marLeft w:val="0"/>
          <w:marRight w:val="0"/>
          <w:marTop w:val="0"/>
          <w:marBottom w:val="0"/>
          <w:divBdr>
            <w:top w:val="none" w:sz="0" w:space="0" w:color="auto"/>
            <w:left w:val="none" w:sz="0" w:space="0" w:color="auto"/>
            <w:bottom w:val="none" w:sz="0" w:space="0" w:color="auto"/>
            <w:right w:val="none" w:sz="0" w:space="0" w:color="auto"/>
          </w:divBdr>
        </w:div>
        <w:div w:id="1397823865">
          <w:marLeft w:val="0"/>
          <w:marRight w:val="0"/>
          <w:marTop w:val="0"/>
          <w:marBottom w:val="0"/>
          <w:divBdr>
            <w:top w:val="none" w:sz="0" w:space="0" w:color="auto"/>
            <w:left w:val="none" w:sz="0" w:space="0" w:color="auto"/>
            <w:bottom w:val="none" w:sz="0" w:space="0" w:color="auto"/>
            <w:right w:val="none" w:sz="0" w:space="0" w:color="auto"/>
          </w:divBdr>
        </w:div>
        <w:div w:id="1426340873">
          <w:marLeft w:val="0"/>
          <w:marRight w:val="0"/>
          <w:marTop w:val="0"/>
          <w:marBottom w:val="0"/>
          <w:divBdr>
            <w:top w:val="none" w:sz="0" w:space="0" w:color="auto"/>
            <w:left w:val="none" w:sz="0" w:space="0" w:color="auto"/>
            <w:bottom w:val="none" w:sz="0" w:space="0" w:color="auto"/>
            <w:right w:val="none" w:sz="0" w:space="0" w:color="auto"/>
          </w:divBdr>
        </w:div>
        <w:div w:id="1488982342">
          <w:marLeft w:val="0"/>
          <w:marRight w:val="0"/>
          <w:marTop w:val="0"/>
          <w:marBottom w:val="0"/>
          <w:divBdr>
            <w:top w:val="none" w:sz="0" w:space="0" w:color="auto"/>
            <w:left w:val="none" w:sz="0" w:space="0" w:color="auto"/>
            <w:bottom w:val="none" w:sz="0" w:space="0" w:color="auto"/>
            <w:right w:val="none" w:sz="0" w:space="0" w:color="auto"/>
          </w:divBdr>
        </w:div>
        <w:div w:id="1503469575">
          <w:marLeft w:val="0"/>
          <w:marRight w:val="0"/>
          <w:marTop w:val="0"/>
          <w:marBottom w:val="0"/>
          <w:divBdr>
            <w:top w:val="none" w:sz="0" w:space="0" w:color="auto"/>
            <w:left w:val="none" w:sz="0" w:space="0" w:color="auto"/>
            <w:bottom w:val="none" w:sz="0" w:space="0" w:color="auto"/>
            <w:right w:val="none" w:sz="0" w:space="0" w:color="auto"/>
          </w:divBdr>
        </w:div>
        <w:div w:id="1565872097">
          <w:marLeft w:val="0"/>
          <w:marRight w:val="0"/>
          <w:marTop w:val="0"/>
          <w:marBottom w:val="0"/>
          <w:divBdr>
            <w:top w:val="none" w:sz="0" w:space="0" w:color="auto"/>
            <w:left w:val="none" w:sz="0" w:space="0" w:color="auto"/>
            <w:bottom w:val="none" w:sz="0" w:space="0" w:color="auto"/>
            <w:right w:val="none" w:sz="0" w:space="0" w:color="auto"/>
          </w:divBdr>
        </w:div>
        <w:div w:id="1569733303">
          <w:marLeft w:val="0"/>
          <w:marRight w:val="0"/>
          <w:marTop w:val="0"/>
          <w:marBottom w:val="0"/>
          <w:divBdr>
            <w:top w:val="none" w:sz="0" w:space="0" w:color="auto"/>
            <w:left w:val="none" w:sz="0" w:space="0" w:color="auto"/>
            <w:bottom w:val="none" w:sz="0" w:space="0" w:color="auto"/>
            <w:right w:val="none" w:sz="0" w:space="0" w:color="auto"/>
          </w:divBdr>
        </w:div>
        <w:div w:id="1604530450">
          <w:marLeft w:val="0"/>
          <w:marRight w:val="0"/>
          <w:marTop w:val="0"/>
          <w:marBottom w:val="0"/>
          <w:divBdr>
            <w:top w:val="none" w:sz="0" w:space="0" w:color="auto"/>
            <w:left w:val="none" w:sz="0" w:space="0" w:color="auto"/>
            <w:bottom w:val="none" w:sz="0" w:space="0" w:color="auto"/>
            <w:right w:val="none" w:sz="0" w:space="0" w:color="auto"/>
          </w:divBdr>
        </w:div>
        <w:div w:id="1657882311">
          <w:marLeft w:val="0"/>
          <w:marRight w:val="0"/>
          <w:marTop w:val="0"/>
          <w:marBottom w:val="0"/>
          <w:divBdr>
            <w:top w:val="none" w:sz="0" w:space="0" w:color="auto"/>
            <w:left w:val="none" w:sz="0" w:space="0" w:color="auto"/>
            <w:bottom w:val="none" w:sz="0" w:space="0" w:color="auto"/>
            <w:right w:val="none" w:sz="0" w:space="0" w:color="auto"/>
          </w:divBdr>
        </w:div>
        <w:div w:id="1664553103">
          <w:marLeft w:val="0"/>
          <w:marRight w:val="0"/>
          <w:marTop w:val="0"/>
          <w:marBottom w:val="0"/>
          <w:divBdr>
            <w:top w:val="none" w:sz="0" w:space="0" w:color="auto"/>
            <w:left w:val="none" w:sz="0" w:space="0" w:color="auto"/>
            <w:bottom w:val="none" w:sz="0" w:space="0" w:color="auto"/>
            <w:right w:val="none" w:sz="0" w:space="0" w:color="auto"/>
          </w:divBdr>
        </w:div>
        <w:div w:id="1672441158">
          <w:marLeft w:val="0"/>
          <w:marRight w:val="0"/>
          <w:marTop w:val="0"/>
          <w:marBottom w:val="0"/>
          <w:divBdr>
            <w:top w:val="none" w:sz="0" w:space="0" w:color="auto"/>
            <w:left w:val="none" w:sz="0" w:space="0" w:color="auto"/>
            <w:bottom w:val="none" w:sz="0" w:space="0" w:color="auto"/>
            <w:right w:val="none" w:sz="0" w:space="0" w:color="auto"/>
          </w:divBdr>
        </w:div>
        <w:div w:id="1725642692">
          <w:marLeft w:val="0"/>
          <w:marRight w:val="0"/>
          <w:marTop w:val="0"/>
          <w:marBottom w:val="0"/>
          <w:divBdr>
            <w:top w:val="none" w:sz="0" w:space="0" w:color="auto"/>
            <w:left w:val="none" w:sz="0" w:space="0" w:color="auto"/>
            <w:bottom w:val="none" w:sz="0" w:space="0" w:color="auto"/>
            <w:right w:val="none" w:sz="0" w:space="0" w:color="auto"/>
          </w:divBdr>
        </w:div>
        <w:div w:id="1725719952">
          <w:marLeft w:val="0"/>
          <w:marRight w:val="0"/>
          <w:marTop w:val="0"/>
          <w:marBottom w:val="0"/>
          <w:divBdr>
            <w:top w:val="none" w:sz="0" w:space="0" w:color="auto"/>
            <w:left w:val="none" w:sz="0" w:space="0" w:color="auto"/>
            <w:bottom w:val="none" w:sz="0" w:space="0" w:color="auto"/>
            <w:right w:val="none" w:sz="0" w:space="0" w:color="auto"/>
          </w:divBdr>
        </w:div>
        <w:div w:id="1732462690">
          <w:marLeft w:val="0"/>
          <w:marRight w:val="0"/>
          <w:marTop w:val="0"/>
          <w:marBottom w:val="0"/>
          <w:divBdr>
            <w:top w:val="none" w:sz="0" w:space="0" w:color="auto"/>
            <w:left w:val="none" w:sz="0" w:space="0" w:color="auto"/>
            <w:bottom w:val="none" w:sz="0" w:space="0" w:color="auto"/>
            <w:right w:val="none" w:sz="0" w:space="0" w:color="auto"/>
          </w:divBdr>
        </w:div>
        <w:div w:id="1779791016">
          <w:marLeft w:val="0"/>
          <w:marRight w:val="0"/>
          <w:marTop w:val="0"/>
          <w:marBottom w:val="0"/>
          <w:divBdr>
            <w:top w:val="none" w:sz="0" w:space="0" w:color="auto"/>
            <w:left w:val="none" w:sz="0" w:space="0" w:color="auto"/>
            <w:bottom w:val="none" w:sz="0" w:space="0" w:color="auto"/>
            <w:right w:val="none" w:sz="0" w:space="0" w:color="auto"/>
          </w:divBdr>
        </w:div>
        <w:div w:id="1793136764">
          <w:marLeft w:val="0"/>
          <w:marRight w:val="0"/>
          <w:marTop w:val="0"/>
          <w:marBottom w:val="0"/>
          <w:divBdr>
            <w:top w:val="none" w:sz="0" w:space="0" w:color="auto"/>
            <w:left w:val="none" w:sz="0" w:space="0" w:color="auto"/>
            <w:bottom w:val="none" w:sz="0" w:space="0" w:color="auto"/>
            <w:right w:val="none" w:sz="0" w:space="0" w:color="auto"/>
          </w:divBdr>
        </w:div>
        <w:div w:id="1802846780">
          <w:marLeft w:val="0"/>
          <w:marRight w:val="0"/>
          <w:marTop w:val="0"/>
          <w:marBottom w:val="0"/>
          <w:divBdr>
            <w:top w:val="none" w:sz="0" w:space="0" w:color="auto"/>
            <w:left w:val="none" w:sz="0" w:space="0" w:color="auto"/>
            <w:bottom w:val="none" w:sz="0" w:space="0" w:color="auto"/>
            <w:right w:val="none" w:sz="0" w:space="0" w:color="auto"/>
          </w:divBdr>
        </w:div>
        <w:div w:id="1812400132">
          <w:marLeft w:val="0"/>
          <w:marRight w:val="0"/>
          <w:marTop w:val="0"/>
          <w:marBottom w:val="0"/>
          <w:divBdr>
            <w:top w:val="none" w:sz="0" w:space="0" w:color="auto"/>
            <w:left w:val="none" w:sz="0" w:space="0" w:color="auto"/>
            <w:bottom w:val="none" w:sz="0" w:space="0" w:color="auto"/>
            <w:right w:val="none" w:sz="0" w:space="0" w:color="auto"/>
          </w:divBdr>
        </w:div>
        <w:div w:id="1849058323">
          <w:marLeft w:val="0"/>
          <w:marRight w:val="0"/>
          <w:marTop w:val="0"/>
          <w:marBottom w:val="0"/>
          <w:divBdr>
            <w:top w:val="none" w:sz="0" w:space="0" w:color="auto"/>
            <w:left w:val="none" w:sz="0" w:space="0" w:color="auto"/>
            <w:bottom w:val="none" w:sz="0" w:space="0" w:color="auto"/>
            <w:right w:val="none" w:sz="0" w:space="0" w:color="auto"/>
          </w:divBdr>
        </w:div>
        <w:div w:id="1884750059">
          <w:marLeft w:val="0"/>
          <w:marRight w:val="0"/>
          <w:marTop w:val="0"/>
          <w:marBottom w:val="0"/>
          <w:divBdr>
            <w:top w:val="none" w:sz="0" w:space="0" w:color="auto"/>
            <w:left w:val="none" w:sz="0" w:space="0" w:color="auto"/>
            <w:bottom w:val="none" w:sz="0" w:space="0" w:color="auto"/>
            <w:right w:val="none" w:sz="0" w:space="0" w:color="auto"/>
          </w:divBdr>
        </w:div>
        <w:div w:id="1899046143">
          <w:marLeft w:val="0"/>
          <w:marRight w:val="0"/>
          <w:marTop w:val="0"/>
          <w:marBottom w:val="0"/>
          <w:divBdr>
            <w:top w:val="none" w:sz="0" w:space="0" w:color="auto"/>
            <w:left w:val="none" w:sz="0" w:space="0" w:color="auto"/>
            <w:bottom w:val="none" w:sz="0" w:space="0" w:color="auto"/>
            <w:right w:val="none" w:sz="0" w:space="0" w:color="auto"/>
          </w:divBdr>
        </w:div>
        <w:div w:id="1981224439">
          <w:marLeft w:val="0"/>
          <w:marRight w:val="0"/>
          <w:marTop w:val="0"/>
          <w:marBottom w:val="0"/>
          <w:divBdr>
            <w:top w:val="none" w:sz="0" w:space="0" w:color="auto"/>
            <w:left w:val="none" w:sz="0" w:space="0" w:color="auto"/>
            <w:bottom w:val="none" w:sz="0" w:space="0" w:color="auto"/>
            <w:right w:val="none" w:sz="0" w:space="0" w:color="auto"/>
          </w:divBdr>
        </w:div>
        <w:div w:id="1996756168">
          <w:marLeft w:val="0"/>
          <w:marRight w:val="0"/>
          <w:marTop w:val="0"/>
          <w:marBottom w:val="0"/>
          <w:divBdr>
            <w:top w:val="none" w:sz="0" w:space="0" w:color="auto"/>
            <w:left w:val="none" w:sz="0" w:space="0" w:color="auto"/>
            <w:bottom w:val="none" w:sz="0" w:space="0" w:color="auto"/>
            <w:right w:val="none" w:sz="0" w:space="0" w:color="auto"/>
          </w:divBdr>
        </w:div>
        <w:div w:id="2051418105">
          <w:marLeft w:val="0"/>
          <w:marRight w:val="0"/>
          <w:marTop w:val="0"/>
          <w:marBottom w:val="0"/>
          <w:divBdr>
            <w:top w:val="none" w:sz="0" w:space="0" w:color="auto"/>
            <w:left w:val="none" w:sz="0" w:space="0" w:color="auto"/>
            <w:bottom w:val="none" w:sz="0" w:space="0" w:color="auto"/>
            <w:right w:val="none" w:sz="0" w:space="0" w:color="auto"/>
          </w:divBdr>
        </w:div>
        <w:div w:id="2068186569">
          <w:marLeft w:val="0"/>
          <w:marRight w:val="0"/>
          <w:marTop w:val="0"/>
          <w:marBottom w:val="0"/>
          <w:divBdr>
            <w:top w:val="none" w:sz="0" w:space="0" w:color="auto"/>
            <w:left w:val="none" w:sz="0" w:space="0" w:color="auto"/>
            <w:bottom w:val="none" w:sz="0" w:space="0" w:color="auto"/>
            <w:right w:val="none" w:sz="0" w:space="0" w:color="auto"/>
          </w:divBdr>
        </w:div>
        <w:div w:id="2126806611">
          <w:marLeft w:val="0"/>
          <w:marRight w:val="0"/>
          <w:marTop w:val="0"/>
          <w:marBottom w:val="0"/>
          <w:divBdr>
            <w:top w:val="none" w:sz="0" w:space="0" w:color="auto"/>
            <w:left w:val="none" w:sz="0" w:space="0" w:color="auto"/>
            <w:bottom w:val="none" w:sz="0" w:space="0" w:color="auto"/>
            <w:right w:val="none" w:sz="0" w:space="0" w:color="auto"/>
          </w:divBdr>
        </w:div>
        <w:div w:id="2135294728">
          <w:marLeft w:val="0"/>
          <w:marRight w:val="0"/>
          <w:marTop w:val="0"/>
          <w:marBottom w:val="0"/>
          <w:divBdr>
            <w:top w:val="none" w:sz="0" w:space="0" w:color="auto"/>
            <w:left w:val="none" w:sz="0" w:space="0" w:color="auto"/>
            <w:bottom w:val="none" w:sz="0" w:space="0" w:color="auto"/>
            <w:right w:val="none" w:sz="0" w:space="0" w:color="auto"/>
          </w:divBdr>
        </w:div>
        <w:div w:id="2143958055">
          <w:marLeft w:val="0"/>
          <w:marRight w:val="0"/>
          <w:marTop w:val="0"/>
          <w:marBottom w:val="0"/>
          <w:divBdr>
            <w:top w:val="none" w:sz="0" w:space="0" w:color="auto"/>
            <w:left w:val="none" w:sz="0" w:space="0" w:color="auto"/>
            <w:bottom w:val="none" w:sz="0" w:space="0" w:color="auto"/>
            <w:right w:val="none" w:sz="0" w:space="0" w:color="auto"/>
          </w:divBdr>
        </w:div>
      </w:divsChild>
    </w:div>
    <w:div w:id="935362259">
      <w:bodyDiv w:val="1"/>
      <w:marLeft w:val="0"/>
      <w:marRight w:val="0"/>
      <w:marTop w:val="0"/>
      <w:marBottom w:val="0"/>
      <w:divBdr>
        <w:top w:val="none" w:sz="0" w:space="0" w:color="auto"/>
        <w:left w:val="none" w:sz="0" w:space="0" w:color="auto"/>
        <w:bottom w:val="none" w:sz="0" w:space="0" w:color="auto"/>
        <w:right w:val="none" w:sz="0" w:space="0" w:color="auto"/>
      </w:divBdr>
    </w:div>
    <w:div w:id="935944504">
      <w:bodyDiv w:val="1"/>
      <w:marLeft w:val="0"/>
      <w:marRight w:val="0"/>
      <w:marTop w:val="0"/>
      <w:marBottom w:val="0"/>
      <w:divBdr>
        <w:top w:val="none" w:sz="0" w:space="0" w:color="auto"/>
        <w:left w:val="none" w:sz="0" w:space="0" w:color="auto"/>
        <w:bottom w:val="none" w:sz="0" w:space="0" w:color="auto"/>
        <w:right w:val="none" w:sz="0" w:space="0" w:color="auto"/>
      </w:divBdr>
    </w:div>
    <w:div w:id="936253127">
      <w:bodyDiv w:val="1"/>
      <w:marLeft w:val="0"/>
      <w:marRight w:val="0"/>
      <w:marTop w:val="0"/>
      <w:marBottom w:val="0"/>
      <w:divBdr>
        <w:top w:val="none" w:sz="0" w:space="0" w:color="auto"/>
        <w:left w:val="none" w:sz="0" w:space="0" w:color="auto"/>
        <w:bottom w:val="none" w:sz="0" w:space="0" w:color="auto"/>
        <w:right w:val="none" w:sz="0" w:space="0" w:color="auto"/>
      </w:divBdr>
    </w:div>
    <w:div w:id="939145630">
      <w:bodyDiv w:val="1"/>
      <w:marLeft w:val="0"/>
      <w:marRight w:val="0"/>
      <w:marTop w:val="0"/>
      <w:marBottom w:val="0"/>
      <w:divBdr>
        <w:top w:val="none" w:sz="0" w:space="0" w:color="auto"/>
        <w:left w:val="none" w:sz="0" w:space="0" w:color="auto"/>
        <w:bottom w:val="none" w:sz="0" w:space="0" w:color="auto"/>
        <w:right w:val="none" w:sz="0" w:space="0" w:color="auto"/>
      </w:divBdr>
    </w:div>
    <w:div w:id="939798137">
      <w:bodyDiv w:val="1"/>
      <w:marLeft w:val="0"/>
      <w:marRight w:val="0"/>
      <w:marTop w:val="0"/>
      <w:marBottom w:val="0"/>
      <w:divBdr>
        <w:top w:val="none" w:sz="0" w:space="0" w:color="auto"/>
        <w:left w:val="none" w:sz="0" w:space="0" w:color="auto"/>
        <w:bottom w:val="none" w:sz="0" w:space="0" w:color="auto"/>
        <w:right w:val="none" w:sz="0" w:space="0" w:color="auto"/>
      </w:divBdr>
    </w:div>
    <w:div w:id="939871171">
      <w:bodyDiv w:val="1"/>
      <w:marLeft w:val="0"/>
      <w:marRight w:val="0"/>
      <w:marTop w:val="0"/>
      <w:marBottom w:val="0"/>
      <w:divBdr>
        <w:top w:val="none" w:sz="0" w:space="0" w:color="auto"/>
        <w:left w:val="none" w:sz="0" w:space="0" w:color="auto"/>
        <w:bottom w:val="none" w:sz="0" w:space="0" w:color="auto"/>
        <w:right w:val="none" w:sz="0" w:space="0" w:color="auto"/>
      </w:divBdr>
    </w:div>
    <w:div w:id="940189690">
      <w:bodyDiv w:val="1"/>
      <w:marLeft w:val="0"/>
      <w:marRight w:val="0"/>
      <w:marTop w:val="0"/>
      <w:marBottom w:val="0"/>
      <w:divBdr>
        <w:top w:val="none" w:sz="0" w:space="0" w:color="auto"/>
        <w:left w:val="none" w:sz="0" w:space="0" w:color="auto"/>
        <w:bottom w:val="none" w:sz="0" w:space="0" w:color="auto"/>
        <w:right w:val="none" w:sz="0" w:space="0" w:color="auto"/>
      </w:divBdr>
    </w:div>
    <w:div w:id="940720669">
      <w:bodyDiv w:val="1"/>
      <w:marLeft w:val="0"/>
      <w:marRight w:val="0"/>
      <w:marTop w:val="0"/>
      <w:marBottom w:val="0"/>
      <w:divBdr>
        <w:top w:val="none" w:sz="0" w:space="0" w:color="auto"/>
        <w:left w:val="none" w:sz="0" w:space="0" w:color="auto"/>
        <w:bottom w:val="none" w:sz="0" w:space="0" w:color="auto"/>
        <w:right w:val="none" w:sz="0" w:space="0" w:color="auto"/>
      </w:divBdr>
    </w:div>
    <w:div w:id="941449075">
      <w:bodyDiv w:val="1"/>
      <w:marLeft w:val="0"/>
      <w:marRight w:val="0"/>
      <w:marTop w:val="0"/>
      <w:marBottom w:val="0"/>
      <w:divBdr>
        <w:top w:val="none" w:sz="0" w:space="0" w:color="auto"/>
        <w:left w:val="none" w:sz="0" w:space="0" w:color="auto"/>
        <w:bottom w:val="none" w:sz="0" w:space="0" w:color="auto"/>
        <w:right w:val="none" w:sz="0" w:space="0" w:color="auto"/>
      </w:divBdr>
    </w:div>
    <w:div w:id="941500145">
      <w:bodyDiv w:val="1"/>
      <w:marLeft w:val="0"/>
      <w:marRight w:val="0"/>
      <w:marTop w:val="0"/>
      <w:marBottom w:val="0"/>
      <w:divBdr>
        <w:top w:val="none" w:sz="0" w:space="0" w:color="auto"/>
        <w:left w:val="none" w:sz="0" w:space="0" w:color="auto"/>
        <w:bottom w:val="none" w:sz="0" w:space="0" w:color="auto"/>
        <w:right w:val="none" w:sz="0" w:space="0" w:color="auto"/>
      </w:divBdr>
      <w:divsChild>
        <w:div w:id="59836099">
          <w:marLeft w:val="0"/>
          <w:marRight w:val="0"/>
          <w:marTop w:val="0"/>
          <w:marBottom w:val="0"/>
          <w:divBdr>
            <w:top w:val="none" w:sz="0" w:space="0" w:color="auto"/>
            <w:left w:val="none" w:sz="0" w:space="0" w:color="auto"/>
            <w:bottom w:val="none" w:sz="0" w:space="0" w:color="auto"/>
            <w:right w:val="none" w:sz="0" w:space="0" w:color="auto"/>
          </w:divBdr>
        </w:div>
        <w:div w:id="132791437">
          <w:marLeft w:val="0"/>
          <w:marRight w:val="0"/>
          <w:marTop w:val="0"/>
          <w:marBottom w:val="0"/>
          <w:divBdr>
            <w:top w:val="none" w:sz="0" w:space="0" w:color="auto"/>
            <w:left w:val="none" w:sz="0" w:space="0" w:color="auto"/>
            <w:bottom w:val="none" w:sz="0" w:space="0" w:color="auto"/>
            <w:right w:val="none" w:sz="0" w:space="0" w:color="auto"/>
          </w:divBdr>
        </w:div>
        <w:div w:id="178543765">
          <w:marLeft w:val="0"/>
          <w:marRight w:val="0"/>
          <w:marTop w:val="0"/>
          <w:marBottom w:val="0"/>
          <w:divBdr>
            <w:top w:val="none" w:sz="0" w:space="0" w:color="auto"/>
            <w:left w:val="none" w:sz="0" w:space="0" w:color="auto"/>
            <w:bottom w:val="none" w:sz="0" w:space="0" w:color="auto"/>
            <w:right w:val="none" w:sz="0" w:space="0" w:color="auto"/>
          </w:divBdr>
        </w:div>
        <w:div w:id="178743486">
          <w:marLeft w:val="0"/>
          <w:marRight w:val="0"/>
          <w:marTop w:val="0"/>
          <w:marBottom w:val="0"/>
          <w:divBdr>
            <w:top w:val="none" w:sz="0" w:space="0" w:color="auto"/>
            <w:left w:val="none" w:sz="0" w:space="0" w:color="auto"/>
            <w:bottom w:val="none" w:sz="0" w:space="0" w:color="auto"/>
            <w:right w:val="none" w:sz="0" w:space="0" w:color="auto"/>
          </w:divBdr>
        </w:div>
        <w:div w:id="193858073">
          <w:marLeft w:val="0"/>
          <w:marRight w:val="0"/>
          <w:marTop w:val="0"/>
          <w:marBottom w:val="0"/>
          <w:divBdr>
            <w:top w:val="none" w:sz="0" w:space="0" w:color="auto"/>
            <w:left w:val="none" w:sz="0" w:space="0" w:color="auto"/>
            <w:bottom w:val="none" w:sz="0" w:space="0" w:color="auto"/>
            <w:right w:val="none" w:sz="0" w:space="0" w:color="auto"/>
          </w:divBdr>
        </w:div>
        <w:div w:id="209734854">
          <w:marLeft w:val="0"/>
          <w:marRight w:val="0"/>
          <w:marTop w:val="0"/>
          <w:marBottom w:val="0"/>
          <w:divBdr>
            <w:top w:val="none" w:sz="0" w:space="0" w:color="auto"/>
            <w:left w:val="none" w:sz="0" w:space="0" w:color="auto"/>
            <w:bottom w:val="none" w:sz="0" w:space="0" w:color="auto"/>
            <w:right w:val="none" w:sz="0" w:space="0" w:color="auto"/>
          </w:divBdr>
        </w:div>
        <w:div w:id="275677108">
          <w:marLeft w:val="0"/>
          <w:marRight w:val="0"/>
          <w:marTop w:val="0"/>
          <w:marBottom w:val="0"/>
          <w:divBdr>
            <w:top w:val="none" w:sz="0" w:space="0" w:color="auto"/>
            <w:left w:val="none" w:sz="0" w:space="0" w:color="auto"/>
            <w:bottom w:val="none" w:sz="0" w:space="0" w:color="auto"/>
            <w:right w:val="none" w:sz="0" w:space="0" w:color="auto"/>
          </w:divBdr>
        </w:div>
        <w:div w:id="289016690">
          <w:marLeft w:val="0"/>
          <w:marRight w:val="0"/>
          <w:marTop w:val="0"/>
          <w:marBottom w:val="0"/>
          <w:divBdr>
            <w:top w:val="none" w:sz="0" w:space="0" w:color="auto"/>
            <w:left w:val="none" w:sz="0" w:space="0" w:color="auto"/>
            <w:bottom w:val="none" w:sz="0" w:space="0" w:color="auto"/>
            <w:right w:val="none" w:sz="0" w:space="0" w:color="auto"/>
          </w:divBdr>
        </w:div>
        <w:div w:id="295765514">
          <w:marLeft w:val="0"/>
          <w:marRight w:val="0"/>
          <w:marTop w:val="0"/>
          <w:marBottom w:val="0"/>
          <w:divBdr>
            <w:top w:val="none" w:sz="0" w:space="0" w:color="auto"/>
            <w:left w:val="none" w:sz="0" w:space="0" w:color="auto"/>
            <w:bottom w:val="none" w:sz="0" w:space="0" w:color="auto"/>
            <w:right w:val="none" w:sz="0" w:space="0" w:color="auto"/>
          </w:divBdr>
        </w:div>
        <w:div w:id="397362951">
          <w:marLeft w:val="0"/>
          <w:marRight w:val="0"/>
          <w:marTop w:val="0"/>
          <w:marBottom w:val="0"/>
          <w:divBdr>
            <w:top w:val="none" w:sz="0" w:space="0" w:color="auto"/>
            <w:left w:val="none" w:sz="0" w:space="0" w:color="auto"/>
            <w:bottom w:val="none" w:sz="0" w:space="0" w:color="auto"/>
            <w:right w:val="none" w:sz="0" w:space="0" w:color="auto"/>
          </w:divBdr>
        </w:div>
        <w:div w:id="399376439">
          <w:marLeft w:val="0"/>
          <w:marRight w:val="0"/>
          <w:marTop w:val="0"/>
          <w:marBottom w:val="0"/>
          <w:divBdr>
            <w:top w:val="none" w:sz="0" w:space="0" w:color="auto"/>
            <w:left w:val="none" w:sz="0" w:space="0" w:color="auto"/>
            <w:bottom w:val="none" w:sz="0" w:space="0" w:color="auto"/>
            <w:right w:val="none" w:sz="0" w:space="0" w:color="auto"/>
          </w:divBdr>
        </w:div>
        <w:div w:id="432826612">
          <w:marLeft w:val="0"/>
          <w:marRight w:val="0"/>
          <w:marTop w:val="0"/>
          <w:marBottom w:val="0"/>
          <w:divBdr>
            <w:top w:val="none" w:sz="0" w:space="0" w:color="auto"/>
            <w:left w:val="none" w:sz="0" w:space="0" w:color="auto"/>
            <w:bottom w:val="none" w:sz="0" w:space="0" w:color="auto"/>
            <w:right w:val="none" w:sz="0" w:space="0" w:color="auto"/>
          </w:divBdr>
        </w:div>
        <w:div w:id="519661562">
          <w:marLeft w:val="0"/>
          <w:marRight w:val="0"/>
          <w:marTop w:val="0"/>
          <w:marBottom w:val="0"/>
          <w:divBdr>
            <w:top w:val="none" w:sz="0" w:space="0" w:color="auto"/>
            <w:left w:val="none" w:sz="0" w:space="0" w:color="auto"/>
            <w:bottom w:val="none" w:sz="0" w:space="0" w:color="auto"/>
            <w:right w:val="none" w:sz="0" w:space="0" w:color="auto"/>
          </w:divBdr>
        </w:div>
        <w:div w:id="568197656">
          <w:marLeft w:val="0"/>
          <w:marRight w:val="0"/>
          <w:marTop w:val="0"/>
          <w:marBottom w:val="0"/>
          <w:divBdr>
            <w:top w:val="none" w:sz="0" w:space="0" w:color="auto"/>
            <w:left w:val="none" w:sz="0" w:space="0" w:color="auto"/>
            <w:bottom w:val="none" w:sz="0" w:space="0" w:color="auto"/>
            <w:right w:val="none" w:sz="0" w:space="0" w:color="auto"/>
          </w:divBdr>
        </w:div>
        <w:div w:id="571694203">
          <w:marLeft w:val="0"/>
          <w:marRight w:val="0"/>
          <w:marTop w:val="0"/>
          <w:marBottom w:val="0"/>
          <w:divBdr>
            <w:top w:val="none" w:sz="0" w:space="0" w:color="auto"/>
            <w:left w:val="none" w:sz="0" w:space="0" w:color="auto"/>
            <w:bottom w:val="none" w:sz="0" w:space="0" w:color="auto"/>
            <w:right w:val="none" w:sz="0" w:space="0" w:color="auto"/>
          </w:divBdr>
        </w:div>
        <w:div w:id="599073229">
          <w:marLeft w:val="0"/>
          <w:marRight w:val="0"/>
          <w:marTop w:val="0"/>
          <w:marBottom w:val="0"/>
          <w:divBdr>
            <w:top w:val="none" w:sz="0" w:space="0" w:color="auto"/>
            <w:left w:val="none" w:sz="0" w:space="0" w:color="auto"/>
            <w:bottom w:val="none" w:sz="0" w:space="0" w:color="auto"/>
            <w:right w:val="none" w:sz="0" w:space="0" w:color="auto"/>
          </w:divBdr>
        </w:div>
        <w:div w:id="685181913">
          <w:marLeft w:val="0"/>
          <w:marRight w:val="0"/>
          <w:marTop w:val="0"/>
          <w:marBottom w:val="0"/>
          <w:divBdr>
            <w:top w:val="none" w:sz="0" w:space="0" w:color="auto"/>
            <w:left w:val="none" w:sz="0" w:space="0" w:color="auto"/>
            <w:bottom w:val="none" w:sz="0" w:space="0" w:color="auto"/>
            <w:right w:val="none" w:sz="0" w:space="0" w:color="auto"/>
          </w:divBdr>
        </w:div>
        <w:div w:id="687100160">
          <w:marLeft w:val="0"/>
          <w:marRight w:val="0"/>
          <w:marTop w:val="0"/>
          <w:marBottom w:val="0"/>
          <w:divBdr>
            <w:top w:val="none" w:sz="0" w:space="0" w:color="auto"/>
            <w:left w:val="none" w:sz="0" w:space="0" w:color="auto"/>
            <w:bottom w:val="none" w:sz="0" w:space="0" w:color="auto"/>
            <w:right w:val="none" w:sz="0" w:space="0" w:color="auto"/>
          </w:divBdr>
        </w:div>
        <w:div w:id="691495114">
          <w:marLeft w:val="0"/>
          <w:marRight w:val="0"/>
          <w:marTop w:val="0"/>
          <w:marBottom w:val="0"/>
          <w:divBdr>
            <w:top w:val="none" w:sz="0" w:space="0" w:color="auto"/>
            <w:left w:val="none" w:sz="0" w:space="0" w:color="auto"/>
            <w:bottom w:val="none" w:sz="0" w:space="0" w:color="auto"/>
            <w:right w:val="none" w:sz="0" w:space="0" w:color="auto"/>
          </w:divBdr>
        </w:div>
        <w:div w:id="735321200">
          <w:marLeft w:val="0"/>
          <w:marRight w:val="0"/>
          <w:marTop w:val="0"/>
          <w:marBottom w:val="0"/>
          <w:divBdr>
            <w:top w:val="none" w:sz="0" w:space="0" w:color="auto"/>
            <w:left w:val="none" w:sz="0" w:space="0" w:color="auto"/>
            <w:bottom w:val="none" w:sz="0" w:space="0" w:color="auto"/>
            <w:right w:val="none" w:sz="0" w:space="0" w:color="auto"/>
          </w:divBdr>
        </w:div>
        <w:div w:id="916279732">
          <w:marLeft w:val="0"/>
          <w:marRight w:val="0"/>
          <w:marTop w:val="0"/>
          <w:marBottom w:val="0"/>
          <w:divBdr>
            <w:top w:val="none" w:sz="0" w:space="0" w:color="auto"/>
            <w:left w:val="none" w:sz="0" w:space="0" w:color="auto"/>
            <w:bottom w:val="none" w:sz="0" w:space="0" w:color="auto"/>
            <w:right w:val="none" w:sz="0" w:space="0" w:color="auto"/>
          </w:divBdr>
        </w:div>
        <w:div w:id="1003778106">
          <w:marLeft w:val="0"/>
          <w:marRight w:val="0"/>
          <w:marTop w:val="0"/>
          <w:marBottom w:val="0"/>
          <w:divBdr>
            <w:top w:val="none" w:sz="0" w:space="0" w:color="auto"/>
            <w:left w:val="none" w:sz="0" w:space="0" w:color="auto"/>
            <w:bottom w:val="none" w:sz="0" w:space="0" w:color="auto"/>
            <w:right w:val="none" w:sz="0" w:space="0" w:color="auto"/>
          </w:divBdr>
        </w:div>
        <w:div w:id="1015036845">
          <w:marLeft w:val="0"/>
          <w:marRight w:val="0"/>
          <w:marTop w:val="0"/>
          <w:marBottom w:val="0"/>
          <w:divBdr>
            <w:top w:val="none" w:sz="0" w:space="0" w:color="auto"/>
            <w:left w:val="none" w:sz="0" w:space="0" w:color="auto"/>
            <w:bottom w:val="none" w:sz="0" w:space="0" w:color="auto"/>
            <w:right w:val="none" w:sz="0" w:space="0" w:color="auto"/>
          </w:divBdr>
        </w:div>
        <w:div w:id="1030958620">
          <w:marLeft w:val="0"/>
          <w:marRight w:val="0"/>
          <w:marTop w:val="0"/>
          <w:marBottom w:val="0"/>
          <w:divBdr>
            <w:top w:val="none" w:sz="0" w:space="0" w:color="auto"/>
            <w:left w:val="none" w:sz="0" w:space="0" w:color="auto"/>
            <w:bottom w:val="none" w:sz="0" w:space="0" w:color="auto"/>
            <w:right w:val="none" w:sz="0" w:space="0" w:color="auto"/>
          </w:divBdr>
        </w:div>
        <w:div w:id="1062673538">
          <w:marLeft w:val="0"/>
          <w:marRight w:val="0"/>
          <w:marTop w:val="0"/>
          <w:marBottom w:val="0"/>
          <w:divBdr>
            <w:top w:val="none" w:sz="0" w:space="0" w:color="auto"/>
            <w:left w:val="none" w:sz="0" w:space="0" w:color="auto"/>
            <w:bottom w:val="none" w:sz="0" w:space="0" w:color="auto"/>
            <w:right w:val="none" w:sz="0" w:space="0" w:color="auto"/>
          </w:divBdr>
        </w:div>
        <w:div w:id="1073698212">
          <w:marLeft w:val="0"/>
          <w:marRight w:val="0"/>
          <w:marTop w:val="0"/>
          <w:marBottom w:val="0"/>
          <w:divBdr>
            <w:top w:val="none" w:sz="0" w:space="0" w:color="auto"/>
            <w:left w:val="none" w:sz="0" w:space="0" w:color="auto"/>
            <w:bottom w:val="none" w:sz="0" w:space="0" w:color="auto"/>
            <w:right w:val="none" w:sz="0" w:space="0" w:color="auto"/>
          </w:divBdr>
        </w:div>
        <w:div w:id="1089277302">
          <w:marLeft w:val="0"/>
          <w:marRight w:val="0"/>
          <w:marTop w:val="0"/>
          <w:marBottom w:val="0"/>
          <w:divBdr>
            <w:top w:val="none" w:sz="0" w:space="0" w:color="auto"/>
            <w:left w:val="none" w:sz="0" w:space="0" w:color="auto"/>
            <w:bottom w:val="none" w:sz="0" w:space="0" w:color="auto"/>
            <w:right w:val="none" w:sz="0" w:space="0" w:color="auto"/>
          </w:divBdr>
        </w:div>
        <w:div w:id="1180121365">
          <w:marLeft w:val="0"/>
          <w:marRight w:val="0"/>
          <w:marTop w:val="0"/>
          <w:marBottom w:val="0"/>
          <w:divBdr>
            <w:top w:val="none" w:sz="0" w:space="0" w:color="auto"/>
            <w:left w:val="none" w:sz="0" w:space="0" w:color="auto"/>
            <w:bottom w:val="none" w:sz="0" w:space="0" w:color="auto"/>
            <w:right w:val="none" w:sz="0" w:space="0" w:color="auto"/>
          </w:divBdr>
        </w:div>
        <w:div w:id="1185484166">
          <w:marLeft w:val="0"/>
          <w:marRight w:val="0"/>
          <w:marTop w:val="0"/>
          <w:marBottom w:val="0"/>
          <w:divBdr>
            <w:top w:val="none" w:sz="0" w:space="0" w:color="auto"/>
            <w:left w:val="none" w:sz="0" w:space="0" w:color="auto"/>
            <w:bottom w:val="none" w:sz="0" w:space="0" w:color="auto"/>
            <w:right w:val="none" w:sz="0" w:space="0" w:color="auto"/>
          </w:divBdr>
        </w:div>
        <w:div w:id="1204758149">
          <w:marLeft w:val="0"/>
          <w:marRight w:val="0"/>
          <w:marTop w:val="0"/>
          <w:marBottom w:val="0"/>
          <w:divBdr>
            <w:top w:val="none" w:sz="0" w:space="0" w:color="auto"/>
            <w:left w:val="none" w:sz="0" w:space="0" w:color="auto"/>
            <w:bottom w:val="none" w:sz="0" w:space="0" w:color="auto"/>
            <w:right w:val="none" w:sz="0" w:space="0" w:color="auto"/>
          </w:divBdr>
        </w:div>
        <w:div w:id="1284380075">
          <w:marLeft w:val="0"/>
          <w:marRight w:val="0"/>
          <w:marTop w:val="0"/>
          <w:marBottom w:val="0"/>
          <w:divBdr>
            <w:top w:val="none" w:sz="0" w:space="0" w:color="auto"/>
            <w:left w:val="none" w:sz="0" w:space="0" w:color="auto"/>
            <w:bottom w:val="none" w:sz="0" w:space="0" w:color="auto"/>
            <w:right w:val="none" w:sz="0" w:space="0" w:color="auto"/>
          </w:divBdr>
        </w:div>
        <w:div w:id="1296764328">
          <w:marLeft w:val="0"/>
          <w:marRight w:val="0"/>
          <w:marTop w:val="0"/>
          <w:marBottom w:val="0"/>
          <w:divBdr>
            <w:top w:val="none" w:sz="0" w:space="0" w:color="auto"/>
            <w:left w:val="none" w:sz="0" w:space="0" w:color="auto"/>
            <w:bottom w:val="none" w:sz="0" w:space="0" w:color="auto"/>
            <w:right w:val="none" w:sz="0" w:space="0" w:color="auto"/>
          </w:divBdr>
        </w:div>
        <w:div w:id="1358967223">
          <w:marLeft w:val="0"/>
          <w:marRight w:val="0"/>
          <w:marTop w:val="0"/>
          <w:marBottom w:val="0"/>
          <w:divBdr>
            <w:top w:val="none" w:sz="0" w:space="0" w:color="auto"/>
            <w:left w:val="none" w:sz="0" w:space="0" w:color="auto"/>
            <w:bottom w:val="none" w:sz="0" w:space="0" w:color="auto"/>
            <w:right w:val="none" w:sz="0" w:space="0" w:color="auto"/>
          </w:divBdr>
        </w:div>
        <w:div w:id="1368990763">
          <w:marLeft w:val="0"/>
          <w:marRight w:val="0"/>
          <w:marTop w:val="0"/>
          <w:marBottom w:val="0"/>
          <w:divBdr>
            <w:top w:val="none" w:sz="0" w:space="0" w:color="auto"/>
            <w:left w:val="none" w:sz="0" w:space="0" w:color="auto"/>
            <w:bottom w:val="none" w:sz="0" w:space="0" w:color="auto"/>
            <w:right w:val="none" w:sz="0" w:space="0" w:color="auto"/>
          </w:divBdr>
        </w:div>
        <w:div w:id="1387070336">
          <w:marLeft w:val="0"/>
          <w:marRight w:val="0"/>
          <w:marTop w:val="0"/>
          <w:marBottom w:val="0"/>
          <w:divBdr>
            <w:top w:val="none" w:sz="0" w:space="0" w:color="auto"/>
            <w:left w:val="none" w:sz="0" w:space="0" w:color="auto"/>
            <w:bottom w:val="none" w:sz="0" w:space="0" w:color="auto"/>
            <w:right w:val="none" w:sz="0" w:space="0" w:color="auto"/>
          </w:divBdr>
        </w:div>
        <w:div w:id="1445343043">
          <w:marLeft w:val="0"/>
          <w:marRight w:val="0"/>
          <w:marTop w:val="0"/>
          <w:marBottom w:val="0"/>
          <w:divBdr>
            <w:top w:val="none" w:sz="0" w:space="0" w:color="auto"/>
            <w:left w:val="none" w:sz="0" w:space="0" w:color="auto"/>
            <w:bottom w:val="none" w:sz="0" w:space="0" w:color="auto"/>
            <w:right w:val="none" w:sz="0" w:space="0" w:color="auto"/>
          </w:divBdr>
        </w:div>
        <w:div w:id="1511797342">
          <w:marLeft w:val="0"/>
          <w:marRight w:val="0"/>
          <w:marTop w:val="0"/>
          <w:marBottom w:val="0"/>
          <w:divBdr>
            <w:top w:val="none" w:sz="0" w:space="0" w:color="auto"/>
            <w:left w:val="none" w:sz="0" w:space="0" w:color="auto"/>
            <w:bottom w:val="none" w:sz="0" w:space="0" w:color="auto"/>
            <w:right w:val="none" w:sz="0" w:space="0" w:color="auto"/>
          </w:divBdr>
        </w:div>
        <w:div w:id="1521553214">
          <w:marLeft w:val="0"/>
          <w:marRight w:val="0"/>
          <w:marTop w:val="0"/>
          <w:marBottom w:val="0"/>
          <w:divBdr>
            <w:top w:val="none" w:sz="0" w:space="0" w:color="auto"/>
            <w:left w:val="none" w:sz="0" w:space="0" w:color="auto"/>
            <w:bottom w:val="none" w:sz="0" w:space="0" w:color="auto"/>
            <w:right w:val="none" w:sz="0" w:space="0" w:color="auto"/>
          </w:divBdr>
        </w:div>
        <w:div w:id="1552376098">
          <w:marLeft w:val="0"/>
          <w:marRight w:val="0"/>
          <w:marTop w:val="0"/>
          <w:marBottom w:val="0"/>
          <w:divBdr>
            <w:top w:val="none" w:sz="0" w:space="0" w:color="auto"/>
            <w:left w:val="none" w:sz="0" w:space="0" w:color="auto"/>
            <w:bottom w:val="none" w:sz="0" w:space="0" w:color="auto"/>
            <w:right w:val="none" w:sz="0" w:space="0" w:color="auto"/>
          </w:divBdr>
        </w:div>
        <w:div w:id="1559437947">
          <w:marLeft w:val="0"/>
          <w:marRight w:val="0"/>
          <w:marTop w:val="0"/>
          <w:marBottom w:val="0"/>
          <w:divBdr>
            <w:top w:val="none" w:sz="0" w:space="0" w:color="auto"/>
            <w:left w:val="none" w:sz="0" w:space="0" w:color="auto"/>
            <w:bottom w:val="none" w:sz="0" w:space="0" w:color="auto"/>
            <w:right w:val="none" w:sz="0" w:space="0" w:color="auto"/>
          </w:divBdr>
        </w:div>
        <w:div w:id="1632633306">
          <w:marLeft w:val="0"/>
          <w:marRight w:val="0"/>
          <w:marTop w:val="0"/>
          <w:marBottom w:val="0"/>
          <w:divBdr>
            <w:top w:val="none" w:sz="0" w:space="0" w:color="auto"/>
            <w:left w:val="none" w:sz="0" w:space="0" w:color="auto"/>
            <w:bottom w:val="none" w:sz="0" w:space="0" w:color="auto"/>
            <w:right w:val="none" w:sz="0" w:space="0" w:color="auto"/>
          </w:divBdr>
        </w:div>
        <w:div w:id="1634409407">
          <w:marLeft w:val="0"/>
          <w:marRight w:val="0"/>
          <w:marTop w:val="0"/>
          <w:marBottom w:val="0"/>
          <w:divBdr>
            <w:top w:val="none" w:sz="0" w:space="0" w:color="auto"/>
            <w:left w:val="none" w:sz="0" w:space="0" w:color="auto"/>
            <w:bottom w:val="none" w:sz="0" w:space="0" w:color="auto"/>
            <w:right w:val="none" w:sz="0" w:space="0" w:color="auto"/>
          </w:divBdr>
        </w:div>
        <w:div w:id="1649164362">
          <w:marLeft w:val="0"/>
          <w:marRight w:val="0"/>
          <w:marTop w:val="0"/>
          <w:marBottom w:val="0"/>
          <w:divBdr>
            <w:top w:val="none" w:sz="0" w:space="0" w:color="auto"/>
            <w:left w:val="none" w:sz="0" w:space="0" w:color="auto"/>
            <w:bottom w:val="none" w:sz="0" w:space="0" w:color="auto"/>
            <w:right w:val="none" w:sz="0" w:space="0" w:color="auto"/>
          </w:divBdr>
        </w:div>
        <w:div w:id="1660961219">
          <w:marLeft w:val="0"/>
          <w:marRight w:val="0"/>
          <w:marTop w:val="0"/>
          <w:marBottom w:val="0"/>
          <w:divBdr>
            <w:top w:val="none" w:sz="0" w:space="0" w:color="auto"/>
            <w:left w:val="none" w:sz="0" w:space="0" w:color="auto"/>
            <w:bottom w:val="none" w:sz="0" w:space="0" w:color="auto"/>
            <w:right w:val="none" w:sz="0" w:space="0" w:color="auto"/>
          </w:divBdr>
        </w:div>
        <w:div w:id="1662656348">
          <w:marLeft w:val="0"/>
          <w:marRight w:val="0"/>
          <w:marTop w:val="0"/>
          <w:marBottom w:val="0"/>
          <w:divBdr>
            <w:top w:val="none" w:sz="0" w:space="0" w:color="auto"/>
            <w:left w:val="none" w:sz="0" w:space="0" w:color="auto"/>
            <w:bottom w:val="none" w:sz="0" w:space="0" w:color="auto"/>
            <w:right w:val="none" w:sz="0" w:space="0" w:color="auto"/>
          </w:divBdr>
        </w:div>
        <w:div w:id="1693189054">
          <w:marLeft w:val="0"/>
          <w:marRight w:val="0"/>
          <w:marTop w:val="0"/>
          <w:marBottom w:val="0"/>
          <w:divBdr>
            <w:top w:val="none" w:sz="0" w:space="0" w:color="auto"/>
            <w:left w:val="none" w:sz="0" w:space="0" w:color="auto"/>
            <w:bottom w:val="none" w:sz="0" w:space="0" w:color="auto"/>
            <w:right w:val="none" w:sz="0" w:space="0" w:color="auto"/>
          </w:divBdr>
        </w:div>
        <w:div w:id="1826507123">
          <w:marLeft w:val="0"/>
          <w:marRight w:val="0"/>
          <w:marTop w:val="0"/>
          <w:marBottom w:val="0"/>
          <w:divBdr>
            <w:top w:val="none" w:sz="0" w:space="0" w:color="auto"/>
            <w:left w:val="none" w:sz="0" w:space="0" w:color="auto"/>
            <w:bottom w:val="none" w:sz="0" w:space="0" w:color="auto"/>
            <w:right w:val="none" w:sz="0" w:space="0" w:color="auto"/>
          </w:divBdr>
        </w:div>
        <w:div w:id="1826580465">
          <w:marLeft w:val="0"/>
          <w:marRight w:val="0"/>
          <w:marTop w:val="0"/>
          <w:marBottom w:val="0"/>
          <w:divBdr>
            <w:top w:val="none" w:sz="0" w:space="0" w:color="auto"/>
            <w:left w:val="none" w:sz="0" w:space="0" w:color="auto"/>
            <w:bottom w:val="none" w:sz="0" w:space="0" w:color="auto"/>
            <w:right w:val="none" w:sz="0" w:space="0" w:color="auto"/>
          </w:divBdr>
        </w:div>
        <w:div w:id="1827352357">
          <w:marLeft w:val="0"/>
          <w:marRight w:val="0"/>
          <w:marTop w:val="0"/>
          <w:marBottom w:val="0"/>
          <w:divBdr>
            <w:top w:val="none" w:sz="0" w:space="0" w:color="auto"/>
            <w:left w:val="none" w:sz="0" w:space="0" w:color="auto"/>
            <w:bottom w:val="none" w:sz="0" w:space="0" w:color="auto"/>
            <w:right w:val="none" w:sz="0" w:space="0" w:color="auto"/>
          </w:divBdr>
        </w:div>
        <w:div w:id="1847281466">
          <w:marLeft w:val="0"/>
          <w:marRight w:val="0"/>
          <w:marTop w:val="0"/>
          <w:marBottom w:val="0"/>
          <w:divBdr>
            <w:top w:val="none" w:sz="0" w:space="0" w:color="auto"/>
            <w:left w:val="none" w:sz="0" w:space="0" w:color="auto"/>
            <w:bottom w:val="none" w:sz="0" w:space="0" w:color="auto"/>
            <w:right w:val="none" w:sz="0" w:space="0" w:color="auto"/>
          </w:divBdr>
        </w:div>
        <w:div w:id="1867908688">
          <w:marLeft w:val="0"/>
          <w:marRight w:val="0"/>
          <w:marTop w:val="0"/>
          <w:marBottom w:val="0"/>
          <w:divBdr>
            <w:top w:val="none" w:sz="0" w:space="0" w:color="auto"/>
            <w:left w:val="none" w:sz="0" w:space="0" w:color="auto"/>
            <w:bottom w:val="none" w:sz="0" w:space="0" w:color="auto"/>
            <w:right w:val="none" w:sz="0" w:space="0" w:color="auto"/>
          </w:divBdr>
        </w:div>
        <w:div w:id="1888369825">
          <w:marLeft w:val="0"/>
          <w:marRight w:val="0"/>
          <w:marTop w:val="0"/>
          <w:marBottom w:val="0"/>
          <w:divBdr>
            <w:top w:val="none" w:sz="0" w:space="0" w:color="auto"/>
            <w:left w:val="none" w:sz="0" w:space="0" w:color="auto"/>
            <w:bottom w:val="none" w:sz="0" w:space="0" w:color="auto"/>
            <w:right w:val="none" w:sz="0" w:space="0" w:color="auto"/>
          </w:divBdr>
        </w:div>
        <w:div w:id="1940596310">
          <w:marLeft w:val="0"/>
          <w:marRight w:val="0"/>
          <w:marTop w:val="0"/>
          <w:marBottom w:val="0"/>
          <w:divBdr>
            <w:top w:val="none" w:sz="0" w:space="0" w:color="auto"/>
            <w:left w:val="none" w:sz="0" w:space="0" w:color="auto"/>
            <w:bottom w:val="none" w:sz="0" w:space="0" w:color="auto"/>
            <w:right w:val="none" w:sz="0" w:space="0" w:color="auto"/>
          </w:divBdr>
        </w:div>
        <w:div w:id="1946112362">
          <w:marLeft w:val="0"/>
          <w:marRight w:val="0"/>
          <w:marTop w:val="0"/>
          <w:marBottom w:val="0"/>
          <w:divBdr>
            <w:top w:val="none" w:sz="0" w:space="0" w:color="auto"/>
            <w:left w:val="none" w:sz="0" w:space="0" w:color="auto"/>
            <w:bottom w:val="none" w:sz="0" w:space="0" w:color="auto"/>
            <w:right w:val="none" w:sz="0" w:space="0" w:color="auto"/>
          </w:divBdr>
        </w:div>
        <w:div w:id="1954434452">
          <w:marLeft w:val="0"/>
          <w:marRight w:val="0"/>
          <w:marTop w:val="0"/>
          <w:marBottom w:val="0"/>
          <w:divBdr>
            <w:top w:val="none" w:sz="0" w:space="0" w:color="auto"/>
            <w:left w:val="none" w:sz="0" w:space="0" w:color="auto"/>
            <w:bottom w:val="none" w:sz="0" w:space="0" w:color="auto"/>
            <w:right w:val="none" w:sz="0" w:space="0" w:color="auto"/>
          </w:divBdr>
        </w:div>
        <w:div w:id="2062708346">
          <w:marLeft w:val="0"/>
          <w:marRight w:val="0"/>
          <w:marTop w:val="0"/>
          <w:marBottom w:val="0"/>
          <w:divBdr>
            <w:top w:val="none" w:sz="0" w:space="0" w:color="auto"/>
            <w:left w:val="none" w:sz="0" w:space="0" w:color="auto"/>
            <w:bottom w:val="none" w:sz="0" w:space="0" w:color="auto"/>
            <w:right w:val="none" w:sz="0" w:space="0" w:color="auto"/>
          </w:divBdr>
        </w:div>
        <w:div w:id="2085643535">
          <w:marLeft w:val="0"/>
          <w:marRight w:val="0"/>
          <w:marTop w:val="0"/>
          <w:marBottom w:val="0"/>
          <w:divBdr>
            <w:top w:val="none" w:sz="0" w:space="0" w:color="auto"/>
            <w:left w:val="none" w:sz="0" w:space="0" w:color="auto"/>
            <w:bottom w:val="none" w:sz="0" w:space="0" w:color="auto"/>
            <w:right w:val="none" w:sz="0" w:space="0" w:color="auto"/>
          </w:divBdr>
        </w:div>
        <w:div w:id="2088764831">
          <w:marLeft w:val="0"/>
          <w:marRight w:val="0"/>
          <w:marTop w:val="0"/>
          <w:marBottom w:val="0"/>
          <w:divBdr>
            <w:top w:val="none" w:sz="0" w:space="0" w:color="auto"/>
            <w:left w:val="none" w:sz="0" w:space="0" w:color="auto"/>
            <w:bottom w:val="none" w:sz="0" w:space="0" w:color="auto"/>
            <w:right w:val="none" w:sz="0" w:space="0" w:color="auto"/>
          </w:divBdr>
        </w:div>
        <w:div w:id="2132553331">
          <w:marLeft w:val="0"/>
          <w:marRight w:val="0"/>
          <w:marTop w:val="0"/>
          <w:marBottom w:val="0"/>
          <w:divBdr>
            <w:top w:val="none" w:sz="0" w:space="0" w:color="auto"/>
            <w:left w:val="none" w:sz="0" w:space="0" w:color="auto"/>
            <w:bottom w:val="none" w:sz="0" w:space="0" w:color="auto"/>
            <w:right w:val="none" w:sz="0" w:space="0" w:color="auto"/>
          </w:divBdr>
        </w:div>
      </w:divsChild>
    </w:div>
    <w:div w:id="942805094">
      <w:bodyDiv w:val="1"/>
      <w:marLeft w:val="0"/>
      <w:marRight w:val="0"/>
      <w:marTop w:val="0"/>
      <w:marBottom w:val="0"/>
      <w:divBdr>
        <w:top w:val="none" w:sz="0" w:space="0" w:color="auto"/>
        <w:left w:val="none" w:sz="0" w:space="0" w:color="auto"/>
        <w:bottom w:val="none" w:sz="0" w:space="0" w:color="auto"/>
        <w:right w:val="none" w:sz="0" w:space="0" w:color="auto"/>
      </w:divBdr>
    </w:div>
    <w:div w:id="943457144">
      <w:bodyDiv w:val="1"/>
      <w:marLeft w:val="0"/>
      <w:marRight w:val="0"/>
      <w:marTop w:val="0"/>
      <w:marBottom w:val="0"/>
      <w:divBdr>
        <w:top w:val="none" w:sz="0" w:space="0" w:color="auto"/>
        <w:left w:val="none" w:sz="0" w:space="0" w:color="auto"/>
        <w:bottom w:val="none" w:sz="0" w:space="0" w:color="auto"/>
        <w:right w:val="none" w:sz="0" w:space="0" w:color="auto"/>
      </w:divBdr>
    </w:div>
    <w:div w:id="943683019">
      <w:bodyDiv w:val="1"/>
      <w:marLeft w:val="0"/>
      <w:marRight w:val="0"/>
      <w:marTop w:val="0"/>
      <w:marBottom w:val="0"/>
      <w:divBdr>
        <w:top w:val="none" w:sz="0" w:space="0" w:color="auto"/>
        <w:left w:val="none" w:sz="0" w:space="0" w:color="auto"/>
        <w:bottom w:val="none" w:sz="0" w:space="0" w:color="auto"/>
        <w:right w:val="none" w:sz="0" w:space="0" w:color="auto"/>
      </w:divBdr>
    </w:div>
    <w:div w:id="944071880">
      <w:bodyDiv w:val="1"/>
      <w:marLeft w:val="0"/>
      <w:marRight w:val="0"/>
      <w:marTop w:val="0"/>
      <w:marBottom w:val="0"/>
      <w:divBdr>
        <w:top w:val="none" w:sz="0" w:space="0" w:color="auto"/>
        <w:left w:val="none" w:sz="0" w:space="0" w:color="auto"/>
        <w:bottom w:val="none" w:sz="0" w:space="0" w:color="auto"/>
        <w:right w:val="none" w:sz="0" w:space="0" w:color="auto"/>
      </w:divBdr>
    </w:div>
    <w:div w:id="944968737">
      <w:bodyDiv w:val="1"/>
      <w:marLeft w:val="0"/>
      <w:marRight w:val="0"/>
      <w:marTop w:val="0"/>
      <w:marBottom w:val="0"/>
      <w:divBdr>
        <w:top w:val="none" w:sz="0" w:space="0" w:color="auto"/>
        <w:left w:val="none" w:sz="0" w:space="0" w:color="auto"/>
        <w:bottom w:val="none" w:sz="0" w:space="0" w:color="auto"/>
        <w:right w:val="none" w:sz="0" w:space="0" w:color="auto"/>
      </w:divBdr>
    </w:div>
    <w:div w:id="944994697">
      <w:bodyDiv w:val="1"/>
      <w:marLeft w:val="0"/>
      <w:marRight w:val="0"/>
      <w:marTop w:val="0"/>
      <w:marBottom w:val="0"/>
      <w:divBdr>
        <w:top w:val="none" w:sz="0" w:space="0" w:color="auto"/>
        <w:left w:val="none" w:sz="0" w:space="0" w:color="auto"/>
        <w:bottom w:val="none" w:sz="0" w:space="0" w:color="auto"/>
        <w:right w:val="none" w:sz="0" w:space="0" w:color="auto"/>
      </w:divBdr>
    </w:div>
    <w:div w:id="946616118">
      <w:bodyDiv w:val="1"/>
      <w:marLeft w:val="0"/>
      <w:marRight w:val="0"/>
      <w:marTop w:val="0"/>
      <w:marBottom w:val="0"/>
      <w:divBdr>
        <w:top w:val="none" w:sz="0" w:space="0" w:color="auto"/>
        <w:left w:val="none" w:sz="0" w:space="0" w:color="auto"/>
        <w:bottom w:val="none" w:sz="0" w:space="0" w:color="auto"/>
        <w:right w:val="none" w:sz="0" w:space="0" w:color="auto"/>
      </w:divBdr>
    </w:div>
    <w:div w:id="948391519">
      <w:bodyDiv w:val="1"/>
      <w:marLeft w:val="0"/>
      <w:marRight w:val="0"/>
      <w:marTop w:val="0"/>
      <w:marBottom w:val="0"/>
      <w:divBdr>
        <w:top w:val="none" w:sz="0" w:space="0" w:color="auto"/>
        <w:left w:val="none" w:sz="0" w:space="0" w:color="auto"/>
        <w:bottom w:val="none" w:sz="0" w:space="0" w:color="auto"/>
        <w:right w:val="none" w:sz="0" w:space="0" w:color="auto"/>
      </w:divBdr>
    </w:div>
    <w:div w:id="948776879">
      <w:bodyDiv w:val="1"/>
      <w:marLeft w:val="0"/>
      <w:marRight w:val="0"/>
      <w:marTop w:val="0"/>
      <w:marBottom w:val="0"/>
      <w:divBdr>
        <w:top w:val="none" w:sz="0" w:space="0" w:color="auto"/>
        <w:left w:val="none" w:sz="0" w:space="0" w:color="auto"/>
        <w:bottom w:val="none" w:sz="0" w:space="0" w:color="auto"/>
        <w:right w:val="none" w:sz="0" w:space="0" w:color="auto"/>
      </w:divBdr>
    </w:div>
    <w:div w:id="950472807">
      <w:bodyDiv w:val="1"/>
      <w:marLeft w:val="0"/>
      <w:marRight w:val="0"/>
      <w:marTop w:val="0"/>
      <w:marBottom w:val="0"/>
      <w:divBdr>
        <w:top w:val="none" w:sz="0" w:space="0" w:color="auto"/>
        <w:left w:val="none" w:sz="0" w:space="0" w:color="auto"/>
        <w:bottom w:val="none" w:sz="0" w:space="0" w:color="auto"/>
        <w:right w:val="none" w:sz="0" w:space="0" w:color="auto"/>
      </w:divBdr>
    </w:div>
    <w:div w:id="951133497">
      <w:bodyDiv w:val="1"/>
      <w:marLeft w:val="0"/>
      <w:marRight w:val="0"/>
      <w:marTop w:val="0"/>
      <w:marBottom w:val="0"/>
      <w:divBdr>
        <w:top w:val="none" w:sz="0" w:space="0" w:color="auto"/>
        <w:left w:val="none" w:sz="0" w:space="0" w:color="auto"/>
        <w:bottom w:val="none" w:sz="0" w:space="0" w:color="auto"/>
        <w:right w:val="none" w:sz="0" w:space="0" w:color="auto"/>
      </w:divBdr>
    </w:div>
    <w:div w:id="951320907">
      <w:bodyDiv w:val="1"/>
      <w:marLeft w:val="0"/>
      <w:marRight w:val="0"/>
      <w:marTop w:val="0"/>
      <w:marBottom w:val="0"/>
      <w:divBdr>
        <w:top w:val="none" w:sz="0" w:space="0" w:color="auto"/>
        <w:left w:val="none" w:sz="0" w:space="0" w:color="auto"/>
        <w:bottom w:val="none" w:sz="0" w:space="0" w:color="auto"/>
        <w:right w:val="none" w:sz="0" w:space="0" w:color="auto"/>
      </w:divBdr>
    </w:div>
    <w:div w:id="951396345">
      <w:bodyDiv w:val="1"/>
      <w:marLeft w:val="0"/>
      <w:marRight w:val="0"/>
      <w:marTop w:val="0"/>
      <w:marBottom w:val="0"/>
      <w:divBdr>
        <w:top w:val="none" w:sz="0" w:space="0" w:color="auto"/>
        <w:left w:val="none" w:sz="0" w:space="0" w:color="auto"/>
        <w:bottom w:val="none" w:sz="0" w:space="0" w:color="auto"/>
        <w:right w:val="none" w:sz="0" w:space="0" w:color="auto"/>
      </w:divBdr>
    </w:div>
    <w:div w:id="951790305">
      <w:bodyDiv w:val="1"/>
      <w:marLeft w:val="0"/>
      <w:marRight w:val="0"/>
      <w:marTop w:val="0"/>
      <w:marBottom w:val="0"/>
      <w:divBdr>
        <w:top w:val="none" w:sz="0" w:space="0" w:color="auto"/>
        <w:left w:val="none" w:sz="0" w:space="0" w:color="auto"/>
        <w:bottom w:val="none" w:sz="0" w:space="0" w:color="auto"/>
        <w:right w:val="none" w:sz="0" w:space="0" w:color="auto"/>
      </w:divBdr>
    </w:div>
    <w:div w:id="952399995">
      <w:bodyDiv w:val="1"/>
      <w:marLeft w:val="0"/>
      <w:marRight w:val="0"/>
      <w:marTop w:val="0"/>
      <w:marBottom w:val="0"/>
      <w:divBdr>
        <w:top w:val="none" w:sz="0" w:space="0" w:color="auto"/>
        <w:left w:val="none" w:sz="0" w:space="0" w:color="auto"/>
        <w:bottom w:val="none" w:sz="0" w:space="0" w:color="auto"/>
        <w:right w:val="none" w:sz="0" w:space="0" w:color="auto"/>
      </w:divBdr>
    </w:div>
    <w:div w:id="954022532">
      <w:bodyDiv w:val="1"/>
      <w:marLeft w:val="0"/>
      <w:marRight w:val="0"/>
      <w:marTop w:val="0"/>
      <w:marBottom w:val="0"/>
      <w:divBdr>
        <w:top w:val="none" w:sz="0" w:space="0" w:color="auto"/>
        <w:left w:val="none" w:sz="0" w:space="0" w:color="auto"/>
        <w:bottom w:val="none" w:sz="0" w:space="0" w:color="auto"/>
        <w:right w:val="none" w:sz="0" w:space="0" w:color="auto"/>
      </w:divBdr>
    </w:div>
    <w:div w:id="955329437">
      <w:bodyDiv w:val="1"/>
      <w:marLeft w:val="0"/>
      <w:marRight w:val="0"/>
      <w:marTop w:val="0"/>
      <w:marBottom w:val="0"/>
      <w:divBdr>
        <w:top w:val="none" w:sz="0" w:space="0" w:color="auto"/>
        <w:left w:val="none" w:sz="0" w:space="0" w:color="auto"/>
        <w:bottom w:val="none" w:sz="0" w:space="0" w:color="auto"/>
        <w:right w:val="none" w:sz="0" w:space="0" w:color="auto"/>
      </w:divBdr>
    </w:div>
    <w:div w:id="957488121">
      <w:bodyDiv w:val="1"/>
      <w:marLeft w:val="0"/>
      <w:marRight w:val="0"/>
      <w:marTop w:val="0"/>
      <w:marBottom w:val="0"/>
      <w:divBdr>
        <w:top w:val="none" w:sz="0" w:space="0" w:color="auto"/>
        <w:left w:val="none" w:sz="0" w:space="0" w:color="auto"/>
        <w:bottom w:val="none" w:sz="0" w:space="0" w:color="auto"/>
        <w:right w:val="none" w:sz="0" w:space="0" w:color="auto"/>
      </w:divBdr>
    </w:div>
    <w:div w:id="957565589">
      <w:bodyDiv w:val="1"/>
      <w:marLeft w:val="0"/>
      <w:marRight w:val="0"/>
      <w:marTop w:val="0"/>
      <w:marBottom w:val="0"/>
      <w:divBdr>
        <w:top w:val="none" w:sz="0" w:space="0" w:color="auto"/>
        <w:left w:val="none" w:sz="0" w:space="0" w:color="auto"/>
        <w:bottom w:val="none" w:sz="0" w:space="0" w:color="auto"/>
        <w:right w:val="none" w:sz="0" w:space="0" w:color="auto"/>
      </w:divBdr>
    </w:div>
    <w:div w:id="957836571">
      <w:bodyDiv w:val="1"/>
      <w:marLeft w:val="0"/>
      <w:marRight w:val="0"/>
      <w:marTop w:val="0"/>
      <w:marBottom w:val="0"/>
      <w:divBdr>
        <w:top w:val="none" w:sz="0" w:space="0" w:color="auto"/>
        <w:left w:val="none" w:sz="0" w:space="0" w:color="auto"/>
        <w:bottom w:val="none" w:sz="0" w:space="0" w:color="auto"/>
        <w:right w:val="none" w:sz="0" w:space="0" w:color="auto"/>
      </w:divBdr>
    </w:div>
    <w:div w:id="958994115">
      <w:bodyDiv w:val="1"/>
      <w:marLeft w:val="0"/>
      <w:marRight w:val="0"/>
      <w:marTop w:val="0"/>
      <w:marBottom w:val="0"/>
      <w:divBdr>
        <w:top w:val="none" w:sz="0" w:space="0" w:color="auto"/>
        <w:left w:val="none" w:sz="0" w:space="0" w:color="auto"/>
        <w:bottom w:val="none" w:sz="0" w:space="0" w:color="auto"/>
        <w:right w:val="none" w:sz="0" w:space="0" w:color="auto"/>
      </w:divBdr>
    </w:div>
    <w:div w:id="960189643">
      <w:bodyDiv w:val="1"/>
      <w:marLeft w:val="0"/>
      <w:marRight w:val="0"/>
      <w:marTop w:val="0"/>
      <w:marBottom w:val="0"/>
      <w:divBdr>
        <w:top w:val="none" w:sz="0" w:space="0" w:color="auto"/>
        <w:left w:val="none" w:sz="0" w:space="0" w:color="auto"/>
        <w:bottom w:val="none" w:sz="0" w:space="0" w:color="auto"/>
        <w:right w:val="none" w:sz="0" w:space="0" w:color="auto"/>
      </w:divBdr>
    </w:div>
    <w:div w:id="961231346">
      <w:bodyDiv w:val="1"/>
      <w:marLeft w:val="0"/>
      <w:marRight w:val="0"/>
      <w:marTop w:val="0"/>
      <w:marBottom w:val="0"/>
      <w:divBdr>
        <w:top w:val="none" w:sz="0" w:space="0" w:color="auto"/>
        <w:left w:val="none" w:sz="0" w:space="0" w:color="auto"/>
        <w:bottom w:val="none" w:sz="0" w:space="0" w:color="auto"/>
        <w:right w:val="none" w:sz="0" w:space="0" w:color="auto"/>
      </w:divBdr>
    </w:div>
    <w:div w:id="967781464">
      <w:bodyDiv w:val="1"/>
      <w:marLeft w:val="0"/>
      <w:marRight w:val="0"/>
      <w:marTop w:val="0"/>
      <w:marBottom w:val="0"/>
      <w:divBdr>
        <w:top w:val="none" w:sz="0" w:space="0" w:color="auto"/>
        <w:left w:val="none" w:sz="0" w:space="0" w:color="auto"/>
        <w:bottom w:val="none" w:sz="0" w:space="0" w:color="auto"/>
        <w:right w:val="none" w:sz="0" w:space="0" w:color="auto"/>
      </w:divBdr>
    </w:div>
    <w:div w:id="968899282">
      <w:bodyDiv w:val="1"/>
      <w:marLeft w:val="0"/>
      <w:marRight w:val="0"/>
      <w:marTop w:val="0"/>
      <w:marBottom w:val="0"/>
      <w:divBdr>
        <w:top w:val="none" w:sz="0" w:space="0" w:color="auto"/>
        <w:left w:val="none" w:sz="0" w:space="0" w:color="auto"/>
        <w:bottom w:val="none" w:sz="0" w:space="0" w:color="auto"/>
        <w:right w:val="none" w:sz="0" w:space="0" w:color="auto"/>
      </w:divBdr>
    </w:div>
    <w:div w:id="969433416">
      <w:bodyDiv w:val="1"/>
      <w:marLeft w:val="0"/>
      <w:marRight w:val="0"/>
      <w:marTop w:val="0"/>
      <w:marBottom w:val="0"/>
      <w:divBdr>
        <w:top w:val="none" w:sz="0" w:space="0" w:color="auto"/>
        <w:left w:val="none" w:sz="0" w:space="0" w:color="auto"/>
        <w:bottom w:val="none" w:sz="0" w:space="0" w:color="auto"/>
        <w:right w:val="none" w:sz="0" w:space="0" w:color="auto"/>
      </w:divBdr>
    </w:div>
    <w:div w:id="969552156">
      <w:bodyDiv w:val="1"/>
      <w:marLeft w:val="0"/>
      <w:marRight w:val="0"/>
      <w:marTop w:val="0"/>
      <w:marBottom w:val="0"/>
      <w:divBdr>
        <w:top w:val="none" w:sz="0" w:space="0" w:color="auto"/>
        <w:left w:val="none" w:sz="0" w:space="0" w:color="auto"/>
        <w:bottom w:val="none" w:sz="0" w:space="0" w:color="auto"/>
        <w:right w:val="none" w:sz="0" w:space="0" w:color="auto"/>
      </w:divBdr>
    </w:div>
    <w:div w:id="970554532">
      <w:bodyDiv w:val="1"/>
      <w:marLeft w:val="0"/>
      <w:marRight w:val="0"/>
      <w:marTop w:val="0"/>
      <w:marBottom w:val="0"/>
      <w:divBdr>
        <w:top w:val="none" w:sz="0" w:space="0" w:color="auto"/>
        <w:left w:val="none" w:sz="0" w:space="0" w:color="auto"/>
        <w:bottom w:val="none" w:sz="0" w:space="0" w:color="auto"/>
        <w:right w:val="none" w:sz="0" w:space="0" w:color="auto"/>
      </w:divBdr>
    </w:div>
    <w:div w:id="970985696">
      <w:bodyDiv w:val="1"/>
      <w:marLeft w:val="0"/>
      <w:marRight w:val="0"/>
      <w:marTop w:val="0"/>
      <w:marBottom w:val="0"/>
      <w:divBdr>
        <w:top w:val="none" w:sz="0" w:space="0" w:color="auto"/>
        <w:left w:val="none" w:sz="0" w:space="0" w:color="auto"/>
        <w:bottom w:val="none" w:sz="0" w:space="0" w:color="auto"/>
        <w:right w:val="none" w:sz="0" w:space="0" w:color="auto"/>
      </w:divBdr>
    </w:div>
    <w:div w:id="973145001">
      <w:bodyDiv w:val="1"/>
      <w:marLeft w:val="0"/>
      <w:marRight w:val="0"/>
      <w:marTop w:val="0"/>
      <w:marBottom w:val="0"/>
      <w:divBdr>
        <w:top w:val="none" w:sz="0" w:space="0" w:color="auto"/>
        <w:left w:val="none" w:sz="0" w:space="0" w:color="auto"/>
        <w:bottom w:val="none" w:sz="0" w:space="0" w:color="auto"/>
        <w:right w:val="none" w:sz="0" w:space="0" w:color="auto"/>
      </w:divBdr>
    </w:div>
    <w:div w:id="973632472">
      <w:bodyDiv w:val="1"/>
      <w:marLeft w:val="0"/>
      <w:marRight w:val="0"/>
      <w:marTop w:val="0"/>
      <w:marBottom w:val="0"/>
      <w:divBdr>
        <w:top w:val="none" w:sz="0" w:space="0" w:color="auto"/>
        <w:left w:val="none" w:sz="0" w:space="0" w:color="auto"/>
        <w:bottom w:val="none" w:sz="0" w:space="0" w:color="auto"/>
        <w:right w:val="none" w:sz="0" w:space="0" w:color="auto"/>
      </w:divBdr>
    </w:div>
    <w:div w:id="974793696">
      <w:bodyDiv w:val="1"/>
      <w:marLeft w:val="0"/>
      <w:marRight w:val="0"/>
      <w:marTop w:val="0"/>
      <w:marBottom w:val="0"/>
      <w:divBdr>
        <w:top w:val="none" w:sz="0" w:space="0" w:color="auto"/>
        <w:left w:val="none" w:sz="0" w:space="0" w:color="auto"/>
        <w:bottom w:val="none" w:sz="0" w:space="0" w:color="auto"/>
        <w:right w:val="none" w:sz="0" w:space="0" w:color="auto"/>
      </w:divBdr>
    </w:div>
    <w:div w:id="975988254">
      <w:bodyDiv w:val="1"/>
      <w:marLeft w:val="0"/>
      <w:marRight w:val="0"/>
      <w:marTop w:val="0"/>
      <w:marBottom w:val="0"/>
      <w:divBdr>
        <w:top w:val="none" w:sz="0" w:space="0" w:color="auto"/>
        <w:left w:val="none" w:sz="0" w:space="0" w:color="auto"/>
        <w:bottom w:val="none" w:sz="0" w:space="0" w:color="auto"/>
        <w:right w:val="none" w:sz="0" w:space="0" w:color="auto"/>
      </w:divBdr>
    </w:div>
    <w:div w:id="976106989">
      <w:bodyDiv w:val="1"/>
      <w:marLeft w:val="0"/>
      <w:marRight w:val="0"/>
      <w:marTop w:val="0"/>
      <w:marBottom w:val="0"/>
      <w:divBdr>
        <w:top w:val="none" w:sz="0" w:space="0" w:color="auto"/>
        <w:left w:val="none" w:sz="0" w:space="0" w:color="auto"/>
        <w:bottom w:val="none" w:sz="0" w:space="0" w:color="auto"/>
        <w:right w:val="none" w:sz="0" w:space="0" w:color="auto"/>
      </w:divBdr>
    </w:div>
    <w:div w:id="977370355">
      <w:bodyDiv w:val="1"/>
      <w:marLeft w:val="0"/>
      <w:marRight w:val="0"/>
      <w:marTop w:val="0"/>
      <w:marBottom w:val="0"/>
      <w:divBdr>
        <w:top w:val="none" w:sz="0" w:space="0" w:color="auto"/>
        <w:left w:val="none" w:sz="0" w:space="0" w:color="auto"/>
        <w:bottom w:val="none" w:sz="0" w:space="0" w:color="auto"/>
        <w:right w:val="none" w:sz="0" w:space="0" w:color="auto"/>
      </w:divBdr>
    </w:div>
    <w:div w:id="977807432">
      <w:bodyDiv w:val="1"/>
      <w:marLeft w:val="0"/>
      <w:marRight w:val="0"/>
      <w:marTop w:val="0"/>
      <w:marBottom w:val="0"/>
      <w:divBdr>
        <w:top w:val="none" w:sz="0" w:space="0" w:color="auto"/>
        <w:left w:val="none" w:sz="0" w:space="0" w:color="auto"/>
        <w:bottom w:val="none" w:sz="0" w:space="0" w:color="auto"/>
        <w:right w:val="none" w:sz="0" w:space="0" w:color="auto"/>
      </w:divBdr>
    </w:div>
    <w:div w:id="978610932">
      <w:bodyDiv w:val="1"/>
      <w:marLeft w:val="0"/>
      <w:marRight w:val="0"/>
      <w:marTop w:val="0"/>
      <w:marBottom w:val="0"/>
      <w:divBdr>
        <w:top w:val="none" w:sz="0" w:space="0" w:color="auto"/>
        <w:left w:val="none" w:sz="0" w:space="0" w:color="auto"/>
        <w:bottom w:val="none" w:sz="0" w:space="0" w:color="auto"/>
        <w:right w:val="none" w:sz="0" w:space="0" w:color="auto"/>
      </w:divBdr>
    </w:div>
    <w:div w:id="979655272">
      <w:bodyDiv w:val="1"/>
      <w:marLeft w:val="0"/>
      <w:marRight w:val="0"/>
      <w:marTop w:val="0"/>
      <w:marBottom w:val="0"/>
      <w:divBdr>
        <w:top w:val="none" w:sz="0" w:space="0" w:color="auto"/>
        <w:left w:val="none" w:sz="0" w:space="0" w:color="auto"/>
        <w:bottom w:val="none" w:sz="0" w:space="0" w:color="auto"/>
        <w:right w:val="none" w:sz="0" w:space="0" w:color="auto"/>
      </w:divBdr>
    </w:div>
    <w:div w:id="980303850">
      <w:bodyDiv w:val="1"/>
      <w:marLeft w:val="0"/>
      <w:marRight w:val="0"/>
      <w:marTop w:val="0"/>
      <w:marBottom w:val="0"/>
      <w:divBdr>
        <w:top w:val="none" w:sz="0" w:space="0" w:color="auto"/>
        <w:left w:val="none" w:sz="0" w:space="0" w:color="auto"/>
        <w:bottom w:val="none" w:sz="0" w:space="0" w:color="auto"/>
        <w:right w:val="none" w:sz="0" w:space="0" w:color="auto"/>
      </w:divBdr>
    </w:div>
    <w:div w:id="980577439">
      <w:bodyDiv w:val="1"/>
      <w:marLeft w:val="0"/>
      <w:marRight w:val="0"/>
      <w:marTop w:val="0"/>
      <w:marBottom w:val="0"/>
      <w:divBdr>
        <w:top w:val="none" w:sz="0" w:space="0" w:color="auto"/>
        <w:left w:val="none" w:sz="0" w:space="0" w:color="auto"/>
        <w:bottom w:val="none" w:sz="0" w:space="0" w:color="auto"/>
        <w:right w:val="none" w:sz="0" w:space="0" w:color="auto"/>
      </w:divBdr>
    </w:div>
    <w:div w:id="980773075">
      <w:bodyDiv w:val="1"/>
      <w:marLeft w:val="0"/>
      <w:marRight w:val="0"/>
      <w:marTop w:val="0"/>
      <w:marBottom w:val="0"/>
      <w:divBdr>
        <w:top w:val="none" w:sz="0" w:space="0" w:color="auto"/>
        <w:left w:val="none" w:sz="0" w:space="0" w:color="auto"/>
        <w:bottom w:val="none" w:sz="0" w:space="0" w:color="auto"/>
        <w:right w:val="none" w:sz="0" w:space="0" w:color="auto"/>
      </w:divBdr>
    </w:div>
    <w:div w:id="982539404">
      <w:bodyDiv w:val="1"/>
      <w:marLeft w:val="0"/>
      <w:marRight w:val="0"/>
      <w:marTop w:val="0"/>
      <w:marBottom w:val="0"/>
      <w:divBdr>
        <w:top w:val="none" w:sz="0" w:space="0" w:color="auto"/>
        <w:left w:val="none" w:sz="0" w:space="0" w:color="auto"/>
        <w:bottom w:val="none" w:sz="0" w:space="0" w:color="auto"/>
        <w:right w:val="none" w:sz="0" w:space="0" w:color="auto"/>
      </w:divBdr>
    </w:div>
    <w:div w:id="984428598">
      <w:bodyDiv w:val="1"/>
      <w:marLeft w:val="0"/>
      <w:marRight w:val="0"/>
      <w:marTop w:val="0"/>
      <w:marBottom w:val="0"/>
      <w:divBdr>
        <w:top w:val="none" w:sz="0" w:space="0" w:color="auto"/>
        <w:left w:val="none" w:sz="0" w:space="0" w:color="auto"/>
        <w:bottom w:val="none" w:sz="0" w:space="0" w:color="auto"/>
        <w:right w:val="none" w:sz="0" w:space="0" w:color="auto"/>
      </w:divBdr>
    </w:div>
    <w:div w:id="987711510">
      <w:bodyDiv w:val="1"/>
      <w:marLeft w:val="0"/>
      <w:marRight w:val="0"/>
      <w:marTop w:val="0"/>
      <w:marBottom w:val="0"/>
      <w:divBdr>
        <w:top w:val="none" w:sz="0" w:space="0" w:color="auto"/>
        <w:left w:val="none" w:sz="0" w:space="0" w:color="auto"/>
        <w:bottom w:val="none" w:sz="0" w:space="0" w:color="auto"/>
        <w:right w:val="none" w:sz="0" w:space="0" w:color="auto"/>
      </w:divBdr>
    </w:div>
    <w:div w:id="988170161">
      <w:bodyDiv w:val="1"/>
      <w:marLeft w:val="0"/>
      <w:marRight w:val="0"/>
      <w:marTop w:val="0"/>
      <w:marBottom w:val="0"/>
      <w:divBdr>
        <w:top w:val="none" w:sz="0" w:space="0" w:color="auto"/>
        <w:left w:val="none" w:sz="0" w:space="0" w:color="auto"/>
        <w:bottom w:val="none" w:sz="0" w:space="0" w:color="auto"/>
        <w:right w:val="none" w:sz="0" w:space="0" w:color="auto"/>
      </w:divBdr>
    </w:div>
    <w:div w:id="988172141">
      <w:bodyDiv w:val="1"/>
      <w:marLeft w:val="0"/>
      <w:marRight w:val="0"/>
      <w:marTop w:val="0"/>
      <w:marBottom w:val="0"/>
      <w:divBdr>
        <w:top w:val="none" w:sz="0" w:space="0" w:color="auto"/>
        <w:left w:val="none" w:sz="0" w:space="0" w:color="auto"/>
        <w:bottom w:val="none" w:sz="0" w:space="0" w:color="auto"/>
        <w:right w:val="none" w:sz="0" w:space="0" w:color="auto"/>
      </w:divBdr>
    </w:div>
    <w:div w:id="988292753">
      <w:bodyDiv w:val="1"/>
      <w:marLeft w:val="0"/>
      <w:marRight w:val="0"/>
      <w:marTop w:val="0"/>
      <w:marBottom w:val="0"/>
      <w:divBdr>
        <w:top w:val="none" w:sz="0" w:space="0" w:color="auto"/>
        <w:left w:val="none" w:sz="0" w:space="0" w:color="auto"/>
        <w:bottom w:val="none" w:sz="0" w:space="0" w:color="auto"/>
        <w:right w:val="none" w:sz="0" w:space="0" w:color="auto"/>
      </w:divBdr>
    </w:div>
    <w:div w:id="989022079">
      <w:bodyDiv w:val="1"/>
      <w:marLeft w:val="0"/>
      <w:marRight w:val="0"/>
      <w:marTop w:val="0"/>
      <w:marBottom w:val="0"/>
      <w:divBdr>
        <w:top w:val="none" w:sz="0" w:space="0" w:color="auto"/>
        <w:left w:val="none" w:sz="0" w:space="0" w:color="auto"/>
        <w:bottom w:val="none" w:sz="0" w:space="0" w:color="auto"/>
        <w:right w:val="none" w:sz="0" w:space="0" w:color="auto"/>
      </w:divBdr>
    </w:div>
    <w:div w:id="990982899">
      <w:bodyDiv w:val="1"/>
      <w:marLeft w:val="0"/>
      <w:marRight w:val="0"/>
      <w:marTop w:val="0"/>
      <w:marBottom w:val="0"/>
      <w:divBdr>
        <w:top w:val="none" w:sz="0" w:space="0" w:color="auto"/>
        <w:left w:val="none" w:sz="0" w:space="0" w:color="auto"/>
        <w:bottom w:val="none" w:sz="0" w:space="0" w:color="auto"/>
        <w:right w:val="none" w:sz="0" w:space="0" w:color="auto"/>
      </w:divBdr>
    </w:div>
    <w:div w:id="991248993">
      <w:bodyDiv w:val="1"/>
      <w:marLeft w:val="0"/>
      <w:marRight w:val="0"/>
      <w:marTop w:val="0"/>
      <w:marBottom w:val="0"/>
      <w:divBdr>
        <w:top w:val="none" w:sz="0" w:space="0" w:color="auto"/>
        <w:left w:val="none" w:sz="0" w:space="0" w:color="auto"/>
        <w:bottom w:val="none" w:sz="0" w:space="0" w:color="auto"/>
        <w:right w:val="none" w:sz="0" w:space="0" w:color="auto"/>
      </w:divBdr>
    </w:div>
    <w:div w:id="991442296">
      <w:bodyDiv w:val="1"/>
      <w:marLeft w:val="0"/>
      <w:marRight w:val="0"/>
      <w:marTop w:val="0"/>
      <w:marBottom w:val="0"/>
      <w:divBdr>
        <w:top w:val="none" w:sz="0" w:space="0" w:color="auto"/>
        <w:left w:val="none" w:sz="0" w:space="0" w:color="auto"/>
        <w:bottom w:val="none" w:sz="0" w:space="0" w:color="auto"/>
        <w:right w:val="none" w:sz="0" w:space="0" w:color="auto"/>
      </w:divBdr>
    </w:div>
    <w:div w:id="991786824">
      <w:bodyDiv w:val="1"/>
      <w:marLeft w:val="0"/>
      <w:marRight w:val="0"/>
      <w:marTop w:val="0"/>
      <w:marBottom w:val="0"/>
      <w:divBdr>
        <w:top w:val="none" w:sz="0" w:space="0" w:color="auto"/>
        <w:left w:val="none" w:sz="0" w:space="0" w:color="auto"/>
        <w:bottom w:val="none" w:sz="0" w:space="0" w:color="auto"/>
        <w:right w:val="none" w:sz="0" w:space="0" w:color="auto"/>
      </w:divBdr>
    </w:div>
    <w:div w:id="992296990">
      <w:bodyDiv w:val="1"/>
      <w:marLeft w:val="0"/>
      <w:marRight w:val="0"/>
      <w:marTop w:val="0"/>
      <w:marBottom w:val="0"/>
      <w:divBdr>
        <w:top w:val="none" w:sz="0" w:space="0" w:color="auto"/>
        <w:left w:val="none" w:sz="0" w:space="0" w:color="auto"/>
        <w:bottom w:val="none" w:sz="0" w:space="0" w:color="auto"/>
        <w:right w:val="none" w:sz="0" w:space="0" w:color="auto"/>
      </w:divBdr>
    </w:div>
    <w:div w:id="992297729">
      <w:bodyDiv w:val="1"/>
      <w:marLeft w:val="0"/>
      <w:marRight w:val="0"/>
      <w:marTop w:val="0"/>
      <w:marBottom w:val="0"/>
      <w:divBdr>
        <w:top w:val="none" w:sz="0" w:space="0" w:color="auto"/>
        <w:left w:val="none" w:sz="0" w:space="0" w:color="auto"/>
        <w:bottom w:val="none" w:sz="0" w:space="0" w:color="auto"/>
        <w:right w:val="none" w:sz="0" w:space="0" w:color="auto"/>
      </w:divBdr>
    </w:div>
    <w:div w:id="992872826">
      <w:bodyDiv w:val="1"/>
      <w:marLeft w:val="0"/>
      <w:marRight w:val="0"/>
      <w:marTop w:val="0"/>
      <w:marBottom w:val="0"/>
      <w:divBdr>
        <w:top w:val="none" w:sz="0" w:space="0" w:color="auto"/>
        <w:left w:val="none" w:sz="0" w:space="0" w:color="auto"/>
        <w:bottom w:val="none" w:sz="0" w:space="0" w:color="auto"/>
        <w:right w:val="none" w:sz="0" w:space="0" w:color="auto"/>
      </w:divBdr>
    </w:div>
    <w:div w:id="993140589">
      <w:bodyDiv w:val="1"/>
      <w:marLeft w:val="0"/>
      <w:marRight w:val="0"/>
      <w:marTop w:val="0"/>
      <w:marBottom w:val="0"/>
      <w:divBdr>
        <w:top w:val="none" w:sz="0" w:space="0" w:color="auto"/>
        <w:left w:val="none" w:sz="0" w:space="0" w:color="auto"/>
        <w:bottom w:val="none" w:sz="0" w:space="0" w:color="auto"/>
        <w:right w:val="none" w:sz="0" w:space="0" w:color="auto"/>
      </w:divBdr>
    </w:div>
    <w:div w:id="993141849">
      <w:bodyDiv w:val="1"/>
      <w:marLeft w:val="0"/>
      <w:marRight w:val="0"/>
      <w:marTop w:val="0"/>
      <w:marBottom w:val="0"/>
      <w:divBdr>
        <w:top w:val="none" w:sz="0" w:space="0" w:color="auto"/>
        <w:left w:val="none" w:sz="0" w:space="0" w:color="auto"/>
        <w:bottom w:val="none" w:sz="0" w:space="0" w:color="auto"/>
        <w:right w:val="none" w:sz="0" w:space="0" w:color="auto"/>
      </w:divBdr>
    </w:div>
    <w:div w:id="993222502">
      <w:bodyDiv w:val="1"/>
      <w:marLeft w:val="0"/>
      <w:marRight w:val="0"/>
      <w:marTop w:val="0"/>
      <w:marBottom w:val="0"/>
      <w:divBdr>
        <w:top w:val="none" w:sz="0" w:space="0" w:color="auto"/>
        <w:left w:val="none" w:sz="0" w:space="0" w:color="auto"/>
        <w:bottom w:val="none" w:sz="0" w:space="0" w:color="auto"/>
        <w:right w:val="none" w:sz="0" w:space="0" w:color="auto"/>
      </w:divBdr>
    </w:div>
    <w:div w:id="993534321">
      <w:bodyDiv w:val="1"/>
      <w:marLeft w:val="0"/>
      <w:marRight w:val="0"/>
      <w:marTop w:val="0"/>
      <w:marBottom w:val="0"/>
      <w:divBdr>
        <w:top w:val="none" w:sz="0" w:space="0" w:color="auto"/>
        <w:left w:val="none" w:sz="0" w:space="0" w:color="auto"/>
        <w:bottom w:val="none" w:sz="0" w:space="0" w:color="auto"/>
        <w:right w:val="none" w:sz="0" w:space="0" w:color="auto"/>
      </w:divBdr>
    </w:div>
    <w:div w:id="993607181">
      <w:bodyDiv w:val="1"/>
      <w:marLeft w:val="0"/>
      <w:marRight w:val="0"/>
      <w:marTop w:val="0"/>
      <w:marBottom w:val="0"/>
      <w:divBdr>
        <w:top w:val="none" w:sz="0" w:space="0" w:color="auto"/>
        <w:left w:val="none" w:sz="0" w:space="0" w:color="auto"/>
        <w:bottom w:val="none" w:sz="0" w:space="0" w:color="auto"/>
        <w:right w:val="none" w:sz="0" w:space="0" w:color="auto"/>
      </w:divBdr>
    </w:div>
    <w:div w:id="993680754">
      <w:bodyDiv w:val="1"/>
      <w:marLeft w:val="0"/>
      <w:marRight w:val="0"/>
      <w:marTop w:val="0"/>
      <w:marBottom w:val="0"/>
      <w:divBdr>
        <w:top w:val="none" w:sz="0" w:space="0" w:color="auto"/>
        <w:left w:val="none" w:sz="0" w:space="0" w:color="auto"/>
        <w:bottom w:val="none" w:sz="0" w:space="0" w:color="auto"/>
        <w:right w:val="none" w:sz="0" w:space="0" w:color="auto"/>
      </w:divBdr>
    </w:div>
    <w:div w:id="994187223">
      <w:bodyDiv w:val="1"/>
      <w:marLeft w:val="0"/>
      <w:marRight w:val="0"/>
      <w:marTop w:val="0"/>
      <w:marBottom w:val="0"/>
      <w:divBdr>
        <w:top w:val="none" w:sz="0" w:space="0" w:color="auto"/>
        <w:left w:val="none" w:sz="0" w:space="0" w:color="auto"/>
        <w:bottom w:val="none" w:sz="0" w:space="0" w:color="auto"/>
        <w:right w:val="none" w:sz="0" w:space="0" w:color="auto"/>
      </w:divBdr>
    </w:div>
    <w:div w:id="994410165">
      <w:bodyDiv w:val="1"/>
      <w:marLeft w:val="0"/>
      <w:marRight w:val="0"/>
      <w:marTop w:val="0"/>
      <w:marBottom w:val="0"/>
      <w:divBdr>
        <w:top w:val="none" w:sz="0" w:space="0" w:color="auto"/>
        <w:left w:val="none" w:sz="0" w:space="0" w:color="auto"/>
        <w:bottom w:val="none" w:sz="0" w:space="0" w:color="auto"/>
        <w:right w:val="none" w:sz="0" w:space="0" w:color="auto"/>
      </w:divBdr>
    </w:div>
    <w:div w:id="995033352">
      <w:bodyDiv w:val="1"/>
      <w:marLeft w:val="0"/>
      <w:marRight w:val="0"/>
      <w:marTop w:val="0"/>
      <w:marBottom w:val="0"/>
      <w:divBdr>
        <w:top w:val="none" w:sz="0" w:space="0" w:color="auto"/>
        <w:left w:val="none" w:sz="0" w:space="0" w:color="auto"/>
        <w:bottom w:val="none" w:sz="0" w:space="0" w:color="auto"/>
        <w:right w:val="none" w:sz="0" w:space="0" w:color="auto"/>
      </w:divBdr>
    </w:div>
    <w:div w:id="995499030">
      <w:bodyDiv w:val="1"/>
      <w:marLeft w:val="0"/>
      <w:marRight w:val="0"/>
      <w:marTop w:val="0"/>
      <w:marBottom w:val="0"/>
      <w:divBdr>
        <w:top w:val="none" w:sz="0" w:space="0" w:color="auto"/>
        <w:left w:val="none" w:sz="0" w:space="0" w:color="auto"/>
        <w:bottom w:val="none" w:sz="0" w:space="0" w:color="auto"/>
        <w:right w:val="none" w:sz="0" w:space="0" w:color="auto"/>
      </w:divBdr>
    </w:div>
    <w:div w:id="998267123">
      <w:bodyDiv w:val="1"/>
      <w:marLeft w:val="0"/>
      <w:marRight w:val="0"/>
      <w:marTop w:val="0"/>
      <w:marBottom w:val="0"/>
      <w:divBdr>
        <w:top w:val="none" w:sz="0" w:space="0" w:color="auto"/>
        <w:left w:val="none" w:sz="0" w:space="0" w:color="auto"/>
        <w:bottom w:val="none" w:sz="0" w:space="0" w:color="auto"/>
        <w:right w:val="none" w:sz="0" w:space="0" w:color="auto"/>
      </w:divBdr>
    </w:div>
    <w:div w:id="999886124">
      <w:bodyDiv w:val="1"/>
      <w:marLeft w:val="0"/>
      <w:marRight w:val="0"/>
      <w:marTop w:val="0"/>
      <w:marBottom w:val="0"/>
      <w:divBdr>
        <w:top w:val="none" w:sz="0" w:space="0" w:color="auto"/>
        <w:left w:val="none" w:sz="0" w:space="0" w:color="auto"/>
        <w:bottom w:val="none" w:sz="0" w:space="0" w:color="auto"/>
        <w:right w:val="none" w:sz="0" w:space="0" w:color="auto"/>
      </w:divBdr>
    </w:div>
    <w:div w:id="1000305906">
      <w:bodyDiv w:val="1"/>
      <w:marLeft w:val="0"/>
      <w:marRight w:val="0"/>
      <w:marTop w:val="0"/>
      <w:marBottom w:val="0"/>
      <w:divBdr>
        <w:top w:val="none" w:sz="0" w:space="0" w:color="auto"/>
        <w:left w:val="none" w:sz="0" w:space="0" w:color="auto"/>
        <w:bottom w:val="none" w:sz="0" w:space="0" w:color="auto"/>
        <w:right w:val="none" w:sz="0" w:space="0" w:color="auto"/>
      </w:divBdr>
    </w:div>
    <w:div w:id="1000429418">
      <w:bodyDiv w:val="1"/>
      <w:marLeft w:val="0"/>
      <w:marRight w:val="0"/>
      <w:marTop w:val="0"/>
      <w:marBottom w:val="0"/>
      <w:divBdr>
        <w:top w:val="none" w:sz="0" w:space="0" w:color="auto"/>
        <w:left w:val="none" w:sz="0" w:space="0" w:color="auto"/>
        <w:bottom w:val="none" w:sz="0" w:space="0" w:color="auto"/>
        <w:right w:val="none" w:sz="0" w:space="0" w:color="auto"/>
      </w:divBdr>
    </w:div>
    <w:div w:id="1001540586">
      <w:bodyDiv w:val="1"/>
      <w:marLeft w:val="0"/>
      <w:marRight w:val="0"/>
      <w:marTop w:val="0"/>
      <w:marBottom w:val="0"/>
      <w:divBdr>
        <w:top w:val="none" w:sz="0" w:space="0" w:color="auto"/>
        <w:left w:val="none" w:sz="0" w:space="0" w:color="auto"/>
        <w:bottom w:val="none" w:sz="0" w:space="0" w:color="auto"/>
        <w:right w:val="none" w:sz="0" w:space="0" w:color="auto"/>
      </w:divBdr>
    </w:div>
    <w:div w:id="1002270593">
      <w:bodyDiv w:val="1"/>
      <w:marLeft w:val="0"/>
      <w:marRight w:val="0"/>
      <w:marTop w:val="0"/>
      <w:marBottom w:val="0"/>
      <w:divBdr>
        <w:top w:val="none" w:sz="0" w:space="0" w:color="auto"/>
        <w:left w:val="none" w:sz="0" w:space="0" w:color="auto"/>
        <w:bottom w:val="none" w:sz="0" w:space="0" w:color="auto"/>
        <w:right w:val="none" w:sz="0" w:space="0" w:color="auto"/>
      </w:divBdr>
    </w:div>
    <w:div w:id="1002312959">
      <w:bodyDiv w:val="1"/>
      <w:marLeft w:val="0"/>
      <w:marRight w:val="0"/>
      <w:marTop w:val="0"/>
      <w:marBottom w:val="0"/>
      <w:divBdr>
        <w:top w:val="none" w:sz="0" w:space="0" w:color="auto"/>
        <w:left w:val="none" w:sz="0" w:space="0" w:color="auto"/>
        <w:bottom w:val="none" w:sz="0" w:space="0" w:color="auto"/>
        <w:right w:val="none" w:sz="0" w:space="0" w:color="auto"/>
      </w:divBdr>
    </w:div>
    <w:div w:id="1002588916">
      <w:bodyDiv w:val="1"/>
      <w:marLeft w:val="0"/>
      <w:marRight w:val="0"/>
      <w:marTop w:val="0"/>
      <w:marBottom w:val="0"/>
      <w:divBdr>
        <w:top w:val="none" w:sz="0" w:space="0" w:color="auto"/>
        <w:left w:val="none" w:sz="0" w:space="0" w:color="auto"/>
        <w:bottom w:val="none" w:sz="0" w:space="0" w:color="auto"/>
        <w:right w:val="none" w:sz="0" w:space="0" w:color="auto"/>
      </w:divBdr>
    </w:div>
    <w:div w:id="1002852619">
      <w:bodyDiv w:val="1"/>
      <w:marLeft w:val="0"/>
      <w:marRight w:val="0"/>
      <w:marTop w:val="0"/>
      <w:marBottom w:val="0"/>
      <w:divBdr>
        <w:top w:val="none" w:sz="0" w:space="0" w:color="auto"/>
        <w:left w:val="none" w:sz="0" w:space="0" w:color="auto"/>
        <w:bottom w:val="none" w:sz="0" w:space="0" w:color="auto"/>
        <w:right w:val="none" w:sz="0" w:space="0" w:color="auto"/>
      </w:divBdr>
    </w:div>
    <w:div w:id="1002977021">
      <w:bodyDiv w:val="1"/>
      <w:marLeft w:val="0"/>
      <w:marRight w:val="0"/>
      <w:marTop w:val="0"/>
      <w:marBottom w:val="0"/>
      <w:divBdr>
        <w:top w:val="none" w:sz="0" w:space="0" w:color="auto"/>
        <w:left w:val="none" w:sz="0" w:space="0" w:color="auto"/>
        <w:bottom w:val="none" w:sz="0" w:space="0" w:color="auto"/>
        <w:right w:val="none" w:sz="0" w:space="0" w:color="auto"/>
      </w:divBdr>
    </w:div>
    <w:div w:id="1003701396">
      <w:bodyDiv w:val="1"/>
      <w:marLeft w:val="0"/>
      <w:marRight w:val="0"/>
      <w:marTop w:val="0"/>
      <w:marBottom w:val="0"/>
      <w:divBdr>
        <w:top w:val="none" w:sz="0" w:space="0" w:color="auto"/>
        <w:left w:val="none" w:sz="0" w:space="0" w:color="auto"/>
        <w:bottom w:val="none" w:sz="0" w:space="0" w:color="auto"/>
        <w:right w:val="none" w:sz="0" w:space="0" w:color="auto"/>
      </w:divBdr>
    </w:div>
    <w:div w:id="1004626872">
      <w:bodyDiv w:val="1"/>
      <w:marLeft w:val="0"/>
      <w:marRight w:val="0"/>
      <w:marTop w:val="0"/>
      <w:marBottom w:val="0"/>
      <w:divBdr>
        <w:top w:val="none" w:sz="0" w:space="0" w:color="auto"/>
        <w:left w:val="none" w:sz="0" w:space="0" w:color="auto"/>
        <w:bottom w:val="none" w:sz="0" w:space="0" w:color="auto"/>
        <w:right w:val="none" w:sz="0" w:space="0" w:color="auto"/>
      </w:divBdr>
    </w:div>
    <w:div w:id="1005478425">
      <w:bodyDiv w:val="1"/>
      <w:marLeft w:val="0"/>
      <w:marRight w:val="0"/>
      <w:marTop w:val="0"/>
      <w:marBottom w:val="0"/>
      <w:divBdr>
        <w:top w:val="none" w:sz="0" w:space="0" w:color="auto"/>
        <w:left w:val="none" w:sz="0" w:space="0" w:color="auto"/>
        <w:bottom w:val="none" w:sz="0" w:space="0" w:color="auto"/>
        <w:right w:val="none" w:sz="0" w:space="0" w:color="auto"/>
      </w:divBdr>
    </w:div>
    <w:div w:id="1006129156">
      <w:bodyDiv w:val="1"/>
      <w:marLeft w:val="0"/>
      <w:marRight w:val="0"/>
      <w:marTop w:val="0"/>
      <w:marBottom w:val="0"/>
      <w:divBdr>
        <w:top w:val="none" w:sz="0" w:space="0" w:color="auto"/>
        <w:left w:val="none" w:sz="0" w:space="0" w:color="auto"/>
        <w:bottom w:val="none" w:sz="0" w:space="0" w:color="auto"/>
        <w:right w:val="none" w:sz="0" w:space="0" w:color="auto"/>
      </w:divBdr>
    </w:div>
    <w:div w:id="1006253953">
      <w:bodyDiv w:val="1"/>
      <w:marLeft w:val="0"/>
      <w:marRight w:val="0"/>
      <w:marTop w:val="0"/>
      <w:marBottom w:val="0"/>
      <w:divBdr>
        <w:top w:val="none" w:sz="0" w:space="0" w:color="auto"/>
        <w:left w:val="none" w:sz="0" w:space="0" w:color="auto"/>
        <w:bottom w:val="none" w:sz="0" w:space="0" w:color="auto"/>
        <w:right w:val="none" w:sz="0" w:space="0" w:color="auto"/>
      </w:divBdr>
    </w:div>
    <w:div w:id="1006711110">
      <w:bodyDiv w:val="1"/>
      <w:marLeft w:val="0"/>
      <w:marRight w:val="0"/>
      <w:marTop w:val="0"/>
      <w:marBottom w:val="0"/>
      <w:divBdr>
        <w:top w:val="none" w:sz="0" w:space="0" w:color="auto"/>
        <w:left w:val="none" w:sz="0" w:space="0" w:color="auto"/>
        <w:bottom w:val="none" w:sz="0" w:space="0" w:color="auto"/>
        <w:right w:val="none" w:sz="0" w:space="0" w:color="auto"/>
      </w:divBdr>
    </w:div>
    <w:div w:id="1007050699">
      <w:bodyDiv w:val="1"/>
      <w:marLeft w:val="0"/>
      <w:marRight w:val="0"/>
      <w:marTop w:val="0"/>
      <w:marBottom w:val="0"/>
      <w:divBdr>
        <w:top w:val="none" w:sz="0" w:space="0" w:color="auto"/>
        <w:left w:val="none" w:sz="0" w:space="0" w:color="auto"/>
        <w:bottom w:val="none" w:sz="0" w:space="0" w:color="auto"/>
        <w:right w:val="none" w:sz="0" w:space="0" w:color="auto"/>
      </w:divBdr>
    </w:div>
    <w:div w:id="1007371011">
      <w:bodyDiv w:val="1"/>
      <w:marLeft w:val="0"/>
      <w:marRight w:val="0"/>
      <w:marTop w:val="0"/>
      <w:marBottom w:val="0"/>
      <w:divBdr>
        <w:top w:val="none" w:sz="0" w:space="0" w:color="auto"/>
        <w:left w:val="none" w:sz="0" w:space="0" w:color="auto"/>
        <w:bottom w:val="none" w:sz="0" w:space="0" w:color="auto"/>
        <w:right w:val="none" w:sz="0" w:space="0" w:color="auto"/>
      </w:divBdr>
    </w:div>
    <w:div w:id="1007632477">
      <w:bodyDiv w:val="1"/>
      <w:marLeft w:val="0"/>
      <w:marRight w:val="0"/>
      <w:marTop w:val="0"/>
      <w:marBottom w:val="0"/>
      <w:divBdr>
        <w:top w:val="none" w:sz="0" w:space="0" w:color="auto"/>
        <w:left w:val="none" w:sz="0" w:space="0" w:color="auto"/>
        <w:bottom w:val="none" w:sz="0" w:space="0" w:color="auto"/>
        <w:right w:val="none" w:sz="0" w:space="0" w:color="auto"/>
      </w:divBdr>
    </w:div>
    <w:div w:id="1008756817">
      <w:bodyDiv w:val="1"/>
      <w:marLeft w:val="0"/>
      <w:marRight w:val="0"/>
      <w:marTop w:val="0"/>
      <w:marBottom w:val="0"/>
      <w:divBdr>
        <w:top w:val="none" w:sz="0" w:space="0" w:color="auto"/>
        <w:left w:val="none" w:sz="0" w:space="0" w:color="auto"/>
        <w:bottom w:val="none" w:sz="0" w:space="0" w:color="auto"/>
        <w:right w:val="none" w:sz="0" w:space="0" w:color="auto"/>
      </w:divBdr>
    </w:div>
    <w:div w:id="1009791016">
      <w:bodyDiv w:val="1"/>
      <w:marLeft w:val="0"/>
      <w:marRight w:val="0"/>
      <w:marTop w:val="0"/>
      <w:marBottom w:val="0"/>
      <w:divBdr>
        <w:top w:val="none" w:sz="0" w:space="0" w:color="auto"/>
        <w:left w:val="none" w:sz="0" w:space="0" w:color="auto"/>
        <w:bottom w:val="none" w:sz="0" w:space="0" w:color="auto"/>
        <w:right w:val="none" w:sz="0" w:space="0" w:color="auto"/>
      </w:divBdr>
    </w:div>
    <w:div w:id="1009794111">
      <w:bodyDiv w:val="1"/>
      <w:marLeft w:val="0"/>
      <w:marRight w:val="0"/>
      <w:marTop w:val="0"/>
      <w:marBottom w:val="0"/>
      <w:divBdr>
        <w:top w:val="none" w:sz="0" w:space="0" w:color="auto"/>
        <w:left w:val="none" w:sz="0" w:space="0" w:color="auto"/>
        <w:bottom w:val="none" w:sz="0" w:space="0" w:color="auto"/>
        <w:right w:val="none" w:sz="0" w:space="0" w:color="auto"/>
      </w:divBdr>
    </w:div>
    <w:div w:id="1011487130">
      <w:bodyDiv w:val="1"/>
      <w:marLeft w:val="0"/>
      <w:marRight w:val="0"/>
      <w:marTop w:val="0"/>
      <w:marBottom w:val="0"/>
      <w:divBdr>
        <w:top w:val="none" w:sz="0" w:space="0" w:color="auto"/>
        <w:left w:val="none" w:sz="0" w:space="0" w:color="auto"/>
        <w:bottom w:val="none" w:sz="0" w:space="0" w:color="auto"/>
        <w:right w:val="none" w:sz="0" w:space="0" w:color="auto"/>
      </w:divBdr>
    </w:div>
    <w:div w:id="1012223976">
      <w:bodyDiv w:val="1"/>
      <w:marLeft w:val="0"/>
      <w:marRight w:val="0"/>
      <w:marTop w:val="0"/>
      <w:marBottom w:val="0"/>
      <w:divBdr>
        <w:top w:val="none" w:sz="0" w:space="0" w:color="auto"/>
        <w:left w:val="none" w:sz="0" w:space="0" w:color="auto"/>
        <w:bottom w:val="none" w:sz="0" w:space="0" w:color="auto"/>
        <w:right w:val="none" w:sz="0" w:space="0" w:color="auto"/>
      </w:divBdr>
    </w:div>
    <w:div w:id="1012999586">
      <w:bodyDiv w:val="1"/>
      <w:marLeft w:val="0"/>
      <w:marRight w:val="0"/>
      <w:marTop w:val="0"/>
      <w:marBottom w:val="0"/>
      <w:divBdr>
        <w:top w:val="none" w:sz="0" w:space="0" w:color="auto"/>
        <w:left w:val="none" w:sz="0" w:space="0" w:color="auto"/>
        <w:bottom w:val="none" w:sz="0" w:space="0" w:color="auto"/>
        <w:right w:val="none" w:sz="0" w:space="0" w:color="auto"/>
      </w:divBdr>
    </w:div>
    <w:div w:id="1013148920">
      <w:bodyDiv w:val="1"/>
      <w:marLeft w:val="0"/>
      <w:marRight w:val="0"/>
      <w:marTop w:val="0"/>
      <w:marBottom w:val="0"/>
      <w:divBdr>
        <w:top w:val="none" w:sz="0" w:space="0" w:color="auto"/>
        <w:left w:val="none" w:sz="0" w:space="0" w:color="auto"/>
        <w:bottom w:val="none" w:sz="0" w:space="0" w:color="auto"/>
        <w:right w:val="none" w:sz="0" w:space="0" w:color="auto"/>
      </w:divBdr>
    </w:div>
    <w:div w:id="1013800413">
      <w:bodyDiv w:val="1"/>
      <w:marLeft w:val="0"/>
      <w:marRight w:val="0"/>
      <w:marTop w:val="0"/>
      <w:marBottom w:val="0"/>
      <w:divBdr>
        <w:top w:val="none" w:sz="0" w:space="0" w:color="auto"/>
        <w:left w:val="none" w:sz="0" w:space="0" w:color="auto"/>
        <w:bottom w:val="none" w:sz="0" w:space="0" w:color="auto"/>
        <w:right w:val="none" w:sz="0" w:space="0" w:color="auto"/>
      </w:divBdr>
    </w:div>
    <w:div w:id="1013991495">
      <w:bodyDiv w:val="1"/>
      <w:marLeft w:val="0"/>
      <w:marRight w:val="0"/>
      <w:marTop w:val="0"/>
      <w:marBottom w:val="0"/>
      <w:divBdr>
        <w:top w:val="none" w:sz="0" w:space="0" w:color="auto"/>
        <w:left w:val="none" w:sz="0" w:space="0" w:color="auto"/>
        <w:bottom w:val="none" w:sz="0" w:space="0" w:color="auto"/>
        <w:right w:val="none" w:sz="0" w:space="0" w:color="auto"/>
      </w:divBdr>
    </w:div>
    <w:div w:id="1014110915">
      <w:bodyDiv w:val="1"/>
      <w:marLeft w:val="0"/>
      <w:marRight w:val="0"/>
      <w:marTop w:val="0"/>
      <w:marBottom w:val="0"/>
      <w:divBdr>
        <w:top w:val="none" w:sz="0" w:space="0" w:color="auto"/>
        <w:left w:val="none" w:sz="0" w:space="0" w:color="auto"/>
        <w:bottom w:val="none" w:sz="0" w:space="0" w:color="auto"/>
        <w:right w:val="none" w:sz="0" w:space="0" w:color="auto"/>
      </w:divBdr>
    </w:div>
    <w:div w:id="1014460412">
      <w:bodyDiv w:val="1"/>
      <w:marLeft w:val="0"/>
      <w:marRight w:val="0"/>
      <w:marTop w:val="0"/>
      <w:marBottom w:val="0"/>
      <w:divBdr>
        <w:top w:val="none" w:sz="0" w:space="0" w:color="auto"/>
        <w:left w:val="none" w:sz="0" w:space="0" w:color="auto"/>
        <w:bottom w:val="none" w:sz="0" w:space="0" w:color="auto"/>
        <w:right w:val="none" w:sz="0" w:space="0" w:color="auto"/>
      </w:divBdr>
    </w:div>
    <w:div w:id="1014966120">
      <w:bodyDiv w:val="1"/>
      <w:marLeft w:val="0"/>
      <w:marRight w:val="0"/>
      <w:marTop w:val="0"/>
      <w:marBottom w:val="0"/>
      <w:divBdr>
        <w:top w:val="none" w:sz="0" w:space="0" w:color="auto"/>
        <w:left w:val="none" w:sz="0" w:space="0" w:color="auto"/>
        <w:bottom w:val="none" w:sz="0" w:space="0" w:color="auto"/>
        <w:right w:val="none" w:sz="0" w:space="0" w:color="auto"/>
      </w:divBdr>
    </w:div>
    <w:div w:id="1016889070">
      <w:bodyDiv w:val="1"/>
      <w:marLeft w:val="0"/>
      <w:marRight w:val="0"/>
      <w:marTop w:val="0"/>
      <w:marBottom w:val="0"/>
      <w:divBdr>
        <w:top w:val="none" w:sz="0" w:space="0" w:color="auto"/>
        <w:left w:val="none" w:sz="0" w:space="0" w:color="auto"/>
        <w:bottom w:val="none" w:sz="0" w:space="0" w:color="auto"/>
        <w:right w:val="none" w:sz="0" w:space="0" w:color="auto"/>
      </w:divBdr>
    </w:div>
    <w:div w:id="1017542198">
      <w:bodyDiv w:val="1"/>
      <w:marLeft w:val="0"/>
      <w:marRight w:val="0"/>
      <w:marTop w:val="0"/>
      <w:marBottom w:val="0"/>
      <w:divBdr>
        <w:top w:val="none" w:sz="0" w:space="0" w:color="auto"/>
        <w:left w:val="none" w:sz="0" w:space="0" w:color="auto"/>
        <w:bottom w:val="none" w:sz="0" w:space="0" w:color="auto"/>
        <w:right w:val="none" w:sz="0" w:space="0" w:color="auto"/>
      </w:divBdr>
    </w:div>
    <w:div w:id="1018388305">
      <w:bodyDiv w:val="1"/>
      <w:marLeft w:val="0"/>
      <w:marRight w:val="0"/>
      <w:marTop w:val="0"/>
      <w:marBottom w:val="0"/>
      <w:divBdr>
        <w:top w:val="none" w:sz="0" w:space="0" w:color="auto"/>
        <w:left w:val="none" w:sz="0" w:space="0" w:color="auto"/>
        <w:bottom w:val="none" w:sz="0" w:space="0" w:color="auto"/>
        <w:right w:val="none" w:sz="0" w:space="0" w:color="auto"/>
      </w:divBdr>
    </w:div>
    <w:div w:id="1018966297">
      <w:bodyDiv w:val="1"/>
      <w:marLeft w:val="0"/>
      <w:marRight w:val="0"/>
      <w:marTop w:val="0"/>
      <w:marBottom w:val="0"/>
      <w:divBdr>
        <w:top w:val="none" w:sz="0" w:space="0" w:color="auto"/>
        <w:left w:val="none" w:sz="0" w:space="0" w:color="auto"/>
        <w:bottom w:val="none" w:sz="0" w:space="0" w:color="auto"/>
        <w:right w:val="none" w:sz="0" w:space="0" w:color="auto"/>
      </w:divBdr>
    </w:div>
    <w:div w:id="1019040819">
      <w:bodyDiv w:val="1"/>
      <w:marLeft w:val="0"/>
      <w:marRight w:val="0"/>
      <w:marTop w:val="0"/>
      <w:marBottom w:val="0"/>
      <w:divBdr>
        <w:top w:val="none" w:sz="0" w:space="0" w:color="auto"/>
        <w:left w:val="none" w:sz="0" w:space="0" w:color="auto"/>
        <w:bottom w:val="none" w:sz="0" w:space="0" w:color="auto"/>
        <w:right w:val="none" w:sz="0" w:space="0" w:color="auto"/>
      </w:divBdr>
    </w:div>
    <w:div w:id="1019046376">
      <w:bodyDiv w:val="1"/>
      <w:marLeft w:val="0"/>
      <w:marRight w:val="0"/>
      <w:marTop w:val="0"/>
      <w:marBottom w:val="0"/>
      <w:divBdr>
        <w:top w:val="none" w:sz="0" w:space="0" w:color="auto"/>
        <w:left w:val="none" w:sz="0" w:space="0" w:color="auto"/>
        <w:bottom w:val="none" w:sz="0" w:space="0" w:color="auto"/>
        <w:right w:val="none" w:sz="0" w:space="0" w:color="auto"/>
      </w:divBdr>
    </w:div>
    <w:div w:id="1019939637">
      <w:bodyDiv w:val="1"/>
      <w:marLeft w:val="0"/>
      <w:marRight w:val="0"/>
      <w:marTop w:val="0"/>
      <w:marBottom w:val="0"/>
      <w:divBdr>
        <w:top w:val="none" w:sz="0" w:space="0" w:color="auto"/>
        <w:left w:val="none" w:sz="0" w:space="0" w:color="auto"/>
        <w:bottom w:val="none" w:sz="0" w:space="0" w:color="auto"/>
        <w:right w:val="none" w:sz="0" w:space="0" w:color="auto"/>
      </w:divBdr>
    </w:div>
    <w:div w:id="1020280320">
      <w:bodyDiv w:val="1"/>
      <w:marLeft w:val="0"/>
      <w:marRight w:val="0"/>
      <w:marTop w:val="0"/>
      <w:marBottom w:val="0"/>
      <w:divBdr>
        <w:top w:val="none" w:sz="0" w:space="0" w:color="auto"/>
        <w:left w:val="none" w:sz="0" w:space="0" w:color="auto"/>
        <w:bottom w:val="none" w:sz="0" w:space="0" w:color="auto"/>
        <w:right w:val="none" w:sz="0" w:space="0" w:color="auto"/>
      </w:divBdr>
    </w:div>
    <w:div w:id="1020469374">
      <w:bodyDiv w:val="1"/>
      <w:marLeft w:val="0"/>
      <w:marRight w:val="0"/>
      <w:marTop w:val="0"/>
      <w:marBottom w:val="0"/>
      <w:divBdr>
        <w:top w:val="none" w:sz="0" w:space="0" w:color="auto"/>
        <w:left w:val="none" w:sz="0" w:space="0" w:color="auto"/>
        <w:bottom w:val="none" w:sz="0" w:space="0" w:color="auto"/>
        <w:right w:val="none" w:sz="0" w:space="0" w:color="auto"/>
      </w:divBdr>
    </w:div>
    <w:div w:id="1022130947">
      <w:bodyDiv w:val="1"/>
      <w:marLeft w:val="0"/>
      <w:marRight w:val="0"/>
      <w:marTop w:val="0"/>
      <w:marBottom w:val="0"/>
      <w:divBdr>
        <w:top w:val="none" w:sz="0" w:space="0" w:color="auto"/>
        <w:left w:val="none" w:sz="0" w:space="0" w:color="auto"/>
        <w:bottom w:val="none" w:sz="0" w:space="0" w:color="auto"/>
        <w:right w:val="none" w:sz="0" w:space="0" w:color="auto"/>
      </w:divBdr>
    </w:div>
    <w:div w:id="1022972826">
      <w:bodyDiv w:val="1"/>
      <w:marLeft w:val="0"/>
      <w:marRight w:val="0"/>
      <w:marTop w:val="0"/>
      <w:marBottom w:val="0"/>
      <w:divBdr>
        <w:top w:val="none" w:sz="0" w:space="0" w:color="auto"/>
        <w:left w:val="none" w:sz="0" w:space="0" w:color="auto"/>
        <w:bottom w:val="none" w:sz="0" w:space="0" w:color="auto"/>
        <w:right w:val="none" w:sz="0" w:space="0" w:color="auto"/>
      </w:divBdr>
    </w:div>
    <w:div w:id="1024592729">
      <w:bodyDiv w:val="1"/>
      <w:marLeft w:val="0"/>
      <w:marRight w:val="0"/>
      <w:marTop w:val="0"/>
      <w:marBottom w:val="0"/>
      <w:divBdr>
        <w:top w:val="none" w:sz="0" w:space="0" w:color="auto"/>
        <w:left w:val="none" w:sz="0" w:space="0" w:color="auto"/>
        <w:bottom w:val="none" w:sz="0" w:space="0" w:color="auto"/>
        <w:right w:val="none" w:sz="0" w:space="0" w:color="auto"/>
      </w:divBdr>
    </w:div>
    <w:div w:id="1024864790">
      <w:bodyDiv w:val="1"/>
      <w:marLeft w:val="0"/>
      <w:marRight w:val="0"/>
      <w:marTop w:val="0"/>
      <w:marBottom w:val="0"/>
      <w:divBdr>
        <w:top w:val="none" w:sz="0" w:space="0" w:color="auto"/>
        <w:left w:val="none" w:sz="0" w:space="0" w:color="auto"/>
        <w:bottom w:val="none" w:sz="0" w:space="0" w:color="auto"/>
        <w:right w:val="none" w:sz="0" w:space="0" w:color="auto"/>
      </w:divBdr>
      <w:divsChild>
        <w:div w:id="20279078">
          <w:marLeft w:val="0"/>
          <w:marRight w:val="0"/>
          <w:marTop w:val="0"/>
          <w:marBottom w:val="0"/>
          <w:divBdr>
            <w:top w:val="none" w:sz="0" w:space="0" w:color="auto"/>
            <w:left w:val="none" w:sz="0" w:space="0" w:color="auto"/>
            <w:bottom w:val="none" w:sz="0" w:space="0" w:color="auto"/>
            <w:right w:val="none" w:sz="0" w:space="0" w:color="auto"/>
          </w:divBdr>
        </w:div>
        <w:div w:id="31348080">
          <w:marLeft w:val="0"/>
          <w:marRight w:val="0"/>
          <w:marTop w:val="0"/>
          <w:marBottom w:val="0"/>
          <w:divBdr>
            <w:top w:val="none" w:sz="0" w:space="0" w:color="auto"/>
            <w:left w:val="none" w:sz="0" w:space="0" w:color="auto"/>
            <w:bottom w:val="none" w:sz="0" w:space="0" w:color="auto"/>
            <w:right w:val="none" w:sz="0" w:space="0" w:color="auto"/>
          </w:divBdr>
        </w:div>
        <w:div w:id="124467234">
          <w:marLeft w:val="0"/>
          <w:marRight w:val="0"/>
          <w:marTop w:val="0"/>
          <w:marBottom w:val="0"/>
          <w:divBdr>
            <w:top w:val="none" w:sz="0" w:space="0" w:color="auto"/>
            <w:left w:val="none" w:sz="0" w:space="0" w:color="auto"/>
            <w:bottom w:val="none" w:sz="0" w:space="0" w:color="auto"/>
            <w:right w:val="none" w:sz="0" w:space="0" w:color="auto"/>
          </w:divBdr>
        </w:div>
        <w:div w:id="125392417">
          <w:marLeft w:val="0"/>
          <w:marRight w:val="0"/>
          <w:marTop w:val="0"/>
          <w:marBottom w:val="0"/>
          <w:divBdr>
            <w:top w:val="none" w:sz="0" w:space="0" w:color="auto"/>
            <w:left w:val="none" w:sz="0" w:space="0" w:color="auto"/>
            <w:bottom w:val="none" w:sz="0" w:space="0" w:color="auto"/>
            <w:right w:val="none" w:sz="0" w:space="0" w:color="auto"/>
          </w:divBdr>
        </w:div>
        <w:div w:id="174536052">
          <w:marLeft w:val="0"/>
          <w:marRight w:val="0"/>
          <w:marTop w:val="0"/>
          <w:marBottom w:val="0"/>
          <w:divBdr>
            <w:top w:val="none" w:sz="0" w:space="0" w:color="auto"/>
            <w:left w:val="none" w:sz="0" w:space="0" w:color="auto"/>
            <w:bottom w:val="none" w:sz="0" w:space="0" w:color="auto"/>
            <w:right w:val="none" w:sz="0" w:space="0" w:color="auto"/>
          </w:divBdr>
        </w:div>
        <w:div w:id="210923077">
          <w:marLeft w:val="0"/>
          <w:marRight w:val="0"/>
          <w:marTop w:val="0"/>
          <w:marBottom w:val="0"/>
          <w:divBdr>
            <w:top w:val="none" w:sz="0" w:space="0" w:color="auto"/>
            <w:left w:val="none" w:sz="0" w:space="0" w:color="auto"/>
            <w:bottom w:val="none" w:sz="0" w:space="0" w:color="auto"/>
            <w:right w:val="none" w:sz="0" w:space="0" w:color="auto"/>
          </w:divBdr>
        </w:div>
        <w:div w:id="260529336">
          <w:marLeft w:val="0"/>
          <w:marRight w:val="0"/>
          <w:marTop w:val="0"/>
          <w:marBottom w:val="0"/>
          <w:divBdr>
            <w:top w:val="none" w:sz="0" w:space="0" w:color="auto"/>
            <w:left w:val="none" w:sz="0" w:space="0" w:color="auto"/>
            <w:bottom w:val="none" w:sz="0" w:space="0" w:color="auto"/>
            <w:right w:val="none" w:sz="0" w:space="0" w:color="auto"/>
          </w:divBdr>
        </w:div>
        <w:div w:id="344524294">
          <w:marLeft w:val="0"/>
          <w:marRight w:val="0"/>
          <w:marTop w:val="0"/>
          <w:marBottom w:val="0"/>
          <w:divBdr>
            <w:top w:val="none" w:sz="0" w:space="0" w:color="auto"/>
            <w:left w:val="none" w:sz="0" w:space="0" w:color="auto"/>
            <w:bottom w:val="none" w:sz="0" w:space="0" w:color="auto"/>
            <w:right w:val="none" w:sz="0" w:space="0" w:color="auto"/>
          </w:divBdr>
        </w:div>
        <w:div w:id="377971150">
          <w:marLeft w:val="0"/>
          <w:marRight w:val="0"/>
          <w:marTop w:val="0"/>
          <w:marBottom w:val="0"/>
          <w:divBdr>
            <w:top w:val="none" w:sz="0" w:space="0" w:color="auto"/>
            <w:left w:val="none" w:sz="0" w:space="0" w:color="auto"/>
            <w:bottom w:val="none" w:sz="0" w:space="0" w:color="auto"/>
            <w:right w:val="none" w:sz="0" w:space="0" w:color="auto"/>
          </w:divBdr>
        </w:div>
        <w:div w:id="379061845">
          <w:marLeft w:val="0"/>
          <w:marRight w:val="0"/>
          <w:marTop w:val="0"/>
          <w:marBottom w:val="0"/>
          <w:divBdr>
            <w:top w:val="none" w:sz="0" w:space="0" w:color="auto"/>
            <w:left w:val="none" w:sz="0" w:space="0" w:color="auto"/>
            <w:bottom w:val="none" w:sz="0" w:space="0" w:color="auto"/>
            <w:right w:val="none" w:sz="0" w:space="0" w:color="auto"/>
          </w:divBdr>
        </w:div>
        <w:div w:id="380330118">
          <w:marLeft w:val="0"/>
          <w:marRight w:val="0"/>
          <w:marTop w:val="0"/>
          <w:marBottom w:val="0"/>
          <w:divBdr>
            <w:top w:val="none" w:sz="0" w:space="0" w:color="auto"/>
            <w:left w:val="none" w:sz="0" w:space="0" w:color="auto"/>
            <w:bottom w:val="none" w:sz="0" w:space="0" w:color="auto"/>
            <w:right w:val="none" w:sz="0" w:space="0" w:color="auto"/>
          </w:divBdr>
        </w:div>
        <w:div w:id="395786691">
          <w:marLeft w:val="0"/>
          <w:marRight w:val="0"/>
          <w:marTop w:val="0"/>
          <w:marBottom w:val="0"/>
          <w:divBdr>
            <w:top w:val="none" w:sz="0" w:space="0" w:color="auto"/>
            <w:left w:val="none" w:sz="0" w:space="0" w:color="auto"/>
            <w:bottom w:val="none" w:sz="0" w:space="0" w:color="auto"/>
            <w:right w:val="none" w:sz="0" w:space="0" w:color="auto"/>
          </w:divBdr>
        </w:div>
        <w:div w:id="493767840">
          <w:marLeft w:val="0"/>
          <w:marRight w:val="0"/>
          <w:marTop w:val="0"/>
          <w:marBottom w:val="0"/>
          <w:divBdr>
            <w:top w:val="none" w:sz="0" w:space="0" w:color="auto"/>
            <w:left w:val="none" w:sz="0" w:space="0" w:color="auto"/>
            <w:bottom w:val="none" w:sz="0" w:space="0" w:color="auto"/>
            <w:right w:val="none" w:sz="0" w:space="0" w:color="auto"/>
          </w:divBdr>
        </w:div>
        <w:div w:id="512652827">
          <w:marLeft w:val="0"/>
          <w:marRight w:val="0"/>
          <w:marTop w:val="0"/>
          <w:marBottom w:val="0"/>
          <w:divBdr>
            <w:top w:val="none" w:sz="0" w:space="0" w:color="auto"/>
            <w:left w:val="none" w:sz="0" w:space="0" w:color="auto"/>
            <w:bottom w:val="none" w:sz="0" w:space="0" w:color="auto"/>
            <w:right w:val="none" w:sz="0" w:space="0" w:color="auto"/>
          </w:divBdr>
        </w:div>
        <w:div w:id="521669872">
          <w:marLeft w:val="0"/>
          <w:marRight w:val="0"/>
          <w:marTop w:val="0"/>
          <w:marBottom w:val="0"/>
          <w:divBdr>
            <w:top w:val="none" w:sz="0" w:space="0" w:color="auto"/>
            <w:left w:val="none" w:sz="0" w:space="0" w:color="auto"/>
            <w:bottom w:val="none" w:sz="0" w:space="0" w:color="auto"/>
            <w:right w:val="none" w:sz="0" w:space="0" w:color="auto"/>
          </w:divBdr>
        </w:div>
        <w:div w:id="524055032">
          <w:marLeft w:val="0"/>
          <w:marRight w:val="0"/>
          <w:marTop w:val="0"/>
          <w:marBottom w:val="0"/>
          <w:divBdr>
            <w:top w:val="none" w:sz="0" w:space="0" w:color="auto"/>
            <w:left w:val="none" w:sz="0" w:space="0" w:color="auto"/>
            <w:bottom w:val="none" w:sz="0" w:space="0" w:color="auto"/>
            <w:right w:val="none" w:sz="0" w:space="0" w:color="auto"/>
          </w:divBdr>
        </w:div>
        <w:div w:id="527186561">
          <w:marLeft w:val="0"/>
          <w:marRight w:val="0"/>
          <w:marTop w:val="0"/>
          <w:marBottom w:val="0"/>
          <w:divBdr>
            <w:top w:val="none" w:sz="0" w:space="0" w:color="auto"/>
            <w:left w:val="none" w:sz="0" w:space="0" w:color="auto"/>
            <w:bottom w:val="none" w:sz="0" w:space="0" w:color="auto"/>
            <w:right w:val="none" w:sz="0" w:space="0" w:color="auto"/>
          </w:divBdr>
        </w:div>
        <w:div w:id="646664816">
          <w:marLeft w:val="0"/>
          <w:marRight w:val="0"/>
          <w:marTop w:val="0"/>
          <w:marBottom w:val="0"/>
          <w:divBdr>
            <w:top w:val="none" w:sz="0" w:space="0" w:color="auto"/>
            <w:left w:val="none" w:sz="0" w:space="0" w:color="auto"/>
            <w:bottom w:val="none" w:sz="0" w:space="0" w:color="auto"/>
            <w:right w:val="none" w:sz="0" w:space="0" w:color="auto"/>
          </w:divBdr>
        </w:div>
        <w:div w:id="700283931">
          <w:marLeft w:val="0"/>
          <w:marRight w:val="0"/>
          <w:marTop w:val="0"/>
          <w:marBottom w:val="0"/>
          <w:divBdr>
            <w:top w:val="none" w:sz="0" w:space="0" w:color="auto"/>
            <w:left w:val="none" w:sz="0" w:space="0" w:color="auto"/>
            <w:bottom w:val="none" w:sz="0" w:space="0" w:color="auto"/>
            <w:right w:val="none" w:sz="0" w:space="0" w:color="auto"/>
          </w:divBdr>
        </w:div>
        <w:div w:id="754322777">
          <w:marLeft w:val="0"/>
          <w:marRight w:val="0"/>
          <w:marTop w:val="0"/>
          <w:marBottom w:val="0"/>
          <w:divBdr>
            <w:top w:val="none" w:sz="0" w:space="0" w:color="auto"/>
            <w:left w:val="none" w:sz="0" w:space="0" w:color="auto"/>
            <w:bottom w:val="none" w:sz="0" w:space="0" w:color="auto"/>
            <w:right w:val="none" w:sz="0" w:space="0" w:color="auto"/>
          </w:divBdr>
        </w:div>
        <w:div w:id="765033354">
          <w:marLeft w:val="0"/>
          <w:marRight w:val="0"/>
          <w:marTop w:val="0"/>
          <w:marBottom w:val="0"/>
          <w:divBdr>
            <w:top w:val="none" w:sz="0" w:space="0" w:color="auto"/>
            <w:left w:val="none" w:sz="0" w:space="0" w:color="auto"/>
            <w:bottom w:val="none" w:sz="0" w:space="0" w:color="auto"/>
            <w:right w:val="none" w:sz="0" w:space="0" w:color="auto"/>
          </w:divBdr>
        </w:div>
        <w:div w:id="792791165">
          <w:marLeft w:val="0"/>
          <w:marRight w:val="0"/>
          <w:marTop w:val="0"/>
          <w:marBottom w:val="0"/>
          <w:divBdr>
            <w:top w:val="none" w:sz="0" w:space="0" w:color="auto"/>
            <w:left w:val="none" w:sz="0" w:space="0" w:color="auto"/>
            <w:bottom w:val="none" w:sz="0" w:space="0" w:color="auto"/>
            <w:right w:val="none" w:sz="0" w:space="0" w:color="auto"/>
          </w:divBdr>
        </w:div>
        <w:div w:id="804859270">
          <w:marLeft w:val="0"/>
          <w:marRight w:val="0"/>
          <w:marTop w:val="0"/>
          <w:marBottom w:val="0"/>
          <w:divBdr>
            <w:top w:val="none" w:sz="0" w:space="0" w:color="auto"/>
            <w:left w:val="none" w:sz="0" w:space="0" w:color="auto"/>
            <w:bottom w:val="none" w:sz="0" w:space="0" w:color="auto"/>
            <w:right w:val="none" w:sz="0" w:space="0" w:color="auto"/>
          </w:divBdr>
        </w:div>
        <w:div w:id="853962003">
          <w:marLeft w:val="0"/>
          <w:marRight w:val="0"/>
          <w:marTop w:val="0"/>
          <w:marBottom w:val="0"/>
          <w:divBdr>
            <w:top w:val="none" w:sz="0" w:space="0" w:color="auto"/>
            <w:left w:val="none" w:sz="0" w:space="0" w:color="auto"/>
            <w:bottom w:val="none" w:sz="0" w:space="0" w:color="auto"/>
            <w:right w:val="none" w:sz="0" w:space="0" w:color="auto"/>
          </w:divBdr>
        </w:div>
        <w:div w:id="859509696">
          <w:marLeft w:val="0"/>
          <w:marRight w:val="0"/>
          <w:marTop w:val="0"/>
          <w:marBottom w:val="0"/>
          <w:divBdr>
            <w:top w:val="none" w:sz="0" w:space="0" w:color="auto"/>
            <w:left w:val="none" w:sz="0" w:space="0" w:color="auto"/>
            <w:bottom w:val="none" w:sz="0" w:space="0" w:color="auto"/>
            <w:right w:val="none" w:sz="0" w:space="0" w:color="auto"/>
          </w:divBdr>
        </w:div>
        <w:div w:id="874344081">
          <w:marLeft w:val="0"/>
          <w:marRight w:val="0"/>
          <w:marTop w:val="0"/>
          <w:marBottom w:val="0"/>
          <w:divBdr>
            <w:top w:val="none" w:sz="0" w:space="0" w:color="auto"/>
            <w:left w:val="none" w:sz="0" w:space="0" w:color="auto"/>
            <w:bottom w:val="none" w:sz="0" w:space="0" w:color="auto"/>
            <w:right w:val="none" w:sz="0" w:space="0" w:color="auto"/>
          </w:divBdr>
        </w:div>
        <w:div w:id="905799035">
          <w:marLeft w:val="0"/>
          <w:marRight w:val="0"/>
          <w:marTop w:val="0"/>
          <w:marBottom w:val="0"/>
          <w:divBdr>
            <w:top w:val="none" w:sz="0" w:space="0" w:color="auto"/>
            <w:left w:val="none" w:sz="0" w:space="0" w:color="auto"/>
            <w:bottom w:val="none" w:sz="0" w:space="0" w:color="auto"/>
            <w:right w:val="none" w:sz="0" w:space="0" w:color="auto"/>
          </w:divBdr>
        </w:div>
        <w:div w:id="945889182">
          <w:marLeft w:val="0"/>
          <w:marRight w:val="0"/>
          <w:marTop w:val="0"/>
          <w:marBottom w:val="0"/>
          <w:divBdr>
            <w:top w:val="none" w:sz="0" w:space="0" w:color="auto"/>
            <w:left w:val="none" w:sz="0" w:space="0" w:color="auto"/>
            <w:bottom w:val="none" w:sz="0" w:space="0" w:color="auto"/>
            <w:right w:val="none" w:sz="0" w:space="0" w:color="auto"/>
          </w:divBdr>
        </w:div>
        <w:div w:id="960262451">
          <w:marLeft w:val="0"/>
          <w:marRight w:val="0"/>
          <w:marTop w:val="0"/>
          <w:marBottom w:val="0"/>
          <w:divBdr>
            <w:top w:val="none" w:sz="0" w:space="0" w:color="auto"/>
            <w:left w:val="none" w:sz="0" w:space="0" w:color="auto"/>
            <w:bottom w:val="none" w:sz="0" w:space="0" w:color="auto"/>
            <w:right w:val="none" w:sz="0" w:space="0" w:color="auto"/>
          </w:divBdr>
        </w:div>
        <w:div w:id="1011293851">
          <w:marLeft w:val="0"/>
          <w:marRight w:val="0"/>
          <w:marTop w:val="0"/>
          <w:marBottom w:val="0"/>
          <w:divBdr>
            <w:top w:val="none" w:sz="0" w:space="0" w:color="auto"/>
            <w:left w:val="none" w:sz="0" w:space="0" w:color="auto"/>
            <w:bottom w:val="none" w:sz="0" w:space="0" w:color="auto"/>
            <w:right w:val="none" w:sz="0" w:space="0" w:color="auto"/>
          </w:divBdr>
        </w:div>
        <w:div w:id="1088498739">
          <w:marLeft w:val="0"/>
          <w:marRight w:val="0"/>
          <w:marTop w:val="0"/>
          <w:marBottom w:val="0"/>
          <w:divBdr>
            <w:top w:val="none" w:sz="0" w:space="0" w:color="auto"/>
            <w:left w:val="none" w:sz="0" w:space="0" w:color="auto"/>
            <w:bottom w:val="none" w:sz="0" w:space="0" w:color="auto"/>
            <w:right w:val="none" w:sz="0" w:space="0" w:color="auto"/>
          </w:divBdr>
        </w:div>
        <w:div w:id="1120997598">
          <w:marLeft w:val="0"/>
          <w:marRight w:val="0"/>
          <w:marTop w:val="0"/>
          <w:marBottom w:val="0"/>
          <w:divBdr>
            <w:top w:val="none" w:sz="0" w:space="0" w:color="auto"/>
            <w:left w:val="none" w:sz="0" w:space="0" w:color="auto"/>
            <w:bottom w:val="none" w:sz="0" w:space="0" w:color="auto"/>
            <w:right w:val="none" w:sz="0" w:space="0" w:color="auto"/>
          </w:divBdr>
        </w:div>
        <w:div w:id="1205556320">
          <w:marLeft w:val="0"/>
          <w:marRight w:val="0"/>
          <w:marTop w:val="0"/>
          <w:marBottom w:val="0"/>
          <w:divBdr>
            <w:top w:val="none" w:sz="0" w:space="0" w:color="auto"/>
            <w:left w:val="none" w:sz="0" w:space="0" w:color="auto"/>
            <w:bottom w:val="none" w:sz="0" w:space="0" w:color="auto"/>
            <w:right w:val="none" w:sz="0" w:space="0" w:color="auto"/>
          </w:divBdr>
        </w:div>
        <w:div w:id="1216039970">
          <w:marLeft w:val="0"/>
          <w:marRight w:val="0"/>
          <w:marTop w:val="0"/>
          <w:marBottom w:val="0"/>
          <w:divBdr>
            <w:top w:val="none" w:sz="0" w:space="0" w:color="auto"/>
            <w:left w:val="none" w:sz="0" w:space="0" w:color="auto"/>
            <w:bottom w:val="none" w:sz="0" w:space="0" w:color="auto"/>
            <w:right w:val="none" w:sz="0" w:space="0" w:color="auto"/>
          </w:divBdr>
        </w:div>
        <w:div w:id="1273122747">
          <w:marLeft w:val="0"/>
          <w:marRight w:val="0"/>
          <w:marTop w:val="0"/>
          <w:marBottom w:val="0"/>
          <w:divBdr>
            <w:top w:val="none" w:sz="0" w:space="0" w:color="auto"/>
            <w:left w:val="none" w:sz="0" w:space="0" w:color="auto"/>
            <w:bottom w:val="none" w:sz="0" w:space="0" w:color="auto"/>
            <w:right w:val="none" w:sz="0" w:space="0" w:color="auto"/>
          </w:divBdr>
        </w:div>
        <w:div w:id="1287275065">
          <w:marLeft w:val="0"/>
          <w:marRight w:val="0"/>
          <w:marTop w:val="0"/>
          <w:marBottom w:val="0"/>
          <w:divBdr>
            <w:top w:val="none" w:sz="0" w:space="0" w:color="auto"/>
            <w:left w:val="none" w:sz="0" w:space="0" w:color="auto"/>
            <w:bottom w:val="none" w:sz="0" w:space="0" w:color="auto"/>
            <w:right w:val="none" w:sz="0" w:space="0" w:color="auto"/>
          </w:divBdr>
        </w:div>
        <w:div w:id="1307785001">
          <w:marLeft w:val="0"/>
          <w:marRight w:val="0"/>
          <w:marTop w:val="0"/>
          <w:marBottom w:val="0"/>
          <w:divBdr>
            <w:top w:val="none" w:sz="0" w:space="0" w:color="auto"/>
            <w:left w:val="none" w:sz="0" w:space="0" w:color="auto"/>
            <w:bottom w:val="none" w:sz="0" w:space="0" w:color="auto"/>
            <w:right w:val="none" w:sz="0" w:space="0" w:color="auto"/>
          </w:divBdr>
        </w:div>
        <w:div w:id="1341397394">
          <w:marLeft w:val="0"/>
          <w:marRight w:val="0"/>
          <w:marTop w:val="0"/>
          <w:marBottom w:val="0"/>
          <w:divBdr>
            <w:top w:val="none" w:sz="0" w:space="0" w:color="auto"/>
            <w:left w:val="none" w:sz="0" w:space="0" w:color="auto"/>
            <w:bottom w:val="none" w:sz="0" w:space="0" w:color="auto"/>
            <w:right w:val="none" w:sz="0" w:space="0" w:color="auto"/>
          </w:divBdr>
        </w:div>
        <w:div w:id="1346707637">
          <w:marLeft w:val="0"/>
          <w:marRight w:val="0"/>
          <w:marTop w:val="0"/>
          <w:marBottom w:val="0"/>
          <w:divBdr>
            <w:top w:val="none" w:sz="0" w:space="0" w:color="auto"/>
            <w:left w:val="none" w:sz="0" w:space="0" w:color="auto"/>
            <w:bottom w:val="none" w:sz="0" w:space="0" w:color="auto"/>
            <w:right w:val="none" w:sz="0" w:space="0" w:color="auto"/>
          </w:divBdr>
        </w:div>
        <w:div w:id="1377856926">
          <w:marLeft w:val="0"/>
          <w:marRight w:val="0"/>
          <w:marTop w:val="0"/>
          <w:marBottom w:val="0"/>
          <w:divBdr>
            <w:top w:val="none" w:sz="0" w:space="0" w:color="auto"/>
            <w:left w:val="none" w:sz="0" w:space="0" w:color="auto"/>
            <w:bottom w:val="none" w:sz="0" w:space="0" w:color="auto"/>
            <w:right w:val="none" w:sz="0" w:space="0" w:color="auto"/>
          </w:divBdr>
        </w:div>
        <w:div w:id="1394817680">
          <w:marLeft w:val="0"/>
          <w:marRight w:val="0"/>
          <w:marTop w:val="0"/>
          <w:marBottom w:val="0"/>
          <w:divBdr>
            <w:top w:val="none" w:sz="0" w:space="0" w:color="auto"/>
            <w:left w:val="none" w:sz="0" w:space="0" w:color="auto"/>
            <w:bottom w:val="none" w:sz="0" w:space="0" w:color="auto"/>
            <w:right w:val="none" w:sz="0" w:space="0" w:color="auto"/>
          </w:divBdr>
        </w:div>
        <w:div w:id="1421751053">
          <w:marLeft w:val="0"/>
          <w:marRight w:val="0"/>
          <w:marTop w:val="0"/>
          <w:marBottom w:val="0"/>
          <w:divBdr>
            <w:top w:val="none" w:sz="0" w:space="0" w:color="auto"/>
            <w:left w:val="none" w:sz="0" w:space="0" w:color="auto"/>
            <w:bottom w:val="none" w:sz="0" w:space="0" w:color="auto"/>
            <w:right w:val="none" w:sz="0" w:space="0" w:color="auto"/>
          </w:divBdr>
        </w:div>
        <w:div w:id="1473332552">
          <w:marLeft w:val="0"/>
          <w:marRight w:val="0"/>
          <w:marTop w:val="0"/>
          <w:marBottom w:val="0"/>
          <w:divBdr>
            <w:top w:val="none" w:sz="0" w:space="0" w:color="auto"/>
            <w:left w:val="none" w:sz="0" w:space="0" w:color="auto"/>
            <w:bottom w:val="none" w:sz="0" w:space="0" w:color="auto"/>
            <w:right w:val="none" w:sz="0" w:space="0" w:color="auto"/>
          </w:divBdr>
        </w:div>
        <w:div w:id="1484470567">
          <w:marLeft w:val="0"/>
          <w:marRight w:val="0"/>
          <w:marTop w:val="0"/>
          <w:marBottom w:val="0"/>
          <w:divBdr>
            <w:top w:val="none" w:sz="0" w:space="0" w:color="auto"/>
            <w:left w:val="none" w:sz="0" w:space="0" w:color="auto"/>
            <w:bottom w:val="none" w:sz="0" w:space="0" w:color="auto"/>
            <w:right w:val="none" w:sz="0" w:space="0" w:color="auto"/>
          </w:divBdr>
        </w:div>
        <w:div w:id="1514144753">
          <w:marLeft w:val="0"/>
          <w:marRight w:val="0"/>
          <w:marTop w:val="0"/>
          <w:marBottom w:val="0"/>
          <w:divBdr>
            <w:top w:val="none" w:sz="0" w:space="0" w:color="auto"/>
            <w:left w:val="none" w:sz="0" w:space="0" w:color="auto"/>
            <w:bottom w:val="none" w:sz="0" w:space="0" w:color="auto"/>
            <w:right w:val="none" w:sz="0" w:space="0" w:color="auto"/>
          </w:divBdr>
        </w:div>
        <w:div w:id="1554198739">
          <w:marLeft w:val="0"/>
          <w:marRight w:val="0"/>
          <w:marTop w:val="0"/>
          <w:marBottom w:val="0"/>
          <w:divBdr>
            <w:top w:val="none" w:sz="0" w:space="0" w:color="auto"/>
            <w:left w:val="none" w:sz="0" w:space="0" w:color="auto"/>
            <w:bottom w:val="none" w:sz="0" w:space="0" w:color="auto"/>
            <w:right w:val="none" w:sz="0" w:space="0" w:color="auto"/>
          </w:divBdr>
        </w:div>
        <w:div w:id="1592203712">
          <w:marLeft w:val="0"/>
          <w:marRight w:val="0"/>
          <w:marTop w:val="0"/>
          <w:marBottom w:val="0"/>
          <w:divBdr>
            <w:top w:val="none" w:sz="0" w:space="0" w:color="auto"/>
            <w:left w:val="none" w:sz="0" w:space="0" w:color="auto"/>
            <w:bottom w:val="none" w:sz="0" w:space="0" w:color="auto"/>
            <w:right w:val="none" w:sz="0" w:space="0" w:color="auto"/>
          </w:divBdr>
        </w:div>
        <w:div w:id="1646083609">
          <w:marLeft w:val="0"/>
          <w:marRight w:val="0"/>
          <w:marTop w:val="0"/>
          <w:marBottom w:val="0"/>
          <w:divBdr>
            <w:top w:val="none" w:sz="0" w:space="0" w:color="auto"/>
            <w:left w:val="none" w:sz="0" w:space="0" w:color="auto"/>
            <w:bottom w:val="none" w:sz="0" w:space="0" w:color="auto"/>
            <w:right w:val="none" w:sz="0" w:space="0" w:color="auto"/>
          </w:divBdr>
        </w:div>
        <w:div w:id="1679843490">
          <w:marLeft w:val="0"/>
          <w:marRight w:val="0"/>
          <w:marTop w:val="0"/>
          <w:marBottom w:val="0"/>
          <w:divBdr>
            <w:top w:val="none" w:sz="0" w:space="0" w:color="auto"/>
            <w:left w:val="none" w:sz="0" w:space="0" w:color="auto"/>
            <w:bottom w:val="none" w:sz="0" w:space="0" w:color="auto"/>
            <w:right w:val="none" w:sz="0" w:space="0" w:color="auto"/>
          </w:divBdr>
        </w:div>
        <w:div w:id="1744641893">
          <w:marLeft w:val="0"/>
          <w:marRight w:val="0"/>
          <w:marTop w:val="0"/>
          <w:marBottom w:val="0"/>
          <w:divBdr>
            <w:top w:val="none" w:sz="0" w:space="0" w:color="auto"/>
            <w:left w:val="none" w:sz="0" w:space="0" w:color="auto"/>
            <w:bottom w:val="none" w:sz="0" w:space="0" w:color="auto"/>
            <w:right w:val="none" w:sz="0" w:space="0" w:color="auto"/>
          </w:divBdr>
        </w:div>
        <w:div w:id="1785493336">
          <w:marLeft w:val="0"/>
          <w:marRight w:val="0"/>
          <w:marTop w:val="0"/>
          <w:marBottom w:val="0"/>
          <w:divBdr>
            <w:top w:val="none" w:sz="0" w:space="0" w:color="auto"/>
            <w:left w:val="none" w:sz="0" w:space="0" w:color="auto"/>
            <w:bottom w:val="none" w:sz="0" w:space="0" w:color="auto"/>
            <w:right w:val="none" w:sz="0" w:space="0" w:color="auto"/>
          </w:divBdr>
        </w:div>
        <w:div w:id="1791899386">
          <w:marLeft w:val="0"/>
          <w:marRight w:val="0"/>
          <w:marTop w:val="0"/>
          <w:marBottom w:val="0"/>
          <w:divBdr>
            <w:top w:val="none" w:sz="0" w:space="0" w:color="auto"/>
            <w:left w:val="none" w:sz="0" w:space="0" w:color="auto"/>
            <w:bottom w:val="none" w:sz="0" w:space="0" w:color="auto"/>
            <w:right w:val="none" w:sz="0" w:space="0" w:color="auto"/>
          </w:divBdr>
        </w:div>
        <w:div w:id="1805194160">
          <w:marLeft w:val="0"/>
          <w:marRight w:val="0"/>
          <w:marTop w:val="0"/>
          <w:marBottom w:val="0"/>
          <w:divBdr>
            <w:top w:val="none" w:sz="0" w:space="0" w:color="auto"/>
            <w:left w:val="none" w:sz="0" w:space="0" w:color="auto"/>
            <w:bottom w:val="none" w:sz="0" w:space="0" w:color="auto"/>
            <w:right w:val="none" w:sz="0" w:space="0" w:color="auto"/>
          </w:divBdr>
        </w:div>
        <w:div w:id="1868789760">
          <w:marLeft w:val="0"/>
          <w:marRight w:val="0"/>
          <w:marTop w:val="0"/>
          <w:marBottom w:val="0"/>
          <w:divBdr>
            <w:top w:val="none" w:sz="0" w:space="0" w:color="auto"/>
            <w:left w:val="none" w:sz="0" w:space="0" w:color="auto"/>
            <w:bottom w:val="none" w:sz="0" w:space="0" w:color="auto"/>
            <w:right w:val="none" w:sz="0" w:space="0" w:color="auto"/>
          </w:divBdr>
        </w:div>
        <w:div w:id="1883787147">
          <w:marLeft w:val="0"/>
          <w:marRight w:val="0"/>
          <w:marTop w:val="0"/>
          <w:marBottom w:val="0"/>
          <w:divBdr>
            <w:top w:val="none" w:sz="0" w:space="0" w:color="auto"/>
            <w:left w:val="none" w:sz="0" w:space="0" w:color="auto"/>
            <w:bottom w:val="none" w:sz="0" w:space="0" w:color="auto"/>
            <w:right w:val="none" w:sz="0" w:space="0" w:color="auto"/>
          </w:divBdr>
        </w:div>
        <w:div w:id="1972393125">
          <w:marLeft w:val="0"/>
          <w:marRight w:val="0"/>
          <w:marTop w:val="0"/>
          <w:marBottom w:val="0"/>
          <w:divBdr>
            <w:top w:val="none" w:sz="0" w:space="0" w:color="auto"/>
            <w:left w:val="none" w:sz="0" w:space="0" w:color="auto"/>
            <w:bottom w:val="none" w:sz="0" w:space="0" w:color="auto"/>
            <w:right w:val="none" w:sz="0" w:space="0" w:color="auto"/>
          </w:divBdr>
        </w:div>
        <w:div w:id="1987973627">
          <w:marLeft w:val="0"/>
          <w:marRight w:val="0"/>
          <w:marTop w:val="0"/>
          <w:marBottom w:val="0"/>
          <w:divBdr>
            <w:top w:val="none" w:sz="0" w:space="0" w:color="auto"/>
            <w:left w:val="none" w:sz="0" w:space="0" w:color="auto"/>
            <w:bottom w:val="none" w:sz="0" w:space="0" w:color="auto"/>
            <w:right w:val="none" w:sz="0" w:space="0" w:color="auto"/>
          </w:divBdr>
        </w:div>
        <w:div w:id="2016152179">
          <w:marLeft w:val="0"/>
          <w:marRight w:val="0"/>
          <w:marTop w:val="0"/>
          <w:marBottom w:val="0"/>
          <w:divBdr>
            <w:top w:val="none" w:sz="0" w:space="0" w:color="auto"/>
            <w:left w:val="none" w:sz="0" w:space="0" w:color="auto"/>
            <w:bottom w:val="none" w:sz="0" w:space="0" w:color="auto"/>
            <w:right w:val="none" w:sz="0" w:space="0" w:color="auto"/>
          </w:divBdr>
        </w:div>
      </w:divsChild>
    </w:div>
    <w:div w:id="1026056041">
      <w:bodyDiv w:val="1"/>
      <w:marLeft w:val="0"/>
      <w:marRight w:val="0"/>
      <w:marTop w:val="0"/>
      <w:marBottom w:val="0"/>
      <w:divBdr>
        <w:top w:val="none" w:sz="0" w:space="0" w:color="auto"/>
        <w:left w:val="none" w:sz="0" w:space="0" w:color="auto"/>
        <w:bottom w:val="none" w:sz="0" w:space="0" w:color="auto"/>
        <w:right w:val="none" w:sz="0" w:space="0" w:color="auto"/>
      </w:divBdr>
    </w:div>
    <w:div w:id="1027020056">
      <w:bodyDiv w:val="1"/>
      <w:marLeft w:val="0"/>
      <w:marRight w:val="0"/>
      <w:marTop w:val="0"/>
      <w:marBottom w:val="0"/>
      <w:divBdr>
        <w:top w:val="none" w:sz="0" w:space="0" w:color="auto"/>
        <w:left w:val="none" w:sz="0" w:space="0" w:color="auto"/>
        <w:bottom w:val="none" w:sz="0" w:space="0" w:color="auto"/>
        <w:right w:val="none" w:sz="0" w:space="0" w:color="auto"/>
      </w:divBdr>
    </w:div>
    <w:div w:id="1031997741">
      <w:bodyDiv w:val="1"/>
      <w:marLeft w:val="0"/>
      <w:marRight w:val="0"/>
      <w:marTop w:val="0"/>
      <w:marBottom w:val="0"/>
      <w:divBdr>
        <w:top w:val="none" w:sz="0" w:space="0" w:color="auto"/>
        <w:left w:val="none" w:sz="0" w:space="0" w:color="auto"/>
        <w:bottom w:val="none" w:sz="0" w:space="0" w:color="auto"/>
        <w:right w:val="none" w:sz="0" w:space="0" w:color="auto"/>
      </w:divBdr>
    </w:div>
    <w:div w:id="1032615099">
      <w:bodyDiv w:val="1"/>
      <w:marLeft w:val="0"/>
      <w:marRight w:val="0"/>
      <w:marTop w:val="0"/>
      <w:marBottom w:val="0"/>
      <w:divBdr>
        <w:top w:val="none" w:sz="0" w:space="0" w:color="auto"/>
        <w:left w:val="none" w:sz="0" w:space="0" w:color="auto"/>
        <w:bottom w:val="none" w:sz="0" w:space="0" w:color="auto"/>
        <w:right w:val="none" w:sz="0" w:space="0" w:color="auto"/>
      </w:divBdr>
    </w:div>
    <w:div w:id="1033261973">
      <w:bodyDiv w:val="1"/>
      <w:marLeft w:val="0"/>
      <w:marRight w:val="0"/>
      <w:marTop w:val="0"/>
      <w:marBottom w:val="0"/>
      <w:divBdr>
        <w:top w:val="none" w:sz="0" w:space="0" w:color="auto"/>
        <w:left w:val="none" w:sz="0" w:space="0" w:color="auto"/>
        <w:bottom w:val="none" w:sz="0" w:space="0" w:color="auto"/>
        <w:right w:val="none" w:sz="0" w:space="0" w:color="auto"/>
      </w:divBdr>
    </w:div>
    <w:div w:id="1033725232">
      <w:bodyDiv w:val="1"/>
      <w:marLeft w:val="0"/>
      <w:marRight w:val="0"/>
      <w:marTop w:val="0"/>
      <w:marBottom w:val="0"/>
      <w:divBdr>
        <w:top w:val="none" w:sz="0" w:space="0" w:color="auto"/>
        <w:left w:val="none" w:sz="0" w:space="0" w:color="auto"/>
        <w:bottom w:val="none" w:sz="0" w:space="0" w:color="auto"/>
        <w:right w:val="none" w:sz="0" w:space="0" w:color="auto"/>
      </w:divBdr>
    </w:div>
    <w:div w:id="1035083203">
      <w:bodyDiv w:val="1"/>
      <w:marLeft w:val="0"/>
      <w:marRight w:val="0"/>
      <w:marTop w:val="0"/>
      <w:marBottom w:val="0"/>
      <w:divBdr>
        <w:top w:val="none" w:sz="0" w:space="0" w:color="auto"/>
        <w:left w:val="none" w:sz="0" w:space="0" w:color="auto"/>
        <w:bottom w:val="none" w:sz="0" w:space="0" w:color="auto"/>
        <w:right w:val="none" w:sz="0" w:space="0" w:color="auto"/>
      </w:divBdr>
    </w:div>
    <w:div w:id="1035931102">
      <w:bodyDiv w:val="1"/>
      <w:marLeft w:val="0"/>
      <w:marRight w:val="0"/>
      <w:marTop w:val="0"/>
      <w:marBottom w:val="0"/>
      <w:divBdr>
        <w:top w:val="none" w:sz="0" w:space="0" w:color="auto"/>
        <w:left w:val="none" w:sz="0" w:space="0" w:color="auto"/>
        <w:bottom w:val="none" w:sz="0" w:space="0" w:color="auto"/>
        <w:right w:val="none" w:sz="0" w:space="0" w:color="auto"/>
      </w:divBdr>
    </w:div>
    <w:div w:id="1036850265">
      <w:bodyDiv w:val="1"/>
      <w:marLeft w:val="0"/>
      <w:marRight w:val="0"/>
      <w:marTop w:val="0"/>
      <w:marBottom w:val="0"/>
      <w:divBdr>
        <w:top w:val="none" w:sz="0" w:space="0" w:color="auto"/>
        <w:left w:val="none" w:sz="0" w:space="0" w:color="auto"/>
        <w:bottom w:val="none" w:sz="0" w:space="0" w:color="auto"/>
        <w:right w:val="none" w:sz="0" w:space="0" w:color="auto"/>
      </w:divBdr>
    </w:div>
    <w:div w:id="1037465261">
      <w:bodyDiv w:val="1"/>
      <w:marLeft w:val="0"/>
      <w:marRight w:val="0"/>
      <w:marTop w:val="0"/>
      <w:marBottom w:val="0"/>
      <w:divBdr>
        <w:top w:val="none" w:sz="0" w:space="0" w:color="auto"/>
        <w:left w:val="none" w:sz="0" w:space="0" w:color="auto"/>
        <w:bottom w:val="none" w:sz="0" w:space="0" w:color="auto"/>
        <w:right w:val="none" w:sz="0" w:space="0" w:color="auto"/>
      </w:divBdr>
    </w:div>
    <w:div w:id="1037900405">
      <w:bodyDiv w:val="1"/>
      <w:marLeft w:val="0"/>
      <w:marRight w:val="0"/>
      <w:marTop w:val="0"/>
      <w:marBottom w:val="0"/>
      <w:divBdr>
        <w:top w:val="none" w:sz="0" w:space="0" w:color="auto"/>
        <w:left w:val="none" w:sz="0" w:space="0" w:color="auto"/>
        <w:bottom w:val="none" w:sz="0" w:space="0" w:color="auto"/>
        <w:right w:val="none" w:sz="0" w:space="0" w:color="auto"/>
      </w:divBdr>
    </w:div>
    <w:div w:id="1038435055">
      <w:bodyDiv w:val="1"/>
      <w:marLeft w:val="0"/>
      <w:marRight w:val="0"/>
      <w:marTop w:val="0"/>
      <w:marBottom w:val="0"/>
      <w:divBdr>
        <w:top w:val="none" w:sz="0" w:space="0" w:color="auto"/>
        <w:left w:val="none" w:sz="0" w:space="0" w:color="auto"/>
        <w:bottom w:val="none" w:sz="0" w:space="0" w:color="auto"/>
        <w:right w:val="none" w:sz="0" w:space="0" w:color="auto"/>
      </w:divBdr>
    </w:div>
    <w:div w:id="1038508612">
      <w:bodyDiv w:val="1"/>
      <w:marLeft w:val="0"/>
      <w:marRight w:val="0"/>
      <w:marTop w:val="0"/>
      <w:marBottom w:val="0"/>
      <w:divBdr>
        <w:top w:val="none" w:sz="0" w:space="0" w:color="auto"/>
        <w:left w:val="none" w:sz="0" w:space="0" w:color="auto"/>
        <w:bottom w:val="none" w:sz="0" w:space="0" w:color="auto"/>
        <w:right w:val="none" w:sz="0" w:space="0" w:color="auto"/>
      </w:divBdr>
    </w:div>
    <w:div w:id="1040981998">
      <w:bodyDiv w:val="1"/>
      <w:marLeft w:val="0"/>
      <w:marRight w:val="0"/>
      <w:marTop w:val="0"/>
      <w:marBottom w:val="0"/>
      <w:divBdr>
        <w:top w:val="none" w:sz="0" w:space="0" w:color="auto"/>
        <w:left w:val="none" w:sz="0" w:space="0" w:color="auto"/>
        <w:bottom w:val="none" w:sz="0" w:space="0" w:color="auto"/>
        <w:right w:val="none" w:sz="0" w:space="0" w:color="auto"/>
      </w:divBdr>
    </w:div>
    <w:div w:id="1042902048">
      <w:bodyDiv w:val="1"/>
      <w:marLeft w:val="0"/>
      <w:marRight w:val="0"/>
      <w:marTop w:val="0"/>
      <w:marBottom w:val="0"/>
      <w:divBdr>
        <w:top w:val="none" w:sz="0" w:space="0" w:color="auto"/>
        <w:left w:val="none" w:sz="0" w:space="0" w:color="auto"/>
        <w:bottom w:val="none" w:sz="0" w:space="0" w:color="auto"/>
        <w:right w:val="none" w:sz="0" w:space="0" w:color="auto"/>
      </w:divBdr>
    </w:div>
    <w:div w:id="1043553322">
      <w:bodyDiv w:val="1"/>
      <w:marLeft w:val="0"/>
      <w:marRight w:val="0"/>
      <w:marTop w:val="0"/>
      <w:marBottom w:val="0"/>
      <w:divBdr>
        <w:top w:val="none" w:sz="0" w:space="0" w:color="auto"/>
        <w:left w:val="none" w:sz="0" w:space="0" w:color="auto"/>
        <w:bottom w:val="none" w:sz="0" w:space="0" w:color="auto"/>
        <w:right w:val="none" w:sz="0" w:space="0" w:color="auto"/>
      </w:divBdr>
    </w:div>
    <w:div w:id="1043746275">
      <w:bodyDiv w:val="1"/>
      <w:marLeft w:val="0"/>
      <w:marRight w:val="0"/>
      <w:marTop w:val="0"/>
      <w:marBottom w:val="0"/>
      <w:divBdr>
        <w:top w:val="none" w:sz="0" w:space="0" w:color="auto"/>
        <w:left w:val="none" w:sz="0" w:space="0" w:color="auto"/>
        <w:bottom w:val="none" w:sz="0" w:space="0" w:color="auto"/>
        <w:right w:val="none" w:sz="0" w:space="0" w:color="auto"/>
      </w:divBdr>
    </w:div>
    <w:div w:id="1043868783">
      <w:bodyDiv w:val="1"/>
      <w:marLeft w:val="0"/>
      <w:marRight w:val="0"/>
      <w:marTop w:val="0"/>
      <w:marBottom w:val="0"/>
      <w:divBdr>
        <w:top w:val="none" w:sz="0" w:space="0" w:color="auto"/>
        <w:left w:val="none" w:sz="0" w:space="0" w:color="auto"/>
        <w:bottom w:val="none" w:sz="0" w:space="0" w:color="auto"/>
        <w:right w:val="none" w:sz="0" w:space="0" w:color="auto"/>
      </w:divBdr>
    </w:div>
    <w:div w:id="1044057810">
      <w:bodyDiv w:val="1"/>
      <w:marLeft w:val="0"/>
      <w:marRight w:val="0"/>
      <w:marTop w:val="0"/>
      <w:marBottom w:val="0"/>
      <w:divBdr>
        <w:top w:val="none" w:sz="0" w:space="0" w:color="auto"/>
        <w:left w:val="none" w:sz="0" w:space="0" w:color="auto"/>
        <w:bottom w:val="none" w:sz="0" w:space="0" w:color="auto"/>
        <w:right w:val="none" w:sz="0" w:space="0" w:color="auto"/>
      </w:divBdr>
    </w:div>
    <w:div w:id="1044327745">
      <w:bodyDiv w:val="1"/>
      <w:marLeft w:val="0"/>
      <w:marRight w:val="0"/>
      <w:marTop w:val="0"/>
      <w:marBottom w:val="0"/>
      <w:divBdr>
        <w:top w:val="none" w:sz="0" w:space="0" w:color="auto"/>
        <w:left w:val="none" w:sz="0" w:space="0" w:color="auto"/>
        <w:bottom w:val="none" w:sz="0" w:space="0" w:color="auto"/>
        <w:right w:val="none" w:sz="0" w:space="0" w:color="auto"/>
      </w:divBdr>
    </w:div>
    <w:div w:id="1046102546">
      <w:bodyDiv w:val="1"/>
      <w:marLeft w:val="0"/>
      <w:marRight w:val="0"/>
      <w:marTop w:val="0"/>
      <w:marBottom w:val="0"/>
      <w:divBdr>
        <w:top w:val="none" w:sz="0" w:space="0" w:color="auto"/>
        <w:left w:val="none" w:sz="0" w:space="0" w:color="auto"/>
        <w:bottom w:val="none" w:sz="0" w:space="0" w:color="auto"/>
        <w:right w:val="none" w:sz="0" w:space="0" w:color="auto"/>
      </w:divBdr>
    </w:div>
    <w:div w:id="1047029244">
      <w:bodyDiv w:val="1"/>
      <w:marLeft w:val="0"/>
      <w:marRight w:val="0"/>
      <w:marTop w:val="0"/>
      <w:marBottom w:val="0"/>
      <w:divBdr>
        <w:top w:val="none" w:sz="0" w:space="0" w:color="auto"/>
        <w:left w:val="none" w:sz="0" w:space="0" w:color="auto"/>
        <w:bottom w:val="none" w:sz="0" w:space="0" w:color="auto"/>
        <w:right w:val="none" w:sz="0" w:space="0" w:color="auto"/>
      </w:divBdr>
    </w:div>
    <w:div w:id="1047603790">
      <w:bodyDiv w:val="1"/>
      <w:marLeft w:val="0"/>
      <w:marRight w:val="0"/>
      <w:marTop w:val="0"/>
      <w:marBottom w:val="0"/>
      <w:divBdr>
        <w:top w:val="none" w:sz="0" w:space="0" w:color="auto"/>
        <w:left w:val="none" w:sz="0" w:space="0" w:color="auto"/>
        <w:bottom w:val="none" w:sz="0" w:space="0" w:color="auto"/>
        <w:right w:val="none" w:sz="0" w:space="0" w:color="auto"/>
      </w:divBdr>
    </w:div>
    <w:div w:id="1048532406">
      <w:bodyDiv w:val="1"/>
      <w:marLeft w:val="0"/>
      <w:marRight w:val="0"/>
      <w:marTop w:val="0"/>
      <w:marBottom w:val="0"/>
      <w:divBdr>
        <w:top w:val="none" w:sz="0" w:space="0" w:color="auto"/>
        <w:left w:val="none" w:sz="0" w:space="0" w:color="auto"/>
        <w:bottom w:val="none" w:sz="0" w:space="0" w:color="auto"/>
        <w:right w:val="none" w:sz="0" w:space="0" w:color="auto"/>
      </w:divBdr>
    </w:div>
    <w:div w:id="1048845314">
      <w:bodyDiv w:val="1"/>
      <w:marLeft w:val="0"/>
      <w:marRight w:val="0"/>
      <w:marTop w:val="0"/>
      <w:marBottom w:val="0"/>
      <w:divBdr>
        <w:top w:val="none" w:sz="0" w:space="0" w:color="auto"/>
        <w:left w:val="none" w:sz="0" w:space="0" w:color="auto"/>
        <w:bottom w:val="none" w:sz="0" w:space="0" w:color="auto"/>
        <w:right w:val="none" w:sz="0" w:space="0" w:color="auto"/>
      </w:divBdr>
    </w:div>
    <w:div w:id="1050106645">
      <w:bodyDiv w:val="1"/>
      <w:marLeft w:val="0"/>
      <w:marRight w:val="0"/>
      <w:marTop w:val="0"/>
      <w:marBottom w:val="0"/>
      <w:divBdr>
        <w:top w:val="none" w:sz="0" w:space="0" w:color="auto"/>
        <w:left w:val="none" w:sz="0" w:space="0" w:color="auto"/>
        <w:bottom w:val="none" w:sz="0" w:space="0" w:color="auto"/>
        <w:right w:val="none" w:sz="0" w:space="0" w:color="auto"/>
      </w:divBdr>
    </w:div>
    <w:div w:id="1050150413">
      <w:bodyDiv w:val="1"/>
      <w:marLeft w:val="0"/>
      <w:marRight w:val="0"/>
      <w:marTop w:val="0"/>
      <w:marBottom w:val="0"/>
      <w:divBdr>
        <w:top w:val="none" w:sz="0" w:space="0" w:color="auto"/>
        <w:left w:val="none" w:sz="0" w:space="0" w:color="auto"/>
        <w:bottom w:val="none" w:sz="0" w:space="0" w:color="auto"/>
        <w:right w:val="none" w:sz="0" w:space="0" w:color="auto"/>
      </w:divBdr>
    </w:div>
    <w:div w:id="1050543036">
      <w:bodyDiv w:val="1"/>
      <w:marLeft w:val="0"/>
      <w:marRight w:val="0"/>
      <w:marTop w:val="0"/>
      <w:marBottom w:val="0"/>
      <w:divBdr>
        <w:top w:val="none" w:sz="0" w:space="0" w:color="auto"/>
        <w:left w:val="none" w:sz="0" w:space="0" w:color="auto"/>
        <w:bottom w:val="none" w:sz="0" w:space="0" w:color="auto"/>
        <w:right w:val="none" w:sz="0" w:space="0" w:color="auto"/>
      </w:divBdr>
    </w:div>
    <w:div w:id="1051271572">
      <w:bodyDiv w:val="1"/>
      <w:marLeft w:val="0"/>
      <w:marRight w:val="0"/>
      <w:marTop w:val="0"/>
      <w:marBottom w:val="0"/>
      <w:divBdr>
        <w:top w:val="none" w:sz="0" w:space="0" w:color="auto"/>
        <w:left w:val="none" w:sz="0" w:space="0" w:color="auto"/>
        <w:bottom w:val="none" w:sz="0" w:space="0" w:color="auto"/>
        <w:right w:val="none" w:sz="0" w:space="0" w:color="auto"/>
      </w:divBdr>
    </w:div>
    <w:div w:id="1056196799">
      <w:bodyDiv w:val="1"/>
      <w:marLeft w:val="0"/>
      <w:marRight w:val="0"/>
      <w:marTop w:val="0"/>
      <w:marBottom w:val="0"/>
      <w:divBdr>
        <w:top w:val="none" w:sz="0" w:space="0" w:color="auto"/>
        <w:left w:val="none" w:sz="0" w:space="0" w:color="auto"/>
        <w:bottom w:val="none" w:sz="0" w:space="0" w:color="auto"/>
        <w:right w:val="none" w:sz="0" w:space="0" w:color="auto"/>
      </w:divBdr>
    </w:div>
    <w:div w:id="1056316308">
      <w:bodyDiv w:val="1"/>
      <w:marLeft w:val="0"/>
      <w:marRight w:val="0"/>
      <w:marTop w:val="0"/>
      <w:marBottom w:val="0"/>
      <w:divBdr>
        <w:top w:val="none" w:sz="0" w:space="0" w:color="auto"/>
        <w:left w:val="none" w:sz="0" w:space="0" w:color="auto"/>
        <w:bottom w:val="none" w:sz="0" w:space="0" w:color="auto"/>
        <w:right w:val="none" w:sz="0" w:space="0" w:color="auto"/>
      </w:divBdr>
    </w:div>
    <w:div w:id="1056780307">
      <w:bodyDiv w:val="1"/>
      <w:marLeft w:val="0"/>
      <w:marRight w:val="0"/>
      <w:marTop w:val="0"/>
      <w:marBottom w:val="0"/>
      <w:divBdr>
        <w:top w:val="none" w:sz="0" w:space="0" w:color="auto"/>
        <w:left w:val="none" w:sz="0" w:space="0" w:color="auto"/>
        <w:bottom w:val="none" w:sz="0" w:space="0" w:color="auto"/>
        <w:right w:val="none" w:sz="0" w:space="0" w:color="auto"/>
      </w:divBdr>
    </w:div>
    <w:div w:id="1058287654">
      <w:bodyDiv w:val="1"/>
      <w:marLeft w:val="0"/>
      <w:marRight w:val="0"/>
      <w:marTop w:val="0"/>
      <w:marBottom w:val="0"/>
      <w:divBdr>
        <w:top w:val="none" w:sz="0" w:space="0" w:color="auto"/>
        <w:left w:val="none" w:sz="0" w:space="0" w:color="auto"/>
        <w:bottom w:val="none" w:sz="0" w:space="0" w:color="auto"/>
        <w:right w:val="none" w:sz="0" w:space="0" w:color="auto"/>
      </w:divBdr>
    </w:div>
    <w:div w:id="1059088417">
      <w:bodyDiv w:val="1"/>
      <w:marLeft w:val="0"/>
      <w:marRight w:val="0"/>
      <w:marTop w:val="0"/>
      <w:marBottom w:val="0"/>
      <w:divBdr>
        <w:top w:val="none" w:sz="0" w:space="0" w:color="auto"/>
        <w:left w:val="none" w:sz="0" w:space="0" w:color="auto"/>
        <w:bottom w:val="none" w:sz="0" w:space="0" w:color="auto"/>
        <w:right w:val="none" w:sz="0" w:space="0" w:color="auto"/>
      </w:divBdr>
    </w:div>
    <w:div w:id="1061900372">
      <w:bodyDiv w:val="1"/>
      <w:marLeft w:val="0"/>
      <w:marRight w:val="0"/>
      <w:marTop w:val="0"/>
      <w:marBottom w:val="0"/>
      <w:divBdr>
        <w:top w:val="none" w:sz="0" w:space="0" w:color="auto"/>
        <w:left w:val="none" w:sz="0" w:space="0" w:color="auto"/>
        <w:bottom w:val="none" w:sz="0" w:space="0" w:color="auto"/>
        <w:right w:val="none" w:sz="0" w:space="0" w:color="auto"/>
      </w:divBdr>
    </w:div>
    <w:div w:id="1062022154">
      <w:bodyDiv w:val="1"/>
      <w:marLeft w:val="0"/>
      <w:marRight w:val="0"/>
      <w:marTop w:val="0"/>
      <w:marBottom w:val="0"/>
      <w:divBdr>
        <w:top w:val="none" w:sz="0" w:space="0" w:color="auto"/>
        <w:left w:val="none" w:sz="0" w:space="0" w:color="auto"/>
        <w:bottom w:val="none" w:sz="0" w:space="0" w:color="auto"/>
        <w:right w:val="none" w:sz="0" w:space="0" w:color="auto"/>
      </w:divBdr>
    </w:div>
    <w:div w:id="1062871689">
      <w:bodyDiv w:val="1"/>
      <w:marLeft w:val="0"/>
      <w:marRight w:val="0"/>
      <w:marTop w:val="0"/>
      <w:marBottom w:val="0"/>
      <w:divBdr>
        <w:top w:val="none" w:sz="0" w:space="0" w:color="auto"/>
        <w:left w:val="none" w:sz="0" w:space="0" w:color="auto"/>
        <w:bottom w:val="none" w:sz="0" w:space="0" w:color="auto"/>
        <w:right w:val="none" w:sz="0" w:space="0" w:color="auto"/>
      </w:divBdr>
    </w:div>
    <w:div w:id="1064451078">
      <w:bodyDiv w:val="1"/>
      <w:marLeft w:val="0"/>
      <w:marRight w:val="0"/>
      <w:marTop w:val="0"/>
      <w:marBottom w:val="0"/>
      <w:divBdr>
        <w:top w:val="none" w:sz="0" w:space="0" w:color="auto"/>
        <w:left w:val="none" w:sz="0" w:space="0" w:color="auto"/>
        <w:bottom w:val="none" w:sz="0" w:space="0" w:color="auto"/>
        <w:right w:val="none" w:sz="0" w:space="0" w:color="auto"/>
      </w:divBdr>
    </w:div>
    <w:div w:id="1065103213">
      <w:bodyDiv w:val="1"/>
      <w:marLeft w:val="0"/>
      <w:marRight w:val="0"/>
      <w:marTop w:val="0"/>
      <w:marBottom w:val="0"/>
      <w:divBdr>
        <w:top w:val="none" w:sz="0" w:space="0" w:color="auto"/>
        <w:left w:val="none" w:sz="0" w:space="0" w:color="auto"/>
        <w:bottom w:val="none" w:sz="0" w:space="0" w:color="auto"/>
        <w:right w:val="none" w:sz="0" w:space="0" w:color="auto"/>
      </w:divBdr>
    </w:div>
    <w:div w:id="1065378755">
      <w:bodyDiv w:val="1"/>
      <w:marLeft w:val="0"/>
      <w:marRight w:val="0"/>
      <w:marTop w:val="0"/>
      <w:marBottom w:val="0"/>
      <w:divBdr>
        <w:top w:val="none" w:sz="0" w:space="0" w:color="auto"/>
        <w:left w:val="none" w:sz="0" w:space="0" w:color="auto"/>
        <w:bottom w:val="none" w:sz="0" w:space="0" w:color="auto"/>
        <w:right w:val="none" w:sz="0" w:space="0" w:color="auto"/>
      </w:divBdr>
    </w:div>
    <w:div w:id="1065488562">
      <w:bodyDiv w:val="1"/>
      <w:marLeft w:val="0"/>
      <w:marRight w:val="0"/>
      <w:marTop w:val="0"/>
      <w:marBottom w:val="0"/>
      <w:divBdr>
        <w:top w:val="none" w:sz="0" w:space="0" w:color="auto"/>
        <w:left w:val="none" w:sz="0" w:space="0" w:color="auto"/>
        <w:bottom w:val="none" w:sz="0" w:space="0" w:color="auto"/>
        <w:right w:val="none" w:sz="0" w:space="0" w:color="auto"/>
      </w:divBdr>
    </w:div>
    <w:div w:id="1065565953">
      <w:bodyDiv w:val="1"/>
      <w:marLeft w:val="0"/>
      <w:marRight w:val="0"/>
      <w:marTop w:val="0"/>
      <w:marBottom w:val="0"/>
      <w:divBdr>
        <w:top w:val="none" w:sz="0" w:space="0" w:color="auto"/>
        <w:left w:val="none" w:sz="0" w:space="0" w:color="auto"/>
        <w:bottom w:val="none" w:sz="0" w:space="0" w:color="auto"/>
        <w:right w:val="none" w:sz="0" w:space="0" w:color="auto"/>
      </w:divBdr>
    </w:div>
    <w:div w:id="1065757637">
      <w:bodyDiv w:val="1"/>
      <w:marLeft w:val="0"/>
      <w:marRight w:val="0"/>
      <w:marTop w:val="0"/>
      <w:marBottom w:val="0"/>
      <w:divBdr>
        <w:top w:val="none" w:sz="0" w:space="0" w:color="auto"/>
        <w:left w:val="none" w:sz="0" w:space="0" w:color="auto"/>
        <w:bottom w:val="none" w:sz="0" w:space="0" w:color="auto"/>
        <w:right w:val="none" w:sz="0" w:space="0" w:color="auto"/>
      </w:divBdr>
    </w:div>
    <w:div w:id="1066687690">
      <w:bodyDiv w:val="1"/>
      <w:marLeft w:val="0"/>
      <w:marRight w:val="0"/>
      <w:marTop w:val="0"/>
      <w:marBottom w:val="0"/>
      <w:divBdr>
        <w:top w:val="none" w:sz="0" w:space="0" w:color="auto"/>
        <w:left w:val="none" w:sz="0" w:space="0" w:color="auto"/>
        <w:bottom w:val="none" w:sz="0" w:space="0" w:color="auto"/>
        <w:right w:val="none" w:sz="0" w:space="0" w:color="auto"/>
      </w:divBdr>
    </w:div>
    <w:div w:id="1066992611">
      <w:bodyDiv w:val="1"/>
      <w:marLeft w:val="0"/>
      <w:marRight w:val="0"/>
      <w:marTop w:val="0"/>
      <w:marBottom w:val="0"/>
      <w:divBdr>
        <w:top w:val="none" w:sz="0" w:space="0" w:color="auto"/>
        <w:left w:val="none" w:sz="0" w:space="0" w:color="auto"/>
        <w:bottom w:val="none" w:sz="0" w:space="0" w:color="auto"/>
        <w:right w:val="none" w:sz="0" w:space="0" w:color="auto"/>
      </w:divBdr>
    </w:div>
    <w:div w:id="1067413176">
      <w:bodyDiv w:val="1"/>
      <w:marLeft w:val="0"/>
      <w:marRight w:val="0"/>
      <w:marTop w:val="0"/>
      <w:marBottom w:val="0"/>
      <w:divBdr>
        <w:top w:val="none" w:sz="0" w:space="0" w:color="auto"/>
        <w:left w:val="none" w:sz="0" w:space="0" w:color="auto"/>
        <w:bottom w:val="none" w:sz="0" w:space="0" w:color="auto"/>
        <w:right w:val="none" w:sz="0" w:space="0" w:color="auto"/>
      </w:divBdr>
    </w:div>
    <w:div w:id="1068919662">
      <w:bodyDiv w:val="1"/>
      <w:marLeft w:val="0"/>
      <w:marRight w:val="0"/>
      <w:marTop w:val="0"/>
      <w:marBottom w:val="0"/>
      <w:divBdr>
        <w:top w:val="none" w:sz="0" w:space="0" w:color="auto"/>
        <w:left w:val="none" w:sz="0" w:space="0" w:color="auto"/>
        <w:bottom w:val="none" w:sz="0" w:space="0" w:color="auto"/>
        <w:right w:val="none" w:sz="0" w:space="0" w:color="auto"/>
      </w:divBdr>
    </w:div>
    <w:div w:id="1069109072">
      <w:bodyDiv w:val="1"/>
      <w:marLeft w:val="0"/>
      <w:marRight w:val="0"/>
      <w:marTop w:val="0"/>
      <w:marBottom w:val="0"/>
      <w:divBdr>
        <w:top w:val="none" w:sz="0" w:space="0" w:color="auto"/>
        <w:left w:val="none" w:sz="0" w:space="0" w:color="auto"/>
        <w:bottom w:val="none" w:sz="0" w:space="0" w:color="auto"/>
        <w:right w:val="none" w:sz="0" w:space="0" w:color="auto"/>
      </w:divBdr>
    </w:div>
    <w:div w:id="1069382030">
      <w:bodyDiv w:val="1"/>
      <w:marLeft w:val="0"/>
      <w:marRight w:val="0"/>
      <w:marTop w:val="0"/>
      <w:marBottom w:val="0"/>
      <w:divBdr>
        <w:top w:val="none" w:sz="0" w:space="0" w:color="auto"/>
        <w:left w:val="none" w:sz="0" w:space="0" w:color="auto"/>
        <w:bottom w:val="none" w:sz="0" w:space="0" w:color="auto"/>
        <w:right w:val="none" w:sz="0" w:space="0" w:color="auto"/>
      </w:divBdr>
    </w:div>
    <w:div w:id="1069693097">
      <w:bodyDiv w:val="1"/>
      <w:marLeft w:val="0"/>
      <w:marRight w:val="0"/>
      <w:marTop w:val="0"/>
      <w:marBottom w:val="0"/>
      <w:divBdr>
        <w:top w:val="none" w:sz="0" w:space="0" w:color="auto"/>
        <w:left w:val="none" w:sz="0" w:space="0" w:color="auto"/>
        <w:bottom w:val="none" w:sz="0" w:space="0" w:color="auto"/>
        <w:right w:val="none" w:sz="0" w:space="0" w:color="auto"/>
      </w:divBdr>
    </w:div>
    <w:div w:id="1070152669">
      <w:bodyDiv w:val="1"/>
      <w:marLeft w:val="0"/>
      <w:marRight w:val="0"/>
      <w:marTop w:val="0"/>
      <w:marBottom w:val="0"/>
      <w:divBdr>
        <w:top w:val="none" w:sz="0" w:space="0" w:color="auto"/>
        <w:left w:val="none" w:sz="0" w:space="0" w:color="auto"/>
        <w:bottom w:val="none" w:sz="0" w:space="0" w:color="auto"/>
        <w:right w:val="none" w:sz="0" w:space="0" w:color="auto"/>
      </w:divBdr>
    </w:div>
    <w:div w:id="1072655185">
      <w:bodyDiv w:val="1"/>
      <w:marLeft w:val="0"/>
      <w:marRight w:val="0"/>
      <w:marTop w:val="0"/>
      <w:marBottom w:val="0"/>
      <w:divBdr>
        <w:top w:val="none" w:sz="0" w:space="0" w:color="auto"/>
        <w:left w:val="none" w:sz="0" w:space="0" w:color="auto"/>
        <w:bottom w:val="none" w:sz="0" w:space="0" w:color="auto"/>
        <w:right w:val="none" w:sz="0" w:space="0" w:color="auto"/>
      </w:divBdr>
    </w:div>
    <w:div w:id="1074202133">
      <w:bodyDiv w:val="1"/>
      <w:marLeft w:val="0"/>
      <w:marRight w:val="0"/>
      <w:marTop w:val="0"/>
      <w:marBottom w:val="0"/>
      <w:divBdr>
        <w:top w:val="none" w:sz="0" w:space="0" w:color="auto"/>
        <w:left w:val="none" w:sz="0" w:space="0" w:color="auto"/>
        <w:bottom w:val="none" w:sz="0" w:space="0" w:color="auto"/>
        <w:right w:val="none" w:sz="0" w:space="0" w:color="auto"/>
      </w:divBdr>
    </w:div>
    <w:div w:id="1075014526">
      <w:bodyDiv w:val="1"/>
      <w:marLeft w:val="0"/>
      <w:marRight w:val="0"/>
      <w:marTop w:val="0"/>
      <w:marBottom w:val="0"/>
      <w:divBdr>
        <w:top w:val="none" w:sz="0" w:space="0" w:color="auto"/>
        <w:left w:val="none" w:sz="0" w:space="0" w:color="auto"/>
        <w:bottom w:val="none" w:sz="0" w:space="0" w:color="auto"/>
        <w:right w:val="none" w:sz="0" w:space="0" w:color="auto"/>
      </w:divBdr>
    </w:div>
    <w:div w:id="1075904892">
      <w:bodyDiv w:val="1"/>
      <w:marLeft w:val="0"/>
      <w:marRight w:val="0"/>
      <w:marTop w:val="0"/>
      <w:marBottom w:val="0"/>
      <w:divBdr>
        <w:top w:val="none" w:sz="0" w:space="0" w:color="auto"/>
        <w:left w:val="none" w:sz="0" w:space="0" w:color="auto"/>
        <w:bottom w:val="none" w:sz="0" w:space="0" w:color="auto"/>
        <w:right w:val="none" w:sz="0" w:space="0" w:color="auto"/>
      </w:divBdr>
    </w:div>
    <w:div w:id="1078553697">
      <w:bodyDiv w:val="1"/>
      <w:marLeft w:val="0"/>
      <w:marRight w:val="0"/>
      <w:marTop w:val="0"/>
      <w:marBottom w:val="0"/>
      <w:divBdr>
        <w:top w:val="none" w:sz="0" w:space="0" w:color="auto"/>
        <w:left w:val="none" w:sz="0" w:space="0" w:color="auto"/>
        <w:bottom w:val="none" w:sz="0" w:space="0" w:color="auto"/>
        <w:right w:val="none" w:sz="0" w:space="0" w:color="auto"/>
      </w:divBdr>
    </w:div>
    <w:div w:id="1078795815">
      <w:bodyDiv w:val="1"/>
      <w:marLeft w:val="0"/>
      <w:marRight w:val="0"/>
      <w:marTop w:val="0"/>
      <w:marBottom w:val="0"/>
      <w:divBdr>
        <w:top w:val="none" w:sz="0" w:space="0" w:color="auto"/>
        <w:left w:val="none" w:sz="0" w:space="0" w:color="auto"/>
        <w:bottom w:val="none" w:sz="0" w:space="0" w:color="auto"/>
        <w:right w:val="none" w:sz="0" w:space="0" w:color="auto"/>
      </w:divBdr>
    </w:div>
    <w:div w:id="1079451159">
      <w:bodyDiv w:val="1"/>
      <w:marLeft w:val="0"/>
      <w:marRight w:val="0"/>
      <w:marTop w:val="0"/>
      <w:marBottom w:val="0"/>
      <w:divBdr>
        <w:top w:val="none" w:sz="0" w:space="0" w:color="auto"/>
        <w:left w:val="none" w:sz="0" w:space="0" w:color="auto"/>
        <w:bottom w:val="none" w:sz="0" w:space="0" w:color="auto"/>
        <w:right w:val="none" w:sz="0" w:space="0" w:color="auto"/>
      </w:divBdr>
    </w:div>
    <w:div w:id="1079598498">
      <w:bodyDiv w:val="1"/>
      <w:marLeft w:val="0"/>
      <w:marRight w:val="0"/>
      <w:marTop w:val="0"/>
      <w:marBottom w:val="0"/>
      <w:divBdr>
        <w:top w:val="none" w:sz="0" w:space="0" w:color="auto"/>
        <w:left w:val="none" w:sz="0" w:space="0" w:color="auto"/>
        <w:bottom w:val="none" w:sz="0" w:space="0" w:color="auto"/>
        <w:right w:val="none" w:sz="0" w:space="0" w:color="auto"/>
      </w:divBdr>
    </w:div>
    <w:div w:id="1079983349">
      <w:bodyDiv w:val="1"/>
      <w:marLeft w:val="0"/>
      <w:marRight w:val="0"/>
      <w:marTop w:val="0"/>
      <w:marBottom w:val="0"/>
      <w:divBdr>
        <w:top w:val="none" w:sz="0" w:space="0" w:color="auto"/>
        <w:left w:val="none" w:sz="0" w:space="0" w:color="auto"/>
        <w:bottom w:val="none" w:sz="0" w:space="0" w:color="auto"/>
        <w:right w:val="none" w:sz="0" w:space="0" w:color="auto"/>
      </w:divBdr>
    </w:div>
    <w:div w:id="1081220941">
      <w:bodyDiv w:val="1"/>
      <w:marLeft w:val="0"/>
      <w:marRight w:val="0"/>
      <w:marTop w:val="0"/>
      <w:marBottom w:val="0"/>
      <w:divBdr>
        <w:top w:val="none" w:sz="0" w:space="0" w:color="auto"/>
        <w:left w:val="none" w:sz="0" w:space="0" w:color="auto"/>
        <w:bottom w:val="none" w:sz="0" w:space="0" w:color="auto"/>
        <w:right w:val="none" w:sz="0" w:space="0" w:color="auto"/>
      </w:divBdr>
    </w:div>
    <w:div w:id="1081679299">
      <w:bodyDiv w:val="1"/>
      <w:marLeft w:val="0"/>
      <w:marRight w:val="0"/>
      <w:marTop w:val="0"/>
      <w:marBottom w:val="0"/>
      <w:divBdr>
        <w:top w:val="none" w:sz="0" w:space="0" w:color="auto"/>
        <w:left w:val="none" w:sz="0" w:space="0" w:color="auto"/>
        <w:bottom w:val="none" w:sz="0" w:space="0" w:color="auto"/>
        <w:right w:val="none" w:sz="0" w:space="0" w:color="auto"/>
      </w:divBdr>
    </w:div>
    <w:div w:id="1083642732">
      <w:bodyDiv w:val="1"/>
      <w:marLeft w:val="0"/>
      <w:marRight w:val="0"/>
      <w:marTop w:val="0"/>
      <w:marBottom w:val="0"/>
      <w:divBdr>
        <w:top w:val="none" w:sz="0" w:space="0" w:color="auto"/>
        <w:left w:val="none" w:sz="0" w:space="0" w:color="auto"/>
        <w:bottom w:val="none" w:sz="0" w:space="0" w:color="auto"/>
        <w:right w:val="none" w:sz="0" w:space="0" w:color="auto"/>
      </w:divBdr>
    </w:div>
    <w:div w:id="1084450867">
      <w:bodyDiv w:val="1"/>
      <w:marLeft w:val="0"/>
      <w:marRight w:val="0"/>
      <w:marTop w:val="0"/>
      <w:marBottom w:val="0"/>
      <w:divBdr>
        <w:top w:val="none" w:sz="0" w:space="0" w:color="auto"/>
        <w:left w:val="none" w:sz="0" w:space="0" w:color="auto"/>
        <w:bottom w:val="none" w:sz="0" w:space="0" w:color="auto"/>
        <w:right w:val="none" w:sz="0" w:space="0" w:color="auto"/>
      </w:divBdr>
    </w:div>
    <w:div w:id="1085881524">
      <w:bodyDiv w:val="1"/>
      <w:marLeft w:val="0"/>
      <w:marRight w:val="0"/>
      <w:marTop w:val="0"/>
      <w:marBottom w:val="0"/>
      <w:divBdr>
        <w:top w:val="none" w:sz="0" w:space="0" w:color="auto"/>
        <w:left w:val="none" w:sz="0" w:space="0" w:color="auto"/>
        <w:bottom w:val="none" w:sz="0" w:space="0" w:color="auto"/>
        <w:right w:val="none" w:sz="0" w:space="0" w:color="auto"/>
      </w:divBdr>
    </w:div>
    <w:div w:id="1086877270">
      <w:bodyDiv w:val="1"/>
      <w:marLeft w:val="0"/>
      <w:marRight w:val="0"/>
      <w:marTop w:val="0"/>
      <w:marBottom w:val="0"/>
      <w:divBdr>
        <w:top w:val="none" w:sz="0" w:space="0" w:color="auto"/>
        <w:left w:val="none" w:sz="0" w:space="0" w:color="auto"/>
        <w:bottom w:val="none" w:sz="0" w:space="0" w:color="auto"/>
        <w:right w:val="none" w:sz="0" w:space="0" w:color="auto"/>
      </w:divBdr>
    </w:div>
    <w:div w:id="1087582107">
      <w:bodyDiv w:val="1"/>
      <w:marLeft w:val="0"/>
      <w:marRight w:val="0"/>
      <w:marTop w:val="0"/>
      <w:marBottom w:val="0"/>
      <w:divBdr>
        <w:top w:val="none" w:sz="0" w:space="0" w:color="auto"/>
        <w:left w:val="none" w:sz="0" w:space="0" w:color="auto"/>
        <w:bottom w:val="none" w:sz="0" w:space="0" w:color="auto"/>
        <w:right w:val="none" w:sz="0" w:space="0" w:color="auto"/>
      </w:divBdr>
    </w:div>
    <w:div w:id="1089084795">
      <w:bodyDiv w:val="1"/>
      <w:marLeft w:val="0"/>
      <w:marRight w:val="0"/>
      <w:marTop w:val="0"/>
      <w:marBottom w:val="0"/>
      <w:divBdr>
        <w:top w:val="none" w:sz="0" w:space="0" w:color="auto"/>
        <w:left w:val="none" w:sz="0" w:space="0" w:color="auto"/>
        <w:bottom w:val="none" w:sz="0" w:space="0" w:color="auto"/>
        <w:right w:val="none" w:sz="0" w:space="0" w:color="auto"/>
      </w:divBdr>
    </w:div>
    <w:div w:id="1092816302">
      <w:bodyDiv w:val="1"/>
      <w:marLeft w:val="0"/>
      <w:marRight w:val="0"/>
      <w:marTop w:val="0"/>
      <w:marBottom w:val="0"/>
      <w:divBdr>
        <w:top w:val="none" w:sz="0" w:space="0" w:color="auto"/>
        <w:left w:val="none" w:sz="0" w:space="0" w:color="auto"/>
        <w:bottom w:val="none" w:sz="0" w:space="0" w:color="auto"/>
        <w:right w:val="none" w:sz="0" w:space="0" w:color="auto"/>
      </w:divBdr>
    </w:div>
    <w:div w:id="1093673623">
      <w:bodyDiv w:val="1"/>
      <w:marLeft w:val="0"/>
      <w:marRight w:val="0"/>
      <w:marTop w:val="0"/>
      <w:marBottom w:val="0"/>
      <w:divBdr>
        <w:top w:val="none" w:sz="0" w:space="0" w:color="auto"/>
        <w:left w:val="none" w:sz="0" w:space="0" w:color="auto"/>
        <w:bottom w:val="none" w:sz="0" w:space="0" w:color="auto"/>
        <w:right w:val="none" w:sz="0" w:space="0" w:color="auto"/>
      </w:divBdr>
    </w:div>
    <w:div w:id="1094933651">
      <w:bodyDiv w:val="1"/>
      <w:marLeft w:val="0"/>
      <w:marRight w:val="0"/>
      <w:marTop w:val="0"/>
      <w:marBottom w:val="0"/>
      <w:divBdr>
        <w:top w:val="none" w:sz="0" w:space="0" w:color="auto"/>
        <w:left w:val="none" w:sz="0" w:space="0" w:color="auto"/>
        <w:bottom w:val="none" w:sz="0" w:space="0" w:color="auto"/>
        <w:right w:val="none" w:sz="0" w:space="0" w:color="auto"/>
      </w:divBdr>
    </w:div>
    <w:div w:id="1095707566">
      <w:bodyDiv w:val="1"/>
      <w:marLeft w:val="0"/>
      <w:marRight w:val="0"/>
      <w:marTop w:val="0"/>
      <w:marBottom w:val="0"/>
      <w:divBdr>
        <w:top w:val="none" w:sz="0" w:space="0" w:color="auto"/>
        <w:left w:val="none" w:sz="0" w:space="0" w:color="auto"/>
        <w:bottom w:val="none" w:sz="0" w:space="0" w:color="auto"/>
        <w:right w:val="none" w:sz="0" w:space="0" w:color="auto"/>
      </w:divBdr>
    </w:div>
    <w:div w:id="1096365523">
      <w:bodyDiv w:val="1"/>
      <w:marLeft w:val="0"/>
      <w:marRight w:val="0"/>
      <w:marTop w:val="0"/>
      <w:marBottom w:val="0"/>
      <w:divBdr>
        <w:top w:val="none" w:sz="0" w:space="0" w:color="auto"/>
        <w:left w:val="none" w:sz="0" w:space="0" w:color="auto"/>
        <w:bottom w:val="none" w:sz="0" w:space="0" w:color="auto"/>
        <w:right w:val="none" w:sz="0" w:space="0" w:color="auto"/>
      </w:divBdr>
    </w:div>
    <w:div w:id="1098335743">
      <w:bodyDiv w:val="1"/>
      <w:marLeft w:val="0"/>
      <w:marRight w:val="0"/>
      <w:marTop w:val="0"/>
      <w:marBottom w:val="0"/>
      <w:divBdr>
        <w:top w:val="none" w:sz="0" w:space="0" w:color="auto"/>
        <w:left w:val="none" w:sz="0" w:space="0" w:color="auto"/>
        <w:bottom w:val="none" w:sz="0" w:space="0" w:color="auto"/>
        <w:right w:val="none" w:sz="0" w:space="0" w:color="auto"/>
      </w:divBdr>
    </w:div>
    <w:div w:id="1100443248">
      <w:bodyDiv w:val="1"/>
      <w:marLeft w:val="0"/>
      <w:marRight w:val="0"/>
      <w:marTop w:val="0"/>
      <w:marBottom w:val="0"/>
      <w:divBdr>
        <w:top w:val="none" w:sz="0" w:space="0" w:color="auto"/>
        <w:left w:val="none" w:sz="0" w:space="0" w:color="auto"/>
        <w:bottom w:val="none" w:sz="0" w:space="0" w:color="auto"/>
        <w:right w:val="none" w:sz="0" w:space="0" w:color="auto"/>
      </w:divBdr>
    </w:div>
    <w:div w:id="1100642402">
      <w:bodyDiv w:val="1"/>
      <w:marLeft w:val="0"/>
      <w:marRight w:val="0"/>
      <w:marTop w:val="0"/>
      <w:marBottom w:val="0"/>
      <w:divBdr>
        <w:top w:val="none" w:sz="0" w:space="0" w:color="auto"/>
        <w:left w:val="none" w:sz="0" w:space="0" w:color="auto"/>
        <w:bottom w:val="none" w:sz="0" w:space="0" w:color="auto"/>
        <w:right w:val="none" w:sz="0" w:space="0" w:color="auto"/>
      </w:divBdr>
    </w:div>
    <w:div w:id="1101948579">
      <w:bodyDiv w:val="1"/>
      <w:marLeft w:val="0"/>
      <w:marRight w:val="0"/>
      <w:marTop w:val="0"/>
      <w:marBottom w:val="0"/>
      <w:divBdr>
        <w:top w:val="none" w:sz="0" w:space="0" w:color="auto"/>
        <w:left w:val="none" w:sz="0" w:space="0" w:color="auto"/>
        <w:bottom w:val="none" w:sz="0" w:space="0" w:color="auto"/>
        <w:right w:val="none" w:sz="0" w:space="0" w:color="auto"/>
      </w:divBdr>
    </w:div>
    <w:div w:id="1101993277">
      <w:bodyDiv w:val="1"/>
      <w:marLeft w:val="0"/>
      <w:marRight w:val="0"/>
      <w:marTop w:val="0"/>
      <w:marBottom w:val="0"/>
      <w:divBdr>
        <w:top w:val="none" w:sz="0" w:space="0" w:color="auto"/>
        <w:left w:val="none" w:sz="0" w:space="0" w:color="auto"/>
        <w:bottom w:val="none" w:sz="0" w:space="0" w:color="auto"/>
        <w:right w:val="none" w:sz="0" w:space="0" w:color="auto"/>
      </w:divBdr>
    </w:div>
    <w:div w:id="1102074109">
      <w:bodyDiv w:val="1"/>
      <w:marLeft w:val="0"/>
      <w:marRight w:val="0"/>
      <w:marTop w:val="0"/>
      <w:marBottom w:val="0"/>
      <w:divBdr>
        <w:top w:val="none" w:sz="0" w:space="0" w:color="auto"/>
        <w:left w:val="none" w:sz="0" w:space="0" w:color="auto"/>
        <w:bottom w:val="none" w:sz="0" w:space="0" w:color="auto"/>
        <w:right w:val="none" w:sz="0" w:space="0" w:color="auto"/>
      </w:divBdr>
    </w:div>
    <w:div w:id="1103723537">
      <w:bodyDiv w:val="1"/>
      <w:marLeft w:val="0"/>
      <w:marRight w:val="0"/>
      <w:marTop w:val="0"/>
      <w:marBottom w:val="0"/>
      <w:divBdr>
        <w:top w:val="none" w:sz="0" w:space="0" w:color="auto"/>
        <w:left w:val="none" w:sz="0" w:space="0" w:color="auto"/>
        <w:bottom w:val="none" w:sz="0" w:space="0" w:color="auto"/>
        <w:right w:val="none" w:sz="0" w:space="0" w:color="auto"/>
      </w:divBdr>
    </w:div>
    <w:div w:id="1104307070">
      <w:bodyDiv w:val="1"/>
      <w:marLeft w:val="0"/>
      <w:marRight w:val="0"/>
      <w:marTop w:val="0"/>
      <w:marBottom w:val="0"/>
      <w:divBdr>
        <w:top w:val="none" w:sz="0" w:space="0" w:color="auto"/>
        <w:left w:val="none" w:sz="0" w:space="0" w:color="auto"/>
        <w:bottom w:val="none" w:sz="0" w:space="0" w:color="auto"/>
        <w:right w:val="none" w:sz="0" w:space="0" w:color="auto"/>
      </w:divBdr>
    </w:div>
    <w:div w:id="1106382853">
      <w:bodyDiv w:val="1"/>
      <w:marLeft w:val="0"/>
      <w:marRight w:val="0"/>
      <w:marTop w:val="0"/>
      <w:marBottom w:val="0"/>
      <w:divBdr>
        <w:top w:val="none" w:sz="0" w:space="0" w:color="auto"/>
        <w:left w:val="none" w:sz="0" w:space="0" w:color="auto"/>
        <w:bottom w:val="none" w:sz="0" w:space="0" w:color="auto"/>
        <w:right w:val="none" w:sz="0" w:space="0" w:color="auto"/>
      </w:divBdr>
    </w:div>
    <w:div w:id="1106852874">
      <w:bodyDiv w:val="1"/>
      <w:marLeft w:val="0"/>
      <w:marRight w:val="0"/>
      <w:marTop w:val="0"/>
      <w:marBottom w:val="0"/>
      <w:divBdr>
        <w:top w:val="none" w:sz="0" w:space="0" w:color="auto"/>
        <w:left w:val="none" w:sz="0" w:space="0" w:color="auto"/>
        <w:bottom w:val="none" w:sz="0" w:space="0" w:color="auto"/>
        <w:right w:val="none" w:sz="0" w:space="0" w:color="auto"/>
      </w:divBdr>
    </w:div>
    <w:div w:id="1107578898">
      <w:bodyDiv w:val="1"/>
      <w:marLeft w:val="0"/>
      <w:marRight w:val="0"/>
      <w:marTop w:val="0"/>
      <w:marBottom w:val="0"/>
      <w:divBdr>
        <w:top w:val="none" w:sz="0" w:space="0" w:color="auto"/>
        <w:left w:val="none" w:sz="0" w:space="0" w:color="auto"/>
        <w:bottom w:val="none" w:sz="0" w:space="0" w:color="auto"/>
        <w:right w:val="none" w:sz="0" w:space="0" w:color="auto"/>
      </w:divBdr>
    </w:div>
    <w:div w:id="1107968302">
      <w:bodyDiv w:val="1"/>
      <w:marLeft w:val="0"/>
      <w:marRight w:val="0"/>
      <w:marTop w:val="0"/>
      <w:marBottom w:val="0"/>
      <w:divBdr>
        <w:top w:val="none" w:sz="0" w:space="0" w:color="auto"/>
        <w:left w:val="none" w:sz="0" w:space="0" w:color="auto"/>
        <w:bottom w:val="none" w:sz="0" w:space="0" w:color="auto"/>
        <w:right w:val="none" w:sz="0" w:space="0" w:color="auto"/>
      </w:divBdr>
    </w:div>
    <w:div w:id="1108548040">
      <w:bodyDiv w:val="1"/>
      <w:marLeft w:val="0"/>
      <w:marRight w:val="0"/>
      <w:marTop w:val="0"/>
      <w:marBottom w:val="0"/>
      <w:divBdr>
        <w:top w:val="none" w:sz="0" w:space="0" w:color="auto"/>
        <w:left w:val="none" w:sz="0" w:space="0" w:color="auto"/>
        <w:bottom w:val="none" w:sz="0" w:space="0" w:color="auto"/>
        <w:right w:val="none" w:sz="0" w:space="0" w:color="auto"/>
      </w:divBdr>
    </w:div>
    <w:div w:id="1109161616">
      <w:bodyDiv w:val="1"/>
      <w:marLeft w:val="0"/>
      <w:marRight w:val="0"/>
      <w:marTop w:val="0"/>
      <w:marBottom w:val="0"/>
      <w:divBdr>
        <w:top w:val="none" w:sz="0" w:space="0" w:color="auto"/>
        <w:left w:val="none" w:sz="0" w:space="0" w:color="auto"/>
        <w:bottom w:val="none" w:sz="0" w:space="0" w:color="auto"/>
        <w:right w:val="none" w:sz="0" w:space="0" w:color="auto"/>
      </w:divBdr>
    </w:div>
    <w:div w:id="1109395484">
      <w:bodyDiv w:val="1"/>
      <w:marLeft w:val="0"/>
      <w:marRight w:val="0"/>
      <w:marTop w:val="0"/>
      <w:marBottom w:val="0"/>
      <w:divBdr>
        <w:top w:val="none" w:sz="0" w:space="0" w:color="auto"/>
        <w:left w:val="none" w:sz="0" w:space="0" w:color="auto"/>
        <w:bottom w:val="none" w:sz="0" w:space="0" w:color="auto"/>
        <w:right w:val="none" w:sz="0" w:space="0" w:color="auto"/>
      </w:divBdr>
    </w:div>
    <w:div w:id="1109814795">
      <w:bodyDiv w:val="1"/>
      <w:marLeft w:val="0"/>
      <w:marRight w:val="0"/>
      <w:marTop w:val="0"/>
      <w:marBottom w:val="0"/>
      <w:divBdr>
        <w:top w:val="none" w:sz="0" w:space="0" w:color="auto"/>
        <w:left w:val="none" w:sz="0" w:space="0" w:color="auto"/>
        <w:bottom w:val="none" w:sz="0" w:space="0" w:color="auto"/>
        <w:right w:val="none" w:sz="0" w:space="0" w:color="auto"/>
      </w:divBdr>
    </w:div>
    <w:div w:id="1110903617">
      <w:bodyDiv w:val="1"/>
      <w:marLeft w:val="0"/>
      <w:marRight w:val="0"/>
      <w:marTop w:val="0"/>
      <w:marBottom w:val="0"/>
      <w:divBdr>
        <w:top w:val="none" w:sz="0" w:space="0" w:color="auto"/>
        <w:left w:val="none" w:sz="0" w:space="0" w:color="auto"/>
        <w:bottom w:val="none" w:sz="0" w:space="0" w:color="auto"/>
        <w:right w:val="none" w:sz="0" w:space="0" w:color="auto"/>
      </w:divBdr>
    </w:div>
    <w:div w:id="1111165821">
      <w:bodyDiv w:val="1"/>
      <w:marLeft w:val="0"/>
      <w:marRight w:val="0"/>
      <w:marTop w:val="0"/>
      <w:marBottom w:val="0"/>
      <w:divBdr>
        <w:top w:val="none" w:sz="0" w:space="0" w:color="auto"/>
        <w:left w:val="none" w:sz="0" w:space="0" w:color="auto"/>
        <w:bottom w:val="none" w:sz="0" w:space="0" w:color="auto"/>
        <w:right w:val="none" w:sz="0" w:space="0" w:color="auto"/>
      </w:divBdr>
    </w:div>
    <w:div w:id="1111707751">
      <w:bodyDiv w:val="1"/>
      <w:marLeft w:val="0"/>
      <w:marRight w:val="0"/>
      <w:marTop w:val="0"/>
      <w:marBottom w:val="0"/>
      <w:divBdr>
        <w:top w:val="none" w:sz="0" w:space="0" w:color="auto"/>
        <w:left w:val="none" w:sz="0" w:space="0" w:color="auto"/>
        <w:bottom w:val="none" w:sz="0" w:space="0" w:color="auto"/>
        <w:right w:val="none" w:sz="0" w:space="0" w:color="auto"/>
      </w:divBdr>
    </w:div>
    <w:div w:id="1113206014">
      <w:bodyDiv w:val="1"/>
      <w:marLeft w:val="0"/>
      <w:marRight w:val="0"/>
      <w:marTop w:val="0"/>
      <w:marBottom w:val="0"/>
      <w:divBdr>
        <w:top w:val="none" w:sz="0" w:space="0" w:color="auto"/>
        <w:left w:val="none" w:sz="0" w:space="0" w:color="auto"/>
        <w:bottom w:val="none" w:sz="0" w:space="0" w:color="auto"/>
        <w:right w:val="none" w:sz="0" w:space="0" w:color="auto"/>
      </w:divBdr>
    </w:div>
    <w:div w:id="1113331862">
      <w:bodyDiv w:val="1"/>
      <w:marLeft w:val="0"/>
      <w:marRight w:val="0"/>
      <w:marTop w:val="0"/>
      <w:marBottom w:val="0"/>
      <w:divBdr>
        <w:top w:val="none" w:sz="0" w:space="0" w:color="auto"/>
        <w:left w:val="none" w:sz="0" w:space="0" w:color="auto"/>
        <w:bottom w:val="none" w:sz="0" w:space="0" w:color="auto"/>
        <w:right w:val="none" w:sz="0" w:space="0" w:color="auto"/>
      </w:divBdr>
    </w:div>
    <w:div w:id="1113554238">
      <w:bodyDiv w:val="1"/>
      <w:marLeft w:val="0"/>
      <w:marRight w:val="0"/>
      <w:marTop w:val="0"/>
      <w:marBottom w:val="0"/>
      <w:divBdr>
        <w:top w:val="none" w:sz="0" w:space="0" w:color="auto"/>
        <w:left w:val="none" w:sz="0" w:space="0" w:color="auto"/>
        <w:bottom w:val="none" w:sz="0" w:space="0" w:color="auto"/>
        <w:right w:val="none" w:sz="0" w:space="0" w:color="auto"/>
      </w:divBdr>
    </w:div>
    <w:div w:id="1113791223">
      <w:bodyDiv w:val="1"/>
      <w:marLeft w:val="0"/>
      <w:marRight w:val="0"/>
      <w:marTop w:val="0"/>
      <w:marBottom w:val="0"/>
      <w:divBdr>
        <w:top w:val="none" w:sz="0" w:space="0" w:color="auto"/>
        <w:left w:val="none" w:sz="0" w:space="0" w:color="auto"/>
        <w:bottom w:val="none" w:sz="0" w:space="0" w:color="auto"/>
        <w:right w:val="none" w:sz="0" w:space="0" w:color="auto"/>
      </w:divBdr>
    </w:div>
    <w:div w:id="1114011012">
      <w:bodyDiv w:val="1"/>
      <w:marLeft w:val="0"/>
      <w:marRight w:val="0"/>
      <w:marTop w:val="0"/>
      <w:marBottom w:val="0"/>
      <w:divBdr>
        <w:top w:val="none" w:sz="0" w:space="0" w:color="auto"/>
        <w:left w:val="none" w:sz="0" w:space="0" w:color="auto"/>
        <w:bottom w:val="none" w:sz="0" w:space="0" w:color="auto"/>
        <w:right w:val="none" w:sz="0" w:space="0" w:color="auto"/>
      </w:divBdr>
    </w:div>
    <w:div w:id="1114785864">
      <w:bodyDiv w:val="1"/>
      <w:marLeft w:val="0"/>
      <w:marRight w:val="0"/>
      <w:marTop w:val="0"/>
      <w:marBottom w:val="0"/>
      <w:divBdr>
        <w:top w:val="none" w:sz="0" w:space="0" w:color="auto"/>
        <w:left w:val="none" w:sz="0" w:space="0" w:color="auto"/>
        <w:bottom w:val="none" w:sz="0" w:space="0" w:color="auto"/>
        <w:right w:val="none" w:sz="0" w:space="0" w:color="auto"/>
      </w:divBdr>
    </w:div>
    <w:div w:id="1116632399">
      <w:bodyDiv w:val="1"/>
      <w:marLeft w:val="0"/>
      <w:marRight w:val="0"/>
      <w:marTop w:val="0"/>
      <w:marBottom w:val="0"/>
      <w:divBdr>
        <w:top w:val="none" w:sz="0" w:space="0" w:color="auto"/>
        <w:left w:val="none" w:sz="0" w:space="0" w:color="auto"/>
        <w:bottom w:val="none" w:sz="0" w:space="0" w:color="auto"/>
        <w:right w:val="none" w:sz="0" w:space="0" w:color="auto"/>
      </w:divBdr>
    </w:div>
    <w:div w:id="1120221804">
      <w:bodyDiv w:val="1"/>
      <w:marLeft w:val="0"/>
      <w:marRight w:val="0"/>
      <w:marTop w:val="0"/>
      <w:marBottom w:val="0"/>
      <w:divBdr>
        <w:top w:val="none" w:sz="0" w:space="0" w:color="auto"/>
        <w:left w:val="none" w:sz="0" w:space="0" w:color="auto"/>
        <w:bottom w:val="none" w:sz="0" w:space="0" w:color="auto"/>
        <w:right w:val="none" w:sz="0" w:space="0" w:color="auto"/>
      </w:divBdr>
    </w:div>
    <w:div w:id="1120802962">
      <w:bodyDiv w:val="1"/>
      <w:marLeft w:val="0"/>
      <w:marRight w:val="0"/>
      <w:marTop w:val="0"/>
      <w:marBottom w:val="0"/>
      <w:divBdr>
        <w:top w:val="none" w:sz="0" w:space="0" w:color="auto"/>
        <w:left w:val="none" w:sz="0" w:space="0" w:color="auto"/>
        <w:bottom w:val="none" w:sz="0" w:space="0" w:color="auto"/>
        <w:right w:val="none" w:sz="0" w:space="0" w:color="auto"/>
      </w:divBdr>
    </w:div>
    <w:div w:id="1121193362">
      <w:bodyDiv w:val="1"/>
      <w:marLeft w:val="0"/>
      <w:marRight w:val="0"/>
      <w:marTop w:val="0"/>
      <w:marBottom w:val="0"/>
      <w:divBdr>
        <w:top w:val="none" w:sz="0" w:space="0" w:color="auto"/>
        <w:left w:val="none" w:sz="0" w:space="0" w:color="auto"/>
        <w:bottom w:val="none" w:sz="0" w:space="0" w:color="auto"/>
        <w:right w:val="none" w:sz="0" w:space="0" w:color="auto"/>
      </w:divBdr>
    </w:div>
    <w:div w:id="1121920038">
      <w:bodyDiv w:val="1"/>
      <w:marLeft w:val="0"/>
      <w:marRight w:val="0"/>
      <w:marTop w:val="0"/>
      <w:marBottom w:val="0"/>
      <w:divBdr>
        <w:top w:val="none" w:sz="0" w:space="0" w:color="auto"/>
        <w:left w:val="none" w:sz="0" w:space="0" w:color="auto"/>
        <w:bottom w:val="none" w:sz="0" w:space="0" w:color="auto"/>
        <w:right w:val="none" w:sz="0" w:space="0" w:color="auto"/>
      </w:divBdr>
    </w:div>
    <w:div w:id="1122265919">
      <w:bodyDiv w:val="1"/>
      <w:marLeft w:val="0"/>
      <w:marRight w:val="0"/>
      <w:marTop w:val="0"/>
      <w:marBottom w:val="0"/>
      <w:divBdr>
        <w:top w:val="none" w:sz="0" w:space="0" w:color="auto"/>
        <w:left w:val="none" w:sz="0" w:space="0" w:color="auto"/>
        <w:bottom w:val="none" w:sz="0" w:space="0" w:color="auto"/>
        <w:right w:val="none" w:sz="0" w:space="0" w:color="auto"/>
      </w:divBdr>
    </w:div>
    <w:div w:id="1122311603">
      <w:bodyDiv w:val="1"/>
      <w:marLeft w:val="0"/>
      <w:marRight w:val="0"/>
      <w:marTop w:val="0"/>
      <w:marBottom w:val="0"/>
      <w:divBdr>
        <w:top w:val="none" w:sz="0" w:space="0" w:color="auto"/>
        <w:left w:val="none" w:sz="0" w:space="0" w:color="auto"/>
        <w:bottom w:val="none" w:sz="0" w:space="0" w:color="auto"/>
        <w:right w:val="none" w:sz="0" w:space="0" w:color="auto"/>
      </w:divBdr>
    </w:div>
    <w:div w:id="1122573159">
      <w:bodyDiv w:val="1"/>
      <w:marLeft w:val="0"/>
      <w:marRight w:val="0"/>
      <w:marTop w:val="0"/>
      <w:marBottom w:val="0"/>
      <w:divBdr>
        <w:top w:val="none" w:sz="0" w:space="0" w:color="auto"/>
        <w:left w:val="none" w:sz="0" w:space="0" w:color="auto"/>
        <w:bottom w:val="none" w:sz="0" w:space="0" w:color="auto"/>
        <w:right w:val="none" w:sz="0" w:space="0" w:color="auto"/>
      </w:divBdr>
    </w:div>
    <w:div w:id="1123964918">
      <w:bodyDiv w:val="1"/>
      <w:marLeft w:val="0"/>
      <w:marRight w:val="0"/>
      <w:marTop w:val="0"/>
      <w:marBottom w:val="0"/>
      <w:divBdr>
        <w:top w:val="none" w:sz="0" w:space="0" w:color="auto"/>
        <w:left w:val="none" w:sz="0" w:space="0" w:color="auto"/>
        <w:bottom w:val="none" w:sz="0" w:space="0" w:color="auto"/>
        <w:right w:val="none" w:sz="0" w:space="0" w:color="auto"/>
      </w:divBdr>
      <w:divsChild>
        <w:div w:id="22440033">
          <w:marLeft w:val="0"/>
          <w:marRight w:val="0"/>
          <w:marTop w:val="0"/>
          <w:marBottom w:val="0"/>
          <w:divBdr>
            <w:top w:val="none" w:sz="0" w:space="0" w:color="auto"/>
            <w:left w:val="none" w:sz="0" w:space="0" w:color="auto"/>
            <w:bottom w:val="none" w:sz="0" w:space="0" w:color="auto"/>
            <w:right w:val="none" w:sz="0" w:space="0" w:color="auto"/>
          </w:divBdr>
        </w:div>
        <w:div w:id="22707854">
          <w:marLeft w:val="0"/>
          <w:marRight w:val="0"/>
          <w:marTop w:val="0"/>
          <w:marBottom w:val="0"/>
          <w:divBdr>
            <w:top w:val="none" w:sz="0" w:space="0" w:color="auto"/>
            <w:left w:val="none" w:sz="0" w:space="0" w:color="auto"/>
            <w:bottom w:val="none" w:sz="0" w:space="0" w:color="auto"/>
            <w:right w:val="none" w:sz="0" w:space="0" w:color="auto"/>
          </w:divBdr>
        </w:div>
        <w:div w:id="113789594">
          <w:marLeft w:val="0"/>
          <w:marRight w:val="0"/>
          <w:marTop w:val="0"/>
          <w:marBottom w:val="0"/>
          <w:divBdr>
            <w:top w:val="none" w:sz="0" w:space="0" w:color="auto"/>
            <w:left w:val="none" w:sz="0" w:space="0" w:color="auto"/>
            <w:bottom w:val="none" w:sz="0" w:space="0" w:color="auto"/>
            <w:right w:val="none" w:sz="0" w:space="0" w:color="auto"/>
          </w:divBdr>
        </w:div>
        <w:div w:id="116142144">
          <w:marLeft w:val="0"/>
          <w:marRight w:val="0"/>
          <w:marTop w:val="0"/>
          <w:marBottom w:val="0"/>
          <w:divBdr>
            <w:top w:val="none" w:sz="0" w:space="0" w:color="auto"/>
            <w:left w:val="none" w:sz="0" w:space="0" w:color="auto"/>
            <w:bottom w:val="none" w:sz="0" w:space="0" w:color="auto"/>
            <w:right w:val="none" w:sz="0" w:space="0" w:color="auto"/>
          </w:divBdr>
        </w:div>
        <w:div w:id="119223621">
          <w:marLeft w:val="0"/>
          <w:marRight w:val="0"/>
          <w:marTop w:val="0"/>
          <w:marBottom w:val="0"/>
          <w:divBdr>
            <w:top w:val="none" w:sz="0" w:space="0" w:color="auto"/>
            <w:left w:val="none" w:sz="0" w:space="0" w:color="auto"/>
            <w:bottom w:val="none" w:sz="0" w:space="0" w:color="auto"/>
            <w:right w:val="none" w:sz="0" w:space="0" w:color="auto"/>
          </w:divBdr>
        </w:div>
        <w:div w:id="126508446">
          <w:marLeft w:val="0"/>
          <w:marRight w:val="0"/>
          <w:marTop w:val="0"/>
          <w:marBottom w:val="0"/>
          <w:divBdr>
            <w:top w:val="none" w:sz="0" w:space="0" w:color="auto"/>
            <w:left w:val="none" w:sz="0" w:space="0" w:color="auto"/>
            <w:bottom w:val="none" w:sz="0" w:space="0" w:color="auto"/>
            <w:right w:val="none" w:sz="0" w:space="0" w:color="auto"/>
          </w:divBdr>
        </w:div>
        <w:div w:id="192115645">
          <w:marLeft w:val="0"/>
          <w:marRight w:val="0"/>
          <w:marTop w:val="0"/>
          <w:marBottom w:val="0"/>
          <w:divBdr>
            <w:top w:val="none" w:sz="0" w:space="0" w:color="auto"/>
            <w:left w:val="none" w:sz="0" w:space="0" w:color="auto"/>
            <w:bottom w:val="none" w:sz="0" w:space="0" w:color="auto"/>
            <w:right w:val="none" w:sz="0" w:space="0" w:color="auto"/>
          </w:divBdr>
        </w:div>
        <w:div w:id="213389602">
          <w:marLeft w:val="0"/>
          <w:marRight w:val="0"/>
          <w:marTop w:val="0"/>
          <w:marBottom w:val="0"/>
          <w:divBdr>
            <w:top w:val="none" w:sz="0" w:space="0" w:color="auto"/>
            <w:left w:val="none" w:sz="0" w:space="0" w:color="auto"/>
            <w:bottom w:val="none" w:sz="0" w:space="0" w:color="auto"/>
            <w:right w:val="none" w:sz="0" w:space="0" w:color="auto"/>
          </w:divBdr>
        </w:div>
        <w:div w:id="243147967">
          <w:marLeft w:val="0"/>
          <w:marRight w:val="0"/>
          <w:marTop w:val="0"/>
          <w:marBottom w:val="0"/>
          <w:divBdr>
            <w:top w:val="none" w:sz="0" w:space="0" w:color="auto"/>
            <w:left w:val="none" w:sz="0" w:space="0" w:color="auto"/>
            <w:bottom w:val="none" w:sz="0" w:space="0" w:color="auto"/>
            <w:right w:val="none" w:sz="0" w:space="0" w:color="auto"/>
          </w:divBdr>
        </w:div>
        <w:div w:id="243298868">
          <w:marLeft w:val="0"/>
          <w:marRight w:val="0"/>
          <w:marTop w:val="0"/>
          <w:marBottom w:val="0"/>
          <w:divBdr>
            <w:top w:val="none" w:sz="0" w:space="0" w:color="auto"/>
            <w:left w:val="none" w:sz="0" w:space="0" w:color="auto"/>
            <w:bottom w:val="none" w:sz="0" w:space="0" w:color="auto"/>
            <w:right w:val="none" w:sz="0" w:space="0" w:color="auto"/>
          </w:divBdr>
        </w:div>
        <w:div w:id="315651751">
          <w:marLeft w:val="0"/>
          <w:marRight w:val="0"/>
          <w:marTop w:val="0"/>
          <w:marBottom w:val="0"/>
          <w:divBdr>
            <w:top w:val="none" w:sz="0" w:space="0" w:color="auto"/>
            <w:left w:val="none" w:sz="0" w:space="0" w:color="auto"/>
            <w:bottom w:val="none" w:sz="0" w:space="0" w:color="auto"/>
            <w:right w:val="none" w:sz="0" w:space="0" w:color="auto"/>
          </w:divBdr>
        </w:div>
        <w:div w:id="318073505">
          <w:marLeft w:val="0"/>
          <w:marRight w:val="0"/>
          <w:marTop w:val="0"/>
          <w:marBottom w:val="0"/>
          <w:divBdr>
            <w:top w:val="none" w:sz="0" w:space="0" w:color="auto"/>
            <w:left w:val="none" w:sz="0" w:space="0" w:color="auto"/>
            <w:bottom w:val="none" w:sz="0" w:space="0" w:color="auto"/>
            <w:right w:val="none" w:sz="0" w:space="0" w:color="auto"/>
          </w:divBdr>
        </w:div>
        <w:div w:id="332997361">
          <w:marLeft w:val="0"/>
          <w:marRight w:val="0"/>
          <w:marTop w:val="0"/>
          <w:marBottom w:val="0"/>
          <w:divBdr>
            <w:top w:val="none" w:sz="0" w:space="0" w:color="auto"/>
            <w:left w:val="none" w:sz="0" w:space="0" w:color="auto"/>
            <w:bottom w:val="none" w:sz="0" w:space="0" w:color="auto"/>
            <w:right w:val="none" w:sz="0" w:space="0" w:color="auto"/>
          </w:divBdr>
        </w:div>
        <w:div w:id="486476185">
          <w:marLeft w:val="0"/>
          <w:marRight w:val="0"/>
          <w:marTop w:val="0"/>
          <w:marBottom w:val="0"/>
          <w:divBdr>
            <w:top w:val="none" w:sz="0" w:space="0" w:color="auto"/>
            <w:left w:val="none" w:sz="0" w:space="0" w:color="auto"/>
            <w:bottom w:val="none" w:sz="0" w:space="0" w:color="auto"/>
            <w:right w:val="none" w:sz="0" w:space="0" w:color="auto"/>
          </w:divBdr>
        </w:div>
        <w:div w:id="520633524">
          <w:marLeft w:val="0"/>
          <w:marRight w:val="0"/>
          <w:marTop w:val="0"/>
          <w:marBottom w:val="0"/>
          <w:divBdr>
            <w:top w:val="none" w:sz="0" w:space="0" w:color="auto"/>
            <w:left w:val="none" w:sz="0" w:space="0" w:color="auto"/>
            <w:bottom w:val="none" w:sz="0" w:space="0" w:color="auto"/>
            <w:right w:val="none" w:sz="0" w:space="0" w:color="auto"/>
          </w:divBdr>
        </w:div>
        <w:div w:id="609968321">
          <w:marLeft w:val="0"/>
          <w:marRight w:val="0"/>
          <w:marTop w:val="0"/>
          <w:marBottom w:val="0"/>
          <w:divBdr>
            <w:top w:val="none" w:sz="0" w:space="0" w:color="auto"/>
            <w:left w:val="none" w:sz="0" w:space="0" w:color="auto"/>
            <w:bottom w:val="none" w:sz="0" w:space="0" w:color="auto"/>
            <w:right w:val="none" w:sz="0" w:space="0" w:color="auto"/>
          </w:divBdr>
        </w:div>
        <w:div w:id="647513436">
          <w:marLeft w:val="0"/>
          <w:marRight w:val="0"/>
          <w:marTop w:val="0"/>
          <w:marBottom w:val="0"/>
          <w:divBdr>
            <w:top w:val="none" w:sz="0" w:space="0" w:color="auto"/>
            <w:left w:val="none" w:sz="0" w:space="0" w:color="auto"/>
            <w:bottom w:val="none" w:sz="0" w:space="0" w:color="auto"/>
            <w:right w:val="none" w:sz="0" w:space="0" w:color="auto"/>
          </w:divBdr>
        </w:div>
        <w:div w:id="663750860">
          <w:marLeft w:val="0"/>
          <w:marRight w:val="0"/>
          <w:marTop w:val="0"/>
          <w:marBottom w:val="0"/>
          <w:divBdr>
            <w:top w:val="none" w:sz="0" w:space="0" w:color="auto"/>
            <w:left w:val="none" w:sz="0" w:space="0" w:color="auto"/>
            <w:bottom w:val="none" w:sz="0" w:space="0" w:color="auto"/>
            <w:right w:val="none" w:sz="0" w:space="0" w:color="auto"/>
          </w:divBdr>
        </w:div>
        <w:div w:id="718627090">
          <w:marLeft w:val="0"/>
          <w:marRight w:val="0"/>
          <w:marTop w:val="0"/>
          <w:marBottom w:val="0"/>
          <w:divBdr>
            <w:top w:val="none" w:sz="0" w:space="0" w:color="auto"/>
            <w:left w:val="none" w:sz="0" w:space="0" w:color="auto"/>
            <w:bottom w:val="none" w:sz="0" w:space="0" w:color="auto"/>
            <w:right w:val="none" w:sz="0" w:space="0" w:color="auto"/>
          </w:divBdr>
        </w:div>
        <w:div w:id="835389613">
          <w:marLeft w:val="0"/>
          <w:marRight w:val="0"/>
          <w:marTop w:val="0"/>
          <w:marBottom w:val="0"/>
          <w:divBdr>
            <w:top w:val="none" w:sz="0" w:space="0" w:color="auto"/>
            <w:left w:val="none" w:sz="0" w:space="0" w:color="auto"/>
            <w:bottom w:val="none" w:sz="0" w:space="0" w:color="auto"/>
            <w:right w:val="none" w:sz="0" w:space="0" w:color="auto"/>
          </w:divBdr>
        </w:div>
        <w:div w:id="847207933">
          <w:marLeft w:val="0"/>
          <w:marRight w:val="0"/>
          <w:marTop w:val="0"/>
          <w:marBottom w:val="0"/>
          <w:divBdr>
            <w:top w:val="none" w:sz="0" w:space="0" w:color="auto"/>
            <w:left w:val="none" w:sz="0" w:space="0" w:color="auto"/>
            <w:bottom w:val="none" w:sz="0" w:space="0" w:color="auto"/>
            <w:right w:val="none" w:sz="0" w:space="0" w:color="auto"/>
          </w:divBdr>
        </w:div>
        <w:div w:id="855657772">
          <w:marLeft w:val="0"/>
          <w:marRight w:val="0"/>
          <w:marTop w:val="0"/>
          <w:marBottom w:val="0"/>
          <w:divBdr>
            <w:top w:val="none" w:sz="0" w:space="0" w:color="auto"/>
            <w:left w:val="none" w:sz="0" w:space="0" w:color="auto"/>
            <w:bottom w:val="none" w:sz="0" w:space="0" w:color="auto"/>
            <w:right w:val="none" w:sz="0" w:space="0" w:color="auto"/>
          </w:divBdr>
        </w:div>
        <w:div w:id="909536897">
          <w:marLeft w:val="0"/>
          <w:marRight w:val="0"/>
          <w:marTop w:val="0"/>
          <w:marBottom w:val="0"/>
          <w:divBdr>
            <w:top w:val="none" w:sz="0" w:space="0" w:color="auto"/>
            <w:left w:val="none" w:sz="0" w:space="0" w:color="auto"/>
            <w:bottom w:val="none" w:sz="0" w:space="0" w:color="auto"/>
            <w:right w:val="none" w:sz="0" w:space="0" w:color="auto"/>
          </w:divBdr>
        </w:div>
        <w:div w:id="928779019">
          <w:marLeft w:val="0"/>
          <w:marRight w:val="0"/>
          <w:marTop w:val="0"/>
          <w:marBottom w:val="0"/>
          <w:divBdr>
            <w:top w:val="none" w:sz="0" w:space="0" w:color="auto"/>
            <w:left w:val="none" w:sz="0" w:space="0" w:color="auto"/>
            <w:bottom w:val="none" w:sz="0" w:space="0" w:color="auto"/>
            <w:right w:val="none" w:sz="0" w:space="0" w:color="auto"/>
          </w:divBdr>
        </w:div>
        <w:div w:id="973176191">
          <w:marLeft w:val="0"/>
          <w:marRight w:val="0"/>
          <w:marTop w:val="0"/>
          <w:marBottom w:val="0"/>
          <w:divBdr>
            <w:top w:val="none" w:sz="0" w:space="0" w:color="auto"/>
            <w:left w:val="none" w:sz="0" w:space="0" w:color="auto"/>
            <w:bottom w:val="none" w:sz="0" w:space="0" w:color="auto"/>
            <w:right w:val="none" w:sz="0" w:space="0" w:color="auto"/>
          </w:divBdr>
        </w:div>
        <w:div w:id="987709471">
          <w:marLeft w:val="0"/>
          <w:marRight w:val="0"/>
          <w:marTop w:val="0"/>
          <w:marBottom w:val="0"/>
          <w:divBdr>
            <w:top w:val="none" w:sz="0" w:space="0" w:color="auto"/>
            <w:left w:val="none" w:sz="0" w:space="0" w:color="auto"/>
            <w:bottom w:val="none" w:sz="0" w:space="0" w:color="auto"/>
            <w:right w:val="none" w:sz="0" w:space="0" w:color="auto"/>
          </w:divBdr>
        </w:div>
        <w:div w:id="996298040">
          <w:marLeft w:val="0"/>
          <w:marRight w:val="0"/>
          <w:marTop w:val="0"/>
          <w:marBottom w:val="0"/>
          <w:divBdr>
            <w:top w:val="none" w:sz="0" w:space="0" w:color="auto"/>
            <w:left w:val="none" w:sz="0" w:space="0" w:color="auto"/>
            <w:bottom w:val="none" w:sz="0" w:space="0" w:color="auto"/>
            <w:right w:val="none" w:sz="0" w:space="0" w:color="auto"/>
          </w:divBdr>
        </w:div>
        <w:div w:id="1004865175">
          <w:marLeft w:val="0"/>
          <w:marRight w:val="0"/>
          <w:marTop w:val="0"/>
          <w:marBottom w:val="0"/>
          <w:divBdr>
            <w:top w:val="none" w:sz="0" w:space="0" w:color="auto"/>
            <w:left w:val="none" w:sz="0" w:space="0" w:color="auto"/>
            <w:bottom w:val="none" w:sz="0" w:space="0" w:color="auto"/>
            <w:right w:val="none" w:sz="0" w:space="0" w:color="auto"/>
          </w:divBdr>
        </w:div>
        <w:div w:id="1019770877">
          <w:marLeft w:val="0"/>
          <w:marRight w:val="0"/>
          <w:marTop w:val="0"/>
          <w:marBottom w:val="0"/>
          <w:divBdr>
            <w:top w:val="none" w:sz="0" w:space="0" w:color="auto"/>
            <w:left w:val="none" w:sz="0" w:space="0" w:color="auto"/>
            <w:bottom w:val="none" w:sz="0" w:space="0" w:color="auto"/>
            <w:right w:val="none" w:sz="0" w:space="0" w:color="auto"/>
          </w:divBdr>
        </w:div>
        <w:div w:id="1052731890">
          <w:marLeft w:val="0"/>
          <w:marRight w:val="0"/>
          <w:marTop w:val="0"/>
          <w:marBottom w:val="0"/>
          <w:divBdr>
            <w:top w:val="none" w:sz="0" w:space="0" w:color="auto"/>
            <w:left w:val="none" w:sz="0" w:space="0" w:color="auto"/>
            <w:bottom w:val="none" w:sz="0" w:space="0" w:color="auto"/>
            <w:right w:val="none" w:sz="0" w:space="0" w:color="auto"/>
          </w:divBdr>
        </w:div>
        <w:div w:id="1156998087">
          <w:marLeft w:val="0"/>
          <w:marRight w:val="0"/>
          <w:marTop w:val="0"/>
          <w:marBottom w:val="0"/>
          <w:divBdr>
            <w:top w:val="none" w:sz="0" w:space="0" w:color="auto"/>
            <w:left w:val="none" w:sz="0" w:space="0" w:color="auto"/>
            <w:bottom w:val="none" w:sz="0" w:space="0" w:color="auto"/>
            <w:right w:val="none" w:sz="0" w:space="0" w:color="auto"/>
          </w:divBdr>
        </w:div>
        <w:div w:id="1203398217">
          <w:marLeft w:val="0"/>
          <w:marRight w:val="0"/>
          <w:marTop w:val="0"/>
          <w:marBottom w:val="0"/>
          <w:divBdr>
            <w:top w:val="none" w:sz="0" w:space="0" w:color="auto"/>
            <w:left w:val="none" w:sz="0" w:space="0" w:color="auto"/>
            <w:bottom w:val="none" w:sz="0" w:space="0" w:color="auto"/>
            <w:right w:val="none" w:sz="0" w:space="0" w:color="auto"/>
          </w:divBdr>
        </w:div>
        <w:div w:id="1244797253">
          <w:marLeft w:val="0"/>
          <w:marRight w:val="0"/>
          <w:marTop w:val="0"/>
          <w:marBottom w:val="0"/>
          <w:divBdr>
            <w:top w:val="none" w:sz="0" w:space="0" w:color="auto"/>
            <w:left w:val="none" w:sz="0" w:space="0" w:color="auto"/>
            <w:bottom w:val="none" w:sz="0" w:space="0" w:color="auto"/>
            <w:right w:val="none" w:sz="0" w:space="0" w:color="auto"/>
          </w:divBdr>
        </w:div>
        <w:div w:id="1260138863">
          <w:marLeft w:val="0"/>
          <w:marRight w:val="0"/>
          <w:marTop w:val="0"/>
          <w:marBottom w:val="0"/>
          <w:divBdr>
            <w:top w:val="none" w:sz="0" w:space="0" w:color="auto"/>
            <w:left w:val="none" w:sz="0" w:space="0" w:color="auto"/>
            <w:bottom w:val="none" w:sz="0" w:space="0" w:color="auto"/>
            <w:right w:val="none" w:sz="0" w:space="0" w:color="auto"/>
          </w:divBdr>
        </w:div>
        <w:div w:id="1287277773">
          <w:marLeft w:val="0"/>
          <w:marRight w:val="0"/>
          <w:marTop w:val="0"/>
          <w:marBottom w:val="0"/>
          <w:divBdr>
            <w:top w:val="none" w:sz="0" w:space="0" w:color="auto"/>
            <w:left w:val="none" w:sz="0" w:space="0" w:color="auto"/>
            <w:bottom w:val="none" w:sz="0" w:space="0" w:color="auto"/>
            <w:right w:val="none" w:sz="0" w:space="0" w:color="auto"/>
          </w:divBdr>
        </w:div>
        <w:div w:id="1292173951">
          <w:marLeft w:val="0"/>
          <w:marRight w:val="0"/>
          <w:marTop w:val="0"/>
          <w:marBottom w:val="0"/>
          <w:divBdr>
            <w:top w:val="none" w:sz="0" w:space="0" w:color="auto"/>
            <w:left w:val="none" w:sz="0" w:space="0" w:color="auto"/>
            <w:bottom w:val="none" w:sz="0" w:space="0" w:color="auto"/>
            <w:right w:val="none" w:sz="0" w:space="0" w:color="auto"/>
          </w:divBdr>
        </w:div>
        <w:div w:id="1322351544">
          <w:marLeft w:val="0"/>
          <w:marRight w:val="0"/>
          <w:marTop w:val="0"/>
          <w:marBottom w:val="0"/>
          <w:divBdr>
            <w:top w:val="none" w:sz="0" w:space="0" w:color="auto"/>
            <w:left w:val="none" w:sz="0" w:space="0" w:color="auto"/>
            <w:bottom w:val="none" w:sz="0" w:space="0" w:color="auto"/>
            <w:right w:val="none" w:sz="0" w:space="0" w:color="auto"/>
          </w:divBdr>
        </w:div>
        <w:div w:id="1379280558">
          <w:marLeft w:val="0"/>
          <w:marRight w:val="0"/>
          <w:marTop w:val="0"/>
          <w:marBottom w:val="0"/>
          <w:divBdr>
            <w:top w:val="none" w:sz="0" w:space="0" w:color="auto"/>
            <w:left w:val="none" w:sz="0" w:space="0" w:color="auto"/>
            <w:bottom w:val="none" w:sz="0" w:space="0" w:color="auto"/>
            <w:right w:val="none" w:sz="0" w:space="0" w:color="auto"/>
          </w:divBdr>
        </w:div>
        <w:div w:id="1418163788">
          <w:marLeft w:val="0"/>
          <w:marRight w:val="0"/>
          <w:marTop w:val="0"/>
          <w:marBottom w:val="0"/>
          <w:divBdr>
            <w:top w:val="none" w:sz="0" w:space="0" w:color="auto"/>
            <w:left w:val="none" w:sz="0" w:space="0" w:color="auto"/>
            <w:bottom w:val="none" w:sz="0" w:space="0" w:color="auto"/>
            <w:right w:val="none" w:sz="0" w:space="0" w:color="auto"/>
          </w:divBdr>
        </w:div>
        <w:div w:id="1419519063">
          <w:marLeft w:val="0"/>
          <w:marRight w:val="0"/>
          <w:marTop w:val="0"/>
          <w:marBottom w:val="0"/>
          <w:divBdr>
            <w:top w:val="none" w:sz="0" w:space="0" w:color="auto"/>
            <w:left w:val="none" w:sz="0" w:space="0" w:color="auto"/>
            <w:bottom w:val="none" w:sz="0" w:space="0" w:color="auto"/>
            <w:right w:val="none" w:sz="0" w:space="0" w:color="auto"/>
          </w:divBdr>
        </w:div>
        <w:div w:id="1432386384">
          <w:marLeft w:val="0"/>
          <w:marRight w:val="0"/>
          <w:marTop w:val="0"/>
          <w:marBottom w:val="0"/>
          <w:divBdr>
            <w:top w:val="none" w:sz="0" w:space="0" w:color="auto"/>
            <w:left w:val="none" w:sz="0" w:space="0" w:color="auto"/>
            <w:bottom w:val="none" w:sz="0" w:space="0" w:color="auto"/>
            <w:right w:val="none" w:sz="0" w:space="0" w:color="auto"/>
          </w:divBdr>
        </w:div>
        <w:div w:id="1492214689">
          <w:marLeft w:val="0"/>
          <w:marRight w:val="0"/>
          <w:marTop w:val="0"/>
          <w:marBottom w:val="0"/>
          <w:divBdr>
            <w:top w:val="none" w:sz="0" w:space="0" w:color="auto"/>
            <w:left w:val="none" w:sz="0" w:space="0" w:color="auto"/>
            <w:bottom w:val="none" w:sz="0" w:space="0" w:color="auto"/>
            <w:right w:val="none" w:sz="0" w:space="0" w:color="auto"/>
          </w:divBdr>
        </w:div>
        <w:div w:id="1492788987">
          <w:marLeft w:val="0"/>
          <w:marRight w:val="0"/>
          <w:marTop w:val="0"/>
          <w:marBottom w:val="0"/>
          <w:divBdr>
            <w:top w:val="none" w:sz="0" w:space="0" w:color="auto"/>
            <w:left w:val="none" w:sz="0" w:space="0" w:color="auto"/>
            <w:bottom w:val="none" w:sz="0" w:space="0" w:color="auto"/>
            <w:right w:val="none" w:sz="0" w:space="0" w:color="auto"/>
          </w:divBdr>
        </w:div>
        <w:div w:id="1537037967">
          <w:marLeft w:val="0"/>
          <w:marRight w:val="0"/>
          <w:marTop w:val="0"/>
          <w:marBottom w:val="0"/>
          <w:divBdr>
            <w:top w:val="none" w:sz="0" w:space="0" w:color="auto"/>
            <w:left w:val="none" w:sz="0" w:space="0" w:color="auto"/>
            <w:bottom w:val="none" w:sz="0" w:space="0" w:color="auto"/>
            <w:right w:val="none" w:sz="0" w:space="0" w:color="auto"/>
          </w:divBdr>
        </w:div>
        <w:div w:id="1567107841">
          <w:marLeft w:val="0"/>
          <w:marRight w:val="0"/>
          <w:marTop w:val="0"/>
          <w:marBottom w:val="0"/>
          <w:divBdr>
            <w:top w:val="none" w:sz="0" w:space="0" w:color="auto"/>
            <w:left w:val="none" w:sz="0" w:space="0" w:color="auto"/>
            <w:bottom w:val="none" w:sz="0" w:space="0" w:color="auto"/>
            <w:right w:val="none" w:sz="0" w:space="0" w:color="auto"/>
          </w:divBdr>
        </w:div>
        <w:div w:id="1672029329">
          <w:marLeft w:val="0"/>
          <w:marRight w:val="0"/>
          <w:marTop w:val="0"/>
          <w:marBottom w:val="0"/>
          <w:divBdr>
            <w:top w:val="none" w:sz="0" w:space="0" w:color="auto"/>
            <w:left w:val="none" w:sz="0" w:space="0" w:color="auto"/>
            <w:bottom w:val="none" w:sz="0" w:space="0" w:color="auto"/>
            <w:right w:val="none" w:sz="0" w:space="0" w:color="auto"/>
          </w:divBdr>
        </w:div>
        <w:div w:id="1695882744">
          <w:marLeft w:val="0"/>
          <w:marRight w:val="0"/>
          <w:marTop w:val="0"/>
          <w:marBottom w:val="0"/>
          <w:divBdr>
            <w:top w:val="none" w:sz="0" w:space="0" w:color="auto"/>
            <w:left w:val="none" w:sz="0" w:space="0" w:color="auto"/>
            <w:bottom w:val="none" w:sz="0" w:space="0" w:color="auto"/>
            <w:right w:val="none" w:sz="0" w:space="0" w:color="auto"/>
          </w:divBdr>
        </w:div>
        <w:div w:id="1707487784">
          <w:marLeft w:val="0"/>
          <w:marRight w:val="0"/>
          <w:marTop w:val="0"/>
          <w:marBottom w:val="0"/>
          <w:divBdr>
            <w:top w:val="none" w:sz="0" w:space="0" w:color="auto"/>
            <w:left w:val="none" w:sz="0" w:space="0" w:color="auto"/>
            <w:bottom w:val="none" w:sz="0" w:space="0" w:color="auto"/>
            <w:right w:val="none" w:sz="0" w:space="0" w:color="auto"/>
          </w:divBdr>
        </w:div>
        <w:div w:id="1708798868">
          <w:marLeft w:val="0"/>
          <w:marRight w:val="0"/>
          <w:marTop w:val="0"/>
          <w:marBottom w:val="0"/>
          <w:divBdr>
            <w:top w:val="none" w:sz="0" w:space="0" w:color="auto"/>
            <w:left w:val="none" w:sz="0" w:space="0" w:color="auto"/>
            <w:bottom w:val="none" w:sz="0" w:space="0" w:color="auto"/>
            <w:right w:val="none" w:sz="0" w:space="0" w:color="auto"/>
          </w:divBdr>
        </w:div>
        <w:div w:id="1729186712">
          <w:marLeft w:val="0"/>
          <w:marRight w:val="0"/>
          <w:marTop w:val="0"/>
          <w:marBottom w:val="0"/>
          <w:divBdr>
            <w:top w:val="none" w:sz="0" w:space="0" w:color="auto"/>
            <w:left w:val="none" w:sz="0" w:space="0" w:color="auto"/>
            <w:bottom w:val="none" w:sz="0" w:space="0" w:color="auto"/>
            <w:right w:val="none" w:sz="0" w:space="0" w:color="auto"/>
          </w:divBdr>
        </w:div>
        <w:div w:id="1846631870">
          <w:marLeft w:val="0"/>
          <w:marRight w:val="0"/>
          <w:marTop w:val="0"/>
          <w:marBottom w:val="0"/>
          <w:divBdr>
            <w:top w:val="none" w:sz="0" w:space="0" w:color="auto"/>
            <w:left w:val="none" w:sz="0" w:space="0" w:color="auto"/>
            <w:bottom w:val="none" w:sz="0" w:space="0" w:color="auto"/>
            <w:right w:val="none" w:sz="0" w:space="0" w:color="auto"/>
          </w:divBdr>
        </w:div>
        <w:div w:id="1927572864">
          <w:marLeft w:val="0"/>
          <w:marRight w:val="0"/>
          <w:marTop w:val="0"/>
          <w:marBottom w:val="0"/>
          <w:divBdr>
            <w:top w:val="none" w:sz="0" w:space="0" w:color="auto"/>
            <w:left w:val="none" w:sz="0" w:space="0" w:color="auto"/>
            <w:bottom w:val="none" w:sz="0" w:space="0" w:color="auto"/>
            <w:right w:val="none" w:sz="0" w:space="0" w:color="auto"/>
          </w:divBdr>
        </w:div>
        <w:div w:id="1944992936">
          <w:marLeft w:val="0"/>
          <w:marRight w:val="0"/>
          <w:marTop w:val="0"/>
          <w:marBottom w:val="0"/>
          <w:divBdr>
            <w:top w:val="none" w:sz="0" w:space="0" w:color="auto"/>
            <w:left w:val="none" w:sz="0" w:space="0" w:color="auto"/>
            <w:bottom w:val="none" w:sz="0" w:space="0" w:color="auto"/>
            <w:right w:val="none" w:sz="0" w:space="0" w:color="auto"/>
          </w:divBdr>
        </w:div>
        <w:div w:id="1977374677">
          <w:marLeft w:val="0"/>
          <w:marRight w:val="0"/>
          <w:marTop w:val="0"/>
          <w:marBottom w:val="0"/>
          <w:divBdr>
            <w:top w:val="none" w:sz="0" w:space="0" w:color="auto"/>
            <w:left w:val="none" w:sz="0" w:space="0" w:color="auto"/>
            <w:bottom w:val="none" w:sz="0" w:space="0" w:color="auto"/>
            <w:right w:val="none" w:sz="0" w:space="0" w:color="auto"/>
          </w:divBdr>
        </w:div>
        <w:div w:id="1999535693">
          <w:marLeft w:val="0"/>
          <w:marRight w:val="0"/>
          <w:marTop w:val="0"/>
          <w:marBottom w:val="0"/>
          <w:divBdr>
            <w:top w:val="none" w:sz="0" w:space="0" w:color="auto"/>
            <w:left w:val="none" w:sz="0" w:space="0" w:color="auto"/>
            <w:bottom w:val="none" w:sz="0" w:space="0" w:color="auto"/>
            <w:right w:val="none" w:sz="0" w:space="0" w:color="auto"/>
          </w:divBdr>
        </w:div>
        <w:div w:id="2004972218">
          <w:marLeft w:val="0"/>
          <w:marRight w:val="0"/>
          <w:marTop w:val="0"/>
          <w:marBottom w:val="0"/>
          <w:divBdr>
            <w:top w:val="none" w:sz="0" w:space="0" w:color="auto"/>
            <w:left w:val="none" w:sz="0" w:space="0" w:color="auto"/>
            <w:bottom w:val="none" w:sz="0" w:space="0" w:color="auto"/>
            <w:right w:val="none" w:sz="0" w:space="0" w:color="auto"/>
          </w:divBdr>
        </w:div>
        <w:div w:id="2079941785">
          <w:marLeft w:val="0"/>
          <w:marRight w:val="0"/>
          <w:marTop w:val="0"/>
          <w:marBottom w:val="0"/>
          <w:divBdr>
            <w:top w:val="none" w:sz="0" w:space="0" w:color="auto"/>
            <w:left w:val="none" w:sz="0" w:space="0" w:color="auto"/>
            <w:bottom w:val="none" w:sz="0" w:space="0" w:color="auto"/>
            <w:right w:val="none" w:sz="0" w:space="0" w:color="auto"/>
          </w:divBdr>
        </w:div>
        <w:div w:id="2092459598">
          <w:marLeft w:val="0"/>
          <w:marRight w:val="0"/>
          <w:marTop w:val="0"/>
          <w:marBottom w:val="0"/>
          <w:divBdr>
            <w:top w:val="none" w:sz="0" w:space="0" w:color="auto"/>
            <w:left w:val="none" w:sz="0" w:space="0" w:color="auto"/>
            <w:bottom w:val="none" w:sz="0" w:space="0" w:color="auto"/>
            <w:right w:val="none" w:sz="0" w:space="0" w:color="auto"/>
          </w:divBdr>
        </w:div>
        <w:div w:id="2138715868">
          <w:marLeft w:val="0"/>
          <w:marRight w:val="0"/>
          <w:marTop w:val="0"/>
          <w:marBottom w:val="0"/>
          <w:divBdr>
            <w:top w:val="none" w:sz="0" w:space="0" w:color="auto"/>
            <w:left w:val="none" w:sz="0" w:space="0" w:color="auto"/>
            <w:bottom w:val="none" w:sz="0" w:space="0" w:color="auto"/>
            <w:right w:val="none" w:sz="0" w:space="0" w:color="auto"/>
          </w:divBdr>
        </w:div>
      </w:divsChild>
    </w:div>
    <w:div w:id="1124540457">
      <w:bodyDiv w:val="1"/>
      <w:marLeft w:val="0"/>
      <w:marRight w:val="0"/>
      <w:marTop w:val="0"/>
      <w:marBottom w:val="0"/>
      <w:divBdr>
        <w:top w:val="none" w:sz="0" w:space="0" w:color="auto"/>
        <w:left w:val="none" w:sz="0" w:space="0" w:color="auto"/>
        <w:bottom w:val="none" w:sz="0" w:space="0" w:color="auto"/>
        <w:right w:val="none" w:sz="0" w:space="0" w:color="auto"/>
      </w:divBdr>
    </w:div>
    <w:div w:id="1126191687">
      <w:bodyDiv w:val="1"/>
      <w:marLeft w:val="0"/>
      <w:marRight w:val="0"/>
      <w:marTop w:val="0"/>
      <w:marBottom w:val="0"/>
      <w:divBdr>
        <w:top w:val="none" w:sz="0" w:space="0" w:color="auto"/>
        <w:left w:val="none" w:sz="0" w:space="0" w:color="auto"/>
        <w:bottom w:val="none" w:sz="0" w:space="0" w:color="auto"/>
        <w:right w:val="none" w:sz="0" w:space="0" w:color="auto"/>
      </w:divBdr>
      <w:divsChild>
        <w:div w:id="32703263">
          <w:marLeft w:val="0"/>
          <w:marRight w:val="0"/>
          <w:marTop w:val="0"/>
          <w:marBottom w:val="0"/>
          <w:divBdr>
            <w:top w:val="none" w:sz="0" w:space="0" w:color="auto"/>
            <w:left w:val="none" w:sz="0" w:space="0" w:color="auto"/>
            <w:bottom w:val="none" w:sz="0" w:space="0" w:color="auto"/>
            <w:right w:val="none" w:sz="0" w:space="0" w:color="auto"/>
          </w:divBdr>
        </w:div>
        <w:div w:id="118843201">
          <w:marLeft w:val="0"/>
          <w:marRight w:val="0"/>
          <w:marTop w:val="0"/>
          <w:marBottom w:val="0"/>
          <w:divBdr>
            <w:top w:val="none" w:sz="0" w:space="0" w:color="auto"/>
            <w:left w:val="none" w:sz="0" w:space="0" w:color="auto"/>
            <w:bottom w:val="none" w:sz="0" w:space="0" w:color="auto"/>
            <w:right w:val="none" w:sz="0" w:space="0" w:color="auto"/>
          </w:divBdr>
        </w:div>
        <w:div w:id="153104858">
          <w:marLeft w:val="0"/>
          <w:marRight w:val="0"/>
          <w:marTop w:val="0"/>
          <w:marBottom w:val="0"/>
          <w:divBdr>
            <w:top w:val="none" w:sz="0" w:space="0" w:color="auto"/>
            <w:left w:val="none" w:sz="0" w:space="0" w:color="auto"/>
            <w:bottom w:val="none" w:sz="0" w:space="0" w:color="auto"/>
            <w:right w:val="none" w:sz="0" w:space="0" w:color="auto"/>
          </w:divBdr>
        </w:div>
        <w:div w:id="162013379">
          <w:marLeft w:val="0"/>
          <w:marRight w:val="0"/>
          <w:marTop w:val="0"/>
          <w:marBottom w:val="0"/>
          <w:divBdr>
            <w:top w:val="none" w:sz="0" w:space="0" w:color="auto"/>
            <w:left w:val="none" w:sz="0" w:space="0" w:color="auto"/>
            <w:bottom w:val="none" w:sz="0" w:space="0" w:color="auto"/>
            <w:right w:val="none" w:sz="0" w:space="0" w:color="auto"/>
          </w:divBdr>
        </w:div>
        <w:div w:id="190729639">
          <w:marLeft w:val="0"/>
          <w:marRight w:val="0"/>
          <w:marTop w:val="0"/>
          <w:marBottom w:val="0"/>
          <w:divBdr>
            <w:top w:val="none" w:sz="0" w:space="0" w:color="auto"/>
            <w:left w:val="none" w:sz="0" w:space="0" w:color="auto"/>
            <w:bottom w:val="none" w:sz="0" w:space="0" w:color="auto"/>
            <w:right w:val="none" w:sz="0" w:space="0" w:color="auto"/>
          </w:divBdr>
        </w:div>
        <w:div w:id="198595169">
          <w:marLeft w:val="0"/>
          <w:marRight w:val="0"/>
          <w:marTop w:val="0"/>
          <w:marBottom w:val="0"/>
          <w:divBdr>
            <w:top w:val="none" w:sz="0" w:space="0" w:color="auto"/>
            <w:left w:val="none" w:sz="0" w:space="0" w:color="auto"/>
            <w:bottom w:val="none" w:sz="0" w:space="0" w:color="auto"/>
            <w:right w:val="none" w:sz="0" w:space="0" w:color="auto"/>
          </w:divBdr>
        </w:div>
        <w:div w:id="216747611">
          <w:marLeft w:val="0"/>
          <w:marRight w:val="0"/>
          <w:marTop w:val="0"/>
          <w:marBottom w:val="0"/>
          <w:divBdr>
            <w:top w:val="none" w:sz="0" w:space="0" w:color="auto"/>
            <w:left w:val="none" w:sz="0" w:space="0" w:color="auto"/>
            <w:bottom w:val="none" w:sz="0" w:space="0" w:color="auto"/>
            <w:right w:val="none" w:sz="0" w:space="0" w:color="auto"/>
          </w:divBdr>
        </w:div>
        <w:div w:id="244262913">
          <w:marLeft w:val="0"/>
          <w:marRight w:val="0"/>
          <w:marTop w:val="0"/>
          <w:marBottom w:val="0"/>
          <w:divBdr>
            <w:top w:val="none" w:sz="0" w:space="0" w:color="auto"/>
            <w:left w:val="none" w:sz="0" w:space="0" w:color="auto"/>
            <w:bottom w:val="none" w:sz="0" w:space="0" w:color="auto"/>
            <w:right w:val="none" w:sz="0" w:space="0" w:color="auto"/>
          </w:divBdr>
        </w:div>
        <w:div w:id="266278768">
          <w:marLeft w:val="0"/>
          <w:marRight w:val="0"/>
          <w:marTop w:val="0"/>
          <w:marBottom w:val="0"/>
          <w:divBdr>
            <w:top w:val="none" w:sz="0" w:space="0" w:color="auto"/>
            <w:left w:val="none" w:sz="0" w:space="0" w:color="auto"/>
            <w:bottom w:val="none" w:sz="0" w:space="0" w:color="auto"/>
            <w:right w:val="none" w:sz="0" w:space="0" w:color="auto"/>
          </w:divBdr>
        </w:div>
        <w:div w:id="343289818">
          <w:marLeft w:val="0"/>
          <w:marRight w:val="0"/>
          <w:marTop w:val="0"/>
          <w:marBottom w:val="0"/>
          <w:divBdr>
            <w:top w:val="none" w:sz="0" w:space="0" w:color="auto"/>
            <w:left w:val="none" w:sz="0" w:space="0" w:color="auto"/>
            <w:bottom w:val="none" w:sz="0" w:space="0" w:color="auto"/>
            <w:right w:val="none" w:sz="0" w:space="0" w:color="auto"/>
          </w:divBdr>
        </w:div>
        <w:div w:id="379523457">
          <w:marLeft w:val="0"/>
          <w:marRight w:val="0"/>
          <w:marTop w:val="0"/>
          <w:marBottom w:val="0"/>
          <w:divBdr>
            <w:top w:val="none" w:sz="0" w:space="0" w:color="auto"/>
            <w:left w:val="none" w:sz="0" w:space="0" w:color="auto"/>
            <w:bottom w:val="none" w:sz="0" w:space="0" w:color="auto"/>
            <w:right w:val="none" w:sz="0" w:space="0" w:color="auto"/>
          </w:divBdr>
        </w:div>
        <w:div w:id="434130067">
          <w:marLeft w:val="0"/>
          <w:marRight w:val="0"/>
          <w:marTop w:val="0"/>
          <w:marBottom w:val="0"/>
          <w:divBdr>
            <w:top w:val="none" w:sz="0" w:space="0" w:color="auto"/>
            <w:left w:val="none" w:sz="0" w:space="0" w:color="auto"/>
            <w:bottom w:val="none" w:sz="0" w:space="0" w:color="auto"/>
            <w:right w:val="none" w:sz="0" w:space="0" w:color="auto"/>
          </w:divBdr>
        </w:div>
        <w:div w:id="447046290">
          <w:marLeft w:val="0"/>
          <w:marRight w:val="0"/>
          <w:marTop w:val="0"/>
          <w:marBottom w:val="0"/>
          <w:divBdr>
            <w:top w:val="none" w:sz="0" w:space="0" w:color="auto"/>
            <w:left w:val="none" w:sz="0" w:space="0" w:color="auto"/>
            <w:bottom w:val="none" w:sz="0" w:space="0" w:color="auto"/>
            <w:right w:val="none" w:sz="0" w:space="0" w:color="auto"/>
          </w:divBdr>
        </w:div>
        <w:div w:id="464592378">
          <w:marLeft w:val="0"/>
          <w:marRight w:val="0"/>
          <w:marTop w:val="0"/>
          <w:marBottom w:val="0"/>
          <w:divBdr>
            <w:top w:val="none" w:sz="0" w:space="0" w:color="auto"/>
            <w:left w:val="none" w:sz="0" w:space="0" w:color="auto"/>
            <w:bottom w:val="none" w:sz="0" w:space="0" w:color="auto"/>
            <w:right w:val="none" w:sz="0" w:space="0" w:color="auto"/>
          </w:divBdr>
        </w:div>
        <w:div w:id="657809785">
          <w:marLeft w:val="0"/>
          <w:marRight w:val="0"/>
          <w:marTop w:val="0"/>
          <w:marBottom w:val="0"/>
          <w:divBdr>
            <w:top w:val="none" w:sz="0" w:space="0" w:color="auto"/>
            <w:left w:val="none" w:sz="0" w:space="0" w:color="auto"/>
            <w:bottom w:val="none" w:sz="0" w:space="0" w:color="auto"/>
            <w:right w:val="none" w:sz="0" w:space="0" w:color="auto"/>
          </w:divBdr>
        </w:div>
        <w:div w:id="671105263">
          <w:marLeft w:val="0"/>
          <w:marRight w:val="0"/>
          <w:marTop w:val="0"/>
          <w:marBottom w:val="0"/>
          <w:divBdr>
            <w:top w:val="none" w:sz="0" w:space="0" w:color="auto"/>
            <w:left w:val="none" w:sz="0" w:space="0" w:color="auto"/>
            <w:bottom w:val="none" w:sz="0" w:space="0" w:color="auto"/>
            <w:right w:val="none" w:sz="0" w:space="0" w:color="auto"/>
          </w:divBdr>
        </w:div>
        <w:div w:id="779836591">
          <w:marLeft w:val="0"/>
          <w:marRight w:val="0"/>
          <w:marTop w:val="0"/>
          <w:marBottom w:val="0"/>
          <w:divBdr>
            <w:top w:val="none" w:sz="0" w:space="0" w:color="auto"/>
            <w:left w:val="none" w:sz="0" w:space="0" w:color="auto"/>
            <w:bottom w:val="none" w:sz="0" w:space="0" w:color="auto"/>
            <w:right w:val="none" w:sz="0" w:space="0" w:color="auto"/>
          </w:divBdr>
        </w:div>
        <w:div w:id="801465969">
          <w:marLeft w:val="0"/>
          <w:marRight w:val="0"/>
          <w:marTop w:val="0"/>
          <w:marBottom w:val="0"/>
          <w:divBdr>
            <w:top w:val="none" w:sz="0" w:space="0" w:color="auto"/>
            <w:left w:val="none" w:sz="0" w:space="0" w:color="auto"/>
            <w:bottom w:val="none" w:sz="0" w:space="0" w:color="auto"/>
            <w:right w:val="none" w:sz="0" w:space="0" w:color="auto"/>
          </w:divBdr>
        </w:div>
        <w:div w:id="803624104">
          <w:marLeft w:val="0"/>
          <w:marRight w:val="0"/>
          <w:marTop w:val="0"/>
          <w:marBottom w:val="0"/>
          <w:divBdr>
            <w:top w:val="none" w:sz="0" w:space="0" w:color="auto"/>
            <w:left w:val="none" w:sz="0" w:space="0" w:color="auto"/>
            <w:bottom w:val="none" w:sz="0" w:space="0" w:color="auto"/>
            <w:right w:val="none" w:sz="0" w:space="0" w:color="auto"/>
          </w:divBdr>
        </w:div>
        <w:div w:id="806169349">
          <w:marLeft w:val="0"/>
          <w:marRight w:val="0"/>
          <w:marTop w:val="0"/>
          <w:marBottom w:val="0"/>
          <w:divBdr>
            <w:top w:val="none" w:sz="0" w:space="0" w:color="auto"/>
            <w:left w:val="none" w:sz="0" w:space="0" w:color="auto"/>
            <w:bottom w:val="none" w:sz="0" w:space="0" w:color="auto"/>
            <w:right w:val="none" w:sz="0" w:space="0" w:color="auto"/>
          </w:divBdr>
        </w:div>
        <w:div w:id="842479304">
          <w:marLeft w:val="0"/>
          <w:marRight w:val="0"/>
          <w:marTop w:val="0"/>
          <w:marBottom w:val="0"/>
          <w:divBdr>
            <w:top w:val="none" w:sz="0" w:space="0" w:color="auto"/>
            <w:left w:val="none" w:sz="0" w:space="0" w:color="auto"/>
            <w:bottom w:val="none" w:sz="0" w:space="0" w:color="auto"/>
            <w:right w:val="none" w:sz="0" w:space="0" w:color="auto"/>
          </w:divBdr>
        </w:div>
        <w:div w:id="843671758">
          <w:marLeft w:val="0"/>
          <w:marRight w:val="0"/>
          <w:marTop w:val="0"/>
          <w:marBottom w:val="0"/>
          <w:divBdr>
            <w:top w:val="none" w:sz="0" w:space="0" w:color="auto"/>
            <w:left w:val="none" w:sz="0" w:space="0" w:color="auto"/>
            <w:bottom w:val="none" w:sz="0" w:space="0" w:color="auto"/>
            <w:right w:val="none" w:sz="0" w:space="0" w:color="auto"/>
          </w:divBdr>
        </w:div>
        <w:div w:id="887258983">
          <w:marLeft w:val="0"/>
          <w:marRight w:val="0"/>
          <w:marTop w:val="0"/>
          <w:marBottom w:val="0"/>
          <w:divBdr>
            <w:top w:val="none" w:sz="0" w:space="0" w:color="auto"/>
            <w:left w:val="none" w:sz="0" w:space="0" w:color="auto"/>
            <w:bottom w:val="none" w:sz="0" w:space="0" w:color="auto"/>
            <w:right w:val="none" w:sz="0" w:space="0" w:color="auto"/>
          </w:divBdr>
        </w:div>
        <w:div w:id="896010198">
          <w:marLeft w:val="0"/>
          <w:marRight w:val="0"/>
          <w:marTop w:val="0"/>
          <w:marBottom w:val="0"/>
          <w:divBdr>
            <w:top w:val="none" w:sz="0" w:space="0" w:color="auto"/>
            <w:left w:val="none" w:sz="0" w:space="0" w:color="auto"/>
            <w:bottom w:val="none" w:sz="0" w:space="0" w:color="auto"/>
            <w:right w:val="none" w:sz="0" w:space="0" w:color="auto"/>
          </w:divBdr>
        </w:div>
        <w:div w:id="915014830">
          <w:marLeft w:val="0"/>
          <w:marRight w:val="0"/>
          <w:marTop w:val="0"/>
          <w:marBottom w:val="0"/>
          <w:divBdr>
            <w:top w:val="none" w:sz="0" w:space="0" w:color="auto"/>
            <w:left w:val="none" w:sz="0" w:space="0" w:color="auto"/>
            <w:bottom w:val="none" w:sz="0" w:space="0" w:color="auto"/>
            <w:right w:val="none" w:sz="0" w:space="0" w:color="auto"/>
          </w:divBdr>
        </w:div>
        <w:div w:id="955064304">
          <w:marLeft w:val="0"/>
          <w:marRight w:val="0"/>
          <w:marTop w:val="0"/>
          <w:marBottom w:val="0"/>
          <w:divBdr>
            <w:top w:val="none" w:sz="0" w:space="0" w:color="auto"/>
            <w:left w:val="none" w:sz="0" w:space="0" w:color="auto"/>
            <w:bottom w:val="none" w:sz="0" w:space="0" w:color="auto"/>
            <w:right w:val="none" w:sz="0" w:space="0" w:color="auto"/>
          </w:divBdr>
        </w:div>
        <w:div w:id="961227994">
          <w:marLeft w:val="0"/>
          <w:marRight w:val="0"/>
          <w:marTop w:val="0"/>
          <w:marBottom w:val="0"/>
          <w:divBdr>
            <w:top w:val="none" w:sz="0" w:space="0" w:color="auto"/>
            <w:left w:val="none" w:sz="0" w:space="0" w:color="auto"/>
            <w:bottom w:val="none" w:sz="0" w:space="0" w:color="auto"/>
            <w:right w:val="none" w:sz="0" w:space="0" w:color="auto"/>
          </w:divBdr>
        </w:div>
        <w:div w:id="972246268">
          <w:marLeft w:val="0"/>
          <w:marRight w:val="0"/>
          <w:marTop w:val="0"/>
          <w:marBottom w:val="0"/>
          <w:divBdr>
            <w:top w:val="none" w:sz="0" w:space="0" w:color="auto"/>
            <w:left w:val="none" w:sz="0" w:space="0" w:color="auto"/>
            <w:bottom w:val="none" w:sz="0" w:space="0" w:color="auto"/>
            <w:right w:val="none" w:sz="0" w:space="0" w:color="auto"/>
          </w:divBdr>
        </w:div>
        <w:div w:id="1030911793">
          <w:marLeft w:val="0"/>
          <w:marRight w:val="0"/>
          <w:marTop w:val="0"/>
          <w:marBottom w:val="0"/>
          <w:divBdr>
            <w:top w:val="none" w:sz="0" w:space="0" w:color="auto"/>
            <w:left w:val="none" w:sz="0" w:space="0" w:color="auto"/>
            <w:bottom w:val="none" w:sz="0" w:space="0" w:color="auto"/>
            <w:right w:val="none" w:sz="0" w:space="0" w:color="auto"/>
          </w:divBdr>
        </w:div>
        <w:div w:id="1037048352">
          <w:marLeft w:val="0"/>
          <w:marRight w:val="0"/>
          <w:marTop w:val="0"/>
          <w:marBottom w:val="0"/>
          <w:divBdr>
            <w:top w:val="none" w:sz="0" w:space="0" w:color="auto"/>
            <w:left w:val="none" w:sz="0" w:space="0" w:color="auto"/>
            <w:bottom w:val="none" w:sz="0" w:space="0" w:color="auto"/>
            <w:right w:val="none" w:sz="0" w:space="0" w:color="auto"/>
          </w:divBdr>
        </w:div>
        <w:div w:id="1109423631">
          <w:marLeft w:val="0"/>
          <w:marRight w:val="0"/>
          <w:marTop w:val="0"/>
          <w:marBottom w:val="0"/>
          <w:divBdr>
            <w:top w:val="none" w:sz="0" w:space="0" w:color="auto"/>
            <w:left w:val="none" w:sz="0" w:space="0" w:color="auto"/>
            <w:bottom w:val="none" w:sz="0" w:space="0" w:color="auto"/>
            <w:right w:val="none" w:sz="0" w:space="0" w:color="auto"/>
          </w:divBdr>
        </w:div>
        <w:div w:id="1135560430">
          <w:marLeft w:val="0"/>
          <w:marRight w:val="0"/>
          <w:marTop w:val="0"/>
          <w:marBottom w:val="0"/>
          <w:divBdr>
            <w:top w:val="none" w:sz="0" w:space="0" w:color="auto"/>
            <w:left w:val="none" w:sz="0" w:space="0" w:color="auto"/>
            <w:bottom w:val="none" w:sz="0" w:space="0" w:color="auto"/>
            <w:right w:val="none" w:sz="0" w:space="0" w:color="auto"/>
          </w:divBdr>
        </w:div>
        <w:div w:id="1148940590">
          <w:marLeft w:val="0"/>
          <w:marRight w:val="0"/>
          <w:marTop w:val="0"/>
          <w:marBottom w:val="0"/>
          <w:divBdr>
            <w:top w:val="none" w:sz="0" w:space="0" w:color="auto"/>
            <w:left w:val="none" w:sz="0" w:space="0" w:color="auto"/>
            <w:bottom w:val="none" w:sz="0" w:space="0" w:color="auto"/>
            <w:right w:val="none" w:sz="0" w:space="0" w:color="auto"/>
          </w:divBdr>
        </w:div>
        <w:div w:id="1208689699">
          <w:marLeft w:val="0"/>
          <w:marRight w:val="0"/>
          <w:marTop w:val="0"/>
          <w:marBottom w:val="0"/>
          <w:divBdr>
            <w:top w:val="none" w:sz="0" w:space="0" w:color="auto"/>
            <w:left w:val="none" w:sz="0" w:space="0" w:color="auto"/>
            <w:bottom w:val="none" w:sz="0" w:space="0" w:color="auto"/>
            <w:right w:val="none" w:sz="0" w:space="0" w:color="auto"/>
          </w:divBdr>
        </w:div>
        <w:div w:id="1263031651">
          <w:marLeft w:val="0"/>
          <w:marRight w:val="0"/>
          <w:marTop w:val="0"/>
          <w:marBottom w:val="0"/>
          <w:divBdr>
            <w:top w:val="none" w:sz="0" w:space="0" w:color="auto"/>
            <w:left w:val="none" w:sz="0" w:space="0" w:color="auto"/>
            <w:bottom w:val="none" w:sz="0" w:space="0" w:color="auto"/>
            <w:right w:val="none" w:sz="0" w:space="0" w:color="auto"/>
          </w:divBdr>
        </w:div>
        <w:div w:id="1306007722">
          <w:marLeft w:val="0"/>
          <w:marRight w:val="0"/>
          <w:marTop w:val="0"/>
          <w:marBottom w:val="0"/>
          <w:divBdr>
            <w:top w:val="none" w:sz="0" w:space="0" w:color="auto"/>
            <w:left w:val="none" w:sz="0" w:space="0" w:color="auto"/>
            <w:bottom w:val="none" w:sz="0" w:space="0" w:color="auto"/>
            <w:right w:val="none" w:sz="0" w:space="0" w:color="auto"/>
          </w:divBdr>
        </w:div>
        <w:div w:id="1366708576">
          <w:marLeft w:val="0"/>
          <w:marRight w:val="0"/>
          <w:marTop w:val="0"/>
          <w:marBottom w:val="0"/>
          <w:divBdr>
            <w:top w:val="none" w:sz="0" w:space="0" w:color="auto"/>
            <w:left w:val="none" w:sz="0" w:space="0" w:color="auto"/>
            <w:bottom w:val="none" w:sz="0" w:space="0" w:color="auto"/>
            <w:right w:val="none" w:sz="0" w:space="0" w:color="auto"/>
          </w:divBdr>
        </w:div>
        <w:div w:id="1382368195">
          <w:marLeft w:val="0"/>
          <w:marRight w:val="0"/>
          <w:marTop w:val="0"/>
          <w:marBottom w:val="0"/>
          <w:divBdr>
            <w:top w:val="none" w:sz="0" w:space="0" w:color="auto"/>
            <w:left w:val="none" w:sz="0" w:space="0" w:color="auto"/>
            <w:bottom w:val="none" w:sz="0" w:space="0" w:color="auto"/>
            <w:right w:val="none" w:sz="0" w:space="0" w:color="auto"/>
          </w:divBdr>
        </w:div>
        <w:div w:id="1415323426">
          <w:marLeft w:val="0"/>
          <w:marRight w:val="0"/>
          <w:marTop w:val="0"/>
          <w:marBottom w:val="0"/>
          <w:divBdr>
            <w:top w:val="none" w:sz="0" w:space="0" w:color="auto"/>
            <w:left w:val="none" w:sz="0" w:space="0" w:color="auto"/>
            <w:bottom w:val="none" w:sz="0" w:space="0" w:color="auto"/>
            <w:right w:val="none" w:sz="0" w:space="0" w:color="auto"/>
          </w:divBdr>
        </w:div>
        <w:div w:id="1457062472">
          <w:marLeft w:val="0"/>
          <w:marRight w:val="0"/>
          <w:marTop w:val="0"/>
          <w:marBottom w:val="0"/>
          <w:divBdr>
            <w:top w:val="none" w:sz="0" w:space="0" w:color="auto"/>
            <w:left w:val="none" w:sz="0" w:space="0" w:color="auto"/>
            <w:bottom w:val="none" w:sz="0" w:space="0" w:color="auto"/>
            <w:right w:val="none" w:sz="0" w:space="0" w:color="auto"/>
          </w:divBdr>
        </w:div>
        <w:div w:id="1465809491">
          <w:marLeft w:val="0"/>
          <w:marRight w:val="0"/>
          <w:marTop w:val="0"/>
          <w:marBottom w:val="0"/>
          <w:divBdr>
            <w:top w:val="none" w:sz="0" w:space="0" w:color="auto"/>
            <w:left w:val="none" w:sz="0" w:space="0" w:color="auto"/>
            <w:bottom w:val="none" w:sz="0" w:space="0" w:color="auto"/>
            <w:right w:val="none" w:sz="0" w:space="0" w:color="auto"/>
          </w:divBdr>
        </w:div>
        <w:div w:id="1469128817">
          <w:marLeft w:val="0"/>
          <w:marRight w:val="0"/>
          <w:marTop w:val="0"/>
          <w:marBottom w:val="0"/>
          <w:divBdr>
            <w:top w:val="none" w:sz="0" w:space="0" w:color="auto"/>
            <w:left w:val="none" w:sz="0" w:space="0" w:color="auto"/>
            <w:bottom w:val="none" w:sz="0" w:space="0" w:color="auto"/>
            <w:right w:val="none" w:sz="0" w:space="0" w:color="auto"/>
          </w:divBdr>
        </w:div>
        <w:div w:id="1478297163">
          <w:marLeft w:val="0"/>
          <w:marRight w:val="0"/>
          <w:marTop w:val="0"/>
          <w:marBottom w:val="0"/>
          <w:divBdr>
            <w:top w:val="none" w:sz="0" w:space="0" w:color="auto"/>
            <w:left w:val="none" w:sz="0" w:space="0" w:color="auto"/>
            <w:bottom w:val="none" w:sz="0" w:space="0" w:color="auto"/>
            <w:right w:val="none" w:sz="0" w:space="0" w:color="auto"/>
          </w:divBdr>
        </w:div>
        <w:div w:id="1539465250">
          <w:marLeft w:val="0"/>
          <w:marRight w:val="0"/>
          <w:marTop w:val="0"/>
          <w:marBottom w:val="0"/>
          <w:divBdr>
            <w:top w:val="none" w:sz="0" w:space="0" w:color="auto"/>
            <w:left w:val="none" w:sz="0" w:space="0" w:color="auto"/>
            <w:bottom w:val="none" w:sz="0" w:space="0" w:color="auto"/>
            <w:right w:val="none" w:sz="0" w:space="0" w:color="auto"/>
          </w:divBdr>
        </w:div>
        <w:div w:id="1601063454">
          <w:marLeft w:val="0"/>
          <w:marRight w:val="0"/>
          <w:marTop w:val="0"/>
          <w:marBottom w:val="0"/>
          <w:divBdr>
            <w:top w:val="none" w:sz="0" w:space="0" w:color="auto"/>
            <w:left w:val="none" w:sz="0" w:space="0" w:color="auto"/>
            <w:bottom w:val="none" w:sz="0" w:space="0" w:color="auto"/>
            <w:right w:val="none" w:sz="0" w:space="0" w:color="auto"/>
          </w:divBdr>
        </w:div>
        <w:div w:id="1637221347">
          <w:marLeft w:val="0"/>
          <w:marRight w:val="0"/>
          <w:marTop w:val="0"/>
          <w:marBottom w:val="0"/>
          <w:divBdr>
            <w:top w:val="none" w:sz="0" w:space="0" w:color="auto"/>
            <w:left w:val="none" w:sz="0" w:space="0" w:color="auto"/>
            <w:bottom w:val="none" w:sz="0" w:space="0" w:color="auto"/>
            <w:right w:val="none" w:sz="0" w:space="0" w:color="auto"/>
          </w:divBdr>
        </w:div>
        <w:div w:id="1686205313">
          <w:marLeft w:val="0"/>
          <w:marRight w:val="0"/>
          <w:marTop w:val="0"/>
          <w:marBottom w:val="0"/>
          <w:divBdr>
            <w:top w:val="none" w:sz="0" w:space="0" w:color="auto"/>
            <w:left w:val="none" w:sz="0" w:space="0" w:color="auto"/>
            <w:bottom w:val="none" w:sz="0" w:space="0" w:color="auto"/>
            <w:right w:val="none" w:sz="0" w:space="0" w:color="auto"/>
          </w:divBdr>
        </w:div>
        <w:div w:id="1687709057">
          <w:marLeft w:val="0"/>
          <w:marRight w:val="0"/>
          <w:marTop w:val="0"/>
          <w:marBottom w:val="0"/>
          <w:divBdr>
            <w:top w:val="none" w:sz="0" w:space="0" w:color="auto"/>
            <w:left w:val="none" w:sz="0" w:space="0" w:color="auto"/>
            <w:bottom w:val="none" w:sz="0" w:space="0" w:color="auto"/>
            <w:right w:val="none" w:sz="0" w:space="0" w:color="auto"/>
          </w:divBdr>
        </w:div>
        <w:div w:id="1798138711">
          <w:marLeft w:val="0"/>
          <w:marRight w:val="0"/>
          <w:marTop w:val="0"/>
          <w:marBottom w:val="0"/>
          <w:divBdr>
            <w:top w:val="none" w:sz="0" w:space="0" w:color="auto"/>
            <w:left w:val="none" w:sz="0" w:space="0" w:color="auto"/>
            <w:bottom w:val="none" w:sz="0" w:space="0" w:color="auto"/>
            <w:right w:val="none" w:sz="0" w:space="0" w:color="auto"/>
          </w:divBdr>
        </w:div>
        <w:div w:id="1818692217">
          <w:marLeft w:val="0"/>
          <w:marRight w:val="0"/>
          <w:marTop w:val="0"/>
          <w:marBottom w:val="0"/>
          <w:divBdr>
            <w:top w:val="none" w:sz="0" w:space="0" w:color="auto"/>
            <w:left w:val="none" w:sz="0" w:space="0" w:color="auto"/>
            <w:bottom w:val="none" w:sz="0" w:space="0" w:color="auto"/>
            <w:right w:val="none" w:sz="0" w:space="0" w:color="auto"/>
          </w:divBdr>
        </w:div>
        <w:div w:id="1850021164">
          <w:marLeft w:val="0"/>
          <w:marRight w:val="0"/>
          <w:marTop w:val="0"/>
          <w:marBottom w:val="0"/>
          <w:divBdr>
            <w:top w:val="none" w:sz="0" w:space="0" w:color="auto"/>
            <w:left w:val="none" w:sz="0" w:space="0" w:color="auto"/>
            <w:bottom w:val="none" w:sz="0" w:space="0" w:color="auto"/>
            <w:right w:val="none" w:sz="0" w:space="0" w:color="auto"/>
          </w:divBdr>
        </w:div>
        <w:div w:id="1911885583">
          <w:marLeft w:val="0"/>
          <w:marRight w:val="0"/>
          <w:marTop w:val="0"/>
          <w:marBottom w:val="0"/>
          <w:divBdr>
            <w:top w:val="none" w:sz="0" w:space="0" w:color="auto"/>
            <w:left w:val="none" w:sz="0" w:space="0" w:color="auto"/>
            <w:bottom w:val="none" w:sz="0" w:space="0" w:color="auto"/>
            <w:right w:val="none" w:sz="0" w:space="0" w:color="auto"/>
          </w:divBdr>
        </w:div>
        <w:div w:id="1928538932">
          <w:marLeft w:val="0"/>
          <w:marRight w:val="0"/>
          <w:marTop w:val="0"/>
          <w:marBottom w:val="0"/>
          <w:divBdr>
            <w:top w:val="none" w:sz="0" w:space="0" w:color="auto"/>
            <w:left w:val="none" w:sz="0" w:space="0" w:color="auto"/>
            <w:bottom w:val="none" w:sz="0" w:space="0" w:color="auto"/>
            <w:right w:val="none" w:sz="0" w:space="0" w:color="auto"/>
          </w:divBdr>
        </w:div>
        <w:div w:id="1935354648">
          <w:marLeft w:val="0"/>
          <w:marRight w:val="0"/>
          <w:marTop w:val="0"/>
          <w:marBottom w:val="0"/>
          <w:divBdr>
            <w:top w:val="none" w:sz="0" w:space="0" w:color="auto"/>
            <w:left w:val="none" w:sz="0" w:space="0" w:color="auto"/>
            <w:bottom w:val="none" w:sz="0" w:space="0" w:color="auto"/>
            <w:right w:val="none" w:sz="0" w:space="0" w:color="auto"/>
          </w:divBdr>
        </w:div>
        <w:div w:id="1964069730">
          <w:marLeft w:val="0"/>
          <w:marRight w:val="0"/>
          <w:marTop w:val="0"/>
          <w:marBottom w:val="0"/>
          <w:divBdr>
            <w:top w:val="none" w:sz="0" w:space="0" w:color="auto"/>
            <w:left w:val="none" w:sz="0" w:space="0" w:color="auto"/>
            <w:bottom w:val="none" w:sz="0" w:space="0" w:color="auto"/>
            <w:right w:val="none" w:sz="0" w:space="0" w:color="auto"/>
          </w:divBdr>
        </w:div>
        <w:div w:id="1994486238">
          <w:marLeft w:val="0"/>
          <w:marRight w:val="0"/>
          <w:marTop w:val="0"/>
          <w:marBottom w:val="0"/>
          <w:divBdr>
            <w:top w:val="none" w:sz="0" w:space="0" w:color="auto"/>
            <w:left w:val="none" w:sz="0" w:space="0" w:color="auto"/>
            <w:bottom w:val="none" w:sz="0" w:space="0" w:color="auto"/>
            <w:right w:val="none" w:sz="0" w:space="0" w:color="auto"/>
          </w:divBdr>
        </w:div>
        <w:div w:id="2014255732">
          <w:marLeft w:val="0"/>
          <w:marRight w:val="0"/>
          <w:marTop w:val="0"/>
          <w:marBottom w:val="0"/>
          <w:divBdr>
            <w:top w:val="none" w:sz="0" w:space="0" w:color="auto"/>
            <w:left w:val="none" w:sz="0" w:space="0" w:color="auto"/>
            <w:bottom w:val="none" w:sz="0" w:space="0" w:color="auto"/>
            <w:right w:val="none" w:sz="0" w:space="0" w:color="auto"/>
          </w:divBdr>
        </w:div>
        <w:div w:id="2069037983">
          <w:marLeft w:val="0"/>
          <w:marRight w:val="0"/>
          <w:marTop w:val="0"/>
          <w:marBottom w:val="0"/>
          <w:divBdr>
            <w:top w:val="none" w:sz="0" w:space="0" w:color="auto"/>
            <w:left w:val="none" w:sz="0" w:space="0" w:color="auto"/>
            <w:bottom w:val="none" w:sz="0" w:space="0" w:color="auto"/>
            <w:right w:val="none" w:sz="0" w:space="0" w:color="auto"/>
          </w:divBdr>
        </w:div>
        <w:div w:id="2076858082">
          <w:marLeft w:val="0"/>
          <w:marRight w:val="0"/>
          <w:marTop w:val="0"/>
          <w:marBottom w:val="0"/>
          <w:divBdr>
            <w:top w:val="none" w:sz="0" w:space="0" w:color="auto"/>
            <w:left w:val="none" w:sz="0" w:space="0" w:color="auto"/>
            <w:bottom w:val="none" w:sz="0" w:space="0" w:color="auto"/>
            <w:right w:val="none" w:sz="0" w:space="0" w:color="auto"/>
          </w:divBdr>
        </w:div>
      </w:divsChild>
    </w:div>
    <w:div w:id="1127118404">
      <w:bodyDiv w:val="1"/>
      <w:marLeft w:val="0"/>
      <w:marRight w:val="0"/>
      <w:marTop w:val="0"/>
      <w:marBottom w:val="0"/>
      <w:divBdr>
        <w:top w:val="none" w:sz="0" w:space="0" w:color="auto"/>
        <w:left w:val="none" w:sz="0" w:space="0" w:color="auto"/>
        <w:bottom w:val="none" w:sz="0" w:space="0" w:color="auto"/>
        <w:right w:val="none" w:sz="0" w:space="0" w:color="auto"/>
      </w:divBdr>
    </w:div>
    <w:div w:id="1127235315">
      <w:bodyDiv w:val="1"/>
      <w:marLeft w:val="0"/>
      <w:marRight w:val="0"/>
      <w:marTop w:val="0"/>
      <w:marBottom w:val="0"/>
      <w:divBdr>
        <w:top w:val="none" w:sz="0" w:space="0" w:color="auto"/>
        <w:left w:val="none" w:sz="0" w:space="0" w:color="auto"/>
        <w:bottom w:val="none" w:sz="0" w:space="0" w:color="auto"/>
        <w:right w:val="none" w:sz="0" w:space="0" w:color="auto"/>
      </w:divBdr>
    </w:div>
    <w:div w:id="1127358216">
      <w:bodyDiv w:val="1"/>
      <w:marLeft w:val="0"/>
      <w:marRight w:val="0"/>
      <w:marTop w:val="0"/>
      <w:marBottom w:val="0"/>
      <w:divBdr>
        <w:top w:val="none" w:sz="0" w:space="0" w:color="auto"/>
        <w:left w:val="none" w:sz="0" w:space="0" w:color="auto"/>
        <w:bottom w:val="none" w:sz="0" w:space="0" w:color="auto"/>
        <w:right w:val="none" w:sz="0" w:space="0" w:color="auto"/>
      </w:divBdr>
    </w:div>
    <w:div w:id="1129013133">
      <w:bodyDiv w:val="1"/>
      <w:marLeft w:val="0"/>
      <w:marRight w:val="0"/>
      <w:marTop w:val="0"/>
      <w:marBottom w:val="0"/>
      <w:divBdr>
        <w:top w:val="none" w:sz="0" w:space="0" w:color="auto"/>
        <w:left w:val="none" w:sz="0" w:space="0" w:color="auto"/>
        <w:bottom w:val="none" w:sz="0" w:space="0" w:color="auto"/>
        <w:right w:val="none" w:sz="0" w:space="0" w:color="auto"/>
      </w:divBdr>
    </w:div>
    <w:div w:id="1130127288">
      <w:bodyDiv w:val="1"/>
      <w:marLeft w:val="0"/>
      <w:marRight w:val="0"/>
      <w:marTop w:val="0"/>
      <w:marBottom w:val="0"/>
      <w:divBdr>
        <w:top w:val="none" w:sz="0" w:space="0" w:color="auto"/>
        <w:left w:val="none" w:sz="0" w:space="0" w:color="auto"/>
        <w:bottom w:val="none" w:sz="0" w:space="0" w:color="auto"/>
        <w:right w:val="none" w:sz="0" w:space="0" w:color="auto"/>
      </w:divBdr>
    </w:div>
    <w:div w:id="1130397171">
      <w:bodyDiv w:val="1"/>
      <w:marLeft w:val="0"/>
      <w:marRight w:val="0"/>
      <w:marTop w:val="0"/>
      <w:marBottom w:val="0"/>
      <w:divBdr>
        <w:top w:val="none" w:sz="0" w:space="0" w:color="auto"/>
        <w:left w:val="none" w:sz="0" w:space="0" w:color="auto"/>
        <w:bottom w:val="none" w:sz="0" w:space="0" w:color="auto"/>
        <w:right w:val="none" w:sz="0" w:space="0" w:color="auto"/>
      </w:divBdr>
    </w:div>
    <w:div w:id="1131558907">
      <w:bodyDiv w:val="1"/>
      <w:marLeft w:val="0"/>
      <w:marRight w:val="0"/>
      <w:marTop w:val="0"/>
      <w:marBottom w:val="0"/>
      <w:divBdr>
        <w:top w:val="none" w:sz="0" w:space="0" w:color="auto"/>
        <w:left w:val="none" w:sz="0" w:space="0" w:color="auto"/>
        <w:bottom w:val="none" w:sz="0" w:space="0" w:color="auto"/>
        <w:right w:val="none" w:sz="0" w:space="0" w:color="auto"/>
      </w:divBdr>
    </w:div>
    <w:div w:id="1133409297">
      <w:bodyDiv w:val="1"/>
      <w:marLeft w:val="0"/>
      <w:marRight w:val="0"/>
      <w:marTop w:val="0"/>
      <w:marBottom w:val="0"/>
      <w:divBdr>
        <w:top w:val="none" w:sz="0" w:space="0" w:color="auto"/>
        <w:left w:val="none" w:sz="0" w:space="0" w:color="auto"/>
        <w:bottom w:val="none" w:sz="0" w:space="0" w:color="auto"/>
        <w:right w:val="none" w:sz="0" w:space="0" w:color="auto"/>
      </w:divBdr>
    </w:div>
    <w:div w:id="1136410077">
      <w:bodyDiv w:val="1"/>
      <w:marLeft w:val="0"/>
      <w:marRight w:val="0"/>
      <w:marTop w:val="0"/>
      <w:marBottom w:val="0"/>
      <w:divBdr>
        <w:top w:val="none" w:sz="0" w:space="0" w:color="auto"/>
        <w:left w:val="none" w:sz="0" w:space="0" w:color="auto"/>
        <w:bottom w:val="none" w:sz="0" w:space="0" w:color="auto"/>
        <w:right w:val="none" w:sz="0" w:space="0" w:color="auto"/>
      </w:divBdr>
    </w:div>
    <w:div w:id="1136990121">
      <w:bodyDiv w:val="1"/>
      <w:marLeft w:val="0"/>
      <w:marRight w:val="0"/>
      <w:marTop w:val="0"/>
      <w:marBottom w:val="0"/>
      <w:divBdr>
        <w:top w:val="none" w:sz="0" w:space="0" w:color="auto"/>
        <w:left w:val="none" w:sz="0" w:space="0" w:color="auto"/>
        <w:bottom w:val="none" w:sz="0" w:space="0" w:color="auto"/>
        <w:right w:val="none" w:sz="0" w:space="0" w:color="auto"/>
      </w:divBdr>
    </w:div>
    <w:div w:id="1137644863">
      <w:bodyDiv w:val="1"/>
      <w:marLeft w:val="0"/>
      <w:marRight w:val="0"/>
      <w:marTop w:val="0"/>
      <w:marBottom w:val="0"/>
      <w:divBdr>
        <w:top w:val="none" w:sz="0" w:space="0" w:color="auto"/>
        <w:left w:val="none" w:sz="0" w:space="0" w:color="auto"/>
        <w:bottom w:val="none" w:sz="0" w:space="0" w:color="auto"/>
        <w:right w:val="none" w:sz="0" w:space="0" w:color="auto"/>
      </w:divBdr>
    </w:div>
    <w:div w:id="1139106051">
      <w:bodyDiv w:val="1"/>
      <w:marLeft w:val="0"/>
      <w:marRight w:val="0"/>
      <w:marTop w:val="0"/>
      <w:marBottom w:val="0"/>
      <w:divBdr>
        <w:top w:val="none" w:sz="0" w:space="0" w:color="auto"/>
        <w:left w:val="none" w:sz="0" w:space="0" w:color="auto"/>
        <w:bottom w:val="none" w:sz="0" w:space="0" w:color="auto"/>
        <w:right w:val="none" w:sz="0" w:space="0" w:color="auto"/>
      </w:divBdr>
    </w:div>
    <w:div w:id="1139107173">
      <w:bodyDiv w:val="1"/>
      <w:marLeft w:val="0"/>
      <w:marRight w:val="0"/>
      <w:marTop w:val="0"/>
      <w:marBottom w:val="0"/>
      <w:divBdr>
        <w:top w:val="none" w:sz="0" w:space="0" w:color="auto"/>
        <w:left w:val="none" w:sz="0" w:space="0" w:color="auto"/>
        <w:bottom w:val="none" w:sz="0" w:space="0" w:color="auto"/>
        <w:right w:val="none" w:sz="0" w:space="0" w:color="auto"/>
      </w:divBdr>
    </w:div>
    <w:div w:id="1139687292">
      <w:bodyDiv w:val="1"/>
      <w:marLeft w:val="0"/>
      <w:marRight w:val="0"/>
      <w:marTop w:val="0"/>
      <w:marBottom w:val="0"/>
      <w:divBdr>
        <w:top w:val="none" w:sz="0" w:space="0" w:color="auto"/>
        <w:left w:val="none" w:sz="0" w:space="0" w:color="auto"/>
        <w:bottom w:val="none" w:sz="0" w:space="0" w:color="auto"/>
        <w:right w:val="none" w:sz="0" w:space="0" w:color="auto"/>
      </w:divBdr>
    </w:div>
    <w:div w:id="1140539675">
      <w:bodyDiv w:val="1"/>
      <w:marLeft w:val="0"/>
      <w:marRight w:val="0"/>
      <w:marTop w:val="0"/>
      <w:marBottom w:val="0"/>
      <w:divBdr>
        <w:top w:val="none" w:sz="0" w:space="0" w:color="auto"/>
        <w:left w:val="none" w:sz="0" w:space="0" w:color="auto"/>
        <w:bottom w:val="none" w:sz="0" w:space="0" w:color="auto"/>
        <w:right w:val="none" w:sz="0" w:space="0" w:color="auto"/>
      </w:divBdr>
    </w:div>
    <w:div w:id="1141190230">
      <w:bodyDiv w:val="1"/>
      <w:marLeft w:val="0"/>
      <w:marRight w:val="0"/>
      <w:marTop w:val="0"/>
      <w:marBottom w:val="0"/>
      <w:divBdr>
        <w:top w:val="none" w:sz="0" w:space="0" w:color="auto"/>
        <w:left w:val="none" w:sz="0" w:space="0" w:color="auto"/>
        <w:bottom w:val="none" w:sz="0" w:space="0" w:color="auto"/>
        <w:right w:val="none" w:sz="0" w:space="0" w:color="auto"/>
      </w:divBdr>
    </w:div>
    <w:div w:id="1141729140">
      <w:bodyDiv w:val="1"/>
      <w:marLeft w:val="0"/>
      <w:marRight w:val="0"/>
      <w:marTop w:val="0"/>
      <w:marBottom w:val="0"/>
      <w:divBdr>
        <w:top w:val="none" w:sz="0" w:space="0" w:color="auto"/>
        <w:left w:val="none" w:sz="0" w:space="0" w:color="auto"/>
        <w:bottom w:val="none" w:sz="0" w:space="0" w:color="auto"/>
        <w:right w:val="none" w:sz="0" w:space="0" w:color="auto"/>
      </w:divBdr>
    </w:div>
    <w:div w:id="1142232782">
      <w:bodyDiv w:val="1"/>
      <w:marLeft w:val="0"/>
      <w:marRight w:val="0"/>
      <w:marTop w:val="0"/>
      <w:marBottom w:val="0"/>
      <w:divBdr>
        <w:top w:val="none" w:sz="0" w:space="0" w:color="auto"/>
        <w:left w:val="none" w:sz="0" w:space="0" w:color="auto"/>
        <w:bottom w:val="none" w:sz="0" w:space="0" w:color="auto"/>
        <w:right w:val="none" w:sz="0" w:space="0" w:color="auto"/>
      </w:divBdr>
    </w:div>
    <w:div w:id="1142961762">
      <w:bodyDiv w:val="1"/>
      <w:marLeft w:val="0"/>
      <w:marRight w:val="0"/>
      <w:marTop w:val="0"/>
      <w:marBottom w:val="0"/>
      <w:divBdr>
        <w:top w:val="none" w:sz="0" w:space="0" w:color="auto"/>
        <w:left w:val="none" w:sz="0" w:space="0" w:color="auto"/>
        <w:bottom w:val="none" w:sz="0" w:space="0" w:color="auto"/>
        <w:right w:val="none" w:sz="0" w:space="0" w:color="auto"/>
      </w:divBdr>
    </w:div>
    <w:div w:id="1143348971">
      <w:bodyDiv w:val="1"/>
      <w:marLeft w:val="0"/>
      <w:marRight w:val="0"/>
      <w:marTop w:val="0"/>
      <w:marBottom w:val="0"/>
      <w:divBdr>
        <w:top w:val="none" w:sz="0" w:space="0" w:color="auto"/>
        <w:left w:val="none" w:sz="0" w:space="0" w:color="auto"/>
        <w:bottom w:val="none" w:sz="0" w:space="0" w:color="auto"/>
        <w:right w:val="none" w:sz="0" w:space="0" w:color="auto"/>
      </w:divBdr>
    </w:div>
    <w:div w:id="1145128617">
      <w:bodyDiv w:val="1"/>
      <w:marLeft w:val="0"/>
      <w:marRight w:val="0"/>
      <w:marTop w:val="0"/>
      <w:marBottom w:val="0"/>
      <w:divBdr>
        <w:top w:val="none" w:sz="0" w:space="0" w:color="auto"/>
        <w:left w:val="none" w:sz="0" w:space="0" w:color="auto"/>
        <w:bottom w:val="none" w:sz="0" w:space="0" w:color="auto"/>
        <w:right w:val="none" w:sz="0" w:space="0" w:color="auto"/>
      </w:divBdr>
    </w:div>
    <w:div w:id="1145467011">
      <w:bodyDiv w:val="1"/>
      <w:marLeft w:val="0"/>
      <w:marRight w:val="0"/>
      <w:marTop w:val="0"/>
      <w:marBottom w:val="0"/>
      <w:divBdr>
        <w:top w:val="none" w:sz="0" w:space="0" w:color="auto"/>
        <w:left w:val="none" w:sz="0" w:space="0" w:color="auto"/>
        <w:bottom w:val="none" w:sz="0" w:space="0" w:color="auto"/>
        <w:right w:val="none" w:sz="0" w:space="0" w:color="auto"/>
      </w:divBdr>
    </w:div>
    <w:div w:id="1145663099">
      <w:bodyDiv w:val="1"/>
      <w:marLeft w:val="0"/>
      <w:marRight w:val="0"/>
      <w:marTop w:val="0"/>
      <w:marBottom w:val="0"/>
      <w:divBdr>
        <w:top w:val="none" w:sz="0" w:space="0" w:color="auto"/>
        <w:left w:val="none" w:sz="0" w:space="0" w:color="auto"/>
        <w:bottom w:val="none" w:sz="0" w:space="0" w:color="auto"/>
        <w:right w:val="none" w:sz="0" w:space="0" w:color="auto"/>
      </w:divBdr>
    </w:div>
    <w:div w:id="1146430395">
      <w:bodyDiv w:val="1"/>
      <w:marLeft w:val="0"/>
      <w:marRight w:val="0"/>
      <w:marTop w:val="0"/>
      <w:marBottom w:val="0"/>
      <w:divBdr>
        <w:top w:val="none" w:sz="0" w:space="0" w:color="auto"/>
        <w:left w:val="none" w:sz="0" w:space="0" w:color="auto"/>
        <w:bottom w:val="none" w:sz="0" w:space="0" w:color="auto"/>
        <w:right w:val="none" w:sz="0" w:space="0" w:color="auto"/>
      </w:divBdr>
    </w:div>
    <w:div w:id="1147163917">
      <w:bodyDiv w:val="1"/>
      <w:marLeft w:val="0"/>
      <w:marRight w:val="0"/>
      <w:marTop w:val="0"/>
      <w:marBottom w:val="0"/>
      <w:divBdr>
        <w:top w:val="none" w:sz="0" w:space="0" w:color="auto"/>
        <w:left w:val="none" w:sz="0" w:space="0" w:color="auto"/>
        <w:bottom w:val="none" w:sz="0" w:space="0" w:color="auto"/>
        <w:right w:val="none" w:sz="0" w:space="0" w:color="auto"/>
      </w:divBdr>
    </w:div>
    <w:div w:id="1147549563">
      <w:bodyDiv w:val="1"/>
      <w:marLeft w:val="0"/>
      <w:marRight w:val="0"/>
      <w:marTop w:val="0"/>
      <w:marBottom w:val="0"/>
      <w:divBdr>
        <w:top w:val="none" w:sz="0" w:space="0" w:color="auto"/>
        <w:left w:val="none" w:sz="0" w:space="0" w:color="auto"/>
        <w:bottom w:val="none" w:sz="0" w:space="0" w:color="auto"/>
        <w:right w:val="none" w:sz="0" w:space="0" w:color="auto"/>
      </w:divBdr>
    </w:div>
    <w:div w:id="1147671876">
      <w:bodyDiv w:val="1"/>
      <w:marLeft w:val="0"/>
      <w:marRight w:val="0"/>
      <w:marTop w:val="0"/>
      <w:marBottom w:val="0"/>
      <w:divBdr>
        <w:top w:val="none" w:sz="0" w:space="0" w:color="auto"/>
        <w:left w:val="none" w:sz="0" w:space="0" w:color="auto"/>
        <w:bottom w:val="none" w:sz="0" w:space="0" w:color="auto"/>
        <w:right w:val="none" w:sz="0" w:space="0" w:color="auto"/>
      </w:divBdr>
    </w:div>
    <w:div w:id="1148354513">
      <w:bodyDiv w:val="1"/>
      <w:marLeft w:val="0"/>
      <w:marRight w:val="0"/>
      <w:marTop w:val="0"/>
      <w:marBottom w:val="0"/>
      <w:divBdr>
        <w:top w:val="none" w:sz="0" w:space="0" w:color="auto"/>
        <w:left w:val="none" w:sz="0" w:space="0" w:color="auto"/>
        <w:bottom w:val="none" w:sz="0" w:space="0" w:color="auto"/>
        <w:right w:val="none" w:sz="0" w:space="0" w:color="auto"/>
      </w:divBdr>
    </w:div>
    <w:div w:id="1148594027">
      <w:bodyDiv w:val="1"/>
      <w:marLeft w:val="0"/>
      <w:marRight w:val="0"/>
      <w:marTop w:val="0"/>
      <w:marBottom w:val="0"/>
      <w:divBdr>
        <w:top w:val="none" w:sz="0" w:space="0" w:color="auto"/>
        <w:left w:val="none" w:sz="0" w:space="0" w:color="auto"/>
        <w:bottom w:val="none" w:sz="0" w:space="0" w:color="auto"/>
        <w:right w:val="none" w:sz="0" w:space="0" w:color="auto"/>
      </w:divBdr>
    </w:div>
    <w:div w:id="1148983537">
      <w:bodyDiv w:val="1"/>
      <w:marLeft w:val="0"/>
      <w:marRight w:val="0"/>
      <w:marTop w:val="0"/>
      <w:marBottom w:val="0"/>
      <w:divBdr>
        <w:top w:val="none" w:sz="0" w:space="0" w:color="auto"/>
        <w:left w:val="none" w:sz="0" w:space="0" w:color="auto"/>
        <w:bottom w:val="none" w:sz="0" w:space="0" w:color="auto"/>
        <w:right w:val="none" w:sz="0" w:space="0" w:color="auto"/>
      </w:divBdr>
    </w:div>
    <w:div w:id="1149906603">
      <w:bodyDiv w:val="1"/>
      <w:marLeft w:val="0"/>
      <w:marRight w:val="0"/>
      <w:marTop w:val="0"/>
      <w:marBottom w:val="0"/>
      <w:divBdr>
        <w:top w:val="none" w:sz="0" w:space="0" w:color="auto"/>
        <w:left w:val="none" w:sz="0" w:space="0" w:color="auto"/>
        <w:bottom w:val="none" w:sz="0" w:space="0" w:color="auto"/>
        <w:right w:val="none" w:sz="0" w:space="0" w:color="auto"/>
      </w:divBdr>
    </w:div>
    <w:div w:id="1150171132">
      <w:bodyDiv w:val="1"/>
      <w:marLeft w:val="0"/>
      <w:marRight w:val="0"/>
      <w:marTop w:val="0"/>
      <w:marBottom w:val="0"/>
      <w:divBdr>
        <w:top w:val="none" w:sz="0" w:space="0" w:color="auto"/>
        <w:left w:val="none" w:sz="0" w:space="0" w:color="auto"/>
        <w:bottom w:val="none" w:sz="0" w:space="0" w:color="auto"/>
        <w:right w:val="none" w:sz="0" w:space="0" w:color="auto"/>
      </w:divBdr>
    </w:div>
    <w:div w:id="1150904883">
      <w:bodyDiv w:val="1"/>
      <w:marLeft w:val="0"/>
      <w:marRight w:val="0"/>
      <w:marTop w:val="0"/>
      <w:marBottom w:val="0"/>
      <w:divBdr>
        <w:top w:val="none" w:sz="0" w:space="0" w:color="auto"/>
        <w:left w:val="none" w:sz="0" w:space="0" w:color="auto"/>
        <w:bottom w:val="none" w:sz="0" w:space="0" w:color="auto"/>
        <w:right w:val="none" w:sz="0" w:space="0" w:color="auto"/>
      </w:divBdr>
    </w:div>
    <w:div w:id="1151360485">
      <w:bodyDiv w:val="1"/>
      <w:marLeft w:val="0"/>
      <w:marRight w:val="0"/>
      <w:marTop w:val="0"/>
      <w:marBottom w:val="0"/>
      <w:divBdr>
        <w:top w:val="none" w:sz="0" w:space="0" w:color="auto"/>
        <w:left w:val="none" w:sz="0" w:space="0" w:color="auto"/>
        <w:bottom w:val="none" w:sz="0" w:space="0" w:color="auto"/>
        <w:right w:val="none" w:sz="0" w:space="0" w:color="auto"/>
      </w:divBdr>
    </w:div>
    <w:div w:id="1151748739">
      <w:bodyDiv w:val="1"/>
      <w:marLeft w:val="0"/>
      <w:marRight w:val="0"/>
      <w:marTop w:val="0"/>
      <w:marBottom w:val="0"/>
      <w:divBdr>
        <w:top w:val="none" w:sz="0" w:space="0" w:color="auto"/>
        <w:left w:val="none" w:sz="0" w:space="0" w:color="auto"/>
        <w:bottom w:val="none" w:sz="0" w:space="0" w:color="auto"/>
        <w:right w:val="none" w:sz="0" w:space="0" w:color="auto"/>
      </w:divBdr>
    </w:div>
    <w:div w:id="1152211917">
      <w:bodyDiv w:val="1"/>
      <w:marLeft w:val="0"/>
      <w:marRight w:val="0"/>
      <w:marTop w:val="0"/>
      <w:marBottom w:val="0"/>
      <w:divBdr>
        <w:top w:val="none" w:sz="0" w:space="0" w:color="auto"/>
        <w:left w:val="none" w:sz="0" w:space="0" w:color="auto"/>
        <w:bottom w:val="none" w:sz="0" w:space="0" w:color="auto"/>
        <w:right w:val="none" w:sz="0" w:space="0" w:color="auto"/>
      </w:divBdr>
    </w:div>
    <w:div w:id="1153108231">
      <w:bodyDiv w:val="1"/>
      <w:marLeft w:val="0"/>
      <w:marRight w:val="0"/>
      <w:marTop w:val="0"/>
      <w:marBottom w:val="0"/>
      <w:divBdr>
        <w:top w:val="none" w:sz="0" w:space="0" w:color="auto"/>
        <w:left w:val="none" w:sz="0" w:space="0" w:color="auto"/>
        <w:bottom w:val="none" w:sz="0" w:space="0" w:color="auto"/>
        <w:right w:val="none" w:sz="0" w:space="0" w:color="auto"/>
      </w:divBdr>
    </w:div>
    <w:div w:id="1153914239">
      <w:bodyDiv w:val="1"/>
      <w:marLeft w:val="0"/>
      <w:marRight w:val="0"/>
      <w:marTop w:val="0"/>
      <w:marBottom w:val="0"/>
      <w:divBdr>
        <w:top w:val="none" w:sz="0" w:space="0" w:color="auto"/>
        <w:left w:val="none" w:sz="0" w:space="0" w:color="auto"/>
        <w:bottom w:val="none" w:sz="0" w:space="0" w:color="auto"/>
        <w:right w:val="none" w:sz="0" w:space="0" w:color="auto"/>
      </w:divBdr>
    </w:div>
    <w:div w:id="1154374556">
      <w:bodyDiv w:val="1"/>
      <w:marLeft w:val="0"/>
      <w:marRight w:val="0"/>
      <w:marTop w:val="0"/>
      <w:marBottom w:val="0"/>
      <w:divBdr>
        <w:top w:val="none" w:sz="0" w:space="0" w:color="auto"/>
        <w:left w:val="none" w:sz="0" w:space="0" w:color="auto"/>
        <w:bottom w:val="none" w:sz="0" w:space="0" w:color="auto"/>
        <w:right w:val="none" w:sz="0" w:space="0" w:color="auto"/>
      </w:divBdr>
    </w:div>
    <w:div w:id="1154446363">
      <w:bodyDiv w:val="1"/>
      <w:marLeft w:val="0"/>
      <w:marRight w:val="0"/>
      <w:marTop w:val="0"/>
      <w:marBottom w:val="0"/>
      <w:divBdr>
        <w:top w:val="none" w:sz="0" w:space="0" w:color="auto"/>
        <w:left w:val="none" w:sz="0" w:space="0" w:color="auto"/>
        <w:bottom w:val="none" w:sz="0" w:space="0" w:color="auto"/>
        <w:right w:val="none" w:sz="0" w:space="0" w:color="auto"/>
      </w:divBdr>
    </w:div>
    <w:div w:id="1154682772">
      <w:bodyDiv w:val="1"/>
      <w:marLeft w:val="0"/>
      <w:marRight w:val="0"/>
      <w:marTop w:val="0"/>
      <w:marBottom w:val="0"/>
      <w:divBdr>
        <w:top w:val="none" w:sz="0" w:space="0" w:color="auto"/>
        <w:left w:val="none" w:sz="0" w:space="0" w:color="auto"/>
        <w:bottom w:val="none" w:sz="0" w:space="0" w:color="auto"/>
        <w:right w:val="none" w:sz="0" w:space="0" w:color="auto"/>
      </w:divBdr>
    </w:div>
    <w:div w:id="1154757116">
      <w:bodyDiv w:val="1"/>
      <w:marLeft w:val="0"/>
      <w:marRight w:val="0"/>
      <w:marTop w:val="0"/>
      <w:marBottom w:val="0"/>
      <w:divBdr>
        <w:top w:val="none" w:sz="0" w:space="0" w:color="auto"/>
        <w:left w:val="none" w:sz="0" w:space="0" w:color="auto"/>
        <w:bottom w:val="none" w:sz="0" w:space="0" w:color="auto"/>
        <w:right w:val="none" w:sz="0" w:space="0" w:color="auto"/>
      </w:divBdr>
    </w:div>
    <w:div w:id="1155494123">
      <w:bodyDiv w:val="1"/>
      <w:marLeft w:val="0"/>
      <w:marRight w:val="0"/>
      <w:marTop w:val="0"/>
      <w:marBottom w:val="0"/>
      <w:divBdr>
        <w:top w:val="none" w:sz="0" w:space="0" w:color="auto"/>
        <w:left w:val="none" w:sz="0" w:space="0" w:color="auto"/>
        <w:bottom w:val="none" w:sz="0" w:space="0" w:color="auto"/>
        <w:right w:val="none" w:sz="0" w:space="0" w:color="auto"/>
      </w:divBdr>
    </w:div>
    <w:div w:id="1156801946">
      <w:bodyDiv w:val="1"/>
      <w:marLeft w:val="0"/>
      <w:marRight w:val="0"/>
      <w:marTop w:val="0"/>
      <w:marBottom w:val="0"/>
      <w:divBdr>
        <w:top w:val="none" w:sz="0" w:space="0" w:color="auto"/>
        <w:left w:val="none" w:sz="0" w:space="0" w:color="auto"/>
        <w:bottom w:val="none" w:sz="0" w:space="0" w:color="auto"/>
        <w:right w:val="none" w:sz="0" w:space="0" w:color="auto"/>
      </w:divBdr>
    </w:div>
    <w:div w:id="1158302483">
      <w:bodyDiv w:val="1"/>
      <w:marLeft w:val="0"/>
      <w:marRight w:val="0"/>
      <w:marTop w:val="0"/>
      <w:marBottom w:val="0"/>
      <w:divBdr>
        <w:top w:val="none" w:sz="0" w:space="0" w:color="auto"/>
        <w:left w:val="none" w:sz="0" w:space="0" w:color="auto"/>
        <w:bottom w:val="none" w:sz="0" w:space="0" w:color="auto"/>
        <w:right w:val="none" w:sz="0" w:space="0" w:color="auto"/>
      </w:divBdr>
    </w:div>
    <w:div w:id="1158305906">
      <w:bodyDiv w:val="1"/>
      <w:marLeft w:val="0"/>
      <w:marRight w:val="0"/>
      <w:marTop w:val="0"/>
      <w:marBottom w:val="0"/>
      <w:divBdr>
        <w:top w:val="none" w:sz="0" w:space="0" w:color="auto"/>
        <w:left w:val="none" w:sz="0" w:space="0" w:color="auto"/>
        <w:bottom w:val="none" w:sz="0" w:space="0" w:color="auto"/>
        <w:right w:val="none" w:sz="0" w:space="0" w:color="auto"/>
      </w:divBdr>
    </w:div>
    <w:div w:id="1158421325">
      <w:bodyDiv w:val="1"/>
      <w:marLeft w:val="0"/>
      <w:marRight w:val="0"/>
      <w:marTop w:val="0"/>
      <w:marBottom w:val="0"/>
      <w:divBdr>
        <w:top w:val="none" w:sz="0" w:space="0" w:color="auto"/>
        <w:left w:val="none" w:sz="0" w:space="0" w:color="auto"/>
        <w:bottom w:val="none" w:sz="0" w:space="0" w:color="auto"/>
        <w:right w:val="none" w:sz="0" w:space="0" w:color="auto"/>
      </w:divBdr>
    </w:div>
    <w:div w:id="1159150777">
      <w:bodyDiv w:val="1"/>
      <w:marLeft w:val="0"/>
      <w:marRight w:val="0"/>
      <w:marTop w:val="0"/>
      <w:marBottom w:val="0"/>
      <w:divBdr>
        <w:top w:val="none" w:sz="0" w:space="0" w:color="auto"/>
        <w:left w:val="none" w:sz="0" w:space="0" w:color="auto"/>
        <w:bottom w:val="none" w:sz="0" w:space="0" w:color="auto"/>
        <w:right w:val="none" w:sz="0" w:space="0" w:color="auto"/>
      </w:divBdr>
    </w:div>
    <w:div w:id="1160000097">
      <w:bodyDiv w:val="1"/>
      <w:marLeft w:val="0"/>
      <w:marRight w:val="0"/>
      <w:marTop w:val="0"/>
      <w:marBottom w:val="0"/>
      <w:divBdr>
        <w:top w:val="none" w:sz="0" w:space="0" w:color="auto"/>
        <w:left w:val="none" w:sz="0" w:space="0" w:color="auto"/>
        <w:bottom w:val="none" w:sz="0" w:space="0" w:color="auto"/>
        <w:right w:val="none" w:sz="0" w:space="0" w:color="auto"/>
      </w:divBdr>
    </w:div>
    <w:div w:id="1160267628">
      <w:bodyDiv w:val="1"/>
      <w:marLeft w:val="0"/>
      <w:marRight w:val="0"/>
      <w:marTop w:val="0"/>
      <w:marBottom w:val="0"/>
      <w:divBdr>
        <w:top w:val="none" w:sz="0" w:space="0" w:color="auto"/>
        <w:left w:val="none" w:sz="0" w:space="0" w:color="auto"/>
        <w:bottom w:val="none" w:sz="0" w:space="0" w:color="auto"/>
        <w:right w:val="none" w:sz="0" w:space="0" w:color="auto"/>
      </w:divBdr>
    </w:div>
    <w:div w:id="1162044430">
      <w:bodyDiv w:val="1"/>
      <w:marLeft w:val="0"/>
      <w:marRight w:val="0"/>
      <w:marTop w:val="0"/>
      <w:marBottom w:val="0"/>
      <w:divBdr>
        <w:top w:val="none" w:sz="0" w:space="0" w:color="auto"/>
        <w:left w:val="none" w:sz="0" w:space="0" w:color="auto"/>
        <w:bottom w:val="none" w:sz="0" w:space="0" w:color="auto"/>
        <w:right w:val="none" w:sz="0" w:space="0" w:color="auto"/>
      </w:divBdr>
    </w:div>
    <w:div w:id="1162240409">
      <w:bodyDiv w:val="1"/>
      <w:marLeft w:val="0"/>
      <w:marRight w:val="0"/>
      <w:marTop w:val="0"/>
      <w:marBottom w:val="0"/>
      <w:divBdr>
        <w:top w:val="none" w:sz="0" w:space="0" w:color="auto"/>
        <w:left w:val="none" w:sz="0" w:space="0" w:color="auto"/>
        <w:bottom w:val="none" w:sz="0" w:space="0" w:color="auto"/>
        <w:right w:val="none" w:sz="0" w:space="0" w:color="auto"/>
      </w:divBdr>
    </w:div>
    <w:div w:id="1164203803">
      <w:bodyDiv w:val="1"/>
      <w:marLeft w:val="0"/>
      <w:marRight w:val="0"/>
      <w:marTop w:val="0"/>
      <w:marBottom w:val="0"/>
      <w:divBdr>
        <w:top w:val="none" w:sz="0" w:space="0" w:color="auto"/>
        <w:left w:val="none" w:sz="0" w:space="0" w:color="auto"/>
        <w:bottom w:val="none" w:sz="0" w:space="0" w:color="auto"/>
        <w:right w:val="none" w:sz="0" w:space="0" w:color="auto"/>
      </w:divBdr>
    </w:div>
    <w:div w:id="1165436319">
      <w:bodyDiv w:val="1"/>
      <w:marLeft w:val="0"/>
      <w:marRight w:val="0"/>
      <w:marTop w:val="0"/>
      <w:marBottom w:val="0"/>
      <w:divBdr>
        <w:top w:val="none" w:sz="0" w:space="0" w:color="auto"/>
        <w:left w:val="none" w:sz="0" w:space="0" w:color="auto"/>
        <w:bottom w:val="none" w:sz="0" w:space="0" w:color="auto"/>
        <w:right w:val="none" w:sz="0" w:space="0" w:color="auto"/>
      </w:divBdr>
    </w:div>
    <w:div w:id="1165631681">
      <w:bodyDiv w:val="1"/>
      <w:marLeft w:val="0"/>
      <w:marRight w:val="0"/>
      <w:marTop w:val="0"/>
      <w:marBottom w:val="0"/>
      <w:divBdr>
        <w:top w:val="none" w:sz="0" w:space="0" w:color="auto"/>
        <w:left w:val="none" w:sz="0" w:space="0" w:color="auto"/>
        <w:bottom w:val="none" w:sz="0" w:space="0" w:color="auto"/>
        <w:right w:val="none" w:sz="0" w:space="0" w:color="auto"/>
      </w:divBdr>
    </w:div>
    <w:div w:id="1166244563">
      <w:bodyDiv w:val="1"/>
      <w:marLeft w:val="0"/>
      <w:marRight w:val="0"/>
      <w:marTop w:val="0"/>
      <w:marBottom w:val="0"/>
      <w:divBdr>
        <w:top w:val="none" w:sz="0" w:space="0" w:color="auto"/>
        <w:left w:val="none" w:sz="0" w:space="0" w:color="auto"/>
        <w:bottom w:val="none" w:sz="0" w:space="0" w:color="auto"/>
        <w:right w:val="none" w:sz="0" w:space="0" w:color="auto"/>
      </w:divBdr>
    </w:div>
    <w:div w:id="1166824554">
      <w:bodyDiv w:val="1"/>
      <w:marLeft w:val="0"/>
      <w:marRight w:val="0"/>
      <w:marTop w:val="0"/>
      <w:marBottom w:val="0"/>
      <w:divBdr>
        <w:top w:val="none" w:sz="0" w:space="0" w:color="auto"/>
        <w:left w:val="none" w:sz="0" w:space="0" w:color="auto"/>
        <w:bottom w:val="none" w:sz="0" w:space="0" w:color="auto"/>
        <w:right w:val="none" w:sz="0" w:space="0" w:color="auto"/>
      </w:divBdr>
    </w:div>
    <w:div w:id="1167093725">
      <w:bodyDiv w:val="1"/>
      <w:marLeft w:val="0"/>
      <w:marRight w:val="0"/>
      <w:marTop w:val="0"/>
      <w:marBottom w:val="0"/>
      <w:divBdr>
        <w:top w:val="none" w:sz="0" w:space="0" w:color="auto"/>
        <w:left w:val="none" w:sz="0" w:space="0" w:color="auto"/>
        <w:bottom w:val="none" w:sz="0" w:space="0" w:color="auto"/>
        <w:right w:val="none" w:sz="0" w:space="0" w:color="auto"/>
      </w:divBdr>
    </w:div>
    <w:div w:id="1167747134">
      <w:bodyDiv w:val="1"/>
      <w:marLeft w:val="0"/>
      <w:marRight w:val="0"/>
      <w:marTop w:val="0"/>
      <w:marBottom w:val="0"/>
      <w:divBdr>
        <w:top w:val="none" w:sz="0" w:space="0" w:color="auto"/>
        <w:left w:val="none" w:sz="0" w:space="0" w:color="auto"/>
        <w:bottom w:val="none" w:sz="0" w:space="0" w:color="auto"/>
        <w:right w:val="none" w:sz="0" w:space="0" w:color="auto"/>
      </w:divBdr>
    </w:div>
    <w:div w:id="1169832288">
      <w:bodyDiv w:val="1"/>
      <w:marLeft w:val="0"/>
      <w:marRight w:val="0"/>
      <w:marTop w:val="0"/>
      <w:marBottom w:val="0"/>
      <w:divBdr>
        <w:top w:val="none" w:sz="0" w:space="0" w:color="auto"/>
        <w:left w:val="none" w:sz="0" w:space="0" w:color="auto"/>
        <w:bottom w:val="none" w:sz="0" w:space="0" w:color="auto"/>
        <w:right w:val="none" w:sz="0" w:space="0" w:color="auto"/>
      </w:divBdr>
    </w:div>
    <w:div w:id="1170025988">
      <w:bodyDiv w:val="1"/>
      <w:marLeft w:val="0"/>
      <w:marRight w:val="0"/>
      <w:marTop w:val="0"/>
      <w:marBottom w:val="0"/>
      <w:divBdr>
        <w:top w:val="none" w:sz="0" w:space="0" w:color="auto"/>
        <w:left w:val="none" w:sz="0" w:space="0" w:color="auto"/>
        <w:bottom w:val="none" w:sz="0" w:space="0" w:color="auto"/>
        <w:right w:val="none" w:sz="0" w:space="0" w:color="auto"/>
      </w:divBdr>
    </w:div>
    <w:div w:id="1170558797">
      <w:bodyDiv w:val="1"/>
      <w:marLeft w:val="0"/>
      <w:marRight w:val="0"/>
      <w:marTop w:val="0"/>
      <w:marBottom w:val="0"/>
      <w:divBdr>
        <w:top w:val="none" w:sz="0" w:space="0" w:color="auto"/>
        <w:left w:val="none" w:sz="0" w:space="0" w:color="auto"/>
        <w:bottom w:val="none" w:sz="0" w:space="0" w:color="auto"/>
        <w:right w:val="none" w:sz="0" w:space="0" w:color="auto"/>
      </w:divBdr>
    </w:div>
    <w:div w:id="1170952419">
      <w:bodyDiv w:val="1"/>
      <w:marLeft w:val="0"/>
      <w:marRight w:val="0"/>
      <w:marTop w:val="0"/>
      <w:marBottom w:val="0"/>
      <w:divBdr>
        <w:top w:val="none" w:sz="0" w:space="0" w:color="auto"/>
        <w:left w:val="none" w:sz="0" w:space="0" w:color="auto"/>
        <w:bottom w:val="none" w:sz="0" w:space="0" w:color="auto"/>
        <w:right w:val="none" w:sz="0" w:space="0" w:color="auto"/>
      </w:divBdr>
    </w:div>
    <w:div w:id="1173648427">
      <w:bodyDiv w:val="1"/>
      <w:marLeft w:val="0"/>
      <w:marRight w:val="0"/>
      <w:marTop w:val="0"/>
      <w:marBottom w:val="0"/>
      <w:divBdr>
        <w:top w:val="none" w:sz="0" w:space="0" w:color="auto"/>
        <w:left w:val="none" w:sz="0" w:space="0" w:color="auto"/>
        <w:bottom w:val="none" w:sz="0" w:space="0" w:color="auto"/>
        <w:right w:val="none" w:sz="0" w:space="0" w:color="auto"/>
      </w:divBdr>
    </w:div>
    <w:div w:id="1174808108">
      <w:bodyDiv w:val="1"/>
      <w:marLeft w:val="0"/>
      <w:marRight w:val="0"/>
      <w:marTop w:val="0"/>
      <w:marBottom w:val="0"/>
      <w:divBdr>
        <w:top w:val="none" w:sz="0" w:space="0" w:color="auto"/>
        <w:left w:val="none" w:sz="0" w:space="0" w:color="auto"/>
        <w:bottom w:val="none" w:sz="0" w:space="0" w:color="auto"/>
        <w:right w:val="none" w:sz="0" w:space="0" w:color="auto"/>
      </w:divBdr>
    </w:div>
    <w:div w:id="1177306689">
      <w:bodyDiv w:val="1"/>
      <w:marLeft w:val="0"/>
      <w:marRight w:val="0"/>
      <w:marTop w:val="0"/>
      <w:marBottom w:val="0"/>
      <w:divBdr>
        <w:top w:val="none" w:sz="0" w:space="0" w:color="auto"/>
        <w:left w:val="none" w:sz="0" w:space="0" w:color="auto"/>
        <w:bottom w:val="none" w:sz="0" w:space="0" w:color="auto"/>
        <w:right w:val="none" w:sz="0" w:space="0" w:color="auto"/>
      </w:divBdr>
    </w:div>
    <w:div w:id="1177767886">
      <w:bodyDiv w:val="1"/>
      <w:marLeft w:val="0"/>
      <w:marRight w:val="0"/>
      <w:marTop w:val="0"/>
      <w:marBottom w:val="0"/>
      <w:divBdr>
        <w:top w:val="none" w:sz="0" w:space="0" w:color="auto"/>
        <w:left w:val="none" w:sz="0" w:space="0" w:color="auto"/>
        <w:bottom w:val="none" w:sz="0" w:space="0" w:color="auto"/>
        <w:right w:val="none" w:sz="0" w:space="0" w:color="auto"/>
      </w:divBdr>
    </w:div>
    <w:div w:id="1177964414">
      <w:bodyDiv w:val="1"/>
      <w:marLeft w:val="0"/>
      <w:marRight w:val="0"/>
      <w:marTop w:val="0"/>
      <w:marBottom w:val="0"/>
      <w:divBdr>
        <w:top w:val="none" w:sz="0" w:space="0" w:color="auto"/>
        <w:left w:val="none" w:sz="0" w:space="0" w:color="auto"/>
        <w:bottom w:val="none" w:sz="0" w:space="0" w:color="auto"/>
        <w:right w:val="none" w:sz="0" w:space="0" w:color="auto"/>
      </w:divBdr>
    </w:div>
    <w:div w:id="1180123533">
      <w:bodyDiv w:val="1"/>
      <w:marLeft w:val="0"/>
      <w:marRight w:val="0"/>
      <w:marTop w:val="0"/>
      <w:marBottom w:val="0"/>
      <w:divBdr>
        <w:top w:val="none" w:sz="0" w:space="0" w:color="auto"/>
        <w:left w:val="none" w:sz="0" w:space="0" w:color="auto"/>
        <w:bottom w:val="none" w:sz="0" w:space="0" w:color="auto"/>
        <w:right w:val="none" w:sz="0" w:space="0" w:color="auto"/>
      </w:divBdr>
    </w:div>
    <w:div w:id="1181361440">
      <w:bodyDiv w:val="1"/>
      <w:marLeft w:val="0"/>
      <w:marRight w:val="0"/>
      <w:marTop w:val="0"/>
      <w:marBottom w:val="0"/>
      <w:divBdr>
        <w:top w:val="none" w:sz="0" w:space="0" w:color="auto"/>
        <w:left w:val="none" w:sz="0" w:space="0" w:color="auto"/>
        <w:bottom w:val="none" w:sz="0" w:space="0" w:color="auto"/>
        <w:right w:val="none" w:sz="0" w:space="0" w:color="auto"/>
      </w:divBdr>
    </w:div>
    <w:div w:id="1181773256">
      <w:bodyDiv w:val="1"/>
      <w:marLeft w:val="0"/>
      <w:marRight w:val="0"/>
      <w:marTop w:val="0"/>
      <w:marBottom w:val="0"/>
      <w:divBdr>
        <w:top w:val="none" w:sz="0" w:space="0" w:color="auto"/>
        <w:left w:val="none" w:sz="0" w:space="0" w:color="auto"/>
        <w:bottom w:val="none" w:sz="0" w:space="0" w:color="auto"/>
        <w:right w:val="none" w:sz="0" w:space="0" w:color="auto"/>
      </w:divBdr>
    </w:div>
    <w:div w:id="1182471252">
      <w:bodyDiv w:val="1"/>
      <w:marLeft w:val="0"/>
      <w:marRight w:val="0"/>
      <w:marTop w:val="0"/>
      <w:marBottom w:val="0"/>
      <w:divBdr>
        <w:top w:val="none" w:sz="0" w:space="0" w:color="auto"/>
        <w:left w:val="none" w:sz="0" w:space="0" w:color="auto"/>
        <w:bottom w:val="none" w:sz="0" w:space="0" w:color="auto"/>
        <w:right w:val="none" w:sz="0" w:space="0" w:color="auto"/>
      </w:divBdr>
    </w:div>
    <w:div w:id="1184202606">
      <w:bodyDiv w:val="1"/>
      <w:marLeft w:val="0"/>
      <w:marRight w:val="0"/>
      <w:marTop w:val="0"/>
      <w:marBottom w:val="0"/>
      <w:divBdr>
        <w:top w:val="none" w:sz="0" w:space="0" w:color="auto"/>
        <w:left w:val="none" w:sz="0" w:space="0" w:color="auto"/>
        <w:bottom w:val="none" w:sz="0" w:space="0" w:color="auto"/>
        <w:right w:val="none" w:sz="0" w:space="0" w:color="auto"/>
      </w:divBdr>
    </w:div>
    <w:div w:id="1184780424">
      <w:bodyDiv w:val="1"/>
      <w:marLeft w:val="0"/>
      <w:marRight w:val="0"/>
      <w:marTop w:val="0"/>
      <w:marBottom w:val="0"/>
      <w:divBdr>
        <w:top w:val="none" w:sz="0" w:space="0" w:color="auto"/>
        <w:left w:val="none" w:sz="0" w:space="0" w:color="auto"/>
        <w:bottom w:val="none" w:sz="0" w:space="0" w:color="auto"/>
        <w:right w:val="none" w:sz="0" w:space="0" w:color="auto"/>
      </w:divBdr>
    </w:div>
    <w:div w:id="1186406337">
      <w:bodyDiv w:val="1"/>
      <w:marLeft w:val="0"/>
      <w:marRight w:val="0"/>
      <w:marTop w:val="0"/>
      <w:marBottom w:val="0"/>
      <w:divBdr>
        <w:top w:val="none" w:sz="0" w:space="0" w:color="auto"/>
        <w:left w:val="none" w:sz="0" w:space="0" w:color="auto"/>
        <w:bottom w:val="none" w:sz="0" w:space="0" w:color="auto"/>
        <w:right w:val="none" w:sz="0" w:space="0" w:color="auto"/>
      </w:divBdr>
    </w:div>
    <w:div w:id="1186795292">
      <w:bodyDiv w:val="1"/>
      <w:marLeft w:val="0"/>
      <w:marRight w:val="0"/>
      <w:marTop w:val="0"/>
      <w:marBottom w:val="0"/>
      <w:divBdr>
        <w:top w:val="none" w:sz="0" w:space="0" w:color="auto"/>
        <w:left w:val="none" w:sz="0" w:space="0" w:color="auto"/>
        <w:bottom w:val="none" w:sz="0" w:space="0" w:color="auto"/>
        <w:right w:val="none" w:sz="0" w:space="0" w:color="auto"/>
      </w:divBdr>
    </w:div>
    <w:div w:id="1187671695">
      <w:bodyDiv w:val="1"/>
      <w:marLeft w:val="0"/>
      <w:marRight w:val="0"/>
      <w:marTop w:val="0"/>
      <w:marBottom w:val="0"/>
      <w:divBdr>
        <w:top w:val="none" w:sz="0" w:space="0" w:color="auto"/>
        <w:left w:val="none" w:sz="0" w:space="0" w:color="auto"/>
        <w:bottom w:val="none" w:sz="0" w:space="0" w:color="auto"/>
        <w:right w:val="none" w:sz="0" w:space="0" w:color="auto"/>
      </w:divBdr>
    </w:div>
    <w:div w:id="1189569148">
      <w:bodyDiv w:val="1"/>
      <w:marLeft w:val="0"/>
      <w:marRight w:val="0"/>
      <w:marTop w:val="0"/>
      <w:marBottom w:val="0"/>
      <w:divBdr>
        <w:top w:val="none" w:sz="0" w:space="0" w:color="auto"/>
        <w:left w:val="none" w:sz="0" w:space="0" w:color="auto"/>
        <w:bottom w:val="none" w:sz="0" w:space="0" w:color="auto"/>
        <w:right w:val="none" w:sz="0" w:space="0" w:color="auto"/>
      </w:divBdr>
    </w:div>
    <w:div w:id="1189835741">
      <w:bodyDiv w:val="1"/>
      <w:marLeft w:val="0"/>
      <w:marRight w:val="0"/>
      <w:marTop w:val="0"/>
      <w:marBottom w:val="0"/>
      <w:divBdr>
        <w:top w:val="none" w:sz="0" w:space="0" w:color="auto"/>
        <w:left w:val="none" w:sz="0" w:space="0" w:color="auto"/>
        <w:bottom w:val="none" w:sz="0" w:space="0" w:color="auto"/>
        <w:right w:val="none" w:sz="0" w:space="0" w:color="auto"/>
      </w:divBdr>
    </w:div>
    <w:div w:id="1190220003">
      <w:bodyDiv w:val="1"/>
      <w:marLeft w:val="0"/>
      <w:marRight w:val="0"/>
      <w:marTop w:val="0"/>
      <w:marBottom w:val="0"/>
      <w:divBdr>
        <w:top w:val="none" w:sz="0" w:space="0" w:color="auto"/>
        <w:left w:val="none" w:sz="0" w:space="0" w:color="auto"/>
        <w:bottom w:val="none" w:sz="0" w:space="0" w:color="auto"/>
        <w:right w:val="none" w:sz="0" w:space="0" w:color="auto"/>
      </w:divBdr>
    </w:div>
    <w:div w:id="1191607965">
      <w:bodyDiv w:val="1"/>
      <w:marLeft w:val="0"/>
      <w:marRight w:val="0"/>
      <w:marTop w:val="0"/>
      <w:marBottom w:val="0"/>
      <w:divBdr>
        <w:top w:val="none" w:sz="0" w:space="0" w:color="auto"/>
        <w:left w:val="none" w:sz="0" w:space="0" w:color="auto"/>
        <w:bottom w:val="none" w:sz="0" w:space="0" w:color="auto"/>
        <w:right w:val="none" w:sz="0" w:space="0" w:color="auto"/>
      </w:divBdr>
    </w:div>
    <w:div w:id="1193611814">
      <w:bodyDiv w:val="1"/>
      <w:marLeft w:val="0"/>
      <w:marRight w:val="0"/>
      <w:marTop w:val="0"/>
      <w:marBottom w:val="0"/>
      <w:divBdr>
        <w:top w:val="none" w:sz="0" w:space="0" w:color="auto"/>
        <w:left w:val="none" w:sz="0" w:space="0" w:color="auto"/>
        <w:bottom w:val="none" w:sz="0" w:space="0" w:color="auto"/>
        <w:right w:val="none" w:sz="0" w:space="0" w:color="auto"/>
      </w:divBdr>
    </w:div>
    <w:div w:id="1194419514">
      <w:bodyDiv w:val="1"/>
      <w:marLeft w:val="0"/>
      <w:marRight w:val="0"/>
      <w:marTop w:val="0"/>
      <w:marBottom w:val="0"/>
      <w:divBdr>
        <w:top w:val="none" w:sz="0" w:space="0" w:color="auto"/>
        <w:left w:val="none" w:sz="0" w:space="0" w:color="auto"/>
        <w:bottom w:val="none" w:sz="0" w:space="0" w:color="auto"/>
        <w:right w:val="none" w:sz="0" w:space="0" w:color="auto"/>
      </w:divBdr>
    </w:div>
    <w:div w:id="1194658945">
      <w:bodyDiv w:val="1"/>
      <w:marLeft w:val="0"/>
      <w:marRight w:val="0"/>
      <w:marTop w:val="0"/>
      <w:marBottom w:val="0"/>
      <w:divBdr>
        <w:top w:val="none" w:sz="0" w:space="0" w:color="auto"/>
        <w:left w:val="none" w:sz="0" w:space="0" w:color="auto"/>
        <w:bottom w:val="none" w:sz="0" w:space="0" w:color="auto"/>
        <w:right w:val="none" w:sz="0" w:space="0" w:color="auto"/>
      </w:divBdr>
    </w:div>
    <w:div w:id="1194997272">
      <w:bodyDiv w:val="1"/>
      <w:marLeft w:val="0"/>
      <w:marRight w:val="0"/>
      <w:marTop w:val="0"/>
      <w:marBottom w:val="0"/>
      <w:divBdr>
        <w:top w:val="none" w:sz="0" w:space="0" w:color="auto"/>
        <w:left w:val="none" w:sz="0" w:space="0" w:color="auto"/>
        <w:bottom w:val="none" w:sz="0" w:space="0" w:color="auto"/>
        <w:right w:val="none" w:sz="0" w:space="0" w:color="auto"/>
      </w:divBdr>
    </w:div>
    <w:div w:id="1195996724">
      <w:bodyDiv w:val="1"/>
      <w:marLeft w:val="0"/>
      <w:marRight w:val="0"/>
      <w:marTop w:val="0"/>
      <w:marBottom w:val="0"/>
      <w:divBdr>
        <w:top w:val="none" w:sz="0" w:space="0" w:color="auto"/>
        <w:left w:val="none" w:sz="0" w:space="0" w:color="auto"/>
        <w:bottom w:val="none" w:sz="0" w:space="0" w:color="auto"/>
        <w:right w:val="none" w:sz="0" w:space="0" w:color="auto"/>
      </w:divBdr>
    </w:div>
    <w:div w:id="1197230088">
      <w:bodyDiv w:val="1"/>
      <w:marLeft w:val="0"/>
      <w:marRight w:val="0"/>
      <w:marTop w:val="0"/>
      <w:marBottom w:val="0"/>
      <w:divBdr>
        <w:top w:val="none" w:sz="0" w:space="0" w:color="auto"/>
        <w:left w:val="none" w:sz="0" w:space="0" w:color="auto"/>
        <w:bottom w:val="none" w:sz="0" w:space="0" w:color="auto"/>
        <w:right w:val="none" w:sz="0" w:space="0" w:color="auto"/>
      </w:divBdr>
    </w:div>
    <w:div w:id="1199004532">
      <w:bodyDiv w:val="1"/>
      <w:marLeft w:val="0"/>
      <w:marRight w:val="0"/>
      <w:marTop w:val="0"/>
      <w:marBottom w:val="0"/>
      <w:divBdr>
        <w:top w:val="none" w:sz="0" w:space="0" w:color="auto"/>
        <w:left w:val="none" w:sz="0" w:space="0" w:color="auto"/>
        <w:bottom w:val="none" w:sz="0" w:space="0" w:color="auto"/>
        <w:right w:val="none" w:sz="0" w:space="0" w:color="auto"/>
      </w:divBdr>
    </w:div>
    <w:div w:id="1199389338">
      <w:bodyDiv w:val="1"/>
      <w:marLeft w:val="0"/>
      <w:marRight w:val="0"/>
      <w:marTop w:val="0"/>
      <w:marBottom w:val="0"/>
      <w:divBdr>
        <w:top w:val="none" w:sz="0" w:space="0" w:color="auto"/>
        <w:left w:val="none" w:sz="0" w:space="0" w:color="auto"/>
        <w:bottom w:val="none" w:sz="0" w:space="0" w:color="auto"/>
        <w:right w:val="none" w:sz="0" w:space="0" w:color="auto"/>
      </w:divBdr>
    </w:div>
    <w:div w:id="1200240985">
      <w:bodyDiv w:val="1"/>
      <w:marLeft w:val="0"/>
      <w:marRight w:val="0"/>
      <w:marTop w:val="0"/>
      <w:marBottom w:val="0"/>
      <w:divBdr>
        <w:top w:val="none" w:sz="0" w:space="0" w:color="auto"/>
        <w:left w:val="none" w:sz="0" w:space="0" w:color="auto"/>
        <w:bottom w:val="none" w:sz="0" w:space="0" w:color="auto"/>
        <w:right w:val="none" w:sz="0" w:space="0" w:color="auto"/>
      </w:divBdr>
    </w:div>
    <w:div w:id="1200319441">
      <w:bodyDiv w:val="1"/>
      <w:marLeft w:val="0"/>
      <w:marRight w:val="0"/>
      <w:marTop w:val="0"/>
      <w:marBottom w:val="0"/>
      <w:divBdr>
        <w:top w:val="none" w:sz="0" w:space="0" w:color="auto"/>
        <w:left w:val="none" w:sz="0" w:space="0" w:color="auto"/>
        <w:bottom w:val="none" w:sz="0" w:space="0" w:color="auto"/>
        <w:right w:val="none" w:sz="0" w:space="0" w:color="auto"/>
      </w:divBdr>
    </w:div>
    <w:div w:id="1200508631">
      <w:bodyDiv w:val="1"/>
      <w:marLeft w:val="0"/>
      <w:marRight w:val="0"/>
      <w:marTop w:val="0"/>
      <w:marBottom w:val="0"/>
      <w:divBdr>
        <w:top w:val="none" w:sz="0" w:space="0" w:color="auto"/>
        <w:left w:val="none" w:sz="0" w:space="0" w:color="auto"/>
        <w:bottom w:val="none" w:sz="0" w:space="0" w:color="auto"/>
        <w:right w:val="none" w:sz="0" w:space="0" w:color="auto"/>
      </w:divBdr>
    </w:div>
    <w:div w:id="1202521196">
      <w:bodyDiv w:val="1"/>
      <w:marLeft w:val="0"/>
      <w:marRight w:val="0"/>
      <w:marTop w:val="0"/>
      <w:marBottom w:val="0"/>
      <w:divBdr>
        <w:top w:val="none" w:sz="0" w:space="0" w:color="auto"/>
        <w:left w:val="none" w:sz="0" w:space="0" w:color="auto"/>
        <w:bottom w:val="none" w:sz="0" w:space="0" w:color="auto"/>
        <w:right w:val="none" w:sz="0" w:space="0" w:color="auto"/>
      </w:divBdr>
    </w:div>
    <w:div w:id="1203593878">
      <w:bodyDiv w:val="1"/>
      <w:marLeft w:val="0"/>
      <w:marRight w:val="0"/>
      <w:marTop w:val="0"/>
      <w:marBottom w:val="0"/>
      <w:divBdr>
        <w:top w:val="none" w:sz="0" w:space="0" w:color="auto"/>
        <w:left w:val="none" w:sz="0" w:space="0" w:color="auto"/>
        <w:bottom w:val="none" w:sz="0" w:space="0" w:color="auto"/>
        <w:right w:val="none" w:sz="0" w:space="0" w:color="auto"/>
      </w:divBdr>
    </w:div>
    <w:div w:id="1204369323">
      <w:bodyDiv w:val="1"/>
      <w:marLeft w:val="0"/>
      <w:marRight w:val="0"/>
      <w:marTop w:val="0"/>
      <w:marBottom w:val="0"/>
      <w:divBdr>
        <w:top w:val="none" w:sz="0" w:space="0" w:color="auto"/>
        <w:left w:val="none" w:sz="0" w:space="0" w:color="auto"/>
        <w:bottom w:val="none" w:sz="0" w:space="0" w:color="auto"/>
        <w:right w:val="none" w:sz="0" w:space="0" w:color="auto"/>
      </w:divBdr>
    </w:div>
    <w:div w:id="1204947964">
      <w:bodyDiv w:val="1"/>
      <w:marLeft w:val="0"/>
      <w:marRight w:val="0"/>
      <w:marTop w:val="0"/>
      <w:marBottom w:val="0"/>
      <w:divBdr>
        <w:top w:val="none" w:sz="0" w:space="0" w:color="auto"/>
        <w:left w:val="none" w:sz="0" w:space="0" w:color="auto"/>
        <w:bottom w:val="none" w:sz="0" w:space="0" w:color="auto"/>
        <w:right w:val="none" w:sz="0" w:space="0" w:color="auto"/>
      </w:divBdr>
    </w:div>
    <w:div w:id="1205093335">
      <w:bodyDiv w:val="1"/>
      <w:marLeft w:val="0"/>
      <w:marRight w:val="0"/>
      <w:marTop w:val="0"/>
      <w:marBottom w:val="0"/>
      <w:divBdr>
        <w:top w:val="none" w:sz="0" w:space="0" w:color="auto"/>
        <w:left w:val="none" w:sz="0" w:space="0" w:color="auto"/>
        <w:bottom w:val="none" w:sz="0" w:space="0" w:color="auto"/>
        <w:right w:val="none" w:sz="0" w:space="0" w:color="auto"/>
      </w:divBdr>
    </w:div>
    <w:div w:id="1206060620">
      <w:bodyDiv w:val="1"/>
      <w:marLeft w:val="0"/>
      <w:marRight w:val="0"/>
      <w:marTop w:val="0"/>
      <w:marBottom w:val="0"/>
      <w:divBdr>
        <w:top w:val="none" w:sz="0" w:space="0" w:color="auto"/>
        <w:left w:val="none" w:sz="0" w:space="0" w:color="auto"/>
        <w:bottom w:val="none" w:sz="0" w:space="0" w:color="auto"/>
        <w:right w:val="none" w:sz="0" w:space="0" w:color="auto"/>
      </w:divBdr>
    </w:div>
    <w:div w:id="1206985169">
      <w:bodyDiv w:val="1"/>
      <w:marLeft w:val="0"/>
      <w:marRight w:val="0"/>
      <w:marTop w:val="0"/>
      <w:marBottom w:val="0"/>
      <w:divBdr>
        <w:top w:val="none" w:sz="0" w:space="0" w:color="auto"/>
        <w:left w:val="none" w:sz="0" w:space="0" w:color="auto"/>
        <w:bottom w:val="none" w:sz="0" w:space="0" w:color="auto"/>
        <w:right w:val="none" w:sz="0" w:space="0" w:color="auto"/>
      </w:divBdr>
    </w:div>
    <w:div w:id="1209608398">
      <w:bodyDiv w:val="1"/>
      <w:marLeft w:val="0"/>
      <w:marRight w:val="0"/>
      <w:marTop w:val="0"/>
      <w:marBottom w:val="0"/>
      <w:divBdr>
        <w:top w:val="none" w:sz="0" w:space="0" w:color="auto"/>
        <w:left w:val="none" w:sz="0" w:space="0" w:color="auto"/>
        <w:bottom w:val="none" w:sz="0" w:space="0" w:color="auto"/>
        <w:right w:val="none" w:sz="0" w:space="0" w:color="auto"/>
      </w:divBdr>
    </w:div>
    <w:div w:id="1209798025">
      <w:bodyDiv w:val="1"/>
      <w:marLeft w:val="0"/>
      <w:marRight w:val="0"/>
      <w:marTop w:val="0"/>
      <w:marBottom w:val="0"/>
      <w:divBdr>
        <w:top w:val="none" w:sz="0" w:space="0" w:color="auto"/>
        <w:left w:val="none" w:sz="0" w:space="0" w:color="auto"/>
        <w:bottom w:val="none" w:sz="0" w:space="0" w:color="auto"/>
        <w:right w:val="none" w:sz="0" w:space="0" w:color="auto"/>
      </w:divBdr>
    </w:div>
    <w:div w:id="1210415650">
      <w:bodyDiv w:val="1"/>
      <w:marLeft w:val="0"/>
      <w:marRight w:val="0"/>
      <w:marTop w:val="0"/>
      <w:marBottom w:val="0"/>
      <w:divBdr>
        <w:top w:val="none" w:sz="0" w:space="0" w:color="auto"/>
        <w:left w:val="none" w:sz="0" w:space="0" w:color="auto"/>
        <w:bottom w:val="none" w:sz="0" w:space="0" w:color="auto"/>
        <w:right w:val="none" w:sz="0" w:space="0" w:color="auto"/>
      </w:divBdr>
    </w:div>
    <w:div w:id="1210460357">
      <w:bodyDiv w:val="1"/>
      <w:marLeft w:val="0"/>
      <w:marRight w:val="0"/>
      <w:marTop w:val="0"/>
      <w:marBottom w:val="0"/>
      <w:divBdr>
        <w:top w:val="none" w:sz="0" w:space="0" w:color="auto"/>
        <w:left w:val="none" w:sz="0" w:space="0" w:color="auto"/>
        <w:bottom w:val="none" w:sz="0" w:space="0" w:color="auto"/>
        <w:right w:val="none" w:sz="0" w:space="0" w:color="auto"/>
      </w:divBdr>
    </w:div>
    <w:div w:id="1210922227">
      <w:bodyDiv w:val="1"/>
      <w:marLeft w:val="0"/>
      <w:marRight w:val="0"/>
      <w:marTop w:val="0"/>
      <w:marBottom w:val="0"/>
      <w:divBdr>
        <w:top w:val="none" w:sz="0" w:space="0" w:color="auto"/>
        <w:left w:val="none" w:sz="0" w:space="0" w:color="auto"/>
        <w:bottom w:val="none" w:sz="0" w:space="0" w:color="auto"/>
        <w:right w:val="none" w:sz="0" w:space="0" w:color="auto"/>
      </w:divBdr>
    </w:div>
    <w:div w:id="1211188826">
      <w:bodyDiv w:val="1"/>
      <w:marLeft w:val="0"/>
      <w:marRight w:val="0"/>
      <w:marTop w:val="0"/>
      <w:marBottom w:val="0"/>
      <w:divBdr>
        <w:top w:val="none" w:sz="0" w:space="0" w:color="auto"/>
        <w:left w:val="none" w:sz="0" w:space="0" w:color="auto"/>
        <w:bottom w:val="none" w:sz="0" w:space="0" w:color="auto"/>
        <w:right w:val="none" w:sz="0" w:space="0" w:color="auto"/>
      </w:divBdr>
    </w:div>
    <w:div w:id="1211190035">
      <w:bodyDiv w:val="1"/>
      <w:marLeft w:val="0"/>
      <w:marRight w:val="0"/>
      <w:marTop w:val="0"/>
      <w:marBottom w:val="0"/>
      <w:divBdr>
        <w:top w:val="none" w:sz="0" w:space="0" w:color="auto"/>
        <w:left w:val="none" w:sz="0" w:space="0" w:color="auto"/>
        <w:bottom w:val="none" w:sz="0" w:space="0" w:color="auto"/>
        <w:right w:val="none" w:sz="0" w:space="0" w:color="auto"/>
      </w:divBdr>
    </w:div>
    <w:div w:id="1211192265">
      <w:bodyDiv w:val="1"/>
      <w:marLeft w:val="0"/>
      <w:marRight w:val="0"/>
      <w:marTop w:val="0"/>
      <w:marBottom w:val="0"/>
      <w:divBdr>
        <w:top w:val="none" w:sz="0" w:space="0" w:color="auto"/>
        <w:left w:val="none" w:sz="0" w:space="0" w:color="auto"/>
        <w:bottom w:val="none" w:sz="0" w:space="0" w:color="auto"/>
        <w:right w:val="none" w:sz="0" w:space="0" w:color="auto"/>
      </w:divBdr>
    </w:div>
    <w:div w:id="1211499231">
      <w:bodyDiv w:val="1"/>
      <w:marLeft w:val="0"/>
      <w:marRight w:val="0"/>
      <w:marTop w:val="0"/>
      <w:marBottom w:val="0"/>
      <w:divBdr>
        <w:top w:val="none" w:sz="0" w:space="0" w:color="auto"/>
        <w:left w:val="none" w:sz="0" w:space="0" w:color="auto"/>
        <w:bottom w:val="none" w:sz="0" w:space="0" w:color="auto"/>
        <w:right w:val="none" w:sz="0" w:space="0" w:color="auto"/>
      </w:divBdr>
    </w:div>
    <w:div w:id="1212886015">
      <w:bodyDiv w:val="1"/>
      <w:marLeft w:val="0"/>
      <w:marRight w:val="0"/>
      <w:marTop w:val="0"/>
      <w:marBottom w:val="0"/>
      <w:divBdr>
        <w:top w:val="none" w:sz="0" w:space="0" w:color="auto"/>
        <w:left w:val="none" w:sz="0" w:space="0" w:color="auto"/>
        <w:bottom w:val="none" w:sz="0" w:space="0" w:color="auto"/>
        <w:right w:val="none" w:sz="0" w:space="0" w:color="auto"/>
      </w:divBdr>
    </w:div>
    <w:div w:id="1213536433">
      <w:bodyDiv w:val="1"/>
      <w:marLeft w:val="0"/>
      <w:marRight w:val="0"/>
      <w:marTop w:val="0"/>
      <w:marBottom w:val="0"/>
      <w:divBdr>
        <w:top w:val="none" w:sz="0" w:space="0" w:color="auto"/>
        <w:left w:val="none" w:sz="0" w:space="0" w:color="auto"/>
        <w:bottom w:val="none" w:sz="0" w:space="0" w:color="auto"/>
        <w:right w:val="none" w:sz="0" w:space="0" w:color="auto"/>
      </w:divBdr>
    </w:div>
    <w:div w:id="1213924047">
      <w:bodyDiv w:val="1"/>
      <w:marLeft w:val="0"/>
      <w:marRight w:val="0"/>
      <w:marTop w:val="0"/>
      <w:marBottom w:val="0"/>
      <w:divBdr>
        <w:top w:val="none" w:sz="0" w:space="0" w:color="auto"/>
        <w:left w:val="none" w:sz="0" w:space="0" w:color="auto"/>
        <w:bottom w:val="none" w:sz="0" w:space="0" w:color="auto"/>
        <w:right w:val="none" w:sz="0" w:space="0" w:color="auto"/>
      </w:divBdr>
    </w:div>
    <w:div w:id="1214734392">
      <w:bodyDiv w:val="1"/>
      <w:marLeft w:val="0"/>
      <w:marRight w:val="0"/>
      <w:marTop w:val="0"/>
      <w:marBottom w:val="0"/>
      <w:divBdr>
        <w:top w:val="none" w:sz="0" w:space="0" w:color="auto"/>
        <w:left w:val="none" w:sz="0" w:space="0" w:color="auto"/>
        <w:bottom w:val="none" w:sz="0" w:space="0" w:color="auto"/>
        <w:right w:val="none" w:sz="0" w:space="0" w:color="auto"/>
      </w:divBdr>
    </w:div>
    <w:div w:id="1215506847">
      <w:bodyDiv w:val="1"/>
      <w:marLeft w:val="0"/>
      <w:marRight w:val="0"/>
      <w:marTop w:val="0"/>
      <w:marBottom w:val="0"/>
      <w:divBdr>
        <w:top w:val="none" w:sz="0" w:space="0" w:color="auto"/>
        <w:left w:val="none" w:sz="0" w:space="0" w:color="auto"/>
        <w:bottom w:val="none" w:sz="0" w:space="0" w:color="auto"/>
        <w:right w:val="none" w:sz="0" w:space="0" w:color="auto"/>
      </w:divBdr>
    </w:div>
    <w:div w:id="1215507397">
      <w:bodyDiv w:val="1"/>
      <w:marLeft w:val="0"/>
      <w:marRight w:val="0"/>
      <w:marTop w:val="0"/>
      <w:marBottom w:val="0"/>
      <w:divBdr>
        <w:top w:val="none" w:sz="0" w:space="0" w:color="auto"/>
        <w:left w:val="none" w:sz="0" w:space="0" w:color="auto"/>
        <w:bottom w:val="none" w:sz="0" w:space="0" w:color="auto"/>
        <w:right w:val="none" w:sz="0" w:space="0" w:color="auto"/>
      </w:divBdr>
    </w:div>
    <w:div w:id="1215702050">
      <w:bodyDiv w:val="1"/>
      <w:marLeft w:val="0"/>
      <w:marRight w:val="0"/>
      <w:marTop w:val="0"/>
      <w:marBottom w:val="0"/>
      <w:divBdr>
        <w:top w:val="none" w:sz="0" w:space="0" w:color="auto"/>
        <w:left w:val="none" w:sz="0" w:space="0" w:color="auto"/>
        <w:bottom w:val="none" w:sz="0" w:space="0" w:color="auto"/>
        <w:right w:val="none" w:sz="0" w:space="0" w:color="auto"/>
      </w:divBdr>
    </w:div>
    <w:div w:id="1216118729">
      <w:bodyDiv w:val="1"/>
      <w:marLeft w:val="0"/>
      <w:marRight w:val="0"/>
      <w:marTop w:val="0"/>
      <w:marBottom w:val="0"/>
      <w:divBdr>
        <w:top w:val="none" w:sz="0" w:space="0" w:color="auto"/>
        <w:left w:val="none" w:sz="0" w:space="0" w:color="auto"/>
        <w:bottom w:val="none" w:sz="0" w:space="0" w:color="auto"/>
        <w:right w:val="none" w:sz="0" w:space="0" w:color="auto"/>
      </w:divBdr>
    </w:div>
    <w:div w:id="1216742184">
      <w:bodyDiv w:val="1"/>
      <w:marLeft w:val="0"/>
      <w:marRight w:val="0"/>
      <w:marTop w:val="0"/>
      <w:marBottom w:val="0"/>
      <w:divBdr>
        <w:top w:val="none" w:sz="0" w:space="0" w:color="auto"/>
        <w:left w:val="none" w:sz="0" w:space="0" w:color="auto"/>
        <w:bottom w:val="none" w:sz="0" w:space="0" w:color="auto"/>
        <w:right w:val="none" w:sz="0" w:space="0" w:color="auto"/>
      </w:divBdr>
    </w:div>
    <w:div w:id="1217013729">
      <w:bodyDiv w:val="1"/>
      <w:marLeft w:val="0"/>
      <w:marRight w:val="0"/>
      <w:marTop w:val="0"/>
      <w:marBottom w:val="0"/>
      <w:divBdr>
        <w:top w:val="none" w:sz="0" w:space="0" w:color="auto"/>
        <w:left w:val="none" w:sz="0" w:space="0" w:color="auto"/>
        <w:bottom w:val="none" w:sz="0" w:space="0" w:color="auto"/>
        <w:right w:val="none" w:sz="0" w:space="0" w:color="auto"/>
      </w:divBdr>
    </w:div>
    <w:div w:id="1217470327">
      <w:bodyDiv w:val="1"/>
      <w:marLeft w:val="0"/>
      <w:marRight w:val="0"/>
      <w:marTop w:val="0"/>
      <w:marBottom w:val="0"/>
      <w:divBdr>
        <w:top w:val="none" w:sz="0" w:space="0" w:color="auto"/>
        <w:left w:val="none" w:sz="0" w:space="0" w:color="auto"/>
        <w:bottom w:val="none" w:sz="0" w:space="0" w:color="auto"/>
        <w:right w:val="none" w:sz="0" w:space="0" w:color="auto"/>
      </w:divBdr>
    </w:div>
    <w:div w:id="1217858057">
      <w:bodyDiv w:val="1"/>
      <w:marLeft w:val="0"/>
      <w:marRight w:val="0"/>
      <w:marTop w:val="0"/>
      <w:marBottom w:val="0"/>
      <w:divBdr>
        <w:top w:val="none" w:sz="0" w:space="0" w:color="auto"/>
        <w:left w:val="none" w:sz="0" w:space="0" w:color="auto"/>
        <w:bottom w:val="none" w:sz="0" w:space="0" w:color="auto"/>
        <w:right w:val="none" w:sz="0" w:space="0" w:color="auto"/>
      </w:divBdr>
    </w:div>
    <w:div w:id="1218321081">
      <w:bodyDiv w:val="1"/>
      <w:marLeft w:val="0"/>
      <w:marRight w:val="0"/>
      <w:marTop w:val="0"/>
      <w:marBottom w:val="0"/>
      <w:divBdr>
        <w:top w:val="none" w:sz="0" w:space="0" w:color="auto"/>
        <w:left w:val="none" w:sz="0" w:space="0" w:color="auto"/>
        <w:bottom w:val="none" w:sz="0" w:space="0" w:color="auto"/>
        <w:right w:val="none" w:sz="0" w:space="0" w:color="auto"/>
      </w:divBdr>
    </w:div>
    <w:div w:id="1218935827">
      <w:bodyDiv w:val="1"/>
      <w:marLeft w:val="0"/>
      <w:marRight w:val="0"/>
      <w:marTop w:val="0"/>
      <w:marBottom w:val="0"/>
      <w:divBdr>
        <w:top w:val="none" w:sz="0" w:space="0" w:color="auto"/>
        <w:left w:val="none" w:sz="0" w:space="0" w:color="auto"/>
        <w:bottom w:val="none" w:sz="0" w:space="0" w:color="auto"/>
        <w:right w:val="none" w:sz="0" w:space="0" w:color="auto"/>
      </w:divBdr>
    </w:div>
    <w:div w:id="1219122286">
      <w:bodyDiv w:val="1"/>
      <w:marLeft w:val="0"/>
      <w:marRight w:val="0"/>
      <w:marTop w:val="0"/>
      <w:marBottom w:val="0"/>
      <w:divBdr>
        <w:top w:val="none" w:sz="0" w:space="0" w:color="auto"/>
        <w:left w:val="none" w:sz="0" w:space="0" w:color="auto"/>
        <w:bottom w:val="none" w:sz="0" w:space="0" w:color="auto"/>
        <w:right w:val="none" w:sz="0" w:space="0" w:color="auto"/>
      </w:divBdr>
    </w:div>
    <w:div w:id="1219778953">
      <w:bodyDiv w:val="1"/>
      <w:marLeft w:val="0"/>
      <w:marRight w:val="0"/>
      <w:marTop w:val="0"/>
      <w:marBottom w:val="0"/>
      <w:divBdr>
        <w:top w:val="none" w:sz="0" w:space="0" w:color="auto"/>
        <w:left w:val="none" w:sz="0" w:space="0" w:color="auto"/>
        <w:bottom w:val="none" w:sz="0" w:space="0" w:color="auto"/>
        <w:right w:val="none" w:sz="0" w:space="0" w:color="auto"/>
      </w:divBdr>
    </w:div>
    <w:div w:id="1220706062">
      <w:bodyDiv w:val="1"/>
      <w:marLeft w:val="0"/>
      <w:marRight w:val="0"/>
      <w:marTop w:val="0"/>
      <w:marBottom w:val="0"/>
      <w:divBdr>
        <w:top w:val="none" w:sz="0" w:space="0" w:color="auto"/>
        <w:left w:val="none" w:sz="0" w:space="0" w:color="auto"/>
        <w:bottom w:val="none" w:sz="0" w:space="0" w:color="auto"/>
        <w:right w:val="none" w:sz="0" w:space="0" w:color="auto"/>
      </w:divBdr>
    </w:div>
    <w:div w:id="1220751824">
      <w:bodyDiv w:val="1"/>
      <w:marLeft w:val="0"/>
      <w:marRight w:val="0"/>
      <w:marTop w:val="0"/>
      <w:marBottom w:val="0"/>
      <w:divBdr>
        <w:top w:val="none" w:sz="0" w:space="0" w:color="auto"/>
        <w:left w:val="none" w:sz="0" w:space="0" w:color="auto"/>
        <w:bottom w:val="none" w:sz="0" w:space="0" w:color="auto"/>
        <w:right w:val="none" w:sz="0" w:space="0" w:color="auto"/>
      </w:divBdr>
    </w:div>
    <w:div w:id="1223099422">
      <w:bodyDiv w:val="1"/>
      <w:marLeft w:val="0"/>
      <w:marRight w:val="0"/>
      <w:marTop w:val="0"/>
      <w:marBottom w:val="0"/>
      <w:divBdr>
        <w:top w:val="none" w:sz="0" w:space="0" w:color="auto"/>
        <w:left w:val="none" w:sz="0" w:space="0" w:color="auto"/>
        <w:bottom w:val="none" w:sz="0" w:space="0" w:color="auto"/>
        <w:right w:val="none" w:sz="0" w:space="0" w:color="auto"/>
      </w:divBdr>
    </w:div>
    <w:div w:id="1223517240">
      <w:bodyDiv w:val="1"/>
      <w:marLeft w:val="0"/>
      <w:marRight w:val="0"/>
      <w:marTop w:val="0"/>
      <w:marBottom w:val="0"/>
      <w:divBdr>
        <w:top w:val="none" w:sz="0" w:space="0" w:color="auto"/>
        <w:left w:val="none" w:sz="0" w:space="0" w:color="auto"/>
        <w:bottom w:val="none" w:sz="0" w:space="0" w:color="auto"/>
        <w:right w:val="none" w:sz="0" w:space="0" w:color="auto"/>
      </w:divBdr>
    </w:div>
    <w:div w:id="1225481311">
      <w:bodyDiv w:val="1"/>
      <w:marLeft w:val="0"/>
      <w:marRight w:val="0"/>
      <w:marTop w:val="0"/>
      <w:marBottom w:val="0"/>
      <w:divBdr>
        <w:top w:val="none" w:sz="0" w:space="0" w:color="auto"/>
        <w:left w:val="none" w:sz="0" w:space="0" w:color="auto"/>
        <w:bottom w:val="none" w:sz="0" w:space="0" w:color="auto"/>
        <w:right w:val="none" w:sz="0" w:space="0" w:color="auto"/>
      </w:divBdr>
    </w:div>
    <w:div w:id="1225490393">
      <w:bodyDiv w:val="1"/>
      <w:marLeft w:val="0"/>
      <w:marRight w:val="0"/>
      <w:marTop w:val="0"/>
      <w:marBottom w:val="0"/>
      <w:divBdr>
        <w:top w:val="none" w:sz="0" w:space="0" w:color="auto"/>
        <w:left w:val="none" w:sz="0" w:space="0" w:color="auto"/>
        <w:bottom w:val="none" w:sz="0" w:space="0" w:color="auto"/>
        <w:right w:val="none" w:sz="0" w:space="0" w:color="auto"/>
      </w:divBdr>
    </w:div>
    <w:div w:id="1225682952">
      <w:bodyDiv w:val="1"/>
      <w:marLeft w:val="0"/>
      <w:marRight w:val="0"/>
      <w:marTop w:val="0"/>
      <w:marBottom w:val="0"/>
      <w:divBdr>
        <w:top w:val="none" w:sz="0" w:space="0" w:color="auto"/>
        <w:left w:val="none" w:sz="0" w:space="0" w:color="auto"/>
        <w:bottom w:val="none" w:sz="0" w:space="0" w:color="auto"/>
        <w:right w:val="none" w:sz="0" w:space="0" w:color="auto"/>
      </w:divBdr>
      <w:divsChild>
        <w:div w:id="63920487">
          <w:marLeft w:val="0"/>
          <w:marRight w:val="0"/>
          <w:marTop w:val="0"/>
          <w:marBottom w:val="0"/>
          <w:divBdr>
            <w:top w:val="none" w:sz="0" w:space="0" w:color="auto"/>
            <w:left w:val="none" w:sz="0" w:space="0" w:color="auto"/>
            <w:bottom w:val="none" w:sz="0" w:space="0" w:color="auto"/>
            <w:right w:val="none" w:sz="0" w:space="0" w:color="auto"/>
          </w:divBdr>
        </w:div>
        <w:div w:id="65998168">
          <w:marLeft w:val="0"/>
          <w:marRight w:val="0"/>
          <w:marTop w:val="0"/>
          <w:marBottom w:val="0"/>
          <w:divBdr>
            <w:top w:val="none" w:sz="0" w:space="0" w:color="auto"/>
            <w:left w:val="none" w:sz="0" w:space="0" w:color="auto"/>
            <w:bottom w:val="none" w:sz="0" w:space="0" w:color="auto"/>
            <w:right w:val="none" w:sz="0" w:space="0" w:color="auto"/>
          </w:divBdr>
        </w:div>
        <w:div w:id="83843160">
          <w:marLeft w:val="0"/>
          <w:marRight w:val="0"/>
          <w:marTop w:val="0"/>
          <w:marBottom w:val="0"/>
          <w:divBdr>
            <w:top w:val="none" w:sz="0" w:space="0" w:color="auto"/>
            <w:left w:val="none" w:sz="0" w:space="0" w:color="auto"/>
            <w:bottom w:val="none" w:sz="0" w:space="0" w:color="auto"/>
            <w:right w:val="none" w:sz="0" w:space="0" w:color="auto"/>
          </w:divBdr>
        </w:div>
        <w:div w:id="86779517">
          <w:marLeft w:val="0"/>
          <w:marRight w:val="0"/>
          <w:marTop w:val="0"/>
          <w:marBottom w:val="0"/>
          <w:divBdr>
            <w:top w:val="none" w:sz="0" w:space="0" w:color="auto"/>
            <w:left w:val="none" w:sz="0" w:space="0" w:color="auto"/>
            <w:bottom w:val="none" w:sz="0" w:space="0" w:color="auto"/>
            <w:right w:val="none" w:sz="0" w:space="0" w:color="auto"/>
          </w:divBdr>
        </w:div>
        <w:div w:id="112095665">
          <w:marLeft w:val="0"/>
          <w:marRight w:val="0"/>
          <w:marTop w:val="0"/>
          <w:marBottom w:val="0"/>
          <w:divBdr>
            <w:top w:val="none" w:sz="0" w:space="0" w:color="auto"/>
            <w:left w:val="none" w:sz="0" w:space="0" w:color="auto"/>
            <w:bottom w:val="none" w:sz="0" w:space="0" w:color="auto"/>
            <w:right w:val="none" w:sz="0" w:space="0" w:color="auto"/>
          </w:divBdr>
        </w:div>
        <w:div w:id="139228291">
          <w:marLeft w:val="0"/>
          <w:marRight w:val="0"/>
          <w:marTop w:val="0"/>
          <w:marBottom w:val="0"/>
          <w:divBdr>
            <w:top w:val="none" w:sz="0" w:space="0" w:color="auto"/>
            <w:left w:val="none" w:sz="0" w:space="0" w:color="auto"/>
            <w:bottom w:val="none" w:sz="0" w:space="0" w:color="auto"/>
            <w:right w:val="none" w:sz="0" w:space="0" w:color="auto"/>
          </w:divBdr>
        </w:div>
        <w:div w:id="197934383">
          <w:marLeft w:val="0"/>
          <w:marRight w:val="0"/>
          <w:marTop w:val="0"/>
          <w:marBottom w:val="0"/>
          <w:divBdr>
            <w:top w:val="none" w:sz="0" w:space="0" w:color="auto"/>
            <w:left w:val="none" w:sz="0" w:space="0" w:color="auto"/>
            <w:bottom w:val="none" w:sz="0" w:space="0" w:color="auto"/>
            <w:right w:val="none" w:sz="0" w:space="0" w:color="auto"/>
          </w:divBdr>
        </w:div>
        <w:div w:id="224729548">
          <w:marLeft w:val="0"/>
          <w:marRight w:val="0"/>
          <w:marTop w:val="0"/>
          <w:marBottom w:val="0"/>
          <w:divBdr>
            <w:top w:val="none" w:sz="0" w:space="0" w:color="auto"/>
            <w:left w:val="none" w:sz="0" w:space="0" w:color="auto"/>
            <w:bottom w:val="none" w:sz="0" w:space="0" w:color="auto"/>
            <w:right w:val="none" w:sz="0" w:space="0" w:color="auto"/>
          </w:divBdr>
        </w:div>
        <w:div w:id="225452687">
          <w:marLeft w:val="0"/>
          <w:marRight w:val="0"/>
          <w:marTop w:val="0"/>
          <w:marBottom w:val="0"/>
          <w:divBdr>
            <w:top w:val="none" w:sz="0" w:space="0" w:color="auto"/>
            <w:left w:val="none" w:sz="0" w:space="0" w:color="auto"/>
            <w:bottom w:val="none" w:sz="0" w:space="0" w:color="auto"/>
            <w:right w:val="none" w:sz="0" w:space="0" w:color="auto"/>
          </w:divBdr>
        </w:div>
        <w:div w:id="339938695">
          <w:marLeft w:val="0"/>
          <w:marRight w:val="0"/>
          <w:marTop w:val="0"/>
          <w:marBottom w:val="0"/>
          <w:divBdr>
            <w:top w:val="none" w:sz="0" w:space="0" w:color="auto"/>
            <w:left w:val="none" w:sz="0" w:space="0" w:color="auto"/>
            <w:bottom w:val="none" w:sz="0" w:space="0" w:color="auto"/>
            <w:right w:val="none" w:sz="0" w:space="0" w:color="auto"/>
          </w:divBdr>
        </w:div>
        <w:div w:id="350567566">
          <w:marLeft w:val="0"/>
          <w:marRight w:val="0"/>
          <w:marTop w:val="0"/>
          <w:marBottom w:val="0"/>
          <w:divBdr>
            <w:top w:val="none" w:sz="0" w:space="0" w:color="auto"/>
            <w:left w:val="none" w:sz="0" w:space="0" w:color="auto"/>
            <w:bottom w:val="none" w:sz="0" w:space="0" w:color="auto"/>
            <w:right w:val="none" w:sz="0" w:space="0" w:color="auto"/>
          </w:divBdr>
        </w:div>
        <w:div w:id="435369460">
          <w:marLeft w:val="0"/>
          <w:marRight w:val="0"/>
          <w:marTop w:val="0"/>
          <w:marBottom w:val="0"/>
          <w:divBdr>
            <w:top w:val="none" w:sz="0" w:space="0" w:color="auto"/>
            <w:left w:val="none" w:sz="0" w:space="0" w:color="auto"/>
            <w:bottom w:val="none" w:sz="0" w:space="0" w:color="auto"/>
            <w:right w:val="none" w:sz="0" w:space="0" w:color="auto"/>
          </w:divBdr>
        </w:div>
        <w:div w:id="458765364">
          <w:marLeft w:val="0"/>
          <w:marRight w:val="0"/>
          <w:marTop w:val="0"/>
          <w:marBottom w:val="0"/>
          <w:divBdr>
            <w:top w:val="none" w:sz="0" w:space="0" w:color="auto"/>
            <w:left w:val="none" w:sz="0" w:space="0" w:color="auto"/>
            <w:bottom w:val="none" w:sz="0" w:space="0" w:color="auto"/>
            <w:right w:val="none" w:sz="0" w:space="0" w:color="auto"/>
          </w:divBdr>
        </w:div>
        <w:div w:id="497236269">
          <w:marLeft w:val="0"/>
          <w:marRight w:val="0"/>
          <w:marTop w:val="0"/>
          <w:marBottom w:val="0"/>
          <w:divBdr>
            <w:top w:val="none" w:sz="0" w:space="0" w:color="auto"/>
            <w:left w:val="none" w:sz="0" w:space="0" w:color="auto"/>
            <w:bottom w:val="none" w:sz="0" w:space="0" w:color="auto"/>
            <w:right w:val="none" w:sz="0" w:space="0" w:color="auto"/>
          </w:divBdr>
        </w:div>
        <w:div w:id="503665310">
          <w:marLeft w:val="0"/>
          <w:marRight w:val="0"/>
          <w:marTop w:val="0"/>
          <w:marBottom w:val="0"/>
          <w:divBdr>
            <w:top w:val="none" w:sz="0" w:space="0" w:color="auto"/>
            <w:left w:val="none" w:sz="0" w:space="0" w:color="auto"/>
            <w:bottom w:val="none" w:sz="0" w:space="0" w:color="auto"/>
            <w:right w:val="none" w:sz="0" w:space="0" w:color="auto"/>
          </w:divBdr>
        </w:div>
        <w:div w:id="517817329">
          <w:marLeft w:val="0"/>
          <w:marRight w:val="0"/>
          <w:marTop w:val="0"/>
          <w:marBottom w:val="0"/>
          <w:divBdr>
            <w:top w:val="none" w:sz="0" w:space="0" w:color="auto"/>
            <w:left w:val="none" w:sz="0" w:space="0" w:color="auto"/>
            <w:bottom w:val="none" w:sz="0" w:space="0" w:color="auto"/>
            <w:right w:val="none" w:sz="0" w:space="0" w:color="auto"/>
          </w:divBdr>
        </w:div>
        <w:div w:id="609243200">
          <w:marLeft w:val="0"/>
          <w:marRight w:val="0"/>
          <w:marTop w:val="0"/>
          <w:marBottom w:val="0"/>
          <w:divBdr>
            <w:top w:val="none" w:sz="0" w:space="0" w:color="auto"/>
            <w:left w:val="none" w:sz="0" w:space="0" w:color="auto"/>
            <w:bottom w:val="none" w:sz="0" w:space="0" w:color="auto"/>
            <w:right w:val="none" w:sz="0" w:space="0" w:color="auto"/>
          </w:divBdr>
        </w:div>
        <w:div w:id="641543140">
          <w:marLeft w:val="0"/>
          <w:marRight w:val="0"/>
          <w:marTop w:val="0"/>
          <w:marBottom w:val="0"/>
          <w:divBdr>
            <w:top w:val="none" w:sz="0" w:space="0" w:color="auto"/>
            <w:left w:val="none" w:sz="0" w:space="0" w:color="auto"/>
            <w:bottom w:val="none" w:sz="0" w:space="0" w:color="auto"/>
            <w:right w:val="none" w:sz="0" w:space="0" w:color="auto"/>
          </w:divBdr>
        </w:div>
        <w:div w:id="644316406">
          <w:marLeft w:val="0"/>
          <w:marRight w:val="0"/>
          <w:marTop w:val="0"/>
          <w:marBottom w:val="0"/>
          <w:divBdr>
            <w:top w:val="none" w:sz="0" w:space="0" w:color="auto"/>
            <w:left w:val="none" w:sz="0" w:space="0" w:color="auto"/>
            <w:bottom w:val="none" w:sz="0" w:space="0" w:color="auto"/>
            <w:right w:val="none" w:sz="0" w:space="0" w:color="auto"/>
          </w:divBdr>
        </w:div>
        <w:div w:id="666589882">
          <w:marLeft w:val="0"/>
          <w:marRight w:val="0"/>
          <w:marTop w:val="0"/>
          <w:marBottom w:val="0"/>
          <w:divBdr>
            <w:top w:val="none" w:sz="0" w:space="0" w:color="auto"/>
            <w:left w:val="none" w:sz="0" w:space="0" w:color="auto"/>
            <w:bottom w:val="none" w:sz="0" w:space="0" w:color="auto"/>
            <w:right w:val="none" w:sz="0" w:space="0" w:color="auto"/>
          </w:divBdr>
        </w:div>
        <w:div w:id="675112213">
          <w:marLeft w:val="0"/>
          <w:marRight w:val="0"/>
          <w:marTop w:val="0"/>
          <w:marBottom w:val="0"/>
          <w:divBdr>
            <w:top w:val="none" w:sz="0" w:space="0" w:color="auto"/>
            <w:left w:val="none" w:sz="0" w:space="0" w:color="auto"/>
            <w:bottom w:val="none" w:sz="0" w:space="0" w:color="auto"/>
            <w:right w:val="none" w:sz="0" w:space="0" w:color="auto"/>
          </w:divBdr>
        </w:div>
        <w:div w:id="679039490">
          <w:marLeft w:val="0"/>
          <w:marRight w:val="0"/>
          <w:marTop w:val="0"/>
          <w:marBottom w:val="0"/>
          <w:divBdr>
            <w:top w:val="none" w:sz="0" w:space="0" w:color="auto"/>
            <w:left w:val="none" w:sz="0" w:space="0" w:color="auto"/>
            <w:bottom w:val="none" w:sz="0" w:space="0" w:color="auto"/>
            <w:right w:val="none" w:sz="0" w:space="0" w:color="auto"/>
          </w:divBdr>
        </w:div>
        <w:div w:id="774054331">
          <w:marLeft w:val="0"/>
          <w:marRight w:val="0"/>
          <w:marTop w:val="0"/>
          <w:marBottom w:val="0"/>
          <w:divBdr>
            <w:top w:val="none" w:sz="0" w:space="0" w:color="auto"/>
            <w:left w:val="none" w:sz="0" w:space="0" w:color="auto"/>
            <w:bottom w:val="none" w:sz="0" w:space="0" w:color="auto"/>
            <w:right w:val="none" w:sz="0" w:space="0" w:color="auto"/>
          </w:divBdr>
        </w:div>
        <w:div w:id="775293852">
          <w:marLeft w:val="0"/>
          <w:marRight w:val="0"/>
          <w:marTop w:val="0"/>
          <w:marBottom w:val="0"/>
          <w:divBdr>
            <w:top w:val="none" w:sz="0" w:space="0" w:color="auto"/>
            <w:left w:val="none" w:sz="0" w:space="0" w:color="auto"/>
            <w:bottom w:val="none" w:sz="0" w:space="0" w:color="auto"/>
            <w:right w:val="none" w:sz="0" w:space="0" w:color="auto"/>
          </w:divBdr>
        </w:div>
        <w:div w:id="785850957">
          <w:marLeft w:val="0"/>
          <w:marRight w:val="0"/>
          <w:marTop w:val="0"/>
          <w:marBottom w:val="0"/>
          <w:divBdr>
            <w:top w:val="none" w:sz="0" w:space="0" w:color="auto"/>
            <w:left w:val="none" w:sz="0" w:space="0" w:color="auto"/>
            <w:bottom w:val="none" w:sz="0" w:space="0" w:color="auto"/>
            <w:right w:val="none" w:sz="0" w:space="0" w:color="auto"/>
          </w:divBdr>
        </w:div>
        <w:div w:id="854617473">
          <w:marLeft w:val="0"/>
          <w:marRight w:val="0"/>
          <w:marTop w:val="0"/>
          <w:marBottom w:val="0"/>
          <w:divBdr>
            <w:top w:val="none" w:sz="0" w:space="0" w:color="auto"/>
            <w:left w:val="none" w:sz="0" w:space="0" w:color="auto"/>
            <w:bottom w:val="none" w:sz="0" w:space="0" w:color="auto"/>
            <w:right w:val="none" w:sz="0" w:space="0" w:color="auto"/>
          </w:divBdr>
        </w:div>
        <w:div w:id="965280234">
          <w:marLeft w:val="0"/>
          <w:marRight w:val="0"/>
          <w:marTop w:val="0"/>
          <w:marBottom w:val="0"/>
          <w:divBdr>
            <w:top w:val="none" w:sz="0" w:space="0" w:color="auto"/>
            <w:left w:val="none" w:sz="0" w:space="0" w:color="auto"/>
            <w:bottom w:val="none" w:sz="0" w:space="0" w:color="auto"/>
            <w:right w:val="none" w:sz="0" w:space="0" w:color="auto"/>
          </w:divBdr>
        </w:div>
        <w:div w:id="1098792174">
          <w:marLeft w:val="0"/>
          <w:marRight w:val="0"/>
          <w:marTop w:val="0"/>
          <w:marBottom w:val="0"/>
          <w:divBdr>
            <w:top w:val="none" w:sz="0" w:space="0" w:color="auto"/>
            <w:left w:val="none" w:sz="0" w:space="0" w:color="auto"/>
            <w:bottom w:val="none" w:sz="0" w:space="0" w:color="auto"/>
            <w:right w:val="none" w:sz="0" w:space="0" w:color="auto"/>
          </w:divBdr>
        </w:div>
        <w:div w:id="1104497546">
          <w:marLeft w:val="0"/>
          <w:marRight w:val="0"/>
          <w:marTop w:val="0"/>
          <w:marBottom w:val="0"/>
          <w:divBdr>
            <w:top w:val="none" w:sz="0" w:space="0" w:color="auto"/>
            <w:left w:val="none" w:sz="0" w:space="0" w:color="auto"/>
            <w:bottom w:val="none" w:sz="0" w:space="0" w:color="auto"/>
            <w:right w:val="none" w:sz="0" w:space="0" w:color="auto"/>
          </w:divBdr>
        </w:div>
        <w:div w:id="1143696132">
          <w:marLeft w:val="0"/>
          <w:marRight w:val="0"/>
          <w:marTop w:val="0"/>
          <w:marBottom w:val="0"/>
          <w:divBdr>
            <w:top w:val="none" w:sz="0" w:space="0" w:color="auto"/>
            <w:left w:val="none" w:sz="0" w:space="0" w:color="auto"/>
            <w:bottom w:val="none" w:sz="0" w:space="0" w:color="auto"/>
            <w:right w:val="none" w:sz="0" w:space="0" w:color="auto"/>
          </w:divBdr>
        </w:div>
        <w:div w:id="1153912717">
          <w:marLeft w:val="0"/>
          <w:marRight w:val="0"/>
          <w:marTop w:val="0"/>
          <w:marBottom w:val="0"/>
          <w:divBdr>
            <w:top w:val="none" w:sz="0" w:space="0" w:color="auto"/>
            <w:left w:val="none" w:sz="0" w:space="0" w:color="auto"/>
            <w:bottom w:val="none" w:sz="0" w:space="0" w:color="auto"/>
            <w:right w:val="none" w:sz="0" w:space="0" w:color="auto"/>
          </w:divBdr>
        </w:div>
        <w:div w:id="1163397200">
          <w:marLeft w:val="0"/>
          <w:marRight w:val="0"/>
          <w:marTop w:val="0"/>
          <w:marBottom w:val="0"/>
          <w:divBdr>
            <w:top w:val="none" w:sz="0" w:space="0" w:color="auto"/>
            <w:left w:val="none" w:sz="0" w:space="0" w:color="auto"/>
            <w:bottom w:val="none" w:sz="0" w:space="0" w:color="auto"/>
            <w:right w:val="none" w:sz="0" w:space="0" w:color="auto"/>
          </w:divBdr>
        </w:div>
        <w:div w:id="1243641983">
          <w:marLeft w:val="0"/>
          <w:marRight w:val="0"/>
          <w:marTop w:val="0"/>
          <w:marBottom w:val="0"/>
          <w:divBdr>
            <w:top w:val="none" w:sz="0" w:space="0" w:color="auto"/>
            <w:left w:val="none" w:sz="0" w:space="0" w:color="auto"/>
            <w:bottom w:val="none" w:sz="0" w:space="0" w:color="auto"/>
            <w:right w:val="none" w:sz="0" w:space="0" w:color="auto"/>
          </w:divBdr>
        </w:div>
        <w:div w:id="1261135296">
          <w:marLeft w:val="0"/>
          <w:marRight w:val="0"/>
          <w:marTop w:val="0"/>
          <w:marBottom w:val="0"/>
          <w:divBdr>
            <w:top w:val="none" w:sz="0" w:space="0" w:color="auto"/>
            <w:left w:val="none" w:sz="0" w:space="0" w:color="auto"/>
            <w:bottom w:val="none" w:sz="0" w:space="0" w:color="auto"/>
            <w:right w:val="none" w:sz="0" w:space="0" w:color="auto"/>
          </w:divBdr>
        </w:div>
        <w:div w:id="1288589452">
          <w:marLeft w:val="0"/>
          <w:marRight w:val="0"/>
          <w:marTop w:val="0"/>
          <w:marBottom w:val="0"/>
          <w:divBdr>
            <w:top w:val="none" w:sz="0" w:space="0" w:color="auto"/>
            <w:left w:val="none" w:sz="0" w:space="0" w:color="auto"/>
            <w:bottom w:val="none" w:sz="0" w:space="0" w:color="auto"/>
            <w:right w:val="none" w:sz="0" w:space="0" w:color="auto"/>
          </w:divBdr>
        </w:div>
        <w:div w:id="1303805022">
          <w:marLeft w:val="0"/>
          <w:marRight w:val="0"/>
          <w:marTop w:val="0"/>
          <w:marBottom w:val="0"/>
          <w:divBdr>
            <w:top w:val="none" w:sz="0" w:space="0" w:color="auto"/>
            <w:left w:val="none" w:sz="0" w:space="0" w:color="auto"/>
            <w:bottom w:val="none" w:sz="0" w:space="0" w:color="auto"/>
            <w:right w:val="none" w:sz="0" w:space="0" w:color="auto"/>
          </w:divBdr>
        </w:div>
        <w:div w:id="1309212814">
          <w:marLeft w:val="0"/>
          <w:marRight w:val="0"/>
          <w:marTop w:val="0"/>
          <w:marBottom w:val="0"/>
          <w:divBdr>
            <w:top w:val="none" w:sz="0" w:space="0" w:color="auto"/>
            <w:left w:val="none" w:sz="0" w:space="0" w:color="auto"/>
            <w:bottom w:val="none" w:sz="0" w:space="0" w:color="auto"/>
            <w:right w:val="none" w:sz="0" w:space="0" w:color="auto"/>
          </w:divBdr>
        </w:div>
        <w:div w:id="1371151767">
          <w:marLeft w:val="0"/>
          <w:marRight w:val="0"/>
          <w:marTop w:val="0"/>
          <w:marBottom w:val="0"/>
          <w:divBdr>
            <w:top w:val="none" w:sz="0" w:space="0" w:color="auto"/>
            <w:left w:val="none" w:sz="0" w:space="0" w:color="auto"/>
            <w:bottom w:val="none" w:sz="0" w:space="0" w:color="auto"/>
            <w:right w:val="none" w:sz="0" w:space="0" w:color="auto"/>
          </w:divBdr>
        </w:div>
        <w:div w:id="1443644360">
          <w:marLeft w:val="0"/>
          <w:marRight w:val="0"/>
          <w:marTop w:val="0"/>
          <w:marBottom w:val="0"/>
          <w:divBdr>
            <w:top w:val="none" w:sz="0" w:space="0" w:color="auto"/>
            <w:left w:val="none" w:sz="0" w:space="0" w:color="auto"/>
            <w:bottom w:val="none" w:sz="0" w:space="0" w:color="auto"/>
            <w:right w:val="none" w:sz="0" w:space="0" w:color="auto"/>
          </w:divBdr>
        </w:div>
        <w:div w:id="1488669640">
          <w:marLeft w:val="0"/>
          <w:marRight w:val="0"/>
          <w:marTop w:val="0"/>
          <w:marBottom w:val="0"/>
          <w:divBdr>
            <w:top w:val="none" w:sz="0" w:space="0" w:color="auto"/>
            <w:left w:val="none" w:sz="0" w:space="0" w:color="auto"/>
            <w:bottom w:val="none" w:sz="0" w:space="0" w:color="auto"/>
            <w:right w:val="none" w:sz="0" w:space="0" w:color="auto"/>
          </w:divBdr>
        </w:div>
        <w:div w:id="1564676231">
          <w:marLeft w:val="0"/>
          <w:marRight w:val="0"/>
          <w:marTop w:val="0"/>
          <w:marBottom w:val="0"/>
          <w:divBdr>
            <w:top w:val="none" w:sz="0" w:space="0" w:color="auto"/>
            <w:left w:val="none" w:sz="0" w:space="0" w:color="auto"/>
            <w:bottom w:val="none" w:sz="0" w:space="0" w:color="auto"/>
            <w:right w:val="none" w:sz="0" w:space="0" w:color="auto"/>
          </w:divBdr>
        </w:div>
        <w:div w:id="1588995292">
          <w:marLeft w:val="0"/>
          <w:marRight w:val="0"/>
          <w:marTop w:val="0"/>
          <w:marBottom w:val="0"/>
          <w:divBdr>
            <w:top w:val="none" w:sz="0" w:space="0" w:color="auto"/>
            <w:left w:val="none" w:sz="0" w:space="0" w:color="auto"/>
            <w:bottom w:val="none" w:sz="0" w:space="0" w:color="auto"/>
            <w:right w:val="none" w:sz="0" w:space="0" w:color="auto"/>
          </w:divBdr>
        </w:div>
        <w:div w:id="1600334748">
          <w:marLeft w:val="0"/>
          <w:marRight w:val="0"/>
          <w:marTop w:val="0"/>
          <w:marBottom w:val="0"/>
          <w:divBdr>
            <w:top w:val="none" w:sz="0" w:space="0" w:color="auto"/>
            <w:left w:val="none" w:sz="0" w:space="0" w:color="auto"/>
            <w:bottom w:val="none" w:sz="0" w:space="0" w:color="auto"/>
            <w:right w:val="none" w:sz="0" w:space="0" w:color="auto"/>
          </w:divBdr>
        </w:div>
        <w:div w:id="1611931375">
          <w:marLeft w:val="0"/>
          <w:marRight w:val="0"/>
          <w:marTop w:val="0"/>
          <w:marBottom w:val="0"/>
          <w:divBdr>
            <w:top w:val="none" w:sz="0" w:space="0" w:color="auto"/>
            <w:left w:val="none" w:sz="0" w:space="0" w:color="auto"/>
            <w:bottom w:val="none" w:sz="0" w:space="0" w:color="auto"/>
            <w:right w:val="none" w:sz="0" w:space="0" w:color="auto"/>
          </w:divBdr>
        </w:div>
        <w:div w:id="1664049282">
          <w:marLeft w:val="0"/>
          <w:marRight w:val="0"/>
          <w:marTop w:val="0"/>
          <w:marBottom w:val="0"/>
          <w:divBdr>
            <w:top w:val="none" w:sz="0" w:space="0" w:color="auto"/>
            <w:left w:val="none" w:sz="0" w:space="0" w:color="auto"/>
            <w:bottom w:val="none" w:sz="0" w:space="0" w:color="auto"/>
            <w:right w:val="none" w:sz="0" w:space="0" w:color="auto"/>
          </w:divBdr>
        </w:div>
        <w:div w:id="1670061667">
          <w:marLeft w:val="0"/>
          <w:marRight w:val="0"/>
          <w:marTop w:val="0"/>
          <w:marBottom w:val="0"/>
          <w:divBdr>
            <w:top w:val="none" w:sz="0" w:space="0" w:color="auto"/>
            <w:left w:val="none" w:sz="0" w:space="0" w:color="auto"/>
            <w:bottom w:val="none" w:sz="0" w:space="0" w:color="auto"/>
            <w:right w:val="none" w:sz="0" w:space="0" w:color="auto"/>
          </w:divBdr>
        </w:div>
        <w:div w:id="1684629142">
          <w:marLeft w:val="0"/>
          <w:marRight w:val="0"/>
          <w:marTop w:val="0"/>
          <w:marBottom w:val="0"/>
          <w:divBdr>
            <w:top w:val="none" w:sz="0" w:space="0" w:color="auto"/>
            <w:left w:val="none" w:sz="0" w:space="0" w:color="auto"/>
            <w:bottom w:val="none" w:sz="0" w:space="0" w:color="auto"/>
            <w:right w:val="none" w:sz="0" w:space="0" w:color="auto"/>
          </w:divBdr>
        </w:div>
        <w:div w:id="1694266687">
          <w:marLeft w:val="0"/>
          <w:marRight w:val="0"/>
          <w:marTop w:val="0"/>
          <w:marBottom w:val="0"/>
          <w:divBdr>
            <w:top w:val="none" w:sz="0" w:space="0" w:color="auto"/>
            <w:left w:val="none" w:sz="0" w:space="0" w:color="auto"/>
            <w:bottom w:val="none" w:sz="0" w:space="0" w:color="auto"/>
            <w:right w:val="none" w:sz="0" w:space="0" w:color="auto"/>
          </w:divBdr>
        </w:div>
        <w:div w:id="1715228305">
          <w:marLeft w:val="0"/>
          <w:marRight w:val="0"/>
          <w:marTop w:val="0"/>
          <w:marBottom w:val="0"/>
          <w:divBdr>
            <w:top w:val="none" w:sz="0" w:space="0" w:color="auto"/>
            <w:left w:val="none" w:sz="0" w:space="0" w:color="auto"/>
            <w:bottom w:val="none" w:sz="0" w:space="0" w:color="auto"/>
            <w:right w:val="none" w:sz="0" w:space="0" w:color="auto"/>
          </w:divBdr>
        </w:div>
        <w:div w:id="1801420023">
          <w:marLeft w:val="0"/>
          <w:marRight w:val="0"/>
          <w:marTop w:val="0"/>
          <w:marBottom w:val="0"/>
          <w:divBdr>
            <w:top w:val="none" w:sz="0" w:space="0" w:color="auto"/>
            <w:left w:val="none" w:sz="0" w:space="0" w:color="auto"/>
            <w:bottom w:val="none" w:sz="0" w:space="0" w:color="auto"/>
            <w:right w:val="none" w:sz="0" w:space="0" w:color="auto"/>
          </w:divBdr>
        </w:div>
        <w:div w:id="1858811173">
          <w:marLeft w:val="0"/>
          <w:marRight w:val="0"/>
          <w:marTop w:val="0"/>
          <w:marBottom w:val="0"/>
          <w:divBdr>
            <w:top w:val="none" w:sz="0" w:space="0" w:color="auto"/>
            <w:left w:val="none" w:sz="0" w:space="0" w:color="auto"/>
            <w:bottom w:val="none" w:sz="0" w:space="0" w:color="auto"/>
            <w:right w:val="none" w:sz="0" w:space="0" w:color="auto"/>
          </w:divBdr>
        </w:div>
        <w:div w:id="1874734490">
          <w:marLeft w:val="0"/>
          <w:marRight w:val="0"/>
          <w:marTop w:val="0"/>
          <w:marBottom w:val="0"/>
          <w:divBdr>
            <w:top w:val="none" w:sz="0" w:space="0" w:color="auto"/>
            <w:left w:val="none" w:sz="0" w:space="0" w:color="auto"/>
            <w:bottom w:val="none" w:sz="0" w:space="0" w:color="auto"/>
            <w:right w:val="none" w:sz="0" w:space="0" w:color="auto"/>
          </w:divBdr>
        </w:div>
        <w:div w:id="1897736090">
          <w:marLeft w:val="0"/>
          <w:marRight w:val="0"/>
          <w:marTop w:val="0"/>
          <w:marBottom w:val="0"/>
          <w:divBdr>
            <w:top w:val="none" w:sz="0" w:space="0" w:color="auto"/>
            <w:left w:val="none" w:sz="0" w:space="0" w:color="auto"/>
            <w:bottom w:val="none" w:sz="0" w:space="0" w:color="auto"/>
            <w:right w:val="none" w:sz="0" w:space="0" w:color="auto"/>
          </w:divBdr>
        </w:div>
        <w:div w:id="1920946797">
          <w:marLeft w:val="0"/>
          <w:marRight w:val="0"/>
          <w:marTop w:val="0"/>
          <w:marBottom w:val="0"/>
          <w:divBdr>
            <w:top w:val="none" w:sz="0" w:space="0" w:color="auto"/>
            <w:left w:val="none" w:sz="0" w:space="0" w:color="auto"/>
            <w:bottom w:val="none" w:sz="0" w:space="0" w:color="auto"/>
            <w:right w:val="none" w:sz="0" w:space="0" w:color="auto"/>
          </w:divBdr>
        </w:div>
        <w:div w:id="1926260903">
          <w:marLeft w:val="0"/>
          <w:marRight w:val="0"/>
          <w:marTop w:val="0"/>
          <w:marBottom w:val="0"/>
          <w:divBdr>
            <w:top w:val="none" w:sz="0" w:space="0" w:color="auto"/>
            <w:left w:val="none" w:sz="0" w:space="0" w:color="auto"/>
            <w:bottom w:val="none" w:sz="0" w:space="0" w:color="auto"/>
            <w:right w:val="none" w:sz="0" w:space="0" w:color="auto"/>
          </w:divBdr>
        </w:div>
        <w:div w:id="1928614950">
          <w:marLeft w:val="0"/>
          <w:marRight w:val="0"/>
          <w:marTop w:val="0"/>
          <w:marBottom w:val="0"/>
          <w:divBdr>
            <w:top w:val="none" w:sz="0" w:space="0" w:color="auto"/>
            <w:left w:val="none" w:sz="0" w:space="0" w:color="auto"/>
            <w:bottom w:val="none" w:sz="0" w:space="0" w:color="auto"/>
            <w:right w:val="none" w:sz="0" w:space="0" w:color="auto"/>
          </w:divBdr>
        </w:div>
        <w:div w:id="1930851425">
          <w:marLeft w:val="0"/>
          <w:marRight w:val="0"/>
          <w:marTop w:val="0"/>
          <w:marBottom w:val="0"/>
          <w:divBdr>
            <w:top w:val="none" w:sz="0" w:space="0" w:color="auto"/>
            <w:left w:val="none" w:sz="0" w:space="0" w:color="auto"/>
            <w:bottom w:val="none" w:sz="0" w:space="0" w:color="auto"/>
            <w:right w:val="none" w:sz="0" w:space="0" w:color="auto"/>
          </w:divBdr>
        </w:div>
        <w:div w:id="1934043323">
          <w:marLeft w:val="0"/>
          <w:marRight w:val="0"/>
          <w:marTop w:val="0"/>
          <w:marBottom w:val="0"/>
          <w:divBdr>
            <w:top w:val="none" w:sz="0" w:space="0" w:color="auto"/>
            <w:left w:val="none" w:sz="0" w:space="0" w:color="auto"/>
            <w:bottom w:val="none" w:sz="0" w:space="0" w:color="auto"/>
            <w:right w:val="none" w:sz="0" w:space="0" w:color="auto"/>
          </w:divBdr>
        </w:div>
        <w:div w:id="1957564711">
          <w:marLeft w:val="0"/>
          <w:marRight w:val="0"/>
          <w:marTop w:val="0"/>
          <w:marBottom w:val="0"/>
          <w:divBdr>
            <w:top w:val="none" w:sz="0" w:space="0" w:color="auto"/>
            <w:left w:val="none" w:sz="0" w:space="0" w:color="auto"/>
            <w:bottom w:val="none" w:sz="0" w:space="0" w:color="auto"/>
            <w:right w:val="none" w:sz="0" w:space="0" w:color="auto"/>
          </w:divBdr>
        </w:div>
      </w:divsChild>
    </w:div>
    <w:div w:id="1226723557">
      <w:bodyDiv w:val="1"/>
      <w:marLeft w:val="0"/>
      <w:marRight w:val="0"/>
      <w:marTop w:val="0"/>
      <w:marBottom w:val="0"/>
      <w:divBdr>
        <w:top w:val="none" w:sz="0" w:space="0" w:color="auto"/>
        <w:left w:val="none" w:sz="0" w:space="0" w:color="auto"/>
        <w:bottom w:val="none" w:sz="0" w:space="0" w:color="auto"/>
        <w:right w:val="none" w:sz="0" w:space="0" w:color="auto"/>
      </w:divBdr>
    </w:div>
    <w:div w:id="1227227245">
      <w:bodyDiv w:val="1"/>
      <w:marLeft w:val="0"/>
      <w:marRight w:val="0"/>
      <w:marTop w:val="0"/>
      <w:marBottom w:val="0"/>
      <w:divBdr>
        <w:top w:val="none" w:sz="0" w:space="0" w:color="auto"/>
        <w:left w:val="none" w:sz="0" w:space="0" w:color="auto"/>
        <w:bottom w:val="none" w:sz="0" w:space="0" w:color="auto"/>
        <w:right w:val="none" w:sz="0" w:space="0" w:color="auto"/>
      </w:divBdr>
    </w:div>
    <w:div w:id="1227454340">
      <w:bodyDiv w:val="1"/>
      <w:marLeft w:val="0"/>
      <w:marRight w:val="0"/>
      <w:marTop w:val="0"/>
      <w:marBottom w:val="0"/>
      <w:divBdr>
        <w:top w:val="none" w:sz="0" w:space="0" w:color="auto"/>
        <w:left w:val="none" w:sz="0" w:space="0" w:color="auto"/>
        <w:bottom w:val="none" w:sz="0" w:space="0" w:color="auto"/>
        <w:right w:val="none" w:sz="0" w:space="0" w:color="auto"/>
      </w:divBdr>
    </w:div>
    <w:div w:id="1229534385">
      <w:bodyDiv w:val="1"/>
      <w:marLeft w:val="0"/>
      <w:marRight w:val="0"/>
      <w:marTop w:val="0"/>
      <w:marBottom w:val="0"/>
      <w:divBdr>
        <w:top w:val="none" w:sz="0" w:space="0" w:color="auto"/>
        <w:left w:val="none" w:sz="0" w:space="0" w:color="auto"/>
        <w:bottom w:val="none" w:sz="0" w:space="0" w:color="auto"/>
        <w:right w:val="none" w:sz="0" w:space="0" w:color="auto"/>
      </w:divBdr>
    </w:div>
    <w:div w:id="1230194954">
      <w:bodyDiv w:val="1"/>
      <w:marLeft w:val="0"/>
      <w:marRight w:val="0"/>
      <w:marTop w:val="0"/>
      <w:marBottom w:val="0"/>
      <w:divBdr>
        <w:top w:val="none" w:sz="0" w:space="0" w:color="auto"/>
        <w:left w:val="none" w:sz="0" w:space="0" w:color="auto"/>
        <w:bottom w:val="none" w:sz="0" w:space="0" w:color="auto"/>
        <w:right w:val="none" w:sz="0" w:space="0" w:color="auto"/>
      </w:divBdr>
    </w:div>
    <w:div w:id="1233390955">
      <w:bodyDiv w:val="1"/>
      <w:marLeft w:val="0"/>
      <w:marRight w:val="0"/>
      <w:marTop w:val="0"/>
      <w:marBottom w:val="0"/>
      <w:divBdr>
        <w:top w:val="none" w:sz="0" w:space="0" w:color="auto"/>
        <w:left w:val="none" w:sz="0" w:space="0" w:color="auto"/>
        <w:bottom w:val="none" w:sz="0" w:space="0" w:color="auto"/>
        <w:right w:val="none" w:sz="0" w:space="0" w:color="auto"/>
      </w:divBdr>
    </w:div>
    <w:div w:id="1234242688">
      <w:bodyDiv w:val="1"/>
      <w:marLeft w:val="0"/>
      <w:marRight w:val="0"/>
      <w:marTop w:val="0"/>
      <w:marBottom w:val="0"/>
      <w:divBdr>
        <w:top w:val="none" w:sz="0" w:space="0" w:color="auto"/>
        <w:left w:val="none" w:sz="0" w:space="0" w:color="auto"/>
        <w:bottom w:val="none" w:sz="0" w:space="0" w:color="auto"/>
        <w:right w:val="none" w:sz="0" w:space="0" w:color="auto"/>
      </w:divBdr>
    </w:div>
    <w:div w:id="1236276963">
      <w:bodyDiv w:val="1"/>
      <w:marLeft w:val="0"/>
      <w:marRight w:val="0"/>
      <w:marTop w:val="0"/>
      <w:marBottom w:val="0"/>
      <w:divBdr>
        <w:top w:val="none" w:sz="0" w:space="0" w:color="auto"/>
        <w:left w:val="none" w:sz="0" w:space="0" w:color="auto"/>
        <w:bottom w:val="none" w:sz="0" w:space="0" w:color="auto"/>
        <w:right w:val="none" w:sz="0" w:space="0" w:color="auto"/>
      </w:divBdr>
    </w:div>
    <w:div w:id="1236358646">
      <w:bodyDiv w:val="1"/>
      <w:marLeft w:val="0"/>
      <w:marRight w:val="0"/>
      <w:marTop w:val="0"/>
      <w:marBottom w:val="0"/>
      <w:divBdr>
        <w:top w:val="none" w:sz="0" w:space="0" w:color="auto"/>
        <w:left w:val="none" w:sz="0" w:space="0" w:color="auto"/>
        <w:bottom w:val="none" w:sz="0" w:space="0" w:color="auto"/>
        <w:right w:val="none" w:sz="0" w:space="0" w:color="auto"/>
      </w:divBdr>
    </w:div>
    <w:div w:id="1236404258">
      <w:bodyDiv w:val="1"/>
      <w:marLeft w:val="0"/>
      <w:marRight w:val="0"/>
      <w:marTop w:val="0"/>
      <w:marBottom w:val="0"/>
      <w:divBdr>
        <w:top w:val="none" w:sz="0" w:space="0" w:color="auto"/>
        <w:left w:val="none" w:sz="0" w:space="0" w:color="auto"/>
        <w:bottom w:val="none" w:sz="0" w:space="0" w:color="auto"/>
        <w:right w:val="none" w:sz="0" w:space="0" w:color="auto"/>
      </w:divBdr>
    </w:div>
    <w:div w:id="1236939089">
      <w:bodyDiv w:val="1"/>
      <w:marLeft w:val="0"/>
      <w:marRight w:val="0"/>
      <w:marTop w:val="0"/>
      <w:marBottom w:val="0"/>
      <w:divBdr>
        <w:top w:val="none" w:sz="0" w:space="0" w:color="auto"/>
        <w:left w:val="none" w:sz="0" w:space="0" w:color="auto"/>
        <w:bottom w:val="none" w:sz="0" w:space="0" w:color="auto"/>
        <w:right w:val="none" w:sz="0" w:space="0" w:color="auto"/>
      </w:divBdr>
    </w:div>
    <w:div w:id="1237206092">
      <w:bodyDiv w:val="1"/>
      <w:marLeft w:val="0"/>
      <w:marRight w:val="0"/>
      <w:marTop w:val="0"/>
      <w:marBottom w:val="0"/>
      <w:divBdr>
        <w:top w:val="none" w:sz="0" w:space="0" w:color="auto"/>
        <w:left w:val="none" w:sz="0" w:space="0" w:color="auto"/>
        <w:bottom w:val="none" w:sz="0" w:space="0" w:color="auto"/>
        <w:right w:val="none" w:sz="0" w:space="0" w:color="auto"/>
      </w:divBdr>
    </w:div>
    <w:div w:id="1237320296">
      <w:bodyDiv w:val="1"/>
      <w:marLeft w:val="0"/>
      <w:marRight w:val="0"/>
      <w:marTop w:val="0"/>
      <w:marBottom w:val="0"/>
      <w:divBdr>
        <w:top w:val="none" w:sz="0" w:space="0" w:color="auto"/>
        <w:left w:val="none" w:sz="0" w:space="0" w:color="auto"/>
        <w:bottom w:val="none" w:sz="0" w:space="0" w:color="auto"/>
        <w:right w:val="none" w:sz="0" w:space="0" w:color="auto"/>
      </w:divBdr>
    </w:div>
    <w:div w:id="1239362048">
      <w:bodyDiv w:val="1"/>
      <w:marLeft w:val="0"/>
      <w:marRight w:val="0"/>
      <w:marTop w:val="0"/>
      <w:marBottom w:val="0"/>
      <w:divBdr>
        <w:top w:val="none" w:sz="0" w:space="0" w:color="auto"/>
        <w:left w:val="none" w:sz="0" w:space="0" w:color="auto"/>
        <w:bottom w:val="none" w:sz="0" w:space="0" w:color="auto"/>
        <w:right w:val="none" w:sz="0" w:space="0" w:color="auto"/>
      </w:divBdr>
    </w:div>
    <w:div w:id="1239487434">
      <w:bodyDiv w:val="1"/>
      <w:marLeft w:val="0"/>
      <w:marRight w:val="0"/>
      <w:marTop w:val="0"/>
      <w:marBottom w:val="0"/>
      <w:divBdr>
        <w:top w:val="none" w:sz="0" w:space="0" w:color="auto"/>
        <w:left w:val="none" w:sz="0" w:space="0" w:color="auto"/>
        <w:bottom w:val="none" w:sz="0" w:space="0" w:color="auto"/>
        <w:right w:val="none" w:sz="0" w:space="0" w:color="auto"/>
      </w:divBdr>
    </w:div>
    <w:div w:id="1239750347">
      <w:bodyDiv w:val="1"/>
      <w:marLeft w:val="0"/>
      <w:marRight w:val="0"/>
      <w:marTop w:val="0"/>
      <w:marBottom w:val="0"/>
      <w:divBdr>
        <w:top w:val="none" w:sz="0" w:space="0" w:color="auto"/>
        <w:left w:val="none" w:sz="0" w:space="0" w:color="auto"/>
        <w:bottom w:val="none" w:sz="0" w:space="0" w:color="auto"/>
        <w:right w:val="none" w:sz="0" w:space="0" w:color="auto"/>
      </w:divBdr>
    </w:div>
    <w:div w:id="1239752059">
      <w:bodyDiv w:val="1"/>
      <w:marLeft w:val="0"/>
      <w:marRight w:val="0"/>
      <w:marTop w:val="0"/>
      <w:marBottom w:val="0"/>
      <w:divBdr>
        <w:top w:val="none" w:sz="0" w:space="0" w:color="auto"/>
        <w:left w:val="none" w:sz="0" w:space="0" w:color="auto"/>
        <w:bottom w:val="none" w:sz="0" w:space="0" w:color="auto"/>
        <w:right w:val="none" w:sz="0" w:space="0" w:color="auto"/>
      </w:divBdr>
    </w:div>
    <w:div w:id="1240628910">
      <w:bodyDiv w:val="1"/>
      <w:marLeft w:val="0"/>
      <w:marRight w:val="0"/>
      <w:marTop w:val="0"/>
      <w:marBottom w:val="0"/>
      <w:divBdr>
        <w:top w:val="none" w:sz="0" w:space="0" w:color="auto"/>
        <w:left w:val="none" w:sz="0" w:space="0" w:color="auto"/>
        <w:bottom w:val="none" w:sz="0" w:space="0" w:color="auto"/>
        <w:right w:val="none" w:sz="0" w:space="0" w:color="auto"/>
      </w:divBdr>
    </w:div>
    <w:div w:id="1241410374">
      <w:bodyDiv w:val="1"/>
      <w:marLeft w:val="0"/>
      <w:marRight w:val="0"/>
      <w:marTop w:val="0"/>
      <w:marBottom w:val="0"/>
      <w:divBdr>
        <w:top w:val="none" w:sz="0" w:space="0" w:color="auto"/>
        <w:left w:val="none" w:sz="0" w:space="0" w:color="auto"/>
        <w:bottom w:val="none" w:sz="0" w:space="0" w:color="auto"/>
        <w:right w:val="none" w:sz="0" w:space="0" w:color="auto"/>
      </w:divBdr>
    </w:div>
    <w:div w:id="1241669772">
      <w:bodyDiv w:val="1"/>
      <w:marLeft w:val="0"/>
      <w:marRight w:val="0"/>
      <w:marTop w:val="0"/>
      <w:marBottom w:val="0"/>
      <w:divBdr>
        <w:top w:val="none" w:sz="0" w:space="0" w:color="auto"/>
        <w:left w:val="none" w:sz="0" w:space="0" w:color="auto"/>
        <w:bottom w:val="none" w:sz="0" w:space="0" w:color="auto"/>
        <w:right w:val="none" w:sz="0" w:space="0" w:color="auto"/>
      </w:divBdr>
    </w:div>
    <w:div w:id="1241939795">
      <w:bodyDiv w:val="1"/>
      <w:marLeft w:val="0"/>
      <w:marRight w:val="0"/>
      <w:marTop w:val="0"/>
      <w:marBottom w:val="0"/>
      <w:divBdr>
        <w:top w:val="none" w:sz="0" w:space="0" w:color="auto"/>
        <w:left w:val="none" w:sz="0" w:space="0" w:color="auto"/>
        <w:bottom w:val="none" w:sz="0" w:space="0" w:color="auto"/>
        <w:right w:val="none" w:sz="0" w:space="0" w:color="auto"/>
      </w:divBdr>
    </w:div>
    <w:div w:id="1242329142">
      <w:bodyDiv w:val="1"/>
      <w:marLeft w:val="0"/>
      <w:marRight w:val="0"/>
      <w:marTop w:val="0"/>
      <w:marBottom w:val="0"/>
      <w:divBdr>
        <w:top w:val="none" w:sz="0" w:space="0" w:color="auto"/>
        <w:left w:val="none" w:sz="0" w:space="0" w:color="auto"/>
        <w:bottom w:val="none" w:sz="0" w:space="0" w:color="auto"/>
        <w:right w:val="none" w:sz="0" w:space="0" w:color="auto"/>
      </w:divBdr>
    </w:div>
    <w:div w:id="1242789960">
      <w:bodyDiv w:val="1"/>
      <w:marLeft w:val="0"/>
      <w:marRight w:val="0"/>
      <w:marTop w:val="0"/>
      <w:marBottom w:val="0"/>
      <w:divBdr>
        <w:top w:val="none" w:sz="0" w:space="0" w:color="auto"/>
        <w:left w:val="none" w:sz="0" w:space="0" w:color="auto"/>
        <w:bottom w:val="none" w:sz="0" w:space="0" w:color="auto"/>
        <w:right w:val="none" w:sz="0" w:space="0" w:color="auto"/>
      </w:divBdr>
    </w:div>
    <w:div w:id="1242908963">
      <w:bodyDiv w:val="1"/>
      <w:marLeft w:val="0"/>
      <w:marRight w:val="0"/>
      <w:marTop w:val="0"/>
      <w:marBottom w:val="0"/>
      <w:divBdr>
        <w:top w:val="none" w:sz="0" w:space="0" w:color="auto"/>
        <w:left w:val="none" w:sz="0" w:space="0" w:color="auto"/>
        <w:bottom w:val="none" w:sz="0" w:space="0" w:color="auto"/>
        <w:right w:val="none" w:sz="0" w:space="0" w:color="auto"/>
      </w:divBdr>
    </w:div>
    <w:div w:id="1243292487">
      <w:bodyDiv w:val="1"/>
      <w:marLeft w:val="0"/>
      <w:marRight w:val="0"/>
      <w:marTop w:val="0"/>
      <w:marBottom w:val="0"/>
      <w:divBdr>
        <w:top w:val="none" w:sz="0" w:space="0" w:color="auto"/>
        <w:left w:val="none" w:sz="0" w:space="0" w:color="auto"/>
        <w:bottom w:val="none" w:sz="0" w:space="0" w:color="auto"/>
        <w:right w:val="none" w:sz="0" w:space="0" w:color="auto"/>
      </w:divBdr>
    </w:div>
    <w:div w:id="1244219191">
      <w:bodyDiv w:val="1"/>
      <w:marLeft w:val="0"/>
      <w:marRight w:val="0"/>
      <w:marTop w:val="0"/>
      <w:marBottom w:val="0"/>
      <w:divBdr>
        <w:top w:val="none" w:sz="0" w:space="0" w:color="auto"/>
        <w:left w:val="none" w:sz="0" w:space="0" w:color="auto"/>
        <w:bottom w:val="none" w:sz="0" w:space="0" w:color="auto"/>
        <w:right w:val="none" w:sz="0" w:space="0" w:color="auto"/>
      </w:divBdr>
    </w:div>
    <w:div w:id="1244221879">
      <w:bodyDiv w:val="1"/>
      <w:marLeft w:val="0"/>
      <w:marRight w:val="0"/>
      <w:marTop w:val="0"/>
      <w:marBottom w:val="0"/>
      <w:divBdr>
        <w:top w:val="none" w:sz="0" w:space="0" w:color="auto"/>
        <w:left w:val="none" w:sz="0" w:space="0" w:color="auto"/>
        <w:bottom w:val="none" w:sz="0" w:space="0" w:color="auto"/>
        <w:right w:val="none" w:sz="0" w:space="0" w:color="auto"/>
      </w:divBdr>
    </w:div>
    <w:div w:id="1246259680">
      <w:bodyDiv w:val="1"/>
      <w:marLeft w:val="0"/>
      <w:marRight w:val="0"/>
      <w:marTop w:val="0"/>
      <w:marBottom w:val="0"/>
      <w:divBdr>
        <w:top w:val="none" w:sz="0" w:space="0" w:color="auto"/>
        <w:left w:val="none" w:sz="0" w:space="0" w:color="auto"/>
        <w:bottom w:val="none" w:sz="0" w:space="0" w:color="auto"/>
        <w:right w:val="none" w:sz="0" w:space="0" w:color="auto"/>
      </w:divBdr>
    </w:div>
    <w:div w:id="1247688396">
      <w:bodyDiv w:val="1"/>
      <w:marLeft w:val="0"/>
      <w:marRight w:val="0"/>
      <w:marTop w:val="0"/>
      <w:marBottom w:val="0"/>
      <w:divBdr>
        <w:top w:val="none" w:sz="0" w:space="0" w:color="auto"/>
        <w:left w:val="none" w:sz="0" w:space="0" w:color="auto"/>
        <w:bottom w:val="none" w:sz="0" w:space="0" w:color="auto"/>
        <w:right w:val="none" w:sz="0" w:space="0" w:color="auto"/>
      </w:divBdr>
    </w:div>
    <w:div w:id="1248618576">
      <w:bodyDiv w:val="1"/>
      <w:marLeft w:val="0"/>
      <w:marRight w:val="0"/>
      <w:marTop w:val="0"/>
      <w:marBottom w:val="0"/>
      <w:divBdr>
        <w:top w:val="none" w:sz="0" w:space="0" w:color="auto"/>
        <w:left w:val="none" w:sz="0" w:space="0" w:color="auto"/>
        <w:bottom w:val="none" w:sz="0" w:space="0" w:color="auto"/>
        <w:right w:val="none" w:sz="0" w:space="0" w:color="auto"/>
      </w:divBdr>
    </w:div>
    <w:div w:id="1249198649">
      <w:bodyDiv w:val="1"/>
      <w:marLeft w:val="0"/>
      <w:marRight w:val="0"/>
      <w:marTop w:val="0"/>
      <w:marBottom w:val="0"/>
      <w:divBdr>
        <w:top w:val="none" w:sz="0" w:space="0" w:color="auto"/>
        <w:left w:val="none" w:sz="0" w:space="0" w:color="auto"/>
        <w:bottom w:val="none" w:sz="0" w:space="0" w:color="auto"/>
        <w:right w:val="none" w:sz="0" w:space="0" w:color="auto"/>
      </w:divBdr>
    </w:div>
    <w:div w:id="1250044296">
      <w:bodyDiv w:val="1"/>
      <w:marLeft w:val="0"/>
      <w:marRight w:val="0"/>
      <w:marTop w:val="0"/>
      <w:marBottom w:val="0"/>
      <w:divBdr>
        <w:top w:val="none" w:sz="0" w:space="0" w:color="auto"/>
        <w:left w:val="none" w:sz="0" w:space="0" w:color="auto"/>
        <w:bottom w:val="none" w:sz="0" w:space="0" w:color="auto"/>
        <w:right w:val="none" w:sz="0" w:space="0" w:color="auto"/>
      </w:divBdr>
    </w:div>
    <w:div w:id="1251507799">
      <w:bodyDiv w:val="1"/>
      <w:marLeft w:val="0"/>
      <w:marRight w:val="0"/>
      <w:marTop w:val="0"/>
      <w:marBottom w:val="0"/>
      <w:divBdr>
        <w:top w:val="none" w:sz="0" w:space="0" w:color="auto"/>
        <w:left w:val="none" w:sz="0" w:space="0" w:color="auto"/>
        <w:bottom w:val="none" w:sz="0" w:space="0" w:color="auto"/>
        <w:right w:val="none" w:sz="0" w:space="0" w:color="auto"/>
      </w:divBdr>
    </w:div>
    <w:div w:id="1251542659">
      <w:bodyDiv w:val="1"/>
      <w:marLeft w:val="0"/>
      <w:marRight w:val="0"/>
      <w:marTop w:val="0"/>
      <w:marBottom w:val="0"/>
      <w:divBdr>
        <w:top w:val="none" w:sz="0" w:space="0" w:color="auto"/>
        <w:left w:val="none" w:sz="0" w:space="0" w:color="auto"/>
        <w:bottom w:val="none" w:sz="0" w:space="0" w:color="auto"/>
        <w:right w:val="none" w:sz="0" w:space="0" w:color="auto"/>
      </w:divBdr>
    </w:div>
    <w:div w:id="1252474533">
      <w:bodyDiv w:val="1"/>
      <w:marLeft w:val="0"/>
      <w:marRight w:val="0"/>
      <w:marTop w:val="0"/>
      <w:marBottom w:val="0"/>
      <w:divBdr>
        <w:top w:val="none" w:sz="0" w:space="0" w:color="auto"/>
        <w:left w:val="none" w:sz="0" w:space="0" w:color="auto"/>
        <w:bottom w:val="none" w:sz="0" w:space="0" w:color="auto"/>
        <w:right w:val="none" w:sz="0" w:space="0" w:color="auto"/>
      </w:divBdr>
    </w:div>
    <w:div w:id="1254506642">
      <w:bodyDiv w:val="1"/>
      <w:marLeft w:val="0"/>
      <w:marRight w:val="0"/>
      <w:marTop w:val="0"/>
      <w:marBottom w:val="0"/>
      <w:divBdr>
        <w:top w:val="none" w:sz="0" w:space="0" w:color="auto"/>
        <w:left w:val="none" w:sz="0" w:space="0" w:color="auto"/>
        <w:bottom w:val="none" w:sz="0" w:space="0" w:color="auto"/>
        <w:right w:val="none" w:sz="0" w:space="0" w:color="auto"/>
      </w:divBdr>
    </w:div>
    <w:div w:id="1255554196">
      <w:bodyDiv w:val="1"/>
      <w:marLeft w:val="0"/>
      <w:marRight w:val="0"/>
      <w:marTop w:val="0"/>
      <w:marBottom w:val="0"/>
      <w:divBdr>
        <w:top w:val="none" w:sz="0" w:space="0" w:color="auto"/>
        <w:left w:val="none" w:sz="0" w:space="0" w:color="auto"/>
        <w:bottom w:val="none" w:sz="0" w:space="0" w:color="auto"/>
        <w:right w:val="none" w:sz="0" w:space="0" w:color="auto"/>
      </w:divBdr>
    </w:div>
    <w:div w:id="1255825225">
      <w:bodyDiv w:val="1"/>
      <w:marLeft w:val="0"/>
      <w:marRight w:val="0"/>
      <w:marTop w:val="0"/>
      <w:marBottom w:val="0"/>
      <w:divBdr>
        <w:top w:val="none" w:sz="0" w:space="0" w:color="auto"/>
        <w:left w:val="none" w:sz="0" w:space="0" w:color="auto"/>
        <w:bottom w:val="none" w:sz="0" w:space="0" w:color="auto"/>
        <w:right w:val="none" w:sz="0" w:space="0" w:color="auto"/>
      </w:divBdr>
    </w:div>
    <w:div w:id="1256213089">
      <w:bodyDiv w:val="1"/>
      <w:marLeft w:val="0"/>
      <w:marRight w:val="0"/>
      <w:marTop w:val="0"/>
      <w:marBottom w:val="0"/>
      <w:divBdr>
        <w:top w:val="none" w:sz="0" w:space="0" w:color="auto"/>
        <w:left w:val="none" w:sz="0" w:space="0" w:color="auto"/>
        <w:bottom w:val="none" w:sz="0" w:space="0" w:color="auto"/>
        <w:right w:val="none" w:sz="0" w:space="0" w:color="auto"/>
      </w:divBdr>
    </w:div>
    <w:div w:id="1258366303">
      <w:bodyDiv w:val="1"/>
      <w:marLeft w:val="0"/>
      <w:marRight w:val="0"/>
      <w:marTop w:val="0"/>
      <w:marBottom w:val="0"/>
      <w:divBdr>
        <w:top w:val="none" w:sz="0" w:space="0" w:color="auto"/>
        <w:left w:val="none" w:sz="0" w:space="0" w:color="auto"/>
        <w:bottom w:val="none" w:sz="0" w:space="0" w:color="auto"/>
        <w:right w:val="none" w:sz="0" w:space="0" w:color="auto"/>
      </w:divBdr>
    </w:div>
    <w:div w:id="1258900738">
      <w:bodyDiv w:val="1"/>
      <w:marLeft w:val="0"/>
      <w:marRight w:val="0"/>
      <w:marTop w:val="0"/>
      <w:marBottom w:val="0"/>
      <w:divBdr>
        <w:top w:val="none" w:sz="0" w:space="0" w:color="auto"/>
        <w:left w:val="none" w:sz="0" w:space="0" w:color="auto"/>
        <w:bottom w:val="none" w:sz="0" w:space="0" w:color="auto"/>
        <w:right w:val="none" w:sz="0" w:space="0" w:color="auto"/>
      </w:divBdr>
      <w:divsChild>
        <w:div w:id="1761873785">
          <w:marLeft w:val="0"/>
          <w:marRight w:val="0"/>
          <w:marTop w:val="0"/>
          <w:marBottom w:val="0"/>
          <w:divBdr>
            <w:top w:val="none" w:sz="0" w:space="0" w:color="auto"/>
            <w:left w:val="none" w:sz="0" w:space="0" w:color="auto"/>
            <w:bottom w:val="none" w:sz="0" w:space="0" w:color="auto"/>
            <w:right w:val="none" w:sz="0" w:space="0" w:color="auto"/>
          </w:divBdr>
        </w:div>
        <w:div w:id="283271819">
          <w:marLeft w:val="0"/>
          <w:marRight w:val="0"/>
          <w:marTop w:val="0"/>
          <w:marBottom w:val="0"/>
          <w:divBdr>
            <w:top w:val="none" w:sz="0" w:space="0" w:color="auto"/>
            <w:left w:val="none" w:sz="0" w:space="0" w:color="auto"/>
            <w:bottom w:val="none" w:sz="0" w:space="0" w:color="auto"/>
            <w:right w:val="none" w:sz="0" w:space="0" w:color="auto"/>
          </w:divBdr>
        </w:div>
        <w:div w:id="48310114">
          <w:marLeft w:val="0"/>
          <w:marRight w:val="0"/>
          <w:marTop w:val="0"/>
          <w:marBottom w:val="0"/>
          <w:divBdr>
            <w:top w:val="none" w:sz="0" w:space="0" w:color="auto"/>
            <w:left w:val="none" w:sz="0" w:space="0" w:color="auto"/>
            <w:bottom w:val="none" w:sz="0" w:space="0" w:color="auto"/>
            <w:right w:val="none" w:sz="0" w:space="0" w:color="auto"/>
          </w:divBdr>
        </w:div>
        <w:div w:id="2015914037">
          <w:marLeft w:val="0"/>
          <w:marRight w:val="0"/>
          <w:marTop w:val="0"/>
          <w:marBottom w:val="0"/>
          <w:divBdr>
            <w:top w:val="none" w:sz="0" w:space="0" w:color="auto"/>
            <w:left w:val="none" w:sz="0" w:space="0" w:color="auto"/>
            <w:bottom w:val="none" w:sz="0" w:space="0" w:color="auto"/>
            <w:right w:val="none" w:sz="0" w:space="0" w:color="auto"/>
          </w:divBdr>
        </w:div>
        <w:div w:id="1418941143">
          <w:marLeft w:val="0"/>
          <w:marRight w:val="0"/>
          <w:marTop w:val="0"/>
          <w:marBottom w:val="0"/>
          <w:divBdr>
            <w:top w:val="none" w:sz="0" w:space="0" w:color="auto"/>
            <w:left w:val="none" w:sz="0" w:space="0" w:color="auto"/>
            <w:bottom w:val="none" w:sz="0" w:space="0" w:color="auto"/>
            <w:right w:val="none" w:sz="0" w:space="0" w:color="auto"/>
          </w:divBdr>
        </w:div>
        <w:div w:id="825168847">
          <w:marLeft w:val="0"/>
          <w:marRight w:val="0"/>
          <w:marTop w:val="0"/>
          <w:marBottom w:val="0"/>
          <w:divBdr>
            <w:top w:val="none" w:sz="0" w:space="0" w:color="auto"/>
            <w:left w:val="none" w:sz="0" w:space="0" w:color="auto"/>
            <w:bottom w:val="none" w:sz="0" w:space="0" w:color="auto"/>
            <w:right w:val="none" w:sz="0" w:space="0" w:color="auto"/>
          </w:divBdr>
        </w:div>
        <w:div w:id="2085293478">
          <w:marLeft w:val="0"/>
          <w:marRight w:val="0"/>
          <w:marTop w:val="0"/>
          <w:marBottom w:val="0"/>
          <w:divBdr>
            <w:top w:val="none" w:sz="0" w:space="0" w:color="auto"/>
            <w:left w:val="none" w:sz="0" w:space="0" w:color="auto"/>
            <w:bottom w:val="none" w:sz="0" w:space="0" w:color="auto"/>
            <w:right w:val="none" w:sz="0" w:space="0" w:color="auto"/>
          </w:divBdr>
        </w:div>
        <w:div w:id="665520530">
          <w:marLeft w:val="0"/>
          <w:marRight w:val="0"/>
          <w:marTop w:val="0"/>
          <w:marBottom w:val="0"/>
          <w:divBdr>
            <w:top w:val="none" w:sz="0" w:space="0" w:color="auto"/>
            <w:left w:val="none" w:sz="0" w:space="0" w:color="auto"/>
            <w:bottom w:val="none" w:sz="0" w:space="0" w:color="auto"/>
            <w:right w:val="none" w:sz="0" w:space="0" w:color="auto"/>
          </w:divBdr>
        </w:div>
        <w:div w:id="1126122613">
          <w:marLeft w:val="0"/>
          <w:marRight w:val="0"/>
          <w:marTop w:val="0"/>
          <w:marBottom w:val="0"/>
          <w:divBdr>
            <w:top w:val="none" w:sz="0" w:space="0" w:color="auto"/>
            <w:left w:val="none" w:sz="0" w:space="0" w:color="auto"/>
            <w:bottom w:val="none" w:sz="0" w:space="0" w:color="auto"/>
            <w:right w:val="none" w:sz="0" w:space="0" w:color="auto"/>
          </w:divBdr>
        </w:div>
        <w:div w:id="1349330501">
          <w:marLeft w:val="0"/>
          <w:marRight w:val="0"/>
          <w:marTop w:val="0"/>
          <w:marBottom w:val="0"/>
          <w:divBdr>
            <w:top w:val="none" w:sz="0" w:space="0" w:color="auto"/>
            <w:left w:val="none" w:sz="0" w:space="0" w:color="auto"/>
            <w:bottom w:val="none" w:sz="0" w:space="0" w:color="auto"/>
            <w:right w:val="none" w:sz="0" w:space="0" w:color="auto"/>
          </w:divBdr>
        </w:div>
        <w:div w:id="664939204">
          <w:marLeft w:val="0"/>
          <w:marRight w:val="0"/>
          <w:marTop w:val="0"/>
          <w:marBottom w:val="0"/>
          <w:divBdr>
            <w:top w:val="none" w:sz="0" w:space="0" w:color="auto"/>
            <w:left w:val="none" w:sz="0" w:space="0" w:color="auto"/>
            <w:bottom w:val="none" w:sz="0" w:space="0" w:color="auto"/>
            <w:right w:val="none" w:sz="0" w:space="0" w:color="auto"/>
          </w:divBdr>
        </w:div>
        <w:div w:id="1048145732">
          <w:marLeft w:val="0"/>
          <w:marRight w:val="0"/>
          <w:marTop w:val="0"/>
          <w:marBottom w:val="0"/>
          <w:divBdr>
            <w:top w:val="none" w:sz="0" w:space="0" w:color="auto"/>
            <w:left w:val="none" w:sz="0" w:space="0" w:color="auto"/>
            <w:bottom w:val="none" w:sz="0" w:space="0" w:color="auto"/>
            <w:right w:val="none" w:sz="0" w:space="0" w:color="auto"/>
          </w:divBdr>
        </w:div>
        <w:div w:id="680863705">
          <w:marLeft w:val="0"/>
          <w:marRight w:val="0"/>
          <w:marTop w:val="0"/>
          <w:marBottom w:val="0"/>
          <w:divBdr>
            <w:top w:val="none" w:sz="0" w:space="0" w:color="auto"/>
            <w:left w:val="none" w:sz="0" w:space="0" w:color="auto"/>
            <w:bottom w:val="none" w:sz="0" w:space="0" w:color="auto"/>
            <w:right w:val="none" w:sz="0" w:space="0" w:color="auto"/>
          </w:divBdr>
        </w:div>
        <w:div w:id="979119449">
          <w:marLeft w:val="0"/>
          <w:marRight w:val="0"/>
          <w:marTop w:val="0"/>
          <w:marBottom w:val="0"/>
          <w:divBdr>
            <w:top w:val="none" w:sz="0" w:space="0" w:color="auto"/>
            <w:left w:val="none" w:sz="0" w:space="0" w:color="auto"/>
            <w:bottom w:val="none" w:sz="0" w:space="0" w:color="auto"/>
            <w:right w:val="none" w:sz="0" w:space="0" w:color="auto"/>
          </w:divBdr>
        </w:div>
        <w:div w:id="1234507117">
          <w:marLeft w:val="0"/>
          <w:marRight w:val="0"/>
          <w:marTop w:val="0"/>
          <w:marBottom w:val="0"/>
          <w:divBdr>
            <w:top w:val="none" w:sz="0" w:space="0" w:color="auto"/>
            <w:left w:val="none" w:sz="0" w:space="0" w:color="auto"/>
            <w:bottom w:val="none" w:sz="0" w:space="0" w:color="auto"/>
            <w:right w:val="none" w:sz="0" w:space="0" w:color="auto"/>
          </w:divBdr>
        </w:div>
        <w:div w:id="20128408">
          <w:marLeft w:val="0"/>
          <w:marRight w:val="0"/>
          <w:marTop w:val="0"/>
          <w:marBottom w:val="0"/>
          <w:divBdr>
            <w:top w:val="none" w:sz="0" w:space="0" w:color="auto"/>
            <w:left w:val="none" w:sz="0" w:space="0" w:color="auto"/>
            <w:bottom w:val="none" w:sz="0" w:space="0" w:color="auto"/>
            <w:right w:val="none" w:sz="0" w:space="0" w:color="auto"/>
          </w:divBdr>
        </w:div>
        <w:div w:id="936139087">
          <w:marLeft w:val="0"/>
          <w:marRight w:val="0"/>
          <w:marTop w:val="0"/>
          <w:marBottom w:val="0"/>
          <w:divBdr>
            <w:top w:val="none" w:sz="0" w:space="0" w:color="auto"/>
            <w:left w:val="none" w:sz="0" w:space="0" w:color="auto"/>
            <w:bottom w:val="none" w:sz="0" w:space="0" w:color="auto"/>
            <w:right w:val="none" w:sz="0" w:space="0" w:color="auto"/>
          </w:divBdr>
        </w:div>
        <w:div w:id="1081562642">
          <w:marLeft w:val="0"/>
          <w:marRight w:val="0"/>
          <w:marTop w:val="0"/>
          <w:marBottom w:val="0"/>
          <w:divBdr>
            <w:top w:val="none" w:sz="0" w:space="0" w:color="auto"/>
            <w:left w:val="none" w:sz="0" w:space="0" w:color="auto"/>
            <w:bottom w:val="none" w:sz="0" w:space="0" w:color="auto"/>
            <w:right w:val="none" w:sz="0" w:space="0" w:color="auto"/>
          </w:divBdr>
        </w:div>
        <w:div w:id="460928756">
          <w:marLeft w:val="0"/>
          <w:marRight w:val="0"/>
          <w:marTop w:val="0"/>
          <w:marBottom w:val="0"/>
          <w:divBdr>
            <w:top w:val="none" w:sz="0" w:space="0" w:color="auto"/>
            <w:left w:val="none" w:sz="0" w:space="0" w:color="auto"/>
            <w:bottom w:val="none" w:sz="0" w:space="0" w:color="auto"/>
            <w:right w:val="none" w:sz="0" w:space="0" w:color="auto"/>
          </w:divBdr>
        </w:div>
        <w:div w:id="1177579843">
          <w:marLeft w:val="0"/>
          <w:marRight w:val="0"/>
          <w:marTop w:val="0"/>
          <w:marBottom w:val="0"/>
          <w:divBdr>
            <w:top w:val="none" w:sz="0" w:space="0" w:color="auto"/>
            <w:left w:val="none" w:sz="0" w:space="0" w:color="auto"/>
            <w:bottom w:val="none" w:sz="0" w:space="0" w:color="auto"/>
            <w:right w:val="none" w:sz="0" w:space="0" w:color="auto"/>
          </w:divBdr>
        </w:div>
        <w:div w:id="1000699259">
          <w:marLeft w:val="0"/>
          <w:marRight w:val="0"/>
          <w:marTop w:val="0"/>
          <w:marBottom w:val="0"/>
          <w:divBdr>
            <w:top w:val="none" w:sz="0" w:space="0" w:color="auto"/>
            <w:left w:val="none" w:sz="0" w:space="0" w:color="auto"/>
            <w:bottom w:val="none" w:sz="0" w:space="0" w:color="auto"/>
            <w:right w:val="none" w:sz="0" w:space="0" w:color="auto"/>
          </w:divBdr>
        </w:div>
        <w:div w:id="263147885">
          <w:marLeft w:val="0"/>
          <w:marRight w:val="0"/>
          <w:marTop w:val="0"/>
          <w:marBottom w:val="0"/>
          <w:divBdr>
            <w:top w:val="none" w:sz="0" w:space="0" w:color="auto"/>
            <w:left w:val="none" w:sz="0" w:space="0" w:color="auto"/>
            <w:bottom w:val="none" w:sz="0" w:space="0" w:color="auto"/>
            <w:right w:val="none" w:sz="0" w:space="0" w:color="auto"/>
          </w:divBdr>
        </w:div>
        <w:div w:id="1868058540">
          <w:marLeft w:val="0"/>
          <w:marRight w:val="0"/>
          <w:marTop w:val="0"/>
          <w:marBottom w:val="0"/>
          <w:divBdr>
            <w:top w:val="none" w:sz="0" w:space="0" w:color="auto"/>
            <w:left w:val="none" w:sz="0" w:space="0" w:color="auto"/>
            <w:bottom w:val="none" w:sz="0" w:space="0" w:color="auto"/>
            <w:right w:val="none" w:sz="0" w:space="0" w:color="auto"/>
          </w:divBdr>
        </w:div>
        <w:div w:id="502282867">
          <w:marLeft w:val="0"/>
          <w:marRight w:val="0"/>
          <w:marTop w:val="0"/>
          <w:marBottom w:val="0"/>
          <w:divBdr>
            <w:top w:val="none" w:sz="0" w:space="0" w:color="auto"/>
            <w:left w:val="none" w:sz="0" w:space="0" w:color="auto"/>
            <w:bottom w:val="none" w:sz="0" w:space="0" w:color="auto"/>
            <w:right w:val="none" w:sz="0" w:space="0" w:color="auto"/>
          </w:divBdr>
        </w:div>
        <w:div w:id="1750888898">
          <w:marLeft w:val="0"/>
          <w:marRight w:val="0"/>
          <w:marTop w:val="0"/>
          <w:marBottom w:val="0"/>
          <w:divBdr>
            <w:top w:val="none" w:sz="0" w:space="0" w:color="auto"/>
            <w:left w:val="none" w:sz="0" w:space="0" w:color="auto"/>
            <w:bottom w:val="none" w:sz="0" w:space="0" w:color="auto"/>
            <w:right w:val="none" w:sz="0" w:space="0" w:color="auto"/>
          </w:divBdr>
        </w:div>
        <w:div w:id="1377702371">
          <w:marLeft w:val="0"/>
          <w:marRight w:val="0"/>
          <w:marTop w:val="0"/>
          <w:marBottom w:val="0"/>
          <w:divBdr>
            <w:top w:val="none" w:sz="0" w:space="0" w:color="auto"/>
            <w:left w:val="none" w:sz="0" w:space="0" w:color="auto"/>
            <w:bottom w:val="none" w:sz="0" w:space="0" w:color="auto"/>
            <w:right w:val="none" w:sz="0" w:space="0" w:color="auto"/>
          </w:divBdr>
        </w:div>
        <w:div w:id="1290551424">
          <w:marLeft w:val="0"/>
          <w:marRight w:val="0"/>
          <w:marTop w:val="0"/>
          <w:marBottom w:val="0"/>
          <w:divBdr>
            <w:top w:val="none" w:sz="0" w:space="0" w:color="auto"/>
            <w:left w:val="none" w:sz="0" w:space="0" w:color="auto"/>
            <w:bottom w:val="none" w:sz="0" w:space="0" w:color="auto"/>
            <w:right w:val="none" w:sz="0" w:space="0" w:color="auto"/>
          </w:divBdr>
        </w:div>
        <w:div w:id="171535597">
          <w:marLeft w:val="0"/>
          <w:marRight w:val="0"/>
          <w:marTop w:val="0"/>
          <w:marBottom w:val="0"/>
          <w:divBdr>
            <w:top w:val="none" w:sz="0" w:space="0" w:color="auto"/>
            <w:left w:val="none" w:sz="0" w:space="0" w:color="auto"/>
            <w:bottom w:val="none" w:sz="0" w:space="0" w:color="auto"/>
            <w:right w:val="none" w:sz="0" w:space="0" w:color="auto"/>
          </w:divBdr>
        </w:div>
        <w:div w:id="1976059727">
          <w:marLeft w:val="0"/>
          <w:marRight w:val="0"/>
          <w:marTop w:val="0"/>
          <w:marBottom w:val="0"/>
          <w:divBdr>
            <w:top w:val="none" w:sz="0" w:space="0" w:color="auto"/>
            <w:left w:val="none" w:sz="0" w:space="0" w:color="auto"/>
            <w:bottom w:val="none" w:sz="0" w:space="0" w:color="auto"/>
            <w:right w:val="none" w:sz="0" w:space="0" w:color="auto"/>
          </w:divBdr>
        </w:div>
        <w:div w:id="938873227">
          <w:marLeft w:val="0"/>
          <w:marRight w:val="0"/>
          <w:marTop w:val="0"/>
          <w:marBottom w:val="0"/>
          <w:divBdr>
            <w:top w:val="none" w:sz="0" w:space="0" w:color="auto"/>
            <w:left w:val="none" w:sz="0" w:space="0" w:color="auto"/>
            <w:bottom w:val="none" w:sz="0" w:space="0" w:color="auto"/>
            <w:right w:val="none" w:sz="0" w:space="0" w:color="auto"/>
          </w:divBdr>
        </w:div>
        <w:div w:id="46342635">
          <w:marLeft w:val="0"/>
          <w:marRight w:val="0"/>
          <w:marTop w:val="0"/>
          <w:marBottom w:val="0"/>
          <w:divBdr>
            <w:top w:val="none" w:sz="0" w:space="0" w:color="auto"/>
            <w:left w:val="none" w:sz="0" w:space="0" w:color="auto"/>
            <w:bottom w:val="none" w:sz="0" w:space="0" w:color="auto"/>
            <w:right w:val="none" w:sz="0" w:space="0" w:color="auto"/>
          </w:divBdr>
        </w:div>
        <w:div w:id="1175998703">
          <w:marLeft w:val="0"/>
          <w:marRight w:val="0"/>
          <w:marTop w:val="0"/>
          <w:marBottom w:val="0"/>
          <w:divBdr>
            <w:top w:val="none" w:sz="0" w:space="0" w:color="auto"/>
            <w:left w:val="none" w:sz="0" w:space="0" w:color="auto"/>
            <w:bottom w:val="none" w:sz="0" w:space="0" w:color="auto"/>
            <w:right w:val="none" w:sz="0" w:space="0" w:color="auto"/>
          </w:divBdr>
        </w:div>
        <w:div w:id="1922250542">
          <w:marLeft w:val="0"/>
          <w:marRight w:val="0"/>
          <w:marTop w:val="0"/>
          <w:marBottom w:val="0"/>
          <w:divBdr>
            <w:top w:val="none" w:sz="0" w:space="0" w:color="auto"/>
            <w:left w:val="none" w:sz="0" w:space="0" w:color="auto"/>
            <w:bottom w:val="none" w:sz="0" w:space="0" w:color="auto"/>
            <w:right w:val="none" w:sz="0" w:space="0" w:color="auto"/>
          </w:divBdr>
        </w:div>
        <w:div w:id="1841003928">
          <w:marLeft w:val="0"/>
          <w:marRight w:val="0"/>
          <w:marTop w:val="0"/>
          <w:marBottom w:val="0"/>
          <w:divBdr>
            <w:top w:val="none" w:sz="0" w:space="0" w:color="auto"/>
            <w:left w:val="none" w:sz="0" w:space="0" w:color="auto"/>
            <w:bottom w:val="none" w:sz="0" w:space="0" w:color="auto"/>
            <w:right w:val="none" w:sz="0" w:space="0" w:color="auto"/>
          </w:divBdr>
        </w:div>
        <w:div w:id="1579049234">
          <w:marLeft w:val="0"/>
          <w:marRight w:val="0"/>
          <w:marTop w:val="0"/>
          <w:marBottom w:val="0"/>
          <w:divBdr>
            <w:top w:val="none" w:sz="0" w:space="0" w:color="auto"/>
            <w:left w:val="none" w:sz="0" w:space="0" w:color="auto"/>
            <w:bottom w:val="none" w:sz="0" w:space="0" w:color="auto"/>
            <w:right w:val="none" w:sz="0" w:space="0" w:color="auto"/>
          </w:divBdr>
        </w:div>
        <w:div w:id="625311206">
          <w:marLeft w:val="0"/>
          <w:marRight w:val="0"/>
          <w:marTop w:val="0"/>
          <w:marBottom w:val="0"/>
          <w:divBdr>
            <w:top w:val="none" w:sz="0" w:space="0" w:color="auto"/>
            <w:left w:val="none" w:sz="0" w:space="0" w:color="auto"/>
            <w:bottom w:val="none" w:sz="0" w:space="0" w:color="auto"/>
            <w:right w:val="none" w:sz="0" w:space="0" w:color="auto"/>
          </w:divBdr>
        </w:div>
        <w:div w:id="238298681">
          <w:marLeft w:val="0"/>
          <w:marRight w:val="0"/>
          <w:marTop w:val="0"/>
          <w:marBottom w:val="0"/>
          <w:divBdr>
            <w:top w:val="none" w:sz="0" w:space="0" w:color="auto"/>
            <w:left w:val="none" w:sz="0" w:space="0" w:color="auto"/>
            <w:bottom w:val="none" w:sz="0" w:space="0" w:color="auto"/>
            <w:right w:val="none" w:sz="0" w:space="0" w:color="auto"/>
          </w:divBdr>
        </w:div>
        <w:div w:id="1698701409">
          <w:marLeft w:val="0"/>
          <w:marRight w:val="0"/>
          <w:marTop w:val="0"/>
          <w:marBottom w:val="0"/>
          <w:divBdr>
            <w:top w:val="none" w:sz="0" w:space="0" w:color="auto"/>
            <w:left w:val="none" w:sz="0" w:space="0" w:color="auto"/>
            <w:bottom w:val="none" w:sz="0" w:space="0" w:color="auto"/>
            <w:right w:val="none" w:sz="0" w:space="0" w:color="auto"/>
          </w:divBdr>
        </w:div>
        <w:div w:id="718742117">
          <w:marLeft w:val="0"/>
          <w:marRight w:val="0"/>
          <w:marTop w:val="0"/>
          <w:marBottom w:val="0"/>
          <w:divBdr>
            <w:top w:val="none" w:sz="0" w:space="0" w:color="auto"/>
            <w:left w:val="none" w:sz="0" w:space="0" w:color="auto"/>
            <w:bottom w:val="none" w:sz="0" w:space="0" w:color="auto"/>
            <w:right w:val="none" w:sz="0" w:space="0" w:color="auto"/>
          </w:divBdr>
        </w:div>
        <w:div w:id="238562833">
          <w:marLeft w:val="0"/>
          <w:marRight w:val="0"/>
          <w:marTop w:val="0"/>
          <w:marBottom w:val="0"/>
          <w:divBdr>
            <w:top w:val="none" w:sz="0" w:space="0" w:color="auto"/>
            <w:left w:val="none" w:sz="0" w:space="0" w:color="auto"/>
            <w:bottom w:val="none" w:sz="0" w:space="0" w:color="auto"/>
            <w:right w:val="none" w:sz="0" w:space="0" w:color="auto"/>
          </w:divBdr>
        </w:div>
        <w:div w:id="1631276551">
          <w:marLeft w:val="0"/>
          <w:marRight w:val="0"/>
          <w:marTop w:val="0"/>
          <w:marBottom w:val="0"/>
          <w:divBdr>
            <w:top w:val="none" w:sz="0" w:space="0" w:color="auto"/>
            <w:left w:val="none" w:sz="0" w:space="0" w:color="auto"/>
            <w:bottom w:val="none" w:sz="0" w:space="0" w:color="auto"/>
            <w:right w:val="none" w:sz="0" w:space="0" w:color="auto"/>
          </w:divBdr>
        </w:div>
        <w:div w:id="261111557">
          <w:marLeft w:val="0"/>
          <w:marRight w:val="0"/>
          <w:marTop w:val="0"/>
          <w:marBottom w:val="0"/>
          <w:divBdr>
            <w:top w:val="none" w:sz="0" w:space="0" w:color="auto"/>
            <w:left w:val="none" w:sz="0" w:space="0" w:color="auto"/>
            <w:bottom w:val="none" w:sz="0" w:space="0" w:color="auto"/>
            <w:right w:val="none" w:sz="0" w:space="0" w:color="auto"/>
          </w:divBdr>
        </w:div>
        <w:div w:id="954367647">
          <w:marLeft w:val="0"/>
          <w:marRight w:val="0"/>
          <w:marTop w:val="0"/>
          <w:marBottom w:val="0"/>
          <w:divBdr>
            <w:top w:val="none" w:sz="0" w:space="0" w:color="auto"/>
            <w:left w:val="none" w:sz="0" w:space="0" w:color="auto"/>
            <w:bottom w:val="none" w:sz="0" w:space="0" w:color="auto"/>
            <w:right w:val="none" w:sz="0" w:space="0" w:color="auto"/>
          </w:divBdr>
        </w:div>
        <w:div w:id="1408654793">
          <w:marLeft w:val="0"/>
          <w:marRight w:val="0"/>
          <w:marTop w:val="0"/>
          <w:marBottom w:val="0"/>
          <w:divBdr>
            <w:top w:val="none" w:sz="0" w:space="0" w:color="auto"/>
            <w:left w:val="none" w:sz="0" w:space="0" w:color="auto"/>
            <w:bottom w:val="none" w:sz="0" w:space="0" w:color="auto"/>
            <w:right w:val="none" w:sz="0" w:space="0" w:color="auto"/>
          </w:divBdr>
        </w:div>
        <w:div w:id="274094294">
          <w:marLeft w:val="0"/>
          <w:marRight w:val="0"/>
          <w:marTop w:val="0"/>
          <w:marBottom w:val="0"/>
          <w:divBdr>
            <w:top w:val="none" w:sz="0" w:space="0" w:color="auto"/>
            <w:left w:val="none" w:sz="0" w:space="0" w:color="auto"/>
            <w:bottom w:val="none" w:sz="0" w:space="0" w:color="auto"/>
            <w:right w:val="none" w:sz="0" w:space="0" w:color="auto"/>
          </w:divBdr>
        </w:div>
        <w:div w:id="477919702">
          <w:marLeft w:val="0"/>
          <w:marRight w:val="0"/>
          <w:marTop w:val="0"/>
          <w:marBottom w:val="0"/>
          <w:divBdr>
            <w:top w:val="none" w:sz="0" w:space="0" w:color="auto"/>
            <w:left w:val="none" w:sz="0" w:space="0" w:color="auto"/>
            <w:bottom w:val="none" w:sz="0" w:space="0" w:color="auto"/>
            <w:right w:val="none" w:sz="0" w:space="0" w:color="auto"/>
          </w:divBdr>
        </w:div>
        <w:div w:id="786971770">
          <w:marLeft w:val="0"/>
          <w:marRight w:val="0"/>
          <w:marTop w:val="0"/>
          <w:marBottom w:val="0"/>
          <w:divBdr>
            <w:top w:val="none" w:sz="0" w:space="0" w:color="auto"/>
            <w:left w:val="none" w:sz="0" w:space="0" w:color="auto"/>
            <w:bottom w:val="none" w:sz="0" w:space="0" w:color="auto"/>
            <w:right w:val="none" w:sz="0" w:space="0" w:color="auto"/>
          </w:divBdr>
        </w:div>
        <w:div w:id="994845309">
          <w:marLeft w:val="0"/>
          <w:marRight w:val="0"/>
          <w:marTop w:val="0"/>
          <w:marBottom w:val="0"/>
          <w:divBdr>
            <w:top w:val="none" w:sz="0" w:space="0" w:color="auto"/>
            <w:left w:val="none" w:sz="0" w:space="0" w:color="auto"/>
            <w:bottom w:val="none" w:sz="0" w:space="0" w:color="auto"/>
            <w:right w:val="none" w:sz="0" w:space="0" w:color="auto"/>
          </w:divBdr>
        </w:div>
        <w:div w:id="746997194">
          <w:marLeft w:val="0"/>
          <w:marRight w:val="0"/>
          <w:marTop w:val="0"/>
          <w:marBottom w:val="0"/>
          <w:divBdr>
            <w:top w:val="none" w:sz="0" w:space="0" w:color="auto"/>
            <w:left w:val="none" w:sz="0" w:space="0" w:color="auto"/>
            <w:bottom w:val="none" w:sz="0" w:space="0" w:color="auto"/>
            <w:right w:val="none" w:sz="0" w:space="0" w:color="auto"/>
          </w:divBdr>
        </w:div>
        <w:div w:id="1979453750">
          <w:marLeft w:val="0"/>
          <w:marRight w:val="0"/>
          <w:marTop w:val="0"/>
          <w:marBottom w:val="0"/>
          <w:divBdr>
            <w:top w:val="none" w:sz="0" w:space="0" w:color="auto"/>
            <w:left w:val="none" w:sz="0" w:space="0" w:color="auto"/>
            <w:bottom w:val="none" w:sz="0" w:space="0" w:color="auto"/>
            <w:right w:val="none" w:sz="0" w:space="0" w:color="auto"/>
          </w:divBdr>
        </w:div>
        <w:div w:id="1103840268">
          <w:marLeft w:val="0"/>
          <w:marRight w:val="0"/>
          <w:marTop w:val="0"/>
          <w:marBottom w:val="0"/>
          <w:divBdr>
            <w:top w:val="none" w:sz="0" w:space="0" w:color="auto"/>
            <w:left w:val="none" w:sz="0" w:space="0" w:color="auto"/>
            <w:bottom w:val="none" w:sz="0" w:space="0" w:color="auto"/>
            <w:right w:val="none" w:sz="0" w:space="0" w:color="auto"/>
          </w:divBdr>
        </w:div>
        <w:div w:id="346642384">
          <w:marLeft w:val="0"/>
          <w:marRight w:val="0"/>
          <w:marTop w:val="0"/>
          <w:marBottom w:val="0"/>
          <w:divBdr>
            <w:top w:val="none" w:sz="0" w:space="0" w:color="auto"/>
            <w:left w:val="none" w:sz="0" w:space="0" w:color="auto"/>
            <w:bottom w:val="none" w:sz="0" w:space="0" w:color="auto"/>
            <w:right w:val="none" w:sz="0" w:space="0" w:color="auto"/>
          </w:divBdr>
        </w:div>
        <w:div w:id="1928227944">
          <w:marLeft w:val="0"/>
          <w:marRight w:val="0"/>
          <w:marTop w:val="0"/>
          <w:marBottom w:val="0"/>
          <w:divBdr>
            <w:top w:val="none" w:sz="0" w:space="0" w:color="auto"/>
            <w:left w:val="none" w:sz="0" w:space="0" w:color="auto"/>
            <w:bottom w:val="none" w:sz="0" w:space="0" w:color="auto"/>
            <w:right w:val="none" w:sz="0" w:space="0" w:color="auto"/>
          </w:divBdr>
        </w:div>
        <w:div w:id="2009861309">
          <w:marLeft w:val="0"/>
          <w:marRight w:val="0"/>
          <w:marTop w:val="0"/>
          <w:marBottom w:val="0"/>
          <w:divBdr>
            <w:top w:val="none" w:sz="0" w:space="0" w:color="auto"/>
            <w:left w:val="none" w:sz="0" w:space="0" w:color="auto"/>
            <w:bottom w:val="none" w:sz="0" w:space="0" w:color="auto"/>
            <w:right w:val="none" w:sz="0" w:space="0" w:color="auto"/>
          </w:divBdr>
        </w:div>
        <w:div w:id="978342851">
          <w:marLeft w:val="0"/>
          <w:marRight w:val="0"/>
          <w:marTop w:val="0"/>
          <w:marBottom w:val="0"/>
          <w:divBdr>
            <w:top w:val="none" w:sz="0" w:space="0" w:color="auto"/>
            <w:left w:val="none" w:sz="0" w:space="0" w:color="auto"/>
            <w:bottom w:val="none" w:sz="0" w:space="0" w:color="auto"/>
            <w:right w:val="none" w:sz="0" w:space="0" w:color="auto"/>
          </w:divBdr>
        </w:div>
        <w:div w:id="2134136053">
          <w:marLeft w:val="0"/>
          <w:marRight w:val="0"/>
          <w:marTop w:val="0"/>
          <w:marBottom w:val="0"/>
          <w:divBdr>
            <w:top w:val="none" w:sz="0" w:space="0" w:color="auto"/>
            <w:left w:val="none" w:sz="0" w:space="0" w:color="auto"/>
            <w:bottom w:val="none" w:sz="0" w:space="0" w:color="auto"/>
            <w:right w:val="none" w:sz="0" w:space="0" w:color="auto"/>
          </w:divBdr>
        </w:div>
        <w:div w:id="1407721929">
          <w:marLeft w:val="0"/>
          <w:marRight w:val="0"/>
          <w:marTop w:val="0"/>
          <w:marBottom w:val="0"/>
          <w:divBdr>
            <w:top w:val="none" w:sz="0" w:space="0" w:color="auto"/>
            <w:left w:val="none" w:sz="0" w:space="0" w:color="auto"/>
            <w:bottom w:val="none" w:sz="0" w:space="0" w:color="auto"/>
            <w:right w:val="none" w:sz="0" w:space="0" w:color="auto"/>
          </w:divBdr>
        </w:div>
        <w:div w:id="714887432">
          <w:marLeft w:val="0"/>
          <w:marRight w:val="0"/>
          <w:marTop w:val="0"/>
          <w:marBottom w:val="0"/>
          <w:divBdr>
            <w:top w:val="none" w:sz="0" w:space="0" w:color="auto"/>
            <w:left w:val="none" w:sz="0" w:space="0" w:color="auto"/>
            <w:bottom w:val="none" w:sz="0" w:space="0" w:color="auto"/>
            <w:right w:val="none" w:sz="0" w:space="0" w:color="auto"/>
          </w:divBdr>
        </w:div>
      </w:divsChild>
    </w:div>
    <w:div w:id="1260917139">
      <w:bodyDiv w:val="1"/>
      <w:marLeft w:val="0"/>
      <w:marRight w:val="0"/>
      <w:marTop w:val="0"/>
      <w:marBottom w:val="0"/>
      <w:divBdr>
        <w:top w:val="none" w:sz="0" w:space="0" w:color="auto"/>
        <w:left w:val="none" w:sz="0" w:space="0" w:color="auto"/>
        <w:bottom w:val="none" w:sz="0" w:space="0" w:color="auto"/>
        <w:right w:val="none" w:sz="0" w:space="0" w:color="auto"/>
      </w:divBdr>
    </w:div>
    <w:div w:id="1260941340">
      <w:bodyDiv w:val="1"/>
      <w:marLeft w:val="0"/>
      <w:marRight w:val="0"/>
      <w:marTop w:val="0"/>
      <w:marBottom w:val="0"/>
      <w:divBdr>
        <w:top w:val="none" w:sz="0" w:space="0" w:color="auto"/>
        <w:left w:val="none" w:sz="0" w:space="0" w:color="auto"/>
        <w:bottom w:val="none" w:sz="0" w:space="0" w:color="auto"/>
        <w:right w:val="none" w:sz="0" w:space="0" w:color="auto"/>
      </w:divBdr>
    </w:div>
    <w:div w:id="1261569239">
      <w:bodyDiv w:val="1"/>
      <w:marLeft w:val="0"/>
      <w:marRight w:val="0"/>
      <w:marTop w:val="0"/>
      <w:marBottom w:val="0"/>
      <w:divBdr>
        <w:top w:val="none" w:sz="0" w:space="0" w:color="auto"/>
        <w:left w:val="none" w:sz="0" w:space="0" w:color="auto"/>
        <w:bottom w:val="none" w:sz="0" w:space="0" w:color="auto"/>
        <w:right w:val="none" w:sz="0" w:space="0" w:color="auto"/>
      </w:divBdr>
    </w:div>
    <w:div w:id="1263683175">
      <w:bodyDiv w:val="1"/>
      <w:marLeft w:val="0"/>
      <w:marRight w:val="0"/>
      <w:marTop w:val="0"/>
      <w:marBottom w:val="0"/>
      <w:divBdr>
        <w:top w:val="none" w:sz="0" w:space="0" w:color="auto"/>
        <w:left w:val="none" w:sz="0" w:space="0" w:color="auto"/>
        <w:bottom w:val="none" w:sz="0" w:space="0" w:color="auto"/>
        <w:right w:val="none" w:sz="0" w:space="0" w:color="auto"/>
      </w:divBdr>
    </w:div>
    <w:div w:id="1263882269">
      <w:bodyDiv w:val="1"/>
      <w:marLeft w:val="0"/>
      <w:marRight w:val="0"/>
      <w:marTop w:val="0"/>
      <w:marBottom w:val="0"/>
      <w:divBdr>
        <w:top w:val="none" w:sz="0" w:space="0" w:color="auto"/>
        <w:left w:val="none" w:sz="0" w:space="0" w:color="auto"/>
        <w:bottom w:val="none" w:sz="0" w:space="0" w:color="auto"/>
        <w:right w:val="none" w:sz="0" w:space="0" w:color="auto"/>
      </w:divBdr>
    </w:div>
    <w:div w:id="1264529424">
      <w:bodyDiv w:val="1"/>
      <w:marLeft w:val="0"/>
      <w:marRight w:val="0"/>
      <w:marTop w:val="0"/>
      <w:marBottom w:val="0"/>
      <w:divBdr>
        <w:top w:val="none" w:sz="0" w:space="0" w:color="auto"/>
        <w:left w:val="none" w:sz="0" w:space="0" w:color="auto"/>
        <w:bottom w:val="none" w:sz="0" w:space="0" w:color="auto"/>
        <w:right w:val="none" w:sz="0" w:space="0" w:color="auto"/>
      </w:divBdr>
    </w:div>
    <w:div w:id="1265966177">
      <w:bodyDiv w:val="1"/>
      <w:marLeft w:val="0"/>
      <w:marRight w:val="0"/>
      <w:marTop w:val="0"/>
      <w:marBottom w:val="0"/>
      <w:divBdr>
        <w:top w:val="none" w:sz="0" w:space="0" w:color="auto"/>
        <w:left w:val="none" w:sz="0" w:space="0" w:color="auto"/>
        <w:bottom w:val="none" w:sz="0" w:space="0" w:color="auto"/>
        <w:right w:val="none" w:sz="0" w:space="0" w:color="auto"/>
      </w:divBdr>
    </w:div>
    <w:div w:id="1266187439">
      <w:bodyDiv w:val="1"/>
      <w:marLeft w:val="0"/>
      <w:marRight w:val="0"/>
      <w:marTop w:val="0"/>
      <w:marBottom w:val="0"/>
      <w:divBdr>
        <w:top w:val="none" w:sz="0" w:space="0" w:color="auto"/>
        <w:left w:val="none" w:sz="0" w:space="0" w:color="auto"/>
        <w:bottom w:val="none" w:sz="0" w:space="0" w:color="auto"/>
        <w:right w:val="none" w:sz="0" w:space="0" w:color="auto"/>
      </w:divBdr>
    </w:div>
    <w:div w:id="1266767048">
      <w:bodyDiv w:val="1"/>
      <w:marLeft w:val="0"/>
      <w:marRight w:val="0"/>
      <w:marTop w:val="0"/>
      <w:marBottom w:val="0"/>
      <w:divBdr>
        <w:top w:val="none" w:sz="0" w:space="0" w:color="auto"/>
        <w:left w:val="none" w:sz="0" w:space="0" w:color="auto"/>
        <w:bottom w:val="none" w:sz="0" w:space="0" w:color="auto"/>
        <w:right w:val="none" w:sz="0" w:space="0" w:color="auto"/>
      </w:divBdr>
    </w:div>
    <w:div w:id="1267271714">
      <w:bodyDiv w:val="1"/>
      <w:marLeft w:val="0"/>
      <w:marRight w:val="0"/>
      <w:marTop w:val="0"/>
      <w:marBottom w:val="0"/>
      <w:divBdr>
        <w:top w:val="none" w:sz="0" w:space="0" w:color="auto"/>
        <w:left w:val="none" w:sz="0" w:space="0" w:color="auto"/>
        <w:bottom w:val="none" w:sz="0" w:space="0" w:color="auto"/>
        <w:right w:val="none" w:sz="0" w:space="0" w:color="auto"/>
      </w:divBdr>
    </w:div>
    <w:div w:id="1267690312">
      <w:bodyDiv w:val="1"/>
      <w:marLeft w:val="0"/>
      <w:marRight w:val="0"/>
      <w:marTop w:val="0"/>
      <w:marBottom w:val="0"/>
      <w:divBdr>
        <w:top w:val="none" w:sz="0" w:space="0" w:color="auto"/>
        <w:left w:val="none" w:sz="0" w:space="0" w:color="auto"/>
        <w:bottom w:val="none" w:sz="0" w:space="0" w:color="auto"/>
        <w:right w:val="none" w:sz="0" w:space="0" w:color="auto"/>
      </w:divBdr>
    </w:div>
    <w:div w:id="1268200392">
      <w:bodyDiv w:val="1"/>
      <w:marLeft w:val="0"/>
      <w:marRight w:val="0"/>
      <w:marTop w:val="0"/>
      <w:marBottom w:val="0"/>
      <w:divBdr>
        <w:top w:val="none" w:sz="0" w:space="0" w:color="auto"/>
        <w:left w:val="none" w:sz="0" w:space="0" w:color="auto"/>
        <w:bottom w:val="none" w:sz="0" w:space="0" w:color="auto"/>
        <w:right w:val="none" w:sz="0" w:space="0" w:color="auto"/>
      </w:divBdr>
    </w:div>
    <w:div w:id="1269192072">
      <w:bodyDiv w:val="1"/>
      <w:marLeft w:val="0"/>
      <w:marRight w:val="0"/>
      <w:marTop w:val="0"/>
      <w:marBottom w:val="0"/>
      <w:divBdr>
        <w:top w:val="none" w:sz="0" w:space="0" w:color="auto"/>
        <w:left w:val="none" w:sz="0" w:space="0" w:color="auto"/>
        <w:bottom w:val="none" w:sz="0" w:space="0" w:color="auto"/>
        <w:right w:val="none" w:sz="0" w:space="0" w:color="auto"/>
      </w:divBdr>
    </w:div>
    <w:div w:id="1269198769">
      <w:bodyDiv w:val="1"/>
      <w:marLeft w:val="0"/>
      <w:marRight w:val="0"/>
      <w:marTop w:val="0"/>
      <w:marBottom w:val="0"/>
      <w:divBdr>
        <w:top w:val="none" w:sz="0" w:space="0" w:color="auto"/>
        <w:left w:val="none" w:sz="0" w:space="0" w:color="auto"/>
        <w:bottom w:val="none" w:sz="0" w:space="0" w:color="auto"/>
        <w:right w:val="none" w:sz="0" w:space="0" w:color="auto"/>
      </w:divBdr>
      <w:divsChild>
        <w:div w:id="63379103">
          <w:marLeft w:val="0"/>
          <w:marRight w:val="0"/>
          <w:marTop w:val="0"/>
          <w:marBottom w:val="0"/>
          <w:divBdr>
            <w:top w:val="none" w:sz="0" w:space="0" w:color="auto"/>
            <w:left w:val="none" w:sz="0" w:space="0" w:color="auto"/>
            <w:bottom w:val="none" w:sz="0" w:space="0" w:color="auto"/>
            <w:right w:val="none" w:sz="0" w:space="0" w:color="auto"/>
          </w:divBdr>
        </w:div>
        <w:div w:id="74714260">
          <w:marLeft w:val="0"/>
          <w:marRight w:val="0"/>
          <w:marTop w:val="0"/>
          <w:marBottom w:val="0"/>
          <w:divBdr>
            <w:top w:val="none" w:sz="0" w:space="0" w:color="auto"/>
            <w:left w:val="none" w:sz="0" w:space="0" w:color="auto"/>
            <w:bottom w:val="none" w:sz="0" w:space="0" w:color="auto"/>
            <w:right w:val="none" w:sz="0" w:space="0" w:color="auto"/>
          </w:divBdr>
        </w:div>
        <w:div w:id="87511203">
          <w:marLeft w:val="0"/>
          <w:marRight w:val="0"/>
          <w:marTop w:val="0"/>
          <w:marBottom w:val="0"/>
          <w:divBdr>
            <w:top w:val="none" w:sz="0" w:space="0" w:color="auto"/>
            <w:left w:val="none" w:sz="0" w:space="0" w:color="auto"/>
            <w:bottom w:val="none" w:sz="0" w:space="0" w:color="auto"/>
            <w:right w:val="none" w:sz="0" w:space="0" w:color="auto"/>
          </w:divBdr>
        </w:div>
        <w:div w:id="124468414">
          <w:marLeft w:val="0"/>
          <w:marRight w:val="0"/>
          <w:marTop w:val="0"/>
          <w:marBottom w:val="0"/>
          <w:divBdr>
            <w:top w:val="none" w:sz="0" w:space="0" w:color="auto"/>
            <w:left w:val="none" w:sz="0" w:space="0" w:color="auto"/>
            <w:bottom w:val="none" w:sz="0" w:space="0" w:color="auto"/>
            <w:right w:val="none" w:sz="0" w:space="0" w:color="auto"/>
          </w:divBdr>
        </w:div>
        <w:div w:id="146089983">
          <w:marLeft w:val="0"/>
          <w:marRight w:val="0"/>
          <w:marTop w:val="0"/>
          <w:marBottom w:val="0"/>
          <w:divBdr>
            <w:top w:val="none" w:sz="0" w:space="0" w:color="auto"/>
            <w:left w:val="none" w:sz="0" w:space="0" w:color="auto"/>
            <w:bottom w:val="none" w:sz="0" w:space="0" w:color="auto"/>
            <w:right w:val="none" w:sz="0" w:space="0" w:color="auto"/>
          </w:divBdr>
        </w:div>
        <w:div w:id="234048937">
          <w:marLeft w:val="0"/>
          <w:marRight w:val="0"/>
          <w:marTop w:val="0"/>
          <w:marBottom w:val="0"/>
          <w:divBdr>
            <w:top w:val="none" w:sz="0" w:space="0" w:color="auto"/>
            <w:left w:val="none" w:sz="0" w:space="0" w:color="auto"/>
            <w:bottom w:val="none" w:sz="0" w:space="0" w:color="auto"/>
            <w:right w:val="none" w:sz="0" w:space="0" w:color="auto"/>
          </w:divBdr>
        </w:div>
        <w:div w:id="264384076">
          <w:marLeft w:val="0"/>
          <w:marRight w:val="0"/>
          <w:marTop w:val="0"/>
          <w:marBottom w:val="0"/>
          <w:divBdr>
            <w:top w:val="none" w:sz="0" w:space="0" w:color="auto"/>
            <w:left w:val="none" w:sz="0" w:space="0" w:color="auto"/>
            <w:bottom w:val="none" w:sz="0" w:space="0" w:color="auto"/>
            <w:right w:val="none" w:sz="0" w:space="0" w:color="auto"/>
          </w:divBdr>
        </w:div>
        <w:div w:id="323320099">
          <w:marLeft w:val="0"/>
          <w:marRight w:val="0"/>
          <w:marTop w:val="0"/>
          <w:marBottom w:val="0"/>
          <w:divBdr>
            <w:top w:val="none" w:sz="0" w:space="0" w:color="auto"/>
            <w:left w:val="none" w:sz="0" w:space="0" w:color="auto"/>
            <w:bottom w:val="none" w:sz="0" w:space="0" w:color="auto"/>
            <w:right w:val="none" w:sz="0" w:space="0" w:color="auto"/>
          </w:divBdr>
        </w:div>
        <w:div w:id="333456178">
          <w:marLeft w:val="0"/>
          <w:marRight w:val="0"/>
          <w:marTop w:val="0"/>
          <w:marBottom w:val="0"/>
          <w:divBdr>
            <w:top w:val="none" w:sz="0" w:space="0" w:color="auto"/>
            <w:left w:val="none" w:sz="0" w:space="0" w:color="auto"/>
            <w:bottom w:val="none" w:sz="0" w:space="0" w:color="auto"/>
            <w:right w:val="none" w:sz="0" w:space="0" w:color="auto"/>
          </w:divBdr>
        </w:div>
        <w:div w:id="334188439">
          <w:marLeft w:val="0"/>
          <w:marRight w:val="0"/>
          <w:marTop w:val="0"/>
          <w:marBottom w:val="0"/>
          <w:divBdr>
            <w:top w:val="none" w:sz="0" w:space="0" w:color="auto"/>
            <w:left w:val="none" w:sz="0" w:space="0" w:color="auto"/>
            <w:bottom w:val="none" w:sz="0" w:space="0" w:color="auto"/>
            <w:right w:val="none" w:sz="0" w:space="0" w:color="auto"/>
          </w:divBdr>
        </w:div>
        <w:div w:id="450825725">
          <w:marLeft w:val="0"/>
          <w:marRight w:val="0"/>
          <w:marTop w:val="0"/>
          <w:marBottom w:val="0"/>
          <w:divBdr>
            <w:top w:val="none" w:sz="0" w:space="0" w:color="auto"/>
            <w:left w:val="none" w:sz="0" w:space="0" w:color="auto"/>
            <w:bottom w:val="none" w:sz="0" w:space="0" w:color="auto"/>
            <w:right w:val="none" w:sz="0" w:space="0" w:color="auto"/>
          </w:divBdr>
        </w:div>
        <w:div w:id="483668570">
          <w:marLeft w:val="0"/>
          <w:marRight w:val="0"/>
          <w:marTop w:val="0"/>
          <w:marBottom w:val="0"/>
          <w:divBdr>
            <w:top w:val="none" w:sz="0" w:space="0" w:color="auto"/>
            <w:left w:val="none" w:sz="0" w:space="0" w:color="auto"/>
            <w:bottom w:val="none" w:sz="0" w:space="0" w:color="auto"/>
            <w:right w:val="none" w:sz="0" w:space="0" w:color="auto"/>
          </w:divBdr>
        </w:div>
        <w:div w:id="558131889">
          <w:marLeft w:val="0"/>
          <w:marRight w:val="0"/>
          <w:marTop w:val="0"/>
          <w:marBottom w:val="0"/>
          <w:divBdr>
            <w:top w:val="none" w:sz="0" w:space="0" w:color="auto"/>
            <w:left w:val="none" w:sz="0" w:space="0" w:color="auto"/>
            <w:bottom w:val="none" w:sz="0" w:space="0" w:color="auto"/>
            <w:right w:val="none" w:sz="0" w:space="0" w:color="auto"/>
          </w:divBdr>
        </w:div>
        <w:div w:id="585236914">
          <w:marLeft w:val="0"/>
          <w:marRight w:val="0"/>
          <w:marTop w:val="0"/>
          <w:marBottom w:val="0"/>
          <w:divBdr>
            <w:top w:val="none" w:sz="0" w:space="0" w:color="auto"/>
            <w:left w:val="none" w:sz="0" w:space="0" w:color="auto"/>
            <w:bottom w:val="none" w:sz="0" w:space="0" w:color="auto"/>
            <w:right w:val="none" w:sz="0" w:space="0" w:color="auto"/>
          </w:divBdr>
        </w:div>
        <w:div w:id="609246135">
          <w:marLeft w:val="0"/>
          <w:marRight w:val="0"/>
          <w:marTop w:val="0"/>
          <w:marBottom w:val="0"/>
          <w:divBdr>
            <w:top w:val="none" w:sz="0" w:space="0" w:color="auto"/>
            <w:left w:val="none" w:sz="0" w:space="0" w:color="auto"/>
            <w:bottom w:val="none" w:sz="0" w:space="0" w:color="auto"/>
            <w:right w:val="none" w:sz="0" w:space="0" w:color="auto"/>
          </w:divBdr>
        </w:div>
        <w:div w:id="624194756">
          <w:marLeft w:val="0"/>
          <w:marRight w:val="0"/>
          <w:marTop w:val="0"/>
          <w:marBottom w:val="0"/>
          <w:divBdr>
            <w:top w:val="none" w:sz="0" w:space="0" w:color="auto"/>
            <w:left w:val="none" w:sz="0" w:space="0" w:color="auto"/>
            <w:bottom w:val="none" w:sz="0" w:space="0" w:color="auto"/>
            <w:right w:val="none" w:sz="0" w:space="0" w:color="auto"/>
          </w:divBdr>
        </w:div>
        <w:div w:id="633566345">
          <w:marLeft w:val="0"/>
          <w:marRight w:val="0"/>
          <w:marTop w:val="0"/>
          <w:marBottom w:val="0"/>
          <w:divBdr>
            <w:top w:val="none" w:sz="0" w:space="0" w:color="auto"/>
            <w:left w:val="none" w:sz="0" w:space="0" w:color="auto"/>
            <w:bottom w:val="none" w:sz="0" w:space="0" w:color="auto"/>
            <w:right w:val="none" w:sz="0" w:space="0" w:color="auto"/>
          </w:divBdr>
        </w:div>
        <w:div w:id="646544597">
          <w:marLeft w:val="0"/>
          <w:marRight w:val="0"/>
          <w:marTop w:val="0"/>
          <w:marBottom w:val="0"/>
          <w:divBdr>
            <w:top w:val="none" w:sz="0" w:space="0" w:color="auto"/>
            <w:left w:val="none" w:sz="0" w:space="0" w:color="auto"/>
            <w:bottom w:val="none" w:sz="0" w:space="0" w:color="auto"/>
            <w:right w:val="none" w:sz="0" w:space="0" w:color="auto"/>
          </w:divBdr>
        </w:div>
        <w:div w:id="664212268">
          <w:marLeft w:val="0"/>
          <w:marRight w:val="0"/>
          <w:marTop w:val="0"/>
          <w:marBottom w:val="0"/>
          <w:divBdr>
            <w:top w:val="none" w:sz="0" w:space="0" w:color="auto"/>
            <w:left w:val="none" w:sz="0" w:space="0" w:color="auto"/>
            <w:bottom w:val="none" w:sz="0" w:space="0" w:color="auto"/>
            <w:right w:val="none" w:sz="0" w:space="0" w:color="auto"/>
          </w:divBdr>
        </w:div>
        <w:div w:id="669403937">
          <w:marLeft w:val="0"/>
          <w:marRight w:val="0"/>
          <w:marTop w:val="0"/>
          <w:marBottom w:val="0"/>
          <w:divBdr>
            <w:top w:val="none" w:sz="0" w:space="0" w:color="auto"/>
            <w:left w:val="none" w:sz="0" w:space="0" w:color="auto"/>
            <w:bottom w:val="none" w:sz="0" w:space="0" w:color="auto"/>
            <w:right w:val="none" w:sz="0" w:space="0" w:color="auto"/>
          </w:divBdr>
        </w:div>
        <w:div w:id="697587743">
          <w:marLeft w:val="0"/>
          <w:marRight w:val="0"/>
          <w:marTop w:val="0"/>
          <w:marBottom w:val="0"/>
          <w:divBdr>
            <w:top w:val="none" w:sz="0" w:space="0" w:color="auto"/>
            <w:left w:val="none" w:sz="0" w:space="0" w:color="auto"/>
            <w:bottom w:val="none" w:sz="0" w:space="0" w:color="auto"/>
            <w:right w:val="none" w:sz="0" w:space="0" w:color="auto"/>
          </w:divBdr>
        </w:div>
        <w:div w:id="723915686">
          <w:marLeft w:val="0"/>
          <w:marRight w:val="0"/>
          <w:marTop w:val="0"/>
          <w:marBottom w:val="0"/>
          <w:divBdr>
            <w:top w:val="none" w:sz="0" w:space="0" w:color="auto"/>
            <w:left w:val="none" w:sz="0" w:space="0" w:color="auto"/>
            <w:bottom w:val="none" w:sz="0" w:space="0" w:color="auto"/>
            <w:right w:val="none" w:sz="0" w:space="0" w:color="auto"/>
          </w:divBdr>
        </w:div>
        <w:div w:id="735125608">
          <w:marLeft w:val="0"/>
          <w:marRight w:val="0"/>
          <w:marTop w:val="0"/>
          <w:marBottom w:val="0"/>
          <w:divBdr>
            <w:top w:val="none" w:sz="0" w:space="0" w:color="auto"/>
            <w:left w:val="none" w:sz="0" w:space="0" w:color="auto"/>
            <w:bottom w:val="none" w:sz="0" w:space="0" w:color="auto"/>
            <w:right w:val="none" w:sz="0" w:space="0" w:color="auto"/>
          </w:divBdr>
        </w:div>
        <w:div w:id="757868492">
          <w:marLeft w:val="0"/>
          <w:marRight w:val="0"/>
          <w:marTop w:val="0"/>
          <w:marBottom w:val="0"/>
          <w:divBdr>
            <w:top w:val="none" w:sz="0" w:space="0" w:color="auto"/>
            <w:left w:val="none" w:sz="0" w:space="0" w:color="auto"/>
            <w:bottom w:val="none" w:sz="0" w:space="0" w:color="auto"/>
            <w:right w:val="none" w:sz="0" w:space="0" w:color="auto"/>
          </w:divBdr>
        </w:div>
        <w:div w:id="758596245">
          <w:marLeft w:val="0"/>
          <w:marRight w:val="0"/>
          <w:marTop w:val="0"/>
          <w:marBottom w:val="0"/>
          <w:divBdr>
            <w:top w:val="none" w:sz="0" w:space="0" w:color="auto"/>
            <w:left w:val="none" w:sz="0" w:space="0" w:color="auto"/>
            <w:bottom w:val="none" w:sz="0" w:space="0" w:color="auto"/>
            <w:right w:val="none" w:sz="0" w:space="0" w:color="auto"/>
          </w:divBdr>
        </w:div>
        <w:div w:id="901906490">
          <w:marLeft w:val="0"/>
          <w:marRight w:val="0"/>
          <w:marTop w:val="0"/>
          <w:marBottom w:val="0"/>
          <w:divBdr>
            <w:top w:val="none" w:sz="0" w:space="0" w:color="auto"/>
            <w:left w:val="none" w:sz="0" w:space="0" w:color="auto"/>
            <w:bottom w:val="none" w:sz="0" w:space="0" w:color="auto"/>
            <w:right w:val="none" w:sz="0" w:space="0" w:color="auto"/>
          </w:divBdr>
        </w:div>
        <w:div w:id="959192904">
          <w:marLeft w:val="0"/>
          <w:marRight w:val="0"/>
          <w:marTop w:val="0"/>
          <w:marBottom w:val="0"/>
          <w:divBdr>
            <w:top w:val="none" w:sz="0" w:space="0" w:color="auto"/>
            <w:left w:val="none" w:sz="0" w:space="0" w:color="auto"/>
            <w:bottom w:val="none" w:sz="0" w:space="0" w:color="auto"/>
            <w:right w:val="none" w:sz="0" w:space="0" w:color="auto"/>
          </w:divBdr>
        </w:div>
        <w:div w:id="974917885">
          <w:marLeft w:val="0"/>
          <w:marRight w:val="0"/>
          <w:marTop w:val="0"/>
          <w:marBottom w:val="0"/>
          <w:divBdr>
            <w:top w:val="none" w:sz="0" w:space="0" w:color="auto"/>
            <w:left w:val="none" w:sz="0" w:space="0" w:color="auto"/>
            <w:bottom w:val="none" w:sz="0" w:space="0" w:color="auto"/>
            <w:right w:val="none" w:sz="0" w:space="0" w:color="auto"/>
          </w:divBdr>
        </w:div>
        <w:div w:id="1028608072">
          <w:marLeft w:val="0"/>
          <w:marRight w:val="0"/>
          <w:marTop w:val="0"/>
          <w:marBottom w:val="0"/>
          <w:divBdr>
            <w:top w:val="none" w:sz="0" w:space="0" w:color="auto"/>
            <w:left w:val="none" w:sz="0" w:space="0" w:color="auto"/>
            <w:bottom w:val="none" w:sz="0" w:space="0" w:color="auto"/>
            <w:right w:val="none" w:sz="0" w:space="0" w:color="auto"/>
          </w:divBdr>
        </w:div>
        <w:div w:id="1057163218">
          <w:marLeft w:val="0"/>
          <w:marRight w:val="0"/>
          <w:marTop w:val="0"/>
          <w:marBottom w:val="0"/>
          <w:divBdr>
            <w:top w:val="none" w:sz="0" w:space="0" w:color="auto"/>
            <w:left w:val="none" w:sz="0" w:space="0" w:color="auto"/>
            <w:bottom w:val="none" w:sz="0" w:space="0" w:color="auto"/>
            <w:right w:val="none" w:sz="0" w:space="0" w:color="auto"/>
          </w:divBdr>
        </w:div>
        <w:div w:id="1080104977">
          <w:marLeft w:val="0"/>
          <w:marRight w:val="0"/>
          <w:marTop w:val="0"/>
          <w:marBottom w:val="0"/>
          <w:divBdr>
            <w:top w:val="none" w:sz="0" w:space="0" w:color="auto"/>
            <w:left w:val="none" w:sz="0" w:space="0" w:color="auto"/>
            <w:bottom w:val="none" w:sz="0" w:space="0" w:color="auto"/>
            <w:right w:val="none" w:sz="0" w:space="0" w:color="auto"/>
          </w:divBdr>
        </w:div>
        <w:div w:id="1144279938">
          <w:marLeft w:val="0"/>
          <w:marRight w:val="0"/>
          <w:marTop w:val="0"/>
          <w:marBottom w:val="0"/>
          <w:divBdr>
            <w:top w:val="none" w:sz="0" w:space="0" w:color="auto"/>
            <w:left w:val="none" w:sz="0" w:space="0" w:color="auto"/>
            <w:bottom w:val="none" w:sz="0" w:space="0" w:color="auto"/>
            <w:right w:val="none" w:sz="0" w:space="0" w:color="auto"/>
          </w:divBdr>
        </w:div>
        <w:div w:id="1159419715">
          <w:marLeft w:val="0"/>
          <w:marRight w:val="0"/>
          <w:marTop w:val="0"/>
          <w:marBottom w:val="0"/>
          <w:divBdr>
            <w:top w:val="none" w:sz="0" w:space="0" w:color="auto"/>
            <w:left w:val="none" w:sz="0" w:space="0" w:color="auto"/>
            <w:bottom w:val="none" w:sz="0" w:space="0" w:color="auto"/>
            <w:right w:val="none" w:sz="0" w:space="0" w:color="auto"/>
          </w:divBdr>
        </w:div>
        <w:div w:id="1169633653">
          <w:marLeft w:val="0"/>
          <w:marRight w:val="0"/>
          <w:marTop w:val="0"/>
          <w:marBottom w:val="0"/>
          <w:divBdr>
            <w:top w:val="none" w:sz="0" w:space="0" w:color="auto"/>
            <w:left w:val="none" w:sz="0" w:space="0" w:color="auto"/>
            <w:bottom w:val="none" w:sz="0" w:space="0" w:color="auto"/>
            <w:right w:val="none" w:sz="0" w:space="0" w:color="auto"/>
          </w:divBdr>
        </w:div>
        <w:div w:id="1238711210">
          <w:marLeft w:val="0"/>
          <w:marRight w:val="0"/>
          <w:marTop w:val="0"/>
          <w:marBottom w:val="0"/>
          <w:divBdr>
            <w:top w:val="none" w:sz="0" w:space="0" w:color="auto"/>
            <w:left w:val="none" w:sz="0" w:space="0" w:color="auto"/>
            <w:bottom w:val="none" w:sz="0" w:space="0" w:color="auto"/>
            <w:right w:val="none" w:sz="0" w:space="0" w:color="auto"/>
          </w:divBdr>
        </w:div>
        <w:div w:id="1296180287">
          <w:marLeft w:val="0"/>
          <w:marRight w:val="0"/>
          <w:marTop w:val="0"/>
          <w:marBottom w:val="0"/>
          <w:divBdr>
            <w:top w:val="none" w:sz="0" w:space="0" w:color="auto"/>
            <w:left w:val="none" w:sz="0" w:space="0" w:color="auto"/>
            <w:bottom w:val="none" w:sz="0" w:space="0" w:color="auto"/>
            <w:right w:val="none" w:sz="0" w:space="0" w:color="auto"/>
          </w:divBdr>
        </w:div>
        <w:div w:id="1312826278">
          <w:marLeft w:val="0"/>
          <w:marRight w:val="0"/>
          <w:marTop w:val="0"/>
          <w:marBottom w:val="0"/>
          <w:divBdr>
            <w:top w:val="none" w:sz="0" w:space="0" w:color="auto"/>
            <w:left w:val="none" w:sz="0" w:space="0" w:color="auto"/>
            <w:bottom w:val="none" w:sz="0" w:space="0" w:color="auto"/>
            <w:right w:val="none" w:sz="0" w:space="0" w:color="auto"/>
          </w:divBdr>
        </w:div>
        <w:div w:id="1314218447">
          <w:marLeft w:val="0"/>
          <w:marRight w:val="0"/>
          <w:marTop w:val="0"/>
          <w:marBottom w:val="0"/>
          <w:divBdr>
            <w:top w:val="none" w:sz="0" w:space="0" w:color="auto"/>
            <w:left w:val="none" w:sz="0" w:space="0" w:color="auto"/>
            <w:bottom w:val="none" w:sz="0" w:space="0" w:color="auto"/>
            <w:right w:val="none" w:sz="0" w:space="0" w:color="auto"/>
          </w:divBdr>
        </w:div>
        <w:div w:id="1336149120">
          <w:marLeft w:val="0"/>
          <w:marRight w:val="0"/>
          <w:marTop w:val="0"/>
          <w:marBottom w:val="0"/>
          <w:divBdr>
            <w:top w:val="none" w:sz="0" w:space="0" w:color="auto"/>
            <w:left w:val="none" w:sz="0" w:space="0" w:color="auto"/>
            <w:bottom w:val="none" w:sz="0" w:space="0" w:color="auto"/>
            <w:right w:val="none" w:sz="0" w:space="0" w:color="auto"/>
          </w:divBdr>
        </w:div>
        <w:div w:id="1356925370">
          <w:marLeft w:val="0"/>
          <w:marRight w:val="0"/>
          <w:marTop w:val="0"/>
          <w:marBottom w:val="0"/>
          <w:divBdr>
            <w:top w:val="none" w:sz="0" w:space="0" w:color="auto"/>
            <w:left w:val="none" w:sz="0" w:space="0" w:color="auto"/>
            <w:bottom w:val="none" w:sz="0" w:space="0" w:color="auto"/>
            <w:right w:val="none" w:sz="0" w:space="0" w:color="auto"/>
          </w:divBdr>
        </w:div>
        <w:div w:id="1373919511">
          <w:marLeft w:val="0"/>
          <w:marRight w:val="0"/>
          <w:marTop w:val="0"/>
          <w:marBottom w:val="0"/>
          <w:divBdr>
            <w:top w:val="none" w:sz="0" w:space="0" w:color="auto"/>
            <w:left w:val="none" w:sz="0" w:space="0" w:color="auto"/>
            <w:bottom w:val="none" w:sz="0" w:space="0" w:color="auto"/>
            <w:right w:val="none" w:sz="0" w:space="0" w:color="auto"/>
          </w:divBdr>
        </w:div>
        <w:div w:id="1458378453">
          <w:marLeft w:val="0"/>
          <w:marRight w:val="0"/>
          <w:marTop w:val="0"/>
          <w:marBottom w:val="0"/>
          <w:divBdr>
            <w:top w:val="none" w:sz="0" w:space="0" w:color="auto"/>
            <w:left w:val="none" w:sz="0" w:space="0" w:color="auto"/>
            <w:bottom w:val="none" w:sz="0" w:space="0" w:color="auto"/>
            <w:right w:val="none" w:sz="0" w:space="0" w:color="auto"/>
          </w:divBdr>
        </w:div>
        <w:div w:id="1501309835">
          <w:marLeft w:val="0"/>
          <w:marRight w:val="0"/>
          <w:marTop w:val="0"/>
          <w:marBottom w:val="0"/>
          <w:divBdr>
            <w:top w:val="none" w:sz="0" w:space="0" w:color="auto"/>
            <w:left w:val="none" w:sz="0" w:space="0" w:color="auto"/>
            <w:bottom w:val="none" w:sz="0" w:space="0" w:color="auto"/>
            <w:right w:val="none" w:sz="0" w:space="0" w:color="auto"/>
          </w:divBdr>
        </w:div>
        <w:div w:id="1503660801">
          <w:marLeft w:val="0"/>
          <w:marRight w:val="0"/>
          <w:marTop w:val="0"/>
          <w:marBottom w:val="0"/>
          <w:divBdr>
            <w:top w:val="none" w:sz="0" w:space="0" w:color="auto"/>
            <w:left w:val="none" w:sz="0" w:space="0" w:color="auto"/>
            <w:bottom w:val="none" w:sz="0" w:space="0" w:color="auto"/>
            <w:right w:val="none" w:sz="0" w:space="0" w:color="auto"/>
          </w:divBdr>
        </w:div>
        <w:div w:id="1528176811">
          <w:marLeft w:val="0"/>
          <w:marRight w:val="0"/>
          <w:marTop w:val="0"/>
          <w:marBottom w:val="0"/>
          <w:divBdr>
            <w:top w:val="none" w:sz="0" w:space="0" w:color="auto"/>
            <w:left w:val="none" w:sz="0" w:space="0" w:color="auto"/>
            <w:bottom w:val="none" w:sz="0" w:space="0" w:color="auto"/>
            <w:right w:val="none" w:sz="0" w:space="0" w:color="auto"/>
          </w:divBdr>
        </w:div>
        <w:div w:id="1543203973">
          <w:marLeft w:val="0"/>
          <w:marRight w:val="0"/>
          <w:marTop w:val="0"/>
          <w:marBottom w:val="0"/>
          <w:divBdr>
            <w:top w:val="none" w:sz="0" w:space="0" w:color="auto"/>
            <w:left w:val="none" w:sz="0" w:space="0" w:color="auto"/>
            <w:bottom w:val="none" w:sz="0" w:space="0" w:color="auto"/>
            <w:right w:val="none" w:sz="0" w:space="0" w:color="auto"/>
          </w:divBdr>
        </w:div>
        <w:div w:id="1570843496">
          <w:marLeft w:val="0"/>
          <w:marRight w:val="0"/>
          <w:marTop w:val="0"/>
          <w:marBottom w:val="0"/>
          <w:divBdr>
            <w:top w:val="none" w:sz="0" w:space="0" w:color="auto"/>
            <w:left w:val="none" w:sz="0" w:space="0" w:color="auto"/>
            <w:bottom w:val="none" w:sz="0" w:space="0" w:color="auto"/>
            <w:right w:val="none" w:sz="0" w:space="0" w:color="auto"/>
          </w:divBdr>
        </w:div>
        <w:div w:id="1628198789">
          <w:marLeft w:val="0"/>
          <w:marRight w:val="0"/>
          <w:marTop w:val="0"/>
          <w:marBottom w:val="0"/>
          <w:divBdr>
            <w:top w:val="none" w:sz="0" w:space="0" w:color="auto"/>
            <w:left w:val="none" w:sz="0" w:space="0" w:color="auto"/>
            <w:bottom w:val="none" w:sz="0" w:space="0" w:color="auto"/>
            <w:right w:val="none" w:sz="0" w:space="0" w:color="auto"/>
          </w:divBdr>
        </w:div>
        <w:div w:id="1642534972">
          <w:marLeft w:val="0"/>
          <w:marRight w:val="0"/>
          <w:marTop w:val="0"/>
          <w:marBottom w:val="0"/>
          <w:divBdr>
            <w:top w:val="none" w:sz="0" w:space="0" w:color="auto"/>
            <w:left w:val="none" w:sz="0" w:space="0" w:color="auto"/>
            <w:bottom w:val="none" w:sz="0" w:space="0" w:color="auto"/>
            <w:right w:val="none" w:sz="0" w:space="0" w:color="auto"/>
          </w:divBdr>
        </w:div>
        <w:div w:id="1703751766">
          <w:marLeft w:val="0"/>
          <w:marRight w:val="0"/>
          <w:marTop w:val="0"/>
          <w:marBottom w:val="0"/>
          <w:divBdr>
            <w:top w:val="none" w:sz="0" w:space="0" w:color="auto"/>
            <w:left w:val="none" w:sz="0" w:space="0" w:color="auto"/>
            <w:bottom w:val="none" w:sz="0" w:space="0" w:color="auto"/>
            <w:right w:val="none" w:sz="0" w:space="0" w:color="auto"/>
          </w:divBdr>
        </w:div>
        <w:div w:id="1802503942">
          <w:marLeft w:val="0"/>
          <w:marRight w:val="0"/>
          <w:marTop w:val="0"/>
          <w:marBottom w:val="0"/>
          <w:divBdr>
            <w:top w:val="none" w:sz="0" w:space="0" w:color="auto"/>
            <w:left w:val="none" w:sz="0" w:space="0" w:color="auto"/>
            <w:bottom w:val="none" w:sz="0" w:space="0" w:color="auto"/>
            <w:right w:val="none" w:sz="0" w:space="0" w:color="auto"/>
          </w:divBdr>
        </w:div>
        <w:div w:id="1856919395">
          <w:marLeft w:val="0"/>
          <w:marRight w:val="0"/>
          <w:marTop w:val="0"/>
          <w:marBottom w:val="0"/>
          <w:divBdr>
            <w:top w:val="none" w:sz="0" w:space="0" w:color="auto"/>
            <w:left w:val="none" w:sz="0" w:space="0" w:color="auto"/>
            <w:bottom w:val="none" w:sz="0" w:space="0" w:color="auto"/>
            <w:right w:val="none" w:sz="0" w:space="0" w:color="auto"/>
          </w:divBdr>
        </w:div>
        <w:div w:id="1893034564">
          <w:marLeft w:val="0"/>
          <w:marRight w:val="0"/>
          <w:marTop w:val="0"/>
          <w:marBottom w:val="0"/>
          <w:divBdr>
            <w:top w:val="none" w:sz="0" w:space="0" w:color="auto"/>
            <w:left w:val="none" w:sz="0" w:space="0" w:color="auto"/>
            <w:bottom w:val="none" w:sz="0" w:space="0" w:color="auto"/>
            <w:right w:val="none" w:sz="0" w:space="0" w:color="auto"/>
          </w:divBdr>
        </w:div>
        <w:div w:id="1896047295">
          <w:marLeft w:val="0"/>
          <w:marRight w:val="0"/>
          <w:marTop w:val="0"/>
          <w:marBottom w:val="0"/>
          <w:divBdr>
            <w:top w:val="none" w:sz="0" w:space="0" w:color="auto"/>
            <w:left w:val="none" w:sz="0" w:space="0" w:color="auto"/>
            <w:bottom w:val="none" w:sz="0" w:space="0" w:color="auto"/>
            <w:right w:val="none" w:sz="0" w:space="0" w:color="auto"/>
          </w:divBdr>
        </w:div>
        <w:div w:id="1920796233">
          <w:marLeft w:val="0"/>
          <w:marRight w:val="0"/>
          <w:marTop w:val="0"/>
          <w:marBottom w:val="0"/>
          <w:divBdr>
            <w:top w:val="none" w:sz="0" w:space="0" w:color="auto"/>
            <w:left w:val="none" w:sz="0" w:space="0" w:color="auto"/>
            <w:bottom w:val="none" w:sz="0" w:space="0" w:color="auto"/>
            <w:right w:val="none" w:sz="0" w:space="0" w:color="auto"/>
          </w:divBdr>
        </w:div>
        <w:div w:id="1967006502">
          <w:marLeft w:val="0"/>
          <w:marRight w:val="0"/>
          <w:marTop w:val="0"/>
          <w:marBottom w:val="0"/>
          <w:divBdr>
            <w:top w:val="none" w:sz="0" w:space="0" w:color="auto"/>
            <w:left w:val="none" w:sz="0" w:space="0" w:color="auto"/>
            <w:bottom w:val="none" w:sz="0" w:space="0" w:color="auto"/>
            <w:right w:val="none" w:sz="0" w:space="0" w:color="auto"/>
          </w:divBdr>
        </w:div>
        <w:div w:id="2020159563">
          <w:marLeft w:val="0"/>
          <w:marRight w:val="0"/>
          <w:marTop w:val="0"/>
          <w:marBottom w:val="0"/>
          <w:divBdr>
            <w:top w:val="none" w:sz="0" w:space="0" w:color="auto"/>
            <w:left w:val="none" w:sz="0" w:space="0" w:color="auto"/>
            <w:bottom w:val="none" w:sz="0" w:space="0" w:color="auto"/>
            <w:right w:val="none" w:sz="0" w:space="0" w:color="auto"/>
          </w:divBdr>
        </w:div>
        <w:div w:id="2027826144">
          <w:marLeft w:val="0"/>
          <w:marRight w:val="0"/>
          <w:marTop w:val="0"/>
          <w:marBottom w:val="0"/>
          <w:divBdr>
            <w:top w:val="none" w:sz="0" w:space="0" w:color="auto"/>
            <w:left w:val="none" w:sz="0" w:space="0" w:color="auto"/>
            <w:bottom w:val="none" w:sz="0" w:space="0" w:color="auto"/>
            <w:right w:val="none" w:sz="0" w:space="0" w:color="auto"/>
          </w:divBdr>
        </w:div>
        <w:div w:id="2067217956">
          <w:marLeft w:val="0"/>
          <w:marRight w:val="0"/>
          <w:marTop w:val="0"/>
          <w:marBottom w:val="0"/>
          <w:divBdr>
            <w:top w:val="none" w:sz="0" w:space="0" w:color="auto"/>
            <w:left w:val="none" w:sz="0" w:space="0" w:color="auto"/>
            <w:bottom w:val="none" w:sz="0" w:space="0" w:color="auto"/>
            <w:right w:val="none" w:sz="0" w:space="0" w:color="auto"/>
          </w:divBdr>
        </w:div>
      </w:divsChild>
    </w:div>
    <w:div w:id="1269852466">
      <w:bodyDiv w:val="1"/>
      <w:marLeft w:val="0"/>
      <w:marRight w:val="0"/>
      <w:marTop w:val="0"/>
      <w:marBottom w:val="0"/>
      <w:divBdr>
        <w:top w:val="none" w:sz="0" w:space="0" w:color="auto"/>
        <w:left w:val="none" w:sz="0" w:space="0" w:color="auto"/>
        <w:bottom w:val="none" w:sz="0" w:space="0" w:color="auto"/>
        <w:right w:val="none" w:sz="0" w:space="0" w:color="auto"/>
      </w:divBdr>
    </w:div>
    <w:div w:id="1271206794">
      <w:bodyDiv w:val="1"/>
      <w:marLeft w:val="0"/>
      <w:marRight w:val="0"/>
      <w:marTop w:val="0"/>
      <w:marBottom w:val="0"/>
      <w:divBdr>
        <w:top w:val="none" w:sz="0" w:space="0" w:color="auto"/>
        <w:left w:val="none" w:sz="0" w:space="0" w:color="auto"/>
        <w:bottom w:val="none" w:sz="0" w:space="0" w:color="auto"/>
        <w:right w:val="none" w:sz="0" w:space="0" w:color="auto"/>
      </w:divBdr>
    </w:div>
    <w:div w:id="1278027529">
      <w:bodyDiv w:val="1"/>
      <w:marLeft w:val="0"/>
      <w:marRight w:val="0"/>
      <w:marTop w:val="0"/>
      <w:marBottom w:val="0"/>
      <w:divBdr>
        <w:top w:val="none" w:sz="0" w:space="0" w:color="auto"/>
        <w:left w:val="none" w:sz="0" w:space="0" w:color="auto"/>
        <w:bottom w:val="none" w:sz="0" w:space="0" w:color="auto"/>
        <w:right w:val="none" w:sz="0" w:space="0" w:color="auto"/>
      </w:divBdr>
    </w:div>
    <w:div w:id="1278875319">
      <w:bodyDiv w:val="1"/>
      <w:marLeft w:val="0"/>
      <w:marRight w:val="0"/>
      <w:marTop w:val="0"/>
      <w:marBottom w:val="0"/>
      <w:divBdr>
        <w:top w:val="none" w:sz="0" w:space="0" w:color="auto"/>
        <w:left w:val="none" w:sz="0" w:space="0" w:color="auto"/>
        <w:bottom w:val="none" w:sz="0" w:space="0" w:color="auto"/>
        <w:right w:val="none" w:sz="0" w:space="0" w:color="auto"/>
      </w:divBdr>
    </w:div>
    <w:div w:id="1279485525">
      <w:bodyDiv w:val="1"/>
      <w:marLeft w:val="0"/>
      <w:marRight w:val="0"/>
      <w:marTop w:val="0"/>
      <w:marBottom w:val="0"/>
      <w:divBdr>
        <w:top w:val="none" w:sz="0" w:space="0" w:color="auto"/>
        <w:left w:val="none" w:sz="0" w:space="0" w:color="auto"/>
        <w:bottom w:val="none" w:sz="0" w:space="0" w:color="auto"/>
        <w:right w:val="none" w:sz="0" w:space="0" w:color="auto"/>
      </w:divBdr>
    </w:div>
    <w:div w:id="1279919535">
      <w:bodyDiv w:val="1"/>
      <w:marLeft w:val="0"/>
      <w:marRight w:val="0"/>
      <w:marTop w:val="0"/>
      <w:marBottom w:val="0"/>
      <w:divBdr>
        <w:top w:val="none" w:sz="0" w:space="0" w:color="auto"/>
        <w:left w:val="none" w:sz="0" w:space="0" w:color="auto"/>
        <w:bottom w:val="none" w:sz="0" w:space="0" w:color="auto"/>
        <w:right w:val="none" w:sz="0" w:space="0" w:color="auto"/>
      </w:divBdr>
    </w:div>
    <w:div w:id="1280843532">
      <w:bodyDiv w:val="1"/>
      <w:marLeft w:val="0"/>
      <w:marRight w:val="0"/>
      <w:marTop w:val="0"/>
      <w:marBottom w:val="0"/>
      <w:divBdr>
        <w:top w:val="none" w:sz="0" w:space="0" w:color="auto"/>
        <w:left w:val="none" w:sz="0" w:space="0" w:color="auto"/>
        <w:bottom w:val="none" w:sz="0" w:space="0" w:color="auto"/>
        <w:right w:val="none" w:sz="0" w:space="0" w:color="auto"/>
      </w:divBdr>
    </w:div>
    <w:div w:id="1281960860">
      <w:bodyDiv w:val="1"/>
      <w:marLeft w:val="0"/>
      <w:marRight w:val="0"/>
      <w:marTop w:val="0"/>
      <w:marBottom w:val="0"/>
      <w:divBdr>
        <w:top w:val="none" w:sz="0" w:space="0" w:color="auto"/>
        <w:left w:val="none" w:sz="0" w:space="0" w:color="auto"/>
        <w:bottom w:val="none" w:sz="0" w:space="0" w:color="auto"/>
        <w:right w:val="none" w:sz="0" w:space="0" w:color="auto"/>
      </w:divBdr>
    </w:div>
    <w:div w:id="1282147871">
      <w:bodyDiv w:val="1"/>
      <w:marLeft w:val="0"/>
      <w:marRight w:val="0"/>
      <w:marTop w:val="0"/>
      <w:marBottom w:val="0"/>
      <w:divBdr>
        <w:top w:val="none" w:sz="0" w:space="0" w:color="auto"/>
        <w:left w:val="none" w:sz="0" w:space="0" w:color="auto"/>
        <w:bottom w:val="none" w:sz="0" w:space="0" w:color="auto"/>
        <w:right w:val="none" w:sz="0" w:space="0" w:color="auto"/>
      </w:divBdr>
    </w:div>
    <w:div w:id="1282495404">
      <w:bodyDiv w:val="1"/>
      <w:marLeft w:val="0"/>
      <w:marRight w:val="0"/>
      <w:marTop w:val="0"/>
      <w:marBottom w:val="0"/>
      <w:divBdr>
        <w:top w:val="none" w:sz="0" w:space="0" w:color="auto"/>
        <w:left w:val="none" w:sz="0" w:space="0" w:color="auto"/>
        <w:bottom w:val="none" w:sz="0" w:space="0" w:color="auto"/>
        <w:right w:val="none" w:sz="0" w:space="0" w:color="auto"/>
      </w:divBdr>
    </w:div>
    <w:div w:id="1282803504">
      <w:bodyDiv w:val="1"/>
      <w:marLeft w:val="0"/>
      <w:marRight w:val="0"/>
      <w:marTop w:val="0"/>
      <w:marBottom w:val="0"/>
      <w:divBdr>
        <w:top w:val="none" w:sz="0" w:space="0" w:color="auto"/>
        <w:left w:val="none" w:sz="0" w:space="0" w:color="auto"/>
        <w:bottom w:val="none" w:sz="0" w:space="0" w:color="auto"/>
        <w:right w:val="none" w:sz="0" w:space="0" w:color="auto"/>
      </w:divBdr>
    </w:div>
    <w:div w:id="1282883995">
      <w:bodyDiv w:val="1"/>
      <w:marLeft w:val="0"/>
      <w:marRight w:val="0"/>
      <w:marTop w:val="0"/>
      <w:marBottom w:val="0"/>
      <w:divBdr>
        <w:top w:val="none" w:sz="0" w:space="0" w:color="auto"/>
        <w:left w:val="none" w:sz="0" w:space="0" w:color="auto"/>
        <w:bottom w:val="none" w:sz="0" w:space="0" w:color="auto"/>
        <w:right w:val="none" w:sz="0" w:space="0" w:color="auto"/>
      </w:divBdr>
    </w:div>
    <w:div w:id="1283072934">
      <w:bodyDiv w:val="1"/>
      <w:marLeft w:val="0"/>
      <w:marRight w:val="0"/>
      <w:marTop w:val="0"/>
      <w:marBottom w:val="0"/>
      <w:divBdr>
        <w:top w:val="none" w:sz="0" w:space="0" w:color="auto"/>
        <w:left w:val="none" w:sz="0" w:space="0" w:color="auto"/>
        <w:bottom w:val="none" w:sz="0" w:space="0" w:color="auto"/>
        <w:right w:val="none" w:sz="0" w:space="0" w:color="auto"/>
      </w:divBdr>
    </w:div>
    <w:div w:id="1283539501">
      <w:bodyDiv w:val="1"/>
      <w:marLeft w:val="0"/>
      <w:marRight w:val="0"/>
      <w:marTop w:val="0"/>
      <w:marBottom w:val="0"/>
      <w:divBdr>
        <w:top w:val="none" w:sz="0" w:space="0" w:color="auto"/>
        <w:left w:val="none" w:sz="0" w:space="0" w:color="auto"/>
        <w:bottom w:val="none" w:sz="0" w:space="0" w:color="auto"/>
        <w:right w:val="none" w:sz="0" w:space="0" w:color="auto"/>
      </w:divBdr>
    </w:div>
    <w:div w:id="1284925778">
      <w:bodyDiv w:val="1"/>
      <w:marLeft w:val="0"/>
      <w:marRight w:val="0"/>
      <w:marTop w:val="0"/>
      <w:marBottom w:val="0"/>
      <w:divBdr>
        <w:top w:val="none" w:sz="0" w:space="0" w:color="auto"/>
        <w:left w:val="none" w:sz="0" w:space="0" w:color="auto"/>
        <w:bottom w:val="none" w:sz="0" w:space="0" w:color="auto"/>
        <w:right w:val="none" w:sz="0" w:space="0" w:color="auto"/>
      </w:divBdr>
    </w:div>
    <w:div w:id="1287545301">
      <w:bodyDiv w:val="1"/>
      <w:marLeft w:val="0"/>
      <w:marRight w:val="0"/>
      <w:marTop w:val="0"/>
      <w:marBottom w:val="0"/>
      <w:divBdr>
        <w:top w:val="none" w:sz="0" w:space="0" w:color="auto"/>
        <w:left w:val="none" w:sz="0" w:space="0" w:color="auto"/>
        <w:bottom w:val="none" w:sz="0" w:space="0" w:color="auto"/>
        <w:right w:val="none" w:sz="0" w:space="0" w:color="auto"/>
      </w:divBdr>
    </w:div>
    <w:div w:id="1289623176">
      <w:bodyDiv w:val="1"/>
      <w:marLeft w:val="0"/>
      <w:marRight w:val="0"/>
      <w:marTop w:val="0"/>
      <w:marBottom w:val="0"/>
      <w:divBdr>
        <w:top w:val="none" w:sz="0" w:space="0" w:color="auto"/>
        <w:left w:val="none" w:sz="0" w:space="0" w:color="auto"/>
        <w:bottom w:val="none" w:sz="0" w:space="0" w:color="auto"/>
        <w:right w:val="none" w:sz="0" w:space="0" w:color="auto"/>
      </w:divBdr>
    </w:div>
    <w:div w:id="1290238127">
      <w:bodyDiv w:val="1"/>
      <w:marLeft w:val="0"/>
      <w:marRight w:val="0"/>
      <w:marTop w:val="0"/>
      <w:marBottom w:val="0"/>
      <w:divBdr>
        <w:top w:val="none" w:sz="0" w:space="0" w:color="auto"/>
        <w:left w:val="none" w:sz="0" w:space="0" w:color="auto"/>
        <w:bottom w:val="none" w:sz="0" w:space="0" w:color="auto"/>
        <w:right w:val="none" w:sz="0" w:space="0" w:color="auto"/>
      </w:divBdr>
    </w:div>
    <w:div w:id="1291278748">
      <w:bodyDiv w:val="1"/>
      <w:marLeft w:val="0"/>
      <w:marRight w:val="0"/>
      <w:marTop w:val="0"/>
      <w:marBottom w:val="0"/>
      <w:divBdr>
        <w:top w:val="none" w:sz="0" w:space="0" w:color="auto"/>
        <w:left w:val="none" w:sz="0" w:space="0" w:color="auto"/>
        <w:bottom w:val="none" w:sz="0" w:space="0" w:color="auto"/>
        <w:right w:val="none" w:sz="0" w:space="0" w:color="auto"/>
      </w:divBdr>
    </w:div>
    <w:div w:id="1291589718">
      <w:bodyDiv w:val="1"/>
      <w:marLeft w:val="0"/>
      <w:marRight w:val="0"/>
      <w:marTop w:val="0"/>
      <w:marBottom w:val="0"/>
      <w:divBdr>
        <w:top w:val="none" w:sz="0" w:space="0" w:color="auto"/>
        <w:left w:val="none" w:sz="0" w:space="0" w:color="auto"/>
        <w:bottom w:val="none" w:sz="0" w:space="0" w:color="auto"/>
        <w:right w:val="none" w:sz="0" w:space="0" w:color="auto"/>
      </w:divBdr>
    </w:div>
    <w:div w:id="1293752601">
      <w:bodyDiv w:val="1"/>
      <w:marLeft w:val="0"/>
      <w:marRight w:val="0"/>
      <w:marTop w:val="0"/>
      <w:marBottom w:val="0"/>
      <w:divBdr>
        <w:top w:val="none" w:sz="0" w:space="0" w:color="auto"/>
        <w:left w:val="none" w:sz="0" w:space="0" w:color="auto"/>
        <w:bottom w:val="none" w:sz="0" w:space="0" w:color="auto"/>
        <w:right w:val="none" w:sz="0" w:space="0" w:color="auto"/>
      </w:divBdr>
    </w:div>
    <w:div w:id="1297444007">
      <w:bodyDiv w:val="1"/>
      <w:marLeft w:val="0"/>
      <w:marRight w:val="0"/>
      <w:marTop w:val="0"/>
      <w:marBottom w:val="0"/>
      <w:divBdr>
        <w:top w:val="none" w:sz="0" w:space="0" w:color="auto"/>
        <w:left w:val="none" w:sz="0" w:space="0" w:color="auto"/>
        <w:bottom w:val="none" w:sz="0" w:space="0" w:color="auto"/>
        <w:right w:val="none" w:sz="0" w:space="0" w:color="auto"/>
      </w:divBdr>
    </w:div>
    <w:div w:id="1297762885">
      <w:bodyDiv w:val="1"/>
      <w:marLeft w:val="0"/>
      <w:marRight w:val="0"/>
      <w:marTop w:val="0"/>
      <w:marBottom w:val="0"/>
      <w:divBdr>
        <w:top w:val="none" w:sz="0" w:space="0" w:color="auto"/>
        <w:left w:val="none" w:sz="0" w:space="0" w:color="auto"/>
        <w:bottom w:val="none" w:sz="0" w:space="0" w:color="auto"/>
        <w:right w:val="none" w:sz="0" w:space="0" w:color="auto"/>
      </w:divBdr>
    </w:div>
    <w:div w:id="1298028992">
      <w:bodyDiv w:val="1"/>
      <w:marLeft w:val="0"/>
      <w:marRight w:val="0"/>
      <w:marTop w:val="0"/>
      <w:marBottom w:val="0"/>
      <w:divBdr>
        <w:top w:val="none" w:sz="0" w:space="0" w:color="auto"/>
        <w:left w:val="none" w:sz="0" w:space="0" w:color="auto"/>
        <w:bottom w:val="none" w:sz="0" w:space="0" w:color="auto"/>
        <w:right w:val="none" w:sz="0" w:space="0" w:color="auto"/>
      </w:divBdr>
    </w:div>
    <w:div w:id="1298218359">
      <w:bodyDiv w:val="1"/>
      <w:marLeft w:val="0"/>
      <w:marRight w:val="0"/>
      <w:marTop w:val="0"/>
      <w:marBottom w:val="0"/>
      <w:divBdr>
        <w:top w:val="none" w:sz="0" w:space="0" w:color="auto"/>
        <w:left w:val="none" w:sz="0" w:space="0" w:color="auto"/>
        <w:bottom w:val="none" w:sz="0" w:space="0" w:color="auto"/>
        <w:right w:val="none" w:sz="0" w:space="0" w:color="auto"/>
      </w:divBdr>
    </w:div>
    <w:div w:id="1299530910">
      <w:bodyDiv w:val="1"/>
      <w:marLeft w:val="0"/>
      <w:marRight w:val="0"/>
      <w:marTop w:val="0"/>
      <w:marBottom w:val="0"/>
      <w:divBdr>
        <w:top w:val="none" w:sz="0" w:space="0" w:color="auto"/>
        <w:left w:val="none" w:sz="0" w:space="0" w:color="auto"/>
        <w:bottom w:val="none" w:sz="0" w:space="0" w:color="auto"/>
        <w:right w:val="none" w:sz="0" w:space="0" w:color="auto"/>
      </w:divBdr>
    </w:div>
    <w:div w:id="1300303696">
      <w:bodyDiv w:val="1"/>
      <w:marLeft w:val="0"/>
      <w:marRight w:val="0"/>
      <w:marTop w:val="0"/>
      <w:marBottom w:val="0"/>
      <w:divBdr>
        <w:top w:val="none" w:sz="0" w:space="0" w:color="auto"/>
        <w:left w:val="none" w:sz="0" w:space="0" w:color="auto"/>
        <w:bottom w:val="none" w:sz="0" w:space="0" w:color="auto"/>
        <w:right w:val="none" w:sz="0" w:space="0" w:color="auto"/>
      </w:divBdr>
    </w:div>
    <w:div w:id="1300913180">
      <w:bodyDiv w:val="1"/>
      <w:marLeft w:val="0"/>
      <w:marRight w:val="0"/>
      <w:marTop w:val="0"/>
      <w:marBottom w:val="0"/>
      <w:divBdr>
        <w:top w:val="none" w:sz="0" w:space="0" w:color="auto"/>
        <w:left w:val="none" w:sz="0" w:space="0" w:color="auto"/>
        <w:bottom w:val="none" w:sz="0" w:space="0" w:color="auto"/>
        <w:right w:val="none" w:sz="0" w:space="0" w:color="auto"/>
      </w:divBdr>
    </w:div>
    <w:div w:id="1301573314">
      <w:bodyDiv w:val="1"/>
      <w:marLeft w:val="0"/>
      <w:marRight w:val="0"/>
      <w:marTop w:val="0"/>
      <w:marBottom w:val="0"/>
      <w:divBdr>
        <w:top w:val="none" w:sz="0" w:space="0" w:color="auto"/>
        <w:left w:val="none" w:sz="0" w:space="0" w:color="auto"/>
        <w:bottom w:val="none" w:sz="0" w:space="0" w:color="auto"/>
        <w:right w:val="none" w:sz="0" w:space="0" w:color="auto"/>
      </w:divBdr>
    </w:div>
    <w:div w:id="1301691710">
      <w:bodyDiv w:val="1"/>
      <w:marLeft w:val="0"/>
      <w:marRight w:val="0"/>
      <w:marTop w:val="0"/>
      <w:marBottom w:val="0"/>
      <w:divBdr>
        <w:top w:val="none" w:sz="0" w:space="0" w:color="auto"/>
        <w:left w:val="none" w:sz="0" w:space="0" w:color="auto"/>
        <w:bottom w:val="none" w:sz="0" w:space="0" w:color="auto"/>
        <w:right w:val="none" w:sz="0" w:space="0" w:color="auto"/>
      </w:divBdr>
    </w:div>
    <w:div w:id="1302223786">
      <w:bodyDiv w:val="1"/>
      <w:marLeft w:val="0"/>
      <w:marRight w:val="0"/>
      <w:marTop w:val="0"/>
      <w:marBottom w:val="0"/>
      <w:divBdr>
        <w:top w:val="none" w:sz="0" w:space="0" w:color="auto"/>
        <w:left w:val="none" w:sz="0" w:space="0" w:color="auto"/>
        <w:bottom w:val="none" w:sz="0" w:space="0" w:color="auto"/>
        <w:right w:val="none" w:sz="0" w:space="0" w:color="auto"/>
      </w:divBdr>
    </w:div>
    <w:div w:id="1303195749">
      <w:bodyDiv w:val="1"/>
      <w:marLeft w:val="0"/>
      <w:marRight w:val="0"/>
      <w:marTop w:val="0"/>
      <w:marBottom w:val="0"/>
      <w:divBdr>
        <w:top w:val="none" w:sz="0" w:space="0" w:color="auto"/>
        <w:left w:val="none" w:sz="0" w:space="0" w:color="auto"/>
        <w:bottom w:val="none" w:sz="0" w:space="0" w:color="auto"/>
        <w:right w:val="none" w:sz="0" w:space="0" w:color="auto"/>
      </w:divBdr>
    </w:div>
    <w:div w:id="1303197771">
      <w:bodyDiv w:val="1"/>
      <w:marLeft w:val="0"/>
      <w:marRight w:val="0"/>
      <w:marTop w:val="0"/>
      <w:marBottom w:val="0"/>
      <w:divBdr>
        <w:top w:val="none" w:sz="0" w:space="0" w:color="auto"/>
        <w:left w:val="none" w:sz="0" w:space="0" w:color="auto"/>
        <w:bottom w:val="none" w:sz="0" w:space="0" w:color="auto"/>
        <w:right w:val="none" w:sz="0" w:space="0" w:color="auto"/>
      </w:divBdr>
    </w:div>
    <w:div w:id="1303654548">
      <w:bodyDiv w:val="1"/>
      <w:marLeft w:val="0"/>
      <w:marRight w:val="0"/>
      <w:marTop w:val="0"/>
      <w:marBottom w:val="0"/>
      <w:divBdr>
        <w:top w:val="none" w:sz="0" w:space="0" w:color="auto"/>
        <w:left w:val="none" w:sz="0" w:space="0" w:color="auto"/>
        <w:bottom w:val="none" w:sz="0" w:space="0" w:color="auto"/>
        <w:right w:val="none" w:sz="0" w:space="0" w:color="auto"/>
      </w:divBdr>
    </w:div>
    <w:div w:id="1303729899">
      <w:bodyDiv w:val="1"/>
      <w:marLeft w:val="0"/>
      <w:marRight w:val="0"/>
      <w:marTop w:val="0"/>
      <w:marBottom w:val="0"/>
      <w:divBdr>
        <w:top w:val="none" w:sz="0" w:space="0" w:color="auto"/>
        <w:left w:val="none" w:sz="0" w:space="0" w:color="auto"/>
        <w:bottom w:val="none" w:sz="0" w:space="0" w:color="auto"/>
        <w:right w:val="none" w:sz="0" w:space="0" w:color="auto"/>
      </w:divBdr>
    </w:div>
    <w:div w:id="1304043139">
      <w:bodyDiv w:val="1"/>
      <w:marLeft w:val="0"/>
      <w:marRight w:val="0"/>
      <w:marTop w:val="0"/>
      <w:marBottom w:val="0"/>
      <w:divBdr>
        <w:top w:val="none" w:sz="0" w:space="0" w:color="auto"/>
        <w:left w:val="none" w:sz="0" w:space="0" w:color="auto"/>
        <w:bottom w:val="none" w:sz="0" w:space="0" w:color="auto"/>
        <w:right w:val="none" w:sz="0" w:space="0" w:color="auto"/>
      </w:divBdr>
    </w:div>
    <w:div w:id="1305164854">
      <w:bodyDiv w:val="1"/>
      <w:marLeft w:val="0"/>
      <w:marRight w:val="0"/>
      <w:marTop w:val="0"/>
      <w:marBottom w:val="0"/>
      <w:divBdr>
        <w:top w:val="none" w:sz="0" w:space="0" w:color="auto"/>
        <w:left w:val="none" w:sz="0" w:space="0" w:color="auto"/>
        <w:bottom w:val="none" w:sz="0" w:space="0" w:color="auto"/>
        <w:right w:val="none" w:sz="0" w:space="0" w:color="auto"/>
      </w:divBdr>
    </w:div>
    <w:div w:id="1306199316">
      <w:bodyDiv w:val="1"/>
      <w:marLeft w:val="0"/>
      <w:marRight w:val="0"/>
      <w:marTop w:val="0"/>
      <w:marBottom w:val="0"/>
      <w:divBdr>
        <w:top w:val="none" w:sz="0" w:space="0" w:color="auto"/>
        <w:left w:val="none" w:sz="0" w:space="0" w:color="auto"/>
        <w:bottom w:val="none" w:sz="0" w:space="0" w:color="auto"/>
        <w:right w:val="none" w:sz="0" w:space="0" w:color="auto"/>
      </w:divBdr>
    </w:div>
    <w:div w:id="1306356451">
      <w:bodyDiv w:val="1"/>
      <w:marLeft w:val="0"/>
      <w:marRight w:val="0"/>
      <w:marTop w:val="0"/>
      <w:marBottom w:val="0"/>
      <w:divBdr>
        <w:top w:val="none" w:sz="0" w:space="0" w:color="auto"/>
        <w:left w:val="none" w:sz="0" w:space="0" w:color="auto"/>
        <w:bottom w:val="none" w:sz="0" w:space="0" w:color="auto"/>
        <w:right w:val="none" w:sz="0" w:space="0" w:color="auto"/>
      </w:divBdr>
    </w:div>
    <w:div w:id="1307126506">
      <w:bodyDiv w:val="1"/>
      <w:marLeft w:val="0"/>
      <w:marRight w:val="0"/>
      <w:marTop w:val="0"/>
      <w:marBottom w:val="0"/>
      <w:divBdr>
        <w:top w:val="none" w:sz="0" w:space="0" w:color="auto"/>
        <w:left w:val="none" w:sz="0" w:space="0" w:color="auto"/>
        <w:bottom w:val="none" w:sz="0" w:space="0" w:color="auto"/>
        <w:right w:val="none" w:sz="0" w:space="0" w:color="auto"/>
      </w:divBdr>
    </w:div>
    <w:div w:id="1308124958">
      <w:bodyDiv w:val="1"/>
      <w:marLeft w:val="0"/>
      <w:marRight w:val="0"/>
      <w:marTop w:val="0"/>
      <w:marBottom w:val="0"/>
      <w:divBdr>
        <w:top w:val="none" w:sz="0" w:space="0" w:color="auto"/>
        <w:left w:val="none" w:sz="0" w:space="0" w:color="auto"/>
        <w:bottom w:val="none" w:sz="0" w:space="0" w:color="auto"/>
        <w:right w:val="none" w:sz="0" w:space="0" w:color="auto"/>
      </w:divBdr>
    </w:div>
    <w:div w:id="1309823126">
      <w:bodyDiv w:val="1"/>
      <w:marLeft w:val="0"/>
      <w:marRight w:val="0"/>
      <w:marTop w:val="0"/>
      <w:marBottom w:val="0"/>
      <w:divBdr>
        <w:top w:val="none" w:sz="0" w:space="0" w:color="auto"/>
        <w:left w:val="none" w:sz="0" w:space="0" w:color="auto"/>
        <w:bottom w:val="none" w:sz="0" w:space="0" w:color="auto"/>
        <w:right w:val="none" w:sz="0" w:space="0" w:color="auto"/>
      </w:divBdr>
    </w:div>
    <w:div w:id="1310669170">
      <w:bodyDiv w:val="1"/>
      <w:marLeft w:val="0"/>
      <w:marRight w:val="0"/>
      <w:marTop w:val="0"/>
      <w:marBottom w:val="0"/>
      <w:divBdr>
        <w:top w:val="none" w:sz="0" w:space="0" w:color="auto"/>
        <w:left w:val="none" w:sz="0" w:space="0" w:color="auto"/>
        <w:bottom w:val="none" w:sz="0" w:space="0" w:color="auto"/>
        <w:right w:val="none" w:sz="0" w:space="0" w:color="auto"/>
      </w:divBdr>
    </w:div>
    <w:div w:id="1313371137">
      <w:bodyDiv w:val="1"/>
      <w:marLeft w:val="0"/>
      <w:marRight w:val="0"/>
      <w:marTop w:val="0"/>
      <w:marBottom w:val="0"/>
      <w:divBdr>
        <w:top w:val="none" w:sz="0" w:space="0" w:color="auto"/>
        <w:left w:val="none" w:sz="0" w:space="0" w:color="auto"/>
        <w:bottom w:val="none" w:sz="0" w:space="0" w:color="auto"/>
        <w:right w:val="none" w:sz="0" w:space="0" w:color="auto"/>
      </w:divBdr>
    </w:div>
    <w:div w:id="1313414815">
      <w:bodyDiv w:val="1"/>
      <w:marLeft w:val="0"/>
      <w:marRight w:val="0"/>
      <w:marTop w:val="0"/>
      <w:marBottom w:val="0"/>
      <w:divBdr>
        <w:top w:val="none" w:sz="0" w:space="0" w:color="auto"/>
        <w:left w:val="none" w:sz="0" w:space="0" w:color="auto"/>
        <w:bottom w:val="none" w:sz="0" w:space="0" w:color="auto"/>
        <w:right w:val="none" w:sz="0" w:space="0" w:color="auto"/>
      </w:divBdr>
    </w:div>
    <w:div w:id="1313682789">
      <w:bodyDiv w:val="1"/>
      <w:marLeft w:val="0"/>
      <w:marRight w:val="0"/>
      <w:marTop w:val="0"/>
      <w:marBottom w:val="0"/>
      <w:divBdr>
        <w:top w:val="none" w:sz="0" w:space="0" w:color="auto"/>
        <w:left w:val="none" w:sz="0" w:space="0" w:color="auto"/>
        <w:bottom w:val="none" w:sz="0" w:space="0" w:color="auto"/>
        <w:right w:val="none" w:sz="0" w:space="0" w:color="auto"/>
      </w:divBdr>
    </w:div>
    <w:div w:id="1314529984">
      <w:bodyDiv w:val="1"/>
      <w:marLeft w:val="0"/>
      <w:marRight w:val="0"/>
      <w:marTop w:val="0"/>
      <w:marBottom w:val="0"/>
      <w:divBdr>
        <w:top w:val="none" w:sz="0" w:space="0" w:color="auto"/>
        <w:left w:val="none" w:sz="0" w:space="0" w:color="auto"/>
        <w:bottom w:val="none" w:sz="0" w:space="0" w:color="auto"/>
        <w:right w:val="none" w:sz="0" w:space="0" w:color="auto"/>
      </w:divBdr>
    </w:div>
    <w:div w:id="1314605492">
      <w:bodyDiv w:val="1"/>
      <w:marLeft w:val="0"/>
      <w:marRight w:val="0"/>
      <w:marTop w:val="0"/>
      <w:marBottom w:val="0"/>
      <w:divBdr>
        <w:top w:val="none" w:sz="0" w:space="0" w:color="auto"/>
        <w:left w:val="none" w:sz="0" w:space="0" w:color="auto"/>
        <w:bottom w:val="none" w:sz="0" w:space="0" w:color="auto"/>
        <w:right w:val="none" w:sz="0" w:space="0" w:color="auto"/>
      </w:divBdr>
    </w:div>
    <w:div w:id="1314800042">
      <w:bodyDiv w:val="1"/>
      <w:marLeft w:val="0"/>
      <w:marRight w:val="0"/>
      <w:marTop w:val="0"/>
      <w:marBottom w:val="0"/>
      <w:divBdr>
        <w:top w:val="none" w:sz="0" w:space="0" w:color="auto"/>
        <w:left w:val="none" w:sz="0" w:space="0" w:color="auto"/>
        <w:bottom w:val="none" w:sz="0" w:space="0" w:color="auto"/>
        <w:right w:val="none" w:sz="0" w:space="0" w:color="auto"/>
      </w:divBdr>
    </w:div>
    <w:div w:id="1315917939">
      <w:bodyDiv w:val="1"/>
      <w:marLeft w:val="0"/>
      <w:marRight w:val="0"/>
      <w:marTop w:val="0"/>
      <w:marBottom w:val="0"/>
      <w:divBdr>
        <w:top w:val="none" w:sz="0" w:space="0" w:color="auto"/>
        <w:left w:val="none" w:sz="0" w:space="0" w:color="auto"/>
        <w:bottom w:val="none" w:sz="0" w:space="0" w:color="auto"/>
        <w:right w:val="none" w:sz="0" w:space="0" w:color="auto"/>
      </w:divBdr>
    </w:div>
    <w:div w:id="1318611773">
      <w:bodyDiv w:val="1"/>
      <w:marLeft w:val="0"/>
      <w:marRight w:val="0"/>
      <w:marTop w:val="0"/>
      <w:marBottom w:val="0"/>
      <w:divBdr>
        <w:top w:val="none" w:sz="0" w:space="0" w:color="auto"/>
        <w:left w:val="none" w:sz="0" w:space="0" w:color="auto"/>
        <w:bottom w:val="none" w:sz="0" w:space="0" w:color="auto"/>
        <w:right w:val="none" w:sz="0" w:space="0" w:color="auto"/>
      </w:divBdr>
    </w:div>
    <w:div w:id="1323778798">
      <w:bodyDiv w:val="1"/>
      <w:marLeft w:val="0"/>
      <w:marRight w:val="0"/>
      <w:marTop w:val="0"/>
      <w:marBottom w:val="0"/>
      <w:divBdr>
        <w:top w:val="none" w:sz="0" w:space="0" w:color="auto"/>
        <w:left w:val="none" w:sz="0" w:space="0" w:color="auto"/>
        <w:bottom w:val="none" w:sz="0" w:space="0" w:color="auto"/>
        <w:right w:val="none" w:sz="0" w:space="0" w:color="auto"/>
      </w:divBdr>
    </w:div>
    <w:div w:id="1324166641">
      <w:bodyDiv w:val="1"/>
      <w:marLeft w:val="0"/>
      <w:marRight w:val="0"/>
      <w:marTop w:val="0"/>
      <w:marBottom w:val="0"/>
      <w:divBdr>
        <w:top w:val="none" w:sz="0" w:space="0" w:color="auto"/>
        <w:left w:val="none" w:sz="0" w:space="0" w:color="auto"/>
        <w:bottom w:val="none" w:sz="0" w:space="0" w:color="auto"/>
        <w:right w:val="none" w:sz="0" w:space="0" w:color="auto"/>
      </w:divBdr>
    </w:div>
    <w:div w:id="1326545851">
      <w:bodyDiv w:val="1"/>
      <w:marLeft w:val="0"/>
      <w:marRight w:val="0"/>
      <w:marTop w:val="0"/>
      <w:marBottom w:val="0"/>
      <w:divBdr>
        <w:top w:val="none" w:sz="0" w:space="0" w:color="auto"/>
        <w:left w:val="none" w:sz="0" w:space="0" w:color="auto"/>
        <w:bottom w:val="none" w:sz="0" w:space="0" w:color="auto"/>
        <w:right w:val="none" w:sz="0" w:space="0" w:color="auto"/>
      </w:divBdr>
    </w:div>
    <w:div w:id="1326855973">
      <w:bodyDiv w:val="1"/>
      <w:marLeft w:val="0"/>
      <w:marRight w:val="0"/>
      <w:marTop w:val="0"/>
      <w:marBottom w:val="0"/>
      <w:divBdr>
        <w:top w:val="none" w:sz="0" w:space="0" w:color="auto"/>
        <w:left w:val="none" w:sz="0" w:space="0" w:color="auto"/>
        <w:bottom w:val="none" w:sz="0" w:space="0" w:color="auto"/>
        <w:right w:val="none" w:sz="0" w:space="0" w:color="auto"/>
      </w:divBdr>
    </w:div>
    <w:div w:id="1326975499">
      <w:bodyDiv w:val="1"/>
      <w:marLeft w:val="0"/>
      <w:marRight w:val="0"/>
      <w:marTop w:val="0"/>
      <w:marBottom w:val="0"/>
      <w:divBdr>
        <w:top w:val="none" w:sz="0" w:space="0" w:color="auto"/>
        <w:left w:val="none" w:sz="0" w:space="0" w:color="auto"/>
        <w:bottom w:val="none" w:sz="0" w:space="0" w:color="auto"/>
        <w:right w:val="none" w:sz="0" w:space="0" w:color="auto"/>
      </w:divBdr>
    </w:div>
    <w:div w:id="1327516941">
      <w:bodyDiv w:val="1"/>
      <w:marLeft w:val="0"/>
      <w:marRight w:val="0"/>
      <w:marTop w:val="0"/>
      <w:marBottom w:val="0"/>
      <w:divBdr>
        <w:top w:val="none" w:sz="0" w:space="0" w:color="auto"/>
        <w:left w:val="none" w:sz="0" w:space="0" w:color="auto"/>
        <w:bottom w:val="none" w:sz="0" w:space="0" w:color="auto"/>
        <w:right w:val="none" w:sz="0" w:space="0" w:color="auto"/>
      </w:divBdr>
    </w:div>
    <w:div w:id="1327855453">
      <w:bodyDiv w:val="1"/>
      <w:marLeft w:val="0"/>
      <w:marRight w:val="0"/>
      <w:marTop w:val="0"/>
      <w:marBottom w:val="0"/>
      <w:divBdr>
        <w:top w:val="none" w:sz="0" w:space="0" w:color="auto"/>
        <w:left w:val="none" w:sz="0" w:space="0" w:color="auto"/>
        <w:bottom w:val="none" w:sz="0" w:space="0" w:color="auto"/>
        <w:right w:val="none" w:sz="0" w:space="0" w:color="auto"/>
      </w:divBdr>
    </w:div>
    <w:div w:id="1327973618">
      <w:bodyDiv w:val="1"/>
      <w:marLeft w:val="0"/>
      <w:marRight w:val="0"/>
      <w:marTop w:val="0"/>
      <w:marBottom w:val="0"/>
      <w:divBdr>
        <w:top w:val="none" w:sz="0" w:space="0" w:color="auto"/>
        <w:left w:val="none" w:sz="0" w:space="0" w:color="auto"/>
        <w:bottom w:val="none" w:sz="0" w:space="0" w:color="auto"/>
        <w:right w:val="none" w:sz="0" w:space="0" w:color="auto"/>
      </w:divBdr>
    </w:div>
    <w:div w:id="1328092559">
      <w:bodyDiv w:val="1"/>
      <w:marLeft w:val="0"/>
      <w:marRight w:val="0"/>
      <w:marTop w:val="0"/>
      <w:marBottom w:val="0"/>
      <w:divBdr>
        <w:top w:val="none" w:sz="0" w:space="0" w:color="auto"/>
        <w:left w:val="none" w:sz="0" w:space="0" w:color="auto"/>
        <w:bottom w:val="none" w:sz="0" w:space="0" w:color="auto"/>
        <w:right w:val="none" w:sz="0" w:space="0" w:color="auto"/>
      </w:divBdr>
    </w:div>
    <w:div w:id="1330139480">
      <w:bodyDiv w:val="1"/>
      <w:marLeft w:val="0"/>
      <w:marRight w:val="0"/>
      <w:marTop w:val="0"/>
      <w:marBottom w:val="0"/>
      <w:divBdr>
        <w:top w:val="none" w:sz="0" w:space="0" w:color="auto"/>
        <w:left w:val="none" w:sz="0" w:space="0" w:color="auto"/>
        <w:bottom w:val="none" w:sz="0" w:space="0" w:color="auto"/>
        <w:right w:val="none" w:sz="0" w:space="0" w:color="auto"/>
      </w:divBdr>
    </w:div>
    <w:div w:id="1331063018">
      <w:bodyDiv w:val="1"/>
      <w:marLeft w:val="0"/>
      <w:marRight w:val="0"/>
      <w:marTop w:val="0"/>
      <w:marBottom w:val="0"/>
      <w:divBdr>
        <w:top w:val="none" w:sz="0" w:space="0" w:color="auto"/>
        <w:left w:val="none" w:sz="0" w:space="0" w:color="auto"/>
        <w:bottom w:val="none" w:sz="0" w:space="0" w:color="auto"/>
        <w:right w:val="none" w:sz="0" w:space="0" w:color="auto"/>
      </w:divBdr>
    </w:div>
    <w:div w:id="1332215942">
      <w:bodyDiv w:val="1"/>
      <w:marLeft w:val="0"/>
      <w:marRight w:val="0"/>
      <w:marTop w:val="0"/>
      <w:marBottom w:val="0"/>
      <w:divBdr>
        <w:top w:val="none" w:sz="0" w:space="0" w:color="auto"/>
        <w:left w:val="none" w:sz="0" w:space="0" w:color="auto"/>
        <w:bottom w:val="none" w:sz="0" w:space="0" w:color="auto"/>
        <w:right w:val="none" w:sz="0" w:space="0" w:color="auto"/>
      </w:divBdr>
    </w:div>
    <w:div w:id="1332568115">
      <w:bodyDiv w:val="1"/>
      <w:marLeft w:val="0"/>
      <w:marRight w:val="0"/>
      <w:marTop w:val="0"/>
      <w:marBottom w:val="0"/>
      <w:divBdr>
        <w:top w:val="none" w:sz="0" w:space="0" w:color="auto"/>
        <w:left w:val="none" w:sz="0" w:space="0" w:color="auto"/>
        <w:bottom w:val="none" w:sz="0" w:space="0" w:color="auto"/>
        <w:right w:val="none" w:sz="0" w:space="0" w:color="auto"/>
      </w:divBdr>
    </w:div>
    <w:div w:id="1332634144">
      <w:bodyDiv w:val="1"/>
      <w:marLeft w:val="0"/>
      <w:marRight w:val="0"/>
      <w:marTop w:val="0"/>
      <w:marBottom w:val="0"/>
      <w:divBdr>
        <w:top w:val="none" w:sz="0" w:space="0" w:color="auto"/>
        <w:left w:val="none" w:sz="0" w:space="0" w:color="auto"/>
        <w:bottom w:val="none" w:sz="0" w:space="0" w:color="auto"/>
        <w:right w:val="none" w:sz="0" w:space="0" w:color="auto"/>
      </w:divBdr>
    </w:div>
    <w:div w:id="1333069662">
      <w:bodyDiv w:val="1"/>
      <w:marLeft w:val="0"/>
      <w:marRight w:val="0"/>
      <w:marTop w:val="0"/>
      <w:marBottom w:val="0"/>
      <w:divBdr>
        <w:top w:val="none" w:sz="0" w:space="0" w:color="auto"/>
        <w:left w:val="none" w:sz="0" w:space="0" w:color="auto"/>
        <w:bottom w:val="none" w:sz="0" w:space="0" w:color="auto"/>
        <w:right w:val="none" w:sz="0" w:space="0" w:color="auto"/>
      </w:divBdr>
    </w:div>
    <w:div w:id="1333413516">
      <w:bodyDiv w:val="1"/>
      <w:marLeft w:val="0"/>
      <w:marRight w:val="0"/>
      <w:marTop w:val="0"/>
      <w:marBottom w:val="0"/>
      <w:divBdr>
        <w:top w:val="none" w:sz="0" w:space="0" w:color="auto"/>
        <w:left w:val="none" w:sz="0" w:space="0" w:color="auto"/>
        <w:bottom w:val="none" w:sz="0" w:space="0" w:color="auto"/>
        <w:right w:val="none" w:sz="0" w:space="0" w:color="auto"/>
      </w:divBdr>
    </w:div>
    <w:div w:id="1333988140">
      <w:bodyDiv w:val="1"/>
      <w:marLeft w:val="0"/>
      <w:marRight w:val="0"/>
      <w:marTop w:val="0"/>
      <w:marBottom w:val="0"/>
      <w:divBdr>
        <w:top w:val="none" w:sz="0" w:space="0" w:color="auto"/>
        <w:left w:val="none" w:sz="0" w:space="0" w:color="auto"/>
        <w:bottom w:val="none" w:sz="0" w:space="0" w:color="auto"/>
        <w:right w:val="none" w:sz="0" w:space="0" w:color="auto"/>
      </w:divBdr>
    </w:div>
    <w:div w:id="1335838430">
      <w:bodyDiv w:val="1"/>
      <w:marLeft w:val="0"/>
      <w:marRight w:val="0"/>
      <w:marTop w:val="0"/>
      <w:marBottom w:val="0"/>
      <w:divBdr>
        <w:top w:val="none" w:sz="0" w:space="0" w:color="auto"/>
        <w:left w:val="none" w:sz="0" w:space="0" w:color="auto"/>
        <w:bottom w:val="none" w:sz="0" w:space="0" w:color="auto"/>
        <w:right w:val="none" w:sz="0" w:space="0" w:color="auto"/>
      </w:divBdr>
    </w:div>
    <w:div w:id="1335960173">
      <w:bodyDiv w:val="1"/>
      <w:marLeft w:val="0"/>
      <w:marRight w:val="0"/>
      <w:marTop w:val="0"/>
      <w:marBottom w:val="0"/>
      <w:divBdr>
        <w:top w:val="none" w:sz="0" w:space="0" w:color="auto"/>
        <w:left w:val="none" w:sz="0" w:space="0" w:color="auto"/>
        <w:bottom w:val="none" w:sz="0" w:space="0" w:color="auto"/>
        <w:right w:val="none" w:sz="0" w:space="0" w:color="auto"/>
      </w:divBdr>
    </w:div>
    <w:div w:id="1336810780">
      <w:bodyDiv w:val="1"/>
      <w:marLeft w:val="0"/>
      <w:marRight w:val="0"/>
      <w:marTop w:val="0"/>
      <w:marBottom w:val="0"/>
      <w:divBdr>
        <w:top w:val="none" w:sz="0" w:space="0" w:color="auto"/>
        <w:left w:val="none" w:sz="0" w:space="0" w:color="auto"/>
        <w:bottom w:val="none" w:sz="0" w:space="0" w:color="auto"/>
        <w:right w:val="none" w:sz="0" w:space="0" w:color="auto"/>
      </w:divBdr>
    </w:div>
    <w:div w:id="1337075283">
      <w:bodyDiv w:val="1"/>
      <w:marLeft w:val="0"/>
      <w:marRight w:val="0"/>
      <w:marTop w:val="0"/>
      <w:marBottom w:val="0"/>
      <w:divBdr>
        <w:top w:val="none" w:sz="0" w:space="0" w:color="auto"/>
        <w:left w:val="none" w:sz="0" w:space="0" w:color="auto"/>
        <w:bottom w:val="none" w:sz="0" w:space="0" w:color="auto"/>
        <w:right w:val="none" w:sz="0" w:space="0" w:color="auto"/>
      </w:divBdr>
    </w:div>
    <w:div w:id="1337343550">
      <w:bodyDiv w:val="1"/>
      <w:marLeft w:val="0"/>
      <w:marRight w:val="0"/>
      <w:marTop w:val="0"/>
      <w:marBottom w:val="0"/>
      <w:divBdr>
        <w:top w:val="none" w:sz="0" w:space="0" w:color="auto"/>
        <w:left w:val="none" w:sz="0" w:space="0" w:color="auto"/>
        <w:bottom w:val="none" w:sz="0" w:space="0" w:color="auto"/>
        <w:right w:val="none" w:sz="0" w:space="0" w:color="auto"/>
      </w:divBdr>
    </w:div>
    <w:div w:id="1337612276">
      <w:bodyDiv w:val="1"/>
      <w:marLeft w:val="0"/>
      <w:marRight w:val="0"/>
      <w:marTop w:val="0"/>
      <w:marBottom w:val="0"/>
      <w:divBdr>
        <w:top w:val="none" w:sz="0" w:space="0" w:color="auto"/>
        <w:left w:val="none" w:sz="0" w:space="0" w:color="auto"/>
        <w:bottom w:val="none" w:sz="0" w:space="0" w:color="auto"/>
        <w:right w:val="none" w:sz="0" w:space="0" w:color="auto"/>
      </w:divBdr>
    </w:div>
    <w:div w:id="1337997101">
      <w:bodyDiv w:val="1"/>
      <w:marLeft w:val="0"/>
      <w:marRight w:val="0"/>
      <w:marTop w:val="0"/>
      <w:marBottom w:val="0"/>
      <w:divBdr>
        <w:top w:val="none" w:sz="0" w:space="0" w:color="auto"/>
        <w:left w:val="none" w:sz="0" w:space="0" w:color="auto"/>
        <w:bottom w:val="none" w:sz="0" w:space="0" w:color="auto"/>
        <w:right w:val="none" w:sz="0" w:space="0" w:color="auto"/>
      </w:divBdr>
    </w:div>
    <w:div w:id="1338265517">
      <w:bodyDiv w:val="1"/>
      <w:marLeft w:val="0"/>
      <w:marRight w:val="0"/>
      <w:marTop w:val="0"/>
      <w:marBottom w:val="0"/>
      <w:divBdr>
        <w:top w:val="none" w:sz="0" w:space="0" w:color="auto"/>
        <w:left w:val="none" w:sz="0" w:space="0" w:color="auto"/>
        <w:bottom w:val="none" w:sz="0" w:space="0" w:color="auto"/>
        <w:right w:val="none" w:sz="0" w:space="0" w:color="auto"/>
      </w:divBdr>
    </w:div>
    <w:div w:id="1338846413">
      <w:bodyDiv w:val="1"/>
      <w:marLeft w:val="0"/>
      <w:marRight w:val="0"/>
      <w:marTop w:val="0"/>
      <w:marBottom w:val="0"/>
      <w:divBdr>
        <w:top w:val="none" w:sz="0" w:space="0" w:color="auto"/>
        <w:left w:val="none" w:sz="0" w:space="0" w:color="auto"/>
        <w:bottom w:val="none" w:sz="0" w:space="0" w:color="auto"/>
        <w:right w:val="none" w:sz="0" w:space="0" w:color="auto"/>
      </w:divBdr>
    </w:div>
    <w:div w:id="1339042934">
      <w:bodyDiv w:val="1"/>
      <w:marLeft w:val="0"/>
      <w:marRight w:val="0"/>
      <w:marTop w:val="0"/>
      <w:marBottom w:val="0"/>
      <w:divBdr>
        <w:top w:val="none" w:sz="0" w:space="0" w:color="auto"/>
        <w:left w:val="none" w:sz="0" w:space="0" w:color="auto"/>
        <w:bottom w:val="none" w:sz="0" w:space="0" w:color="auto"/>
        <w:right w:val="none" w:sz="0" w:space="0" w:color="auto"/>
      </w:divBdr>
    </w:div>
    <w:div w:id="1339193300">
      <w:bodyDiv w:val="1"/>
      <w:marLeft w:val="0"/>
      <w:marRight w:val="0"/>
      <w:marTop w:val="0"/>
      <w:marBottom w:val="0"/>
      <w:divBdr>
        <w:top w:val="none" w:sz="0" w:space="0" w:color="auto"/>
        <w:left w:val="none" w:sz="0" w:space="0" w:color="auto"/>
        <w:bottom w:val="none" w:sz="0" w:space="0" w:color="auto"/>
        <w:right w:val="none" w:sz="0" w:space="0" w:color="auto"/>
      </w:divBdr>
    </w:div>
    <w:div w:id="1342929110">
      <w:bodyDiv w:val="1"/>
      <w:marLeft w:val="0"/>
      <w:marRight w:val="0"/>
      <w:marTop w:val="0"/>
      <w:marBottom w:val="0"/>
      <w:divBdr>
        <w:top w:val="none" w:sz="0" w:space="0" w:color="auto"/>
        <w:left w:val="none" w:sz="0" w:space="0" w:color="auto"/>
        <w:bottom w:val="none" w:sz="0" w:space="0" w:color="auto"/>
        <w:right w:val="none" w:sz="0" w:space="0" w:color="auto"/>
      </w:divBdr>
    </w:div>
    <w:div w:id="1343555480">
      <w:bodyDiv w:val="1"/>
      <w:marLeft w:val="0"/>
      <w:marRight w:val="0"/>
      <w:marTop w:val="0"/>
      <w:marBottom w:val="0"/>
      <w:divBdr>
        <w:top w:val="none" w:sz="0" w:space="0" w:color="auto"/>
        <w:left w:val="none" w:sz="0" w:space="0" w:color="auto"/>
        <w:bottom w:val="none" w:sz="0" w:space="0" w:color="auto"/>
        <w:right w:val="none" w:sz="0" w:space="0" w:color="auto"/>
      </w:divBdr>
    </w:div>
    <w:div w:id="1344699680">
      <w:bodyDiv w:val="1"/>
      <w:marLeft w:val="0"/>
      <w:marRight w:val="0"/>
      <w:marTop w:val="0"/>
      <w:marBottom w:val="0"/>
      <w:divBdr>
        <w:top w:val="none" w:sz="0" w:space="0" w:color="auto"/>
        <w:left w:val="none" w:sz="0" w:space="0" w:color="auto"/>
        <w:bottom w:val="none" w:sz="0" w:space="0" w:color="auto"/>
        <w:right w:val="none" w:sz="0" w:space="0" w:color="auto"/>
      </w:divBdr>
      <w:divsChild>
        <w:div w:id="37945957">
          <w:marLeft w:val="0"/>
          <w:marRight w:val="0"/>
          <w:marTop w:val="0"/>
          <w:marBottom w:val="0"/>
          <w:divBdr>
            <w:top w:val="none" w:sz="0" w:space="0" w:color="auto"/>
            <w:left w:val="none" w:sz="0" w:space="0" w:color="auto"/>
            <w:bottom w:val="none" w:sz="0" w:space="0" w:color="auto"/>
            <w:right w:val="none" w:sz="0" w:space="0" w:color="auto"/>
          </w:divBdr>
        </w:div>
        <w:div w:id="98722672">
          <w:marLeft w:val="0"/>
          <w:marRight w:val="0"/>
          <w:marTop w:val="0"/>
          <w:marBottom w:val="0"/>
          <w:divBdr>
            <w:top w:val="none" w:sz="0" w:space="0" w:color="auto"/>
            <w:left w:val="none" w:sz="0" w:space="0" w:color="auto"/>
            <w:bottom w:val="none" w:sz="0" w:space="0" w:color="auto"/>
            <w:right w:val="none" w:sz="0" w:space="0" w:color="auto"/>
          </w:divBdr>
        </w:div>
        <w:div w:id="198780028">
          <w:marLeft w:val="0"/>
          <w:marRight w:val="0"/>
          <w:marTop w:val="0"/>
          <w:marBottom w:val="0"/>
          <w:divBdr>
            <w:top w:val="none" w:sz="0" w:space="0" w:color="auto"/>
            <w:left w:val="none" w:sz="0" w:space="0" w:color="auto"/>
            <w:bottom w:val="none" w:sz="0" w:space="0" w:color="auto"/>
            <w:right w:val="none" w:sz="0" w:space="0" w:color="auto"/>
          </w:divBdr>
        </w:div>
        <w:div w:id="201944754">
          <w:marLeft w:val="0"/>
          <w:marRight w:val="0"/>
          <w:marTop w:val="0"/>
          <w:marBottom w:val="0"/>
          <w:divBdr>
            <w:top w:val="none" w:sz="0" w:space="0" w:color="auto"/>
            <w:left w:val="none" w:sz="0" w:space="0" w:color="auto"/>
            <w:bottom w:val="none" w:sz="0" w:space="0" w:color="auto"/>
            <w:right w:val="none" w:sz="0" w:space="0" w:color="auto"/>
          </w:divBdr>
        </w:div>
        <w:div w:id="226309021">
          <w:marLeft w:val="0"/>
          <w:marRight w:val="0"/>
          <w:marTop w:val="0"/>
          <w:marBottom w:val="0"/>
          <w:divBdr>
            <w:top w:val="none" w:sz="0" w:space="0" w:color="auto"/>
            <w:left w:val="none" w:sz="0" w:space="0" w:color="auto"/>
            <w:bottom w:val="none" w:sz="0" w:space="0" w:color="auto"/>
            <w:right w:val="none" w:sz="0" w:space="0" w:color="auto"/>
          </w:divBdr>
        </w:div>
        <w:div w:id="261227199">
          <w:marLeft w:val="0"/>
          <w:marRight w:val="0"/>
          <w:marTop w:val="0"/>
          <w:marBottom w:val="0"/>
          <w:divBdr>
            <w:top w:val="none" w:sz="0" w:space="0" w:color="auto"/>
            <w:left w:val="none" w:sz="0" w:space="0" w:color="auto"/>
            <w:bottom w:val="none" w:sz="0" w:space="0" w:color="auto"/>
            <w:right w:val="none" w:sz="0" w:space="0" w:color="auto"/>
          </w:divBdr>
        </w:div>
        <w:div w:id="277490918">
          <w:marLeft w:val="0"/>
          <w:marRight w:val="0"/>
          <w:marTop w:val="0"/>
          <w:marBottom w:val="0"/>
          <w:divBdr>
            <w:top w:val="none" w:sz="0" w:space="0" w:color="auto"/>
            <w:left w:val="none" w:sz="0" w:space="0" w:color="auto"/>
            <w:bottom w:val="none" w:sz="0" w:space="0" w:color="auto"/>
            <w:right w:val="none" w:sz="0" w:space="0" w:color="auto"/>
          </w:divBdr>
        </w:div>
        <w:div w:id="347761098">
          <w:marLeft w:val="0"/>
          <w:marRight w:val="0"/>
          <w:marTop w:val="0"/>
          <w:marBottom w:val="0"/>
          <w:divBdr>
            <w:top w:val="none" w:sz="0" w:space="0" w:color="auto"/>
            <w:left w:val="none" w:sz="0" w:space="0" w:color="auto"/>
            <w:bottom w:val="none" w:sz="0" w:space="0" w:color="auto"/>
            <w:right w:val="none" w:sz="0" w:space="0" w:color="auto"/>
          </w:divBdr>
        </w:div>
        <w:div w:id="369838926">
          <w:marLeft w:val="0"/>
          <w:marRight w:val="0"/>
          <w:marTop w:val="0"/>
          <w:marBottom w:val="0"/>
          <w:divBdr>
            <w:top w:val="none" w:sz="0" w:space="0" w:color="auto"/>
            <w:left w:val="none" w:sz="0" w:space="0" w:color="auto"/>
            <w:bottom w:val="none" w:sz="0" w:space="0" w:color="auto"/>
            <w:right w:val="none" w:sz="0" w:space="0" w:color="auto"/>
          </w:divBdr>
        </w:div>
        <w:div w:id="387412555">
          <w:marLeft w:val="0"/>
          <w:marRight w:val="0"/>
          <w:marTop w:val="0"/>
          <w:marBottom w:val="0"/>
          <w:divBdr>
            <w:top w:val="none" w:sz="0" w:space="0" w:color="auto"/>
            <w:left w:val="none" w:sz="0" w:space="0" w:color="auto"/>
            <w:bottom w:val="none" w:sz="0" w:space="0" w:color="auto"/>
            <w:right w:val="none" w:sz="0" w:space="0" w:color="auto"/>
          </w:divBdr>
        </w:div>
        <w:div w:id="406802899">
          <w:marLeft w:val="0"/>
          <w:marRight w:val="0"/>
          <w:marTop w:val="0"/>
          <w:marBottom w:val="0"/>
          <w:divBdr>
            <w:top w:val="none" w:sz="0" w:space="0" w:color="auto"/>
            <w:left w:val="none" w:sz="0" w:space="0" w:color="auto"/>
            <w:bottom w:val="none" w:sz="0" w:space="0" w:color="auto"/>
            <w:right w:val="none" w:sz="0" w:space="0" w:color="auto"/>
          </w:divBdr>
        </w:div>
        <w:div w:id="418261291">
          <w:marLeft w:val="0"/>
          <w:marRight w:val="0"/>
          <w:marTop w:val="0"/>
          <w:marBottom w:val="0"/>
          <w:divBdr>
            <w:top w:val="none" w:sz="0" w:space="0" w:color="auto"/>
            <w:left w:val="none" w:sz="0" w:space="0" w:color="auto"/>
            <w:bottom w:val="none" w:sz="0" w:space="0" w:color="auto"/>
            <w:right w:val="none" w:sz="0" w:space="0" w:color="auto"/>
          </w:divBdr>
        </w:div>
        <w:div w:id="444161135">
          <w:marLeft w:val="0"/>
          <w:marRight w:val="0"/>
          <w:marTop w:val="0"/>
          <w:marBottom w:val="0"/>
          <w:divBdr>
            <w:top w:val="none" w:sz="0" w:space="0" w:color="auto"/>
            <w:left w:val="none" w:sz="0" w:space="0" w:color="auto"/>
            <w:bottom w:val="none" w:sz="0" w:space="0" w:color="auto"/>
            <w:right w:val="none" w:sz="0" w:space="0" w:color="auto"/>
          </w:divBdr>
        </w:div>
        <w:div w:id="507252485">
          <w:marLeft w:val="0"/>
          <w:marRight w:val="0"/>
          <w:marTop w:val="0"/>
          <w:marBottom w:val="0"/>
          <w:divBdr>
            <w:top w:val="none" w:sz="0" w:space="0" w:color="auto"/>
            <w:left w:val="none" w:sz="0" w:space="0" w:color="auto"/>
            <w:bottom w:val="none" w:sz="0" w:space="0" w:color="auto"/>
            <w:right w:val="none" w:sz="0" w:space="0" w:color="auto"/>
          </w:divBdr>
        </w:div>
        <w:div w:id="568880433">
          <w:marLeft w:val="0"/>
          <w:marRight w:val="0"/>
          <w:marTop w:val="0"/>
          <w:marBottom w:val="0"/>
          <w:divBdr>
            <w:top w:val="none" w:sz="0" w:space="0" w:color="auto"/>
            <w:left w:val="none" w:sz="0" w:space="0" w:color="auto"/>
            <w:bottom w:val="none" w:sz="0" w:space="0" w:color="auto"/>
            <w:right w:val="none" w:sz="0" w:space="0" w:color="auto"/>
          </w:divBdr>
        </w:div>
        <w:div w:id="609819313">
          <w:marLeft w:val="0"/>
          <w:marRight w:val="0"/>
          <w:marTop w:val="0"/>
          <w:marBottom w:val="0"/>
          <w:divBdr>
            <w:top w:val="none" w:sz="0" w:space="0" w:color="auto"/>
            <w:left w:val="none" w:sz="0" w:space="0" w:color="auto"/>
            <w:bottom w:val="none" w:sz="0" w:space="0" w:color="auto"/>
            <w:right w:val="none" w:sz="0" w:space="0" w:color="auto"/>
          </w:divBdr>
        </w:div>
        <w:div w:id="615604863">
          <w:marLeft w:val="0"/>
          <w:marRight w:val="0"/>
          <w:marTop w:val="0"/>
          <w:marBottom w:val="0"/>
          <w:divBdr>
            <w:top w:val="none" w:sz="0" w:space="0" w:color="auto"/>
            <w:left w:val="none" w:sz="0" w:space="0" w:color="auto"/>
            <w:bottom w:val="none" w:sz="0" w:space="0" w:color="auto"/>
            <w:right w:val="none" w:sz="0" w:space="0" w:color="auto"/>
          </w:divBdr>
        </w:div>
        <w:div w:id="625745687">
          <w:marLeft w:val="0"/>
          <w:marRight w:val="0"/>
          <w:marTop w:val="0"/>
          <w:marBottom w:val="0"/>
          <w:divBdr>
            <w:top w:val="none" w:sz="0" w:space="0" w:color="auto"/>
            <w:left w:val="none" w:sz="0" w:space="0" w:color="auto"/>
            <w:bottom w:val="none" w:sz="0" w:space="0" w:color="auto"/>
            <w:right w:val="none" w:sz="0" w:space="0" w:color="auto"/>
          </w:divBdr>
        </w:div>
        <w:div w:id="642001209">
          <w:marLeft w:val="0"/>
          <w:marRight w:val="0"/>
          <w:marTop w:val="0"/>
          <w:marBottom w:val="0"/>
          <w:divBdr>
            <w:top w:val="none" w:sz="0" w:space="0" w:color="auto"/>
            <w:left w:val="none" w:sz="0" w:space="0" w:color="auto"/>
            <w:bottom w:val="none" w:sz="0" w:space="0" w:color="auto"/>
            <w:right w:val="none" w:sz="0" w:space="0" w:color="auto"/>
          </w:divBdr>
        </w:div>
        <w:div w:id="678044798">
          <w:marLeft w:val="0"/>
          <w:marRight w:val="0"/>
          <w:marTop w:val="0"/>
          <w:marBottom w:val="0"/>
          <w:divBdr>
            <w:top w:val="none" w:sz="0" w:space="0" w:color="auto"/>
            <w:left w:val="none" w:sz="0" w:space="0" w:color="auto"/>
            <w:bottom w:val="none" w:sz="0" w:space="0" w:color="auto"/>
            <w:right w:val="none" w:sz="0" w:space="0" w:color="auto"/>
          </w:divBdr>
        </w:div>
        <w:div w:id="790633362">
          <w:marLeft w:val="0"/>
          <w:marRight w:val="0"/>
          <w:marTop w:val="0"/>
          <w:marBottom w:val="0"/>
          <w:divBdr>
            <w:top w:val="none" w:sz="0" w:space="0" w:color="auto"/>
            <w:left w:val="none" w:sz="0" w:space="0" w:color="auto"/>
            <w:bottom w:val="none" w:sz="0" w:space="0" w:color="auto"/>
            <w:right w:val="none" w:sz="0" w:space="0" w:color="auto"/>
          </w:divBdr>
        </w:div>
        <w:div w:id="811481397">
          <w:marLeft w:val="0"/>
          <w:marRight w:val="0"/>
          <w:marTop w:val="0"/>
          <w:marBottom w:val="0"/>
          <w:divBdr>
            <w:top w:val="none" w:sz="0" w:space="0" w:color="auto"/>
            <w:left w:val="none" w:sz="0" w:space="0" w:color="auto"/>
            <w:bottom w:val="none" w:sz="0" w:space="0" w:color="auto"/>
            <w:right w:val="none" w:sz="0" w:space="0" w:color="auto"/>
          </w:divBdr>
        </w:div>
        <w:div w:id="845824555">
          <w:marLeft w:val="0"/>
          <w:marRight w:val="0"/>
          <w:marTop w:val="0"/>
          <w:marBottom w:val="0"/>
          <w:divBdr>
            <w:top w:val="none" w:sz="0" w:space="0" w:color="auto"/>
            <w:left w:val="none" w:sz="0" w:space="0" w:color="auto"/>
            <w:bottom w:val="none" w:sz="0" w:space="0" w:color="auto"/>
            <w:right w:val="none" w:sz="0" w:space="0" w:color="auto"/>
          </w:divBdr>
        </w:div>
        <w:div w:id="939683801">
          <w:marLeft w:val="0"/>
          <w:marRight w:val="0"/>
          <w:marTop w:val="0"/>
          <w:marBottom w:val="0"/>
          <w:divBdr>
            <w:top w:val="none" w:sz="0" w:space="0" w:color="auto"/>
            <w:left w:val="none" w:sz="0" w:space="0" w:color="auto"/>
            <w:bottom w:val="none" w:sz="0" w:space="0" w:color="auto"/>
            <w:right w:val="none" w:sz="0" w:space="0" w:color="auto"/>
          </w:divBdr>
        </w:div>
        <w:div w:id="948392400">
          <w:marLeft w:val="0"/>
          <w:marRight w:val="0"/>
          <w:marTop w:val="0"/>
          <w:marBottom w:val="0"/>
          <w:divBdr>
            <w:top w:val="none" w:sz="0" w:space="0" w:color="auto"/>
            <w:left w:val="none" w:sz="0" w:space="0" w:color="auto"/>
            <w:bottom w:val="none" w:sz="0" w:space="0" w:color="auto"/>
            <w:right w:val="none" w:sz="0" w:space="0" w:color="auto"/>
          </w:divBdr>
        </w:div>
        <w:div w:id="957681217">
          <w:marLeft w:val="0"/>
          <w:marRight w:val="0"/>
          <w:marTop w:val="0"/>
          <w:marBottom w:val="0"/>
          <w:divBdr>
            <w:top w:val="none" w:sz="0" w:space="0" w:color="auto"/>
            <w:left w:val="none" w:sz="0" w:space="0" w:color="auto"/>
            <w:bottom w:val="none" w:sz="0" w:space="0" w:color="auto"/>
            <w:right w:val="none" w:sz="0" w:space="0" w:color="auto"/>
          </w:divBdr>
        </w:div>
        <w:div w:id="971324840">
          <w:marLeft w:val="0"/>
          <w:marRight w:val="0"/>
          <w:marTop w:val="0"/>
          <w:marBottom w:val="0"/>
          <w:divBdr>
            <w:top w:val="none" w:sz="0" w:space="0" w:color="auto"/>
            <w:left w:val="none" w:sz="0" w:space="0" w:color="auto"/>
            <w:bottom w:val="none" w:sz="0" w:space="0" w:color="auto"/>
            <w:right w:val="none" w:sz="0" w:space="0" w:color="auto"/>
          </w:divBdr>
        </w:div>
        <w:div w:id="1039747594">
          <w:marLeft w:val="0"/>
          <w:marRight w:val="0"/>
          <w:marTop w:val="0"/>
          <w:marBottom w:val="0"/>
          <w:divBdr>
            <w:top w:val="none" w:sz="0" w:space="0" w:color="auto"/>
            <w:left w:val="none" w:sz="0" w:space="0" w:color="auto"/>
            <w:bottom w:val="none" w:sz="0" w:space="0" w:color="auto"/>
            <w:right w:val="none" w:sz="0" w:space="0" w:color="auto"/>
          </w:divBdr>
        </w:div>
        <w:div w:id="1057700393">
          <w:marLeft w:val="0"/>
          <w:marRight w:val="0"/>
          <w:marTop w:val="0"/>
          <w:marBottom w:val="0"/>
          <w:divBdr>
            <w:top w:val="none" w:sz="0" w:space="0" w:color="auto"/>
            <w:left w:val="none" w:sz="0" w:space="0" w:color="auto"/>
            <w:bottom w:val="none" w:sz="0" w:space="0" w:color="auto"/>
            <w:right w:val="none" w:sz="0" w:space="0" w:color="auto"/>
          </w:divBdr>
        </w:div>
        <w:div w:id="1066951607">
          <w:marLeft w:val="0"/>
          <w:marRight w:val="0"/>
          <w:marTop w:val="0"/>
          <w:marBottom w:val="0"/>
          <w:divBdr>
            <w:top w:val="none" w:sz="0" w:space="0" w:color="auto"/>
            <w:left w:val="none" w:sz="0" w:space="0" w:color="auto"/>
            <w:bottom w:val="none" w:sz="0" w:space="0" w:color="auto"/>
            <w:right w:val="none" w:sz="0" w:space="0" w:color="auto"/>
          </w:divBdr>
        </w:div>
        <w:div w:id="1111827836">
          <w:marLeft w:val="0"/>
          <w:marRight w:val="0"/>
          <w:marTop w:val="0"/>
          <w:marBottom w:val="0"/>
          <w:divBdr>
            <w:top w:val="none" w:sz="0" w:space="0" w:color="auto"/>
            <w:left w:val="none" w:sz="0" w:space="0" w:color="auto"/>
            <w:bottom w:val="none" w:sz="0" w:space="0" w:color="auto"/>
            <w:right w:val="none" w:sz="0" w:space="0" w:color="auto"/>
          </w:divBdr>
        </w:div>
        <w:div w:id="1120690541">
          <w:marLeft w:val="0"/>
          <w:marRight w:val="0"/>
          <w:marTop w:val="0"/>
          <w:marBottom w:val="0"/>
          <w:divBdr>
            <w:top w:val="none" w:sz="0" w:space="0" w:color="auto"/>
            <w:left w:val="none" w:sz="0" w:space="0" w:color="auto"/>
            <w:bottom w:val="none" w:sz="0" w:space="0" w:color="auto"/>
            <w:right w:val="none" w:sz="0" w:space="0" w:color="auto"/>
          </w:divBdr>
        </w:div>
        <w:div w:id="1144855221">
          <w:marLeft w:val="0"/>
          <w:marRight w:val="0"/>
          <w:marTop w:val="0"/>
          <w:marBottom w:val="0"/>
          <w:divBdr>
            <w:top w:val="none" w:sz="0" w:space="0" w:color="auto"/>
            <w:left w:val="none" w:sz="0" w:space="0" w:color="auto"/>
            <w:bottom w:val="none" w:sz="0" w:space="0" w:color="auto"/>
            <w:right w:val="none" w:sz="0" w:space="0" w:color="auto"/>
          </w:divBdr>
        </w:div>
        <w:div w:id="1181093048">
          <w:marLeft w:val="0"/>
          <w:marRight w:val="0"/>
          <w:marTop w:val="0"/>
          <w:marBottom w:val="0"/>
          <w:divBdr>
            <w:top w:val="none" w:sz="0" w:space="0" w:color="auto"/>
            <w:left w:val="none" w:sz="0" w:space="0" w:color="auto"/>
            <w:bottom w:val="none" w:sz="0" w:space="0" w:color="auto"/>
            <w:right w:val="none" w:sz="0" w:space="0" w:color="auto"/>
          </w:divBdr>
        </w:div>
        <w:div w:id="1221549633">
          <w:marLeft w:val="0"/>
          <w:marRight w:val="0"/>
          <w:marTop w:val="0"/>
          <w:marBottom w:val="0"/>
          <w:divBdr>
            <w:top w:val="none" w:sz="0" w:space="0" w:color="auto"/>
            <w:left w:val="none" w:sz="0" w:space="0" w:color="auto"/>
            <w:bottom w:val="none" w:sz="0" w:space="0" w:color="auto"/>
            <w:right w:val="none" w:sz="0" w:space="0" w:color="auto"/>
          </w:divBdr>
        </w:div>
        <w:div w:id="1229457175">
          <w:marLeft w:val="0"/>
          <w:marRight w:val="0"/>
          <w:marTop w:val="0"/>
          <w:marBottom w:val="0"/>
          <w:divBdr>
            <w:top w:val="none" w:sz="0" w:space="0" w:color="auto"/>
            <w:left w:val="none" w:sz="0" w:space="0" w:color="auto"/>
            <w:bottom w:val="none" w:sz="0" w:space="0" w:color="auto"/>
            <w:right w:val="none" w:sz="0" w:space="0" w:color="auto"/>
          </w:divBdr>
        </w:div>
        <w:div w:id="1252278341">
          <w:marLeft w:val="0"/>
          <w:marRight w:val="0"/>
          <w:marTop w:val="0"/>
          <w:marBottom w:val="0"/>
          <w:divBdr>
            <w:top w:val="none" w:sz="0" w:space="0" w:color="auto"/>
            <w:left w:val="none" w:sz="0" w:space="0" w:color="auto"/>
            <w:bottom w:val="none" w:sz="0" w:space="0" w:color="auto"/>
            <w:right w:val="none" w:sz="0" w:space="0" w:color="auto"/>
          </w:divBdr>
        </w:div>
        <w:div w:id="1328554541">
          <w:marLeft w:val="0"/>
          <w:marRight w:val="0"/>
          <w:marTop w:val="0"/>
          <w:marBottom w:val="0"/>
          <w:divBdr>
            <w:top w:val="none" w:sz="0" w:space="0" w:color="auto"/>
            <w:left w:val="none" w:sz="0" w:space="0" w:color="auto"/>
            <w:bottom w:val="none" w:sz="0" w:space="0" w:color="auto"/>
            <w:right w:val="none" w:sz="0" w:space="0" w:color="auto"/>
          </w:divBdr>
        </w:div>
        <w:div w:id="1331373488">
          <w:marLeft w:val="0"/>
          <w:marRight w:val="0"/>
          <w:marTop w:val="0"/>
          <w:marBottom w:val="0"/>
          <w:divBdr>
            <w:top w:val="none" w:sz="0" w:space="0" w:color="auto"/>
            <w:left w:val="none" w:sz="0" w:space="0" w:color="auto"/>
            <w:bottom w:val="none" w:sz="0" w:space="0" w:color="auto"/>
            <w:right w:val="none" w:sz="0" w:space="0" w:color="auto"/>
          </w:divBdr>
        </w:div>
        <w:div w:id="1372655922">
          <w:marLeft w:val="0"/>
          <w:marRight w:val="0"/>
          <w:marTop w:val="0"/>
          <w:marBottom w:val="0"/>
          <w:divBdr>
            <w:top w:val="none" w:sz="0" w:space="0" w:color="auto"/>
            <w:left w:val="none" w:sz="0" w:space="0" w:color="auto"/>
            <w:bottom w:val="none" w:sz="0" w:space="0" w:color="auto"/>
            <w:right w:val="none" w:sz="0" w:space="0" w:color="auto"/>
          </w:divBdr>
        </w:div>
        <w:div w:id="1445953274">
          <w:marLeft w:val="0"/>
          <w:marRight w:val="0"/>
          <w:marTop w:val="0"/>
          <w:marBottom w:val="0"/>
          <w:divBdr>
            <w:top w:val="none" w:sz="0" w:space="0" w:color="auto"/>
            <w:left w:val="none" w:sz="0" w:space="0" w:color="auto"/>
            <w:bottom w:val="none" w:sz="0" w:space="0" w:color="auto"/>
            <w:right w:val="none" w:sz="0" w:space="0" w:color="auto"/>
          </w:divBdr>
        </w:div>
        <w:div w:id="1470201395">
          <w:marLeft w:val="0"/>
          <w:marRight w:val="0"/>
          <w:marTop w:val="0"/>
          <w:marBottom w:val="0"/>
          <w:divBdr>
            <w:top w:val="none" w:sz="0" w:space="0" w:color="auto"/>
            <w:left w:val="none" w:sz="0" w:space="0" w:color="auto"/>
            <w:bottom w:val="none" w:sz="0" w:space="0" w:color="auto"/>
            <w:right w:val="none" w:sz="0" w:space="0" w:color="auto"/>
          </w:divBdr>
        </w:div>
        <w:div w:id="1486974696">
          <w:marLeft w:val="0"/>
          <w:marRight w:val="0"/>
          <w:marTop w:val="0"/>
          <w:marBottom w:val="0"/>
          <w:divBdr>
            <w:top w:val="none" w:sz="0" w:space="0" w:color="auto"/>
            <w:left w:val="none" w:sz="0" w:space="0" w:color="auto"/>
            <w:bottom w:val="none" w:sz="0" w:space="0" w:color="auto"/>
            <w:right w:val="none" w:sz="0" w:space="0" w:color="auto"/>
          </w:divBdr>
        </w:div>
        <w:div w:id="1520243586">
          <w:marLeft w:val="0"/>
          <w:marRight w:val="0"/>
          <w:marTop w:val="0"/>
          <w:marBottom w:val="0"/>
          <w:divBdr>
            <w:top w:val="none" w:sz="0" w:space="0" w:color="auto"/>
            <w:left w:val="none" w:sz="0" w:space="0" w:color="auto"/>
            <w:bottom w:val="none" w:sz="0" w:space="0" w:color="auto"/>
            <w:right w:val="none" w:sz="0" w:space="0" w:color="auto"/>
          </w:divBdr>
        </w:div>
        <w:div w:id="1533037018">
          <w:marLeft w:val="0"/>
          <w:marRight w:val="0"/>
          <w:marTop w:val="0"/>
          <w:marBottom w:val="0"/>
          <w:divBdr>
            <w:top w:val="none" w:sz="0" w:space="0" w:color="auto"/>
            <w:left w:val="none" w:sz="0" w:space="0" w:color="auto"/>
            <w:bottom w:val="none" w:sz="0" w:space="0" w:color="auto"/>
            <w:right w:val="none" w:sz="0" w:space="0" w:color="auto"/>
          </w:divBdr>
        </w:div>
        <w:div w:id="1548643727">
          <w:marLeft w:val="0"/>
          <w:marRight w:val="0"/>
          <w:marTop w:val="0"/>
          <w:marBottom w:val="0"/>
          <w:divBdr>
            <w:top w:val="none" w:sz="0" w:space="0" w:color="auto"/>
            <w:left w:val="none" w:sz="0" w:space="0" w:color="auto"/>
            <w:bottom w:val="none" w:sz="0" w:space="0" w:color="auto"/>
            <w:right w:val="none" w:sz="0" w:space="0" w:color="auto"/>
          </w:divBdr>
        </w:div>
        <w:div w:id="1566065100">
          <w:marLeft w:val="0"/>
          <w:marRight w:val="0"/>
          <w:marTop w:val="0"/>
          <w:marBottom w:val="0"/>
          <w:divBdr>
            <w:top w:val="none" w:sz="0" w:space="0" w:color="auto"/>
            <w:left w:val="none" w:sz="0" w:space="0" w:color="auto"/>
            <w:bottom w:val="none" w:sz="0" w:space="0" w:color="auto"/>
            <w:right w:val="none" w:sz="0" w:space="0" w:color="auto"/>
          </w:divBdr>
        </w:div>
        <w:div w:id="1727289686">
          <w:marLeft w:val="0"/>
          <w:marRight w:val="0"/>
          <w:marTop w:val="0"/>
          <w:marBottom w:val="0"/>
          <w:divBdr>
            <w:top w:val="none" w:sz="0" w:space="0" w:color="auto"/>
            <w:left w:val="none" w:sz="0" w:space="0" w:color="auto"/>
            <w:bottom w:val="none" w:sz="0" w:space="0" w:color="auto"/>
            <w:right w:val="none" w:sz="0" w:space="0" w:color="auto"/>
          </w:divBdr>
        </w:div>
        <w:div w:id="1734809156">
          <w:marLeft w:val="0"/>
          <w:marRight w:val="0"/>
          <w:marTop w:val="0"/>
          <w:marBottom w:val="0"/>
          <w:divBdr>
            <w:top w:val="none" w:sz="0" w:space="0" w:color="auto"/>
            <w:left w:val="none" w:sz="0" w:space="0" w:color="auto"/>
            <w:bottom w:val="none" w:sz="0" w:space="0" w:color="auto"/>
            <w:right w:val="none" w:sz="0" w:space="0" w:color="auto"/>
          </w:divBdr>
        </w:div>
        <w:div w:id="1823885052">
          <w:marLeft w:val="0"/>
          <w:marRight w:val="0"/>
          <w:marTop w:val="0"/>
          <w:marBottom w:val="0"/>
          <w:divBdr>
            <w:top w:val="none" w:sz="0" w:space="0" w:color="auto"/>
            <w:left w:val="none" w:sz="0" w:space="0" w:color="auto"/>
            <w:bottom w:val="none" w:sz="0" w:space="0" w:color="auto"/>
            <w:right w:val="none" w:sz="0" w:space="0" w:color="auto"/>
          </w:divBdr>
        </w:div>
        <w:div w:id="1878010855">
          <w:marLeft w:val="0"/>
          <w:marRight w:val="0"/>
          <w:marTop w:val="0"/>
          <w:marBottom w:val="0"/>
          <w:divBdr>
            <w:top w:val="none" w:sz="0" w:space="0" w:color="auto"/>
            <w:left w:val="none" w:sz="0" w:space="0" w:color="auto"/>
            <w:bottom w:val="none" w:sz="0" w:space="0" w:color="auto"/>
            <w:right w:val="none" w:sz="0" w:space="0" w:color="auto"/>
          </w:divBdr>
        </w:div>
        <w:div w:id="1897207205">
          <w:marLeft w:val="0"/>
          <w:marRight w:val="0"/>
          <w:marTop w:val="0"/>
          <w:marBottom w:val="0"/>
          <w:divBdr>
            <w:top w:val="none" w:sz="0" w:space="0" w:color="auto"/>
            <w:left w:val="none" w:sz="0" w:space="0" w:color="auto"/>
            <w:bottom w:val="none" w:sz="0" w:space="0" w:color="auto"/>
            <w:right w:val="none" w:sz="0" w:space="0" w:color="auto"/>
          </w:divBdr>
        </w:div>
        <w:div w:id="1913351913">
          <w:marLeft w:val="0"/>
          <w:marRight w:val="0"/>
          <w:marTop w:val="0"/>
          <w:marBottom w:val="0"/>
          <w:divBdr>
            <w:top w:val="none" w:sz="0" w:space="0" w:color="auto"/>
            <w:left w:val="none" w:sz="0" w:space="0" w:color="auto"/>
            <w:bottom w:val="none" w:sz="0" w:space="0" w:color="auto"/>
            <w:right w:val="none" w:sz="0" w:space="0" w:color="auto"/>
          </w:divBdr>
        </w:div>
        <w:div w:id="1954550213">
          <w:marLeft w:val="0"/>
          <w:marRight w:val="0"/>
          <w:marTop w:val="0"/>
          <w:marBottom w:val="0"/>
          <w:divBdr>
            <w:top w:val="none" w:sz="0" w:space="0" w:color="auto"/>
            <w:left w:val="none" w:sz="0" w:space="0" w:color="auto"/>
            <w:bottom w:val="none" w:sz="0" w:space="0" w:color="auto"/>
            <w:right w:val="none" w:sz="0" w:space="0" w:color="auto"/>
          </w:divBdr>
        </w:div>
        <w:div w:id="1968781506">
          <w:marLeft w:val="0"/>
          <w:marRight w:val="0"/>
          <w:marTop w:val="0"/>
          <w:marBottom w:val="0"/>
          <w:divBdr>
            <w:top w:val="none" w:sz="0" w:space="0" w:color="auto"/>
            <w:left w:val="none" w:sz="0" w:space="0" w:color="auto"/>
            <w:bottom w:val="none" w:sz="0" w:space="0" w:color="auto"/>
            <w:right w:val="none" w:sz="0" w:space="0" w:color="auto"/>
          </w:divBdr>
        </w:div>
        <w:div w:id="1982734636">
          <w:marLeft w:val="0"/>
          <w:marRight w:val="0"/>
          <w:marTop w:val="0"/>
          <w:marBottom w:val="0"/>
          <w:divBdr>
            <w:top w:val="none" w:sz="0" w:space="0" w:color="auto"/>
            <w:left w:val="none" w:sz="0" w:space="0" w:color="auto"/>
            <w:bottom w:val="none" w:sz="0" w:space="0" w:color="auto"/>
            <w:right w:val="none" w:sz="0" w:space="0" w:color="auto"/>
          </w:divBdr>
        </w:div>
        <w:div w:id="2085103031">
          <w:marLeft w:val="0"/>
          <w:marRight w:val="0"/>
          <w:marTop w:val="0"/>
          <w:marBottom w:val="0"/>
          <w:divBdr>
            <w:top w:val="none" w:sz="0" w:space="0" w:color="auto"/>
            <w:left w:val="none" w:sz="0" w:space="0" w:color="auto"/>
            <w:bottom w:val="none" w:sz="0" w:space="0" w:color="auto"/>
            <w:right w:val="none" w:sz="0" w:space="0" w:color="auto"/>
          </w:divBdr>
        </w:div>
        <w:div w:id="2091267151">
          <w:marLeft w:val="0"/>
          <w:marRight w:val="0"/>
          <w:marTop w:val="0"/>
          <w:marBottom w:val="0"/>
          <w:divBdr>
            <w:top w:val="none" w:sz="0" w:space="0" w:color="auto"/>
            <w:left w:val="none" w:sz="0" w:space="0" w:color="auto"/>
            <w:bottom w:val="none" w:sz="0" w:space="0" w:color="auto"/>
            <w:right w:val="none" w:sz="0" w:space="0" w:color="auto"/>
          </w:divBdr>
        </w:div>
        <w:div w:id="2124686155">
          <w:marLeft w:val="0"/>
          <w:marRight w:val="0"/>
          <w:marTop w:val="0"/>
          <w:marBottom w:val="0"/>
          <w:divBdr>
            <w:top w:val="none" w:sz="0" w:space="0" w:color="auto"/>
            <w:left w:val="none" w:sz="0" w:space="0" w:color="auto"/>
            <w:bottom w:val="none" w:sz="0" w:space="0" w:color="auto"/>
            <w:right w:val="none" w:sz="0" w:space="0" w:color="auto"/>
          </w:divBdr>
        </w:div>
      </w:divsChild>
    </w:div>
    <w:div w:id="1346326476">
      <w:bodyDiv w:val="1"/>
      <w:marLeft w:val="0"/>
      <w:marRight w:val="0"/>
      <w:marTop w:val="0"/>
      <w:marBottom w:val="0"/>
      <w:divBdr>
        <w:top w:val="none" w:sz="0" w:space="0" w:color="auto"/>
        <w:left w:val="none" w:sz="0" w:space="0" w:color="auto"/>
        <w:bottom w:val="none" w:sz="0" w:space="0" w:color="auto"/>
        <w:right w:val="none" w:sz="0" w:space="0" w:color="auto"/>
      </w:divBdr>
    </w:div>
    <w:div w:id="1346786498">
      <w:bodyDiv w:val="1"/>
      <w:marLeft w:val="0"/>
      <w:marRight w:val="0"/>
      <w:marTop w:val="0"/>
      <w:marBottom w:val="0"/>
      <w:divBdr>
        <w:top w:val="none" w:sz="0" w:space="0" w:color="auto"/>
        <w:left w:val="none" w:sz="0" w:space="0" w:color="auto"/>
        <w:bottom w:val="none" w:sz="0" w:space="0" w:color="auto"/>
        <w:right w:val="none" w:sz="0" w:space="0" w:color="auto"/>
      </w:divBdr>
    </w:div>
    <w:div w:id="1347488890">
      <w:bodyDiv w:val="1"/>
      <w:marLeft w:val="0"/>
      <w:marRight w:val="0"/>
      <w:marTop w:val="0"/>
      <w:marBottom w:val="0"/>
      <w:divBdr>
        <w:top w:val="none" w:sz="0" w:space="0" w:color="auto"/>
        <w:left w:val="none" w:sz="0" w:space="0" w:color="auto"/>
        <w:bottom w:val="none" w:sz="0" w:space="0" w:color="auto"/>
        <w:right w:val="none" w:sz="0" w:space="0" w:color="auto"/>
      </w:divBdr>
    </w:div>
    <w:div w:id="1347556405">
      <w:bodyDiv w:val="1"/>
      <w:marLeft w:val="0"/>
      <w:marRight w:val="0"/>
      <w:marTop w:val="0"/>
      <w:marBottom w:val="0"/>
      <w:divBdr>
        <w:top w:val="none" w:sz="0" w:space="0" w:color="auto"/>
        <w:left w:val="none" w:sz="0" w:space="0" w:color="auto"/>
        <w:bottom w:val="none" w:sz="0" w:space="0" w:color="auto"/>
        <w:right w:val="none" w:sz="0" w:space="0" w:color="auto"/>
      </w:divBdr>
    </w:div>
    <w:div w:id="1348943993">
      <w:bodyDiv w:val="1"/>
      <w:marLeft w:val="0"/>
      <w:marRight w:val="0"/>
      <w:marTop w:val="0"/>
      <w:marBottom w:val="0"/>
      <w:divBdr>
        <w:top w:val="none" w:sz="0" w:space="0" w:color="auto"/>
        <w:left w:val="none" w:sz="0" w:space="0" w:color="auto"/>
        <w:bottom w:val="none" w:sz="0" w:space="0" w:color="auto"/>
        <w:right w:val="none" w:sz="0" w:space="0" w:color="auto"/>
      </w:divBdr>
    </w:div>
    <w:div w:id="1349405717">
      <w:bodyDiv w:val="1"/>
      <w:marLeft w:val="0"/>
      <w:marRight w:val="0"/>
      <w:marTop w:val="0"/>
      <w:marBottom w:val="0"/>
      <w:divBdr>
        <w:top w:val="none" w:sz="0" w:space="0" w:color="auto"/>
        <w:left w:val="none" w:sz="0" w:space="0" w:color="auto"/>
        <w:bottom w:val="none" w:sz="0" w:space="0" w:color="auto"/>
        <w:right w:val="none" w:sz="0" w:space="0" w:color="auto"/>
      </w:divBdr>
    </w:div>
    <w:div w:id="1350178565">
      <w:bodyDiv w:val="1"/>
      <w:marLeft w:val="0"/>
      <w:marRight w:val="0"/>
      <w:marTop w:val="0"/>
      <w:marBottom w:val="0"/>
      <w:divBdr>
        <w:top w:val="none" w:sz="0" w:space="0" w:color="auto"/>
        <w:left w:val="none" w:sz="0" w:space="0" w:color="auto"/>
        <w:bottom w:val="none" w:sz="0" w:space="0" w:color="auto"/>
        <w:right w:val="none" w:sz="0" w:space="0" w:color="auto"/>
      </w:divBdr>
    </w:div>
    <w:div w:id="1350375536">
      <w:bodyDiv w:val="1"/>
      <w:marLeft w:val="0"/>
      <w:marRight w:val="0"/>
      <w:marTop w:val="0"/>
      <w:marBottom w:val="0"/>
      <w:divBdr>
        <w:top w:val="none" w:sz="0" w:space="0" w:color="auto"/>
        <w:left w:val="none" w:sz="0" w:space="0" w:color="auto"/>
        <w:bottom w:val="none" w:sz="0" w:space="0" w:color="auto"/>
        <w:right w:val="none" w:sz="0" w:space="0" w:color="auto"/>
      </w:divBdr>
    </w:div>
    <w:div w:id="1351100485">
      <w:bodyDiv w:val="1"/>
      <w:marLeft w:val="0"/>
      <w:marRight w:val="0"/>
      <w:marTop w:val="0"/>
      <w:marBottom w:val="0"/>
      <w:divBdr>
        <w:top w:val="none" w:sz="0" w:space="0" w:color="auto"/>
        <w:left w:val="none" w:sz="0" w:space="0" w:color="auto"/>
        <w:bottom w:val="none" w:sz="0" w:space="0" w:color="auto"/>
        <w:right w:val="none" w:sz="0" w:space="0" w:color="auto"/>
      </w:divBdr>
    </w:div>
    <w:div w:id="1352299919">
      <w:bodyDiv w:val="1"/>
      <w:marLeft w:val="0"/>
      <w:marRight w:val="0"/>
      <w:marTop w:val="0"/>
      <w:marBottom w:val="0"/>
      <w:divBdr>
        <w:top w:val="none" w:sz="0" w:space="0" w:color="auto"/>
        <w:left w:val="none" w:sz="0" w:space="0" w:color="auto"/>
        <w:bottom w:val="none" w:sz="0" w:space="0" w:color="auto"/>
        <w:right w:val="none" w:sz="0" w:space="0" w:color="auto"/>
      </w:divBdr>
    </w:div>
    <w:div w:id="1352879658">
      <w:bodyDiv w:val="1"/>
      <w:marLeft w:val="0"/>
      <w:marRight w:val="0"/>
      <w:marTop w:val="0"/>
      <w:marBottom w:val="0"/>
      <w:divBdr>
        <w:top w:val="none" w:sz="0" w:space="0" w:color="auto"/>
        <w:left w:val="none" w:sz="0" w:space="0" w:color="auto"/>
        <w:bottom w:val="none" w:sz="0" w:space="0" w:color="auto"/>
        <w:right w:val="none" w:sz="0" w:space="0" w:color="auto"/>
      </w:divBdr>
    </w:div>
    <w:div w:id="1353068189">
      <w:bodyDiv w:val="1"/>
      <w:marLeft w:val="0"/>
      <w:marRight w:val="0"/>
      <w:marTop w:val="0"/>
      <w:marBottom w:val="0"/>
      <w:divBdr>
        <w:top w:val="none" w:sz="0" w:space="0" w:color="auto"/>
        <w:left w:val="none" w:sz="0" w:space="0" w:color="auto"/>
        <w:bottom w:val="none" w:sz="0" w:space="0" w:color="auto"/>
        <w:right w:val="none" w:sz="0" w:space="0" w:color="auto"/>
      </w:divBdr>
    </w:div>
    <w:div w:id="1353386360">
      <w:bodyDiv w:val="1"/>
      <w:marLeft w:val="0"/>
      <w:marRight w:val="0"/>
      <w:marTop w:val="0"/>
      <w:marBottom w:val="0"/>
      <w:divBdr>
        <w:top w:val="none" w:sz="0" w:space="0" w:color="auto"/>
        <w:left w:val="none" w:sz="0" w:space="0" w:color="auto"/>
        <w:bottom w:val="none" w:sz="0" w:space="0" w:color="auto"/>
        <w:right w:val="none" w:sz="0" w:space="0" w:color="auto"/>
      </w:divBdr>
    </w:div>
    <w:div w:id="1353414056">
      <w:bodyDiv w:val="1"/>
      <w:marLeft w:val="0"/>
      <w:marRight w:val="0"/>
      <w:marTop w:val="0"/>
      <w:marBottom w:val="0"/>
      <w:divBdr>
        <w:top w:val="none" w:sz="0" w:space="0" w:color="auto"/>
        <w:left w:val="none" w:sz="0" w:space="0" w:color="auto"/>
        <w:bottom w:val="none" w:sz="0" w:space="0" w:color="auto"/>
        <w:right w:val="none" w:sz="0" w:space="0" w:color="auto"/>
      </w:divBdr>
    </w:div>
    <w:div w:id="1354377402">
      <w:bodyDiv w:val="1"/>
      <w:marLeft w:val="0"/>
      <w:marRight w:val="0"/>
      <w:marTop w:val="0"/>
      <w:marBottom w:val="0"/>
      <w:divBdr>
        <w:top w:val="none" w:sz="0" w:space="0" w:color="auto"/>
        <w:left w:val="none" w:sz="0" w:space="0" w:color="auto"/>
        <w:bottom w:val="none" w:sz="0" w:space="0" w:color="auto"/>
        <w:right w:val="none" w:sz="0" w:space="0" w:color="auto"/>
      </w:divBdr>
    </w:div>
    <w:div w:id="1355381753">
      <w:bodyDiv w:val="1"/>
      <w:marLeft w:val="0"/>
      <w:marRight w:val="0"/>
      <w:marTop w:val="0"/>
      <w:marBottom w:val="0"/>
      <w:divBdr>
        <w:top w:val="none" w:sz="0" w:space="0" w:color="auto"/>
        <w:left w:val="none" w:sz="0" w:space="0" w:color="auto"/>
        <w:bottom w:val="none" w:sz="0" w:space="0" w:color="auto"/>
        <w:right w:val="none" w:sz="0" w:space="0" w:color="auto"/>
      </w:divBdr>
    </w:div>
    <w:div w:id="1355812386">
      <w:bodyDiv w:val="1"/>
      <w:marLeft w:val="0"/>
      <w:marRight w:val="0"/>
      <w:marTop w:val="0"/>
      <w:marBottom w:val="0"/>
      <w:divBdr>
        <w:top w:val="none" w:sz="0" w:space="0" w:color="auto"/>
        <w:left w:val="none" w:sz="0" w:space="0" w:color="auto"/>
        <w:bottom w:val="none" w:sz="0" w:space="0" w:color="auto"/>
        <w:right w:val="none" w:sz="0" w:space="0" w:color="auto"/>
      </w:divBdr>
    </w:div>
    <w:div w:id="1356345721">
      <w:bodyDiv w:val="1"/>
      <w:marLeft w:val="0"/>
      <w:marRight w:val="0"/>
      <w:marTop w:val="0"/>
      <w:marBottom w:val="0"/>
      <w:divBdr>
        <w:top w:val="none" w:sz="0" w:space="0" w:color="auto"/>
        <w:left w:val="none" w:sz="0" w:space="0" w:color="auto"/>
        <w:bottom w:val="none" w:sz="0" w:space="0" w:color="auto"/>
        <w:right w:val="none" w:sz="0" w:space="0" w:color="auto"/>
      </w:divBdr>
    </w:div>
    <w:div w:id="1357192081">
      <w:bodyDiv w:val="1"/>
      <w:marLeft w:val="0"/>
      <w:marRight w:val="0"/>
      <w:marTop w:val="0"/>
      <w:marBottom w:val="0"/>
      <w:divBdr>
        <w:top w:val="none" w:sz="0" w:space="0" w:color="auto"/>
        <w:left w:val="none" w:sz="0" w:space="0" w:color="auto"/>
        <w:bottom w:val="none" w:sz="0" w:space="0" w:color="auto"/>
        <w:right w:val="none" w:sz="0" w:space="0" w:color="auto"/>
      </w:divBdr>
    </w:div>
    <w:div w:id="1357392073">
      <w:bodyDiv w:val="1"/>
      <w:marLeft w:val="0"/>
      <w:marRight w:val="0"/>
      <w:marTop w:val="0"/>
      <w:marBottom w:val="0"/>
      <w:divBdr>
        <w:top w:val="none" w:sz="0" w:space="0" w:color="auto"/>
        <w:left w:val="none" w:sz="0" w:space="0" w:color="auto"/>
        <w:bottom w:val="none" w:sz="0" w:space="0" w:color="auto"/>
        <w:right w:val="none" w:sz="0" w:space="0" w:color="auto"/>
      </w:divBdr>
    </w:div>
    <w:div w:id="1357579189">
      <w:bodyDiv w:val="1"/>
      <w:marLeft w:val="0"/>
      <w:marRight w:val="0"/>
      <w:marTop w:val="0"/>
      <w:marBottom w:val="0"/>
      <w:divBdr>
        <w:top w:val="none" w:sz="0" w:space="0" w:color="auto"/>
        <w:left w:val="none" w:sz="0" w:space="0" w:color="auto"/>
        <w:bottom w:val="none" w:sz="0" w:space="0" w:color="auto"/>
        <w:right w:val="none" w:sz="0" w:space="0" w:color="auto"/>
      </w:divBdr>
    </w:div>
    <w:div w:id="1358038874">
      <w:bodyDiv w:val="1"/>
      <w:marLeft w:val="0"/>
      <w:marRight w:val="0"/>
      <w:marTop w:val="0"/>
      <w:marBottom w:val="0"/>
      <w:divBdr>
        <w:top w:val="none" w:sz="0" w:space="0" w:color="auto"/>
        <w:left w:val="none" w:sz="0" w:space="0" w:color="auto"/>
        <w:bottom w:val="none" w:sz="0" w:space="0" w:color="auto"/>
        <w:right w:val="none" w:sz="0" w:space="0" w:color="auto"/>
      </w:divBdr>
    </w:div>
    <w:div w:id="1358694222">
      <w:bodyDiv w:val="1"/>
      <w:marLeft w:val="0"/>
      <w:marRight w:val="0"/>
      <w:marTop w:val="0"/>
      <w:marBottom w:val="0"/>
      <w:divBdr>
        <w:top w:val="none" w:sz="0" w:space="0" w:color="auto"/>
        <w:left w:val="none" w:sz="0" w:space="0" w:color="auto"/>
        <w:bottom w:val="none" w:sz="0" w:space="0" w:color="auto"/>
        <w:right w:val="none" w:sz="0" w:space="0" w:color="auto"/>
      </w:divBdr>
    </w:div>
    <w:div w:id="1359552014">
      <w:bodyDiv w:val="1"/>
      <w:marLeft w:val="0"/>
      <w:marRight w:val="0"/>
      <w:marTop w:val="0"/>
      <w:marBottom w:val="0"/>
      <w:divBdr>
        <w:top w:val="none" w:sz="0" w:space="0" w:color="auto"/>
        <w:left w:val="none" w:sz="0" w:space="0" w:color="auto"/>
        <w:bottom w:val="none" w:sz="0" w:space="0" w:color="auto"/>
        <w:right w:val="none" w:sz="0" w:space="0" w:color="auto"/>
      </w:divBdr>
      <w:divsChild>
        <w:div w:id="51462252">
          <w:marLeft w:val="0"/>
          <w:marRight w:val="0"/>
          <w:marTop w:val="0"/>
          <w:marBottom w:val="0"/>
          <w:divBdr>
            <w:top w:val="none" w:sz="0" w:space="0" w:color="auto"/>
            <w:left w:val="none" w:sz="0" w:space="0" w:color="auto"/>
            <w:bottom w:val="none" w:sz="0" w:space="0" w:color="auto"/>
            <w:right w:val="none" w:sz="0" w:space="0" w:color="auto"/>
          </w:divBdr>
        </w:div>
        <w:div w:id="52392883">
          <w:marLeft w:val="0"/>
          <w:marRight w:val="0"/>
          <w:marTop w:val="0"/>
          <w:marBottom w:val="0"/>
          <w:divBdr>
            <w:top w:val="none" w:sz="0" w:space="0" w:color="auto"/>
            <w:left w:val="none" w:sz="0" w:space="0" w:color="auto"/>
            <w:bottom w:val="none" w:sz="0" w:space="0" w:color="auto"/>
            <w:right w:val="none" w:sz="0" w:space="0" w:color="auto"/>
          </w:divBdr>
        </w:div>
        <w:div w:id="66339934">
          <w:marLeft w:val="0"/>
          <w:marRight w:val="0"/>
          <w:marTop w:val="0"/>
          <w:marBottom w:val="0"/>
          <w:divBdr>
            <w:top w:val="none" w:sz="0" w:space="0" w:color="auto"/>
            <w:left w:val="none" w:sz="0" w:space="0" w:color="auto"/>
            <w:bottom w:val="none" w:sz="0" w:space="0" w:color="auto"/>
            <w:right w:val="none" w:sz="0" w:space="0" w:color="auto"/>
          </w:divBdr>
        </w:div>
        <w:div w:id="85854437">
          <w:marLeft w:val="0"/>
          <w:marRight w:val="0"/>
          <w:marTop w:val="0"/>
          <w:marBottom w:val="0"/>
          <w:divBdr>
            <w:top w:val="none" w:sz="0" w:space="0" w:color="auto"/>
            <w:left w:val="none" w:sz="0" w:space="0" w:color="auto"/>
            <w:bottom w:val="none" w:sz="0" w:space="0" w:color="auto"/>
            <w:right w:val="none" w:sz="0" w:space="0" w:color="auto"/>
          </w:divBdr>
        </w:div>
        <w:div w:id="122627343">
          <w:marLeft w:val="0"/>
          <w:marRight w:val="0"/>
          <w:marTop w:val="0"/>
          <w:marBottom w:val="0"/>
          <w:divBdr>
            <w:top w:val="none" w:sz="0" w:space="0" w:color="auto"/>
            <w:left w:val="none" w:sz="0" w:space="0" w:color="auto"/>
            <w:bottom w:val="none" w:sz="0" w:space="0" w:color="auto"/>
            <w:right w:val="none" w:sz="0" w:space="0" w:color="auto"/>
          </w:divBdr>
        </w:div>
        <w:div w:id="172457440">
          <w:marLeft w:val="0"/>
          <w:marRight w:val="0"/>
          <w:marTop w:val="0"/>
          <w:marBottom w:val="0"/>
          <w:divBdr>
            <w:top w:val="none" w:sz="0" w:space="0" w:color="auto"/>
            <w:left w:val="none" w:sz="0" w:space="0" w:color="auto"/>
            <w:bottom w:val="none" w:sz="0" w:space="0" w:color="auto"/>
            <w:right w:val="none" w:sz="0" w:space="0" w:color="auto"/>
          </w:divBdr>
        </w:div>
        <w:div w:id="177742257">
          <w:marLeft w:val="0"/>
          <w:marRight w:val="0"/>
          <w:marTop w:val="0"/>
          <w:marBottom w:val="0"/>
          <w:divBdr>
            <w:top w:val="none" w:sz="0" w:space="0" w:color="auto"/>
            <w:left w:val="none" w:sz="0" w:space="0" w:color="auto"/>
            <w:bottom w:val="none" w:sz="0" w:space="0" w:color="auto"/>
            <w:right w:val="none" w:sz="0" w:space="0" w:color="auto"/>
          </w:divBdr>
        </w:div>
        <w:div w:id="185024671">
          <w:marLeft w:val="0"/>
          <w:marRight w:val="0"/>
          <w:marTop w:val="0"/>
          <w:marBottom w:val="0"/>
          <w:divBdr>
            <w:top w:val="none" w:sz="0" w:space="0" w:color="auto"/>
            <w:left w:val="none" w:sz="0" w:space="0" w:color="auto"/>
            <w:bottom w:val="none" w:sz="0" w:space="0" w:color="auto"/>
            <w:right w:val="none" w:sz="0" w:space="0" w:color="auto"/>
          </w:divBdr>
        </w:div>
        <w:div w:id="207035866">
          <w:marLeft w:val="0"/>
          <w:marRight w:val="0"/>
          <w:marTop w:val="0"/>
          <w:marBottom w:val="0"/>
          <w:divBdr>
            <w:top w:val="none" w:sz="0" w:space="0" w:color="auto"/>
            <w:left w:val="none" w:sz="0" w:space="0" w:color="auto"/>
            <w:bottom w:val="none" w:sz="0" w:space="0" w:color="auto"/>
            <w:right w:val="none" w:sz="0" w:space="0" w:color="auto"/>
          </w:divBdr>
        </w:div>
        <w:div w:id="249776530">
          <w:marLeft w:val="0"/>
          <w:marRight w:val="0"/>
          <w:marTop w:val="0"/>
          <w:marBottom w:val="0"/>
          <w:divBdr>
            <w:top w:val="none" w:sz="0" w:space="0" w:color="auto"/>
            <w:left w:val="none" w:sz="0" w:space="0" w:color="auto"/>
            <w:bottom w:val="none" w:sz="0" w:space="0" w:color="auto"/>
            <w:right w:val="none" w:sz="0" w:space="0" w:color="auto"/>
          </w:divBdr>
        </w:div>
        <w:div w:id="311639338">
          <w:marLeft w:val="0"/>
          <w:marRight w:val="0"/>
          <w:marTop w:val="0"/>
          <w:marBottom w:val="0"/>
          <w:divBdr>
            <w:top w:val="none" w:sz="0" w:space="0" w:color="auto"/>
            <w:left w:val="none" w:sz="0" w:space="0" w:color="auto"/>
            <w:bottom w:val="none" w:sz="0" w:space="0" w:color="auto"/>
            <w:right w:val="none" w:sz="0" w:space="0" w:color="auto"/>
          </w:divBdr>
        </w:div>
        <w:div w:id="470907471">
          <w:marLeft w:val="0"/>
          <w:marRight w:val="0"/>
          <w:marTop w:val="0"/>
          <w:marBottom w:val="0"/>
          <w:divBdr>
            <w:top w:val="none" w:sz="0" w:space="0" w:color="auto"/>
            <w:left w:val="none" w:sz="0" w:space="0" w:color="auto"/>
            <w:bottom w:val="none" w:sz="0" w:space="0" w:color="auto"/>
            <w:right w:val="none" w:sz="0" w:space="0" w:color="auto"/>
          </w:divBdr>
        </w:div>
        <w:div w:id="484201255">
          <w:marLeft w:val="0"/>
          <w:marRight w:val="0"/>
          <w:marTop w:val="0"/>
          <w:marBottom w:val="0"/>
          <w:divBdr>
            <w:top w:val="none" w:sz="0" w:space="0" w:color="auto"/>
            <w:left w:val="none" w:sz="0" w:space="0" w:color="auto"/>
            <w:bottom w:val="none" w:sz="0" w:space="0" w:color="auto"/>
            <w:right w:val="none" w:sz="0" w:space="0" w:color="auto"/>
          </w:divBdr>
        </w:div>
        <w:div w:id="498548510">
          <w:marLeft w:val="0"/>
          <w:marRight w:val="0"/>
          <w:marTop w:val="0"/>
          <w:marBottom w:val="0"/>
          <w:divBdr>
            <w:top w:val="none" w:sz="0" w:space="0" w:color="auto"/>
            <w:left w:val="none" w:sz="0" w:space="0" w:color="auto"/>
            <w:bottom w:val="none" w:sz="0" w:space="0" w:color="auto"/>
            <w:right w:val="none" w:sz="0" w:space="0" w:color="auto"/>
          </w:divBdr>
        </w:div>
        <w:div w:id="504131261">
          <w:marLeft w:val="0"/>
          <w:marRight w:val="0"/>
          <w:marTop w:val="0"/>
          <w:marBottom w:val="0"/>
          <w:divBdr>
            <w:top w:val="none" w:sz="0" w:space="0" w:color="auto"/>
            <w:left w:val="none" w:sz="0" w:space="0" w:color="auto"/>
            <w:bottom w:val="none" w:sz="0" w:space="0" w:color="auto"/>
            <w:right w:val="none" w:sz="0" w:space="0" w:color="auto"/>
          </w:divBdr>
        </w:div>
        <w:div w:id="510491512">
          <w:marLeft w:val="0"/>
          <w:marRight w:val="0"/>
          <w:marTop w:val="0"/>
          <w:marBottom w:val="0"/>
          <w:divBdr>
            <w:top w:val="none" w:sz="0" w:space="0" w:color="auto"/>
            <w:left w:val="none" w:sz="0" w:space="0" w:color="auto"/>
            <w:bottom w:val="none" w:sz="0" w:space="0" w:color="auto"/>
            <w:right w:val="none" w:sz="0" w:space="0" w:color="auto"/>
          </w:divBdr>
        </w:div>
        <w:div w:id="526604896">
          <w:marLeft w:val="0"/>
          <w:marRight w:val="0"/>
          <w:marTop w:val="0"/>
          <w:marBottom w:val="0"/>
          <w:divBdr>
            <w:top w:val="none" w:sz="0" w:space="0" w:color="auto"/>
            <w:left w:val="none" w:sz="0" w:space="0" w:color="auto"/>
            <w:bottom w:val="none" w:sz="0" w:space="0" w:color="auto"/>
            <w:right w:val="none" w:sz="0" w:space="0" w:color="auto"/>
          </w:divBdr>
        </w:div>
        <w:div w:id="544100768">
          <w:marLeft w:val="0"/>
          <w:marRight w:val="0"/>
          <w:marTop w:val="0"/>
          <w:marBottom w:val="0"/>
          <w:divBdr>
            <w:top w:val="none" w:sz="0" w:space="0" w:color="auto"/>
            <w:left w:val="none" w:sz="0" w:space="0" w:color="auto"/>
            <w:bottom w:val="none" w:sz="0" w:space="0" w:color="auto"/>
            <w:right w:val="none" w:sz="0" w:space="0" w:color="auto"/>
          </w:divBdr>
        </w:div>
        <w:div w:id="582186630">
          <w:marLeft w:val="0"/>
          <w:marRight w:val="0"/>
          <w:marTop w:val="0"/>
          <w:marBottom w:val="0"/>
          <w:divBdr>
            <w:top w:val="none" w:sz="0" w:space="0" w:color="auto"/>
            <w:left w:val="none" w:sz="0" w:space="0" w:color="auto"/>
            <w:bottom w:val="none" w:sz="0" w:space="0" w:color="auto"/>
            <w:right w:val="none" w:sz="0" w:space="0" w:color="auto"/>
          </w:divBdr>
        </w:div>
        <w:div w:id="663704398">
          <w:marLeft w:val="0"/>
          <w:marRight w:val="0"/>
          <w:marTop w:val="0"/>
          <w:marBottom w:val="0"/>
          <w:divBdr>
            <w:top w:val="none" w:sz="0" w:space="0" w:color="auto"/>
            <w:left w:val="none" w:sz="0" w:space="0" w:color="auto"/>
            <w:bottom w:val="none" w:sz="0" w:space="0" w:color="auto"/>
            <w:right w:val="none" w:sz="0" w:space="0" w:color="auto"/>
          </w:divBdr>
        </w:div>
        <w:div w:id="669453908">
          <w:marLeft w:val="0"/>
          <w:marRight w:val="0"/>
          <w:marTop w:val="0"/>
          <w:marBottom w:val="0"/>
          <w:divBdr>
            <w:top w:val="none" w:sz="0" w:space="0" w:color="auto"/>
            <w:left w:val="none" w:sz="0" w:space="0" w:color="auto"/>
            <w:bottom w:val="none" w:sz="0" w:space="0" w:color="auto"/>
            <w:right w:val="none" w:sz="0" w:space="0" w:color="auto"/>
          </w:divBdr>
        </w:div>
        <w:div w:id="850533793">
          <w:marLeft w:val="0"/>
          <w:marRight w:val="0"/>
          <w:marTop w:val="0"/>
          <w:marBottom w:val="0"/>
          <w:divBdr>
            <w:top w:val="none" w:sz="0" w:space="0" w:color="auto"/>
            <w:left w:val="none" w:sz="0" w:space="0" w:color="auto"/>
            <w:bottom w:val="none" w:sz="0" w:space="0" w:color="auto"/>
            <w:right w:val="none" w:sz="0" w:space="0" w:color="auto"/>
          </w:divBdr>
        </w:div>
        <w:div w:id="881400902">
          <w:marLeft w:val="0"/>
          <w:marRight w:val="0"/>
          <w:marTop w:val="0"/>
          <w:marBottom w:val="0"/>
          <w:divBdr>
            <w:top w:val="none" w:sz="0" w:space="0" w:color="auto"/>
            <w:left w:val="none" w:sz="0" w:space="0" w:color="auto"/>
            <w:bottom w:val="none" w:sz="0" w:space="0" w:color="auto"/>
            <w:right w:val="none" w:sz="0" w:space="0" w:color="auto"/>
          </w:divBdr>
        </w:div>
        <w:div w:id="898905654">
          <w:marLeft w:val="0"/>
          <w:marRight w:val="0"/>
          <w:marTop w:val="0"/>
          <w:marBottom w:val="0"/>
          <w:divBdr>
            <w:top w:val="none" w:sz="0" w:space="0" w:color="auto"/>
            <w:left w:val="none" w:sz="0" w:space="0" w:color="auto"/>
            <w:bottom w:val="none" w:sz="0" w:space="0" w:color="auto"/>
            <w:right w:val="none" w:sz="0" w:space="0" w:color="auto"/>
          </w:divBdr>
        </w:div>
        <w:div w:id="913901788">
          <w:marLeft w:val="0"/>
          <w:marRight w:val="0"/>
          <w:marTop w:val="0"/>
          <w:marBottom w:val="0"/>
          <w:divBdr>
            <w:top w:val="none" w:sz="0" w:space="0" w:color="auto"/>
            <w:left w:val="none" w:sz="0" w:space="0" w:color="auto"/>
            <w:bottom w:val="none" w:sz="0" w:space="0" w:color="auto"/>
            <w:right w:val="none" w:sz="0" w:space="0" w:color="auto"/>
          </w:divBdr>
        </w:div>
        <w:div w:id="937373469">
          <w:marLeft w:val="0"/>
          <w:marRight w:val="0"/>
          <w:marTop w:val="0"/>
          <w:marBottom w:val="0"/>
          <w:divBdr>
            <w:top w:val="none" w:sz="0" w:space="0" w:color="auto"/>
            <w:left w:val="none" w:sz="0" w:space="0" w:color="auto"/>
            <w:bottom w:val="none" w:sz="0" w:space="0" w:color="auto"/>
            <w:right w:val="none" w:sz="0" w:space="0" w:color="auto"/>
          </w:divBdr>
        </w:div>
        <w:div w:id="1021473513">
          <w:marLeft w:val="0"/>
          <w:marRight w:val="0"/>
          <w:marTop w:val="0"/>
          <w:marBottom w:val="0"/>
          <w:divBdr>
            <w:top w:val="none" w:sz="0" w:space="0" w:color="auto"/>
            <w:left w:val="none" w:sz="0" w:space="0" w:color="auto"/>
            <w:bottom w:val="none" w:sz="0" w:space="0" w:color="auto"/>
            <w:right w:val="none" w:sz="0" w:space="0" w:color="auto"/>
          </w:divBdr>
        </w:div>
        <w:div w:id="1048188295">
          <w:marLeft w:val="0"/>
          <w:marRight w:val="0"/>
          <w:marTop w:val="0"/>
          <w:marBottom w:val="0"/>
          <w:divBdr>
            <w:top w:val="none" w:sz="0" w:space="0" w:color="auto"/>
            <w:left w:val="none" w:sz="0" w:space="0" w:color="auto"/>
            <w:bottom w:val="none" w:sz="0" w:space="0" w:color="auto"/>
            <w:right w:val="none" w:sz="0" w:space="0" w:color="auto"/>
          </w:divBdr>
        </w:div>
        <w:div w:id="1100950884">
          <w:marLeft w:val="0"/>
          <w:marRight w:val="0"/>
          <w:marTop w:val="0"/>
          <w:marBottom w:val="0"/>
          <w:divBdr>
            <w:top w:val="none" w:sz="0" w:space="0" w:color="auto"/>
            <w:left w:val="none" w:sz="0" w:space="0" w:color="auto"/>
            <w:bottom w:val="none" w:sz="0" w:space="0" w:color="auto"/>
            <w:right w:val="none" w:sz="0" w:space="0" w:color="auto"/>
          </w:divBdr>
        </w:div>
        <w:div w:id="1104886474">
          <w:marLeft w:val="0"/>
          <w:marRight w:val="0"/>
          <w:marTop w:val="0"/>
          <w:marBottom w:val="0"/>
          <w:divBdr>
            <w:top w:val="none" w:sz="0" w:space="0" w:color="auto"/>
            <w:left w:val="none" w:sz="0" w:space="0" w:color="auto"/>
            <w:bottom w:val="none" w:sz="0" w:space="0" w:color="auto"/>
            <w:right w:val="none" w:sz="0" w:space="0" w:color="auto"/>
          </w:divBdr>
        </w:div>
        <w:div w:id="1153836827">
          <w:marLeft w:val="0"/>
          <w:marRight w:val="0"/>
          <w:marTop w:val="0"/>
          <w:marBottom w:val="0"/>
          <w:divBdr>
            <w:top w:val="none" w:sz="0" w:space="0" w:color="auto"/>
            <w:left w:val="none" w:sz="0" w:space="0" w:color="auto"/>
            <w:bottom w:val="none" w:sz="0" w:space="0" w:color="auto"/>
            <w:right w:val="none" w:sz="0" w:space="0" w:color="auto"/>
          </w:divBdr>
        </w:div>
        <w:div w:id="1164663288">
          <w:marLeft w:val="0"/>
          <w:marRight w:val="0"/>
          <w:marTop w:val="0"/>
          <w:marBottom w:val="0"/>
          <w:divBdr>
            <w:top w:val="none" w:sz="0" w:space="0" w:color="auto"/>
            <w:left w:val="none" w:sz="0" w:space="0" w:color="auto"/>
            <w:bottom w:val="none" w:sz="0" w:space="0" w:color="auto"/>
            <w:right w:val="none" w:sz="0" w:space="0" w:color="auto"/>
          </w:divBdr>
        </w:div>
        <w:div w:id="1188104482">
          <w:marLeft w:val="0"/>
          <w:marRight w:val="0"/>
          <w:marTop w:val="0"/>
          <w:marBottom w:val="0"/>
          <w:divBdr>
            <w:top w:val="none" w:sz="0" w:space="0" w:color="auto"/>
            <w:left w:val="none" w:sz="0" w:space="0" w:color="auto"/>
            <w:bottom w:val="none" w:sz="0" w:space="0" w:color="auto"/>
            <w:right w:val="none" w:sz="0" w:space="0" w:color="auto"/>
          </w:divBdr>
        </w:div>
        <w:div w:id="1199702406">
          <w:marLeft w:val="0"/>
          <w:marRight w:val="0"/>
          <w:marTop w:val="0"/>
          <w:marBottom w:val="0"/>
          <w:divBdr>
            <w:top w:val="none" w:sz="0" w:space="0" w:color="auto"/>
            <w:left w:val="none" w:sz="0" w:space="0" w:color="auto"/>
            <w:bottom w:val="none" w:sz="0" w:space="0" w:color="auto"/>
            <w:right w:val="none" w:sz="0" w:space="0" w:color="auto"/>
          </w:divBdr>
        </w:div>
        <w:div w:id="1240672638">
          <w:marLeft w:val="0"/>
          <w:marRight w:val="0"/>
          <w:marTop w:val="0"/>
          <w:marBottom w:val="0"/>
          <w:divBdr>
            <w:top w:val="none" w:sz="0" w:space="0" w:color="auto"/>
            <w:left w:val="none" w:sz="0" w:space="0" w:color="auto"/>
            <w:bottom w:val="none" w:sz="0" w:space="0" w:color="auto"/>
            <w:right w:val="none" w:sz="0" w:space="0" w:color="auto"/>
          </w:divBdr>
        </w:div>
        <w:div w:id="1253509011">
          <w:marLeft w:val="0"/>
          <w:marRight w:val="0"/>
          <w:marTop w:val="0"/>
          <w:marBottom w:val="0"/>
          <w:divBdr>
            <w:top w:val="none" w:sz="0" w:space="0" w:color="auto"/>
            <w:left w:val="none" w:sz="0" w:space="0" w:color="auto"/>
            <w:bottom w:val="none" w:sz="0" w:space="0" w:color="auto"/>
            <w:right w:val="none" w:sz="0" w:space="0" w:color="auto"/>
          </w:divBdr>
        </w:div>
        <w:div w:id="1262565856">
          <w:marLeft w:val="0"/>
          <w:marRight w:val="0"/>
          <w:marTop w:val="0"/>
          <w:marBottom w:val="0"/>
          <w:divBdr>
            <w:top w:val="none" w:sz="0" w:space="0" w:color="auto"/>
            <w:left w:val="none" w:sz="0" w:space="0" w:color="auto"/>
            <w:bottom w:val="none" w:sz="0" w:space="0" w:color="auto"/>
            <w:right w:val="none" w:sz="0" w:space="0" w:color="auto"/>
          </w:divBdr>
        </w:div>
        <w:div w:id="1317537425">
          <w:marLeft w:val="0"/>
          <w:marRight w:val="0"/>
          <w:marTop w:val="0"/>
          <w:marBottom w:val="0"/>
          <w:divBdr>
            <w:top w:val="none" w:sz="0" w:space="0" w:color="auto"/>
            <w:left w:val="none" w:sz="0" w:space="0" w:color="auto"/>
            <w:bottom w:val="none" w:sz="0" w:space="0" w:color="auto"/>
            <w:right w:val="none" w:sz="0" w:space="0" w:color="auto"/>
          </w:divBdr>
        </w:div>
        <w:div w:id="1423334602">
          <w:marLeft w:val="0"/>
          <w:marRight w:val="0"/>
          <w:marTop w:val="0"/>
          <w:marBottom w:val="0"/>
          <w:divBdr>
            <w:top w:val="none" w:sz="0" w:space="0" w:color="auto"/>
            <w:left w:val="none" w:sz="0" w:space="0" w:color="auto"/>
            <w:bottom w:val="none" w:sz="0" w:space="0" w:color="auto"/>
            <w:right w:val="none" w:sz="0" w:space="0" w:color="auto"/>
          </w:divBdr>
        </w:div>
        <w:div w:id="1497769843">
          <w:marLeft w:val="0"/>
          <w:marRight w:val="0"/>
          <w:marTop w:val="0"/>
          <w:marBottom w:val="0"/>
          <w:divBdr>
            <w:top w:val="none" w:sz="0" w:space="0" w:color="auto"/>
            <w:left w:val="none" w:sz="0" w:space="0" w:color="auto"/>
            <w:bottom w:val="none" w:sz="0" w:space="0" w:color="auto"/>
            <w:right w:val="none" w:sz="0" w:space="0" w:color="auto"/>
          </w:divBdr>
        </w:div>
        <w:div w:id="1532257503">
          <w:marLeft w:val="0"/>
          <w:marRight w:val="0"/>
          <w:marTop w:val="0"/>
          <w:marBottom w:val="0"/>
          <w:divBdr>
            <w:top w:val="none" w:sz="0" w:space="0" w:color="auto"/>
            <w:left w:val="none" w:sz="0" w:space="0" w:color="auto"/>
            <w:bottom w:val="none" w:sz="0" w:space="0" w:color="auto"/>
            <w:right w:val="none" w:sz="0" w:space="0" w:color="auto"/>
          </w:divBdr>
        </w:div>
        <w:div w:id="1578589541">
          <w:marLeft w:val="0"/>
          <w:marRight w:val="0"/>
          <w:marTop w:val="0"/>
          <w:marBottom w:val="0"/>
          <w:divBdr>
            <w:top w:val="none" w:sz="0" w:space="0" w:color="auto"/>
            <w:left w:val="none" w:sz="0" w:space="0" w:color="auto"/>
            <w:bottom w:val="none" w:sz="0" w:space="0" w:color="auto"/>
            <w:right w:val="none" w:sz="0" w:space="0" w:color="auto"/>
          </w:divBdr>
        </w:div>
        <w:div w:id="1583835817">
          <w:marLeft w:val="0"/>
          <w:marRight w:val="0"/>
          <w:marTop w:val="0"/>
          <w:marBottom w:val="0"/>
          <w:divBdr>
            <w:top w:val="none" w:sz="0" w:space="0" w:color="auto"/>
            <w:left w:val="none" w:sz="0" w:space="0" w:color="auto"/>
            <w:bottom w:val="none" w:sz="0" w:space="0" w:color="auto"/>
            <w:right w:val="none" w:sz="0" w:space="0" w:color="auto"/>
          </w:divBdr>
        </w:div>
        <w:div w:id="1589969169">
          <w:marLeft w:val="0"/>
          <w:marRight w:val="0"/>
          <w:marTop w:val="0"/>
          <w:marBottom w:val="0"/>
          <w:divBdr>
            <w:top w:val="none" w:sz="0" w:space="0" w:color="auto"/>
            <w:left w:val="none" w:sz="0" w:space="0" w:color="auto"/>
            <w:bottom w:val="none" w:sz="0" w:space="0" w:color="auto"/>
            <w:right w:val="none" w:sz="0" w:space="0" w:color="auto"/>
          </w:divBdr>
        </w:div>
        <w:div w:id="1605259579">
          <w:marLeft w:val="0"/>
          <w:marRight w:val="0"/>
          <w:marTop w:val="0"/>
          <w:marBottom w:val="0"/>
          <w:divBdr>
            <w:top w:val="none" w:sz="0" w:space="0" w:color="auto"/>
            <w:left w:val="none" w:sz="0" w:space="0" w:color="auto"/>
            <w:bottom w:val="none" w:sz="0" w:space="0" w:color="auto"/>
            <w:right w:val="none" w:sz="0" w:space="0" w:color="auto"/>
          </w:divBdr>
        </w:div>
        <w:div w:id="1627393564">
          <w:marLeft w:val="0"/>
          <w:marRight w:val="0"/>
          <w:marTop w:val="0"/>
          <w:marBottom w:val="0"/>
          <w:divBdr>
            <w:top w:val="none" w:sz="0" w:space="0" w:color="auto"/>
            <w:left w:val="none" w:sz="0" w:space="0" w:color="auto"/>
            <w:bottom w:val="none" w:sz="0" w:space="0" w:color="auto"/>
            <w:right w:val="none" w:sz="0" w:space="0" w:color="auto"/>
          </w:divBdr>
        </w:div>
        <w:div w:id="1637056508">
          <w:marLeft w:val="0"/>
          <w:marRight w:val="0"/>
          <w:marTop w:val="0"/>
          <w:marBottom w:val="0"/>
          <w:divBdr>
            <w:top w:val="none" w:sz="0" w:space="0" w:color="auto"/>
            <w:left w:val="none" w:sz="0" w:space="0" w:color="auto"/>
            <w:bottom w:val="none" w:sz="0" w:space="0" w:color="auto"/>
            <w:right w:val="none" w:sz="0" w:space="0" w:color="auto"/>
          </w:divBdr>
        </w:div>
        <w:div w:id="1683818794">
          <w:marLeft w:val="0"/>
          <w:marRight w:val="0"/>
          <w:marTop w:val="0"/>
          <w:marBottom w:val="0"/>
          <w:divBdr>
            <w:top w:val="none" w:sz="0" w:space="0" w:color="auto"/>
            <w:left w:val="none" w:sz="0" w:space="0" w:color="auto"/>
            <w:bottom w:val="none" w:sz="0" w:space="0" w:color="auto"/>
            <w:right w:val="none" w:sz="0" w:space="0" w:color="auto"/>
          </w:divBdr>
        </w:div>
        <w:div w:id="1734546977">
          <w:marLeft w:val="0"/>
          <w:marRight w:val="0"/>
          <w:marTop w:val="0"/>
          <w:marBottom w:val="0"/>
          <w:divBdr>
            <w:top w:val="none" w:sz="0" w:space="0" w:color="auto"/>
            <w:left w:val="none" w:sz="0" w:space="0" w:color="auto"/>
            <w:bottom w:val="none" w:sz="0" w:space="0" w:color="auto"/>
            <w:right w:val="none" w:sz="0" w:space="0" w:color="auto"/>
          </w:divBdr>
        </w:div>
        <w:div w:id="1783258257">
          <w:marLeft w:val="0"/>
          <w:marRight w:val="0"/>
          <w:marTop w:val="0"/>
          <w:marBottom w:val="0"/>
          <w:divBdr>
            <w:top w:val="none" w:sz="0" w:space="0" w:color="auto"/>
            <w:left w:val="none" w:sz="0" w:space="0" w:color="auto"/>
            <w:bottom w:val="none" w:sz="0" w:space="0" w:color="auto"/>
            <w:right w:val="none" w:sz="0" w:space="0" w:color="auto"/>
          </w:divBdr>
        </w:div>
        <w:div w:id="1851331991">
          <w:marLeft w:val="0"/>
          <w:marRight w:val="0"/>
          <w:marTop w:val="0"/>
          <w:marBottom w:val="0"/>
          <w:divBdr>
            <w:top w:val="none" w:sz="0" w:space="0" w:color="auto"/>
            <w:left w:val="none" w:sz="0" w:space="0" w:color="auto"/>
            <w:bottom w:val="none" w:sz="0" w:space="0" w:color="auto"/>
            <w:right w:val="none" w:sz="0" w:space="0" w:color="auto"/>
          </w:divBdr>
        </w:div>
        <w:div w:id="1853639946">
          <w:marLeft w:val="0"/>
          <w:marRight w:val="0"/>
          <w:marTop w:val="0"/>
          <w:marBottom w:val="0"/>
          <w:divBdr>
            <w:top w:val="none" w:sz="0" w:space="0" w:color="auto"/>
            <w:left w:val="none" w:sz="0" w:space="0" w:color="auto"/>
            <w:bottom w:val="none" w:sz="0" w:space="0" w:color="auto"/>
            <w:right w:val="none" w:sz="0" w:space="0" w:color="auto"/>
          </w:divBdr>
        </w:div>
        <w:div w:id="1931043733">
          <w:marLeft w:val="0"/>
          <w:marRight w:val="0"/>
          <w:marTop w:val="0"/>
          <w:marBottom w:val="0"/>
          <w:divBdr>
            <w:top w:val="none" w:sz="0" w:space="0" w:color="auto"/>
            <w:left w:val="none" w:sz="0" w:space="0" w:color="auto"/>
            <w:bottom w:val="none" w:sz="0" w:space="0" w:color="auto"/>
            <w:right w:val="none" w:sz="0" w:space="0" w:color="auto"/>
          </w:divBdr>
        </w:div>
        <w:div w:id="1941524983">
          <w:marLeft w:val="0"/>
          <w:marRight w:val="0"/>
          <w:marTop w:val="0"/>
          <w:marBottom w:val="0"/>
          <w:divBdr>
            <w:top w:val="none" w:sz="0" w:space="0" w:color="auto"/>
            <w:left w:val="none" w:sz="0" w:space="0" w:color="auto"/>
            <w:bottom w:val="none" w:sz="0" w:space="0" w:color="auto"/>
            <w:right w:val="none" w:sz="0" w:space="0" w:color="auto"/>
          </w:divBdr>
        </w:div>
        <w:div w:id="1955860428">
          <w:marLeft w:val="0"/>
          <w:marRight w:val="0"/>
          <w:marTop w:val="0"/>
          <w:marBottom w:val="0"/>
          <w:divBdr>
            <w:top w:val="none" w:sz="0" w:space="0" w:color="auto"/>
            <w:left w:val="none" w:sz="0" w:space="0" w:color="auto"/>
            <w:bottom w:val="none" w:sz="0" w:space="0" w:color="auto"/>
            <w:right w:val="none" w:sz="0" w:space="0" w:color="auto"/>
          </w:divBdr>
        </w:div>
        <w:div w:id="1959413063">
          <w:marLeft w:val="0"/>
          <w:marRight w:val="0"/>
          <w:marTop w:val="0"/>
          <w:marBottom w:val="0"/>
          <w:divBdr>
            <w:top w:val="none" w:sz="0" w:space="0" w:color="auto"/>
            <w:left w:val="none" w:sz="0" w:space="0" w:color="auto"/>
            <w:bottom w:val="none" w:sz="0" w:space="0" w:color="auto"/>
            <w:right w:val="none" w:sz="0" w:space="0" w:color="auto"/>
          </w:divBdr>
        </w:div>
        <w:div w:id="2020616824">
          <w:marLeft w:val="0"/>
          <w:marRight w:val="0"/>
          <w:marTop w:val="0"/>
          <w:marBottom w:val="0"/>
          <w:divBdr>
            <w:top w:val="none" w:sz="0" w:space="0" w:color="auto"/>
            <w:left w:val="none" w:sz="0" w:space="0" w:color="auto"/>
            <w:bottom w:val="none" w:sz="0" w:space="0" w:color="auto"/>
            <w:right w:val="none" w:sz="0" w:space="0" w:color="auto"/>
          </w:divBdr>
        </w:div>
        <w:div w:id="2030720565">
          <w:marLeft w:val="0"/>
          <w:marRight w:val="0"/>
          <w:marTop w:val="0"/>
          <w:marBottom w:val="0"/>
          <w:divBdr>
            <w:top w:val="none" w:sz="0" w:space="0" w:color="auto"/>
            <w:left w:val="none" w:sz="0" w:space="0" w:color="auto"/>
            <w:bottom w:val="none" w:sz="0" w:space="0" w:color="auto"/>
            <w:right w:val="none" w:sz="0" w:space="0" w:color="auto"/>
          </w:divBdr>
        </w:div>
        <w:div w:id="2044669371">
          <w:marLeft w:val="0"/>
          <w:marRight w:val="0"/>
          <w:marTop w:val="0"/>
          <w:marBottom w:val="0"/>
          <w:divBdr>
            <w:top w:val="none" w:sz="0" w:space="0" w:color="auto"/>
            <w:left w:val="none" w:sz="0" w:space="0" w:color="auto"/>
            <w:bottom w:val="none" w:sz="0" w:space="0" w:color="auto"/>
            <w:right w:val="none" w:sz="0" w:space="0" w:color="auto"/>
          </w:divBdr>
        </w:div>
      </w:divsChild>
    </w:div>
    <w:div w:id="1359745087">
      <w:bodyDiv w:val="1"/>
      <w:marLeft w:val="0"/>
      <w:marRight w:val="0"/>
      <w:marTop w:val="0"/>
      <w:marBottom w:val="0"/>
      <w:divBdr>
        <w:top w:val="none" w:sz="0" w:space="0" w:color="auto"/>
        <w:left w:val="none" w:sz="0" w:space="0" w:color="auto"/>
        <w:bottom w:val="none" w:sz="0" w:space="0" w:color="auto"/>
        <w:right w:val="none" w:sz="0" w:space="0" w:color="auto"/>
      </w:divBdr>
    </w:div>
    <w:div w:id="1359890417">
      <w:bodyDiv w:val="1"/>
      <w:marLeft w:val="0"/>
      <w:marRight w:val="0"/>
      <w:marTop w:val="0"/>
      <w:marBottom w:val="0"/>
      <w:divBdr>
        <w:top w:val="none" w:sz="0" w:space="0" w:color="auto"/>
        <w:left w:val="none" w:sz="0" w:space="0" w:color="auto"/>
        <w:bottom w:val="none" w:sz="0" w:space="0" w:color="auto"/>
        <w:right w:val="none" w:sz="0" w:space="0" w:color="auto"/>
      </w:divBdr>
    </w:div>
    <w:div w:id="1361392627">
      <w:bodyDiv w:val="1"/>
      <w:marLeft w:val="0"/>
      <w:marRight w:val="0"/>
      <w:marTop w:val="0"/>
      <w:marBottom w:val="0"/>
      <w:divBdr>
        <w:top w:val="none" w:sz="0" w:space="0" w:color="auto"/>
        <w:left w:val="none" w:sz="0" w:space="0" w:color="auto"/>
        <w:bottom w:val="none" w:sz="0" w:space="0" w:color="auto"/>
        <w:right w:val="none" w:sz="0" w:space="0" w:color="auto"/>
      </w:divBdr>
    </w:div>
    <w:div w:id="1362054712">
      <w:bodyDiv w:val="1"/>
      <w:marLeft w:val="0"/>
      <w:marRight w:val="0"/>
      <w:marTop w:val="0"/>
      <w:marBottom w:val="0"/>
      <w:divBdr>
        <w:top w:val="none" w:sz="0" w:space="0" w:color="auto"/>
        <w:left w:val="none" w:sz="0" w:space="0" w:color="auto"/>
        <w:bottom w:val="none" w:sz="0" w:space="0" w:color="auto"/>
        <w:right w:val="none" w:sz="0" w:space="0" w:color="auto"/>
      </w:divBdr>
    </w:div>
    <w:div w:id="1362516268">
      <w:bodyDiv w:val="1"/>
      <w:marLeft w:val="0"/>
      <w:marRight w:val="0"/>
      <w:marTop w:val="0"/>
      <w:marBottom w:val="0"/>
      <w:divBdr>
        <w:top w:val="none" w:sz="0" w:space="0" w:color="auto"/>
        <w:left w:val="none" w:sz="0" w:space="0" w:color="auto"/>
        <w:bottom w:val="none" w:sz="0" w:space="0" w:color="auto"/>
        <w:right w:val="none" w:sz="0" w:space="0" w:color="auto"/>
      </w:divBdr>
    </w:div>
    <w:div w:id="1362587443">
      <w:bodyDiv w:val="1"/>
      <w:marLeft w:val="0"/>
      <w:marRight w:val="0"/>
      <w:marTop w:val="0"/>
      <w:marBottom w:val="0"/>
      <w:divBdr>
        <w:top w:val="none" w:sz="0" w:space="0" w:color="auto"/>
        <w:left w:val="none" w:sz="0" w:space="0" w:color="auto"/>
        <w:bottom w:val="none" w:sz="0" w:space="0" w:color="auto"/>
        <w:right w:val="none" w:sz="0" w:space="0" w:color="auto"/>
      </w:divBdr>
    </w:div>
    <w:div w:id="1363363847">
      <w:bodyDiv w:val="1"/>
      <w:marLeft w:val="0"/>
      <w:marRight w:val="0"/>
      <w:marTop w:val="0"/>
      <w:marBottom w:val="0"/>
      <w:divBdr>
        <w:top w:val="none" w:sz="0" w:space="0" w:color="auto"/>
        <w:left w:val="none" w:sz="0" w:space="0" w:color="auto"/>
        <w:bottom w:val="none" w:sz="0" w:space="0" w:color="auto"/>
        <w:right w:val="none" w:sz="0" w:space="0" w:color="auto"/>
      </w:divBdr>
    </w:div>
    <w:div w:id="1365134482">
      <w:bodyDiv w:val="1"/>
      <w:marLeft w:val="0"/>
      <w:marRight w:val="0"/>
      <w:marTop w:val="0"/>
      <w:marBottom w:val="0"/>
      <w:divBdr>
        <w:top w:val="none" w:sz="0" w:space="0" w:color="auto"/>
        <w:left w:val="none" w:sz="0" w:space="0" w:color="auto"/>
        <w:bottom w:val="none" w:sz="0" w:space="0" w:color="auto"/>
        <w:right w:val="none" w:sz="0" w:space="0" w:color="auto"/>
      </w:divBdr>
    </w:div>
    <w:div w:id="1365402725">
      <w:bodyDiv w:val="1"/>
      <w:marLeft w:val="0"/>
      <w:marRight w:val="0"/>
      <w:marTop w:val="0"/>
      <w:marBottom w:val="0"/>
      <w:divBdr>
        <w:top w:val="none" w:sz="0" w:space="0" w:color="auto"/>
        <w:left w:val="none" w:sz="0" w:space="0" w:color="auto"/>
        <w:bottom w:val="none" w:sz="0" w:space="0" w:color="auto"/>
        <w:right w:val="none" w:sz="0" w:space="0" w:color="auto"/>
      </w:divBdr>
    </w:div>
    <w:div w:id="1366835030">
      <w:bodyDiv w:val="1"/>
      <w:marLeft w:val="0"/>
      <w:marRight w:val="0"/>
      <w:marTop w:val="0"/>
      <w:marBottom w:val="0"/>
      <w:divBdr>
        <w:top w:val="none" w:sz="0" w:space="0" w:color="auto"/>
        <w:left w:val="none" w:sz="0" w:space="0" w:color="auto"/>
        <w:bottom w:val="none" w:sz="0" w:space="0" w:color="auto"/>
        <w:right w:val="none" w:sz="0" w:space="0" w:color="auto"/>
      </w:divBdr>
    </w:div>
    <w:div w:id="1368868630">
      <w:bodyDiv w:val="1"/>
      <w:marLeft w:val="0"/>
      <w:marRight w:val="0"/>
      <w:marTop w:val="0"/>
      <w:marBottom w:val="0"/>
      <w:divBdr>
        <w:top w:val="none" w:sz="0" w:space="0" w:color="auto"/>
        <w:left w:val="none" w:sz="0" w:space="0" w:color="auto"/>
        <w:bottom w:val="none" w:sz="0" w:space="0" w:color="auto"/>
        <w:right w:val="none" w:sz="0" w:space="0" w:color="auto"/>
      </w:divBdr>
    </w:div>
    <w:div w:id="1369718584">
      <w:bodyDiv w:val="1"/>
      <w:marLeft w:val="0"/>
      <w:marRight w:val="0"/>
      <w:marTop w:val="0"/>
      <w:marBottom w:val="0"/>
      <w:divBdr>
        <w:top w:val="none" w:sz="0" w:space="0" w:color="auto"/>
        <w:left w:val="none" w:sz="0" w:space="0" w:color="auto"/>
        <w:bottom w:val="none" w:sz="0" w:space="0" w:color="auto"/>
        <w:right w:val="none" w:sz="0" w:space="0" w:color="auto"/>
      </w:divBdr>
    </w:div>
    <w:div w:id="1370061239">
      <w:bodyDiv w:val="1"/>
      <w:marLeft w:val="0"/>
      <w:marRight w:val="0"/>
      <w:marTop w:val="0"/>
      <w:marBottom w:val="0"/>
      <w:divBdr>
        <w:top w:val="none" w:sz="0" w:space="0" w:color="auto"/>
        <w:left w:val="none" w:sz="0" w:space="0" w:color="auto"/>
        <w:bottom w:val="none" w:sz="0" w:space="0" w:color="auto"/>
        <w:right w:val="none" w:sz="0" w:space="0" w:color="auto"/>
      </w:divBdr>
    </w:div>
    <w:div w:id="1370103106">
      <w:bodyDiv w:val="1"/>
      <w:marLeft w:val="0"/>
      <w:marRight w:val="0"/>
      <w:marTop w:val="0"/>
      <w:marBottom w:val="0"/>
      <w:divBdr>
        <w:top w:val="none" w:sz="0" w:space="0" w:color="auto"/>
        <w:left w:val="none" w:sz="0" w:space="0" w:color="auto"/>
        <w:bottom w:val="none" w:sz="0" w:space="0" w:color="auto"/>
        <w:right w:val="none" w:sz="0" w:space="0" w:color="auto"/>
      </w:divBdr>
    </w:div>
    <w:div w:id="1370568243">
      <w:bodyDiv w:val="1"/>
      <w:marLeft w:val="0"/>
      <w:marRight w:val="0"/>
      <w:marTop w:val="0"/>
      <w:marBottom w:val="0"/>
      <w:divBdr>
        <w:top w:val="none" w:sz="0" w:space="0" w:color="auto"/>
        <w:left w:val="none" w:sz="0" w:space="0" w:color="auto"/>
        <w:bottom w:val="none" w:sz="0" w:space="0" w:color="auto"/>
        <w:right w:val="none" w:sz="0" w:space="0" w:color="auto"/>
      </w:divBdr>
    </w:div>
    <w:div w:id="1371957599">
      <w:bodyDiv w:val="1"/>
      <w:marLeft w:val="0"/>
      <w:marRight w:val="0"/>
      <w:marTop w:val="0"/>
      <w:marBottom w:val="0"/>
      <w:divBdr>
        <w:top w:val="none" w:sz="0" w:space="0" w:color="auto"/>
        <w:left w:val="none" w:sz="0" w:space="0" w:color="auto"/>
        <w:bottom w:val="none" w:sz="0" w:space="0" w:color="auto"/>
        <w:right w:val="none" w:sz="0" w:space="0" w:color="auto"/>
      </w:divBdr>
    </w:div>
    <w:div w:id="1372850886">
      <w:bodyDiv w:val="1"/>
      <w:marLeft w:val="0"/>
      <w:marRight w:val="0"/>
      <w:marTop w:val="0"/>
      <w:marBottom w:val="0"/>
      <w:divBdr>
        <w:top w:val="none" w:sz="0" w:space="0" w:color="auto"/>
        <w:left w:val="none" w:sz="0" w:space="0" w:color="auto"/>
        <w:bottom w:val="none" w:sz="0" w:space="0" w:color="auto"/>
        <w:right w:val="none" w:sz="0" w:space="0" w:color="auto"/>
      </w:divBdr>
    </w:div>
    <w:div w:id="1373113064">
      <w:bodyDiv w:val="1"/>
      <w:marLeft w:val="0"/>
      <w:marRight w:val="0"/>
      <w:marTop w:val="0"/>
      <w:marBottom w:val="0"/>
      <w:divBdr>
        <w:top w:val="none" w:sz="0" w:space="0" w:color="auto"/>
        <w:left w:val="none" w:sz="0" w:space="0" w:color="auto"/>
        <w:bottom w:val="none" w:sz="0" w:space="0" w:color="auto"/>
        <w:right w:val="none" w:sz="0" w:space="0" w:color="auto"/>
      </w:divBdr>
    </w:div>
    <w:div w:id="1373337602">
      <w:bodyDiv w:val="1"/>
      <w:marLeft w:val="0"/>
      <w:marRight w:val="0"/>
      <w:marTop w:val="0"/>
      <w:marBottom w:val="0"/>
      <w:divBdr>
        <w:top w:val="none" w:sz="0" w:space="0" w:color="auto"/>
        <w:left w:val="none" w:sz="0" w:space="0" w:color="auto"/>
        <w:bottom w:val="none" w:sz="0" w:space="0" w:color="auto"/>
        <w:right w:val="none" w:sz="0" w:space="0" w:color="auto"/>
      </w:divBdr>
    </w:div>
    <w:div w:id="1373379642">
      <w:bodyDiv w:val="1"/>
      <w:marLeft w:val="0"/>
      <w:marRight w:val="0"/>
      <w:marTop w:val="0"/>
      <w:marBottom w:val="0"/>
      <w:divBdr>
        <w:top w:val="none" w:sz="0" w:space="0" w:color="auto"/>
        <w:left w:val="none" w:sz="0" w:space="0" w:color="auto"/>
        <w:bottom w:val="none" w:sz="0" w:space="0" w:color="auto"/>
        <w:right w:val="none" w:sz="0" w:space="0" w:color="auto"/>
      </w:divBdr>
    </w:div>
    <w:div w:id="1373850293">
      <w:bodyDiv w:val="1"/>
      <w:marLeft w:val="0"/>
      <w:marRight w:val="0"/>
      <w:marTop w:val="0"/>
      <w:marBottom w:val="0"/>
      <w:divBdr>
        <w:top w:val="none" w:sz="0" w:space="0" w:color="auto"/>
        <w:left w:val="none" w:sz="0" w:space="0" w:color="auto"/>
        <w:bottom w:val="none" w:sz="0" w:space="0" w:color="auto"/>
        <w:right w:val="none" w:sz="0" w:space="0" w:color="auto"/>
      </w:divBdr>
    </w:div>
    <w:div w:id="1374382771">
      <w:bodyDiv w:val="1"/>
      <w:marLeft w:val="0"/>
      <w:marRight w:val="0"/>
      <w:marTop w:val="0"/>
      <w:marBottom w:val="0"/>
      <w:divBdr>
        <w:top w:val="none" w:sz="0" w:space="0" w:color="auto"/>
        <w:left w:val="none" w:sz="0" w:space="0" w:color="auto"/>
        <w:bottom w:val="none" w:sz="0" w:space="0" w:color="auto"/>
        <w:right w:val="none" w:sz="0" w:space="0" w:color="auto"/>
      </w:divBdr>
    </w:div>
    <w:div w:id="1375472181">
      <w:bodyDiv w:val="1"/>
      <w:marLeft w:val="0"/>
      <w:marRight w:val="0"/>
      <w:marTop w:val="0"/>
      <w:marBottom w:val="0"/>
      <w:divBdr>
        <w:top w:val="none" w:sz="0" w:space="0" w:color="auto"/>
        <w:left w:val="none" w:sz="0" w:space="0" w:color="auto"/>
        <w:bottom w:val="none" w:sz="0" w:space="0" w:color="auto"/>
        <w:right w:val="none" w:sz="0" w:space="0" w:color="auto"/>
      </w:divBdr>
    </w:div>
    <w:div w:id="1377854106">
      <w:bodyDiv w:val="1"/>
      <w:marLeft w:val="0"/>
      <w:marRight w:val="0"/>
      <w:marTop w:val="0"/>
      <w:marBottom w:val="0"/>
      <w:divBdr>
        <w:top w:val="none" w:sz="0" w:space="0" w:color="auto"/>
        <w:left w:val="none" w:sz="0" w:space="0" w:color="auto"/>
        <w:bottom w:val="none" w:sz="0" w:space="0" w:color="auto"/>
        <w:right w:val="none" w:sz="0" w:space="0" w:color="auto"/>
      </w:divBdr>
    </w:div>
    <w:div w:id="1378118521">
      <w:bodyDiv w:val="1"/>
      <w:marLeft w:val="0"/>
      <w:marRight w:val="0"/>
      <w:marTop w:val="0"/>
      <w:marBottom w:val="0"/>
      <w:divBdr>
        <w:top w:val="none" w:sz="0" w:space="0" w:color="auto"/>
        <w:left w:val="none" w:sz="0" w:space="0" w:color="auto"/>
        <w:bottom w:val="none" w:sz="0" w:space="0" w:color="auto"/>
        <w:right w:val="none" w:sz="0" w:space="0" w:color="auto"/>
      </w:divBdr>
    </w:div>
    <w:div w:id="1378506844">
      <w:bodyDiv w:val="1"/>
      <w:marLeft w:val="0"/>
      <w:marRight w:val="0"/>
      <w:marTop w:val="0"/>
      <w:marBottom w:val="0"/>
      <w:divBdr>
        <w:top w:val="none" w:sz="0" w:space="0" w:color="auto"/>
        <w:left w:val="none" w:sz="0" w:space="0" w:color="auto"/>
        <w:bottom w:val="none" w:sz="0" w:space="0" w:color="auto"/>
        <w:right w:val="none" w:sz="0" w:space="0" w:color="auto"/>
      </w:divBdr>
    </w:div>
    <w:div w:id="1378775948">
      <w:bodyDiv w:val="1"/>
      <w:marLeft w:val="0"/>
      <w:marRight w:val="0"/>
      <w:marTop w:val="0"/>
      <w:marBottom w:val="0"/>
      <w:divBdr>
        <w:top w:val="none" w:sz="0" w:space="0" w:color="auto"/>
        <w:left w:val="none" w:sz="0" w:space="0" w:color="auto"/>
        <w:bottom w:val="none" w:sz="0" w:space="0" w:color="auto"/>
        <w:right w:val="none" w:sz="0" w:space="0" w:color="auto"/>
      </w:divBdr>
    </w:div>
    <w:div w:id="1378973897">
      <w:bodyDiv w:val="1"/>
      <w:marLeft w:val="0"/>
      <w:marRight w:val="0"/>
      <w:marTop w:val="0"/>
      <w:marBottom w:val="0"/>
      <w:divBdr>
        <w:top w:val="none" w:sz="0" w:space="0" w:color="auto"/>
        <w:left w:val="none" w:sz="0" w:space="0" w:color="auto"/>
        <w:bottom w:val="none" w:sz="0" w:space="0" w:color="auto"/>
        <w:right w:val="none" w:sz="0" w:space="0" w:color="auto"/>
      </w:divBdr>
    </w:div>
    <w:div w:id="1381175140">
      <w:bodyDiv w:val="1"/>
      <w:marLeft w:val="0"/>
      <w:marRight w:val="0"/>
      <w:marTop w:val="0"/>
      <w:marBottom w:val="0"/>
      <w:divBdr>
        <w:top w:val="none" w:sz="0" w:space="0" w:color="auto"/>
        <w:left w:val="none" w:sz="0" w:space="0" w:color="auto"/>
        <w:bottom w:val="none" w:sz="0" w:space="0" w:color="auto"/>
        <w:right w:val="none" w:sz="0" w:space="0" w:color="auto"/>
      </w:divBdr>
    </w:div>
    <w:div w:id="1383094537">
      <w:bodyDiv w:val="1"/>
      <w:marLeft w:val="0"/>
      <w:marRight w:val="0"/>
      <w:marTop w:val="0"/>
      <w:marBottom w:val="0"/>
      <w:divBdr>
        <w:top w:val="none" w:sz="0" w:space="0" w:color="auto"/>
        <w:left w:val="none" w:sz="0" w:space="0" w:color="auto"/>
        <w:bottom w:val="none" w:sz="0" w:space="0" w:color="auto"/>
        <w:right w:val="none" w:sz="0" w:space="0" w:color="auto"/>
      </w:divBdr>
    </w:div>
    <w:div w:id="1385833297">
      <w:bodyDiv w:val="1"/>
      <w:marLeft w:val="0"/>
      <w:marRight w:val="0"/>
      <w:marTop w:val="0"/>
      <w:marBottom w:val="0"/>
      <w:divBdr>
        <w:top w:val="none" w:sz="0" w:space="0" w:color="auto"/>
        <w:left w:val="none" w:sz="0" w:space="0" w:color="auto"/>
        <w:bottom w:val="none" w:sz="0" w:space="0" w:color="auto"/>
        <w:right w:val="none" w:sz="0" w:space="0" w:color="auto"/>
      </w:divBdr>
    </w:div>
    <w:div w:id="1387531981">
      <w:bodyDiv w:val="1"/>
      <w:marLeft w:val="0"/>
      <w:marRight w:val="0"/>
      <w:marTop w:val="0"/>
      <w:marBottom w:val="0"/>
      <w:divBdr>
        <w:top w:val="none" w:sz="0" w:space="0" w:color="auto"/>
        <w:left w:val="none" w:sz="0" w:space="0" w:color="auto"/>
        <w:bottom w:val="none" w:sz="0" w:space="0" w:color="auto"/>
        <w:right w:val="none" w:sz="0" w:space="0" w:color="auto"/>
      </w:divBdr>
    </w:div>
    <w:div w:id="1388996377">
      <w:bodyDiv w:val="1"/>
      <w:marLeft w:val="0"/>
      <w:marRight w:val="0"/>
      <w:marTop w:val="0"/>
      <w:marBottom w:val="0"/>
      <w:divBdr>
        <w:top w:val="none" w:sz="0" w:space="0" w:color="auto"/>
        <w:left w:val="none" w:sz="0" w:space="0" w:color="auto"/>
        <w:bottom w:val="none" w:sz="0" w:space="0" w:color="auto"/>
        <w:right w:val="none" w:sz="0" w:space="0" w:color="auto"/>
      </w:divBdr>
    </w:div>
    <w:div w:id="1389067386">
      <w:bodyDiv w:val="1"/>
      <w:marLeft w:val="0"/>
      <w:marRight w:val="0"/>
      <w:marTop w:val="0"/>
      <w:marBottom w:val="0"/>
      <w:divBdr>
        <w:top w:val="none" w:sz="0" w:space="0" w:color="auto"/>
        <w:left w:val="none" w:sz="0" w:space="0" w:color="auto"/>
        <w:bottom w:val="none" w:sz="0" w:space="0" w:color="auto"/>
        <w:right w:val="none" w:sz="0" w:space="0" w:color="auto"/>
      </w:divBdr>
    </w:div>
    <w:div w:id="1389383314">
      <w:bodyDiv w:val="1"/>
      <w:marLeft w:val="0"/>
      <w:marRight w:val="0"/>
      <w:marTop w:val="0"/>
      <w:marBottom w:val="0"/>
      <w:divBdr>
        <w:top w:val="none" w:sz="0" w:space="0" w:color="auto"/>
        <w:left w:val="none" w:sz="0" w:space="0" w:color="auto"/>
        <w:bottom w:val="none" w:sz="0" w:space="0" w:color="auto"/>
        <w:right w:val="none" w:sz="0" w:space="0" w:color="auto"/>
      </w:divBdr>
    </w:div>
    <w:div w:id="1391270120">
      <w:bodyDiv w:val="1"/>
      <w:marLeft w:val="0"/>
      <w:marRight w:val="0"/>
      <w:marTop w:val="0"/>
      <w:marBottom w:val="0"/>
      <w:divBdr>
        <w:top w:val="none" w:sz="0" w:space="0" w:color="auto"/>
        <w:left w:val="none" w:sz="0" w:space="0" w:color="auto"/>
        <w:bottom w:val="none" w:sz="0" w:space="0" w:color="auto"/>
        <w:right w:val="none" w:sz="0" w:space="0" w:color="auto"/>
      </w:divBdr>
    </w:div>
    <w:div w:id="1391535505">
      <w:bodyDiv w:val="1"/>
      <w:marLeft w:val="0"/>
      <w:marRight w:val="0"/>
      <w:marTop w:val="0"/>
      <w:marBottom w:val="0"/>
      <w:divBdr>
        <w:top w:val="none" w:sz="0" w:space="0" w:color="auto"/>
        <w:left w:val="none" w:sz="0" w:space="0" w:color="auto"/>
        <w:bottom w:val="none" w:sz="0" w:space="0" w:color="auto"/>
        <w:right w:val="none" w:sz="0" w:space="0" w:color="auto"/>
      </w:divBdr>
    </w:div>
    <w:div w:id="1393383011">
      <w:bodyDiv w:val="1"/>
      <w:marLeft w:val="0"/>
      <w:marRight w:val="0"/>
      <w:marTop w:val="0"/>
      <w:marBottom w:val="0"/>
      <w:divBdr>
        <w:top w:val="none" w:sz="0" w:space="0" w:color="auto"/>
        <w:left w:val="none" w:sz="0" w:space="0" w:color="auto"/>
        <w:bottom w:val="none" w:sz="0" w:space="0" w:color="auto"/>
        <w:right w:val="none" w:sz="0" w:space="0" w:color="auto"/>
      </w:divBdr>
    </w:div>
    <w:div w:id="1393386410">
      <w:bodyDiv w:val="1"/>
      <w:marLeft w:val="0"/>
      <w:marRight w:val="0"/>
      <w:marTop w:val="0"/>
      <w:marBottom w:val="0"/>
      <w:divBdr>
        <w:top w:val="none" w:sz="0" w:space="0" w:color="auto"/>
        <w:left w:val="none" w:sz="0" w:space="0" w:color="auto"/>
        <w:bottom w:val="none" w:sz="0" w:space="0" w:color="auto"/>
        <w:right w:val="none" w:sz="0" w:space="0" w:color="auto"/>
      </w:divBdr>
    </w:div>
    <w:div w:id="1393699010">
      <w:bodyDiv w:val="1"/>
      <w:marLeft w:val="0"/>
      <w:marRight w:val="0"/>
      <w:marTop w:val="0"/>
      <w:marBottom w:val="0"/>
      <w:divBdr>
        <w:top w:val="none" w:sz="0" w:space="0" w:color="auto"/>
        <w:left w:val="none" w:sz="0" w:space="0" w:color="auto"/>
        <w:bottom w:val="none" w:sz="0" w:space="0" w:color="auto"/>
        <w:right w:val="none" w:sz="0" w:space="0" w:color="auto"/>
      </w:divBdr>
    </w:div>
    <w:div w:id="1393776064">
      <w:bodyDiv w:val="1"/>
      <w:marLeft w:val="0"/>
      <w:marRight w:val="0"/>
      <w:marTop w:val="0"/>
      <w:marBottom w:val="0"/>
      <w:divBdr>
        <w:top w:val="none" w:sz="0" w:space="0" w:color="auto"/>
        <w:left w:val="none" w:sz="0" w:space="0" w:color="auto"/>
        <w:bottom w:val="none" w:sz="0" w:space="0" w:color="auto"/>
        <w:right w:val="none" w:sz="0" w:space="0" w:color="auto"/>
      </w:divBdr>
    </w:div>
    <w:div w:id="1394891545">
      <w:bodyDiv w:val="1"/>
      <w:marLeft w:val="0"/>
      <w:marRight w:val="0"/>
      <w:marTop w:val="0"/>
      <w:marBottom w:val="0"/>
      <w:divBdr>
        <w:top w:val="none" w:sz="0" w:space="0" w:color="auto"/>
        <w:left w:val="none" w:sz="0" w:space="0" w:color="auto"/>
        <w:bottom w:val="none" w:sz="0" w:space="0" w:color="auto"/>
        <w:right w:val="none" w:sz="0" w:space="0" w:color="auto"/>
      </w:divBdr>
    </w:div>
    <w:div w:id="1396129106">
      <w:bodyDiv w:val="1"/>
      <w:marLeft w:val="0"/>
      <w:marRight w:val="0"/>
      <w:marTop w:val="0"/>
      <w:marBottom w:val="0"/>
      <w:divBdr>
        <w:top w:val="none" w:sz="0" w:space="0" w:color="auto"/>
        <w:left w:val="none" w:sz="0" w:space="0" w:color="auto"/>
        <w:bottom w:val="none" w:sz="0" w:space="0" w:color="auto"/>
        <w:right w:val="none" w:sz="0" w:space="0" w:color="auto"/>
      </w:divBdr>
    </w:div>
    <w:div w:id="1396246578">
      <w:bodyDiv w:val="1"/>
      <w:marLeft w:val="0"/>
      <w:marRight w:val="0"/>
      <w:marTop w:val="0"/>
      <w:marBottom w:val="0"/>
      <w:divBdr>
        <w:top w:val="none" w:sz="0" w:space="0" w:color="auto"/>
        <w:left w:val="none" w:sz="0" w:space="0" w:color="auto"/>
        <w:bottom w:val="none" w:sz="0" w:space="0" w:color="auto"/>
        <w:right w:val="none" w:sz="0" w:space="0" w:color="auto"/>
      </w:divBdr>
    </w:div>
    <w:div w:id="1396589039">
      <w:bodyDiv w:val="1"/>
      <w:marLeft w:val="0"/>
      <w:marRight w:val="0"/>
      <w:marTop w:val="0"/>
      <w:marBottom w:val="0"/>
      <w:divBdr>
        <w:top w:val="none" w:sz="0" w:space="0" w:color="auto"/>
        <w:left w:val="none" w:sz="0" w:space="0" w:color="auto"/>
        <w:bottom w:val="none" w:sz="0" w:space="0" w:color="auto"/>
        <w:right w:val="none" w:sz="0" w:space="0" w:color="auto"/>
      </w:divBdr>
    </w:div>
    <w:div w:id="1396857914">
      <w:bodyDiv w:val="1"/>
      <w:marLeft w:val="0"/>
      <w:marRight w:val="0"/>
      <w:marTop w:val="0"/>
      <w:marBottom w:val="0"/>
      <w:divBdr>
        <w:top w:val="none" w:sz="0" w:space="0" w:color="auto"/>
        <w:left w:val="none" w:sz="0" w:space="0" w:color="auto"/>
        <w:bottom w:val="none" w:sz="0" w:space="0" w:color="auto"/>
        <w:right w:val="none" w:sz="0" w:space="0" w:color="auto"/>
      </w:divBdr>
    </w:div>
    <w:div w:id="1397048359">
      <w:bodyDiv w:val="1"/>
      <w:marLeft w:val="0"/>
      <w:marRight w:val="0"/>
      <w:marTop w:val="0"/>
      <w:marBottom w:val="0"/>
      <w:divBdr>
        <w:top w:val="none" w:sz="0" w:space="0" w:color="auto"/>
        <w:left w:val="none" w:sz="0" w:space="0" w:color="auto"/>
        <w:bottom w:val="none" w:sz="0" w:space="0" w:color="auto"/>
        <w:right w:val="none" w:sz="0" w:space="0" w:color="auto"/>
      </w:divBdr>
    </w:div>
    <w:div w:id="1397433582">
      <w:bodyDiv w:val="1"/>
      <w:marLeft w:val="0"/>
      <w:marRight w:val="0"/>
      <w:marTop w:val="0"/>
      <w:marBottom w:val="0"/>
      <w:divBdr>
        <w:top w:val="none" w:sz="0" w:space="0" w:color="auto"/>
        <w:left w:val="none" w:sz="0" w:space="0" w:color="auto"/>
        <w:bottom w:val="none" w:sz="0" w:space="0" w:color="auto"/>
        <w:right w:val="none" w:sz="0" w:space="0" w:color="auto"/>
      </w:divBdr>
    </w:div>
    <w:div w:id="1397625253">
      <w:bodyDiv w:val="1"/>
      <w:marLeft w:val="0"/>
      <w:marRight w:val="0"/>
      <w:marTop w:val="0"/>
      <w:marBottom w:val="0"/>
      <w:divBdr>
        <w:top w:val="none" w:sz="0" w:space="0" w:color="auto"/>
        <w:left w:val="none" w:sz="0" w:space="0" w:color="auto"/>
        <w:bottom w:val="none" w:sz="0" w:space="0" w:color="auto"/>
        <w:right w:val="none" w:sz="0" w:space="0" w:color="auto"/>
      </w:divBdr>
    </w:div>
    <w:div w:id="1401516554">
      <w:bodyDiv w:val="1"/>
      <w:marLeft w:val="0"/>
      <w:marRight w:val="0"/>
      <w:marTop w:val="0"/>
      <w:marBottom w:val="0"/>
      <w:divBdr>
        <w:top w:val="none" w:sz="0" w:space="0" w:color="auto"/>
        <w:left w:val="none" w:sz="0" w:space="0" w:color="auto"/>
        <w:bottom w:val="none" w:sz="0" w:space="0" w:color="auto"/>
        <w:right w:val="none" w:sz="0" w:space="0" w:color="auto"/>
      </w:divBdr>
    </w:div>
    <w:div w:id="1402024378">
      <w:bodyDiv w:val="1"/>
      <w:marLeft w:val="0"/>
      <w:marRight w:val="0"/>
      <w:marTop w:val="0"/>
      <w:marBottom w:val="0"/>
      <w:divBdr>
        <w:top w:val="none" w:sz="0" w:space="0" w:color="auto"/>
        <w:left w:val="none" w:sz="0" w:space="0" w:color="auto"/>
        <w:bottom w:val="none" w:sz="0" w:space="0" w:color="auto"/>
        <w:right w:val="none" w:sz="0" w:space="0" w:color="auto"/>
      </w:divBdr>
    </w:div>
    <w:div w:id="1403022802">
      <w:bodyDiv w:val="1"/>
      <w:marLeft w:val="0"/>
      <w:marRight w:val="0"/>
      <w:marTop w:val="0"/>
      <w:marBottom w:val="0"/>
      <w:divBdr>
        <w:top w:val="none" w:sz="0" w:space="0" w:color="auto"/>
        <w:left w:val="none" w:sz="0" w:space="0" w:color="auto"/>
        <w:bottom w:val="none" w:sz="0" w:space="0" w:color="auto"/>
        <w:right w:val="none" w:sz="0" w:space="0" w:color="auto"/>
      </w:divBdr>
    </w:div>
    <w:div w:id="1404065146">
      <w:bodyDiv w:val="1"/>
      <w:marLeft w:val="0"/>
      <w:marRight w:val="0"/>
      <w:marTop w:val="0"/>
      <w:marBottom w:val="0"/>
      <w:divBdr>
        <w:top w:val="none" w:sz="0" w:space="0" w:color="auto"/>
        <w:left w:val="none" w:sz="0" w:space="0" w:color="auto"/>
        <w:bottom w:val="none" w:sz="0" w:space="0" w:color="auto"/>
        <w:right w:val="none" w:sz="0" w:space="0" w:color="auto"/>
      </w:divBdr>
    </w:div>
    <w:div w:id="1404597796">
      <w:bodyDiv w:val="1"/>
      <w:marLeft w:val="0"/>
      <w:marRight w:val="0"/>
      <w:marTop w:val="0"/>
      <w:marBottom w:val="0"/>
      <w:divBdr>
        <w:top w:val="none" w:sz="0" w:space="0" w:color="auto"/>
        <w:left w:val="none" w:sz="0" w:space="0" w:color="auto"/>
        <w:bottom w:val="none" w:sz="0" w:space="0" w:color="auto"/>
        <w:right w:val="none" w:sz="0" w:space="0" w:color="auto"/>
      </w:divBdr>
    </w:div>
    <w:div w:id="1404645896">
      <w:bodyDiv w:val="1"/>
      <w:marLeft w:val="0"/>
      <w:marRight w:val="0"/>
      <w:marTop w:val="0"/>
      <w:marBottom w:val="0"/>
      <w:divBdr>
        <w:top w:val="none" w:sz="0" w:space="0" w:color="auto"/>
        <w:left w:val="none" w:sz="0" w:space="0" w:color="auto"/>
        <w:bottom w:val="none" w:sz="0" w:space="0" w:color="auto"/>
        <w:right w:val="none" w:sz="0" w:space="0" w:color="auto"/>
      </w:divBdr>
    </w:div>
    <w:div w:id="1405109993">
      <w:bodyDiv w:val="1"/>
      <w:marLeft w:val="0"/>
      <w:marRight w:val="0"/>
      <w:marTop w:val="0"/>
      <w:marBottom w:val="0"/>
      <w:divBdr>
        <w:top w:val="none" w:sz="0" w:space="0" w:color="auto"/>
        <w:left w:val="none" w:sz="0" w:space="0" w:color="auto"/>
        <w:bottom w:val="none" w:sz="0" w:space="0" w:color="auto"/>
        <w:right w:val="none" w:sz="0" w:space="0" w:color="auto"/>
      </w:divBdr>
    </w:div>
    <w:div w:id="1405183648">
      <w:bodyDiv w:val="1"/>
      <w:marLeft w:val="0"/>
      <w:marRight w:val="0"/>
      <w:marTop w:val="0"/>
      <w:marBottom w:val="0"/>
      <w:divBdr>
        <w:top w:val="none" w:sz="0" w:space="0" w:color="auto"/>
        <w:left w:val="none" w:sz="0" w:space="0" w:color="auto"/>
        <w:bottom w:val="none" w:sz="0" w:space="0" w:color="auto"/>
        <w:right w:val="none" w:sz="0" w:space="0" w:color="auto"/>
      </w:divBdr>
    </w:div>
    <w:div w:id="1405765265">
      <w:bodyDiv w:val="1"/>
      <w:marLeft w:val="0"/>
      <w:marRight w:val="0"/>
      <w:marTop w:val="0"/>
      <w:marBottom w:val="0"/>
      <w:divBdr>
        <w:top w:val="none" w:sz="0" w:space="0" w:color="auto"/>
        <w:left w:val="none" w:sz="0" w:space="0" w:color="auto"/>
        <w:bottom w:val="none" w:sz="0" w:space="0" w:color="auto"/>
        <w:right w:val="none" w:sz="0" w:space="0" w:color="auto"/>
      </w:divBdr>
    </w:div>
    <w:div w:id="1406142871">
      <w:bodyDiv w:val="1"/>
      <w:marLeft w:val="0"/>
      <w:marRight w:val="0"/>
      <w:marTop w:val="0"/>
      <w:marBottom w:val="0"/>
      <w:divBdr>
        <w:top w:val="none" w:sz="0" w:space="0" w:color="auto"/>
        <w:left w:val="none" w:sz="0" w:space="0" w:color="auto"/>
        <w:bottom w:val="none" w:sz="0" w:space="0" w:color="auto"/>
        <w:right w:val="none" w:sz="0" w:space="0" w:color="auto"/>
      </w:divBdr>
    </w:div>
    <w:div w:id="1406797907">
      <w:bodyDiv w:val="1"/>
      <w:marLeft w:val="0"/>
      <w:marRight w:val="0"/>
      <w:marTop w:val="0"/>
      <w:marBottom w:val="0"/>
      <w:divBdr>
        <w:top w:val="none" w:sz="0" w:space="0" w:color="auto"/>
        <w:left w:val="none" w:sz="0" w:space="0" w:color="auto"/>
        <w:bottom w:val="none" w:sz="0" w:space="0" w:color="auto"/>
        <w:right w:val="none" w:sz="0" w:space="0" w:color="auto"/>
      </w:divBdr>
    </w:div>
    <w:div w:id="1406881556">
      <w:bodyDiv w:val="1"/>
      <w:marLeft w:val="0"/>
      <w:marRight w:val="0"/>
      <w:marTop w:val="0"/>
      <w:marBottom w:val="0"/>
      <w:divBdr>
        <w:top w:val="none" w:sz="0" w:space="0" w:color="auto"/>
        <w:left w:val="none" w:sz="0" w:space="0" w:color="auto"/>
        <w:bottom w:val="none" w:sz="0" w:space="0" w:color="auto"/>
        <w:right w:val="none" w:sz="0" w:space="0" w:color="auto"/>
      </w:divBdr>
    </w:div>
    <w:div w:id="1410230337">
      <w:bodyDiv w:val="1"/>
      <w:marLeft w:val="0"/>
      <w:marRight w:val="0"/>
      <w:marTop w:val="0"/>
      <w:marBottom w:val="0"/>
      <w:divBdr>
        <w:top w:val="none" w:sz="0" w:space="0" w:color="auto"/>
        <w:left w:val="none" w:sz="0" w:space="0" w:color="auto"/>
        <w:bottom w:val="none" w:sz="0" w:space="0" w:color="auto"/>
        <w:right w:val="none" w:sz="0" w:space="0" w:color="auto"/>
      </w:divBdr>
    </w:div>
    <w:div w:id="1410618574">
      <w:bodyDiv w:val="1"/>
      <w:marLeft w:val="0"/>
      <w:marRight w:val="0"/>
      <w:marTop w:val="0"/>
      <w:marBottom w:val="0"/>
      <w:divBdr>
        <w:top w:val="none" w:sz="0" w:space="0" w:color="auto"/>
        <w:left w:val="none" w:sz="0" w:space="0" w:color="auto"/>
        <w:bottom w:val="none" w:sz="0" w:space="0" w:color="auto"/>
        <w:right w:val="none" w:sz="0" w:space="0" w:color="auto"/>
      </w:divBdr>
    </w:div>
    <w:div w:id="1411466362">
      <w:bodyDiv w:val="1"/>
      <w:marLeft w:val="0"/>
      <w:marRight w:val="0"/>
      <w:marTop w:val="0"/>
      <w:marBottom w:val="0"/>
      <w:divBdr>
        <w:top w:val="none" w:sz="0" w:space="0" w:color="auto"/>
        <w:left w:val="none" w:sz="0" w:space="0" w:color="auto"/>
        <w:bottom w:val="none" w:sz="0" w:space="0" w:color="auto"/>
        <w:right w:val="none" w:sz="0" w:space="0" w:color="auto"/>
      </w:divBdr>
    </w:div>
    <w:div w:id="1411806058">
      <w:bodyDiv w:val="1"/>
      <w:marLeft w:val="0"/>
      <w:marRight w:val="0"/>
      <w:marTop w:val="0"/>
      <w:marBottom w:val="0"/>
      <w:divBdr>
        <w:top w:val="none" w:sz="0" w:space="0" w:color="auto"/>
        <w:left w:val="none" w:sz="0" w:space="0" w:color="auto"/>
        <w:bottom w:val="none" w:sz="0" w:space="0" w:color="auto"/>
        <w:right w:val="none" w:sz="0" w:space="0" w:color="auto"/>
      </w:divBdr>
    </w:div>
    <w:div w:id="1413114820">
      <w:bodyDiv w:val="1"/>
      <w:marLeft w:val="0"/>
      <w:marRight w:val="0"/>
      <w:marTop w:val="0"/>
      <w:marBottom w:val="0"/>
      <w:divBdr>
        <w:top w:val="none" w:sz="0" w:space="0" w:color="auto"/>
        <w:left w:val="none" w:sz="0" w:space="0" w:color="auto"/>
        <w:bottom w:val="none" w:sz="0" w:space="0" w:color="auto"/>
        <w:right w:val="none" w:sz="0" w:space="0" w:color="auto"/>
      </w:divBdr>
    </w:div>
    <w:div w:id="1413965916">
      <w:bodyDiv w:val="1"/>
      <w:marLeft w:val="0"/>
      <w:marRight w:val="0"/>
      <w:marTop w:val="0"/>
      <w:marBottom w:val="0"/>
      <w:divBdr>
        <w:top w:val="none" w:sz="0" w:space="0" w:color="auto"/>
        <w:left w:val="none" w:sz="0" w:space="0" w:color="auto"/>
        <w:bottom w:val="none" w:sz="0" w:space="0" w:color="auto"/>
        <w:right w:val="none" w:sz="0" w:space="0" w:color="auto"/>
      </w:divBdr>
    </w:div>
    <w:div w:id="1414082097">
      <w:bodyDiv w:val="1"/>
      <w:marLeft w:val="0"/>
      <w:marRight w:val="0"/>
      <w:marTop w:val="0"/>
      <w:marBottom w:val="0"/>
      <w:divBdr>
        <w:top w:val="none" w:sz="0" w:space="0" w:color="auto"/>
        <w:left w:val="none" w:sz="0" w:space="0" w:color="auto"/>
        <w:bottom w:val="none" w:sz="0" w:space="0" w:color="auto"/>
        <w:right w:val="none" w:sz="0" w:space="0" w:color="auto"/>
      </w:divBdr>
    </w:div>
    <w:div w:id="1415085054">
      <w:bodyDiv w:val="1"/>
      <w:marLeft w:val="0"/>
      <w:marRight w:val="0"/>
      <w:marTop w:val="0"/>
      <w:marBottom w:val="0"/>
      <w:divBdr>
        <w:top w:val="none" w:sz="0" w:space="0" w:color="auto"/>
        <w:left w:val="none" w:sz="0" w:space="0" w:color="auto"/>
        <w:bottom w:val="none" w:sz="0" w:space="0" w:color="auto"/>
        <w:right w:val="none" w:sz="0" w:space="0" w:color="auto"/>
      </w:divBdr>
    </w:div>
    <w:div w:id="1416785019">
      <w:bodyDiv w:val="1"/>
      <w:marLeft w:val="0"/>
      <w:marRight w:val="0"/>
      <w:marTop w:val="0"/>
      <w:marBottom w:val="0"/>
      <w:divBdr>
        <w:top w:val="none" w:sz="0" w:space="0" w:color="auto"/>
        <w:left w:val="none" w:sz="0" w:space="0" w:color="auto"/>
        <w:bottom w:val="none" w:sz="0" w:space="0" w:color="auto"/>
        <w:right w:val="none" w:sz="0" w:space="0" w:color="auto"/>
      </w:divBdr>
    </w:div>
    <w:div w:id="1417703727">
      <w:bodyDiv w:val="1"/>
      <w:marLeft w:val="0"/>
      <w:marRight w:val="0"/>
      <w:marTop w:val="0"/>
      <w:marBottom w:val="0"/>
      <w:divBdr>
        <w:top w:val="none" w:sz="0" w:space="0" w:color="auto"/>
        <w:left w:val="none" w:sz="0" w:space="0" w:color="auto"/>
        <w:bottom w:val="none" w:sz="0" w:space="0" w:color="auto"/>
        <w:right w:val="none" w:sz="0" w:space="0" w:color="auto"/>
      </w:divBdr>
    </w:div>
    <w:div w:id="1418476753">
      <w:bodyDiv w:val="1"/>
      <w:marLeft w:val="0"/>
      <w:marRight w:val="0"/>
      <w:marTop w:val="0"/>
      <w:marBottom w:val="0"/>
      <w:divBdr>
        <w:top w:val="none" w:sz="0" w:space="0" w:color="auto"/>
        <w:left w:val="none" w:sz="0" w:space="0" w:color="auto"/>
        <w:bottom w:val="none" w:sz="0" w:space="0" w:color="auto"/>
        <w:right w:val="none" w:sz="0" w:space="0" w:color="auto"/>
      </w:divBdr>
    </w:div>
    <w:div w:id="1418819200">
      <w:bodyDiv w:val="1"/>
      <w:marLeft w:val="0"/>
      <w:marRight w:val="0"/>
      <w:marTop w:val="0"/>
      <w:marBottom w:val="0"/>
      <w:divBdr>
        <w:top w:val="none" w:sz="0" w:space="0" w:color="auto"/>
        <w:left w:val="none" w:sz="0" w:space="0" w:color="auto"/>
        <w:bottom w:val="none" w:sz="0" w:space="0" w:color="auto"/>
        <w:right w:val="none" w:sz="0" w:space="0" w:color="auto"/>
      </w:divBdr>
    </w:div>
    <w:div w:id="1419209343">
      <w:bodyDiv w:val="1"/>
      <w:marLeft w:val="0"/>
      <w:marRight w:val="0"/>
      <w:marTop w:val="0"/>
      <w:marBottom w:val="0"/>
      <w:divBdr>
        <w:top w:val="none" w:sz="0" w:space="0" w:color="auto"/>
        <w:left w:val="none" w:sz="0" w:space="0" w:color="auto"/>
        <w:bottom w:val="none" w:sz="0" w:space="0" w:color="auto"/>
        <w:right w:val="none" w:sz="0" w:space="0" w:color="auto"/>
      </w:divBdr>
    </w:div>
    <w:div w:id="1419591833">
      <w:bodyDiv w:val="1"/>
      <w:marLeft w:val="0"/>
      <w:marRight w:val="0"/>
      <w:marTop w:val="0"/>
      <w:marBottom w:val="0"/>
      <w:divBdr>
        <w:top w:val="none" w:sz="0" w:space="0" w:color="auto"/>
        <w:left w:val="none" w:sz="0" w:space="0" w:color="auto"/>
        <w:bottom w:val="none" w:sz="0" w:space="0" w:color="auto"/>
        <w:right w:val="none" w:sz="0" w:space="0" w:color="auto"/>
      </w:divBdr>
    </w:div>
    <w:div w:id="1420447903">
      <w:bodyDiv w:val="1"/>
      <w:marLeft w:val="0"/>
      <w:marRight w:val="0"/>
      <w:marTop w:val="0"/>
      <w:marBottom w:val="0"/>
      <w:divBdr>
        <w:top w:val="none" w:sz="0" w:space="0" w:color="auto"/>
        <w:left w:val="none" w:sz="0" w:space="0" w:color="auto"/>
        <w:bottom w:val="none" w:sz="0" w:space="0" w:color="auto"/>
        <w:right w:val="none" w:sz="0" w:space="0" w:color="auto"/>
      </w:divBdr>
    </w:div>
    <w:div w:id="1421171869">
      <w:bodyDiv w:val="1"/>
      <w:marLeft w:val="0"/>
      <w:marRight w:val="0"/>
      <w:marTop w:val="0"/>
      <w:marBottom w:val="0"/>
      <w:divBdr>
        <w:top w:val="none" w:sz="0" w:space="0" w:color="auto"/>
        <w:left w:val="none" w:sz="0" w:space="0" w:color="auto"/>
        <w:bottom w:val="none" w:sz="0" w:space="0" w:color="auto"/>
        <w:right w:val="none" w:sz="0" w:space="0" w:color="auto"/>
      </w:divBdr>
    </w:div>
    <w:div w:id="1421298003">
      <w:bodyDiv w:val="1"/>
      <w:marLeft w:val="0"/>
      <w:marRight w:val="0"/>
      <w:marTop w:val="0"/>
      <w:marBottom w:val="0"/>
      <w:divBdr>
        <w:top w:val="none" w:sz="0" w:space="0" w:color="auto"/>
        <w:left w:val="none" w:sz="0" w:space="0" w:color="auto"/>
        <w:bottom w:val="none" w:sz="0" w:space="0" w:color="auto"/>
        <w:right w:val="none" w:sz="0" w:space="0" w:color="auto"/>
      </w:divBdr>
    </w:div>
    <w:div w:id="1421412983">
      <w:bodyDiv w:val="1"/>
      <w:marLeft w:val="0"/>
      <w:marRight w:val="0"/>
      <w:marTop w:val="0"/>
      <w:marBottom w:val="0"/>
      <w:divBdr>
        <w:top w:val="none" w:sz="0" w:space="0" w:color="auto"/>
        <w:left w:val="none" w:sz="0" w:space="0" w:color="auto"/>
        <w:bottom w:val="none" w:sz="0" w:space="0" w:color="auto"/>
        <w:right w:val="none" w:sz="0" w:space="0" w:color="auto"/>
      </w:divBdr>
    </w:div>
    <w:div w:id="1422602366">
      <w:bodyDiv w:val="1"/>
      <w:marLeft w:val="0"/>
      <w:marRight w:val="0"/>
      <w:marTop w:val="0"/>
      <w:marBottom w:val="0"/>
      <w:divBdr>
        <w:top w:val="none" w:sz="0" w:space="0" w:color="auto"/>
        <w:left w:val="none" w:sz="0" w:space="0" w:color="auto"/>
        <w:bottom w:val="none" w:sz="0" w:space="0" w:color="auto"/>
        <w:right w:val="none" w:sz="0" w:space="0" w:color="auto"/>
      </w:divBdr>
    </w:div>
    <w:div w:id="1424181370">
      <w:bodyDiv w:val="1"/>
      <w:marLeft w:val="0"/>
      <w:marRight w:val="0"/>
      <w:marTop w:val="0"/>
      <w:marBottom w:val="0"/>
      <w:divBdr>
        <w:top w:val="none" w:sz="0" w:space="0" w:color="auto"/>
        <w:left w:val="none" w:sz="0" w:space="0" w:color="auto"/>
        <w:bottom w:val="none" w:sz="0" w:space="0" w:color="auto"/>
        <w:right w:val="none" w:sz="0" w:space="0" w:color="auto"/>
      </w:divBdr>
    </w:div>
    <w:div w:id="1425690302">
      <w:bodyDiv w:val="1"/>
      <w:marLeft w:val="0"/>
      <w:marRight w:val="0"/>
      <w:marTop w:val="0"/>
      <w:marBottom w:val="0"/>
      <w:divBdr>
        <w:top w:val="none" w:sz="0" w:space="0" w:color="auto"/>
        <w:left w:val="none" w:sz="0" w:space="0" w:color="auto"/>
        <w:bottom w:val="none" w:sz="0" w:space="0" w:color="auto"/>
        <w:right w:val="none" w:sz="0" w:space="0" w:color="auto"/>
      </w:divBdr>
    </w:div>
    <w:div w:id="1427456589">
      <w:bodyDiv w:val="1"/>
      <w:marLeft w:val="0"/>
      <w:marRight w:val="0"/>
      <w:marTop w:val="0"/>
      <w:marBottom w:val="0"/>
      <w:divBdr>
        <w:top w:val="none" w:sz="0" w:space="0" w:color="auto"/>
        <w:left w:val="none" w:sz="0" w:space="0" w:color="auto"/>
        <w:bottom w:val="none" w:sz="0" w:space="0" w:color="auto"/>
        <w:right w:val="none" w:sz="0" w:space="0" w:color="auto"/>
      </w:divBdr>
    </w:div>
    <w:div w:id="1427843835">
      <w:bodyDiv w:val="1"/>
      <w:marLeft w:val="0"/>
      <w:marRight w:val="0"/>
      <w:marTop w:val="0"/>
      <w:marBottom w:val="0"/>
      <w:divBdr>
        <w:top w:val="none" w:sz="0" w:space="0" w:color="auto"/>
        <w:left w:val="none" w:sz="0" w:space="0" w:color="auto"/>
        <w:bottom w:val="none" w:sz="0" w:space="0" w:color="auto"/>
        <w:right w:val="none" w:sz="0" w:space="0" w:color="auto"/>
      </w:divBdr>
    </w:div>
    <w:div w:id="1428649552">
      <w:bodyDiv w:val="1"/>
      <w:marLeft w:val="0"/>
      <w:marRight w:val="0"/>
      <w:marTop w:val="0"/>
      <w:marBottom w:val="0"/>
      <w:divBdr>
        <w:top w:val="none" w:sz="0" w:space="0" w:color="auto"/>
        <w:left w:val="none" w:sz="0" w:space="0" w:color="auto"/>
        <w:bottom w:val="none" w:sz="0" w:space="0" w:color="auto"/>
        <w:right w:val="none" w:sz="0" w:space="0" w:color="auto"/>
      </w:divBdr>
    </w:div>
    <w:div w:id="1428959633">
      <w:bodyDiv w:val="1"/>
      <w:marLeft w:val="0"/>
      <w:marRight w:val="0"/>
      <w:marTop w:val="0"/>
      <w:marBottom w:val="0"/>
      <w:divBdr>
        <w:top w:val="none" w:sz="0" w:space="0" w:color="auto"/>
        <w:left w:val="none" w:sz="0" w:space="0" w:color="auto"/>
        <w:bottom w:val="none" w:sz="0" w:space="0" w:color="auto"/>
        <w:right w:val="none" w:sz="0" w:space="0" w:color="auto"/>
      </w:divBdr>
    </w:div>
    <w:div w:id="1429040886">
      <w:bodyDiv w:val="1"/>
      <w:marLeft w:val="0"/>
      <w:marRight w:val="0"/>
      <w:marTop w:val="0"/>
      <w:marBottom w:val="0"/>
      <w:divBdr>
        <w:top w:val="none" w:sz="0" w:space="0" w:color="auto"/>
        <w:left w:val="none" w:sz="0" w:space="0" w:color="auto"/>
        <w:bottom w:val="none" w:sz="0" w:space="0" w:color="auto"/>
        <w:right w:val="none" w:sz="0" w:space="0" w:color="auto"/>
      </w:divBdr>
    </w:div>
    <w:div w:id="1430277512">
      <w:bodyDiv w:val="1"/>
      <w:marLeft w:val="0"/>
      <w:marRight w:val="0"/>
      <w:marTop w:val="0"/>
      <w:marBottom w:val="0"/>
      <w:divBdr>
        <w:top w:val="none" w:sz="0" w:space="0" w:color="auto"/>
        <w:left w:val="none" w:sz="0" w:space="0" w:color="auto"/>
        <w:bottom w:val="none" w:sz="0" w:space="0" w:color="auto"/>
        <w:right w:val="none" w:sz="0" w:space="0" w:color="auto"/>
      </w:divBdr>
    </w:div>
    <w:div w:id="1430929005">
      <w:bodyDiv w:val="1"/>
      <w:marLeft w:val="0"/>
      <w:marRight w:val="0"/>
      <w:marTop w:val="0"/>
      <w:marBottom w:val="0"/>
      <w:divBdr>
        <w:top w:val="none" w:sz="0" w:space="0" w:color="auto"/>
        <w:left w:val="none" w:sz="0" w:space="0" w:color="auto"/>
        <w:bottom w:val="none" w:sz="0" w:space="0" w:color="auto"/>
        <w:right w:val="none" w:sz="0" w:space="0" w:color="auto"/>
      </w:divBdr>
    </w:div>
    <w:div w:id="1431320401">
      <w:bodyDiv w:val="1"/>
      <w:marLeft w:val="0"/>
      <w:marRight w:val="0"/>
      <w:marTop w:val="0"/>
      <w:marBottom w:val="0"/>
      <w:divBdr>
        <w:top w:val="none" w:sz="0" w:space="0" w:color="auto"/>
        <w:left w:val="none" w:sz="0" w:space="0" w:color="auto"/>
        <w:bottom w:val="none" w:sz="0" w:space="0" w:color="auto"/>
        <w:right w:val="none" w:sz="0" w:space="0" w:color="auto"/>
      </w:divBdr>
    </w:div>
    <w:div w:id="1432386484">
      <w:bodyDiv w:val="1"/>
      <w:marLeft w:val="0"/>
      <w:marRight w:val="0"/>
      <w:marTop w:val="0"/>
      <w:marBottom w:val="0"/>
      <w:divBdr>
        <w:top w:val="none" w:sz="0" w:space="0" w:color="auto"/>
        <w:left w:val="none" w:sz="0" w:space="0" w:color="auto"/>
        <w:bottom w:val="none" w:sz="0" w:space="0" w:color="auto"/>
        <w:right w:val="none" w:sz="0" w:space="0" w:color="auto"/>
      </w:divBdr>
    </w:div>
    <w:div w:id="1432898449">
      <w:bodyDiv w:val="1"/>
      <w:marLeft w:val="0"/>
      <w:marRight w:val="0"/>
      <w:marTop w:val="0"/>
      <w:marBottom w:val="0"/>
      <w:divBdr>
        <w:top w:val="none" w:sz="0" w:space="0" w:color="auto"/>
        <w:left w:val="none" w:sz="0" w:space="0" w:color="auto"/>
        <w:bottom w:val="none" w:sz="0" w:space="0" w:color="auto"/>
        <w:right w:val="none" w:sz="0" w:space="0" w:color="auto"/>
      </w:divBdr>
    </w:div>
    <w:div w:id="1433821842">
      <w:bodyDiv w:val="1"/>
      <w:marLeft w:val="0"/>
      <w:marRight w:val="0"/>
      <w:marTop w:val="0"/>
      <w:marBottom w:val="0"/>
      <w:divBdr>
        <w:top w:val="none" w:sz="0" w:space="0" w:color="auto"/>
        <w:left w:val="none" w:sz="0" w:space="0" w:color="auto"/>
        <w:bottom w:val="none" w:sz="0" w:space="0" w:color="auto"/>
        <w:right w:val="none" w:sz="0" w:space="0" w:color="auto"/>
      </w:divBdr>
    </w:div>
    <w:div w:id="1434782547">
      <w:bodyDiv w:val="1"/>
      <w:marLeft w:val="0"/>
      <w:marRight w:val="0"/>
      <w:marTop w:val="0"/>
      <w:marBottom w:val="0"/>
      <w:divBdr>
        <w:top w:val="none" w:sz="0" w:space="0" w:color="auto"/>
        <w:left w:val="none" w:sz="0" w:space="0" w:color="auto"/>
        <w:bottom w:val="none" w:sz="0" w:space="0" w:color="auto"/>
        <w:right w:val="none" w:sz="0" w:space="0" w:color="auto"/>
      </w:divBdr>
    </w:div>
    <w:div w:id="1436514825">
      <w:bodyDiv w:val="1"/>
      <w:marLeft w:val="0"/>
      <w:marRight w:val="0"/>
      <w:marTop w:val="0"/>
      <w:marBottom w:val="0"/>
      <w:divBdr>
        <w:top w:val="none" w:sz="0" w:space="0" w:color="auto"/>
        <w:left w:val="none" w:sz="0" w:space="0" w:color="auto"/>
        <w:bottom w:val="none" w:sz="0" w:space="0" w:color="auto"/>
        <w:right w:val="none" w:sz="0" w:space="0" w:color="auto"/>
      </w:divBdr>
    </w:div>
    <w:div w:id="1436560945">
      <w:bodyDiv w:val="1"/>
      <w:marLeft w:val="0"/>
      <w:marRight w:val="0"/>
      <w:marTop w:val="0"/>
      <w:marBottom w:val="0"/>
      <w:divBdr>
        <w:top w:val="none" w:sz="0" w:space="0" w:color="auto"/>
        <w:left w:val="none" w:sz="0" w:space="0" w:color="auto"/>
        <w:bottom w:val="none" w:sz="0" w:space="0" w:color="auto"/>
        <w:right w:val="none" w:sz="0" w:space="0" w:color="auto"/>
      </w:divBdr>
    </w:div>
    <w:div w:id="1436904224">
      <w:bodyDiv w:val="1"/>
      <w:marLeft w:val="0"/>
      <w:marRight w:val="0"/>
      <w:marTop w:val="0"/>
      <w:marBottom w:val="0"/>
      <w:divBdr>
        <w:top w:val="none" w:sz="0" w:space="0" w:color="auto"/>
        <w:left w:val="none" w:sz="0" w:space="0" w:color="auto"/>
        <w:bottom w:val="none" w:sz="0" w:space="0" w:color="auto"/>
        <w:right w:val="none" w:sz="0" w:space="0" w:color="auto"/>
      </w:divBdr>
    </w:div>
    <w:div w:id="1437216558">
      <w:bodyDiv w:val="1"/>
      <w:marLeft w:val="0"/>
      <w:marRight w:val="0"/>
      <w:marTop w:val="0"/>
      <w:marBottom w:val="0"/>
      <w:divBdr>
        <w:top w:val="none" w:sz="0" w:space="0" w:color="auto"/>
        <w:left w:val="none" w:sz="0" w:space="0" w:color="auto"/>
        <w:bottom w:val="none" w:sz="0" w:space="0" w:color="auto"/>
        <w:right w:val="none" w:sz="0" w:space="0" w:color="auto"/>
      </w:divBdr>
    </w:div>
    <w:div w:id="1438207824">
      <w:bodyDiv w:val="1"/>
      <w:marLeft w:val="0"/>
      <w:marRight w:val="0"/>
      <w:marTop w:val="0"/>
      <w:marBottom w:val="0"/>
      <w:divBdr>
        <w:top w:val="none" w:sz="0" w:space="0" w:color="auto"/>
        <w:left w:val="none" w:sz="0" w:space="0" w:color="auto"/>
        <w:bottom w:val="none" w:sz="0" w:space="0" w:color="auto"/>
        <w:right w:val="none" w:sz="0" w:space="0" w:color="auto"/>
      </w:divBdr>
    </w:div>
    <w:div w:id="1438912422">
      <w:bodyDiv w:val="1"/>
      <w:marLeft w:val="0"/>
      <w:marRight w:val="0"/>
      <w:marTop w:val="0"/>
      <w:marBottom w:val="0"/>
      <w:divBdr>
        <w:top w:val="none" w:sz="0" w:space="0" w:color="auto"/>
        <w:left w:val="none" w:sz="0" w:space="0" w:color="auto"/>
        <w:bottom w:val="none" w:sz="0" w:space="0" w:color="auto"/>
        <w:right w:val="none" w:sz="0" w:space="0" w:color="auto"/>
      </w:divBdr>
    </w:div>
    <w:div w:id="1438987185">
      <w:bodyDiv w:val="1"/>
      <w:marLeft w:val="0"/>
      <w:marRight w:val="0"/>
      <w:marTop w:val="0"/>
      <w:marBottom w:val="0"/>
      <w:divBdr>
        <w:top w:val="none" w:sz="0" w:space="0" w:color="auto"/>
        <w:left w:val="none" w:sz="0" w:space="0" w:color="auto"/>
        <w:bottom w:val="none" w:sz="0" w:space="0" w:color="auto"/>
        <w:right w:val="none" w:sz="0" w:space="0" w:color="auto"/>
      </w:divBdr>
    </w:div>
    <w:div w:id="1440374215">
      <w:bodyDiv w:val="1"/>
      <w:marLeft w:val="0"/>
      <w:marRight w:val="0"/>
      <w:marTop w:val="0"/>
      <w:marBottom w:val="0"/>
      <w:divBdr>
        <w:top w:val="none" w:sz="0" w:space="0" w:color="auto"/>
        <w:left w:val="none" w:sz="0" w:space="0" w:color="auto"/>
        <w:bottom w:val="none" w:sz="0" w:space="0" w:color="auto"/>
        <w:right w:val="none" w:sz="0" w:space="0" w:color="auto"/>
      </w:divBdr>
    </w:div>
    <w:div w:id="1440833790">
      <w:bodyDiv w:val="1"/>
      <w:marLeft w:val="0"/>
      <w:marRight w:val="0"/>
      <w:marTop w:val="0"/>
      <w:marBottom w:val="0"/>
      <w:divBdr>
        <w:top w:val="none" w:sz="0" w:space="0" w:color="auto"/>
        <w:left w:val="none" w:sz="0" w:space="0" w:color="auto"/>
        <w:bottom w:val="none" w:sz="0" w:space="0" w:color="auto"/>
        <w:right w:val="none" w:sz="0" w:space="0" w:color="auto"/>
      </w:divBdr>
    </w:div>
    <w:div w:id="1440904991">
      <w:bodyDiv w:val="1"/>
      <w:marLeft w:val="0"/>
      <w:marRight w:val="0"/>
      <w:marTop w:val="0"/>
      <w:marBottom w:val="0"/>
      <w:divBdr>
        <w:top w:val="none" w:sz="0" w:space="0" w:color="auto"/>
        <w:left w:val="none" w:sz="0" w:space="0" w:color="auto"/>
        <w:bottom w:val="none" w:sz="0" w:space="0" w:color="auto"/>
        <w:right w:val="none" w:sz="0" w:space="0" w:color="auto"/>
      </w:divBdr>
    </w:div>
    <w:div w:id="1441291788">
      <w:bodyDiv w:val="1"/>
      <w:marLeft w:val="0"/>
      <w:marRight w:val="0"/>
      <w:marTop w:val="0"/>
      <w:marBottom w:val="0"/>
      <w:divBdr>
        <w:top w:val="none" w:sz="0" w:space="0" w:color="auto"/>
        <w:left w:val="none" w:sz="0" w:space="0" w:color="auto"/>
        <w:bottom w:val="none" w:sz="0" w:space="0" w:color="auto"/>
        <w:right w:val="none" w:sz="0" w:space="0" w:color="auto"/>
      </w:divBdr>
    </w:div>
    <w:div w:id="1441493513">
      <w:bodyDiv w:val="1"/>
      <w:marLeft w:val="0"/>
      <w:marRight w:val="0"/>
      <w:marTop w:val="0"/>
      <w:marBottom w:val="0"/>
      <w:divBdr>
        <w:top w:val="none" w:sz="0" w:space="0" w:color="auto"/>
        <w:left w:val="none" w:sz="0" w:space="0" w:color="auto"/>
        <w:bottom w:val="none" w:sz="0" w:space="0" w:color="auto"/>
        <w:right w:val="none" w:sz="0" w:space="0" w:color="auto"/>
      </w:divBdr>
    </w:div>
    <w:div w:id="1442726218">
      <w:bodyDiv w:val="1"/>
      <w:marLeft w:val="0"/>
      <w:marRight w:val="0"/>
      <w:marTop w:val="0"/>
      <w:marBottom w:val="0"/>
      <w:divBdr>
        <w:top w:val="none" w:sz="0" w:space="0" w:color="auto"/>
        <w:left w:val="none" w:sz="0" w:space="0" w:color="auto"/>
        <w:bottom w:val="none" w:sz="0" w:space="0" w:color="auto"/>
        <w:right w:val="none" w:sz="0" w:space="0" w:color="auto"/>
      </w:divBdr>
    </w:div>
    <w:div w:id="1442992466">
      <w:bodyDiv w:val="1"/>
      <w:marLeft w:val="0"/>
      <w:marRight w:val="0"/>
      <w:marTop w:val="0"/>
      <w:marBottom w:val="0"/>
      <w:divBdr>
        <w:top w:val="none" w:sz="0" w:space="0" w:color="auto"/>
        <w:left w:val="none" w:sz="0" w:space="0" w:color="auto"/>
        <w:bottom w:val="none" w:sz="0" w:space="0" w:color="auto"/>
        <w:right w:val="none" w:sz="0" w:space="0" w:color="auto"/>
      </w:divBdr>
    </w:div>
    <w:div w:id="1443384038">
      <w:bodyDiv w:val="1"/>
      <w:marLeft w:val="0"/>
      <w:marRight w:val="0"/>
      <w:marTop w:val="0"/>
      <w:marBottom w:val="0"/>
      <w:divBdr>
        <w:top w:val="none" w:sz="0" w:space="0" w:color="auto"/>
        <w:left w:val="none" w:sz="0" w:space="0" w:color="auto"/>
        <w:bottom w:val="none" w:sz="0" w:space="0" w:color="auto"/>
        <w:right w:val="none" w:sz="0" w:space="0" w:color="auto"/>
      </w:divBdr>
    </w:div>
    <w:div w:id="1443570812">
      <w:bodyDiv w:val="1"/>
      <w:marLeft w:val="0"/>
      <w:marRight w:val="0"/>
      <w:marTop w:val="0"/>
      <w:marBottom w:val="0"/>
      <w:divBdr>
        <w:top w:val="none" w:sz="0" w:space="0" w:color="auto"/>
        <w:left w:val="none" w:sz="0" w:space="0" w:color="auto"/>
        <w:bottom w:val="none" w:sz="0" w:space="0" w:color="auto"/>
        <w:right w:val="none" w:sz="0" w:space="0" w:color="auto"/>
      </w:divBdr>
    </w:div>
    <w:div w:id="1444109844">
      <w:bodyDiv w:val="1"/>
      <w:marLeft w:val="0"/>
      <w:marRight w:val="0"/>
      <w:marTop w:val="0"/>
      <w:marBottom w:val="0"/>
      <w:divBdr>
        <w:top w:val="none" w:sz="0" w:space="0" w:color="auto"/>
        <w:left w:val="none" w:sz="0" w:space="0" w:color="auto"/>
        <w:bottom w:val="none" w:sz="0" w:space="0" w:color="auto"/>
        <w:right w:val="none" w:sz="0" w:space="0" w:color="auto"/>
      </w:divBdr>
    </w:div>
    <w:div w:id="1444417632">
      <w:bodyDiv w:val="1"/>
      <w:marLeft w:val="0"/>
      <w:marRight w:val="0"/>
      <w:marTop w:val="0"/>
      <w:marBottom w:val="0"/>
      <w:divBdr>
        <w:top w:val="none" w:sz="0" w:space="0" w:color="auto"/>
        <w:left w:val="none" w:sz="0" w:space="0" w:color="auto"/>
        <w:bottom w:val="none" w:sz="0" w:space="0" w:color="auto"/>
        <w:right w:val="none" w:sz="0" w:space="0" w:color="auto"/>
      </w:divBdr>
      <w:divsChild>
        <w:div w:id="43988505">
          <w:marLeft w:val="0"/>
          <w:marRight w:val="0"/>
          <w:marTop w:val="0"/>
          <w:marBottom w:val="0"/>
          <w:divBdr>
            <w:top w:val="none" w:sz="0" w:space="0" w:color="auto"/>
            <w:left w:val="none" w:sz="0" w:space="0" w:color="auto"/>
            <w:bottom w:val="none" w:sz="0" w:space="0" w:color="auto"/>
            <w:right w:val="none" w:sz="0" w:space="0" w:color="auto"/>
          </w:divBdr>
        </w:div>
        <w:div w:id="59525800">
          <w:marLeft w:val="0"/>
          <w:marRight w:val="0"/>
          <w:marTop w:val="0"/>
          <w:marBottom w:val="0"/>
          <w:divBdr>
            <w:top w:val="none" w:sz="0" w:space="0" w:color="auto"/>
            <w:left w:val="none" w:sz="0" w:space="0" w:color="auto"/>
            <w:bottom w:val="none" w:sz="0" w:space="0" w:color="auto"/>
            <w:right w:val="none" w:sz="0" w:space="0" w:color="auto"/>
          </w:divBdr>
        </w:div>
        <w:div w:id="82722779">
          <w:marLeft w:val="0"/>
          <w:marRight w:val="0"/>
          <w:marTop w:val="0"/>
          <w:marBottom w:val="0"/>
          <w:divBdr>
            <w:top w:val="none" w:sz="0" w:space="0" w:color="auto"/>
            <w:left w:val="none" w:sz="0" w:space="0" w:color="auto"/>
            <w:bottom w:val="none" w:sz="0" w:space="0" w:color="auto"/>
            <w:right w:val="none" w:sz="0" w:space="0" w:color="auto"/>
          </w:divBdr>
        </w:div>
        <w:div w:id="128138166">
          <w:marLeft w:val="0"/>
          <w:marRight w:val="0"/>
          <w:marTop w:val="0"/>
          <w:marBottom w:val="0"/>
          <w:divBdr>
            <w:top w:val="none" w:sz="0" w:space="0" w:color="auto"/>
            <w:left w:val="none" w:sz="0" w:space="0" w:color="auto"/>
            <w:bottom w:val="none" w:sz="0" w:space="0" w:color="auto"/>
            <w:right w:val="none" w:sz="0" w:space="0" w:color="auto"/>
          </w:divBdr>
        </w:div>
        <w:div w:id="135923915">
          <w:marLeft w:val="0"/>
          <w:marRight w:val="0"/>
          <w:marTop w:val="0"/>
          <w:marBottom w:val="0"/>
          <w:divBdr>
            <w:top w:val="none" w:sz="0" w:space="0" w:color="auto"/>
            <w:left w:val="none" w:sz="0" w:space="0" w:color="auto"/>
            <w:bottom w:val="none" w:sz="0" w:space="0" w:color="auto"/>
            <w:right w:val="none" w:sz="0" w:space="0" w:color="auto"/>
          </w:divBdr>
        </w:div>
        <w:div w:id="138690145">
          <w:marLeft w:val="0"/>
          <w:marRight w:val="0"/>
          <w:marTop w:val="0"/>
          <w:marBottom w:val="0"/>
          <w:divBdr>
            <w:top w:val="none" w:sz="0" w:space="0" w:color="auto"/>
            <w:left w:val="none" w:sz="0" w:space="0" w:color="auto"/>
            <w:bottom w:val="none" w:sz="0" w:space="0" w:color="auto"/>
            <w:right w:val="none" w:sz="0" w:space="0" w:color="auto"/>
          </w:divBdr>
        </w:div>
        <w:div w:id="217479015">
          <w:marLeft w:val="0"/>
          <w:marRight w:val="0"/>
          <w:marTop w:val="0"/>
          <w:marBottom w:val="0"/>
          <w:divBdr>
            <w:top w:val="none" w:sz="0" w:space="0" w:color="auto"/>
            <w:left w:val="none" w:sz="0" w:space="0" w:color="auto"/>
            <w:bottom w:val="none" w:sz="0" w:space="0" w:color="auto"/>
            <w:right w:val="none" w:sz="0" w:space="0" w:color="auto"/>
          </w:divBdr>
        </w:div>
        <w:div w:id="288098844">
          <w:marLeft w:val="0"/>
          <w:marRight w:val="0"/>
          <w:marTop w:val="0"/>
          <w:marBottom w:val="0"/>
          <w:divBdr>
            <w:top w:val="none" w:sz="0" w:space="0" w:color="auto"/>
            <w:left w:val="none" w:sz="0" w:space="0" w:color="auto"/>
            <w:bottom w:val="none" w:sz="0" w:space="0" w:color="auto"/>
            <w:right w:val="none" w:sz="0" w:space="0" w:color="auto"/>
          </w:divBdr>
        </w:div>
        <w:div w:id="336152176">
          <w:marLeft w:val="0"/>
          <w:marRight w:val="0"/>
          <w:marTop w:val="0"/>
          <w:marBottom w:val="0"/>
          <w:divBdr>
            <w:top w:val="none" w:sz="0" w:space="0" w:color="auto"/>
            <w:left w:val="none" w:sz="0" w:space="0" w:color="auto"/>
            <w:bottom w:val="none" w:sz="0" w:space="0" w:color="auto"/>
            <w:right w:val="none" w:sz="0" w:space="0" w:color="auto"/>
          </w:divBdr>
        </w:div>
        <w:div w:id="402063653">
          <w:marLeft w:val="0"/>
          <w:marRight w:val="0"/>
          <w:marTop w:val="0"/>
          <w:marBottom w:val="0"/>
          <w:divBdr>
            <w:top w:val="none" w:sz="0" w:space="0" w:color="auto"/>
            <w:left w:val="none" w:sz="0" w:space="0" w:color="auto"/>
            <w:bottom w:val="none" w:sz="0" w:space="0" w:color="auto"/>
            <w:right w:val="none" w:sz="0" w:space="0" w:color="auto"/>
          </w:divBdr>
        </w:div>
        <w:div w:id="425155356">
          <w:marLeft w:val="0"/>
          <w:marRight w:val="0"/>
          <w:marTop w:val="0"/>
          <w:marBottom w:val="0"/>
          <w:divBdr>
            <w:top w:val="none" w:sz="0" w:space="0" w:color="auto"/>
            <w:left w:val="none" w:sz="0" w:space="0" w:color="auto"/>
            <w:bottom w:val="none" w:sz="0" w:space="0" w:color="auto"/>
            <w:right w:val="none" w:sz="0" w:space="0" w:color="auto"/>
          </w:divBdr>
        </w:div>
        <w:div w:id="538400619">
          <w:marLeft w:val="0"/>
          <w:marRight w:val="0"/>
          <w:marTop w:val="0"/>
          <w:marBottom w:val="0"/>
          <w:divBdr>
            <w:top w:val="none" w:sz="0" w:space="0" w:color="auto"/>
            <w:left w:val="none" w:sz="0" w:space="0" w:color="auto"/>
            <w:bottom w:val="none" w:sz="0" w:space="0" w:color="auto"/>
            <w:right w:val="none" w:sz="0" w:space="0" w:color="auto"/>
          </w:divBdr>
        </w:div>
        <w:div w:id="555630713">
          <w:marLeft w:val="0"/>
          <w:marRight w:val="0"/>
          <w:marTop w:val="0"/>
          <w:marBottom w:val="0"/>
          <w:divBdr>
            <w:top w:val="none" w:sz="0" w:space="0" w:color="auto"/>
            <w:left w:val="none" w:sz="0" w:space="0" w:color="auto"/>
            <w:bottom w:val="none" w:sz="0" w:space="0" w:color="auto"/>
            <w:right w:val="none" w:sz="0" w:space="0" w:color="auto"/>
          </w:divBdr>
        </w:div>
        <w:div w:id="619457483">
          <w:marLeft w:val="0"/>
          <w:marRight w:val="0"/>
          <w:marTop w:val="0"/>
          <w:marBottom w:val="0"/>
          <w:divBdr>
            <w:top w:val="none" w:sz="0" w:space="0" w:color="auto"/>
            <w:left w:val="none" w:sz="0" w:space="0" w:color="auto"/>
            <w:bottom w:val="none" w:sz="0" w:space="0" w:color="auto"/>
            <w:right w:val="none" w:sz="0" w:space="0" w:color="auto"/>
          </w:divBdr>
        </w:div>
        <w:div w:id="647782061">
          <w:marLeft w:val="0"/>
          <w:marRight w:val="0"/>
          <w:marTop w:val="0"/>
          <w:marBottom w:val="0"/>
          <w:divBdr>
            <w:top w:val="none" w:sz="0" w:space="0" w:color="auto"/>
            <w:left w:val="none" w:sz="0" w:space="0" w:color="auto"/>
            <w:bottom w:val="none" w:sz="0" w:space="0" w:color="auto"/>
            <w:right w:val="none" w:sz="0" w:space="0" w:color="auto"/>
          </w:divBdr>
        </w:div>
        <w:div w:id="649946818">
          <w:marLeft w:val="0"/>
          <w:marRight w:val="0"/>
          <w:marTop w:val="0"/>
          <w:marBottom w:val="0"/>
          <w:divBdr>
            <w:top w:val="none" w:sz="0" w:space="0" w:color="auto"/>
            <w:left w:val="none" w:sz="0" w:space="0" w:color="auto"/>
            <w:bottom w:val="none" w:sz="0" w:space="0" w:color="auto"/>
            <w:right w:val="none" w:sz="0" w:space="0" w:color="auto"/>
          </w:divBdr>
        </w:div>
        <w:div w:id="694039125">
          <w:marLeft w:val="0"/>
          <w:marRight w:val="0"/>
          <w:marTop w:val="0"/>
          <w:marBottom w:val="0"/>
          <w:divBdr>
            <w:top w:val="none" w:sz="0" w:space="0" w:color="auto"/>
            <w:left w:val="none" w:sz="0" w:space="0" w:color="auto"/>
            <w:bottom w:val="none" w:sz="0" w:space="0" w:color="auto"/>
            <w:right w:val="none" w:sz="0" w:space="0" w:color="auto"/>
          </w:divBdr>
        </w:div>
        <w:div w:id="702440286">
          <w:marLeft w:val="0"/>
          <w:marRight w:val="0"/>
          <w:marTop w:val="0"/>
          <w:marBottom w:val="0"/>
          <w:divBdr>
            <w:top w:val="none" w:sz="0" w:space="0" w:color="auto"/>
            <w:left w:val="none" w:sz="0" w:space="0" w:color="auto"/>
            <w:bottom w:val="none" w:sz="0" w:space="0" w:color="auto"/>
            <w:right w:val="none" w:sz="0" w:space="0" w:color="auto"/>
          </w:divBdr>
        </w:div>
        <w:div w:id="720398458">
          <w:marLeft w:val="0"/>
          <w:marRight w:val="0"/>
          <w:marTop w:val="0"/>
          <w:marBottom w:val="0"/>
          <w:divBdr>
            <w:top w:val="none" w:sz="0" w:space="0" w:color="auto"/>
            <w:left w:val="none" w:sz="0" w:space="0" w:color="auto"/>
            <w:bottom w:val="none" w:sz="0" w:space="0" w:color="auto"/>
            <w:right w:val="none" w:sz="0" w:space="0" w:color="auto"/>
          </w:divBdr>
        </w:div>
        <w:div w:id="720792906">
          <w:marLeft w:val="0"/>
          <w:marRight w:val="0"/>
          <w:marTop w:val="0"/>
          <w:marBottom w:val="0"/>
          <w:divBdr>
            <w:top w:val="none" w:sz="0" w:space="0" w:color="auto"/>
            <w:left w:val="none" w:sz="0" w:space="0" w:color="auto"/>
            <w:bottom w:val="none" w:sz="0" w:space="0" w:color="auto"/>
            <w:right w:val="none" w:sz="0" w:space="0" w:color="auto"/>
          </w:divBdr>
        </w:div>
        <w:div w:id="777260016">
          <w:marLeft w:val="0"/>
          <w:marRight w:val="0"/>
          <w:marTop w:val="0"/>
          <w:marBottom w:val="0"/>
          <w:divBdr>
            <w:top w:val="none" w:sz="0" w:space="0" w:color="auto"/>
            <w:left w:val="none" w:sz="0" w:space="0" w:color="auto"/>
            <w:bottom w:val="none" w:sz="0" w:space="0" w:color="auto"/>
            <w:right w:val="none" w:sz="0" w:space="0" w:color="auto"/>
          </w:divBdr>
        </w:div>
        <w:div w:id="821625050">
          <w:marLeft w:val="0"/>
          <w:marRight w:val="0"/>
          <w:marTop w:val="0"/>
          <w:marBottom w:val="0"/>
          <w:divBdr>
            <w:top w:val="none" w:sz="0" w:space="0" w:color="auto"/>
            <w:left w:val="none" w:sz="0" w:space="0" w:color="auto"/>
            <w:bottom w:val="none" w:sz="0" w:space="0" w:color="auto"/>
            <w:right w:val="none" w:sz="0" w:space="0" w:color="auto"/>
          </w:divBdr>
        </w:div>
        <w:div w:id="874119875">
          <w:marLeft w:val="0"/>
          <w:marRight w:val="0"/>
          <w:marTop w:val="0"/>
          <w:marBottom w:val="0"/>
          <w:divBdr>
            <w:top w:val="none" w:sz="0" w:space="0" w:color="auto"/>
            <w:left w:val="none" w:sz="0" w:space="0" w:color="auto"/>
            <w:bottom w:val="none" w:sz="0" w:space="0" w:color="auto"/>
            <w:right w:val="none" w:sz="0" w:space="0" w:color="auto"/>
          </w:divBdr>
        </w:div>
        <w:div w:id="906035478">
          <w:marLeft w:val="0"/>
          <w:marRight w:val="0"/>
          <w:marTop w:val="0"/>
          <w:marBottom w:val="0"/>
          <w:divBdr>
            <w:top w:val="none" w:sz="0" w:space="0" w:color="auto"/>
            <w:left w:val="none" w:sz="0" w:space="0" w:color="auto"/>
            <w:bottom w:val="none" w:sz="0" w:space="0" w:color="auto"/>
            <w:right w:val="none" w:sz="0" w:space="0" w:color="auto"/>
          </w:divBdr>
        </w:div>
        <w:div w:id="917401632">
          <w:marLeft w:val="0"/>
          <w:marRight w:val="0"/>
          <w:marTop w:val="0"/>
          <w:marBottom w:val="0"/>
          <w:divBdr>
            <w:top w:val="none" w:sz="0" w:space="0" w:color="auto"/>
            <w:left w:val="none" w:sz="0" w:space="0" w:color="auto"/>
            <w:bottom w:val="none" w:sz="0" w:space="0" w:color="auto"/>
            <w:right w:val="none" w:sz="0" w:space="0" w:color="auto"/>
          </w:divBdr>
        </w:div>
        <w:div w:id="936406773">
          <w:marLeft w:val="0"/>
          <w:marRight w:val="0"/>
          <w:marTop w:val="0"/>
          <w:marBottom w:val="0"/>
          <w:divBdr>
            <w:top w:val="none" w:sz="0" w:space="0" w:color="auto"/>
            <w:left w:val="none" w:sz="0" w:space="0" w:color="auto"/>
            <w:bottom w:val="none" w:sz="0" w:space="0" w:color="auto"/>
            <w:right w:val="none" w:sz="0" w:space="0" w:color="auto"/>
          </w:divBdr>
        </w:div>
        <w:div w:id="950551770">
          <w:marLeft w:val="0"/>
          <w:marRight w:val="0"/>
          <w:marTop w:val="0"/>
          <w:marBottom w:val="0"/>
          <w:divBdr>
            <w:top w:val="none" w:sz="0" w:space="0" w:color="auto"/>
            <w:left w:val="none" w:sz="0" w:space="0" w:color="auto"/>
            <w:bottom w:val="none" w:sz="0" w:space="0" w:color="auto"/>
            <w:right w:val="none" w:sz="0" w:space="0" w:color="auto"/>
          </w:divBdr>
        </w:div>
        <w:div w:id="983508941">
          <w:marLeft w:val="0"/>
          <w:marRight w:val="0"/>
          <w:marTop w:val="0"/>
          <w:marBottom w:val="0"/>
          <w:divBdr>
            <w:top w:val="none" w:sz="0" w:space="0" w:color="auto"/>
            <w:left w:val="none" w:sz="0" w:space="0" w:color="auto"/>
            <w:bottom w:val="none" w:sz="0" w:space="0" w:color="auto"/>
            <w:right w:val="none" w:sz="0" w:space="0" w:color="auto"/>
          </w:divBdr>
        </w:div>
        <w:div w:id="989210466">
          <w:marLeft w:val="0"/>
          <w:marRight w:val="0"/>
          <w:marTop w:val="0"/>
          <w:marBottom w:val="0"/>
          <w:divBdr>
            <w:top w:val="none" w:sz="0" w:space="0" w:color="auto"/>
            <w:left w:val="none" w:sz="0" w:space="0" w:color="auto"/>
            <w:bottom w:val="none" w:sz="0" w:space="0" w:color="auto"/>
            <w:right w:val="none" w:sz="0" w:space="0" w:color="auto"/>
          </w:divBdr>
        </w:div>
        <w:div w:id="1056780132">
          <w:marLeft w:val="0"/>
          <w:marRight w:val="0"/>
          <w:marTop w:val="0"/>
          <w:marBottom w:val="0"/>
          <w:divBdr>
            <w:top w:val="none" w:sz="0" w:space="0" w:color="auto"/>
            <w:left w:val="none" w:sz="0" w:space="0" w:color="auto"/>
            <w:bottom w:val="none" w:sz="0" w:space="0" w:color="auto"/>
            <w:right w:val="none" w:sz="0" w:space="0" w:color="auto"/>
          </w:divBdr>
        </w:div>
        <w:div w:id="1086614984">
          <w:marLeft w:val="0"/>
          <w:marRight w:val="0"/>
          <w:marTop w:val="0"/>
          <w:marBottom w:val="0"/>
          <w:divBdr>
            <w:top w:val="none" w:sz="0" w:space="0" w:color="auto"/>
            <w:left w:val="none" w:sz="0" w:space="0" w:color="auto"/>
            <w:bottom w:val="none" w:sz="0" w:space="0" w:color="auto"/>
            <w:right w:val="none" w:sz="0" w:space="0" w:color="auto"/>
          </w:divBdr>
        </w:div>
        <w:div w:id="1103184101">
          <w:marLeft w:val="0"/>
          <w:marRight w:val="0"/>
          <w:marTop w:val="0"/>
          <w:marBottom w:val="0"/>
          <w:divBdr>
            <w:top w:val="none" w:sz="0" w:space="0" w:color="auto"/>
            <w:left w:val="none" w:sz="0" w:space="0" w:color="auto"/>
            <w:bottom w:val="none" w:sz="0" w:space="0" w:color="auto"/>
            <w:right w:val="none" w:sz="0" w:space="0" w:color="auto"/>
          </w:divBdr>
        </w:div>
        <w:div w:id="1216964346">
          <w:marLeft w:val="0"/>
          <w:marRight w:val="0"/>
          <w:marTop w:val="0"/>
          <w:marBottom w:val="0"/>
          <w:divBdr>
            <w:top w:val="none" w:sz="0" w:space="0" w:color="auto"/>
            <w:left w:val="none" w:sz="0" w:space="0" w:color="auto"/>
            <w:bottom w:val="none" w:sz="0" w:space="0" w:color="auto"/>
            <w:right w:val="none" w:sz="0" w:space="0" w:color="auto"/>
          </w:divBdr>
        </w:div>
        <w:div w:id="1274243151">
          <w:marLeft w:val="0"/>
          <w:marRight w:val="0"/>
          <w:marTop w:val="0"/>
          <w:marBottom w:val="0"/>
          <w:divBdr>
            <w:top w:val="none" w:sz="0" w:space="0" w:color="auto"/>
            <w:left w:val="none" w:sz="0" w:space="0" w:color="auto"/>
            <w:bottom w:val="none" w:sz="0" w:space="0" w:color="auto"/>
            <w:right w:val="none" w:sz="0" w:space="0" w:color="auto"/>
          </w:divBdr>
        </w:div>
        <w:div w:id="1300191494">
          <w:marLeft w:val="0"/>
          <w:marRight w:val="0"/>
          <w:marTop w:val="0"/>
          <w:marBottom w:val="0"/>
          <w:divBdr>
            <w:top w:val="none" w:sz="0" w:space="0" w:color="auto"/>
            <w:left w:val="none" w:sz="0" w:space="0" w:color="auto"/>
            <w:bottom w:val="none" w:sz="0" w:space="0" w:color="auto"/>
            <w:right w:val="none" w:sz="0" w:space="0" w:color="auto"/>
          </w:divBdr>
        </w:div>
        <w:div w:id="1399327064">
          <w:marLeft w:val="0"/>
          <w:marRight w:val="0"/>
          <w:marTop w:val="0"/>
          <w:marBottom w:val="0"/>
          <w:divBdr>
            <w:top w:val="none" w:sz="0" w:space="0" w:color="auto"/>
            <w:left w:val="none" w:sz="0" w:space="0" w:color="auto"/>
            <w:bottom w:val="none" w:sz="0" w:space="0" w:color="auto"/>
            <w:right w:val="none" w:sz="0" w:space="0" w:color="auto"/>
          </w:divBdr>
        </w:div>
        <w:div w:id="1432314586">
          <w:marLeft w:val="0"/>
          <w:marRight w:val="0"/>
          <w:marTop w:val="0"/>
          <w:marBottom w:val="0"/>
          <w:divBdr>
            <w:top w:val="none" w:sz="0" w:space="0" w:color="auto"/>
            <w:left w:val="none" w:sz="0" w:space="0" w:color="auto"/>
            <w:bottom w:val="none" w:sz="0" w:space="0" w:color="auto"/>
            <w:right w:val="none" w:sz="0" w:space="0" w:color="auto"/>
          </w:divBdr>
        </w:div>
        <w:div w:id="1458911581">
          <w:marLeft w:val="0"/>
          <w:marRight w:val="0"/>
          <w:marTop w:val="0"/>
          <w:marBottom w:val="0"/>
          <w:divBdr>
            <w:top w:val="none" w:sz="0" w:space="0" w:color="auto"/>
            <w:left w:val="none" w:sz="0" w:space="0" w:color="auto"/>
            <w:bottom w:val="none" w:sz="0" w:space="0" w:color="auto"/>
            <w:right w:val="none" w:sz="0" w:space="0" w:color="auto"/>
          </w:divBdr>
        </w:div>
        <w:div w:id="1476870839">
          <w:marLeft w:val="0"/>
          <w:marRight w:val="0"/>
          <w:marTop w:val="0"/>
          <w:marBottom w:val="0"/>
          <w:divBdr>
            <w:top w:val="none" w:sz="0" w:space="0" w:color="auto"/>
            <w:left w:val="none" w:sz="0" w:space="0" w:color="auto"/>
            <w:bottom w:val="none" w:sz="0" w:space="0" w:color="auto"/>
            <w:right w:val="none" w:sz="0" w:space="0" w:color="auto"/>
          </w:divBdr>
        </w:div>
        <w:div w:id="1496145517">
          <w:marLeft w:val="0"/>
          <w:marRight w:val="0"/>
          <w:marTop w:val="0"/>
          <w:marBottom w:val="0"/>
          <w:divBdr>
            <w:top w:val="none" w:sz="0" w:space="0" w:color="auto"/>
            <w:left w:val="none" w:sz="0" w:space="0" w:color="auto"/>
            <w:bottom w:val="none" w:sz="0" w:space="0" w:color="auto"/>
            <w:right w:val="none" w:sz="0" w:space="0" w:color="auto"/>
          </w:divBdr>
        </w:div>
        <w:div w:id="1519154187">
          <w:marLeft w:val="0"/>
          <w:marRight w:val="0"/>
          <w:marTop w:val="0"/>
          <w:marBottom w:val="0"/>
          <w:divBdr>
            <w:top w:val="none" w:sz="0" w:space="0" w:color="auto"/>
            <w:left w:val="none" w:sz="0" w:space="0" w:color="auto"/>
            <w:bottom w:val="none" w:sz="0" w:space="0" w:color="auto"/>
            <w:right w:val="none" w:sz="0" w:space="0" w:color="auto"/>
          </w:divBdr>
        </w:div>
        <w:div w:id="1522429202">
          <w:marLeft w:val="0"/>
          <w:marRight w:val="0"/>
          <w:marTop w:val="0"/>
          <w:marBottom w:val="0"/>
          <w:divBdr>
            <w:top w:val="none" w:sz="0" w:space="0" w:color="auto"/>
            <w:left w:val="none" w:sz="0" w:space="0" w:color="auto"/>
            <w:bottom w:val="none" w:sz="0" w:space="0" w:color="auto"/>
            <w:right w:val="none" w:sz="0" w:space="0" w:color="auto"/>
          </w:divBdr>
        </w:div>
        <w:div w:id="1541623034">
          <w:marLeft w:val="0"/>
          <w:marRight w:val="0"/>
          <w:marTop w:val="0"/>
          <w:marBottom w:val="0"/>
          <w:divBdr>
            <w:top w:val="none" w:sz="0" w:space="0" w:color="auto"/>
            <w:left w:val="none" w:sz="0" w:space="0" w:color="auto"/>
            <w:bottom w:val="none" w:sz="0" w:space="0" w:color="auto"/>
            <w:right w:val="none" w:sz="0" w:space="0" w:color="auto"/>
          </w:divBdr>
        </w:div>
        <w:div w:id="1557551269">
          <w:marLeft w:val="0"/>
          <w:marRight w:val="0"/>
          <w:marTop w:val="0"/>
          <w:marBottom w:val="0"/>
          <w:divBdr>
            <w:top w:val="none" w:sz="0" w:space="0" w:color="auto"/>
            <w:left w:val="none" w:sz="0" w:space="0" w:color="auto"/>
            <w:bottom w:val="none" w:sz="0" w:space="0" w:color="auto"/>
            <w:right w:val="none" w:sz="0" w:space="0" w:color="auto"/>
          </w:divBdr>
        </w:div>
        <w:div w:id="1643340098">
          <w:marLeft w:val="0"/>
          <w:marRight w:val="0"/>
          <w:marTop w:val="0"/>
          <w:marBottom w:val="0"/>
          <w:divBdr>
            <w:top w:val="none" w:sz="0" w:space="0" w:color="auto"/>
            <w:left w:val="none" w:sz="0" w:space="0" w:color="auto"/>
            <w:bottom w:val="none" w:sz="0" w:space="0" w:color="auto"/>
            <w:right w:val="none" w:sz="0" w:space="0" w:color="auto"/>
          </w:divBdr>
        </w:div>
        <w:div w:id="1660041757">
          <w:marLeft w:val="0"/>
          <w:marRight w:val="0"/>
          <w:marTop w:val="0"/>
          <w:marBottom w:val="0"/>
          <w:divBdr>
            <w:top w:val="none" w:sz="0" w:space="0" w:color="auto"/>
            <w:left w:val="none" w:sz="0" w:space="0" w:color="auto"/>
            <w:bottom w:val="none" w:sz="0" w:space="0" w:color="auto"/>
            <w:right w:val="none" w:sz="0" w:space="0" w:color="auto"/>
          </w:divBdr>
        </w:div>
        <w:div w:id="1744524510">
          <w:marLeft w:val="0"/>
          <w:marRight w:val="0"/>
          <w:marTop w:val="0"/>
          <w:marBottom w:val="0"/>
          <w:divBdr>
            <w:top w:val="none" w:sz="0" w:space="0" w:color="auto"/>
            <w:left w:val="none" w:sz="0" w:space="0" w:color="auto"/>
            <w:bottom w:val="none" w:sz="0" w:space="0" w:color="auto"/>
            <w:right w:val="none" w:sz="0" w:space="0" w:color="auto"/>
          </w:divBdr>
        </w:div>
        <w:div w:id="1752236497">
          <w:marLeft w:val="0"/>
          <w:marRight w:val="0"/>
          <w:marTop w:val="0"/>
          <w:marBottom w:val="0"/>
          <w:divBdr>
            <w:top w:val="none" w:sz="0" w:space="0" w:color="auto"/>
            <w:left w:val="none" w:sz="0" w:space="0" w:color="auto"/>
            <w:bottom w:val="none" w:sz="0" w:space="0" w:color="auto"/>
            <w:right w:val="none" w:sz="0" w:space="0" w:color="auto"/>
          </w:divBdr>
        </w:div>
        <w:div w:id="1774016158">
          <w:marLeft w:val="0"/>
          <w:marRight w:val="0"/>
          <w:marTop w:val="0"/>
          <w:marBottom w:val="0"/>
          <w:divBdr>
            <w:top w:val="none" w:sz="0" w:space="0" w:color="auto"/>
            <w:left w:val="none" w:sz="0" w:space="0" w:color="auto"/>
            <w:bottom w:val="none" w:sz="0" w:space="0" w:color="auto"/>
            <w:right w:val="none" w:sz="0" w:space="0" w:color="auto"/>
          </w:divBdr>
        </w:div>
        <w:div w:id="1827285366">
          <w:marLeft w:val="0"/>
          <w:marRight w:val="0"/>
          <w:marTop w:val="0"/>
          <w:marBottom w:val="0"/>
          <w:divBdr>
            <w:top w:val="none" w:sz="0" w:space="0" w:color="auto"/>
            <w:left w:val="none" w:sz="0" w:space="0" w:color="auto"/>
            <w:bottom w:val="none" w:sz="0" w:space="0" w:color="auto"/>
            <w:right w:val="none" w:sz="0" w:space="0" w:color="auto"/>
          </w:divBdr>
        </w:div>
        <w:div w:id="1899365631">
          <w:marLeft w:val="0"/>
          <w:marRight w:val="0"/>
          <w:marTop w:val="0"/>
          <w:marBottom w:val="0"/>
          <w:divBdr>
            <w:top w:val="none" w:sz="0" w:space="0" w:color="auto"/>
            <w:left w:val="none" w:sz="0" w:space="0" w:color="auto"/>
            <w:bottom w:val="none" w:sz="0" w:space="0" w:color="auto"/>
            <w:right w:val="none" w:sz="0" w:space="0" w:color="auto"/>
          </w:divBdr>
        </w:div>
        <w:div w:id="1970240255">
          <w:marLeft w:val="0"/>
          <w:marRight w:val="0"/>
          <w:marTop w:val="0"/>
          <w:marBottom w:val="0"/>
          <w:divBdr>
            <w:top w:val="none" w:sz="0" w:space="0" w:color="auto"/>
            <w:left w:val="none" w:sz="0" w:space="0" w:color="auto"/>
            <w:bottom w:val="none" w:sz="0" w:space="0" w:color="auto"/>
            <w:right w:val="none" w:sz="0" w:space="0" w:color="auto"/>
          </w:divBdr>
        </w:div>
        <w:div w:id="2058385542">
          <w:marLeft w:val="0"/>
          <w:marRight w:val="0"/>
          <w:marTop w:val="0"/>
          <w:marBottom w:val="0"/>
          <w:divBdr>
            <w:top w:val="none" w:sz="0" w:space="0" w:color="auto"/>
            <w:left w:val="none" w:sz="0" w:space="0" w:color="auto"/>
            <w:bottom w:val="none" w:sz="0" w:space="0" w:color="auto"/>
            <w:right w:val="none" w:sz="0" w:space="0" w:color="auto"/>
          </w:divBdr>
        </w:div>
        <w:div w:id="2077389691">
          <w:marLeft w:val="0"/>
          <w:marRight w:val="0"/>
          <w:marTop w:val="0"/>
          <w:marBottom w:val="0"/>
          <w:divBdr>
            <w:top w:val="none" w:sz="0" w:space="0" w:color="auto"/>
            <w:left w:val="none" w:sz="0" w:space="0" w:color="auto"/>
            <w:bottom w:val="none" w:sz="0" w:space="0" w:color="auto"/>
            <w:right w:val="none" w:sz="0" w:space="0" w:color="auto"/>
          </w:divBdr>
        </w:div>
        <w:div w:id="2092502906">
          <w:marLeft w:val="0"/>
          <w:marRight w:val="0"/>
          <w:marTop w:val="0"/>
          <w:marBottom w:val="0"/>
          <w:divBdr>
            <w:top w:val="none" w:sz="0" w:space="0" w:color="auto"/>
            <w:left w:val="none" w:sz="0" w:space="0" w:color="auto"/>
            <w:bottom w:val="none" w:sz="0" w:space="0" w:color="auto"/>
            <w:right w:val="none" w:sz="0" w:space="0" w:color="auto"/>
          </w:divBdr>
        </w:div>
        <w:div w:id="2099665844">
          <w:marLeft w:val="0"/>
          <w:marRight w:val="0"/>
          <w:marTop w:val="0"/>
          <w:marBottom w:val="0"/>
          <w:divBdr>
            <w:top w:val="none" w:sz="0" w:space="0" w:color="auto"/>
            <w:left w:val="none" w:sz="0" w:space="0" w:color="auto"/>
            <w:bottom w:val="none" w:sz="0" w:space="0" w:color="auto"/>
            <w:right w:val="none" w:sz="0" w:space="0" w:color="auto"/>
          </w:divBdr>
        </w:div>
        <w:div w:id="2101026142">
          <w:marLeft w:val="0"/>
          <w:marRight w:val="0"/>
          <w:marTop w:val="0"/>
          <w:marBottom w:val="0"/>
          <w:divBdr>
            <w:top w:val="none" w:sz="0" w:space="0" w:color="auto"/>
            <w:left w:val="none" w:sz="0" w:space="0" w:color="auto"/>
            <w:bottom w:val="none" w:sz="0" w:space="0" w:color="auto"/>
            <w:right w:val="none" w:sz="0" w:space="0" w:color="auto"/>
          </w:divBdr>
        </w:div>
        <w:div w:id="2133356105">
          <w:marLeft w:val="0"/>
          <w:marRight w:val="0"/>
          <w:marTop w:val="0"/>
          <w:marBottom w:val="0"/>
          <w:divBdr>
            <w:top w:val="none" w:sz="0" w:space="0" w:color="auto"/>
            <w:left w:val="none" w:sz="0" w:space="0" w:color="auto"/>
            <w:bottom w:val="none" w:sz="0" w:space="0" w:color="auto"/>
            <w:right w:val="none" w:sz="0" w:space="0" w:color="auto"/>
          </w:divBdr>
        </w:div>
      </w:divsChild>
    </w:div>
    <w:div w:id="1444500386">
      <w:bodyDiv w:val="1"/>
      <w:marLeft w:val="0"/>
      <w:marRight w:val="0"/>
      <w:marTop w:val="0"/>
      <w:marBottom w:val="0"/>
      <w:divBdr>
        <w:top w:val="none" w:sz="0" w:space="0" w:color="auto"/>
        <w:left w:val="none" w:sz="0" w:space="0" w:color="auto"/>
        <w:bottom w:val="none" w:sz="0" w:space="0" w:color="auto"/>
        <w:right w:val="none" w:sz="0" w:space="0" w:color="auto"/>
      </w:divBdr>
    </w:div>
    <w:div w:id="1446345108">
      <w:bodyDiv w:val="1"/>
      <w:marLeft w:val="0"/>
      <w:marRight w:val="0"/>
      <w:marTop w:val="0"/>
      <w:marBottom w:val="0"/>
      <w:divBdr>
        <w:top w:val="none" w:sz="0" w:space="0" w:color="auto"/>
        <w:left w:val="none" w:sz="0" w:space="0" w:color="auto"/>
        <w:bottom w:val="none" w:sz="0" w:space="0" w:color="auto"/>
        <w:right w:val="none" w:sz="0" w:space="0" w:color="auto"/>
      </w:divBdr>
    </w:div>
    <w:div w:id="1446536560">
      <w:bodyDiv w:val="1"/>
      <w:marLeft w:val="0"/>
      <w:marRight w:val="0"/>
      <w:marTop w:val="0"/>
      <w:marBottom w:val="0"/>
      <w:divBdr>
        <w:top w:val="none" w:sz="0" w:space="0" w:color="auto"/>
        <w:left w:val="none" w:sz="0" w:space="0" w:color="auto"/>
        <w:bottom w:val="none" w:sz="0" w:space="0" w:color="auto"/>
        <w:right w:val="none" w:sz="0" w:space="0" w:color="auto"/>
      </w:divBdr>
    </w:div>
    <w:div w:id="1447315131">
      <w:bodyDiv w:val="1"/>
      <w:marLeft w:val="0"/>
      <w:marRight w:val="0"/>
      <w:marTop w:val="0"/>
      <w:marBottom w:val="0"/>
      <w:divBdr>
        <w:top w:val="none" w:sz="0" w:space="0" w:color="auto"/>
        <w:left w:val="none" w:sz="0" w:space="0" w:color="auto"/>
        <w:bottom w:val="none" w:sz="0" w:space="0" w:color="auto"/>
        <w:right w:val="none" w:sz="0" w:space="0" w:color="auto"/>
      </w:divBdr>
    </w:div>
    <w:div w:id="1448239619">
      <w:bodyDiv w:val="1"/>
      <w:marLeft w:val="0"/>
      <w:marRight w:val="0"/>
      <w:marTop w:val="0"/>
      <w:marBottom w:val="0"/>
      <w:divBdr>
        <w:top w:val="none" w:sz="0" w:space="0" w:color="auto"/>
        <w:left w:val="none" w:sz="0" w:space="0" w:color="auto"/>
        <w:bottom w:val="none" w:sz="0" w:space="0" w:color="auto"/>
        <w:right w:val="none" w:sz="0" w:space="0" w:color="auto"/>
      </w:divBdr>
    </w:div>
    <w:div w:id="1449229450">
      <w:bodyDiv w:val="1"/>
      <w:marLeft w:val="0"/>
      <w:marRight w:val="0"/>
      <w:marTop w:val="0"/>
      <w:marBottom w:val="0"/>
      <w:divBdr>
        <w:top w:val="none" w:sz="0" w:space="0" w:color="auto"/>
        <w:left w:val="none" w:sz="0" w:space="0" w:color="auto"/>
        <w:bottom w:val="none" w:sz="0" w:space="0" w:color="auto"/>
        <w:right w:val="none" w:sz="0" w:space="0" w:color="auto"/>
      </w:divBdr>
    </w:div>
    <w:div w:id="1449734366">
      <w:bodyDiv w:val="1"/>
      <w:marLeft w:val="0"/>
      <w:marRight w:val="0"/>
      <w:marTop w:val="0"/>
      <w:marBottom w:val="0"/>
      <w:divBdr>
        <w:top w:val="none" w:sz="0" w:space="0" w:color="auto"/>
        <w:left w:val="none" w:sz="0" w:space="0" w:color="auto"/>
        <w:bottom w:val="none" w:sz="0" w:space="0" w:color="auto"/>
        <w:right w:val="none" w:sz="0" w:space="0" w:color="auto"/>
      </w:divBdr>
    </w:div>
    <w:div w:id="1449741378">
      <w:bodyDiv w:val="1"/>
      <w:marLeft w:val="0"/>
      <w:marRight w:val="0"/>
      <w:marTop w:val="0"/>
      <w:marBottom w:val="0"/>
      <w:divBdr>
        <w:top w:val="none" w:sz="0" w:space="0" w:color="auto"/>
        <w:left w:val="none" w:sz="0" w:space="0" w:color="auto"/>
        <w:bottom w:val="none" w:sz="0" w:space="0" w:color="auto"/>
        <w:right w:val="none" w:sz="0" w:space="0" w:color="auto"/>
      </w:divBdr>
    </w:div>
    <w:div w:id="1450658475">
      <w:bodyDiv w:val="1"/>
      <w:marLeft w:val="0"/>
      <w:marRight w:val="0"/>
      <w:marTop w:val="0"/>
      <w:marBottom w:val="0"/>
      <w:divBdr>
        <w:top w:val="none" w:sz="0" w:space="0" w:color="auto"/>
        <w:left w:val="none" w:sz="0" w:space="0" w:color="auto"/>
        <w:bottom w:val="none" w:sz="0" w:space="0" w:color="auto"/>
        <w:right w:val="none" w:sz="0" w:space="0" w:color="auto"/>
      </w:divBdr>
    </w:div>
    <w:div w:id="1452896860">
      <w:bodyDiv w:val="1"/>
      <w:marLeft w:val="0"/>
      <w:marRight w:val="0"/>
      <w:marTop w:val="0"/>
      <w:marBottom w:val="0"/>
      <w:divBdr>
        <w:top w:val="none" w:sz="0" w:space="0" w:color="auto"/>
        <w:left w:val="none" w:sz="0" w:space="0" w:color="auto"/>
        <w:bottom w:val="none" w:sz="0" w:space="0" w:color="auto"/>
        <w:right w:val="none" w:sz="0" w:space="0" w:color="auto"/>
      </w:divBdr>
    </w:div>
    <w:div w:id="1453472798">
      <w:bodyDiv w:val="1"/>
      <w:marLeft w:val="0"/>
      <w:marRight w:val="0"/>
      <w:marTop w:val="0"/>
      <w:marBottom w:val="0"/>
      <w:divBdr>
        <w:top w:val="none" w:sz="0" w:space="0" w:color="auto"/>
        <w:left w:val="none" w:sz="0" w:space="0" w:color="auto"/>
        <w:bottom w:val="none" w:sz="0" w:space="0" w:color="auto"/>
        <w:right w:val="none" w:sz="0" w:space="0" w:color="auto"/>
      </w:divBdr>
    </w:div>
    <w:div w:id="1454862106">
      <w:bodyDiv w:val="1"/>
      <w:marLeft w:val="0"/>
      <w:marRight w:val="0"/>
      <w:marTop w:val="0"/>
      <w:marBottom w:val="0"/>
      <w:divBdr>
        <w:top w:val="none" w:sz="0" w:space="0" w:color="auto"/>
        <w:left w:val="none" w:sz="0" w:space="0" w:color="auto"/>
        <w:bottom w:val="none" w:sz="0" w:space="0" w:color="auto"/>
        <w:right w:val="none" w:sz="0" w:space="0" w:color="auto"/>
      </w:divBdr>
    </w:div>
    <w:div w:id="1455101940">
      <w:bodyDiv w:val="1"/>
      <w:marLeft w:val="0"/>
      <w:marRight w:val="0"/>
      <w:marTop w:val="0"/>
      <w:marBottom w:val="0"/>
      <w:divBdr>
        <w:top w:val="none" w:sz="0" w:space="0" w:color="auto"/>
        <w:left w:val="none" w:sz="0" w:space="0" w:color="auto"/>
        <w:bottom w:val="none" w:sz="0" w:space="0" w:color="auto"/>
        <w:right w:val="none" w:sz="0" w:space="0" w:color="auto"/>
      </w:divBdr>
    </w:div>
    <w:div w:id="1455638058">
      <w:bodyDiv w:val="1"/>
      <w:marLeft w:val="0"/>
      <w:marRight w:val="0"/>
      <w:marTop w:val="0"/>
      <w:marBottom w:val="0"/>
      <w:divBdr>
        <w:top w:val="none" w:sz="0" w:space="0" w:color="auto"/>
        <w:left w:val="none" w:sz="0" w:space="0" w:color="auto"/>
        <w:bottom w:val="none" w:sz="0" w:space="0" w:color="auto"/>
        <w:right w:val="none" w:sz="0" w:space="0" w:color="auto"/>
      </w:divBdr>
    </w:div>
    <w:div w:id="1456287527">
      <w:bodyDiv w:val="1"/>
      <w:marLeft w:val="0"/>
      <w:marRight w:val="0"/>
      <w:marTop w:val="0"/>
      <w:marBottom w:val="0"/>
      <w:divBdr>
        <w:top w:val="none" w:sz="0" w:space="0" w:color="auto"/>
        <w:left w:val="none" w:sz="0" w:space="0" w:color="auto"/>
        <w:bottom w:val="none" w:sz="0" w:space="0" w:color="auto"/>
        <w:right w:val="none" w:sz="0" w:space="0" w:color="auto"/>
      </w:divBdr>
    </w:div>
    <w:div w:id="1456363425">
      <w:bodyDiv w:val="1"/>
      <w:marLeft w:val="0"/>
      <w:marRight w:val="0"/>
      <w:marTop w:val="0"/>
      <w:marBottom w:val="0"/>
      <w:divBdr>
        <w:top w:val="none" w:sz="0" w:space="0" w:color="auto"/>
        <w:left w:val="none" w:sz="0" w:space="0" w:color="auto"/>
        <w:bottom w:val="none" w:sz="0" w:space="0" w:color="auto"/>
        <w:right w:val="none" w:sz="0" w:space="0" w:color="auto"/>
      </w:divBdr>
    </w:div>
    <w:div w:id="1458260323">
      <w:bodyDiv w:val="1"/>
      <w:marLeft w:val="0"/>
      <w:marRight w:val="0"/>
      <w:marTop w:val="0"/>
      <w:marBottom w:val="0"/>
      <w:divBdr>
        <w:top w:val="none" w:sz="0" w:space="0" w:color="auto"/>
        <w:left w:val="none" w:sz="0" w:space="0" w:color="auto"/>
        <w:bottom w:val="none" w:sz="0" w:space="0" w:color="auto"/>
        <w:right w:val="none" w:sz="0" w:space="0" w:color="auto"/>
      </w:divBdr>
    </w:div>
    <w:div w:id="1459060284">
      <w:bodyDiv w:val="1"/>
      <w:marLeft w:val="0"/>
      <w:marRight w:val="0"/>
      <w:marTop w:val="0"/>
      <w:marBottom w:val="0"/>
      <w:divBdr>
        <w:top w:val="none" w:sz="0" w:space="0" w:color="auto"/>
        <w:left w:val="none" w:sz="0" w:space="0" w:color="auto"/>
        <w:bottom w:val="none" w:sz="0" w:space="0" w:color="auto"/>
        <w:right w:val="none" w:sz="0" w:space="0" w:color="auto"/>
      </w:divBdr>
    </w:div>
    <w:div w:id="1459835334">
      <w:bodyDiv w:val="1"/>
      <w:marLeft w:val="0"/>
      <w:marRight w:val="0"/>
      <w:marTop w:val="0"/>
      <w:marBottom w:val="0"/>
      <w:divBdr>
        <w:top w:val="none" w:sz="0" w:space="0" w:color="auto"/>
        <w:left w:val="none" w:sz="0" w:space="0" w:color="auto"/>
        <w:bottom w:val="none" w:sz="0" w:space="0" w:color="auto"/>
        <w:right w:val="none" w:sz="0" w:space="0" w:color="auto"/>
      </w:divBdr>
    </w:div>
    <w:div w:id="1460882880">
      <w:bodyDiv w:val="1"/>
      <w:marLeft w:val="0"/>
      <w:marRight w:val="0"/>
      <w:marTop w:val="0"/>
      <w:marBottom w:val="0"/>
      <w:divBdr>
        <w:top w:val="none" w:sz="0" w:space="0" w:color="auto"/>
        <w:left w:val="none" w:sz="0" w:space="0" w:color="auto"/>
        <w:bottom w:val="none" w:sz="0" w:space="0" w:color="auto"/>
        <w:right w:val="none" w:sz="0" w:space="0" w:color="auto"/>
      </w:divBdr>
    </w:div>
    <w:div w:id="1461143824">
      <w:bodyDiv w:val="1"/>
      <w:marLeft w:val="0"/>
      <w:marRight w:val="0"/>
      <w:marTop w:val="0"/>
      <w:marBottom w:val="0"/>
      <w:divBdr>
        <w:top w:val="none" w:sz="0" w:space="0" w:color="auto"/>
        <w:left w:val="none" w:sz="0" w:space="0" w:color="auto"/>
        <w:bottom w:val="none" w:sz="0" w:space="0" w:color="auto"/>
        <w:right w:val="none" w:sz="0" w:space="0" w:color="auto"/>
      </w:divBdr>
    </w:div>
    <w:div w:id="1462191251">
      <w:bodyDiv w:val="1"/>
      <w:marLeft w:val="0"/>
      <w:marRight w:val="0"/>
      <w:marTop w:val="0"/>
      <w:marBottom w:val="0"/>
      <w:divBdr>
        <w:top w:val="none" w:sz="0" w:space="0" w:color="auto"/>
        <w:left w:val="none" w:sz="0" w:space="0" w:color="auto"/>
        <w:bottom w:val="none" w:sz="0" w:space="0" w:color="auto"/>
        <w:right w:val="none" w:sz="0" w:space="0" w:color="auto"/>
      </w:divBdr>
    </w:div>
    <w:div w:id="1462964525">
      <w:bodyDiv w:val="1"/>
      <w:marLeft w:val="0"/>
      <w:marRight w:val="0"/>
      <w:marTop w:val="0"/>
      <w:marBottom w:val="0"/>
      <w:divBdr>
        <w:top w:val="none" w:sz="0" w:space="0" w:color="auto"/>
        <w:left w:val="none" w:sz="0" w:space="0" w:color="auto"/>
        <w:bottom w:val="none" w:sz="0" w:space="0" w:color="auto"/>
        <w:right w:val="none" w:sz="0" w:space="0" w:color="auto"/>
      </w:divBdr>
    </w:div>
    <w:div w:id="1463380919">
      <w:bodyDiv w:val="1"/>
      <w:marLeft w:val="0"/>
      <w:marRight w:val="0"/>
      <w:marTop w:val="0"/>
      <w:marBottom w:val="0"/>
      <w:divBdr>
        <w:top w:val="none" w:sz="0" w:space="0" w:color="auto"/>
        <w:left w:val="none" w:sz="0" w:space="0" w:color="auto"/>
        <w:bottom w:val="none" w:sz="0" w:space="0" w:color="auto"/>
        <w:right w:val="none" w:sz="0" w:space="0" w:color="auto"/>
      </w:divBdr>
    </w:div>
    <w:div w:id="1463688371">
      <w:bodyDiv w:val="1"/>
      <w:marLeft w:val="0"/>
      <w:marRight w:val="0"/>
      <w:marTop w:val="0"/>
      <w:marBottom w:val="0"/>
      <w:divBdr>
        <w:top w:val="none" w:sz="0" w:space="0" w:color="auto"/>
        <w:left w:val="none" w:sz="0" w:space="0" w:color="auto"/>
        <w:bottom w:val="none" w:sz="0" w:space="0" w:color="auto"/>
        <w:right w:val="none" w:sz="0" w:space="0" w:color="auto"/>
      </w:divBdr>
      <w:divsChild>
        <w:div w:id="9838559">
          <w:marLeft w:val="0"/>
          <w:marRight w:val="0"/>
          <w:marTop w:val="0"/>
          <w:marBottom w:val="0"/>
          <w:divBdr>
            <w:top w:val="none" w:sz="0" w:space="0" w:color="auto"/>
            <w:left w:val="none" w:sz="0" w:space="0" w:color="auto"/>
            <w:bottom w:val="none" w:sz="0" w:space="0" w:color="auto"/>
            <w:right w:val="none" w:sz="0" w:space="0" w:color="auto"/>
          </w:divBdr>
        </w:div>
        <w:div w:id="41903931">
          <w:marLeft w:val="0"/>
          <w:marRight w:val="0"/>
          <w:marTop w:val="0"/>
          <w:marBottom w:val="0"/>
          <w:divBdr>
            <w:top w:val="none" w:sz="0" w:space="0" w:color="auto"/>
            <w:left w:val="none" w:sz="0" w:space="0" w:color="auto"/>
            <w:bottom w:val="none" w:sz="0" w:space="0" w:color="auto"/>
            <w:right w:val="none" w:sz="0" w:space="0" w:color="auto"/>
          </w:divBdr>
        </w:div>
        <w:div w:id="91630686">
          <w:marLeft w:val="0"/>
          <w:marRight w:val="0"/>
          <w:marTop w:val="0"/>
          <w:marBottom w:val="0"/>
          <w:divBdr>
            <w:top w:val="none" w:sz="0" w:space="0" w:color="auto"/>
            <w:left w:val="none" w:sz="0" w:space="0" w:color="auto"/>
            <w:bottom w:val="none" w:sz="0" w:space="0" w:color="auto"/>
            <w:right w:val="none" w:sz="0" w:space="0" w:color="auto"/>
          </w:divBdr>
        </w:div>
        <w:div w:id="115873827">
          <w:marLeft w:val="0"/>
          <w:marRight w:val="0"/>
          <w:marTop w:val="0"/>
          <w:marBottom w:val="0"/>
          <w:divBdr>
            <w:top w:val="none" w:sz="0" w:space="0" w:color="auto"/>
            <w:left w:val="none" w:sz="0" w:space="0" w:color="auto"/>
            <w:bottom w:val="none" w:sz="0" w:space="0" w:color="auto"/>
            <w:right w:val="none" w:sz="0" w:space="0" w:color="auto"/>
          </w:divBdr>
        </w:div>
        <w:div w:id="146286162">
          <w:marLeft w:val="0"/>
          <w:marRight w:val="0"/>
          <w:marTop w:val="0"/>
          <w:marBottom w:val="0"/>
          <w:divBdr>
            <w:top w:val="none" w:sz="0" w:space="0" w:color="auto"/>
            <w:left w:val="none" w:sz="0" w:space="0" w:color="auto"/>
            <w:bottom w:val="none" w:sz="0" w:space="0" w:color="auto"/>
            <w:right w:val="none" w:sz="0" w:space="0" w:color="auto"/>
          </w:divBdr>
        </w:div>
        <w:div w:id="224538096">
          <w:marLeft w:val="0"/>
          <w:marRight w:val="0"/>
          <w:marTop w:val="0"/>
          <w:marBottom w:val="0"/>
          <w:divBdr>
            <w:top w:val="none" w:sz="0" w:space="0" w:color="auto"/>
            <w:left w:val="none" w:sz="0" w:space="0" w:color="auto"/>
            <w:bottom w:val="none" w:sz="0" w:space="0" w:color="auto"/>
            <w:right w:val="none" w:sz="0" w:space="0" w:color="auto"/>
          </w:divBdr>
        </w:div>
        <w:div w:id="257561622">
          <w:marLeft w:val="0"/>
          <w:marRight w:val="0"/>
          <w:marTop w:val="0"/>
          <w:marBottom w:val="0"/>
          <w:divBdr>
            <w:top w:val="none" w:sz="0" w:space="0" w:color="auto"/>
            <w:left w:val="none" w:sz="0" w:space="0" w:color="auto"/>
            <w:bottom w:val="none" w:sz="0" w:space="0" w:color="auto"/>
            <w:right w:val="none" w:sz="0" w:space="0" w:color="auto"/>
          </w:divBdr>
        </w:div>
        <w:div w:id="266232343">
          <w:marLeft w:val="0"/>
          <w:marRight w:val="0"/>
          <w:marTop w:val="0"/>
          <w:marBottom w:val="0"/>
          <w:divBdr>
            <w:top w:val="none" w:sz="0" w:space="0" w:color="auto"/>
            <w:left w:val="none" w:sz="0" w:space="0" w:color="auto"/>
            <w:bottom w:val="none" w:sz="0" w:space="0" w:color="auto"/>
            <w:right w:val="none" w:sz="0" w:space="0" w:color="auto"/>
          </w:divBdr>
        </w:div>
        <w:div w:id="301427707">
          <w:marLeft w:val="0"/>
          <w:marRight w:val="0"/>
          <w:marTop w:val="0"/>
          <w:marBottom w:val="0"/>
          <w:divBdr>
            <w:top w:val="none" w:sz="0" w:space="0" w:color="auto"/>
            <w:left w:val="none" w:sz="0" w:space="0" w:color="auto"/>
            <w:bottom w:val="none" w:sz="0" w:space="0" w:color="auto"/>
            <w:right w:val="none" w:sz="0" w:space="0" w:color="auto"/>
          </w:divBdr>
        </w:div>
        <w:div w:id="353581438">
          <w:marLeft w:val="0"/>
          <w:marRight w:val="0"/>
          <w:marTop w:val="0"/>
          <w:marBottom w:val="0"/>
          <w:divBdr>
            <w:top w:val="none" w:sz="0" w:space="0" w:color="auto"/>
            <w:left w:val="none" w:sz="0" w:space="0" w:color="auto"/>
            <w:bottom w:val="none" w:sz="0" w:space="0" w:color="auto"/>
            <w:right w:val="none" w:sz="0" w:space="0" w:color="auto"/>
          </w:divBdr>
        </w:div>
        <w:div w:id="377436607">
          <w:marLeft w:val="0"/>
          <w:marRight w:val="0"/>
          <w:marTop w:val="0"/>
          <w:marBottom w:val="0"/>
          <w:divBdr>
            <w:top w:val="none" w:sz="0" w:space="0" w:color="auto"/>
            <w:left w:val="none" w:sz="0" w:space="0" w:color="auto"/>
            <w:bottom w:val="none" w:sz="0" w:space="0" w:color="auto"/>
            <w:right w:val="none" w:sz="0" w:space="0" w:color="auto"/>
          </w:divBdr>
        </w:div>
        <w:div w:id="413281402">
          <w:marLeft w:val="0"/>
          <w:marRight w:val="0"/>
          <w:marTop w:val="0"/>
          <w:marBottom w:val="0"/>
          <w:divBdr>
            <w:top w:val="none" w:sz="0" w:space="0" w:color="auto"/>
            <w:left w:val="none" w:sz="0" w:space="0" w:color="auto"/>
            <w:bottom w:val="none" w:sz="0" w:space="0" w:color="auto"/>
            <w:right w:val="none" w:sz="0" w:space="0" w:color="auto"/>
          </w:divBdr>
        </w:div>
        <w:div w:id="414668805">
          <w:marLeft w:val="0"/>
          <w:marRight w:val="0"/>
          <w:marTop w:val="0"/>
          <w:marBottom w:val="0"/>
          <w:divBdr>
            <w:top w:val="none" w:sz="0" w:space="0" w:color="auto"/>
            <w:left w:val="none" w:sz="0" w:space="0" w:color="auto"/>
            <w:bottom w:val="none" w:sz="0" w:space="0" w:color="auto"/>
            <w:right w:val="none" w:sz="0" w:space="0" w:color="auto"/>
          </w:divBdr>
        </w:div>
        <w:div w:id="437453415">
          <w:marLeft w:val="0"/>
          <w:marRight w:val="0"/>
          <w:marTop w:val="0"/>
          <w:marBottom w:val="0"/>
          <w:divBdr>
            <w:top w:val="none" w:sz="0" w:space="0" w:color="auto"/>
            <w:left w:val="none" w:sz="0" w:space="0" w:color="auto"/>
            <w:bottom w:val="none" w:sz="0" w:space="0" w:color="auto"/>
            <w:right w:val="none" w:sz="0" w:space="0" w:color="auto"/>
          </w:divBdr>
        </w:div>
        <w:div w:id="459421244">
          <w:marLeft w:val="0"/>
          <w:marRight w:val="0"/>
          <w:marTop w:val="0"/>
          <w:marBottom w:val="0"/>
          <w:divBdr>
            <w:top w:val="none" w:sz="0" w:space="0" w:color="auto"/>
            <w:left w:val="none" w:sz="0" w:space="0" w:color="auto"/>
            <w:bottom w:val="none" w:sz="0" w:space="0" w:color="auto"/>
            <w:right w:val="none" w:sz="0" w:space="0" w:color="auto"/>
          </w:divBdr>
        </w:div>
        <w:div w:id="469712834">
          <w:marLeft w:val="0"/>
          <w:marRight w:val="0"/>
          <w:marTop w:val="0"/>
          <w:marBottom w:val="0"/>
          <w:divBdr>
            <w:top w:val="none" w:sz="0" w:space="0" w:color="auto"/>
            <w:left w:val="none" w:sz="0" w:space="0" w:color="auto"/>
            <w:bottom w:val="none" w:sz="0" w:space="0" w:color="auto"/>
            <w:right w:val="none" w:sz="0" w:space="0" w:color="auto"/>
          </w:divBdr>
        </w:div>
        <w:div w:id="475803519">
          <w:marLeft w:val="0"/>
          <w:marRight w:val="0"/>
          <w:marTop w:val="0"/>
          <w:marBottom w:val="0"/>
          <w:divBdr>
            <w:top w:val="none" w:sz="0" w:space="0" w:color="auto"/>
            <w:left w:val="none" w:sz="0" w:space="0" w:color="auto"/>
            <w:bottom w:val="none" w:sz="0" w:space="0" w:color="auto"/>
            <w:right w:val="none" w:sz="0" w:space="0" w:color="auto"/>
          </w:divBdr>
        </w:div>
        <w:div w:id="628900602">
          <w:marLeft w:val="0"/>
          <w:marRight w:val="0"/>
          <w:marTop w:val="0"/>
          <w:marBottom w:val="0"/>
          <w:divBdr>
            <w:top w:val="none" w:sz="0" w:space="0" w:color="auto"/>
            <w:left w:val="none" w:sz="0" w:space="0" w:color="auto"/>
            <w:bottom w:val="none" w:sz="0" w:space="0" w:color="auto"/>
            <w:right w:val="none" w:sz="0" w:space="0" w:color="auto"/>
          </w:divBdr>
        </w:div>
        <w:div w:id="640577242">
          <w:marLeft w:val="0"/>
          <w:marRight w:val="0"/>
          <w:marTop w:val="0"/>
          <w:marBottom w:val="0"/>
          <w:divBdr>
            <w:top w:val="none" w:sz="0" w:space="0" w:color="auto"/>
            <w:left w:val="none" w:sz="0" w:space="0" w:color="auto"/>
            <w:bottom w:val="none" w:sz="0" w:space="0" w:color="auto"/>
            <w:right w:val="none" w:sz="0" w:space="0" w:color="auto"/>
          </w:divBdr>
        </w:div>
        <w:div w:id="640616234">
          <w:marLeft w:val="0"/>
          <w:marRight w:val="0"/>
          <w:marTop w:val="0"/>
          <w:marBottom w:val="0"/>
          <w:divBdr>
            <w:top w:val="none" w:sz="0" w:space="0" w:color="auto"/>
            <w:left w:val="none" w:sz="0" w:space="0" w:color="auto"/>
            <w:bottom w:val="none" w:sz="0" w:space="0" w:color="auto"/>
            <w:right w:val="none" w:sz="0" w:space="0" w:color="auto"/>
          </w:divBdr>
        </w:div>
        <w:div w:id="642925995">
          <w:marLeft w:val="0"/>
          <w:marRight w:val="0"/>
          <w:marTop w:val="0"/>
          <w:marBottom w:val="0"/>
          <w:divBdr>
            <w:top w:val="none" w:sz="0" w:space="0" w:color="auto"/>
            <w:left w:val="none" w:sz="0" w:space="0" w:color="auto"/>
            <w:bottom w:val="none" w:sz="0" w:space="0" w:color="auto"/>
            <w:right w:val="none" w:sz="0" w:space="0" w:color="auto"/>
          </w:divBdr>
        </w:div>
        <w:div w:id="666320960">
          <w:marLeft w:val="0"/>
          <w:marRight w:val="0"/>
          <w:marTop w:val="0"/>
          <w:marBottom w:val="0"/>
          <w:divBdr>
            <w:top w:val="none" w:sz="0" w:space="0" w:color="auto"/>
            <w:left w:val="none" w:sz="0" w:space="0" w:color="auto"/>
            <w:bottom w:val="none" w:sz="0" w:space="0" w:color="auto"/>
            <w:right w:val="none" w:sz="0" w:space="0" w:color="auto"/>
          </w:divBdr>
        </w:div>
        <w:div w:id="801777576">
          <w:marLeft w:val="0"/>
          <w:marRight w:val="0"/>
          <w:marTop w:val="0"/>
          <w:marBottom w:val="0"/>
          <w:divBdr>
            <w:top w:val="none" w:sz="0" w:space="0" w:color="auto"/>
            <w:left w:val="none" w:sz="0" w:space="0" w:color="auto"/>
            <w:bottom w:val="none" w:sz="0" w:space="0" w:color="auto"/>
            <w:right w:val="none" w:sz="0" w:space="0" w:color="auto"/>
          </w:divBdr>
        </w:div>
        <w:div w:id="854340991">
          <w:marLeft w:val="0"/>
          <w:marRight w:val="0"/>
          <w:marTop w:val="0"/>
          <w:marBottom w:val="0"/>
          <w:divBdr>
            <w:top w:val="none" w:sz="0" w:space="0" w:color="auto"/>
            <w:left w:val="none" w:sz="0" w:space="0" w:color="auto"/>
            <w:bottom w:val="none" w:sz="0" w:space="0" w:color="auto"/>
            <w:right w:val="none" w:sz="0" w:space="0" w:color="auto"/>
          </w:divBdr>
        </w:div>
        <w:div w:id="861361796">
          <w:marLeft w:val="0"/>
          <w:marRight w:val="0"/>
          <w:marTop w:val="0"/>
          <w:marBottom w:val="0"/>
          <w:divBdr>
            <w:top w:val="none" w:sz="0" w:space="0" w:color="auto"/>
            <w:left w:val="none" w:sz="0" w:space="0" w:color="auto"/>
            <w:bottom w:val="none" w:sz="0" w:space="0" w:color="auto"/>
            <w:right w:val="none" w:sz="0" w:space="0" w:color="auto"/>
          </w:divBdr>
        </w:div>
        <w:div w:id="882981000">
          <w:marLeft w:val="0"/>
          <w:marRight w:val="0"/>
          <w:marTop w:val="0"/>
          <w:marBottom w:val="0"/>
          <w:divBdr>
            <w:top w:val="none" w:sz="0" w:space="0" w:color="auto"/>
            <w:left w:val="none" w:sz="0" w:space="0" w:color="auto"/>
            <w:bottom w:val="none" w:sz="0" w:space="0" w:color="auto"/>
            <w:right w:val="none" w:sz="0" w:space="0" w:color="auto"/>
          </w:divBdr>
        </w:div>
        <w:div w:id="948200050">
          <w:marLeft w:val="0"/>
          <w:marRight w:val="0"/>
          <w:marTop w:val="0"/>
          <w:marBottom w:val="0"/>
          <w:divBdr>
            <w:top w:val="none" w:sz="0" w:space="0" w:color="auto"/>
            <w:left w:val="none" w:sz="0" w:space="0" w:color="auto"/>
            <w:bottom w:val="none" w:sz="0" w:space="0" w:color="auto"/>
            <w:right w:val="none" w:sz="0" w:space="0" w:color="auto"/>
          </w:divBdr>
        </w:div>
        <w:div w:id="968441554">
          <w:marLeft w:val="0"/>
          <w:marRight w:val="0"/>
          <w:marTop w:val="0"/>
          <w:marBottom w:val="0"/>
          <w:divBdr>
            <w:top w:val="none" w:sz="0" w:space="0" w:color="auto"/>
            <w:left w:val="none" w:sz="0" w:space="0" w:color="auto"/>
            <w:bottom w:val="none" w:sz="0" w:space="0" w:color="auto"/>
            <w:right w:val="none" w:sz="0" w:space="0" w:color="auto"/>
          </w:divBdr>
        </w:div>
        <w:div w:id="1022626335">
          <w:marLeft w:val="0"/>
          <w:marRight w:val="0"/>
          <w:marTop w:val="0"/>
          <w:marBottom w:val="0"/>
          <w:divBdr>
            <w:top w:val="none" w:sz="0" w:space="0" w:color="auto"/>
            <w:left w:val="none" w:sz="0" w:space="0" w:color="auto"/>
            <w:bottom w:val="none" w:sz="0" w:space="0" w:color="auto"/>
            <w:right w:val="none" w:sz="0" w:space="0" w:color="auto"/>
          </w:divBdr>
        </w:div>
        <w:div w:id="1078291152">
          <w:marLeft w:val="0"/>
          <w:marRight w:val="0"/>
          <w:marTop w:val="0"/>
          <w:marBottom w:val="0"/>
          <w:divBdr>
            <w:top w:val="none" w:sz="0" w:space="0" w:color="auto"/>
            <w:left w:val="none" w:sz="0" w:space="0" w:color="auto"/>
            <w:bottom w:val="none" w:sz="0" w:space="0" w:color="auto"/>
            <w:right w:val="none" w:sz="0" w:space="0" w:color="auto"/>
          </w:divBdr>
        </w:div>
        <w:div w:id="1106659879">
          <w:marLeft w:val="0"/>
          <w:marRight w:val="0"/>
          <w:marTop w:val="0"/>
          <w:marBottom w:val="0"/>
          <w:divBdr>
            <w:top w:val="none" w:sz="0" w:space="0" w:color="auto"/>
            <w:left w:val="none" w:sz="0" w:space="0" w:color="auto"/>
            <w:bottom w:val="none" w:sz="0" w:space="0" w:color="auto"/>
            <w:right w:val="none" w:sz="0" w:space="0" w:color="auto"/>
          </w:divBdr>
        </w:div>
        <w:div w:id="1123115048">
          <w:marLeft w:val="0"/>
          <w:marRight w:val="0"/>
          <w:marTop w:val="0"/>
          <w:marBottom w:val="0"/>
          <w:divBdr>
            <w:top w:val="none" w:sz="0" w:space="0" w:color="auto"/>
            <w:left w:val="none" w:sz="0" w:space="0" w:color="auto"/>
            <w:bottom w:val="none" w:sz="0" w:space="0" w:color="auto"/>
            <w:right w:val="none" w:sz="0" w:space="0" w:color="auto"/>
          </w:divBdr>
        </w:div>
        <w:div w:id="1168986565">
          <w:marLeft w:val="0"/>
          <w:marRight w:val="0"/>
          <w:marTop w:val="0"/>
          <w:marBottom w:val="0"/>
          <w:divBdr>
            <w:top w:val="none" w:sz="0" w:space="0" w:color="auto"/>
            <w:left w:val="none" w:sz="0" w:space="0" w:color="auto"/>
            <w:bottom w:val="none" w:sz="0" w:space="0" w:color="auto"/>
            <w:right w:val="none" w:sz="0" w:space="0" w:color="auto"/>
          </w:divBdr>
        </w:div>
        <w:div w:id="1178739201">
          <w:marLeft w:val="0"/>
          <w:marRight w:val="0"/>
          <w:marTop w:val="0"/>
          <w:marBottom w:val="0"/>
          <w:divBdr>
            <w:top w:val="none" w:sz="0" w:space="0" w:color="auto"/>
            <w:left w:val="none" w:sz="0" w:space="0" w:color="auto"/>
            <w:bottom w:val="none" w:sz="0" w:space="0" w:color="auto"/>
            <w:right w:val="none" w:sz="0" w:space="0" w:color="auto"/>
          </w:divBdr>
        </w:div>
        <w:div w:id="1221984310">
          <w:marLeft w:val="0"/>
          <w:marRight w:val="0"/>
          <w:marTop w:val="0"/>
          <w:marBottom w:val="0"/>
          <w:divBdr>
            <w:top w:val="none" w:sz="0" w:space="0" w:color="auto"/>
            <w:left w:val="none" w:sz="0" w:space="0" w:color="auto"/>
            <w:bottom w:val="none" w:sz="0" w:space="0" w:color="auto"/>
            <w:right w:val="none" w:sz="0" w:space="0" w:color="auto"/>
          </w:divBdr>
        </w:div>
        <w:div w:id="1223642135">
          <w:marLeft w:val="0"/>
          <w:marRight w:val="0"/>
          <w:marTop w:val="0"/>
          <w:marBottom w:val="0"/>
          <w:divBdr>
            <w:top w:val="none" w:sz="0" w:space="0" w:color="auto"/>
            <w:left w:val="none" w:sz="0" w:space="0" w:color="auto"/>
            <w:bottom w:val="none" w:sz="0" w:space="0" w:color="auto"/>
            <w:right w:val="none" w:sz="0" w:space="0" w:color="auto"/>
          </w:divBdr>
        </w:div>
        <w:div w:id="1255818672">
          <w:marLeft w:val="0"/>
          <w:marRight w:val="0"/>
          <w:marTop w:val="0"/>
          <w:marBottom w:val="0"/>
          <w:divBdr>
            <w:top w:val="none" w:sz="0" w:space="0" w:color="auto"/>
            <w:left w:val="none" w:sz="0" w:space="0" w:color="auto"/>
            <w:bottom w:val="none" w:sz="0" w:space="0" w:color="auto"/>
            <w:right w:val="none" w:sz="0" w:space="0" w:color="auto"/>
          </w:divBdr>
        </w:div>
        <w:div w:id="1306396823">
          <w:marLeft w:val="0"/>
          <w:marRight w:val="0"/>
          <w:marTop w:val="0"/>
          <w:marBottom w:val="0"/>
          <w:divBdr>
            <w:top w:val="none" w:sz="0" w:space="0" w:color="auto"/>
            <w:left w:val="none" w:sz="0" w:space="0" w:color="auto"/>
            <w:bottom w:val="none" w:sz="0" w:space="0" w:color="auto"/>
            <w:right w:val="none" w:sz="0" w:space="0" w:color="auto"/>
          </w:divBdr>
        </w:div>
        <w:div w:id="1313370634">
          <w:marLeft w:val="0"/>
          <w:marRight w:val="0"/>
          <w:marTop w:val="0"/>
          <w:marBottom w:val="0"/>
          <w:divBdr>
            <w:top w:val="none" w:sz="0" w:space="0" w:color="auto"/>
            <w:left w:val="none" w:sz="0" w:space="0" w:color="auto"/>
            <w:bottom w:val="none" w:sz="0" w:space="0" w:color="auto"/>
            <w:right w:val="none" w:sz="0" w:space="0" w:color="auto"/>
          </w:divBdr>
        </w:div>
        <w:div w:id="1342123350">
          <w:marLeft w:val="0"/>
          <w:marRight w:val="0"/>
          <w:marTop w:val="0"/>
          <w:marBottom w:val="0"/>
          <w:divBdr>
            <w:top w:val="none" w:sz="0" w:space="0" w:color="auto"/>
            <w:left w:val="none" w:sz="0" w:space="0" w:color="auto"/>
            <w:bottom w:val="none" w:sz="0" w:space="0" w:color="auto"/>
            <w:right w:val="none" w:sz="0" w:space="0" w:color="auto"/>
          </w:divBdr>
        </w:div>
        <w:div w:id="1440564631">
          <w:marLeft w:val="0"/>
          <w:marRight w:val="0"/>
          <w:marTop w:val="0"/>
          <w:marBottom w:val="0"/>
          <w:divBdr>
            <w:top w:val="none" w:sz="0" w:space="0" w:color="auto"/>
            <w:left w:val="none" w:sz="0" w:space="0" w:color="auto"/>
            <w:bottom w:val="none" w:sz="0" w:space="0" w:color="auto"/>
            <w:right w:val="none" w:sz="0" w:space="0" w:color="auto"/>
          </w:divBdr>
        </w:div>
        <w:div w:id="1590308505">
          <w:marLeft w:val="0"/>
          <w:marRight w:val="0"/>
          <w:marTop w:val="0"/>
          <w:marBottom w:val="0"/>
          <w:divBdr>
            <w:top w:val="none" w:sz="0" w:space="0" w:color="auto"/>
            <w:left w:val="none" w:sz="0" w:space="0" w:color="auto"/>
            <w:bottom w:val="none" w:sz="0" w:space="0" w:color="auto"/>
            <w:right w:val="none" w:sz="0" w:space="0" w:color="auto"/>
          </w:divBdr>
        </w:div>
        <w:div w:id="1603031582">
          <w:marLeft w:val="0"/>
          <w:marRight w:val="0"/>
          <w:marTop w:val="0"/>
          <w:marBottom w:val="0"/>
          <w:divBdr>
            <w:top w:val="none" w:sz="0" w:space="0" w:color="auto"/>
            <w:left w:val="none" w:sz="0" w:space="0" w:color="auto"/>
            <w:bottom w:val="none" w:sz="0" w:space="0" w:color="auto"/>
            <w:right w:val="none" w:sz="0" w:space="0" w:color="auto"/>
          </w:divBdr>
        </w:div>
        <w:div w:id="1616017807">
          <w:marLeft w:val="0"/>
          <w:marRight w:val="0"/>
          <w:marTop w:val="0"/>
          <w:marBottom w:val="0"/>
          <w:divBdr>
            <w:top w:val="none" w:sz="0" w:space="0" w:color="auto"/>
            <w:left w:val="none" w:sz="0" w:space="0" w:color="auto"/>
            <w:bottom w:val="none" w:sz="0" w:space="0" w:color="auto"/>
            <w:right w:val="none" w:sz="0" w:space="0" w:color="auto"/>
          </w:divBdr>
        </w:div>
        <w:div w:id="1664430912">
          <w:marLeft w:val="0"/>
          <w:marRight w:val="0"/>
          <w:marTop w:val="0"/>
          <w:marBottom w:val="0"/>
          <w:divBdr>
            <w:top w:val="none" w:sz="0" w:space="0" w:color="auto"/>
            <w:left w:val="none" w:sz="0" w:space="0" w:color="auto"/>
            <w:bottom w:val="none" w:sz="0" w:space="0" w:color="auto"/>
            <w:right w:val="none" w:sz="0" w:space="0" w:color="auto"/>
          </w:divBdr>
        </w:div>
        <w:div w:id="1689135403">
          <w:marLeft w:val="0"/>
          <w:marRight w:val="0"/>
          <w:marTop w:val="0"/>
          <w:marBottom w:val="0"/>
          <w:divBdr>
            <w:top w:val="none" w:sz="0" w:space="0" w:color="auto"/>
            <w:left w:val="none" w:sz="0" w:space="0" w:color="auto"/>
            <w:bottom w:val="none" w:sz="0" w:space="0" w:color="auto"/>
            <w:right w:val="none" w:sz="0" w:space="0" w:color="auto"/>
          </w:divBdr>
        </w:div>
        <w:div w:id="1707751599">
          <w:marLeft w:val="0"/>
          <w:marRight w:val="0"/>
          <w:marTop w:val="0"/>
          <w:marBottom w:val="0"/>
          <w:divBdr>
            <w:top w:val="none" w:sz="0" w:space="0" w:color="auto"/>
            <w:left w:val="none" w:sz="0" w:space="0" w:color="auto"/>
            <w:bottom w:val="none" w:sz="0" w:space="0" w:color="auto"/>
            <w:right w:val="none" w:sz="0" w:space="0" w:color="auto"/>
          </w:divBdr>
        </w:div>
        <w:div w:id="1797793681">
          <w:marLeft w:val="0"/>
          <w:marRight w:val="0"/>
          <w:marTop w:val="0"/>
          <w:marBottom w:val="0"/>
          <w:divBdr>
            <w:top w:val="none" w:sz="0" w:space="0" w:color="auto"/>
            <w:left w:val="none" w:sz="0" w:space="0" w:color="auto"/>
            <w:bottom w:val="none" w:sz="0" w:space="0" w:color="auto"/>
            <w:right w:val="none" w:sz="0" w:space="0" w:color="auto"/>
          </w:divBdr>
        </w:div>
        <w:div w:id="1815873599">
          <w:marLeft w:val="0"/>
          <w:marRight w:val="0"/>
          <w:marTop w:val="0"/>
          <w:marBottom w:val="0"/>
          <w:divBdr>
            <w:top w:val="none" w:sz="0" w:space="0" w:color="auto"/>
            <w:left w:val="none" w:sz="0" w:space="0" w:color="auto"/>
            <w:bottom w:val="none" w:sz="0" w:space="0" w:color="auto"/>
            <w:right w:val="none" w:sz="0" w:space="0" w:color="auto"/>
          </w:divBdr>
        </w:div>
        <w:div w:id="1828941177">
          <w:marLeft w:val="0"/>
          <w:marRight w:val="0"/>
          <w:marTop w:val="0"/>
          <w:marBottom w:val="0"/>
          <w:divBdr>
            <w:top w:val="none" w:sz="0" w:space="0" w:color="auto"/>
            <w:left w:val="none" w:sz="0" w:space="0" w:color="auto"/>
            <w:bottom w:val="none" w:sz="0" w:space="0" w:color="auto"/>
            <w:right w:val="none" w:sz="0" w:space="0" w:color="auto"/>
          </w:divBdr>
        </w:div>
        <w:div w:id="1870335431">
          <w:marLeft w:val="0"/>
          <w:marRight w:val="0"/>
          <w:marTop w:val="0"/>
          <w:marBottom w:val="0"/>
          <w:divBdr>
            <w:top w:val="none" w:sz="0" w:space="0" w:color="auto"/>
            <w:left w:val="none" w:sz="0" w:space="0" w:color="auto"/>
            <w:bottom w:val="none" w:sz="0" w:space="0" w:color="auto"/>
            <w:right w:val="none" w:sz="0" w:space="0" w:color="auto"/>
          </w:divBdr>
        </w:div>
        <w:div w:id="1915503597">
          <w:marLeft w:val="0"/>
          <w:marRight w:val="0"/>
          <w:marTop w:val="0"/>
          <w:marBottom w:val="0"/>
          <w:divBdr>
            <w:top w:val="none" w:sz="0" w:space="0" w:color="auto"/>
            <w:left w:val="none" w:sz="0" w:space="0" w:color="auto"/>
            <w:bottom w:val="none" w:sz="0" w:space="0" w:color="auto"/>
            <w:right w:val="none" w:sz="0" w:space="0" w:color="auto"/>
          </w:divBdr>
        </w:div>
        <w:div w:id="1934703467">
          <w:marLeft w:val="0"/>
          <w:marRight w:val="0"/>
          <w:marTop w:val="0"/>
          <w:marBottom w:val="0"/>
          <w:divBdr>
            <w:top w:val="none" w:sz="0" w:space="0" w:color="auto"/>
            <w:left w:val="none" w:sz="0" w:space="0" w:color="auto"/>
            <w:bottom w:val="none" w:sz="0" w:space="0" w:color="auto"/>
            <w:right w:val="none" w:sz="0" w:space="0" w:color="auto"/>
          </w:divBdr>
        </w:div>
        <w:div w:id="1940721972">
          <w:marLeft w:val="0"/>
          <w:marRight w:val="0"/>
          <w:marTop w:val="0"/>
          <w:marBottom w:val="0"/>
          <w:divBdr>
            <w:top w:val="none" w:sz="0" w:space="0" w:color="auto"/>
            <w:left w:val="none" w:sz="0" w:space="0" w:color="auto"/>
            <w:bottom w:val="none" w:sz="0" w:space="0" w:color="auto"/>
            <w:right w:val="none" w:sz="0" w:space="0" w:color="auto"/>
          </w:divBdr>
        </w:div>
        <w:div w:id="1947928154">
          <w:marLeft w:val="0"/>
          <w:marRight w:val="0"/>
          <w:marTop w:val="0"/>
          <w:marBottom w:val="0"/>
          <w:divBdr>
            <w:top w:val="none" w:sz="0" w:space="0" w:color="auto"/>
            <w:left w:val="none" w:sz="0" w:space="0" w:color="auto"/>
            <w:bottom w:val="none" w:sz="0" w:space="0" w:color="auto"/>
            <w:right w:val="none" w:sz="0" w:space="0" w:color="auto"/>
          </w:divBdr>
        </w:div>
        <w:div w:id="1989746514">
          <w:marLeft w:val="0"/>
          <w:marRight w:val="0"/>
          <w:marTop w:val="0"/>
          <w:marBottom w:val="0"/>
          <w:divBdr>
            <w:top w:val="none" w:sz="0" w:space="0" w:color="auto"/>
            <w:left w:val="none" w:sz="0" w:space="0" w:color="auto"/>
            <w:bottom w:val="none" w:sz="0" w:space="0" w:color="auto"/>
            <w:right w:val="none" w:sz="0" w:space="0" w:color="auto"/>
          </w:divBdr>
        </w:div>
        <w:div w:id="2003313641">
          <w:marLeft w:val="0"/>
          <w:marRight w:val="0"/>
          <w:marTop w:val="0"/>
          <w:marBottom w:val="0"/>
          <w:divBdr>
            <w:top w:val="none" w:sz="0" w:space="0" w:color="auto"/>
            <w:left w:val="none" w:sz="0" w:space="0" w:color="auto"/>
            <w:bottom w:val="none" w:sz="0" w:space="0" w:color="auto"/>
            <w:right w:val="none" w:sz="0" w:space="0" w:color="auto"/>
          </w:divBdr>
        </w:div>
        <w:div w:id="2073581620">
          <w:marLeft w:val="0"/>
          <w:marRight w:val="0"/>
          <w:marTop w:val="0"/>
          <w:marBottom w:val="0"/>
          <w:divBdr>
            <w:top w:val="none" w:sz="0" w:space="0" w:color="auto"/>
            <w:left w:val="none" w:sz="0" w:space="0" w:color="auto"/>
            <w:bottom w:val="none" w:sz="0" w:space="0" w:color="auto"/>
            <w:right w:val="none" w:sz="0" w:space="0" w:color="auto"/>
          </w:divBdr>
        </w:div>
        <w:div w:id="2078280791">
          <w:marLeft w:val="0"/>
          <w:marRight w:val="0"/>
          <w:marTop w:val="0"/>
          <w:marBottom w:val="0"/>
          <w:divBdr>
            <w:top w:val="none" w:sz="0" w:space="0" w:color="auto"/>
            <w:left w:val="none" w:sz="0" w:space="0" w:color="auto"/>
            <w:bottom w:val="none" w:sz="0" w:space="0" w:color="auto"/>
            <w:right w:val="none" w:sz="0" w:space="0" w:color="auto"/>
          </w:divBdr>
        </w:div>
      </w:divsChild>
    </w:div>
    <w:div w:id="1465539398">
      <w:bodyDiv w:val="1"/>
      <w:marLeft w:val="0"/>
      <w:marRight w:val="0"/>
      <w:marTop w:val="0"/>
      <w:marBottom w:val="0"/>
      <w:divBdr>
        <w:top w:val="none" w:sz="0" w:space="0" w:color="auto"/>
        <w:left w:val="none" w:sz="0" w:space="0" w:color="auto"/>
        <w:bottom w:val="none" w:sz="0" w:space="0" w:color="auto"/>
        <w:right w:val="none" w:sz="0" w:space="0" w:color="auto"/>
      </w:divBdr>
    </w:div>
    <w:div w:id="1466044562">
      <w:bodyDiv w:val="1"/>
      <w:marLeft w:val="0"/>
      <w:marRight w:val="0"/>
      <w:marTop w:val="0"/>
      <w:marBottom w:val="0"/>
      <w:divBdr>
        <w:top w:val="none" w:sz="0" w:space="0" w:color="auto"/>
        <w:left w:val="none" w:sz="0" w:space="0" w:color="auto"/>
        <w:bottom w:val="none" w:sz="0" w:space="0" w:color="auto"/>
        <w:right w:val="none" w:sz="0" w:space="0" w:color="auto"/>
      </w:divBdr>
    </w:div>
    <w:div w:id="1467502034">
      <w:bodyDiv w:val="1"/>
      <w:marLeft w:val="0"/>
      <w:marRight w:val="0"/>
      <w:marTop w:val="0"/>
      <w:marBottom w:val="0"/>
      <w:divBdr>
        <w:top w:val="none" w:sz="0" w:space="0" w:color="auto"/>
        <w:left w:val="none" w:sz="0" w:space="0" w:color="auto"/>
        <w:bottom w:val="none" w:sz="0" w:space="0" w:color="auto"/>
        <w:right w:val="none" w:sz="0" w:space="0" w:color="auto"/>
      </w:divBdr>
    </w:div>
    <w:div w:id="1468207619">
      <w:bodyDiv w:val="1"/>
      <w:marLeft w:val="0"/>
      <w:marRight w:val="0"/>
      <w:marTop w:val="0"/>
      <w:marBottom w:val="0"/>
      <w:divBdr>
        <w:top w:val="none" w:sz="0" w:space="0" w:color="auto"/>
        <w:left w:val="none" w:sz="0" w:space="0" w:color="auto"/>
        <w:bottom w:val="none" w:sz="0" w:space="0" w:color="auto"/>
        <w:right w:val="none" w:sz="0" w:space="0" w:color="auto"/>
      </w:divBdr>
    </w:div>
    <w:div w:id="1470516023">
      <w:bodyDiv w:val="1"/>
      <w:marLeft w:val="0"/>
      <w:marRight w:val="0"/>
      <w:marTop w:val="0"/>
      <w:marBottom w:val="0"/>
      <w:divBdr>
        <w:top w:val="none" w:sz="0" w:space="0" w:color="auto"/>
        <w:left w:val="none" w:sz="0" w:space="0" w:color="auto"/>
        <w:bottom w:val="none" w:sz="0" w:space="0" w:color="auto"/>
        <w:right w:val="none" w:sz="0" w:space="0" w:color="auto"/>
      </w:divBdr>
    </w:div>
    <w:div w:id="1471440929">
      <w:bodyDiv w:val="1"/>
      <w:marLeft w:val="0"/>
      <w:marRight w:val="0"/>
      <w:marTop w:val="0"/>
      <w:marBottom w:val="0"/>
      <w:divBdr>
        <w:top w:val="none" w:sz="0" w:space="0" w:color="auto"/>
        <w:left w:val="none" w:sz="0" w:space="0" w:color="auto"/>
        <w:bottom w:val="none" w:sz="0" w:space="0" w:color="auto"/>
        <w:right w:val="none" w:sz="0" w:space="0" w:color="auto"/>
      </w:divBdr>
    </w:div>
    <w:div w:id="1473209231">
      <w:bodyDiv w:val="1"/>
      <w:marLeft w:val="0"/>
      <w:marRight w:val="0"/>
      <w:marTop w:val="0"/>
      <w:marBottom w:val="0"/>
      <w:divBdr>
        <w:top w:val="none" w:sz="0" w:space="0" w:color="auto"/>
        <w:left w:val="none" w:sz="0" w:space="0" w:color="auto"/>
        <w:bottom w:val="none" w:sz="0" w:space="0" w:color="auto"/>
        <w:right w:val="none" w:sz="0" w:space="0" w:color="auto"/>
      </w:divBdr>
    </w:div>
    <w:div w:id="1474058841">
      <w:bodyDiv w:val="1"/>
      <w:marLeft w:val="0"/>
      <w:marRight w:val="0"/>
      <w:marTop w:val="0"/>
      <w:marBottom w:val="0"/>
      <w:divBdr>
        <w:top w:val="none" w:sz="0" w:space="0" w:color="auto"/>
        <w:left w:val="none" w:sz="0" w:space="0" w:color="auto"/>
        <w:bottom w:val="none" w:sz="0" w:space="0" w:color="auto"/>
        <w:right w:val="none" w:sz="0" w:space="0" w:color="auto"/>
      </w:divBdr>
    </w:div>
    <w:div w:id="1474443386">
      <w:bodyDiv w:val="1"/>
      <w:marLeft w:val="0"/>
      <w:marRight w:val="0"/>
      <w:marTop w:val="0"/>
      <w:marBottom w:val="0"/>
      <w:divBdr>
        <w:top w:val="none" w:sz="0" w:space="0" w:color="auto"/>
        <w:left w:val="none" w:sz="0" w:space="0" w:color="auto"/>
        <w:bottom w:val="none" w:sz="0" w:space="0" w:color="auto"/>
        <w:right w:val="none" w:sz="0" w:space="0" w:color="auto"/>
      </w:divBdr>
    </w:div>
    <w:div w:id="1476533249">
      <w:bodyDiv w:val="1"/>
      <w:marLeft w:val="0"/>
      <w:marRight w:val="0"/>
      <w:marTop w:val="0"/>
      <w:marBottom w:val="0"/>
      <w:divBdr>
        <w:top w:val="none" w:sz="0" w:space="0" w:color="auto"/>
        <w:left w:val="none" w:sz="0" w:space="0" w:color="auto"/>
        <w:bottom w:val="none" w:sz="0" w:space="0" w:color="auto"/>
        <w:right w:val="none" w:sz="0" w:space="0" w:color="auto"/>
      </w:divBdr>
    </w:div>
    <w:div w:id="1477528485">
      <w:bodyDiv w:val="1"/>
      <w:marLeft w:val="0"/>
      <w:marRight w:val="0"/>
      <w:marTop w:val="0"/>
      <w:marBottom w:val="0"/>
      <w:divBdr>
        <w:top w:val="none" w:sz="0" w:space="0" w:color="auto"/>
        <w:left w:val="none" w:sz="0" w:space="0" w:color="auto"/>
        <w:bottom w:val="none" w:sz="0" w:space="0" w:color="auto"/>
        <w:right w:val="none" w:sz="0" w:space="0" w:color="auto"/>
      </w:divBdr>
    </w:div>
    <w:div w:id="1478449030">
      <w:bodyDiv w:val="1"/>
      <w:marLeft w:val="0"/>
      <w:marRight w:val="0"/>
      <w:marTop w:val="0"/>
      <w:marBottom w:val="0"/>
      <w:divBdr>
        <w:top w:val="none" w:sz="0" w:space="0" w:color="auto"/>
        <w:left w:val="none" w:sz="0" w:space="0" w:color="auto"/>
        <w:bottom w:val="none" w:sz="0" w:space="0" w:color="auto"/>
        <w:right w:val="none" w:sz="0" w:space="0" w:color="auto"/>
      </w:divBdr>
    </w:div>
    <w:div w:id="1479153818">
      <w:bodyDiv w:val="1"/>
      <w:marLeft w:val="0"/>
      <w:marRight w:val="0"/>
      <w:marTop w:val="0"/>
      <w:marBottom w:val="0"/>
      <w:divBdr>
        <w:top w:val="none" w:sz="0" w:space="0" w:color="auto"/>
        <w:left w:val="none" w:sz="0" w:space="0" w:color="auto"/>
        <w:bottom w:val="none" w:sz="0" w:space="0" w:color="auto"/>
        <w:right w:val="none" w:sz="0" w:space="0" w:color="auto"/>
      </w:divBdr>
    </w:div>
    <w:div w:id="1479766738">
      <w:bodyDiv w:val="1"/>
      <w:marLeft w:val="0"/>
      <w:marRight w:val="0"/>
      <w:marTop w:val="0"/>
      <w:marBottom w:val="0"/>
      <w:divBdr>
        <w:top w:val="none" w:sz="0" w:space="0" w:color="auto"/>
        <w:left w:val="none" w:sz="0" w:space="0" w:color="auto"/>
        <w:bottom w:val="none" w:sz="0" w:space="0" w:color="auto"/>
        <w:right w:val="none" w:sz="0" w:space="0" w:color="auto"/>
      </w:divBdr>
    </w:div>
    <w:div w:id="1480224735">
      <w:bodyDiv w:val="1"/>
      <w:marLeft w:val="0"/>
      <w:marRight w:val="0"/>
      <w:marTop w:val="0"/>
      <w:marBottom w:val="0"/>
      <w:divBdr>
        <w:top w:val="none" w:sz="0" w:space="0" w:color="auto"/>
        <w:left w:val="none" w:sz="0" w:space="0" w:color="auto"/>
        <w:bottom w:val="none" w:sz="0" w:space="0" w:color="auto"/>
        <w:right w:val="none" w:sz="0" w:space="0" w:color="auto"/>
      </w:divBdr>
    </w:div>
    <w:div w:id="1483891910">
      <w:bodyDiv w:val="1"/>
      <w:marLeft w:val="0"/>
      <w:marRight w:val="0"/>
      <w:marTop w:val="0"/>
      <w:marBottom w:val="0"/>
      <w:divBdr>
        <w:top w:val="none" w:sz="0" w:space="0" w:color="auto"/>
        <w:left w:val="none" w:sz="0" w:space="0" w:color="auto"/>
        <w:bottom w:val="none" w:sz="0" w:space="0" w:color="auto"/>
        <w:right w:val="none" w:sz="0" w:space="0" w:color="auto"/>
      </w:divBdr>
    </w:div>
    <w:div w:id="1484009138">
      <w:bodyDiv w:val="1"/>
      <w:marLeft w:val="0"/>
      <w:marRight w:val="0"/>
      <w:marTop w:val="0"/>
      <w:marBottom w:val="0"/>
      <w:divBdr>
        <w:top w:val="none" w:sz="0" w:space="0" w:color="auto"/>
        <w:left w:val="none" w:sz="0" w:space="0" w:color="auto"/>
        <w:bottom w:val="none" w:sz="0" w:space="0" w:color="auto"/>
        <w:right w:val="none" w:sz="0" w:space="0" w:color="auto"/>
      </w:divBdr>
    </w:div>
    <w:div w:id="1486629880">
      <w:bodyDiv w:val="1"/>
      <w:marLeft w:val="0"/>
      <w:marRight w:val="0"/>
      <w:marTop w:val="0"/>
      <w:marBottom w:val="0"/>
      <w:divBdr>
        <w:top w:val="none" w:sz="0" w:space="0" w:color="auto"/>
        <w:left w:val="none" w:sz="0" w:space="0" w:color="auto"/>
        <w:bottom w:val="none" w:sz="0" w:space="0" w:color="auto"/>
        <w:right w:val="none" w:sz="0" w:space="0" w:color="auto"/>
      </w:divBdr>
    </w:div>
    <w:div w:id="1488864308">
      <w:bodyDiv w:val="1"/>
      <w:marLeft w:val="0"/>
      <w:marRight w:val="0"/>
      <w:marTop w:val="0"/>
      <w:marBottom w:val="0"/>
      <w:divBdr>
        <w:top w:val="none" w:sz="0" w:space="0" w:color="auto"/>
        <w:left w:val="none" w:sz="0" w:space="0" w:color="auto"/>
        <w:bottom w:val="none" w:sz="0" w:space="0" w:color="auto"/>
        <w:right w:val="none" w:sz="0" w:space="0" w:color="auto"/>
      </w:divBdr>
    </w:div>
    <w:div w:id="1489322546">
      <w:bodyDiv w:val="1"/>
      <w:marLeft w:val="0"/>
      <w:marRight w:val="0"/>
      <w:marTop w:val="0"/>
      <w:marBottom w:val="0"/>
      <w:divBdr>
        <w:top w:val="none" w:sz="0" w:space="0" w:color="auto"/>
        <w:left w:val="none" w:sz="0" w:space="0" w:color="auto"/>
        <w:bottom w:val="none" w:sz="0" w:space="0" w:color="auto"/>
        <w:right w:val="none" w:sz="0" w:space="0" w:color="auto"/>
      </w:divBdr>
    </w:div>
    <w:div w:id="1489712405">
      <w:bodyDiv w:val="1"/>
      <w:marLeft w:val="0"/>
      <w:marRight w:val="0"/>
      <w:marTop w:val="0"/>
      <w:marBottom w:val="0"/>
      <w:divBdr>
        <w:top w:val="none" w:sz="0" w:space="0" w:color="auto"/>
        <w:left w:val="none" w:sz="0" w:space="0" w:color="auto"/>
        <w:bottom w:val="none" w:sz="0" w:space="0" w:color="auto"/>
        <w:right w:val="none" w:sz="0" w:space="0" w:color="auto"/>
      </w:divBdr>
    </w:div>
    <w:div w:id="1490361216">
      <w:bodyDiv w:val="1"/>
      <w:marLeft w:val="0"/>
      <w:marRight w:val="0"/>
      <w:marTop w:val="0"/>
      <w:marBottom w:val="0"/>
      <w:divBdr>
        <w:top w:val="none" w:sz="0" w:space="0" w:color="auto"/>
        <w:left w:val="none" w:sz="0" w:space="0" w:color="auto"/>
        <w:bottom w:val="none" w:sz="0" w:space="0" w:color="auto"/>
        <w:right w:val="none" w:sz="0" w:space="0" w:color="auto"/>
      </w:divBdr>
    </w:div>
    <w:div w:id="1491292866">
      <w:bodyDiv w:val="1"/>
      <w:marLeft w:val="0"/>
      <w:marRight w:val="0"/>
      <w:marTop w:val="0"/>
      <w:marBottom w:val="0"/>
      <w:divBdr>
        <w:top w:val="none" w:sz="0" w:space="0" w:color="auto"/>
        <w:left w:val="none" w:sz="0" w:space="0" w:color="auto"/>
        <w:bottom w:val="none" w:sz="0" w:space="0" w:color="auto"/>
        <w:right w:val="none" w:sz="0" w:space="0" w:color="auto"/>
      </w:divBdr>
    </w:div>
    <w:div w:id="1492453266">
      <w:bodyDiv w:val="1"/>
      <w:marLeft w:val="0"/>
      <w:marRight w:val="0"/>
      <w:marTop w:val="0"/>
      <w:marBottom w:val="0"/>
      <w:divBdr>
        <w:top w:val="none" w:sz="0" w:space="0" w:color="auto"/>
        <w:left w:val="none" w:sz="0" w:space="0" w:color="auto"/>
        <w:bottom w:val="none" w:sz="0" w:space="0" w:color="auto"/>
        <w:right w:val="none" w:sz="0" w:space="0" w:color="auto"/>
      </w:divBdr>
    </w:div>
    <w:div w:id="1493716588">
      <w:bodyDiv w:val="1"/>
      <w:marLeft w:val="0"/>
      <w:marRight w:val="0"/>
      <w:marTop w:val="0"/>
      <w:marBottom w:val="0"/>
      <w:divBdr>
        <w:top w:val="none" w:sz="0" w:space="0" w:color="auto"/>
        <w:left w:val="none" w:sz="0" w:space="0" w:color="auto"/>
        <w:bottom w:val="none" w:sz="0" w:space="0" w:color="auto"/>
        <w:right w:val="none" w:sz="0" w:space="0" w:color="auto"/>
      </w:divBdr>
    </w:div>
    <w:div w:id="1495099543">
      <w:bodyDiv w:val="1"/>
      <w:marLeft w:val="0"/>
      <w:marRight w:val="0"/>
      <w:marTop w:val="0"/>
      <w:marBottom w:val="0"/>
      <w:divBdr>
        <w:top w:val="none" w:sz="0" w:space="0" w:color="auto"/>
        <w:left w:val="none" w:sz="0" w:space="0" w:color="auto"/>
        <w:bottom w:val="none" w:sz="0" w:space="0" w:color="auto"/>
        <w:right w:val="none" w:sz="0" w:space="0" w:color="auto"/>
      </w:divBdr>
    </w:div>
    <w:div w:id="1495416057">
      <w:bodyDiv w:val="1"/>
      <w:marLeft w:val="0"/>
      <w:marRight w:val="0"/>
      <w:marTop w:val="0"/>
      <w:marBottom w:val="0"/>
      <w:divBdr>
        <w:top w:val="none" w:sz="0" w:space="0" w:color="auto"/>
        <w:left w:val="none" w:sz="0" w:space="0" w:color="auto"/>
        <w:bottom w:val="none" w:sz="0" w:space="0" w:color="auto"/>
        <w:right w:val="none" w:sz="0" w:space="0" w:color="auto"/>
      </w:divBdr>
    </w:div>
    <w:div w:id="1496071040">
      <w:bodyDiv w:val="1"/>
      <w:marLeft w:val="0"/>
      <w:marRight w:val="0"/>
      <w:marTop w:val="0"/>
      <w:marBottom w:val="0"/>
      <w:divBdr>
        <w:top w:val="none" w:sz="0" w:space="0" w:color="auto"/>
        <w:left w:val="none" w:sz="0" w:space="0" w:color="auto"/>
        <w:bottom w:val="none" w:sz="0" w:space="0" w:color="auto"/>
        <w:right w:val="none" w:sz="0" w:space="0" w:color="auto"/>
      </w:divBdr>
    </w:div>
    <w:div w:id="1496727667">
      <w:bodyDiv w:val="1"/>
      <w:marLeft w:val="0"/>
      <w:marRight w:val="0"/>
      <w:marTop w:val="0"/>
      <w:marBottom w:val="0"/>
      <w:divBdr>
        <w:top w:val="none" w:sz="0" w:space="0" w:color="auto"/>
        <w:left w:val="none" w:sz="0" w:space="0" w:color="auto"/>
        <w:bottom w:val="none" w:sz="0" w:space="0" w:color="auto"/>
        <w:right w:val="none" w:sz="0" w:space="0" w:color="auto"/>
      </w:divBdr>
    </w:div>
    <w:div w:id="1496871024">
      <w:bodyDiv w:val="1"/>
      <w:marLeft w:val="0"/>
      <w:marRight w:val="0"/>
      <w:marTop w:val="0"/>
      <w:marBottom w:val="0"/>
      <w:divBdr>
        <w:top w:val="none" w:sz="0" w:space="0" w:color="auto"/>
        <w:left w:val="none" w:sz="0" w:space="0" w:color="auto"/>
        <w:bottom w:val="none" w:sz="0" w:space="0" w:color="auto"/>
        <w:right w:val="none" w:sz="0" w:space="0" w:color="auto"/>
      </w:divBdr>
    </w:div>
    <w:div w:id="1497068201">
      <w:bodyDiv w:val="1"/>
      <w:marLeft w:val="0"/>
      <w:marRight w:val="0"/>
      <w:marTop w:val="0"/>
      <w:marBottom w:val="0"/>
      <w:divBdr>
        <w:top w:val="none" w:sz="0" w:space="0" w:color="auto"/>
        <w:left w:val="none" w:sz="0" w:space="0" w:color="auto"/>
        <w:bottom w:val="none" w:sz="0" w:space="0" w:color="auto"/>
        <w:right w:val="none" w:sz="0" w:space="0" w:color="auto"/>
      </w:divBdr>
    </w:div>
    <w:div w:id="1497763775">
      <w:bodyDiv w:val="1"/>
      <w:marLeft w:val="0"/>
      <w:marRight w:val="0"/>
      <w:marTop w:val="0"/>
      <w:marBottom w:val="0"/>
      <w:divBdr>
        <w:top w:val="none" w:sz="0" w:space="0" w:color="auto"/>
        <w:left w:val="none" w:sz="0" w:space="0" w:color="auto"/>
        <w:bottom w:val="none" w:sz="0" w:space="0" w:color="auto"/>
        <w:right w:val="none" w:sz="0" w:space="0" w:color="auto"/>
      </w:divBdr>
    </w:div>
    <w:div w:id="1498302575">
      <w:bodyDiv w:val="1"/>
      <w:marLeft w:val="0"/>
      <w:marRight w:val="0"/>
      <w:marTop w:val="0"/>
      <w:marBottom w:val="0"/>
      <w:divBdr>
        <w:top w:val="none" w:sz="0" w:space="0" w:color="auto"/>
        <w:left w:val="none" w:sz="0" w:space="0" w:color="auto"/>
        <w:bottom w:val="none" w:sz="0" w:space="0" w:color="auto"/>
        <w:right w:val="none" w:sz="0" w:space="0" w:color="auto"/>
      </w:divBdr>
    </w:div>
    <w:div w:id="1498378573">
      <w:bodyDiv w:val="1"/>
      <w:marLeft w:val="0"/>
      <w:marRight w:val="0"/>
      <w:marTop w:val="0"/>
      <w:marBottom w:val="0"/>
      <w:divBdr>
        <w:top w:val="none" w:sz="0" w:space="0" w:color="auto"/>
        <w:left w:val="none" w:sz="0" w:space="0" w:color="auto"/>
        <w:bottom w:val="none" w:sz="0" w:space="0" w:color="auto"/>
        <w:right w:val="none" w:sz="0" w:space="0" w:color="auto"/>
      </w:divBdr>
    </w:div>
    <w:div w:id="1498690941">
      <w:bodyDiv w:val="1"/>
      <w:marLeft w:val="0"/>
      <w:marRight w:val="0"/>
      <w:marTop w:val="0"/>
      <w:marBottom w:val="0"/>
      <w:divBdr>
        <w:top w:val="none" w:sz="0" w:space="0" w:color="auto"/>
        <w:left w:val="none" w:sz="0" w:space="0" w:color="auto"/>
        <w:bottom w:val="none" w:sz="0" w:space="0" w:color="auto"/>
        <w:right w:val="none" w:sz="0" w:space="0" w:color="auto"/>
      </w:divBdr>
    </w:div>
    <w:div w:id="1499150423">
      <w:bodyDiv w:val="1"/>
      <w:marLeft w:val="0"/>
      <w:marRight w:val="0"/>
      <w:marTop w:val="0"/>
      <w:marBottom w:val="0"/>
      <w:divBdr>
        <w:top w:val="none" w:sz="0" w:space="0" w:color="auto"/>
        <w:left w:val="none" w:sz="0" w:space="0" w:color="auto"/>
        <w:bottom w:val="none" w:sz="0" w:space="0" w:color="auto"/>
        <w:right w:val="none" w:sz="0" w:space="0" w:color="auto"/>
      </w:divBdr>
    </w:div>
    <w:div w:id="1499224708">
      <w:bodyDiv w:val="1"/>
      <w:marLeft w:val="0"/>
      <w:marRight w:val="0"/>
      <w:marTop w:val="0"/>
      <w:marBottom w:val="0"/>
      <w:divBdr>
        <w:top w:val="none" w:sz="0" w:space="0" w:color="auto"/>
        <w:left w:val="none" w:sz="0" w:space="0" w:color="auto"/>
        <w:bottom w:val="none" w:sz="0" w:space="0" w:color="auto"/>
        <w:right w:val="none" w:sz="0" w:space="0" w:color="auto"/>
      </w:divBdr>
    </w:div>
    <w:div w:id="1499422238">
      <w:bodyDiv w:val="1"/>
      <w:marLeft w:val="0"/>
      <w:marRight w:val="0"/>
      <w:marTop w:val="0"/>
      <w:marBottom w:val="0"/>
      <w:divBdr>
        <w:top w:val="none" w:sz="0" w:space="0" w:color="auto"/>
        <w:left w:val="none" w:sz="0" w:space="0" w:color="auto"/>
        <w:bottom w:val="none" w:sz="0" w:space="0" w:color="auto"/>
        <w:right w:val="none" w:sz="0" w:space="0" w:color="auto"/>
      </w:divBdr>
    </w:div>
    <w:div w:id="1499996808">
      <w:bodyDiv w:val="1"/>
      <w:marLeft w:val="0"/>
      <w:marRight w:val="0"/>
      <w:marTop w:val="0"/>
      <w:marBottom w:val="0"/>
      <w:divBdr>
        <w:top w:val="none" w:sz="0" w:space="0" w:color="auto"/>
        <w:left w:val="none" w:sz="0" w:space="0" w:color="auto"/>
        <w:bottom w:val="none" w:sz="0" w:space="0" w:color="auto"/>
        <w:right w:val="none" w:sz="0" w:space="0" w:color="auto"/>
      </w:divBdr>
    </w:div>
    <w:div w:id="1500076317">
      <w:bodyDiv w:val="1"/>
      <w:marLeft w:val="0"/>
      <w:marRight w:val="0"/>
      <w:marTop w:val="0"/>
      <w:marBottom w:val="0"/>
      <w:divBdr>
        <w:top w:val="none" w:sz="0" w:space="0" w:color="auto"/>
        <w:left w:val="none" w:sz="0" w:space="0" w:color="auto"/>
        <w:bottom w:val="none" w:sz="0" w:space="0" w:color="auto"/>
        <w:right w:val="none" w:sz="0" w:space="0" w:color="auto"/>
      </w:divBdr>
    </w:div>
    <w:div w:id="1502114040">
      <w:bodyDiv w:val="1"/>
      <w:marLeft w:val="0"/>
      <w:marRight w:val="0"/>
      <w:marTop w:val="0"/>
      <w:marBottom w:val="0"/>
      <w:divBdr>
        <w:top w:val="none" w:sz="0" w:space="0" w:color="auto"/>
        <w:left w:val="none" w:sz="0" w:space="0" w:color="auto"/>
        <w:bottom w:val="none" w:sz="0" w:space="0" w:color="auto"/>
        <w:right w:val="none" w:sz="0" w:space="0" w:color="auto"/>
      </w:divBdr>
    </w:div>
    <w:div w:id="1502499693">
      <w:bodyDiv w:val="1"/>
      <w:marLeft w:val="0"/>
      <w:marRight w:val="0"/>
      <w:marTop w:val="0"/>
      <w:marBottom w:val="0"/>
      <w:divBdr>
        <w:top w:val="none" w:sz="0" w:space="0" w:color="auto"/>
        <w:left w:val="none" w:sz="0" w:space="0" w:color="auto"/>
        <w:bottom w:val="none" w:sz="0" w:space="0" w:color="auto"/>
        <w:right w:val="none" w:sz="0" w:space="0" w:color="auto"/>
      </w:divBdr>
    </w:div>
    <w:div w:id="1502544624">
      <w:bodyDiv w:val="1"/>
      <w:marLeft w:val="0"/>
      <w:marRight w:val="0"/>
      <w:marTop w:val="0"/>
      <w:marBottom w:val="0"/>
      <w:divBdr>
        <w:top w:val="none" w:sz="0" w:space="0" w:color="auto"/>
        <w:left w:val="none" w:sz="0" w:space="0" w:color="auto"/>
        <w:bottom w:val="none" w:sz="0" w:space="0" w:color="auto"/>
        <w:right w:val="none" w:sz="0" w:space="0" w:color="auto"/>
      </w:divBdr>
    </w:div>
    <w:div w:id="1502886592">
      <w:bodyDiv w:val="1"/>
      <w:marLeft w:val="0"/>
      <w:marRight w:val="0"/>
      <w:marTop w:val="0"/>
      <w:marBottom w:val="0"/>
      <w:divBdr>
        <w:top w:val="none" w:sz="0" w:space="0" w:color="auto"/>
        <w:left w:val="none" w:sz="0" w:space="0" w:color="auto"/>
        <w:bottom w:val="none" w:sz="0" w:space="0" w:color="auto"/>
        <w:right w:val="none" w:sz="0" w:space="0" w:color="auto"/>
      </w:divBdr>
    </w:div>
    <w:div w:id="1503079884">
      <w:bodyDiv w:val="1"/>
      <w:marLeft w:val="0"/>
      <w:marRight w:val="0"/>
      <w:marTop w:val="0"/>
      <w:marBottom w:val="0"/>
      <w:divBdr>
        <w:top w:val="none" w:sz="0" w:space="0" w:color="auto"/>
        <w:left w:val="none" w:sz="0" w:space="0" w:color="auto"/>
        <w:bottom w:val="none" w:sz="0" w:space="0" w:color="auto"/>
        <w:right w:val="none" w:sz="0" w:space="0" w:color="auto"/>
      </w:divBdr>
    </w:div>
    <w:div w:id="1503081587">
      <w:bodyDiv w:val="1"/>
      <w:marLeft w:val="0"/>
      <w:marRight w:val="0"/>
      <w:marTop w:val="0"/>
      <w:marBottom w:val="0"/>
      <w:divBdr>
        <w:top w:val="none" w:sz="0" w:space="0" w:color="auto"/>
        <w:left w:val="none" w:sz="0" w:space="0" w:color="auto"/>
        <w:bottom w:val="none" w:sz="0" w:space="0" w:color="auto"/>
        <w:right w:val="none" w:sz="0" w:space="0" w:color="auto"/>
      </w:divBdr>
    </w:div>
    <w:div w:id="1503668990">
      <w:bodyDiv w:val="1"/>
      <w:marLeft w:val="0"/>
      <w:marRight w:val="0"/>
      <w:marTop w:val="0"/>
      <w:marBottom w:val="0"/>
      <w:divBdr>
        <w:top w:val="none" w:sz="0" w:space="0" w:color="auto"/>
        <w:left w:val="none" w:sz="0" w:space="0" w:color="auto"/>
        <w:bottom w:val="none" w:sz="0" w:space="0" w:color="auto"/>
        <w:right w:val="none" w:sz="0" w:space="0" w:color="auto"/>
      </w:divBdr>
    </w:div>
    <w:div w:id="1504664164">
      <w:bodyDiv w:val="1"/>
      <w:marLeft w:val="0"/>
      <w:marRight w:val="0"/>
      <w:marTop w:val="0"/>
      <w:marBottom w:val="0"/>
      <w:divBdr>
        <w:top w:val="none" w:sz="0" w:space="0" w:color="auto"/>
        <w:left w:val="none" w:sz="0" w:space="0" w:color="auto"/>
        <w:bottom w:val="none" w:sz="0" w:space="0" w:color="auto"/>
        <w:right w:val="none" w:sz="0" w:space="0" w:color="auto"/>
      </w:divBdr>
    </w:div>
    <w:div w:id="1504785079">
      <w:bodyDiv w:val="1"/>
      <w:marLeft w:val="0"/>
      <w:marRight w:val="0"/>
      <w:marTop w:val="0"/>
      <w:marBottom w:val="0"/>
      <w:divBdr>
        <w:top w:val="none" w:sz="0" w:space="0" w:color="auto"/>
        <w:left w:val="none" w:sz="0" w:space="0" w:color="auto"/>
        <w:bottom w:val="none" w:sz="0" w:space="0" w:color="auto"/>
        <w:right w:val="none" w:sz="0" w:space="0" w:color="auto"/>
      </w:divBdr>
    </w:div>
    <w:div w:id="1505781919">
      <w:bodyDiv w:val="1"/>
      <w:marLeft w:val="0"/>
      <w:marRight w:val="0"/>
      <w:marTop w:val="0"/>
      <w:marBottom w:val="0"/>
      <w:divBdr>
        <w:top w:val="none" w:sz="0" w:space="0" w:color="auto"/>
        <w:left w:val="none" w:sz="0" w:space="0" w:color="auto"/>
        <w:bottom w:val="none" w:sz="0" w:space="0" w:color="auto"/>
        <w:right w:val="none" w:sz="0" w:space="0" w:color="auto"/>
      </w:divBdr>
      <w:divsChild>
        <w:div w:id="17045448">
          <w:marLeft w:val="0"/>
          <w:marRight w:val="0"/>
          <w:marTop w:val="0"/>
          <w:marBottom w:val="0"/>
          <w:divBdr>
            <w:top w:val="none" w:sz="0" w:space="0" w:color="auto"/>
            <w:left w:val="none" w:sz="0" w:space="0" w:color="auto"/>
            <w:bottom w:val="none" w:sz="0" w:space="0" w:color="auto"/>
            <w:right w:val="none" w:sz="0" w:space="0" w:color="auto"/>
          </w:divBdr>
        </w:div>
        <w:div w:id="32309324">
          <w:marLeft w:val="0"/>
          <w:marRight w:val="0"/>
          <w:marTop w:val="0"/>
          <w:marBottom w:val="0"/>
          <w:divBdr>
            <w:top w:val="none" w:sz="0" w:space="0" w:color="auto"/>
            <w:left w:val="none" w:sz="0" w:space="0" w:color="auto"/>
            <w:bottom w:val="none" w:sz="0" w:space="0" w:color="auto"/>
            <w:right w:val="none" w:sz="0" w:space="0" w:color="auto"/>
          </w:divBdr>
        </w:div>
        <w:div w:id="53745883">
          <w:marLeft w:val="0"/>
          <w:marRight w:val="0"/>
          <w:marTop w:val="0"/>
          <w:marBottom w:val="0"/>
          <w:divBdr>
            <w:top w:val="none" w:sz="0" w:space="0" w:color="auto"/>
            <w:left w:val="none" w:sz="0" w:space="0" w:color="auto"/>
            <w:bottom w:val="none" w:sz="0" w:space="0" w:color="auto"/>
            <w:right w:val="none" w:sz="0" w:space="0" w:color="auto"/>
          </w:divBdr>
        </w:div>
        <w:div w:id="74712790">
          <w:marLeft w:val="0"/>
          <w:marRight w:val="0"/>
          <w:marTop w:val="0"/>
          <w:marBottom w:val="0"/>
          <w:divBdr>
            <w:top w:val="none" w:sz="0" w:space="0" w:color="auto"/>
            <w:left w:val="none" w:sz="0" w:space="0" w:color="auto"/>
            <w:bottom w:val="none" w:sz="0" w:space="0" w:color="auto"/>
            <w:right w:val="none" w:sz="0" w:space="0" w:color="auto"/>
          </w:divBdr>
        </w:div>
        <w:div w:id="138158377">
          <w:marLeft w:val="0"/>
          <w:marRight w:val="0"/>
          <w:marTop w:val="0"/>
          <w:marBottom w:val="0"/>
          <w:divBdr>
            <w:top w:val="none" w:sz="0" w:space="0" w:color="auto"/>
            <w:left w:val="none" w:sz="0" w:space="0" w:color="auto"/>
            <w:bottom w:val="none" w:sz="0" w:space="0" w:color="auto"/>
            <w:right w:val="none" w:sz="0" w:space="0" w:color="auto"/>
          </w:divBdr>
        </w:div>
        <w:div w:id="167909780">
          <w:marLeft w:val="0"/>
          <w:marRight w:val="0"/>
          <w:marTop w:val="0"/>
          <w:marBottom w:val="0"/>
          <w:divBdr>
            <w:top w:val="none" w:sz="0" w:space="0" w:color="auto"/>
            <w:left w:val="none" w:sz="0" w:space="0" w:color="auto"/>
            <w:bottom w:val="none" w:sz="0" w:space="0" w:color="auto"/>
            <w:right w:val="none" w:sz="0" w:space="0" w:color="auto"/>
          </w:divBdr>
        </w:div>
        <w:div w:id="238684816">
          <w:marLeft w:val="0"/>
          <w:marRight w:val="0"/>
          <w:marTop w:val="0"/>
          <w:marBottom w:val="0"/>
          <w:divBdr>
            <w:top w:val="none" w:sz="0" w:space="0" w:color="auto"/>
            <w:left w:val="none" w:sz="0" w:space="0" w:color="auto"/>
            <w:bottom w:val="none" w:sz="0" w:space="0" w:color="auto"/>
            <w:right w:val="none" w:sz="0" w:space="0" w:color="auto"/>
          </w:divBdr>
        </w:div>
        <w:div w:id="241381056">
          <w:marLeft w:val="0"/>
          <w:marRight w:val="0"/>
          <w:marTop w:val="0"/>
          <w:marBottom w:val="0"/>
          <w:divBdr>
            <w:top w:val="none" w:sz="0" w:space="0" w:color="auto"/>
            <w:left w:val="none" w:sz="0" w:space="0" w:color="auto"/>
            <w:bottom w:val="none" w:sz="0" w:space="0" w:color="auto"/>
            <w:right w:val="none" w:sz="0" w:space="0" w:color="auto"/>
          </w:divBdr>
        </w:div>
        <w:div w:id="259342547">
          <w:marLeft w:val="0"/>
          <w:marRight w:val="0"/>
          <w:marTop w:val="0"/>
          <w:marBottom w:val="0"/>
          <w:divBdr>
            <w:top w:val="none" w:sz="0" w:space="0" w:color="auto"/>
            <w:left w:val="none" w:sz="0" w:space="0" w:color="auto"/>
            <w:bottom w:val="none" w:sz="0" w:space="0" w:color="auto"/>
            <w:right w:val="none" w:sz="0" w:space="0" w:color="auto"/>
          </w:divBdr>
        </w:div>
        <w:div w:id="268898092">
          <w:marLeft w:val="0"/>
          <w:marRight w:val="0"/>
          <w:marTop w:val="0"/>
          <w:marBottom w:val="0"/>
          <w:divBdr>
            <w:top w:val="none" w:sz="0" w:space="0" w:color="auto"/>
            <w:left w:val="none" w:sz="0" w:space="0" w:color="auto"/>
            <w:bottom w:val="none" w:sz="0" w:space="0" w:color="auto"/>
            <w:right w:val="none" w:sz="0" w:space="0" w:color="auto"/>
          </w:divBdr>
        </w:div>
        <w:div w:id="336159239">
          <w:marLeft w:val="0"/>
          <w:marRight w:val="0"/>
          <w:marTop w:val="0"/>
          <w:marBottom w:val="0"/>
          <w:divBdr>
            <w:top w:val="none" w:sz="0" w:space="0" w:color="auto"/>
            <w:left w:val="none" w:sz="0" w:space="0" w:color="auto"/>
            <w:bottom w:val="none" w:sz="0" w:space="0" w:color="auto"/>
            <w:right w:val="none" w:sz="0" w:space="0" w:color="auto"/>
          </w:divBdr>
        </w:div>
        <w:div w:id="383411071">
          <w:marLeft w:val="0"/>
          <w:marRight w:val="0"/>
          <w:marTop w:val="0"/>
          <w:marBottom w:val="0"/>
          <w:divBdr>
            <w:top w:val="none" w:sz="0" w:space="0" w:color="auto"/>
            <w:left w:val="none" w:sz="0" w:space="0" w:color="auto"/>
            <w:bottom w:val="none" w:sz="0" w:space="0" w:color="auto"/>
            <w:right w:val="none" w:sz="0" w:space="0" w:color="auto"/>
          </w:divBdr>
        </w:div>
        <w:div w:id="393548861">
          <w:marLeft w:val="0"/>
          <w:marRight w:val="0"/>
          <w:marTop w:val="0"/>
          <w:marBottom w:val="0"/>
          <w:divBdr>
            <w:top w:val="none" w:sz="0" w:space="0" w:color="auto"/>
            <w:left w:val="none" w:sz="0" w:space="0" w:color="auto"/>
            <w:bottom w:val="none" w:sz="0" w:space="0" w:color="auto"/>
            <w:right w:val="none" w:sz="0" w:space="0" w:color="auto"/>
          </w:divBdr>
        </w:div>
        <w:div w:id="417866748">
          <w:marLeft w:val="0"/>
          <w:marRight w:val="0"/>
          <w:marTop w:val="0"/>
          <w:marBottom w:val="0"/>
          <w:divBdr>
            <w:top w:val="none" w:sz="0" w:space="0" w:color="auto"/>
            <w:left w:val="none" w:sz="0" w:space="0" w:color="auto"/>
            <w:bottom w:val="none" w:sz="0" w:space="0" w:color="auto"/>
            <w:right w:val="none" w:sz="0" w:space="0" w:color="auto"/>
          </w:divBdr>
        </w:div>
        <w:div w:id="436023348">
          <w:marLeft w:val="0"/>
          <w:marRight w:val="0"/>
          <w:marTop w:val="0"/>
          <w:marBottom w:val="0"/>
          <w:divBdr>
            <w:top w:val="none" w:sz="0" w:space="0" w:color="auto"/>
            <w:left w:val="none" w:sz="0" w:space="0" w:color="auto"/>
            <w:bottom w:val="none" w:sz="0" w:space="0" w:color="auto"/>
            <w:right w:val="none" w:sz="0" w:space="0" w:color="auto"/>
          </w:divBdr>
        </w:div>
        <w:div w:id="442698367">
          <w:marLeft w:val="0"/>
          <w:marRight w:val="0"/>
          <w:marTop w:val="0"/>
          <w:marBottom w:val="0"/>
          <w:divBdr>
            <w:top w:val="none" w:sz="0" w:space="0" w:color="auto"/>
            <w:left w:val="none" w:sz="0" w:space="0" w:color="auto"/>
            <w:bottom w:val="none" w:sz="0" w:space="0" w:color="auto"/>
            <w:right w:val="none" w:sz="0" w:space="0" w:color="auto"/>
          </w:divBdr>
        </w:div>
        <w:div w:id="469250626">
          <w:marLeft w:val="0"/>
          <w:marRight w:val="0"/>
          <w:marTop w:val="0"/>
          <w:marBottom w:val="0"/>
          <w:divBdr>
            <w:top w:val="none" w:sz="0" w:space="0" w:color="auto"/>
            <w:left w:val="none" w:sz="0" w:space="0" w:color="auto"/>
            <w:bottom w:val="none" w:sz="0" w:space="0" w:color="auto"/>
            <w:right w:val="none" w:sz="0" w:space="0" w:color="auto"/>
          </w:divBdr>
        </w:div>
        <w:div w:id="495345464">
          <w:marLeft w:val="0"/>
          <w:marRight w:val="0"/>
          <w:marTop w:val="0"/>
          <w:marBottom w:val="0"/>
          <w:divBdr>
            <w:top w:val="none" w:sz="0" w:space="0" w:color="auto"/>
            <w:left w:val="none" w:sz="0" w:space="0" w:color="auto"/>
            <w:bottom w:val="none" w:sz="0" w:space="0" w:color="auto"/>
            <w:right w:val="none" w:sz="0" w:space="0" w:color="auto"/>
          </w:divBdr>
        </w:div>
        <w:div w:id="554119790">
          <w:marLeft w:val="0"/>
          <w:marRight w:val="0"/>
          <w:marTop w:val="0"/>
          <w:marBottom w:val="0"/>
          <w:divBdr>
            <w:top w:val="none" w:sz="0" w:space="0" w:color="auto"/>
            <w:left w:val="none" w:sz="0" w:space="0" w:color="auto"/>
            <w:bottom w:val="none" w:sz="0" w:space="0" w:color="auto"/>
            <w:right w:val="none" w:sz="0" w:space="0" w:color="auto"/>
          </w:divBdr>
        </w:div>
        <w:div w:id="586113672">
          <w:marLeft w:val="0"/>
          <w:marRight w:val="0"/>
          <w:marTop w:val="0"/>
          <w:marBottom w:val="0"/>
          <w:divBdr>
            <w:top w:val="none" w:sz="0" w:space="0" w:color="auto"/>
            <w:left w:val="none" w:sz="0" w:space="0" w:color="auto"/>
            <w:bottom w:val="none" w:sz="0" w:space="0" w:color="auto"/>
            <w:right w:val="none" w:sz="0" w:space="0" w:color="auto"/>
          </w:divBdr>
        </w:div>
        <w:div w:id="593828358">
          <w:marLeft w:val="0"/>
          <w:marRight w:val="0"/>
          <w:marTop w:val="0"/>
          <w:marBottom w:val="0"/>
          <w:divBdr>
            <w:top w:val="none" w:sz="0" w:space="0" w:color="auto"/>
            <w:left w:val="none" w:sz="0" w:space="0" w:color="auto"/>
            <w:bottom w:val="none" w:sz="0" w:space="0" w:color="auto"/>
            <w:right w:val="none" w:sz="0" w:space="0" w:color="auto"/>
          </w:divBdr>
        </w:div>
        <w:div w:id="665862278">
          <w:marLeft w:val="0"/>
          <w:marRight w:val="0"/>
          <w:marTop w:val="0"/>
          <w:marBottom w:val="0"/>
          <w:divBdr>
            <w:top w:val="none" w:sz="0" w:space="0" w:color="auto"/>
            <w:left w:val="none" w:sz="0" w:space="0" w:color="auto"/>
            <w:bottom w:val="none" w:sz="0" w:space="0" w:color="auto"/>
            <w:right w:val="none" w:sz="0" w:space="0" w:color="auto"/>
          </w:divBdr>
        </w:div>
        <w:div w:id="716784930">
          <w:marLeft w:val="0"/>
          <w:marRight w:val="0"/>
          <w:marTop w:val="0"/>
          <w:marBottom w:val="0"/>
          <w:divBdr>
            <w:top w:val="none" w:sz="0" w:space="0" w:color="auto"/>
            <w:left w:val="none" w:sz="0" w:space="0" w:color="auto"/>
            <w:bottom w:val="none" w:sz="0" w:space="0" w:color="auto"/>
            <w:right w:val="none" w:sz="0" w:space="0" w:color="auto"/>
          </w:divBdr>
        </w:div>
        <w:div w:id="739252921">
          <w:marLeft w:val="0"/>
          <w:marRight w:val="0"/>
          <w:marTop w:val="0"/>
          <w:marBottom w:val="0"/>
          <w:divBdr>
            <w:top w:val="none" w:sz="0" w:space="0" w:color="auto"/>
            <w:left w:val="none" w:sz="0" w:space="0" w:color="auto"/>
            <w:bottom w:val="none" w:sz="0" w:space="0" w:color="auto"/>
            <w:right w:val="none" w:sz="0" w:space="0" w:color="auto"/>
          </w:divBdr>
        </w:div>
        <w:div w:id="761532166">
          <w:marLeft w:val="0"/>
          <w:marRight w:val="0"/>
          <w:marTop w:val="0"/>
          <w:marBottom w:val="0"/>
          <w:divBdr>
            <w:top w:val="none" w:sz="0" w:space="0" w:color="auto"/>
            <w:left w:val="none" w:sz="0" w:space="0" w:color="auto"/>
            <w:bottom w:val="none" w:sz="0" w:space="0" w:color="auto"/>
            <w:right w:val="none" w:sz="0" w:space="0" w:color="auto"/>
          </w:divBdr>
        </w:div>
        <w:div w:id="812909759">
          <w:marLeft w:val="0"/>
          <w:marRight w:val="0"/>
          <w:marTop w:val="0"/>
          <w:marBottom w:val="0"/>
          <w:divBdr>
            <w:top w:val="none" w:sz="0" w:space="0" w:color="auto"/>
            <w:left w:val="none" w:sz="0" w:space="0" w:color="auto"/>
            <w:bottom w:val="none" w:sz="0" w:space="0" w:color="auto"/>
            <w:right w:val="none" w:sz="0" w:space="0" w:color="auto"/>
          </w:divBdr>
        </w:div>
        <w:div w:id="821892166">
          <w:marLeft w:val="0"/>
          <w:marRight w:val="0"/>
          <w:marTop w:val="0"/>
          <w:marBottom w:val="0"/>
          <w:divBdr>
            <w:top w:val="none" w:sz="0" w:space="0" w:color="auto"/>
            <w:left w:val="none" w:sz="0" w:space="0" w:color="auto"/>
            <w:bottom w:val="none" w:sz="0" w:space="0" w:color="auto"/>
            <w:right w:val="none" w:sz="0" w:space="0" w:color="auto"/>
          </w:divBdr>
        </w:div>
        <w:div w:id="876820714">
          <w:marLeft w:val="0"/>
          <w:marRight w:val="0"/>
          <w:marTop w:val="0"/>
          <w:marBottom w:val="0"/>
          <w:divBdr>
            <w:top w:val="none" w:sz="0" w:space="0" w:color="auto"/>
            <w:left w:val="none" w:sz="0" w:space="0" w:color="auto"/>
            <w:bottom w:val="none" w:sz="0" w:space="0" w:color="auto"/>
            <w:right w:val="none" w:sz="0" w:space="0" w:color="auto"/>
          </w:divBdr>
        </w:div>
        <w:div w:id="895773929">
          <w:marLeft w:val="0"/>
          <w:marRight w:val="0"/>
          <w:marTop w:val="0"/>
          <w:marBottom w:val="0"/>
          <w:divBdr>
            <w:top w:val="none" w:sz="0" w:space="0" w:color="auto"/>
            <w:left w:val="none" w:sz="0" w:space="0" w:color="auto"/>
            <w:bottom w:val="none" w:sz="0" w:space="0" w:color="auto"/>
            <w:right w:val="none" w:sz="0" w:space="0" w:color="auto"/>
          </w:divBdr>
        </w:div>
        <w:div w:id="1028600881">
          <w:marLeft w:val="0"/>
          <w:marRight w:val="0"/>
          <w:marTop w:val="0"/>
          <w:marBottom w:val="0"/>
          <w:divBdr>
            <w:top w:val="none" w:sz="0" w:space="0" w:color="auto"/>
            <w:left w:val="none" w:sz="0" w:space="0" w:color="auto"/>
            <w:bottom w:val="none" w:sz="0" w:space="0" w:color="auto"/>
            <w:right w:val="none" w:sz="0" w:space="0" w:color="auto"/>
          </w:divBdr>
        </w:div>
        <w:div w:id="1047490985">
          <w:marLeft w:val="0"/>
          <w:marRight w:val="0"/>
          <w:marTop w:val="0"/>
          <w:marBottom w:val="0"/>
          <w:divBdr>
            <w:top w:val="none" w:sz="0" w:space="0" w:color="auto"/>
            <w:left w:val="none" w:sz="0" w:space="0" w:color="auto"/>
            <w:bottom w:val="none" w:sz="0" w:space="0" w:color="auto"/>
            <w:right w:val="none" w:sz="0" w:space="0" w:color="auto"/>
          </w:divBdr>
        </w:div>
        <w:div w:id="1067609584">
          <w:marLeft w:val="0"/>
          <w:marRight w:val="0"/>
          <w:marTop w:val="0"/>
          <w:marBottom w:val="0"/>
          <w:divBdr>
            <w:top w:val="none" w:sz="0" w:space="0" w:color="auto"/>
            <w:left w:val="none" w:sz="0" w:space="0" w:color="auto"/>
            <w:bottom w:val="none" w:sz="0" w:space="0" w:color="auto"/>
            <w:right w:val="none" w:sz="0" w:space="0" w:color="auto"/>
          </w:divBdr>
        </w:div>
        <w:div w:id="1082411897">
          <w:marLeft w:val="0"/>
          <w:marRight w:val="0"/>
          <w:marTop w:val="0"/>
          <w:marBottom w:val="0"/>
          <w:divBdr>
            <w:top w:val="none" w:sz="0" w:space="0" w:color="auto"/>
            <w:left w:val="none" w:sz="0" w:space="0" w:color="auto"/>
            <w:bottom w:val="none" w:sz="0" w:space="0" w:color="auto"/>
            <w:right w:val="none" w:sz="0" w:space="0" w:color="auto"/>
          </w:divBdr>
        </w:div>
        <w:div w:id="1106386602">
          <w:marLeft w:val="0"/>
          <w:marRight w:val="0"/>
          <w:marTop w:val="0"/>
          <w:marBottom w:val="0"/>
          <w:divBdr>
            <w:top w:val="none" w:sz="0" w:space="0" w:color="auto"/>
            <w:left w:val="none" w:sz="0" w:space="0" w:color="auto"/>
            <w:bottom w:val="none" w:sz="0" w:space="0" w:color="auto"/>
            <w:right w:val="none" w:sz="0" w:space="0" w:color="auto"/>
          </w:divBdr>
        </w:div>
        <w:div w:id="1140147194">
          <w:marLeft w:val="0"/>
          <w:marRight w:val="0"/>
          <w:marTop w:val="0"/>
          <w:marBottom w:val="0"/>
          <w:divBdr>
            <w:top w:val="none" w:sz="0" w:space="0" w:color="auto"/>
            <w:left w:val="none" w:sz="0" w:space="0" w:color="auto"/>
            <w:bottom w:val="none" w:sz="0" w:space="0" w:color="auto"/>
            <w:right w:val="none" w:sz="0" w:space="0" w:color="auto"/>
          </w:divBdr>
        </w:div>
        <w:div w:id="1165362981">
          <w:marLeft w:val="0"/>
          <w:marRight w:val="0"/>
          <w:marTop w:val="0"/>
          <w:marBottom w:val="0"/>
          <w:divBdr>
            <w:top w:val="none" w:sz="0" w:space="0" w:color="auto"/>
            <w:left w:val="none" w:sz="0" w:space="0" w:color="auto"/>
            <w:bottom w:val="none" w:sz="0" w:space="0" w:color="auto"/>
            <w:right w:val="none" w:sz="0" w:space="0" w:color="auto"/>
          </w:divBdr>
        </w:div>
        <w:div w:id="1174686869">
          <w:marLeft w:val="0"/>
          <w:marRight w:val="0"/>
          <w:marTop w:val="0"/>
          <w:marBottom w:val="0"/>
          <w:divBdr>
            <w:top w:val="none" w:sz="0" w:space="0" w:color="auto"/>
            <w:left w:val="none" w:sz="0" w:space="0" w:color="auto"/>
            <w:bottom w:val="none" w:sz="0" w:space="0" w:color="auto"/>
            <w:right w:val="none" w:sz="0" w:space="0" w:color="auto"/>
          </w:divBdr>
        </w:div>
        <w:div w:id="1238859751">
          <w:marLeft w:val="0"/>
          <w:marRight w:val="0"/>
          <w:marTop w:val="0"/>
          <w:marBottom w:val="0"/>
          <w:divBdr>
            <w:top w:val="none" w:sz="0" w:space="0" w:color="auto"/>
            <w:left w:val="none" w:sz="0" w:space="0" w:color="auto"/>
            <w:bottom w:val="none" w:sz="0" w:space="0" w:color="auto"/>
            <w:right w:val="none" w:sz="0" w:space="0" w:color="auto"/>
          </w:divBdr>
        </w:div>
        <w:div w:id="1272008820">
          <w:marLeft w:val="0"/>
          <w:marRight w:val="0"/>
          <w:marTop w:val="0"/>
          <w:marBottom w:val="0"/>
          <w:divBdr>
            <w:top w:val="none" w:sz="0" w:space="0" w:color="auto"/>
            <w:left w:val="none" w:sz="0" w:space="0" w:color="auto"/>
            <w:bottom w:val="none" w:sz="0" w:space="0" w:color="auto"/>
            <w:right w:val="none" w:sz="0" w:space="0" w:color="auto"/>
          </w:divBdr>
        </w:div>
        <w:div w:id="1331643124">
          <w:marLeft w:val="0"/>
          <w:marRight w:val="0"/>
          <w:marTop w:val="0"/>
          <w:marBottom w:val="0"/>
          <w:divBdr>
            <w:top w:val="none" w:sz="0" w:space="0" w:color="auto"/>
            <w:left w:val="none" w:sz="0" w:space="0" w:color="auto"/>
            <w:bottom w:val="none" w:sz="0" w:space="0" w:color="auto"/>
            <w:right w:val="none" w:sz="0" w:space="0" w:color="auto"/>
          </w:divBdr>
        </w:div>
        <w:div w:id="1385788005">
          <w:marLeft w:val="0"/>
          <w:marRight w:val="0"/>
          <w:marTop w:val="0"/>
          <w:marBottom w:val="0"/>
          <w:divBdr>
            <w:top w:val="none" w:sz="0" w:space="0" w:color="auto"/>
            <w:left w:val="none" w:sz="0" w:space="0" w:color="auto"/>
            <w:bottom w:val="none" w:sz="0" w:space="0" w:color="auto"/>
            <w:right w:val="none" w:sz="0" w:space="0" w:color="auto"/>
          </w:divBdr>
        </w:div>
        <w:div w:id="1440106327">
          <w:marLeft w:val="0"/>
          <w:marRight w:val="0"/>
          <w:marTop w:val="0"/>
          <w:marBottom w:val="0"/>
          <w:divBdr>
            <w:top w:val="none" w:sz="0" w:space="0" w:color="auto"/>
            <w:left w:val="none" w:sz="0" w:space="0" w:color="auto"/>
            <w:bottom w:val="none" w:sz="0" w:space="0" w:color="auto"/>
            <w:right w:val="none" w:sz="0" w:space="0" w:color="auto"/>
          </w:divBdr>
        </w:div>
        <w:div w:id="1460420664">
          <w:marLeft w:val="0"/>
          <w:marRight w:val="0"/>
          <w:marTop w:val="0"/>
          <w:marBottom w:val="0"/>
          <w:divBdr>
            <w:top w:val="none" w:sz="0" w:space="0" w:color="auto"/>
            <w:left w:val="none" w:sz="0" w:space="0" w:color="auto"/>
            <w:bottom w:val="none" w:sz="0" w:space="0" w:color="auto"/>
            <w:right w:val="none" w:sz="0" w:space="0" w:color="auto"/>
          </w:divBdr>
        </w:div>
        <w:div w:id="1486358696">
          <w:marLeft w:val="0"/>
          <w:marRight w:val="0"/>
          <w:marTop w:val="0"/>
          <w:marBottom w:val="0"/>
          <w:divBdr>
            <w:top w:val="none" w:sz="0" w:space="0" w:color="auto"/>
            <w:left w:val="none" w:sz="0" w:space="0" w:color="auto"/>
            <w:bottom w:val="none" w:sz="0" w:space="0" w:color="auto"/>
            <w:right w:val="none" w:sz="0" w:space="0" w:color="auto"/>
          </w:divBdr>
        </w:div>
        <w:div w:id="1494570274">
          <w:marLeft w:val="0"/>
          <w:marRight w:val="0"/>
          <w:marTop w:val="0"/>
          <w:marBottom w:val="0"/>
          <w:divBdr>
            <w:top w:val="none" w:sz="0" w:space="0" w:color="auto"/>
            <w:left w:val="none" w:sz="0" w:space="0" w:color="auto"/>
            <w:bottom w:val="none" w:sz="0" w:space="0" w:color="auto"/>
            <w:right w:val="none" w:sz="0" w:space="0" w:color="auto"/>
          </w:divBdr>
        </w:div>
        <w:div w:id="1546284941">
          <w:marLeft w:val="0"/>
          <w:marRight w:val="0"/>
          <w:marTop w:val="0"/>
          <w:marBottom w:val="0"/>
          <w:divBdr>
            <w:top w:val="none" w:sz="0" w:space="0" w:color="auto"/>
            <w:left w:val="none" w:sz="0" w:space="0" w:color="auto"/>
            <w:bottom w:val="none" w:sz="0" w:space="0" w:color="auto"/>
            <w:right w:val="none" w:sz="0" w:space="0" w:color="auto"/>
          </w:divBdr>
        </w:div>
        <w:div w:id="1585913934">
          <w:marLeft w:val="0"/>
          <w:marRight w:val="0"/>
          <w:marTop w:val="0"/>
          <w:marBottom w:val="0"/>
          <w:divBdr>
            <w:top w:val="none" w:sz="0" w:space="0" w:color="auto"/>
            <w:left w:val="none" w:sz="0" w:space="0" w:color="auto"/>
            <w:bottom w:val="none" w:sz="0" w:space="0" w:color="auto"/>
            <w:right w:val="none" w:sz="0" w:space="0" w:color="auto"/>
          </w:divBdr>
        </w:div>
        <w:div w:id="1699354891">
          <w:marLeft w:val="0"/>
          <w:marRight w:val="0"/>
          <w:marTop w:val="0"/>
          <w:marBottom w:val="0"/>
          <w:divBdr>
            <w:top w:val="none" w:sz="0" w:space="0" w:color="auto"/>
            <w:left w:val="none" w:sz="0" w:space="0" w:color="auto"/>
            <w:bottom w:val="none" w:sz="0" w:space="0" w:color="auto"/>
            <w:right w:val="none" w:sz="0" w:space="0" w:color="auto"/>
          </w:divBdr>
        </w:div>
        <w:div w:id="1716349622">
          <w:marLeft w:val="0"/>
          <w:marRight w:val="0"/>
          <w:marTop w:val="0"/>
          <w:marBottom w:val="0"/>
          <w:divBdr>
            <w:top w:val="none" w:sz="0" w:space="0" w:color="auto"/>
            <w:left w:val="none" w:sz="0" w:space="0" w:color="auto"/>
            <w:bottom w:val="none" w:sz="0" w:space="0" w:color="auto"/>
            <w:right w:val="none" w:sz="0" w:space="0" w:color="auto"/>
          </w:divBdr>
        </w:div>
        <w:div w:id="1741177092">
          <w:marLeft w:val="0"/>
          <w:marRight w:val="0"/>
          <w:marTop w:val="0"/>
          <w:marBottom w:val="0"/>
          <w:divBdr>
            <w:top w:val="none" w:sz="0" w:space="0" w:color="auto"/>
            <w:left w:val="none" w:sz="0" w:space="0" w:color="auto"/>
            <w:bottom w:val="none" w:sz="0" w:space="0" w:color="auto"/>
            <w:right w:val="none" w:sz="0" w:space="0" w:color="auto"/>
          </w:divBdr>
        </w:div>
        <w:div w:id="1775975919">
          <w:marLeft w:val="0"/>
          <w:marRight w:val="0"/>
          <w:marTop w:val="0"/>
          <w:marBottom w:val="0"/>
          <w:divBdr>
            <w:top w:val="none" w:sz="0" w:space="0" w:color="auto"/>
            <w:left w:val="none" w:sz="0" w:space="0" w:color="auto"/>
            <w:bottom w:val="none" w:sz="0" w:space="0" w:color="auto"/>
            <w:right w:val="none" w:sz="0" w:space="0" w:color="auto"/>
          </w:divBdr>
        </w:div>
        <w:div w:id="1777671572">
          <w:marLeft w:val="0"/>
          <w:marRight w:val="0"/>
          <w:marTop w:val="0"/>
          <w:marBottom w:val="0"/>
          <w:divBdr>
            <w:top w:val="none" w:sz="0" w:space="0" w:color="auto"/>
            <w:left w:val="none" w:sz="0" w:space="0" w:color="auto"/>
            <w:bottom w:val="none" w:sz="0" w:space="0" w:color="auto"/>
            <w:right w:val="none" w:sz="0" w:space="0" w:color="auto"/>
          </w:divBdr>
        </w:div>
        <w:div w:id="1785004307">
          <w:marLeft w:val="0"/>
          <w:marRight w:val="0"/>
          <w:marTop w:val="0"/>
          <w:marBottom w:val="0"/>
          <w:divBdr>
            <w:top w:val="none" w:sz="0" w:space="0" w:color="auto"/>
            <w:left w:val="none" w:sz="0" w:space="0" w:color="auto"/>
            <w:bottom w:val="none" w:sz="0" w:space="0" w:color="auto"/>
            <w:right w:val="none" w:sz="0" w:space="0" w:color="auto"/>
          </w:divBdr>
        </w:div>
        <w:div w:id="1821382875">
          <w:marLeft w:val="0"/>
          <w:marRight w:val="0"/>
          <w:marTop w:val="0"/>
          <w:marBottom w:val="0"/>
          <w:divBdr>
            <w:top w:val="none" w:sz="0" w:space="0" w:color="auto"/>
            <w:left w:val="none" w:sz="0" w:space="0" w:color="auto"/>
            <w:bottom w:val="none" w:sz="0" w:space="0" w:color="auto"/>
            <w:right w:val="none" w:sz="0" w:space="0" w:color="auto"/>
          </w:divBdr>
        </w:div>
        <w:div w:id="1893080474">
          <w:marLeft w:val="0"/>
          <w:marRight w:val="0"/>
          <w:marTop w:val="0"/>
          <w:marBottom w:val="0"/>
          <w:divBdr>
            <w:top w:val="none" w:sz="0" w:space="0" w:color="auto"/>
            <w:left w:val="none" w:sz="0" w:space="0" w:color="auto"/>
            <w:bottom w:val="none" w:sz="0" w:space="0" w:color="auto"/>
            <w:right w:val="none" w:sz="0" w:space="0" w:color="auto"/>
          </w:divBdr>
        </w:div>
        <w:div w:id="1967391204">
          <w:marLeft w:val="0"/>
          <w:marRight w:val="0"/>
          <w:marTop w:val="0"/>
          <w:marBottom w:val="0"/>
          <w:divBdr>
            <w:top w:val="none" w:sz="0" w:space="0" w:color="auto"/>
            <w:left w:val="none" w:sz="0" w:space="0" w:color="auto"/>
            <w:bottom w:val="none" w:sz="0" w:space="0" w:color="auto"/>
            <w:right w:val="none" w:sz="0" w:space="0" w:color="auto"/>
          </w:divBdr>
        </w:div>
        <w:div w:id="2029944550">
          <w:marLeft w:val="0"/>
          <w:marRight w:val="0"/>
          <w:marTop w:val="0"/>
          <w:marBottom w:val="0"/>
          <w:divBdr>
            <w:top w:val="none" w:sz="0" w:space="0" w:color="auto"/>
            <w:left w:val="none" w:sz="0" w:space="0" w:color="auto"/>
            <w:bottom w:val="none" w:sz="0" w:space="0" w:color="auto"/>
            <w:right w:val="none" w:sz="0" w:space="0" w:color="auto"/>
          </w:divBdr>
        </w:div>
        <w:div w:id="2118675235">
          <w:marLeft w:val="0"/>
          <w:marRight w:val="0"/>
          <w:marTop w:val="0"/>
          <w:marBottom w:val="0"/>
          <w:divBdr>
            <w:top w:val="none" w:sz="0" w:space="0" w:color="auto"/>
            <w:left w:val="none" w:sz="0" w:space="0" w:color="auto"/>
            <w:bottom w:val="none" w:sz="0" w:space="0" w:color="auto"/>
            <w:right w:val="none" w:sz="0" w:space="0" w:color="auto"/>
          </w:divBdr>
        </w:div>
        <w:div w:id="2142921864">
          <w:marLeft w:val="0"/>
          <w:marRight w:val="0"/>
          <w:marTop w:val="0"/>
          <w:marBottom w:val="0"/>
          <w:divBdr>
            <w:top w:val="none" w:sz="0" w:space="0" w:color="auto"/>
            <w:left w:val="none" w:sz="0" w:space="0" w:color="auto"/>
            <w:bottom w:val="none" w:sz="0" w:space="0" w:color="auto"/>
            <w:right w:val="none" w:sz="0" w:space="0" w:color="auto"/>
          </w:divBdr>
        </w:div>
      </w:divsChild>
    </w:div>
    <w:div w:id="1506742576">
      <w:bodyDiv w:val="1"/>
      <w:marLeft w:val="0"/>
      <w:marRight w:val="0"/>
      <w:marTop w:val="0"/>
      <w:marBottom w:val="0"/>
      <w:divBdr>
        <w:top w:val="none" w:sz="0" w:space="0" w:color="auto"/>
        <w:left w:val="none" w:sz="0" w:space="0" w:color="auto"/>
        <w:bottom w:val="none" w:sz="0" w:space="0" w:color="auto"/>
        <w:right w:val="none" w:sz="0" w:space="0" w:color="auto"/>
      </w:divBdr>
    </w:div>
    <w:div w:id="1506898958">
      <w:bodyDiv w:val="1"/>
      <w:marLeft w:val="0"/>
      <w:marRight w:val="0"/>
      <w:marTop w:val="0"/>
      <w:marBottom w:val="0"/>
      <w:divBdr>
        <w:top w:val="none" w:sz="0" w:space="0" w:color="auto"/>
        <w:left w:val="none" w:sz="0" w:space="0" w:color="auto"/>
        <w:bottom w:val="none" w:sz="0" w:space="0" w:color="auto"/>
        <w:right w:val="none" w:sz="0" w:space="0" w:color="auto"/>
      </w:divBdr>
    </w:div>
    <w:div w:id="1507162371">
      <w:bodyDiv w:val="1"/>
      <w:marLeft w:val="0"/>
      <w:marRight w:val="0"/>
      <w:marTop w:val="0"/>
      <w:marBottom w:val="0"/>
      <w:divBdr>
        <w:top w:val="none" w:sz="0" w:space="0" w:color="auto"/>
        <w:left w:val="none" w:sz="0" w:space="0" w:color="auto"/>
        <w:bottom w:val="none" w:sz="0" w:space="0" w:color="auto"/>
        <w:right w:val="none" w:sz="0" w:space="0" w:color="auto"/>
      </w:divBdr>
    </w:div>
    <w:div w:id="1509829525">
      <w:bodyDiv w:val="1"/>
      <w:marLeft w:val="0"/>
      <w:marRight w:val="0"/>
      <w:marTop w:val="0"/>
      <w:marBottom w:val="0"/>
      <w:divBdr>
        <w:top w:val="none" w:sz="0" w:space="0" w:color="auto"/>
        <w:left w:val="none" w:sz="0" w:space="0" w:color="auto"/>
        <w:bottom w:val="none" w:sz="0" w:space="0" w:color="auto"/>
        <w:right w:val="none" w:sz="0" w:space="0" w:color="auto"/>
      </w:divBdr>
    </w:div>
    <w:div w:id="1510176810">
      <w:bodyDiv w:val="1"/>
      <w:marLeft w:val="0"/>
      <w:marRight w:val="0"/>
      <w:marTop w:val="0"/>
      <w:marBottom w:val="0"/>
      <w:divBdr>
        <w:top w:val="none" w:sz="0" w:space="0" w:color="auto"/>
        <w:left w:val="none" w:sz="0" w:space="0" w:color="auto"/>
        <w:bottom w:val="none" w:sz="0" w:space="0" w:color="auto"/>
        <w:right w:val="none" w:sz="0" w:space="0" w:color="auto"/>
      </w:divBdr>
    </w:div>
    <w:div w:id="1511288400">
      <w:bodyDiv w:val="1"/>
      <w:marLeft w:val="0"/>
      <w:marRight w:val="0"/>
      <w:marTop w:val="0"/>
      <w:marBottom w:val="0"/>
      <w:divBdr>
        <w:top w:val="none" w:sz="0" w:space="0" w:color="auto"/>
        <w:left w:val="none" w:sz="0" w:space="0" w:color="auto"/>
        <w:bottom w:val="none" w:sz="0" w:space="0" w:color="auto"/>
        <w:right w:val="none" w:sz="0" w:space="0" w:color="auto"/>
      </w:divBdr>
    </w:div>
    <w:div w:id="1512260825">
      <w:bodyDiv w:val="1"/>
      <w:marLeft w:val="0"/>
      <w:marRight w:val="0"/>
      <w:marTop w:val="0"/>
      <w:marBottom w:val="0"/>
      <w:divBdr>
        <w:top w:val="none" w:sz="0" w:space="0" w:color="auto"/>
        <w:left w:val="none" w:sz="0" w:space="0" w:color="auto"/>
        <w:bottom w:val="none" w:sz="0" w:space="0" w:color="auto"/>
        <w:right w:val="none" w:sz="0" w:space="0" w:color="auto"/>
      </w:divBdr>
    </w:div>
    <w:div w:id="1512330345">
      <w:bodyDiv w:val="1"/>
      <w:marLeft w:val="0"/>
      <w:marRight w:val="0"/>
      <w:marTop w:val="0"/>
      <w:marBottom w:val="0"/>
      <w:divBdr>
        <w:top w:val="none" w:sz="0" w:space="0" w:color="auto"/>
        <w:left w:val="none" w:sz="0" w:space="0" w:color="auto"/>
        <w:bottom w:val="none" w:sz="0" w:space="0" w:color="auto"/>
        <w:right w:val="none" w:sz="0" w:space="0" w:color="auto"/>
      </w:divBdr>
    </w:div>
    <w:div w:id="1512602099">
      <w:bodyDiv w:val="1"/>
      <w:marLeft w:val="0"/>
      <w:marRight w:val="0"/>
      <w:marTop w:val="0"/>
      <w:marBottom w:val="0"/>
      <w:divBdr>
        <w:top w:val="none" w:sz="0" w:space="0" w:color="auto"/>
        <w:left w:val="none" w:sz="0" w:space="0" w:color="auto"/>
        <w:bottom w:val="none" w:sz="0" w:space="0" w:color="auto"/>
        <w:right w:val="none" w:sz="0" w:space="0" w:color="auto"/>
      </w:divBdr>
    </w:div>
    <w:div w:id="1513372146">
      <w:bodyDiv w:val="1"/>
      <w:marLeft w:val="0"/>
      <w:marRight w:val="0"/>
      <w:marTop w:val="0"/>
      <w:marBottom w:val="0"/>
      <w:divBdr>
        <w:top w:val="none" w:sz="0" w:space="0" w:color="auto"/>
        <w:left w:val="none" w:sz="0" w:space="0" w:color="auto"/>
        <w:bottom w:val="none" w:sz="0" w:space="0" w:color="auto"/>
        <w:right w:val="none" w:sz="0" w:space="0" w:color="auto"/>
      </w:divBdr>
    </w:div>
    <w:div w:id="1514608153">
      <w:bodyDiv w:val="1"/>
      <w:marLeft w:val="0"/>
      <w:marRight w:val="0"/>
      <w:marTop w:val="0"/>
      <w:marBottom w:val="0"/>
      <w:divBdr>
        <w:top w:val="none" w:sz="0" w:space="0" w:color="auto"/>
        <w:left w:val="none" w:sz="0" w:space="0" w:color="auto"/>
        <w:bottom w:val="none" w:sz="0" w:space="0" w:color="auto"/>
        <w:right w:val="none" w:sz="0" w:space="0" w:color="auto"/>
      </w:divBdr>
    </w:div>
    <w:div w:id="1515147422">
      <w:bodyDiv w:val="1"/>
      <w:marLeft w:val="0"/>
      <w:marRight w:val="0"/>
      <w:marTop w:val="0"/>
      <w:marBottom w:val="0"/>
      <w:divBdr>
        <w:top w:val="none" w:sz="0" w:space="0" w:color="auto"/>
        <w:left w:val="none" w:sz="0" w:space="0" w:color="auto"/>
        <w:bottom w:val="none" w:sz="0" w:space="0" w:color="auto"/>
        <w:right w:val="none" w:sz="0" w:space="0" w:color="auto"/>
      </w:divBdr>
    </w:div>
    <w:div w:id="1515337937">
      <w:bodyDiv w:val="1"/>
      <w:marLeft w:val="0"/>
      <w:marRight w:val="0"/>
      <w:marTop w:val="0"/>
      <w:marBottom w:val="0"/>
      <w:divBdr>
        <w:top w:val="none" w:sz="0" w:space="0" w:color="auto"/>
        <w:left w:val="none" w:sz="0" w:space="0" w:color="auto"/>
        <w:bottom w:val="none" w:sz="0" w:space="0" w:color="auto"/>
        <w:right w:val="none" w:sz="0" w:space="0" w:color="auto"/>
      </w:divBdr>
    </w:div>
    <w:div w:id="1515455895">
      <w:bodyDiv w:val="1"/>
      <w:marLeft w:val="0"/>
      <w:marRight w:val="0"/>
      <w:marTop w:val="0"/>
      <w:marBottom w:val="0"/>
      <w:divBdr>
        <w:top w:val="none" w:sz="0" w:space="0" w:color="auto"/>
        <w:left w:val="none" w:sz="0" w:space="0" w:color="auto"/>
        <w:bottom w:val="none" w:sz="0" w:space="0" w:color="auto"/>
        <w:right w:val="none" w:sz="0" w:space="0" w:color="auto"/>
      </w:divBdr>
    </w:div>
    <w:div w:id="1515997048">
      <w:bodyDiv w:val="1"/>
      <w:marLeft w:val="0"/>
      <w:marRight w:val="0"/>
      <w:marTop w:val="0"/>
      <w:marBottom w:val="0"/>
      <w:divBdr>
        <w:top w:val="none" w:sz="0" w:space="0" w:color="auto"/>
        <w:left w:val="none" w:sz="0" w:space="0" w:color="auto"/>
        <w:bottom w:val="none" w:sz="0" w:space="0" w:color="auto"/>
        <w:right w:val="none" w:sz="0" w:space="0" w:color="auto"/>
      </w:divBdr>
    </w:div>
    <w:div w:id="1516073680">
      <w:bodyDiv w:val="1"/>
      <w:marLeft w:val="0"/>
      <w:marRight w:val="0"/>
      <w:marTop w:val="0"/>
      <w:marBottom w:val="0"/>
      <w:divBdr>
        <w:top w:val="none" w:sz="0" w:space="0" w:color="auto"/>
        <w:left w:val="none" w:sz="0" w:space="0" w:color="auto"/>
        <w:bottom w:val="none" w:sz="0" w:space="0" w:color="auto"/>
        <w:right w:val="none" w:sz="0" w:space="0" w:color="auto"/>
      </w:divBdr>
    </w:div>
    <w:div w:id="1516456133">
      <w:bodyDiv w:val="1"/>
      <w:marLeft w:val="0"/>
      <w:marRight w:val="0"/>
      <w:marTop w:val="0"/>
      <w:marBottom w:val="0"/>
      <w:divBdr>
        <w:top w:val="none" w:sz="0" w:space="0" w:color="auto"/>
        <w:left w:val="none" w:sz="0" w:space="0" w:color="auto"/>
        <w:bottom w:val="none" w:sz="0" w:space="0" w:color="auto"/>
        <w:right w:val="none" w:sz="0" w:space="0" w:color="auto"/>
      </w:divBdr>
    </w:div>
    <w:div w:id="1516578561">
      <w:bodyDiv w:val="1"/>
      <w:marLeft w:val="0"/>
      <w:marRight w:val="0"/>
      <w:marTop w:val="0"/>
      <w:marBottom w:val="0"/>
      <w:divBdr>
        <w:top w:val="none" w:sz="0" w:space="0" w:color="auto"/>
        <w:left w:val="none" w:sz="0" w:space="0" w:color="auto"/>
        <w:bottom w:val="none" w:sz="0" w:space="0" w:color="auto"/>
        <w:right w:val="none" w:sz="0" w:space="0" w:color="auto"/>
      </w:divBdr>
    </w:div>
    <w:div w:id="1516653195">
      <w:bodyDiv w:val="1"/>
      <w:marLeft w:val="0"/>
      <w:marRight w:val="0"/>
      <w:marTop w:val="0"/>
      <w:marBottom w:val="0"/>
      <w:divBdr>
        <w:top w:val="none" w:sz="0" w:space="0" w:color="auto"/>
        <w:left w:val="none" w:sz="0" w:space="0" w:color="auto"/>
        <w:bottom w:val="none" w:sz="0" w:space="0" w:color="auto"/>
        <w:right w:val="none" w:sz="0" w:space="0" w:color="auto"/>
      </w:divBdr>
    </w:div>
    <w:div w:id="1516849525">
      <w:bodyDiv w:val="1"/>
      <w:marLeft w:val="0"/>
      <w:marRight w:val="0"/>
      <w:marTop w:val="0"/>
      <w:marBottom w:val="0"/>
      <w:divBdr>
        <w:top w:val="none" w:sz="0" w:space="0" w:color="auto"/>
        <w:left w:val="none" w:sz="0" w:space="0" w:color="auto"/>
        <w:bottom w:val="none" w:sz="0" w:space="0" w:color="auto"/>
        <w:right w:val="none" w:sz="0" w:space="0" w:color="auto"/>
      </w:divBdr>
    </w:div>
    <w:div w:id="1517621471">
      <w:bodyDiv w:val="1"/>
      <w:marLeft w:val="0"/>
      <w:marRight w:val="0"/>
      <w:marTop w:val="0"/>
      <w:marBottom w:val="0"/>
      <w:divBdr>
        <w:top w:val="none" w:sz="0" w:space="0" w:color="auto"/>
        <w:left w:val="none" w:sz="0" w:space="0" w:color="auto"/>
        <w:bottom w:val="none" w:sz="0" w:space="0" w:color="auto"/>
        <w:right w:val="none" w:sz="0" w:space="0" w:color="auto"/>
      </w:divBdr>
    </w:div>
    <w:div w:id="1520661932">
      <w:bodyDiv w:val="1"/>
      <w:marLeft w:val="0"/>
      <w:marRight w:val="0"/>
      <w:marTop w:val="0"/>
      <w:marBottom w:val="0"/>
      <w:divBdr>
        <w:top w:val="none" w:sz="0" w:space="0" w:color="auto"/>
        <w:left w:val="none" w:sz="0" w:space="0" w:color="auto"/>
        <w:bottom w:val="none" w:sz="0" w:space="0" w:color="auto"/>
        <w:right w:val="none" w:sz="0" w:space="0" w:color="auto"/>
      </w:divBdr>
    </w:div>
    <w:div w:id="1521430011">
      <w:bodyDiv w:val="1"/>
      <w:marLeft w:val="0"/>
      <w:marRight w:val="0"/>
      <w:marTop w:val="0"/>
      <w:marBottom w:val="0"/>
      <w:divBdr>
        <w:top w:val="none" w:sz="0" w:space="0" w:color="auto"/>
        <w:left w:val="none" w:sz="0" w:space="0" w:color="auto"/>
        <w:bottom w:val="none" w:sz="0" w:space="0" w:color="auto"/>
        <w:right w:val="none" w:sz="0" w:space="0" w:color="auto"/>
      </w:divBdr>
    </w:div>
    <w:div w:id="1521510373">
      <w:bodyDiv w:val="1"/>
      <w:marLeft w:val="0"/>
      <w:marRight w:val="0"/>
      <w:marTop w:val="0"/>
      <w:marBottom w:val="0"/>
      <w:divBdr>
        <w:top w:val="none" w:sz="0" w:space="0" w:color="auto"/>
        <w:left w:val="none" w:sz="0" w:space="0" w:color="auto"/>
        <w:bottom w:val="none" w:sz="0" w:space="0" w:color="auto"/>
        <w:right w:val="none" w:sz="0" w:space="0" w:color="auto"/>
      </w:divBdr>
    </w:div>
    <w:div w:id="1521624430">
      <w:bodyDiv w:val="1"/>
      <w:marLeft w:val="0"/>
      <w:marRight w:val="0"/>
      <w:marTop w:val="0"/>
      <w:marBottom w:val="0"/>
      <w:divBdr>
        <w:top w:val="none" w:sz="0" w:space="0" w:color="auto"/>
        <w:left w:val="none" w:sz="0" w:space="0" w:color="auto"/>
        <w:bottom w:val="none" w:sz="0" w:space="0" w:color="auto"/>
        <w:right w:val="none" w:sz="0" w:space="0" w:color="auto"/>
      </w:divBdr>
    </w:div>
    <w:div w:id="1522470535">
      <w:bodyDiv w:val="1"/>
      <w:marLeft w:val="0"/>
      <w:marRight w:val="0"/>
      <w:marTop w:val="0"/>
      <w:marBottom w:val="0"/>
      <w:divBdr>
        <w:top w:val="none" w:sz="0" w:space="0" w:color="auto"/>
        <w:left w:val="none" w:sz="0" w:space="0" w:color="auto"/>
        <w:bottom w:val="none" w:sz="0" w:space="0" w:color="auto"/>
        <w:right w:val="none" w:sz="0" w:space="0" w:color="auto"/>
      </w:divBdr>
    </w:div>
    <w:div w:id="1522549429">
      <w:bodyDiv w:val="1"/>
      <w:marLeft w:val="0"/>
      <w:marRight w:val="0"/>
      <w:marTop w:val="0"/>
      <w:marBottom w:val="0"/>
      <w:divBdr>
        <w:top w:val="none" w:sz="0" w:space="0" w:color="auto"/>
        <w:left w:val="none" w:sz="0" w:space="0" w:color="auto"/>
        <w:bottom w:val="none" w:sz="0" w:space="0" w:color="auto"/>
        <w:right w:val="none" w:sz="0" w:space="0" w:color="auto"/>
      </w:divBdr>
    </w:div>
    <w:div w:id="1522814634">
      <w:bodyDiv w:val="1"/>
      <w:marLeft w:val="0"/>
      <w:marRight w:val="0"/>
      <w:marTop w:val="0"/>
      <w:marBottom w:val="0"/>
      <w:divBdr>
        <w:top w:val="none" w:sz="0" w:space="0" w:color="auto"/>
        <w:left w:val="none" w:sz="0" w:space="0" w:color="auto"/>
        <w:bottom w:val="none" w:sz="0" w:space="0" w:color="auto"/>
        <w:right w:val="none" w:sz="0" w:space="0" w:color="auto"/>
      </w:divBdr>
    </w:div>
    <w:div w:id="1523127758">
      <w:bodyDiv w:val="1"/>
      <w:marLeft w:val="0"/>
      <w:marRight w:val="0"/>
      <w:marTop w:val="0"/>
      <w:marBottom w:val="0"/>
      <w:divBdr>
        <w:top w:val="none" w:sz="0" w:space="0" w:color="auto"/>
        <w:left w:val="none" w:sz="0" w:space="0" w:color="auto"/>
        <w:bottom w:val="none" w:sz="0" w:space="0" w:color="auto"/>
        <w:right w:val="none" w:sz="0" w:space="0" w:color="auto"/>
      </w:divBdr>
    </w:div>
    <w:div w:id="1523278142">
      <w:bodyDiv w:val="1"/>
      <w:marLeft w:val="0"/>
      <w:marRight w:val="0"/>
      <w:marTop w:val="0"/>
      <w:marBottom w:val="0"/>
      <w:divBdr>
        <w:top w:val="none" w:sz="0" w:space="0" w:color="auto"/>
        <w:left w:val="none" w:sz="0" w:space="0" w:color="auto"/>
        <w:bottom w:val="none" w:sz="0" w:space="0" w:color="auto"/>
        <w:right w:val="none" w:sz="0" w:space="0" w:color="auto"/>
      </w:divBdr>
    </w:div>
    <w:div w:id="1523938225">
      <w:bodyDiv w:val="1"/>
      <w:marLeft w:val="0"/>
      <w:marRight w:val="0"/>
      <w:marTop w:val="0"/>
      <w:marBottom w:val="0"/>
      <w:divBdr>
        <w:top w:val="none" w:sz="0" w:space="0" w:color="auto"/>
        <w:left w:val="none" w:sz="0" w:space="0" w:color="auto"/>
        <w:bottom w:val="none" w:sz="0" w:space="0" w:color="auto"/>
        <w:right w:val="none" w:sz="0" w:space="0" w:color="auto"/>
      </w:divBdr>
    </w:div>
    <w:div w:id="1524124313">
      <w:bodyDiv w:val="1"/>
      <w:marLeft w:val="0"/>
      <w:marRight w:val="0"/>
      <w:marTop w:val="0"/>
      <w:marBottom w:val="0"/>
      <w:divBdr>
        <w:top w:val="none" w:sz="0" w:space="0" w:color="auto"/>
        <w:left w:val="none" w:sz="0" w:space="0" w:color="auto"/>
        <w:bottom w:val="none" w:sz="0" w:space="0" w:color="auto"/>
        <w:right w:val="none" w:sz="0" w:space="0" w:color="auto"/>
      </w:divBdr>
    </w:div>
    <w:div w:id="1524436335">
      <w:bodyDiv w:val="1"/>
      <w:marLeft w:val="0"/>
      <w:marRight w:val="0"/>
      <w:marTop w:val="0"/>
      <w:marBottom w:val="0"/>
      <w:divBdr>
        <w:top w:val="none" w:sz="0" w:space="0" w:color="auto"/>
        <w:left w:val="none" w:sz="0" w:space="0" w:color="auto"/>
        <w:bottom w:val="none" w:sz="0" w:space="0" w:color="auto"/>
        <w:right w:val="none" w:sz="0" w:space="0" w:color="auto"/>
      </w:divBdr>
    </w:div>
    <w:div w:id="1524828187">
      <w:bodyDiv w:val="1"/>
      <w:marLeft w:val="0"/>
      <w:marRight w:val="0"/>
      <w:marTop w:val="0"/>
      <w:marBottom w:val="0"/>
      <w:divBdr>
        <w:top w:val="none" w:sz="0" w:space="0" w:color="auto"/>
        <w:left w:val="none" w:sz="0" w:space="0" w:color="auto"/>
        <w:bottom w:val="none" w:sz="0" w:space="0" w:color="auto"/>
        <w:right w:val="none" w:sz="0" w:space="0" w:color="auto"/>
      </w:divBdr>
    </w:div>
    <w:div w:id="1526481522">
      <w:bodyDiv w:val="1"/>
      <w:marLeft w:val="0"/>
      <w:marRight w:val="0"/>
      <w:marTop w:val="0"/>
      <w:marBottom w:val="0"/>
      <w:divBdr>
        <w:top w:val="none" w:sz="0" w:space="0" w:color="auto"/>
        <w:left w:val="none" w:sz="0" w:space="0" w:color="auto"/>
        <w:bottom w:val="none" w:sz="0" w:space="0" w:color="auto"/>
        <w:right w:val="none" w:sz="0" w:space="0" w:color="auto"/>
      </w:divBdr>
    </w:div>
    <w:div w:id="1526674906">
      <w:bodyDiv w:val="1"/>
      <w:marLeft w:val="0"/>
      <w:marRight w:val="0"/>
      <w:marTop w:val="0"/>
      <w:marBottom w:val="0"/>
      <w:divBdr>
        <w:top w:val="none" w:sz="0" w:space="0" w:color="auto"/>
        <w:left w:val="none" w:sz="0" w:space="0" w:color="auto"/>
        <w:bottom w:val="none" w:sz="0" w:space="0" w:color="auto"/>
        <w:right w:val="none" w:sz="0" w:space="0" w:color="auto"/>
      </w:divBdr>
    </w:div>
    <w:div w:id="1528253575">
      <w:bodyDiv w:val="1"/>
      <w:marLeft w:val="0"/>
      <w:marRight w:val="0"/>
      <w:marTop w:val="0"/>
      <w:marBottom w:val="0"/>
      <w:divBdr>
        <w:top w:val="none" w:sz="0" w:space="0" w:color="auto"/>
        <w:left w:val="none" w:sz="0" w:space="0" w:color="auto"/>
        <w:bottom w:val="none" w:sz="0" w:space="0" w:color="auto"/>
        <w:right w:val="none" w:sz="0" w:space="0" w:color="auto"/>
      </w:divBdr>
    </w:div>
    <w:div w:id="1529175485">
      <w:bodyDiv w:val="1"/>
      <w:marLeft w:val="0"/>
      <w:marRight w:val="0"/>
      <w:marTop w:val="0"/>
      <w:marBottom w:val="0"/>
      <w:divBdr>
        <w:top w:val="none" w:sz="0" w:space="0" w:color="auto"/>
        <w:left w:val="none" w:sz="0" w:space="0" w:color="auto"/>
        <w:bottom w:val="none" w:sz="0" w:space="0" w:color="auto"/>
        <w:right w:val="none" w:sz="0" w:space="0" w:color="auto"/>
      </w:divBdr>
    </w:div>
    <w:div w:id="1531452544">
      <w:bodyDiv w:val="1"/>
      <w:marLeft w:val="0"/>
      <w:marRight w:val="0"/>
      <w:marTop w:val="0"/>
      <w:marBottom w:val="0"/>
      <w:divBdr>
        <w:top w:val="none" w:sz="0" w:space="0" w:color="auto"/>
        <w:left w:val="none" w:sz="0" w:space="0" w:color="auto"/>
        <w:bottom w:val="none" w:sz="0" w:space="0" w:color="auto"/>
        <w:right w:val="none" w:sz="0" w:space="0" w:color="auto"/>
      </w:divBdr>
    </w:div>
    <w:div w:id="1531608167">
      <w:bodyDiv w:val="1"/>
      <w:marLeft w:val="0"/>
      <w:marRight w:val="0"/>
      <w:marTop w:val="0"/>
      <w:marBottom w:val="0"/>
      <w:divBdr>
        <w:top w:val="none" w:sz="0" w:space="0" w:color="auto"/>
        <w:left w:val="none" w:sz="0" w:space="0" w:color="auto"/>
        <w:bottom w:val="none" w:sz="0" w:space="0" w:color="auto"/>
        <w:right w:val="none" w:sz="0" w:space="0" w:color="auto"/>
      </w:divBdr>
    </w:div>
    <w:div w:id="1532302523">
      <w:bodyDiv w:val="1"/>
      <w:marLeft w:val="0"/>
      <w:marRight w:val="0"/>
      <w:marTop w:val="0"/>
      <w:marBottom w:val="0"/>
      <w:divBdr>
        <w:top w:val="none" w:sz="0" w:space="0" w:color="auto"/>
        <w:left w:val="none" w:sz="0" w:space="0" w:color="auto"/>
        <w:bottom w:val="none" w:sz="0" w:space="0" w:color="auto"/>
        <w:right w:val="none" w:sz="0" w:space="0" w:color="auto"/>
      </w:divBdr>
    </w:div>
    <w:div w:id="1534153826">
      <w:bodyDiv w:val="1"/>
      <w:marLeft w:val="0"/>
      <w:marRight w:val="0"/>
      <w:marTop w:val="0"/>
      <w:marBottom w:val="0"/>
      <w:divBdr>
        <w:top w:val="none" w:sz="0" w:space="0" w:color="auto"/>
        <w:left w:val="none" w:sz="0" w:space="0" w:color="auto"/>
        <w:bottom w:val="none" w:sz="0" w:space="0" w:color="auto"/>
        <w:right w:val="none" w:sz="0" w:space="0" w:color="auto"/>
      </w:divBdr>
    </w:div>
    <w:div w:id="1534463997">
      <w:bodyDiv w:val="1"/>
      <w:marLeft w:val="0"/>
      <w:marRight w:val="0"/>
      <w:marTop w:val="0"/>
      <w:marBottom w:val="0"/>
      <w:divBdr>
        <w:top w:val="none" w:sz="0" w:space="0" w:color="auto"/>
        <w:left w:val="none" w:sz="0" w:space="0" w:color="auto"/>
        <w:bottom w:val="none" w:sz="0" w:space="0" w:color="auto"/>
        <w:right w:val="none" w:sz="0" w:space="0" w:color="auto"/>
      </w:divBdr>
    </w:div>
    <w:div w:id="1534684986">
      <w:bodyDiv w:val="1"/>
      <w:marLeft w:val="0"/>
      <w:marRight w:val="0"/>
      <w:marTop w:val="0"/>
      <w:marBottom w:val="0"/>
      <w:divBdr>
        <w:top w:val="none" w:sz="0" w:space="0" w:color="auto"/>
        <w:left w:val="none" w:sz="0" w:space="0" w:color="auto"/>
        <w:bottom w:val="none" w:sz="0" w:space="0" w:color="auto"/>
        <w:right w:val="none" w:sz="0" w:space="0" w:color="auto"/>
      </w:divBdr>
    </w:div>
    <w:div w:id="1535581016">
      <w:bodyDiv w:val="1"/>
      <w:marLeft w:val="0"/>
      <w:marRight w:val="0"/>
      <w:marTop w:val="0"/>
      <w:marBottom w:val="0"/>
      <w:divBdr>
        <w:top w:val="none" w:sz="0" w:space="0" w:color="auto"/>
        <w:left w:val="none" w:sz="0" w:space="0" w:color="auto"/>
        <w:bottom w:val="none" w:sz="0" w:space="0" w:color="auto"/>
        <w:right w:val="none" w:sz="0" w:space="0" w:color="auto"/>
      </w:divBdr>
    </w:div>
    <w:div w:id="1536385379">
      <w:bodyDiv w:val="1"/>
      <w:marLeft w:val="0"/>
      <w:marRight w:val="0"/>
      <w:marTop w:val="0"/>
      <w:marBottom w:val="0"/>
      <w:divBdr>
        <w:top w:val="none" w:sz="0" w:space="0" w:color="auto"/>
        <w:left w:val="none" w:sz="0" w:space="0" w:color="auto"/>
        <w:bottom w:val="none" w:sz="0" w:space="0" w:color="auto"/>
        <w:right w:val="none" w:sz="0" w:space="0" w:color="auto"/>
      </w:divBdr>
    </w:div>
    <w:div w:id="1536849875">
      <w:bodyDiv w:val="1"/>
      <w:marLeft w:val="0"/>
      <w:marRight w:val="0"/>
      <w:marTop w:val="0"/>
      <w:marBottom w:val="0"/>
      <w:divBdr>
        <w:top w:val="none" w:sz="0" w:space="0" w:color="auto"/>
        <w:left w:val="none" w:sz="0" w:space="0" w:color="auto"/>
        <w:bottom w:val="none" w:sz="0" w:space="0" w:color="auto"/>
        <w:right w:val="none" w:sz="0" w:space="0" w:color="auto"/>
      </w:divBdr>
    </w:div>
    <w:div w:id="1537035940">
      <w:bodyDiv w:val="1"/>
      <w:marLeft w:val="0"/>
      <w:marRight w:val="0"/>
      <w:marTop w:val="0"/>
      <w:marBottom w:val="0"/>
      <w:divBdr>
        <w:top w:val="none" w:sz="0" w:space="0" w:color="auto"/>
        <w:left w:val="none" w:sz="0" w:space="0" w:color="auto"/>
        <w:bottom w:val="none" w:sz="0" w:space="0" w:color="auto"/>
        <w:right w:val="none" w:sz="0" w:space="0" w:color="auto"/>
      </w:divBdr>
    </w:div>
    <w:div w:id="1540363609">
      <w:bodyDiv w:val="1"/>
      <w:marLeft w:val="0"/>
      <w:marRight w:val="0"/>
      <w:marTop w:val="0"/>
      <w:marBottom w:val="0"/>
      <w:divBdr>
        <w:top w:val="none" w:sz="0" w:space="0" w:color="auto"/>
        <w:left w:val="none" w:sz="0" w:space="0" w:color="auto"/>
        <w:bottom w:val="none" w:sz="0" w:space="0" w:color="auto"/>
        <w:right w:val="none" w:sz="0" w:space="0" w:color="auto"/>
      </w:divBdr>
    </w:div>
    <w:div w:id="1540512459">
      <w:bodyDiv w:val="1"/>
      <w:marLeft w:val="0"/>
      <w:marRight w:val="0"/>
      <w:marTop w:val="0"/>
      <w:marBottom w:val="0"/>
      <w:divBdr>
        <w:top w:val="none" w:sz="0" w:space="0" w:color="auto"/>
        <w:left w:val="none" w:sz="0" w:space="0" w:color="auto"/>
        <w:bottom w:val="none" w:sz="0" w:space="0" w:color="auto"/>
        <w:right w:val="none" w:sz="0" w:space="0" w:color="auto"/>
      </w:divBdr>
    </w:div>
    <w:div w:id="1540822811">
      <w:bodyDiv w:val="1"/>
      <w:marLeft w:val="0"/>
      <w:marRight w:val="0"/>
      <w:marTop w:val="0"/>
      <w:marBottom w:val="0"/>
      <w:divBdr>
        <w:top w:val="none" w:sz="0" w:space="0" w:color="auto"/>
        <w:left w:val="none" w:sz="0" w:space="0" w:color="auto"/>
        <w:bottom w:val="none" w:sz="0" w:space="0" w:color="auto"/>
        <w:right w:val="none" w:sz="0" w:space="0" w:color="auto"/>
      </w:divBdr>
    </w:div>
    <w:div w:id="1541162115">
      <w:bodyDiv w:val="1"/>
      <w:marLeft w:val="0"/>
      <w:marRight w:val="0"/>
      <w:marTop w:val="0"/>
      <w:marBottom w:val="0"/>
      <w:divBdr>
        <w:top w:val="none" w:sz="0" w:space="0" w:color="auto"/>
        <w:left w:val="none" w:sz="0" w:space="0" w:color="auto"/>
        <w:bottom w:val="none" w:sz="0" w:space="0" w:color="auto"/>
        <w:right w:val="none" w:sz="0" w:space="0" w:color="auto"/>
      </w:divBdr>
    </w:div>
    <w:div w:id="1541555756">
      <w:bodyDiv w:val="1"/>
      <w:marLeft w:val="0"/>
      <w:marRight w:val="0"/>
      <w:marTop w:val="0"/>
      <w:marBottom w:val="0"/>
      <w:divBdr>
        <w:top w:val="none" w:sz="0" w:space="0" w:color="auto"/>
        <w:left w:val="none" w:sz="0" w:space="0" w:color="auto"/>
        <w:bottom w:val="none" w:sz="0" w:space="0" w:color="auto"/>
        <w:right w:val="none" w:sz="0" w:space="0" w:color="auto"/>
      </w:divBdr>
    </w:div>
    <w:div w:id="1543517372">
      <w:bodyDiv w:val="1"/>
      <w:marLeft w:val="0"/>
      <w:marRight w:val="0"/>
      <w:marTop w:val="0"/>
      <w:marBottom w:val="0"/>
      <w:divBdr>
        <w:top w:val="none" w:sz="0" w:space="0" w:color="auto"/>
        <w:left w:val="none" w:sz="0" w:space="0" w:color="auto"/>
        <w:bottom w:val="none" w:sz="0" w:space="0" w:color="auto"/>
        <w:right w:val="none" w:sz="0" w:space="0" w:color="auto"/>
      </w:divBdr>
    </w:div>
    <w:div w:id="1544100735">
      <w:bodyDiv w:val="1"/>
      <w:marLeft w:val="0"/>
      <w:marRight w:val="0"/>
      <w:marTop w:val="0"/>
      <w:marBottom w:val="0"/>
      <w:divBdr>
        <w:top w:val="none" w:sz="0" w:space="0" w:color="auto"/>
        <w:left w:val="none" w:sz="0" w:space="0" w:color="auto"/>
        <w:bottom w:val="none" w:sz="0" w:space="0" w:color="auto"/>
        <w:right w:val="none" w:sz="0" w:space="0" w:color="auto"/>
      </w:divBdr>
    </w:div>
    <w:div w:id="1545210368">
      <w:bodyDiv w:val="1"/>
      <w:marLeft w:val="0"/>
      <w:marRight w:val="0"/>
      <w:marTop w:val="0"/>
      <w:marBottom w:val="0"/>
      <w:divBdr>
        <w:top w:val="none" w:sz="0" w:space="0" w:color="auto"/>
        <w:left w:val="none" w:sz="0" w:space="0" w:color="auto"/>
        <w:bottom w:val="none" w:sz="0" w:space="0" w:color="auto"/>
        <w:right w:val="none" w:sz="0" w:space="0" w:color="auto"/>
      </w:divBdr>
    </w:div>
    <w:div w:id="1546943733">
      <w:bodyDiv w:val="1"/>
      <w:marLeft w:val="0"/>
      <w:marRight w:val="0"/>
      <w:marTop w:val="0"/>
      <w:marBottom w:val="0"/>
      <w:divBdr>
        <w:top w:val="none" w:sz="0" w:space="0" w:color="auto"/>
        <w:left w:val="none" w:sz="0" w:space="0" w:color="auto"/>
        <w:bottom w:val="none" w:sz="0" w:space="0" w:color="auto"/>
        <w:right w:val="none" w:sz="0" w:space="0" w:color="auto"/>
      </w:divBdr>
    </w:div>
    <w:div w:id="1547135113">
      <w:bodyDiv w:val="1"/>
      <w:marLeft w:val="0"/>
      <w:marRight w:val="0"/>
      <w:marTop w:val="0"/>
      <w:marBottom w:val="0"/>
      <w:divBdr>
        <w:top w:val="none" w:sz="0" w:space="0" w:color="auto"/>
        <w:left w:val="none" w:sz="0" w:space="0" w:color="auto"/>
        <w:bottom w:val="none" w:sz="0" w:space="0" w:color="auto"/>
        <w:right w:val="none" w:sz="0" w:space="0" w:color="auto"/>
      </w:divBdr>
    </w:div>
    <w:div w:id="1547717344">
      <w:bodyDiv w:val="1"/>
      <w:marLeft w:val="0"/>
      <w:marRight w:val="0"/>
      <w:marTop w:val="0"/>
      <w:marBottom w:val="0"/>
      <w:divBdr>
        <w:top w:val="none" w:sz="0" w:space="0" w:color="auto"/>
        <w:left w:val="none" w:sz="0" w:space="0" w:color="auto"/>
        <w:bottom w:val="none" w:sz="0" w:space="0" w:color="auto"/>
        <w:right w:val="none" w:sz="0" w:space="0" w:color="auto"/>
      </w:divBdr>
    </w:div>
    <w:div w:id="1547984129">
      <w:bodyDiv w:val="1"/>
      <w:marLeft w:val="0"/>
      <w:marRight w:val="0"/>
      <w:marTop w:val="0"/>
      <w:marBottom w:val="0"/>
      <w:divBdr>
        <w:top w:val="none" w:sz="0" w:space="0" w:color="auto"/>
        <w:left w:val="none" w:sz="0" w:space="0" w:color="auto"/>
        <w:bottom w:val="none" w:sz="0" w:space="0" w:color="auto"/>
        <w:right w:val="none" w:sz="0" w:space="0" w:color="auto"/>
      </w:divBdr>
    </w:div>
    <w:div w:id="1548224623">
      <w:bodyDiv w:val="1"/>
      <w:marLeft w:val="0"/>
      <w:marRight w:val="0"/>
      <w:marTop w:val="0"/>
      <w:marBottom w:val="0"/>
      <w:divBdr>
        <w:top w:val="none" w:sz="0" w:space="0" w:color="auto"/>
        <w:left w:val="none" w:sz="0" w:space="0" w:color="auto"/>
        <w:bottom w:val="none" w:sz="0" w:space="0" w:color="auto"/>
        <w:right w:val="none" w:sz="0" w:space="0" w:color="auto"/>
      </w:divBdr>
    </w:div>
    <w:div w:id="1548293043">
      <w:bodyDiv w:val="1"/>
      <w:marLeft w:val="0"/>
      <w:marRight w:val="0"/>
      <w:marTop w:val="0"/>
      <w:marBottom w:val="0"/>
      <w:divBdr>
        <w:top w:val="none" w:sz="0" w:space="0" w:color="auto"/>
        <w:left w:val="none" w:sz="0" w:space="0" w:color="auto"/>
        <w:bottom w:val="none" w:sz="0" w:space="0" w:color="auto"/>
        <w:right w:val="none" w:sz="0" w:space="0" w:color="auto"/>
      </w:divBdr>
    </w:div>
    <w:div w:id="1549225836">
      <w:bodyDiv w:val="1"/>
      <w:marLeft w:val="0"/>
      <w:marRight w:val="0"/>
      <w:marTop w:val="0"/>
      <w:marBottom w:val="0"/>
      <w:divBdr>
        <w:top w:val="none" w:sz="0" w:space="0" w:color="auto"/>
        <w:left w:val="none" w:sz="0" w:space="0" w:color="auto"/>
        <w:bottom w:val="none" w:sz="0" w:space="0" w:color="auto"/>
        <w:right w:val="none" w:sz="0" w:space="0" w:color="auto"/>
      </w:divBdr>
    </w:div>
    <w:div w:id="1549419319">
      <w:bodyDiv w:val="1"/>
      <w:marLeft w:val="0"/>
      <w:marRight w:val="0"/>
      <w:marTop w:val="0"/>
      <w:marBottom w:val="0"/>
      <w:divBdr>
        <w:top w:val="none" w:sz="0" w:space="0" w:color="auto"/>
        <w:left w:val="none" w:sz="0" w:space="0" w:color="auto"/>
        <w:bottom w:val="none" w:sz="0" w:space="0" w:color="auto"/>
        <w:right w:val="none" w:sz="0" w:space="0" w:color="auto"/>
      </w:divBdr>
    </w:div>
    <w:div w:id="1549419856">
      <w:bodyDiv w:val="1"/>
      <w:marLeft w:val="0"/>
      <w:marRight w:val="0"/>
      <w:marTop w:val="0"/>
      <w:marBottom w:val="0"/>
      <w:divBdr>
        <w:top w:val="none" w:sz="0" w:space="0" w:color="auto"/>
        <w:left w:val="none" w:sz="0" w:space="0" w:color="auto"/>
        <w:bottom w:val="none" w:sz="0" w:space="0" w:color="auto"/>
        <w:right w:val="none" w:sz="0" w:space="0" w:color="auto"/>
      </w:divBdr>
    </w:div>
    <w:div w:id="1549762365">
      <w:bodyDiv w:val="1"/>
      <w:marLeft w:val="0"/>
      <w:marRight w:val="0"/>
      <w:marTop w:val="0"/>
      <w:marBottom w:val="0"/>
      <w:divBdr>
        <w:top w:val="none" w:sz="0" w:space="0" w:color="auto"/>
        <w:left w:val="none" w:sz="0" w:space="0" w:color="auto"/>
        <w:bottom w:val="none" w:sz="0" w:space="0" w:color="auto"/>
        <w:right w:val="none" w:sz="0" w:space="0" w:color="auto"/>
      </w:divBdr>
    </w:div>
    <w:div w:id="1550188937">
      <w:bodyDiv w:val="1"/>
      <w:marLeft w:val="0"/>
      <w:marRight w:val="0"/>
      <w:marTop w:val="0"/>
      <w:marBottom w:val="0"/>
      <w:divBdr>
        <w:top w:val="none" w:sz="0" w:space="0" w:color="auto"/>
        <w:left w:val="none" w:sz="0" w:space="0" w:color="auto"/>
        <w:bottom w:val="none" w:sz="0" w:space="0" w:color="auto"/>
        <w:right w:val="none" w:sz="0" w:space="0" w:color="auto"/>
      </w:divBdr>
    </w:div>
    <w:div w:id="1551764549">
      <w:bodyDiv w:val="1"/>
      <w:marLeft w:val="0"/>
      <w:marRight w:val="0"/>
      <w:marTop w:val="0"/>
      <w:marBottom w:val="0"/>
      <w:divBdr>
        <w:top w:val="none" w:sz="0" w:space="0" w:color="auto"/>
        <w:left w:val="none" w:sz="0" w:space="0" w:color="auto"/>
        <w:bottom w:val="none" w:sz="0" w:space="0" w:color="auto"/>
        <w:right w:val="none" w:sz="0" w:space="0" w:color="auto"/>
      </w:divBdr>
    </w:div>
    <w:div w:id="1552958445">
      <w:bodyDiv w:val="1"/>
      <w:marLeft w:val="0"/>
      <w:marRight w:val="0"/>
      <w:marTop w:val="0"/>
      <w:marBottom w:val="0"/>
      <w:divBdr>
        <w:top w:val="none" w:sz="0" w:space="0" w:color="auto"/>
        <w:left w:val="none" w:sz="0" w:space="0" w:color="auto"/>
        <w:bottom w:val="none" w:sz="0" w:space="0" w:color="auto"/>
        <w:right w:val="none" w:sz="0" w:space="0" w:color="auto"/>
      </w:divBdr>
    </w:div>
    <w:div w:id="1554342629">
      <w:bodyDiv w:val="1"/>
      <w:marLeft w:val="0"/>
      <w:marRight w:val="0"/>
      <w:marTop w:val="0"/>
      <w:marBottom w:val="0"/>
      <w:divBdr>
        <w:top w:val="none" w:sz="0" w:space="0" w:color="auto"/>
        <w:left w:val="none" w:sz="0" w:space="0" w:color="auto"/>
        <w:bottom w:val="none" w:sz="0" w:space="0" w:color="auto"/>
        <w:right w:val="none" w:sz="0" w:space="0" w:color="auto"/>
      </w:divBdr>
    </w:div>
    <w:div w:id="1555699471">
      <w:bodyDiv w:val="1"/>
      <w:marLeft w:val="0"/>
      <w:marRight w:val="0"/>
      <w:marTop w:val="0"/>
      <w:marBottom w:val="0"/>
      <w:divBdr>
        <w:top w:val="none" w:sz="0" w:space="0" w:color="auto"/>
        <w:left w:val="none" w:sz="0" w:space="0" w:color="auto"/>
        <w:bottom w:val="none" w:sz="0" w:space="0" w:color="auto"/>
        <w:right w:val="none" w:sz="0" w:space="0" w:color="auto"/>
      </w:divBdr>
    </w:div>
    <w:div w:id="1555966500">
      <w:bodyDiv w:val="1"/>
      <w:marLeft w:val="0"/>
      <w:marRight w:val="0"/>
      <w:marTop w:val="0"/>
      <w:marBottom w:val="0"/>
      <w:divBdr>
        <w:top w:val="none" w:sz="0" w:space="0" w:color="auto"/>
        <w:left w:val="none" w:sz="0" w:space="0" w:color="auto"/>
        <w:bottom w:val="none" w:sz="0" w:space="0" w:color="auto"/>
        <w:right w:val="none" w:sz="0" w:space="0" w:color="auto"/>
      </w:divBdr>
    </w:div>
    <w:div w:id="1557163566">
      <w:bodyDiv w:val="1"/>
      <w:marLeft w:val="0"/>
      <w:marRight w:val="0"/>
      <w:marTop w:val="0"/>
      <w:marBottom w:val="0"/>
      <w:divBdr>
        <w:top w:val="none" w:sz="0" w:space="0" w:color="auto"/>
        <w:left w:val="none" w:sz="0" w:space="0" w:color="auto"/>
        <w:bottom w:val="none" w:sz="0" w:space="0" w:color="auto"/>
        <w:right w:val="none" w:sz="0" w:space="0" w:color="auto"/>
      </w:divBdr>
    </w:div>
    <w:div w:id="1557548188">
      <w:bodyDiv w:val="1"/>
      <w:marLeft w:val="0"/>
      <w:marRight w:val="0"/>
      <w:marTop w:val="0"/>
      <w:marBottom w:val="0"/>
      <w:divBdr>
        <w:top w:val="none" w:sz="0" w:space="0" w:color="auto"/>
        <w:left w:val="none" w:sz="0" w:space="0" w:color="auto"/>
        <w:bottom w:val="none" w:sz="0" w:space="0" w:color="auto"/>
        <w:right w:val="none" w:sz="0" w:space="0" w:color="auto"/>
      </w:divBdr>
    </w:div>
    <w:div w:id="1559783503">
      <w:bodyDiv w:val="1"/>
      <w:marLeft w:val="0"/>
      <w:marRight w:val="0"/>
      <w:marTop w:val="0"/>
      <w:marBottom w:val="0"/>
      <w:divBdr>
        <w:top w:val="none" w:sz="0" w:space="0" w:color="auto"/>
        <w:left w:val="none" w:sz="0" w:space="0" w:color="auto"/>
        <w:bottom w:val="none" w:sz="0" w:space="0" w:color="auto"/>
        <w:right w:val="none" w:sz="0" w:space="0" w:color="auto"/>
      </w:divBdr>
    </w:div>
    <w:div w:id="1560436911">
      <w:bodyDiv w:val="1"/>
      <w:marLeft w:val="0"/>
      <w:marRight w:val="0"/>
      <w:marTop w:val="0"/>
      <w:marBottom w:val="0"/>
      <w:divBdr>
        <w:top w:val="none" w:sz="0" w:space="0" w:color="auto"/>
        <w:left w:val="none" w:sz="0" w:space="0" w:color="auto"/>
        <w:bottom w:val="none" w:sz="0" w:space="0" w:color="auto"/>
        <w:right w:val="none" w:sz="0" w:space="0" w:color="auto"/>
      </w:divBdr>
    </w:div>
    <w:div w:id="1561406381">
      <w:bodyDiv w:val="1"/>
      <w:marLeft w:val="0"/>
      <w:marRight w:val="0"/>
      <w:marTop w:val="0"/>
      <w:marBottom w:val="0"/>
      <w:divBdr>
        <w:top w:val="none" w:sz="0" w:space="0" w:color="auto"/>
        <w:left w:val="none" w:sz="0" w:space="0" w:color="auto"/>
        <w:bottom w:val="none" w:sz="0" w:space="0" w:color="auto"/>
        <w:right w:val="none" w:sz="0" w:space="0" w:color="auto"/>
      </w:divBdr>
    </w:div>
    <w:div w:id="1561598404">
      <w:bodyDiv w:val="1"/>
      <w:marLeft w:val="0"/>
      <w:marRight w:val="0"/>
      <w:marTop w:val="0"/>
      <w:marBottom w:val="0"/>
      <w:divBdr>
        <w:top w:val="none" w:sz="0" w:space="0" w:color="auto"/>
        <w:left w:val="none" w:sz="0" w:space="0" w:color="auto"/>
        <w:bottom w:val="none" w:sz="0" w:space="0" w:color="auto"/>
        <w:right w:val="none" w:sz="0" w:space="0" w:color="auto"/>
      </w:divBdr>
    </w:div>
    <w:div w:id="1562015616">
      <w:bodyDiv w:val="1"/>
      <w:marLeft w:val="0"/>
      <w:marRight w:val="0"/>
      <w:marTop w:val="0"/>
      <w:marBottom w:val="0"/>
      <w:divBdr>
        <w:top w:val="none" w:sz="0" w:space="0" w:color="auto"/>
        <w:left w:val="none" w:sz="0" w:space="0" w:color="auto"/>
        <w:bottom w:val="none" w:sz="0" w:space="0" w:color="auto"/>
        <w:right w:val="none" w:sz="0" w:space="0" w:color="auto"/>
      </w:divBdr>
    </w:div>
    <w:div w:id="1564411243">
      <w:bodyDiv w:val="1"/>
      <w:marLeft w:val="0"/>
      <w:marRight w:val="0"/>
      <w:marTop w:val="0"/>
      <w:marBottom w:val="0"/>
      <w:divBdr>
        <w:top w:val="none" w:sz="0" w:space="0" w:color="auto"/>
        <w:left w:val="none" w:sz="0" w:space="0" w:color="auto"/>
        <w:bottom w:val="none" w:sz="0" w:space="0" w:color="auto"/>
        <w:right w:val="none" w:sz="0" w:space="0" w:color="auto"/>
      </w:divBdr>
    </w:div>
    <w:div w:id="1564827420">
      <w:bodyDiv w:val="1"/>
      <w:marLeft w:val="0"/>
      <w:marRight w:val="0"/>
      <w:marTop w:val="0"/>
      <w:marBottom w:val="0"/>
      <w:divBdr>
        <w:top w:val="none" w:sz="0" w:space="0" w:color="auto"/>
        <w:left w:val="none" w:sz="0" w:space="0" w:color="auto"/>
        <w:bottom w:val="none" w:sz="0" w:space="0" w:color="auto"/>
        <w:right w:val="none" w:sz="0" w:space="0" w:color="auto"/>
      </w:divBdr>
    </w:div>
    <w:div w:id="1564949216">
      <w:bodyDiv w:val="1"/>
      <w:marLeft w:val="0"/>
      <w:marRight w:val="0"/>
      <w:marTop w:val="0"/>
      <w:marBottom w:val="0"/>
      <w:divBdr>
        <w:top w:val="none" w:sz="0" w:space="0" w:color="auto"/>
        <w:left w:val="none" w:sz="0" w:space="0" w:color="auto"/>
        <w:bottom w:val="none" w:sz="0" w:space="0" w:color="auto"/>
        <w:right w:val="none" w:sz="0" w:space="0" w:color="auto"/>
      </w:divBdr>
    </w:div>
    <w:div w:id="1565526930">
      <w:bodyDiv w:val="1"/>
      <w:marLeft w:val="0"/>
      <w:marRight w:val="0"/>
      <w:marTop w:val="0"/>
      <w:marBottom w:val="0"/>
      <w:divBdr>
        <w:top w:val="none" w:sz="0" w:space="0" w:color="auto"/>
        <w:left w:val="none" w:sz="0" w:space="0" w:color="auto"/>
        <w:bottom w:val="none" w:sz="0" w:space="0" w:color="auto"/>
        <w:right w:val="none" w:sz="0" w:space="0" w:color="auto"/>
      </w:divBdr>
    </w:div>
    <w:div w:id="1565993103">
      <w:bodyDiv w:val="1"/>
      <w:marLeft w:val="0"/>
      <w:marRight w:val="0"/>
      <w:marTop w:val="0"/>
      <w:marBottom w:val="0"/>
      <w:divBdr>
        <w:top w:val="none" w:sz="0" w:space="0" w:color="auto"/>
        <w:left w:val="none" w:sz="0" w:space="0" w:color="auto"/>
        <w:bottom w:val="none" w:sz="0" w:space="0" w:color="auto"/>
        <w:right w:val="none" w:sz="0" w:space="0" w:color="auto"/>
      </w:divBdr>
    </w:div>
    <w:div w:id="1567717104">
      <w:bodyDiv w:val="1"/>
      <w:marLeft w:val="0"/>
      <w:marRight w:val="0"/>
      <w:marTop w:val="0"/>
      <w:marBottom w:val="0"/>
      <w:divBdr>
        <w:top w:val="none" w:sz="0" w:space="0" w:color="auto"/>
        <w:left w:val="none" w:sz="0" w:space="0" w:color="auto"/>
        <w:bottom w:val="none" w:sz="0" w:space="0" w:color="auto"/>
        <w:right w:val="none" w:sz="0" w:space="0" w:color="auto"/>
      </w:divBdr>
    </w:div>
    <w:div w:id="1567951967">
      <w:bodyDiv w:val="1"/>
      <w:marLeft w:val="0"/>
      <w:marRight w:val="0"/>
      <w:marTop w:val="0"/>
      <w:marBottom w:val="0"/>
      <w:divBdr>
        <w:top w:val="none" w:sz="0" w:space="0" w:color="auto"/>
        <w:left w:val="none" w:sz="0" w:space="0" w:color="auto"/>
        <w:bottom w:val="none" w:sz="0" w:space="0" w:color="auto"/>
        <w:right w:val="none" w:sz="0" w:space="0" w:color="auto"/>
      </w:divBdr>
    </w:div>
    <w:div w:id="1568228339">
      <w:bodyDiv w:val="1"/>
      <w:marLeft w:val="0"/>
      <w:marRight w:val="0"/>
      <w:marTop w:val="0"/>
      <w:marBottom w:val="0"/>
      <w:divBdr>
        <w:top w:val="none" w:sz="0" w:space="0" w:color="auto"/>
        <w:left w:val="none" w:sz="0" w:space="0" w:color="auto"/>
        <w:bottom w:val="none" w:sz="0" w:space="0" w:color="auto"/>
        <w:right w:val="none" w:sz="0" w:space="0" w:color="auto"/>
      </w:divBdr>
    </w:div>
    <w:div w:id="1569803692">
      <w:bodyDiv w:val="1"/>
      <w:marLeft w:val="0"/>
      <w:marRight w:val="0"/>
      <w:marTop w:val="0"/>
      <w:marBottom w:val="0"/>
      <w:divBdr>
        <w:top w:val="none" w:sz="0" w:space="0" w:color="auto"/>
        <w:left w:val="none" w:sz="0" w:space="0" w:color="auto"/>
        <w:bottom w:val="none" w:sz="0" w:space="0" w:color="auto"/>
        <w:right w:val="none" w:sz="0" w:space="0" w:color="auto"/>
      </w:divBdr>
    </w:div>
    <w:div w:id="1570461423">
      <w:bodyDiv w:val="1"/>
      <w:marLeft w:val="0"/>
      <w:marRight w:val="0"/>
      <w:marTop w:val="0"/>
      <w:marBottom w:val="0"/>
      <w:divBdr>
        <w:top w:val="none" w:sz="0" w:space="0" w:color="auto"/>
        <w:left w:val="none" w:sz="0" w:space="0" w:color="auto"/>
        <w:bottom w:val="none" w:sz="0" w:space="0" w:color="auto"/>
        <w:right w:val="none" w:sz="0" w:space="0" w:color="auto"/>
      </w:divBdr>
    </w:div>
    <w:div w:id="1571040657">
      <w:bodyDiv w:val="1"/>
      <w:marLeft w:val="0"/>
      <w:marRight w:val="0"/>
      <w:marTop w:val="0"/>
      <w:marBottom w:val="0"/>
      <w:divBdr>
        <w:top w:val="none" w:sz="0" w:space="0" w:color="auto"/>
        <w:left w:val="none" w:sz="0" w:space="0" w:color="auto"/>
        <w:bottom w:val="none" w:sz="0" w:space="0" w:color="auto"/>
        <w:right w:val="none" w:sz="0" w:space="0" w:color="auto"/>
      </w:divBdr>
    </w:div>
    <w:div w:id="1571115505">
      <w:bodyDiv w:val="1"/>
      <w:marLeft w:val="0"/>
      <w:marRight w:val="0"/>
      <w:marTop w:val="0"/>
      <w:marBottom w:val="0"/>
      <w:divBdr>
        <w:top w:val="none" w:sz="0" w:space="0" w:color="auto"/>
        <w:left w:val="none" w:sz="0" w:space="0" w:color="auto"/>
        <w:bottom w:val="none" w:sz="0" w:space="0" w:color="auto"/>
        <w:right w:val="none" w:sz="0" w:space="0" w:color="auto"/>
      </w:divBdr>
    </w:div>
    <w:div w:id="1571888903">
      <w:bodyDiv w:val="1"/>
      <w:marLeft w:val="0"/>
      <w:marRight w:val="0"/>
      <w:marTop w:val="0"/>
      <w:marBottom w:val="0"/>
      <w:divBdr>
        <w:top w:val="none" w:sz="0" w:space="0" w:color="auto"/>
        <w:left w:val="none" w:sz="0" w:space="0" w:color="auto"/>
        <w:bottom w:val="none" w:sz="0" w:space="0" w:color="auto"/>
        <w:right w:val="none" w:sz="0" w:space="0" w:color="auto"/>
      </w:divBdr>
    </w:div>
    <w:div w:id="1575165237">
      <w:bodyDiv w:val="1"/>
      <w:marLeft w:val="0"/>
      <w:marRight w:val="0"/>
      <w:marTop w:val="0"/>
      <w:marBottom w:val="0"/>
      <w:divBdr>
        <w:top w:val="none" w:sz="0" w:space="0" w:color="auto"/>
        <w:left w:val="none" w:sz="0" w:space="0" w:color="auto"/>
        <w:bottom w:val="none" w:sz="0" w:space="0" w:color="auto"/>
        <w:right w:val="none" w:sz="0" w:space="0" w:color="auto"/>
      </w:divBdr>
    </w:div>
    <w:div w:id="1577124973">
      <w:bodyDiv w:val="1"/>
      <w:marLeft w:val="0"/>
      <w:marRight w:val="0"/>
      <w:marTop w:val="0"/>
      <w:marBottom w:val="0"/>
      <w:divBdr>
        <w:top w:val="none" w:sz="0" w:space="0" w:color="auto"/>
        <w:left w:val="none" w:sz="0" w:space="0" w:color="auto"/>
        <w:bottom w:val="none" w:sz="0" w:space="0" w:color="auto"/>
        <w:right w:val="none" w:sz="0" w:space="0" w:color="auto"/>
      </w:divBdr>
    </w:div>
    <w:div w:id="1577281236">
      <w:bodyDiv w:val="1"/>
      <w:marLeft w:val="0"/>
      <w:marRight w:val="0"/>
      <w:marTop w:val="0"/>
      <w:marBottom w:val="0"/>
      <w:divBdr>
        <w:top w:val="none" w:sz="0" w:space="0" w:color="auto"/>
        <w:left w:val="none" w:sz="0" w:space="0" w:color="auto"/>
        <w:bottom w:val="none" w:sz="0" w:space="0" w:color="auto"/>
        <w:right w:val="none" w:sz="0" w:space="0" w:color="auto"/>
      </w:divBdr>
    </w:div>
    <w:div w:id="1577591758">
      <w:bodyDiv w:val="1"/>
      <w:marLeft w:val="0"/>
      <w:marRight w:val="0"/>
      <w:marTop w:val="0"/>
      <w:marBottom w:val="0"/>
      <w:divBdr>
        <w:top w:val="none" w:sz="0" w:space="0" w:color="auto"/>
        <w:left w:val="none" w:sz="0" w:space="0" w:color="auto"/>
        <w:bottom w:val="none" w:sz="0" w:space="0" w:color="auto"/>
        <w:right w:val="none" w:sz="0" w:space="0" w:color="auto"/>
      </w:divBdr>
    </w:div>
    <w:div w:id="1580209462">
      <w:bodyDiv w:val="1"/>
      <w:marLeft w:val="0"/>
      <w:marRight w:val="0"/>
      <w:marTop w:val="0"/>
      <w:marBottom w:val="0"/>
      <w:divBdr>
        <w:top w:val="none" w:sz="0" w:space="0" w:color="auto"/>
        <w:left w:val="none" w:sz="0" w:space="0" w:color="auto"/>
        <w:bottom w:val="none" w:sz="0" w:space="0" w:color="auto"/>
        <w:right w:val="none" w:sz="0" w:space="0" w:color="auto"/>
      </w:divBdr>
    </w:div>
    <w:div w:id="1581332578">
      <w:bodyDiv w:val="1"/>
      <w:marLeft w:val="0"/>
      <w:marRight w:val="0"/>
      <w:marTop w:val="0"/>
      <w:marBottom w:val="0"/>
      <w:divBdr>
        <w:top w:val="none" w:sz="0" w:space="0" w:color="auto"/>
        <w:left w:val="none" w:sz="0" w:space="0" w:color="auto"/>
        <w:bottom w:val="none" w:sz="0" w:space="0" w:color="auto"/>
        <w:right w:val="none" w:sz="0" w:space="0" w:color="auto"/>
      </w:divBdr>
    </w:div>
    <w:div w:id="1581451140">
      <w:bodyDiv w:val="1"/>
      <w:marLeft w:val="0"/>
      <w:marRight w:val="0"/>
      <w:marTop w:val="0"/>
      <w:marBottom w:val="0"/>
      <w:divBdr>
        <w:top w:val="none" w:sz="0" w:space="0" w:color="auto"/>
        <w:left w:val="none" w:sz="0" w:space="0" w:color="auto"/>
        <w:bottom w:val="none" w:sz="0" w:space="0" w:color="auto"/>
        <w:right w:val="none" w:sz="0" w:space="0" w:color="auto"/>
      </w:divBdr>
    </w:div>
    <w:div w:id="1581673163">
      <w:bodyDiv w:val="1"/>
      <w:marLeft w:val="0"/>
      <w:marRight w:val="0"/>
      <w:marTop w:val="0"/>
      <w:marBottom w:val="0"/>
      <w:divBdr>
        <w:top w:val="none" w:sz="0" w:space="0" w:color="auto"/>
        <w:left w:val="none" w:sz="0" w:space="0" w:color="auto"/>
        <w:bottom w:val="none" w:sz="0" w:space="0" w:color="auto"/>
        <w:right w:val="none" w:sz="0" w:space="0" w:color="auto"/>
      </w:divBdr>
    </w:div>
    <w:div w:id="1582444881">
      <w:bodyDiv w:val="1"/>
      <w:marLeft w:val="0"/>
      <w:marRight w:val="0"/>
      <w:marTop w:val="0"/>
      <w:marBottom w:val="0"/>
      <w:divBdr>
        <w:top w:val="none" w:sz="0" w:space="0" w:color="auto"/>
        <w:left w:val="none" w:sz="0" w:space="0" w:color="auto"/>
        <w:bottom w:val="none" w:sz="0" w:space="0" w:color="auto"/>
        <w:right w:val="none" w:sz="0" w:space="0" w:color="auto"/>
      </w:divBdr>
    </w:div>
    <w:div w:id="1582717065">
      <w:bodyDiv w:val="1"/>
      <w:marLeft w:val="0"/>
      <w:marRight w:val="0"/>
      <w:marTop w:val="0"/>
      <w:marBottom w:val="0"/>
      <w:divBdr>
        <w:top w:val="none" w:sz="0" w:space="0" w:color="auto"/>
        <w:left w:val="none" w:sz="0" w:space="0" w:color="auto"/>
        <w:bottom w:val="none" w:sz="0" w:space="0" w:color="auto"/>
        <w:right w:val="none" w:sz="0" w:space="0" w:color="auto"/>
      </w:divBdr>
    </w:div>
    <w:div w:id="1583026720">
      <w:bodyDiv w:val="1"/>
      <w:marLeft w:val="0"/>
      <w:marRight w:val="0"/>
      <w:marTop w:val="0"/>
      <w:marBottom w:val="0"/>
      <w:divBdr>
        <w:top w:val="none" w:sz="0" w:space="0" w:color="auto"/>
        <w:left w:val="none" w:sz="0" w:space="0" w:color="auto"/>
        <w:bottom w:val="none" w:sz="0" w:space="0" w:color="auto"/>
        <w:right w:val="none" w:sz="0" w:space="0" w:color="auto"/>
      </w:divBdr>
    </w:div>
    <w:div w:id="1583561973">
      <w:bodyDiv w:val="1"/>
      <w:marLeft w:val="0"/>
      <w:marRight w:val="0"/>
      <w:marTop w:val="0"/>
      <w:marBottom w:val="0"/>
      <w:divBdr>
        <w:top w:val="none" w:sz="0" w:space="0" w:color="auto"/>
        <w:left w:val="none" w:sz="0" w:space="0" w:color="auto"/>
        <w:bottom w:val="none" w:sz="0" w:space="0" w:color="auto"/>
        <w:right w:val="none" w:sz="0" w:space="0" w:color="auto"/>
      </w:divBdr>
    </w:div>
    <w:div w:id="1584408793">
      <w:bodyDiv w:val="1"/>
      <w:marLeft w:val="0"/>
      <w:marRight w:val="0"/>
      <w:marTop w:val="0"/>
      <w:marBottom w:val="0"/>
      <w:divBdr>
        <w:top w:val="none" w:sz="0" w:space="0" w:color="auto"/>
        <w:left w:val="none" w:sz="0" w:space="0" w:color="auto"/>
        <w:bottom w:val="none" w:sz="0" w:space="0" w:color="auto"/>
        <w:right w:val="none" w:sz="0" w:space="0" w:color="auto"/>
      </w:divBdr>
    </w:div>
    <w:div w:id="1585188302">
      <w:bodyDiv w:val="1"/>
      <w:marLeft w:val="0"/>
      <w:marRight w:val="0"/>
      <w:marTop w:val="0"/>
      <w:marBottom w:val="0"/>
      <w:divBdr>
        <w:top w:val="none" w:sz="0" w:space="0" w:color="auto"/>
        <w:left w:val="none" w:sz="0" w:space="0" w:color="auto"/>
        <w:bottom w:val="none" w:sz="0" w:space="0" w:color="auto"/>
        <w:right w:val="none" w:sz="0" w:space="0" w:color="auto"/>
      </w:divBdr>
    </w:div>
    <w:div w:id="1586308060">
      <w:bodyDiv w:val="1"/>
      <w:marLeft w:val="0"/>
      <w:marRight w:val="0"/>
      <w:marTop w:val="0"/>
      <w:marBottom w:val="0"/>
      <w:divBdr>
        <w:top w:val="none" w:sz="0" w:space="0" w:color="auto"/>
        <w:left w:val="none" w:sz="0" w:space="0" w:color="auto"/>
        <w:bottom w:val="none" w:sz="0" w:space="0" w:color="auto"/>
        <w:right w:val="none" w:sz="0" w:space="0" w:color="auto"/>
      </w:divBdr>
    </w:div>
    <w:div w:id="1586454063">
      <w:bodyDiv w:val="1"/>
      <w:marLeft w:val="0"/>
      <w:marRight w:val="0"/>
      <w:marTop w:val="0"/>
      <w:marBottom w:val="0"/>
      <w:divBdr>
        <w:top w:val="none" w:sz="0" w:space="0" w:color="auto"/>
        <w:left w:val="none" w:sz="0" w:space="0" w:color="auto"/>
        <w:bottom w:val="none" w:sz="0" w:space="0" w:color="auto"/>
        <w:right w:val="none" w:sz="0" w:space="0" w:color="auto"/>
      </w:divBdr>
    </w:div>
    <w:div w:id="1587953715">
      <w:bodyDiv w:val="1"/>
      <w:marLeft w:val="0"/>
      <w:marRight w:val="0"/>
      <w:marTop w:val="0"/>
      <w:marBottom w:val="0"/>
      <w:divBdr>
        <w:top w:val="none" w:sz="0" w:space="0" w:color="auto"/>
        <w:left w:val="none" w:sz="0" w:space="0" w:color="auto"/>
        <w:bottom w:val="none" w:sz="0" w:space="0" w:color="auto"/>
        <w:right w:val="none" w:sz="0" w:space="0" w:color="auto"/>
      </w:divBdr>
    </w:div>
    <w:div w:id="1588995766">
      <w:bodyDiv w:val="1"/>
      <w:marLeft w:val="0"/>
      <w:marRight w:val="0"/>
      <w:marTop w:val="0"/>
      <w:marBottom w:val="0"/>
      <w:divBdr>
        <w:top w:val="none" w:sz="0" w:space="0" w:color="auto"/>
        <w:left w:val="none" w:sz="0" w:space="0" w:color="auto"/>
        <w:bottom w:val="none" w:sz="0" w:space="0" w:color="auto"/>
        <w:right w:val="none" w:sz="0" w:space="0" w:color="auto"/>
      </w:divBdr>
    </w:div>
    <w:div w:id="1589582553">
      <w:bodyDiv w:val="1"/>
      <w:marLeft w:val="0"/>
      <w:marRight w:val="0"/>
      <w:marTop w:val="0"/>
      <w:marBottom w:val="0"/>
      <w:divBdr>
        <w:top w:val="none" w:sz="0" w:space="0" w:color="auto"/>
        <w:left w:val="none" w:sz="0" w:space="0" w:color="auto"/>
        <w:bottom w:val="none" w:sz="0" w:space="0" w:color="auto"/>
        <w:right w:val="none" w:sz="0" w:space="0" w:color="auto"/>
      </w:divBdr>
    </w:div>
    <w:div w:id="1589845678">
      <w:bodyDiv w:val="1"/>
      <w:marLeft w:val="0"/>
      <w:marRight w:val="0"/>
      <w:marTop w:val="0"/>
      <w:marBottom w:val="0"/>
      <w:divBdr>
        <w:top w:val="none" w:sz="0" w:space="0" w:color="auto"/>
        <w:left w:val="none" w:sz="0" w:space="0" w:color="auto"/>
        <w:bottom w:val="none" w:sz="0" w:space="0" w:color="auto"/>
        <w:right w:val="none" w:sz="0" w:space="0" w:color="auto"/>
      </w:divBdr>
    </w:div>
    <w:div w:id="1591112925">
      <w:bodyDiv w:val="1"/>
      <w:marLeft w:val="0"/>
      <w:marRight w:val="0"/>
      <w:marTop w:val="0"/>
      <w:marBottom w:val="0"/>
      <w:divBdr>
        <w:top w:val="none" w:sz="0" w:space="0" w:color="auto"/>
        <w:left w:val="none" w:sz="0" w:space="0" w:color="auto"/>
        <w:bottom w:val="none" w:sz="0" w:space="0" w:color="auto"/>
        <w:right w:val="none" w:sz="0" w:space="0" w:color="auto"/>
      </w:divBdr>
    </w:div>
    <w:div w:id="1591425614">
      <w:bodyDiv w:val="1"/>
      <w:marLeft w:val="0"/>
      <w:marRight w:val="0"/>
      <w:marTop w:val="0"/>
      <w:marBottom w:val="0"/>
      <w:divBdr>
        <w:top w:val="none" w:sz="0" w:space="0" w:color="auto"/>
        <w:left w:val="none" w:sz="0" w:space="0" w:color="auto"/>
        <w:bottom w:val="none" w:sz="0" w:space="0" w:color="auto"/>
        <w:right w:val="none" w:sz="0" w:space="0" w:color="auto"/>
      </w:divBdr>
    </w:div>
    <w:div w:id="1593464952">
      <w:bodyDiv w:val="1"/>
      <w:marLeft w:val="0"/>
      <w:marRight w:val="0"/>
      <w:marTop w:val="0"/>
      <w:marBottom w:val="0"/>
      <w:divBdr>
        <w:top w:val="none" w:sz="0" w:space="0" w:color="auto"/>
        <w:left w:val="none" w:sz="0" w:space="0" w:color="auto"/>
        <w:bottom w:val="none" w:sz="0" w:space="0" w:color="auto"/>
        <w:right w:val="none" w:sz="0" w:space="0" w:color="auto"/>
      </w:divBdr>
    </w:div>
    <w:div w:id="1595167857">
      <w:bodyDiv w:val="1"/>
      <w:marLeft w:val="0"/>
      <w:marRight w:val="0"/>
      <w:marTop w:val="0"/>
      <w:marBottom w:val="0"/>
      <w:divBdr>
        <w:top w:val="none" w:sz="0" w:space="0" w:color="auto"/>
        <w:left w:val="none" w:sz="0" w:space="0" w:color="auto"/>
        <w:bottom w:val="none" w:sz="0" w:space="0" w:color="auto"/>
        <w:right w:val="none" w:sz="0" w:space="0" w:color="auto"/>
      </w:divBdr>
    </w:div>
    <w:div w:id="1596161659">
      <w:bodyDiv w:val="1"/>
      <w:marLeft w:val="0"/>
      <w:marRight w:val="0"/>
      <w:marTop w:val="0"/>
      <w:marBottom w:val="0"/>
      <w:divBdr>
        <w:top w:val="none" w:sz="0" w:space="0" w:color="auto"/>
        <w:left w:val="none" w:sz="0" w:space="0" w:color="auto"/>
        <w:bottom w:val="none" w:sz="0" w:space="0" w:color="auto"/>
        <w:right w:val="none" w:sz="0" w:space="0" w:color="auto"/>
      </w:divBdr>
    </w:div>
    <w:div w:id="1596399133">
      <w:bodyDiv w:val="1"/>
      <w:marLeft w:val="0"/>
      <w:marRight w:val="0"/>
      <w:marTop w:val="0"/>
      <w:marBottom w:val="0"/>
      <w:divBdr>
        <w:top w:val="none" w:sz="0" w:space="0" w:color="auto"/>
        <w:left w:val="none" w:sz="0" w:space="0" w:color="auto"/>
        <w:bottom w:val="none" w:sz="0" w:space="0" w:color="auto"/>
        <w:right w:val="none" w:sz="0" w:space="0" w:color="auto"/>
      </w:divBdr>
    </w:div>
    <w:div w:id="1596548332">
      <w:bodyDiv w:val="1"/>
      <w:marLeft w:val="0"/>
      <w:marRight w:val="0"/>
      <w:marTop w:val="0"/>
      <w:marBottom w:val="0"/>
      <w:divBdr>
        <w:top w:val="none" w:sz="0" w:space="0" w:color="auto"/>
        <w:left w:val="none" w:sz="0" w:space="0" w:color="auto"/>
        <w:bottom w:val="none" w:sz="0" w:space="0" w:color="auto"/>
        <w:right w:val="none" w:sz="0" w:space="0" w:color="auto"/>
      </w:divBdr>
    </w:div>
    <w:div w:id="1597056666">
      <w:bodyDiv w:val="1"/>
      <w:marLeft w:val="0"/>
      <w:marRight w:val="0"/>
      <w:marTop w:val="0"/>
      <w:marBottom w:val="0"/>
      <w:divBdr>
        <w:top w:val="none" w:sz="0" w:space="0" w:color="auto"/>
        <w:left w:val="none" w:sz="0" w:space="0" w:color="auto"/>
        <w:bottom w:val="none" w:sz="0" w:space="0" w:color="auto"/>
        <w:right w:val="none" w:sz="0" w:space="0" w:color="auto"/>
      </w:divBdr>
    </w:div>
    <w:div w:id="1598295675">
      <w:bodyDiv w:val="1"/>
      <w:marLeft w:val="0"/>
      <w:marRight w:val="0"/>
      <w:marTop w:val="0"/>
      <w:marBottom w:val="0"/>
      <w:divBdr>
        <w:top w:val="none" w:sz="0" w:space="0" w:color="auto"/>
        <w:left w:val="none" w:sz="0" w:space="0" w:color="auto"/>
        <w:bottom w:val="none" w:sz="0" w:space="0" w:color="auto"/>
        <w:right w:val="none" w:sz="0" w:space="0" w:color="auto"/>
      </w:divBdr>
    </w:div>
    <w:div w:id="1598828539">
      <w:bodyDiv w:val="1"/>
      <w:marLeft w:val="0"/>
      <w:marRight w:val="0"/>
      <w:marTop w:val="0"/>
      <w:marBottom w:val="0"/>
      <w:divBdr>
        <w:top w:val="none" w:sz="0" w:space="0" w:color="auto"/>
        <w:left w:val="none" w:sz="0" w:space="0" w:color="auto"/>
        <w:bottom w:val="none" w:sz="0" w:space="0" w:color="auto"/>
        <w:right w:val="none" w:sz="0" w:space="0" w:color="auto"/>
      </w:divBdr>
    </w:div>
    <w:div w:id="1599678321">
      <w:bodyDiv w:val="1"/>
      <w:marLeft w:val="0"/>
      <w:marRight w:val="0"/>
      <w:marTop w:val="0"/>
      <w:marBottom w:val="0"/>
      <w:divBdr>
        <w:top w:val="none" w:sz="0" w:space="0" w:color="auto"/>
        <w:left w:val="none" w:sz="0" w:space="0" w:color="auto"/>
        <w:bottom w:val="none" w:sz="0" w:space="0" w:color="auto"/>
        <w:right w:val="none" w:sz="0" w:space="0" w:color="auto"/>
      </w:divBdr>
    </w:div>
    <w:div w:id="1600406740">
      <w:bodyDiv w:val="1"/>
      <w:marLeft w:val="0"/>
      <w:marRight w:val="0"/>
      <w:marTop w:val="0"/>
      <w:marBottom w:val="0"/>
      <w:divBdr>
        <w:top w:val="none" w:sz="0" w:space="0" w:color="auto"/>
        <w:left w:val="none" w:sz="0" w:space="0" w:color="auto"/>
        <w:bottom w:val="none" w:sz="0" w:space="0" w:color="auto"/>
        <w:right w:val="none" w:sz="0" w:space="0" w:color="auto"/>
      </w:divBdr>
    </w:div>
    <w:div w:id="1600599444">
      <w:bodyDiv w:val="1"/>
      <w:marLeft w:val="0"/>
      <w:marRight w:val="0"/>
      <w:marTop w:val="0"/>
      <w:marBottom w:val="0"/>
      <w:divBdr>
        <w:top w:val="none" w:sz="0" w:space="0" w:color="auto"/>
        <w:left w:val="none" w:sz="0" w:space="0" w:color="auto"/>
        <w:bottom w:val="none" w:sz="0" w:space="0" w:color="auto"/>
        <w:right w:val="none" w:sz="0" w:space="0" w:color="auto"/>
      </w:divBdr>
    </w:div>
    <w:div w:id="1600677853">
      <w:bodyDiv w:val="1"/>
      <w:marLeft w:val="0"/>
      <w:marRight w:val="0"/>
      <w:marTop w:val="0"/>
      <w:marBottom w:val="0"/>
      <w:divBdr>
        <w:top w:val="none" w:sz="0" w:space="0" w:color="auto"/>
        <w:left w:val="none" w:sz="0" w:space="0" w:color="auto"/>
        <w:bottom w:val="none" w:sz="0" w:space="0" w:color="auto"/>
        <w:right w:val="none" w:sz="0" w:space="0" w:color="auto"/>
      </w:divBdr>
    </w:div>
    <w:div w:id="1602228098">
      <w:bodyDiv w:val="1"/>
      <w:marLeft w:val="0"/>
      <w:marRight w:val="0"/>
      <w:marTop w:val="0"/>
      <w:marBottom w:val="0"/>
      <w:divBdr>
        <w:top w:val="none" w:sz="0" w:space="0" w:color="auto"/>
        <w:left w:val="none" w:sz="0" w:space="0" w:color="auto"/>
        <w:bottom w:val="none" w:sz="0" w:space="0" w:color="auto"/>
        <w:right w:val="none" w:sz="0" w:space="0" w:color="auto"/>
      </w:divBdr>
    </w:div>
    <w:div w:id="1603149169">
      <w:bodyDiv w:val="1"/>
      <w:marLeft w:val="0"/>
      <w:marRight w:val="0"/>
      <w:marTop w:val="0"/>
      <w:marBottom w:val="0"/>
      <w:divBdr>
        <w:top w:val="none" w:sz="0" w:space="0" w:color="auto"/>
        <w:left w:val="none" w:sz="0" w:space="0" w:color="auto"/>
        <w:bottom w:val="none" w:sz="0" w:space="0" w:color="auto"/>
        <w:right w:val="none" w:sz="0" w:space="0" w:color="auto"/>
      </w:divBdr>
    </w:div>
    <w:div w:id="1603800812">
      <w:bodyDiv w:val="1"/>
      <w:marLeft w:val="0"/>
      <w:marRight w:val="0"/>
      <w:marTop w:val="0"/>
      <w:marBottom w:val="0"/>
      <w:divBdr>
        <w:top w:val="none" w:sz="0" w:space="0" w:color="auto"/>
        <w:left w:val="none" w:sz="0" w:space="0" w:color="auto"/>
        <w:bottom w:val="none" w:sz="0" w:space="0" w:color="auto"/>
        <w:right w:val="none" w:sz="0" w:space="0" w:color="auto"/>
      </w:divBdr>
    </w:div>
    <w:div w:id="1604265973">
      <w:bodyDiv w:val="1"/>
      <w:marLeft w:val="0"/>
      <w:marRight w:val="0"/>
      <w:marTop w:val="0"/>
      <w:marBottom w:val="0"/>
      <w:divBdr>
        <w:top w:val="none" w:sz="0" w:space="0" w:color="auto"/>
        <w:left w:val="none" w:sz="0" w:space="0" w:color="auto"/>
        <w:bottom w:val="none" w:sz="0" w:space="0" w:color="auto"/>
        <w:right w:val="none" w:sz="0" w:space="0" w:color="auto"/>
      </w:divBdr>
    </w:div>
    <w:div w:id="1605532654">
      <w:bodyDiv w:val="1"/>
      <w:marLeft w:val="0"/>
      <w:marRight w:val="0"/>
      <w:marTop w:val="0"/>
      <w:marBottom w:val="0"/>
      <w:divBdr>
        <w:top w:val="none" w:sz="0" w:space="0" w:color="auto"/>
        <w:left w:val="none" w:sz="0" w:space="0" w:color="auto"/>
        <w:bottom w:val="none" w:sz="0" w:space="0" w:color="auto"/>
        <w:right w:val="none" w:sz="0" w:space="0" w:color="auto"/>
      </w:divBdr>
    </w:div>
    <w:div w:id="1605922866">
      <w:bodyDiv w:val="1"/>
      <w:marLeft w:val="0"/>
      <w:marRight w:val="0"/>
      <w:marTop w:val="0"/>
      <w:marBottom w:val="0"/>
      <w:divBdr>
        <w:top w:val="none" w:sz="0" w:space="0" w:color="auto"/>
        <w:left w:val="none" w:sz="0" w:space="0" w:color="auto"/>
        <w:bottom w:val="none" w:sz="0" w:space="0" w:color="auto"/>
        <w:right w:val="none" w:sz="0" w:space="0" w:color="auto"/>
      </w:divBdr>
    </w:div>
    <w:div w:id="1608655935">
      <w:bodyDiv w:val="1"/>
      <w:marLeft w:val="0"/>
      <w:marRight w:val="0"/>
      <w:marTop w:val="0"/>
      <w:marBottom w:val="0"/>
      <w:divBdr>
        <w:top w:val="none" w:sz="0" w:space="0" w:color="auto"/>
        <w:left w:val="none" w:sz="0" w:space="0" w:color="auto"/>
        <w:bottom w:val="none" w:sz="0" w:space="0" w:color="auto"/>
        <w:right w:val="none" w:sz="0" w:space="0" w:color="auto"/>
      </w:divBdr>
    </w:div>
    <w:div w:id="1609502231">
      <w:bodyDiv w:val="1"/>
      <w:marLeft w:val="0"/>
      <w:marRight w:val="0"/>
      <w:marTop w:val="0"/>
      <w:marBottom w:val="0"/>
      <w:divBdr>
        <w:top w:val="none" w:sz="0" w:space="0" w:color="auto"/>
        <w:left w:val="none" w:sz="0" w:space="0" w:color="auto"/>
        <w:bottom w:val="none" w:sz="0" w:space="0" w:color="auto"/>
        <w:right w:val="none" w:sz="0" w:space="0" w:color="auto"/>
      </w:divBdr>
    </w:div>
    <w:div w:id="1611742991">
      <w:bodyDiv w:val="1"/>
      <w:marLeft w:val="0"/>
      <w:marRight w:val="0"/>
      <w:marTop w:val="0"/>
      <w:marBottom w:val="0"/>
      <w:divBdr>
        <w:top w:val="none" w:sz="0" w:space="0" w:color="auto"/>
        <w:left w:val="none" w:sz="0" w:space="0" w:color="auto"/>
        <w:bottom w:val="none" w:sz="0" w:space="0" w:color="auto"/>
        <w:right w:val="none" w:sz="0" w:space="0" w:color="auto"/>
      </w:divBdr>
    </w:div>
    <w:div w:id="1612279457">
      <w:bodyDiv w:val="1"/>
      <w:marLeft w:val="0"/>
      <w:marRight w:val="0"/>
      <w:marTop w:val="0"/>
      <w:marBottom w:val="0"/>
      <w:divBdr>
        <w:top w:val="none" w:sz="0" w:space="0" w:color="auto"/>
        <w:left w:val="none" w:sz="0" w:space="0" w:color="auto"/>
        <w:bottom w:val="none" w:sz="0" w:space="0" w:color="auto"/>
        <w:right w:val="none" w:sz="0" w:space="0" w:color="auto"/>
      </w:divBdr>
    </w:div>
    <w:div w:id="1612735589">
      <w:bodyDiv w:val="1"/>
      <w:marLeft w:val="0"/>
      <w:marRight w:val="0"/>
      <w:marTop w:val="0"/>
      <w:marBottom w:val="0"/>
      <w:divBdr>
        <w:top w:val="none" w:sz="0" w:space="0" w:color="auto"/>
        <w:left w:val="none" w:sz="0" w:space="0" w:color="auto"/>
        <w:bottom w:val="none" w:sz="0" w:space="0" w:color="auto"/>
        <w:right w:val="none" w:sz="0" w:space="0" w:color="auto"/>
      </w:divBdr>
    </w:div>
    <w:div w:id="1613054989">
      <w:bodyDiv w:val="1"/>
      <w:marLeft w:val="0"/>
      <w:marRight w:val="0"/>
      <w:marTop w:val="0"/>
      <w:marBottom w:val="0"/>
      <w:divBdr>
        <w:top w:val="none" w:sz="0" w:space="0" w:color="auto"/>
        <w:left w:val="none" w:sz="0" w:space="0" w:color="auto"/>
        <w:bottom w:val="none" w:sz="0" w:space="0" w:color="auto"/>
        <w:right w:val="none" w:sz="0" w:space="0" w:color="auto"/>
      </w:divBdr>
    </w:div>
    <w:div w:id="1614047695">
      <w:bodyDiv w:val="1"/>
      <w:marLeft w:val="0"/>
      <w:marRight w:val="0"/>
      <w:marTop w:val="0"/>
      <w:marBottom w:val="0"/>
      <w:divBdr>
        <w:top w:val="none" w:sz="0" w:space="0" w:color="auto"/>
        <w:left w:val="none" w:sz="0" w:space="0" w:color="auto"/>
        <w:bottom w:val="none" w:sz="0" w:space="0" w:color="auto"/>
        <w:right w:val="none" w:sz="0" w:space="0" w:color="auto"/>
      </w:divBdr>
    </w:div>
    <w:div w:id="1614482439">
      <w:bodyDiv w:val="1"/>
      <w:marLeft w:val="0"/>
      <w:marRight w:val="0"/>
      <w:marTop w:val="0"/>
      <w:marBottom w:val="0"/>
      <w:divBdr>
        <w:top w:val="none" w:sz="0" w:space="0" w:color="auto"/>
        <w:left w:val="none" w:sz="0" w:space="0" w:color="auto"/>
        <w:bottom w:val="none" w:sz="0" w:space="0" w:color="auto"/>
        <w:right w:val="none" w:sz="0" w:space="0" w:color="auto"/>
      </w:divBdr>
    </w:div>
    <w:div w:id="1616518977">
      <w:bodyDiv w:val="1"/>
      <w:marLeft w:val="0"/>
      <w:marRight w:val="0"/>
      <w:marTop w:val="0"/>
      <w:marBottom w:val="0"/>
      <w:divBdr>
        <w:top w:val="none" w:sz="0" w:space="0" w:color="auto"/>
        <w:left w:val="none" w:sz="0" w:space="0" w:color="auto"/>
        <w:bottom w:val="none" w:sz="0" w:space="0" w:color="auto"/>
        <w:right w:val="none" w:sz="0" w:space="0" w:color="auto"/>
      </w:divBdr>
    </w:div>
    <w:div w:id="1618102612">
      <w:bodyDiv w:val="1"/>
      <w:marLeft w:val="0"/>
      <w:marRight w:val="0"/>
      <w:marTop w:val="0"/>
      <w:marBottom w:val="0"/>
      <w:divBdr>
        <w:top w:val="none" w:sz="0" w:space="0" w:color="auto"/>
        <w:left w:val="none" w:sz="0" w:space="0" w:color="auto"/>
        <w:bottom w:val="none" w:sz="0" w:space="0" w:color="auto"/>
        <w:right w:val="none" w:sz="0" w:space="0" w:color="auto"/>
      </w:divBdr>
    </w:div>
    <w:div w:id="1620137879">
      <w:bodyDiv w:val="1"/>
      <w:marLeft w:val="0"/>
      <w:marRight w:val="0"/>
      <w:marTop w:val="0"/>
      <w:marBottom w:val="0"/>
      <w:divBdr>
        <w:top w:val="none" w:sz="0" w:space="0" w:color="auto"/>
        <w:left w:val="none" w:sz="0" w:space="0" w:color="auto"/>
        <w:bottom w:val="none" w:sz="0" w:space="0" w:color="auto"/>
        <w:right w:val="none" w:sz="0" w:space="0" w:color="auto"/>
      </w:divBdr>
    </w:div>
    <w:div w:id="1620145764">
      <w:bodyDiv w:val="1"/>
      <w:marLeft w:val="0"/>
      <w:marRight w:val="0"/>
      <w:marTop w:val="0"/>
      <w:marBottom w:val="0"/>
      <w:divBdr>
        <w:top w:val="none" w:sz="0" w:space="0" w:color="auto"/>
        <w:left w:val="none" w:sz="0" w:space="0" w:color="auto"/>
        <w:bottom w:val="none" w:sz="0" w:space="0" w:color="auto"/>
        <w:right w:val="none" w:sz="0" w:space="0" w:color="auto"/>
      </w:divBdr>
    </w:div>
    <w:div w:id="1620448690">
      <w:bodyDiv w:val="1"/>
      <w:marLeft w:val="0"/>
      <w:marRight w:val="0"/>
      <w:marTop w:val="0"/>
      <w:marBottom w:val="0"/>
      <w:divBdr>
        <w:top w:val="none" w:sz="0" w:space="0" w:color="auto"/>
        <w:left w:val="none" w:sz="0" w:space="0" w:color="auto"/>
        <w:bottom w:val="none" w:sz="0" w:space="0" w:color="auto"/>
        <w:right w:val="none" w:sz="0" w:space="0" w:color="auto"/>
      </w:divBdr>
    </w:div>
    <w:div w:id="1620838084">
      <w:bodyDiv w:val="1"/>
      <w:marLeft w:val="0"/>
      <w:marRight w:val="0"/>
      <w:marTop w:val="0"/>
      <w:marBottom w:val="0"/>
      <w:divBdr>
        <w:top w:val="none" w:sz="0" w:space="0" w:color="auto"/>
        <w:left w:val="none" w:sz="0" w:space="0" w:color="auto"/>
        <w:bottom w:val="none" w:sz="0" w:space="0" w:color="auto"/>
        <w:right w:val="none" w:sz="0" w:space="0" w:color="auto"/>
      </w:divBdr>
    </w:div>
    <w:div w:id="1623879637">
      <w:bodyDiv w:val="1"/>
      <w:marLeft w:val="0"/>
      <w:marRight w:val="0"/>
      <w:marTop w:val="0"/>
      <w:marBottom w:val="0"/>
      <w:divBdr>
        <w:top w:val="none" w:sz="0" w:space="0" w:color="auto"/>
        <w:left w:val="none" w:sz="0" w:space="0" w:color="auto"/>
        <w:bottom w:val="none" w:sz="0" w:space="0" w:color="auto"/>
        <w:right w:val="none" w:sz="0" w:space="0" w:color="auto"/>
      </w:divBdr>
    </w:div>
    <w:div w:id="1624118274">
      <w:bodyDiv w:val="1"/>
      <w:marLeft w:val="0"/>
      <w:marRight w:val="0"/>
      <w:marTop w:val="0"/>
      <w:marBottom w:val="0"/>
      <w:divBdr>
        <w:top w:val="none" w:sz="0" w:space="0" w:color="auto"/>
        <w:left w:val="none" w:sz="0" w:space="0" w:color="auto"/>
        <w:bottom w:val="none" w:sz="0" w:space="0" w:color="auto"/>
        <w:right w:val="none" w:sz="0" w:space="0" w:color="auto"/>
      </w:divBdr>
    </w:div>
    <w:div w:id="1626543554">
      <w:bodyDiv w:val="1"/>
      <w:marLeft w:val="0"/>
      <w:marRight w:val="0"/>
      <w:marTop w:val="0"/>
      <w:marBottom w:val="0"/>
      <w:divBdr>
        <w:top w:val="none" w:sz="0" w:space="0" w:color="auto"/>
        <w:left w:val="none" w:sz="0" w:space="0" w:color="auto"/>
        <w:bottom w:val="none" w:sz="0" w:space="0" w:color="auto"/>
        <w:right w:val="none" w:sz="0" w:space="0" w:color="auto"/>
      </w:divBdr>
    </w:div>
    <w:div w:id="1626620930">
      <w:bodyDiv w:val="1"/>
      <w:marLeft w:val="0"/>
      <w:marRight w:val="0"/>
      <w:marTop w:val="0"/>
      <w:marBottom w:val="0"/>
      <w:divBdr>
        <w:top w:val="none" w:sz="0" w:space="0" w:color="auto"/>
        <w:left w:val="none" w:sz="0" w:space="0" w:color="auto"/>
        <w:bottom w:val="none" w:sz="0" w:space="0" w:color="auto"/>
        <w:right w:val="none" w:sz="0" w:space="0" w:color="auto"/>
      </w:divBdr>
    </w:div>
    <w:div w:id="1626932627">
      <w:bodyDiv w:val="1"/>
      <w:marLeft w:val="0"/>
      <w:marRight w:val="0"/>
      <w:marTop w:val="0"/>
      <w:marBottom w:val="0"/>
      <w:divBdr>
        <w:top w:val="none" w:sz="0" w:space="0" w:color="auto"/>
        <w:left w:val="none" w:sz="0" w:space="0" w:color="auto"/>
        <w:bottom w:val="none" w:sz="0" w:space="0" w:color="auto"/>
        <w:right w:val="none" w:sz="0" w:space="0" w:color="auto"/>
      </w:divBdr>
    </w:div>
    <w:div w:id="1626934748">
      <w:bodyDiv w:val="1"/>
      <w:marLeft w:val="0"/>
      <w:marRight w:val="0"/>
      <w:marTop w:val="0"/>
      <w:marBottom w:val="0"/>
      <w:divBdr>
        <w:top w:val="none" w:sz="0" w:space="0" w:color="auto"/>
        <w:left w:val="none" w:sz="0" w:space="0" w:color="auto"/>
        <w:bottom w:val="none" w:sz="0" w:space="0" w:color="auto"/>
        <w:right w:val="none" w:sz="0" w:space="0" w:color="auto"/>
      </w:divBdr>
    </w:div>
    <w:div w:id="1628470906">
      <w:bodyDiv w:val="1"/>
      <w:marLeft w:val="0"/>
      <w:marRight w:val="0"/>
      <w:marTop w:val="0"/>
      <w:marBottom w:val="0"/>
      <w:divBdr>
        <w:top w:val="none" w:sz="0" w:space="0" w:color="auto"/>
        <w:left w:val="none" w:sz="0" w:space="0" w:color="auto"/>
        <w:bottom w:val="none" w:sz="0" w:space="0" w:color="auto"/>
        <w:right w:val="none" w:sz="0" w:space="0" w:color="auto"/>
      </w:divBdr>
    </w:div>
    <w:div w:id="1629043270">
      <w:bodyDiv w:val="1"/>
      <w:marLeft w:val="0"/>
      <w:marRight w:val="0"/>
      <w:marTop w:val="0"/>
      <w:marBottom w:val="0"/>
      <w:divBdr>
        <w:top w:val="none" w:sz="0" w:space="0" w:color="auto"/>
        <w:left w:val="none" w:sz="0" w:space="0" w:color="auto"/>
        <w:bottom w:val="none" w:sz="0" w:space="0" w:color="auto"/>
        <w:right w:val="none" w:sz="0" w:space="0" w:color="auto"/>
      </w:divBdr>
    </w:div>
    <w:div w:id="1629122910">
      <w:bodyDiv w:val="1"/>
      <w:marLeft w:val="0"/>
      <w:marRight w:val="0"/>
      <w:marTop w:val="0"/>
      <w:marBottom w:val="0"/>
      <w:divBdr>
        <w:top w:val="none" w:sz="0" w:space="0" w:color="auto"/>
        <w:left w:val="none" w:sz="0" w:space="0" w:color="auto"/>
        <w:bottom w:val="none" w:sz="0" w:space="0" w:color="auto"/>
        <w:right w:val="none" w:sz="0" w:space="0" w:color="auto"/>
      </w:divBdr>
    </w:div>
    <w:div w:id="1629621939">
      <w:bodyDiv w:val="1"/>
      <w:marLeft w:val="0"/>
      <w:marRight w:val="0"/>
      <w:marTop w:val="0"/>
      <w:marBottom w:val="0"/>
      <w:divBdr>
        <w:top w:val="none" w:sz="0" w:space="0" w:color="auto"/>
        <w:left w:val="none" w:sz="0" w:space="0" w:color="auto"/>
        <w:bottom w:val="none" w:sz="0" w:space="0" w:color="auto"/>
        <w:right w:val="none" w:sz="0" w:space="0" w:color="auto"/>
      </w:divBdr>
    </w:div>
    <w:div w:id="1629774275">
      <w:bodyDiv w:val="1"/>
      <w:marLeft w:val="0"/>
      <w:marRight w:val="0"/>
      <w:marTop w:val="0"/>
      <w:marBottom w:val="0"/>
      <w:divBdr>
        <w:top w:val="none" w:sz="0" w:space="0" w:color="auto"/>
        <w:left w:val="none" w:sz="0" w:space="0" w:color="auto"/>
        <w:bottom w:val="none" w:sz="0" w:space="0" w:color="auto"/>
        <w:right w:val="none" w:sz="0" w:space="0" w:color="auto"/>
      </w:divBdr>
    </w:div>
    <w:div w:id="1629781473">
      <w:bodyDiv w:val="1"/>
      <w:marLeft w:val="0"/>
      <w:marRight w:val="0"/>
      <w:marTop w:val="0"/>
      <w:marBottom w:val="0"/>
      <w:divBdr>
        <w:top w:val="none" w:sz="0" w:space="0" w:color="auto"/>
        <w:left w:val="none" w:sz="0" w:space="0" w:color="auto"/>
        <w:bottom w:val="none" w:sz="0" w:space="0" w:color="auto"/>
        <w:right w:val="none" w:sz="0" w:space="0" w:color="auto"/>
      </w:divBdr>
    </w:div>
    <w:div w:id="1630164007">
      <w:bodyDiv w:val="1"/>
      <w:marLeft w:val="0"/>
      <w:marRight w:val="0"/>
      <w:marTop w:val="0"/>
      <w:marBottom w:val="0"/>
      <w:divBdr>
        <w:top w:val="none" w:sz="0" w:space="0" w:color="auto"/>
        <w:left w:val="none" w:sz="0" w:space="0" w:color="auto"/>
        <w:bottom w:val="none" w:sz="0" w:space="0" w:color="auto"/>
        <w:right w:val="none" w:sz="0" w:space="0" w:color="auto"/>
      </w:divBdr>
    </w:div>
    <w:div w:id="1630234641">
      <w:bodyDiv w:val="1"/>
      <w:marLeft w:val="0"/>
      <w:marRight w:val="0"/>
      <w:marTop w:val="0"/>
      <w:marBottom w:val="0"/>
      <w:divBdr>
        <w:top w:val="none" w:sz="0" w:space="0" w:color="auto"/>
        <w:left w:val="none" w:sz="0" w:space="0" w:color="auto"/>
        <w:bottom w:val="none" w:sz="0" w:space="0" w:color="auto"/>
        <w:right w:val="none" w:sz="0" w:space="0" w:color="auto"/>
      </w:divBdr>
    </w:div>
    <w:div w:id="1631469667">
      <w:bodyDiv w:val="1"/>
      <w:marLeft w:val="0"/>
      <w:marRight w:val="0"/>
      <w:marTop w:val="0"/>
      <w:marBottom w:val="0"/>
      <w:divBdr>
        <w:top w:val="none" w:sz="0" w:space="0" w:color="auto"/>
        <w:left w:val="none" w:sz="0" w:space="0" w:color="auto"/>
        <w:bottom w:val="none" w:sz="0" w:space="0" w:color="auto"/>
        <w:right w:val="none" w:sz="0" w:space="0" w:color="auto"/>
      </w:divBdr>
    </w:div>
    <w:div w:id="1632007872">
      <w:bodyDiv w:val="1"/>
      <w:marLeft w:val="0"/>
      <w:marRight w:val="0"/>
      <w:marTop w:val="0"/>
      <w:marBottom w:val="0"/>
      <w:divBdr>
        <w:top w:val="none" w:sz="0" w:space="0" w:color="auto"/>
        <w:left w:val="none" w:sz="0" w:space="0" w:color="auto"/>
        <w:bottom w:val="none" w:sz="0" w:space="0" w:color="auto"/>
        <w:right w:val="none" w:sz="0" w:space="0" w:color="auto"/>
      </w:divBdr>
    </w:div>
    <w:div w:id="1632512322">
      <w:bodyDiv w:val="1"/>
      <w:marLeft w:val="0"/>
      <w:marRight w:val="0"/>
      <w:marTop w:val="0"/>
      <w:marBottom w:val="0"/>
      <w:divBdr>
        <w:top w:val="none" w:sz="0" w:space="0" w:color="auto"/>
        <w:left w:val="none" w:sz="0" w:space="0" w:color="auto"/>
        <w:bottom w:val="none" w:sz="0" w:space="0" w:color="auto"/>
        <w:right w:val="none" w:sz="0" w:space="0" w:color="auto"/>
      </w:divBdr>
    </w:div>
    <w:div w:id="1632592910">
      <w:bodyDiv w:val="1"/>
      <w:marLeft w:val="0"/>
      <w:marRight w:val="0"/>
      <w:marTop w:val="0"/>
      <w:marBottom w:val="0"/>
      <w:divBdr>
        <w:top w:val="none" w:sz="0" w:space="0" w:color="auto"/>
        <w:left w:val="none" w:sz="0" w:space="0" w:color="auto"/>
        <w:bottom w:val="none" w:sz="0" w:space="0" w:color="auto"/>
        <w:right w:val="none" w:sz="0" w:space="0" w:color="auto"/>
      </w:divBdr>
    </w:div>
    <w:div w:id="1633173656">
      <w:bodyDiv w:val="1"/>
      <w:marLeft w:val="0"/>
      <w:marRight w:val="0"/>
      <w:marTop w:val="0"/>
      <w:marBottom w:val="0"/>
      <w:divBdr>
        <w:top w:val="none" w:sz="0" w:space="0" w:color="auto"/>
        <w:left w:val="none" w:sz="0" w:space="0" w:color="auto"/>
        <w:bottom w:val="none" w:sz="0" w:space="0" w:color="auto"/>
        <w:right w:val="none" w:sz="0" w:space="0" w:color="auto"/>
      </w:divBdr>
    </w:div>
    <w:div w:id="1634408491">
      <w:bodyDiv w:val="1"/>
      <w:marLeft w:val="0"/>
      <w:marRight w:val="0"/>
      <w:marTop w:val="0"/>
      <w:marBottom w:val="0"/>
      <w:divBdr>
        <w:top w:val="none" w:sz="0" w:space="0" w:color="auto"/>
        <w:left w:val="none" w:sz="0" w:space="0" w:color="auto"/>
        <w:bottom w:val="none" w:sz="0" w:space="0" w:color="auto"/>
        <w:right w:val="none" w:sz="0" w:space="0" w:color="auto"/>
      </w:divBdr>
    </w:div>
    <w:div w:id="1634562282">
      <w:bodyDiv w:val="1"/>
      <w:marLeft w:val="0"/>
      <w:marRight w:val="0"/>
      <w:marTop w:val="0"/>
      <w:marBottom w:val="0"/>
      <w:divBdr>
        <w:top w:val="none" w:sz="0" w:space="0" w:color="auto"/>
        <w:left w:val="none" w:sz="0" w:space="0" w:color="auto"/>
        <w:bottom w:val="none" w:sz="0" w:space="0" w:color="auto"/>
        <w:right w:val="none" w:sz="0" w:space="0" w:color="auto"/>
      </w:divBdr>
    </w:div>
    <w:div w:id="1636568422">
      <w:bodyDiv w:val="1"/>
      <w:marLeft w:val="0"/>
      <w:marRight w:val="0"/>
      <w:marTop w:val="0"/>
      <w:marBottom w:val="0"/>
      <w:divBdr>
        <w:top w:val="none" w:sz="0" w:space="0" w:color="auto"/>
        <w:left w:val="none" w:sz="0" w:space="0" w:color="auto"/>
        <w:bottom w:val="none" w:sz="0" w:space="0" w:color="auto"/>
        <w:right w:val="none" w:sz="0" w:space="0" w:color="auto"/>
      </w:divBdr>
    </w:div>
    <w:div w:id="1637107534">
      <w:bodyDiv w:val="1"/>
      <w:marLeft w:val="0"/>
      <w:marRight w:val="0"/>
      <w:marTop w:val="0"/>
      <w:marBottom w:val="0"/>
      <w:divBdr>
        <w:top w:val="none" w:sz="0" w:space="0" w:color="auto"/>
        <w:left w:val="none" w:sz="0" w:space="0" w:color="auto"/>
        <w:bottom w:val="none" w:sz="0" w:space="0" w:color="auto"/>
        <w:right w:val="none" w:sz="0" w:space="0" w:color="auto"/>
      </w:divBdr>
    </w:div>
    <w:div w:id="1637757419">
      <w:bodyDiv w:val="1"/>
      <w:marLeft w:val="0"/>
      <w:marRight w:val="0"/>
      <w:marTop w:val="0"/>
      <w:marBottom w:val="0"/>
      <w:divBdr>
        <w:top w:val="none" w:sz="0" w:space="0" w:color="auto"/>
        <w:left w:val="none" w:sz="0" w:space="0" w:color="auto"/>
        <w:bottom w:val="none" w:sz="0" w:space="0" w:color="auto"/>
        <w:right w:val="none" w:sz="0" w:space="0" w:color="auto"/>
      </w:divBdr>
    </w:div>
    <w:div w:id="1637760563">
      <w:bodyDiv w:val="1"/>
      <w:marLeft w:val="0"/>
      <w:marRight w:val="0"/>
      <w:marTop w:val="0"/>
      <w:marBottom w:val="0"/>
      <w:divBdr>
        <w:top w:val="none" w:sz="0" w:space="0" w:color="auto"/>
        <w:left w:val="none" w:sz="0" w:space="0" w:color="auto"/>
        <w:bottom w:val="none" w:sz="0" w:space="0" w:color="auto"/>
        <w:right w:val="none" w:sz="0" w:space="0" w:color="auto"/>
      </w:divBdr>
    </w:div>
    <w:div w:id="1639721223">
      <w:bodyDiv w:val="1"/>
      <w:marLeft w:val="0"/>
      <w:marRight w:val="0"/>
      <w:marTop w:val="0"/>
      <w:marBottom w:val="0"/>
      <w:divBdr>
        <w:top w:val="none" w:sz="0" w:space="0" w:color="auto"/>
        <w:left w:val="none" w:sz="0" w:space="0" w:color="auto"/>
        <w:bottom w:val="none" w:sz="0" w:space="0" w:color="auto"/>
        <w:right w:val="none" w:sz="0" w:space="0" w:color="auto"/>
      </w:divBdr>
    </w:div>
    <w:div w:id="1639993885">
      <w:bodyDiv w:val="1"/>
      <w:marLeft w:val="0"/>
      <w:marRight w:val="0"/>
      <w:marTop w:val="0"/>
      <w:marBottom w:val="0"/>
      <w:divBdr>
        <w:top w:val="none" w:sz="0" w:space="0" w:color="auto"/>
        <w:left w:val="none" w:sz="0" w:space="0" w:color="auto"/>
        <w:bottom w:val="none" w:sz="0" w:space="0" w:color="auto"/>
        <w:right w:val="none" w:sz="0" w:space="0" w:color="auto"/>
      </w:divBdr>
    </w:div>
    <w:div w:id="1640377612">
      <w:bodyDiv w:val="1"/>
      <w:marLeft w:val="0"/>
      <w:marRight w:val="0"/>
      <w:marTop w:val="0"/>
      <w:marBottom w:val="0"/>
      <w:divBdr>
        <w:top w:val="none" w:sz="0" w:space="0" w:color="auto"/>
        <w:left w:val="none" w:sz="0" w:space="0" w:color="auto"/>
        <w:bottom w:val="none" w:sz="0" w:space="0" w:color="auto"/>
        <w:right w:val="none" w:sz="0" w:space="0" w:color="auto"/>
      </w:divBdr>
    </w:div>
    <w:div w:id="1641110538">
      <w:bodyDiv w:val="1"/>
      <w:marLeft w:val="0"/>
      <w:marRight w:val="0"/>
      <w:marTop w:val="0"/>
      <w:marBottom w:val="0"/>
      <w:divBdr>
        <w:top w:val="none" w:sz="0" w:space="0" w:color="auto"/>
        <w:left w:val="none" w:sz="0" w:space="0" w:color="auto"/>
        <w:bottom w:val="none" w:sz="0" w:space="0" w:color="auto"/>
        <w:right w:val="none" w:sz="0" w:space="0" w:color="auto"/>
      </w:divBdr>
    </w:div>
    <w:div w:id="1641575743">
      <w:bodyDiv w:val="1"/>
      <w:marLeft w:val="0"/>
      <w:marRight w:val="0"/>
      <w:marTop w:val="0"/>
      <w:marBottom w:val="0"/>
      <w:divBdr>
        <w:top w:val="none" w:sz="0" w:space="0" w:color="auto"/>
        <w:left w:val="none" w:sz="0" w:space="0" w:color="auto"/>
        <w:bottom w:val="none" w:sz="0" w:space="0" w:color="auto"/>
        <w:right w:val="none" w:sz="0" w:space="0" w:color="auto"/>
      </w:divBdr>
    </w:div>
    <w:div w:id="1641619268">
      <w:bodyDiv w:val="1"/>
      <w:marLeft w:val="0"/>
      <w:marRight w:val="0"/>
      <w:marTop w:val="0"/>
      <w:marBottom w:val="0"/>
      <w:divBdr>
        <w:top w:val="none" w:sz="0" w:space="0" w:color="auto"/>
        <w:left w:val="none" w:sz="0" w:space="0" w:color="auto"/>
        <w:bottom w:val="none" w:sz="0" w:space="0" w:color="auto"/>
        <w:right w:val="none" w:sz="0" w:space="0" w:color="auto"/>
      </w:divBdr>
    </w:div>
    <w:div w:id="1642030083">
      <w:bodyDiv w:val="1"/>
      <w:marLeft w:val="0"/>
      <w:marRight w:val="0"/>
      <w:marTop w:val="0"/>
      <w:marBottom w:val="0"/>
      <w:divBdr>
        <w:top w:val="none" w:sz="0" w:space="0" w:color="auto"/>
        <w:left w:val="none" w:sz="0" w:space="0" w:color="auto"/>
        <w:bottom w:val="none" w:sz="0" w:space="0" w:color="auto"/>
        <w:right w:val="none" w:sz="0" w:space="0" w:color="auto"/>
      </w:divBdr>
    </w:div>
    <w:div w:id="1642539758">
      <w:bodyDiv w:val="1"/>
      <w:marLeft w:val="0"/>
      <w:marRight w:val="0"/>
      <w:marTop w:val="0"/>
      <w:marBottom w:val="0"/>
      <w:divBdr>
        <w:top w:val="none" w:sz="0" w:space="0" w:color="auto"/>
        <w:left w:val="none" w:sz="0" w:space="0" w:color="auto"/>
        <w:bottom w:val="none" w:sz="0" w:space="0" w:color="auto"/>
        <w:right w:val="none" w:sz="0" w:space="0" w:color="auto"/>
      </w:divBdr>
    </w:div>
    <w:div w:id="1645351267">
      <w:bodyDiv w:val="1"/>
      <w:marLeft w:val="0"/>
      <w:marRight w:val="0"/>
      <w:marTop w:val="0"/>
      <w:marBottom w:val="0"/>
      <w:divBdr>
        <w:top w:val="none" w:sz="0" w:space="0" w:color="auto"/>
        <w:left w:val="none" w:sz="0" w:space="0" w:color="auto"/>
        <w:bottom w:val="none" w:sz="0" w:space="0" w:color="auto"/>
        <w:right w:val="none" w:sz="0" w:space="0" w:color="auto"/>
      </w:divBdr>
    </w:div>
    <w:div w:id="1645544026">
      <w:bodyDiv w:val="1"/>
      <w:marLeft w:val="0"/>
      <w:marRight w:val="0"/>
      <w:marTop w:val="0"/>
      <w:marBottom w:val="0"/>
      <w:divBdr>
        <w:top w:val="none" w:sz="0" w:space="0" w:color="auto"/>
        <w:left w:val="none" w:sz="0" w:space="0" w:color="auto"/>
        <w:bottom w:val="none" w:sz="0" w:space="0" w:color="auto"/>
        <w:right w:val="none" w:sz="0" w:space="0" w:color="auto"/>
      </w:divBdr>
    </w:div>
    <w:div w:id="1646855132">
      <w:bodyDiv w:val="1"/>
      <w:marLeft w:val="0"/>
      <w:marRight w:val="0"/>
      <w:marTop w:val="0"/>
      <w:marBottom w:val="0"/>
      <w:divBdr>
        <w:top w:val="none" w:sz="0" w:space="0" w:color="auto"/>
        <w:left w:val="none" w:sz="0" w:space="0" w:color="auto"/>
        <w:bottom w:val="none" w:sz="0" w:space="0" w:color="auto"/>
        <w:right w:val="none" w:sz="0" w:space="0" w:color="auto"/>
      </w:divBdr>
    </w:div>
    <w:div w:id="1646860238">
      <w:bodyDiv w:val="1"/>
      <w:marLeft w:val="0"/>
      <w:marRight w:val="0"/>
      <w:marTop w:val="0"/>
      <w:marBottom w:val="0"/>
      <w:divBdr>
        <w:top w:val="none" w:sz="0" w:space="0" w:color="auto"/>
        <w:left w:val="none" w:sz="0" w:space="0" w:color="auto"/>
        <w:bottom w:val="none" w:sz="0" w:space="0" w:color="auto"/>
        <w:right w:val="none" w:sz="0" w:space="0" w:color="auto"/>
      </w:divBdr>
    </w:div>
    <w:div w:id="1647394147">
      <w:bodyDiv w:val="1"/>
      <w:marLeft w:val="0"/>
      <w:marRight w:val="0"/>
      <w:marTop w:val="0"/>
      <w:marBottom w:val="0"/>
      <w:divBdr>
        <w:top w:val="none" w:sz="0" w:space="0" w:color="auto"/>
        <w:left w:val="none" w:sz="0" w:space="0" w:color="auto"/>
        <w:bottom w:val="none" w:sz="0" w:space="0" w:color="auto"/>
        <w:right w:val="none" w:sz="0" w:space="0" w:color="auto"/>
      </w:divBdr>
    </w:div>
    <w:div w:id="1647509729">
      <w:bodyDiv w:val="1"/>
      <w:marLeft w:val="0"/>
      <w:marRight w:val="0"/>
      <w:marTop w:val="0"/>
      <w:marBottom w:val="0"/>
      <w:divBdr>
        <w:top w:val="none" w:sz="0" w:space="0" w:color="auto"/>
        <w:left w:val="none" w:sz="0" w:space="0" w:color="auto"/>
        <w:bottom w:val="none" w:sz="0" w:space="0" w:color="auto"/>
        <w:right w:val="none" w:sz="0" w:space="0" w:color="auto"/>
      </w:divBdr>
    </w:div>
    <w:div w:id="1647586492">
      <w:bodyDiv w:val="1"/>
      <w:marLeft w:val="0"/>
      <w:marRight w:val="0"/>
      <w:marTop w:val="0"/>
      <w:marBottom w:val="0"/>
      <w:divBdr>
        <w:top w:val="none" w:sz="0" w:space="0" w:color="auto"/>
        <w:left w:val="none" w:sz="0" w:space="0" w:color="auto"/>
        <w:bottom w:val="none" w:sz="0" w:space="0" w:color="auto"/>
        <w:right w:val="none" w:sz="0" w:space="0" w:color="auto"/>
      </w:divBdr>
    </w:div>
    <w:div w:id="1649439407">
      <w:bodyDiv w:val="1"/>
      <w:marLeft w:val="0"/>
      <w:marRight w:val="0"/>
      <w:marTop w:val="0"/>
      <w:marBottom w:val="0"/>
      <w:divBdr>
        <w:top w:val="none" w:sz="0" w:space="0" w:color="auto"/>
        <w:left w:val="none" w:sz="0" w:space="0" w:color="auto"/>
        <w:bottom w:val="none" w:sz="0" w:space="0" w:color="auto"/>
        <w:right w:val="none" w:sz="0" w:space="0" w:color="auto"/>
      </w:divBdr>
    </w:div>
    <w:div w:id="1650747967">
      <w:bodyDiv w:val="1"/>
      <w:marLeft w:val="0"/>
      <w:marRight w:val="0"/>
      <w:marTop w:val="0"/>
      <w:marBottom w:val="0"/>
      <w:divBdr>
        <w:top w:val="none" w:sz="0" w:space="0" w:color="auto"/>
        <w:left w:val="none" w:sz="0" w:space="0" w:color="auto"/>
        <w:bottom w:val="none" w:sz="0" w:space="0" w:color="auto"/>
        <w:right w:val="none" w:sz="0" w:space="0" w:color="auto"/>
      </w:divBdr>
    </w:div>
    <w:div w:id="1650864784">
      <w:bodyDiv w:val="1"/>
      <w:marLeft w:val="0"/>
      <w:marRight w:val="0"/>
      <w:marTop w:val="0"/>
      <w:marBottom w:val="0"/>
      <w:divBdr>
        <w:top w:val="none" w:sz="0" w:space="0" w:color="auto"/>
        <w:left w:val="none" w:sz="0" w:space="0" w:color="auto"/>
        <w:bottom w:val="none" w:sz="0" w:space="0" w:color="auto"/>
        <w:right w:val="none" w:sz="0" w:space="0" w:color="auto"/>
      </w:divBdr>
    </w:div>
    <w:div w:id="1650985576">
      <w:bodyDiv w:val="1"/>
      <w:marLeft w:val="0"/>
      <w:marRight w:val="0"/>
      <w:marTop w:val="0"/>
      <w:marBottom w:val="0"/>
      <w:divBdr>
        <w:top w:val="none" w:sz="0" w:space="0" w:color="auto"/>
        <w:left w:val="none" w:sz="0" w:space="0" w:color="auto"/>
        <w:bottom w:val="none" w:sz="0" w:space="0" w:color="auto"/>
        <w:right w:val="none" w:sz="0" w:space="0" w:color="auto"/>
      </w:divBdr>
    </w:div>
    <w:div w:id="1651253881">
      <w:bodyDiv w:val="1"/>
      <w:marLeft w:val="0"/>
      <w:marRight w:val="0"/>
      <w:marTop w:val="0"/>
      <w:marBottom w:val="0"/>
      <w:divBdr>
        <w:top w:val="none" w:sz="0" w:space="0" w:color="auto"/>
        <w:left w:val="none" w:sz="0" w:space="0" w:color="auto"/>
        <w:bottom w:val="none" w:sz="0" w:space="0" w:color="auto"/>
        <w:right w:val="none" w:sz="0" w:space="0" w:color="auto"/>
      </w:divBdr>
    </w:div>
    <w:div w:id="1651598133">
      <w:bodyDiv w:val="1"/>
      <w:marLeft w:val="0"/>
      <w:marRight w:val="0"/>
      <w:marTop w:val="0"/>
      <w:marBottom w:val="0"/>
      <w:divBdr>
        <w:top w:val="none" w:sz="0" w:space="0" w:color="auto"/>
        <w:left w:val="none" w:sz="0" w:space="0" w:color="auto"/>
        <w:bottom w:val="none" w:sz="0" w:space="0" w:color="auto"/>
        <w:right w:val="none" w:sz="0" w:space="0" w:color="auto"/>
      </w:divBdr>
    </w:div>
    <w:div w:id="1652174137">
      <w:bodyDiv w:val="1"/>
      <w:marLeft w:val="0"/>
      <w:marRight w:val="0"/>
      <w:marTop w:val="0"/>
      <w:marBottom w:val="0"/>
      <w:divBdr>
        <w:top w:val="none" w:sz="0" w:space="0" w:color="auto"/>
        <w:left w:val="none" w:sz="0" w:space="0" w:color="auto"/>
        <w:bottom w:val="none" w:sz="0" w:space="0" w:color="auto"/>
        <w:right w:val="none" w:sz="0" w:space="0" w:color="auto"/>
      </w:divBdr>
    </w:div>
    <w:div w:id="1654527338">
      <w:bodyDiv w:val="1"/>
      <w:marLeft w:val="0"/>
      <w:marRight w:val="0"/>
      <w:marTop w:val="0"/>
      <w:marBottom w:val="0"/>
      <w:divBdr>
        <w:top w:val="none" w:sz="0" w:space="0" w:color="auto"/>
        <w:left w:val="none" w:sz="0" w:space="0" w:color="auto"/>
        <w:bottom w:val="none" w:sz="0" w:space="0" w:color="auto"/>
        <w:right w:val="none" w:sz="0" w:space="0" w:color="auto"/>
      </w:divBdr>
    </w:div>
    <w:div w:id="1656953790">
      <w:bodyDiv w:val="1"/>
      <w:marLeft w:val="0"/>
      <w:marRight w:val="0"/>
      <w:marTop w:val="0"/>
      <w:marBottom w:val="0"/>
      <w:divBdr>
        <w:top w:val="none" w:sz="0" w:space="0" w:color="auto"/>
        <w:left w:val="none" w:sz="0" w:space="0" w:color="auto"/>
        <w:bottom w:val="none" w:sz="0" w:space="0" w:color="auto"/>
        <w:right w:val="none" w:sz="0" w:space="0" w:color="auto"/>
      </w:divBdr>
    </w:div>
    <w:div w:id="1656956533">
      <w:bodyDiv w:val="1"/>
      <w:marLeft w:val="0"/>
      <w:marRight w:val="0"/>
      <w:marTop w:val="0"/>
      <w:marBottom w:val="0"/>
      <w:divBdr>
        <w:top w:val="none" w:sz="0" w:space="0" w:color="auto"/>
        <w:left w:val="none" w:sz="0" w:space="0" w:color="auto"/>
        <w:bottom w:val="none" w:sz="0" w:space="0" w:color="auto"/>
        <w:right w:val="none" w:sz="0" w:space="0" w:color="auto"/>
      </w:divBdr>
    </w:div>
    <w:div w:id="1658194320">
      <w:bodyDiv w:val="1"/>
      <w:marLeft w:val="0"/>
      <w:marRight w:val="0"/>
      <w:marTop w:val="0"/>
      <w:marBottom w:val="0"/>
      <w:divBdr>
        <w:top w:val="none" w:sz="0" w:space="0" w:color="auto"/>
        <w:left w:val="none" w:sz="0" w:space="0" w:color="auto"/>
        <w:bottom w:val="none" w:sz="0" w:space="0" w:color="auto"/>
        <w:right w:val="none" w:sz="0" w:space="0" w:color="auto"/>
      </w:divBdr>
    </w:div>
    <w:div w:id="1658919898">
      <w:bodyDiv w:val="1"/>
      <w:marLeft w:val="0"/>
      <w:marRight w:val="0"/>
      <w:marTop w:val="0"/>
      <w:marBottom w:val="0"/>
      <w:divBdr>
        <w:top w:val="none" w:sz="0" w:space="0" w:color="auto"/>
        <w:left w:val="none" w:sz="0" w:space="0" w:color="auto"/>
        <w:bottom w:val="none" w:sz="0" w:space="0" w:color="auto"/>
        <w:right w:val="none" w:sz="0" w:space="0" w:color="auto"/>
      </w:divBdr>
    </w:div>
    <w:div w:id="1658996010">
      <w:bodyDiv w:val="1"/>
      <w:marLeft w:val="0"/>
      <w:marRight w:val="0"/>
      <w:marTop w:val="0"/>
      <w:marBottom w:val="0"/>
      <w:divBdr>
        <w:top w:val="none" w:sz="0" w:space="0" w:color="auto"/>
        <w:left w:val="none" w:sz="0" w:space="0" w:color="auto"/>
        <w:bottom w:val="none" w:sz="0" w:space="0" w:color="auto"/>
        <w:right w:val="none" w:sz="0" w:space="0" w:color="auto"/>
      </w:divBdr>
    </w:div>
    <w:div w:id="1659455775">
      <w:bodyDiv w:val="1"/>
      <w:marLeft w:val="0"/>
      <w:marRight w:val="0"/>
      <w:marTop w:val="0"/>
      <w:marBottom w:val="0"/>
      <w:divBdr>
        <w:top w:val="none" w:sz="0" w:space="0" w:color="auto"/>
        <w:left w:val="none" w:sz="0" w:space="0" w:color="auto"/>
        <w:bottom w:val="none" w:sz="0" w:space="0" w:color="auto"/>
        <w:right w:val="none" w:sz="0" w:space="0" w:color="auto"/>
      </w:divBdr>
    </w:div>
    <w:div w:id="1659457658">
      <w:bodyDiv w:val="1"/>
      <w:marLeft w:val="0"/>
      <w:marRight w:val="0"/>
      <w:marTop w:val="0"/>
      <w:marBottom w:val="0"/>
      <w:divBdr>
        <w:top w:val="none" w:sz="0" w:space="0" w:color="auto"/>
        <w:left w:val="none" w:sz="0" w:space="0" w:color="auto"/>
        <w:bottom w:val="none" w:sz="0" w:space="0" w:color="auto"/>
        <w:right w:val="none" w:sz="0" w:space="0" w:color="auto"/>
      </w:divBdr>
      <w:divsChild>
        <w:div w:id="26300119">
          <w:marLeft w:val="0"/>
          <w:marRight w:val="0"/>
          <w:marTop w:val="0"/>
          <w:marBottom w:val="0"/>
          <w:divBdr>
            <w:top w:val="none" w:sz="0" w:space="0" w:color="auto"/>
            <w:left w:val="none" w:sz="0" w:space="0" w:color="auto"/>
            <w:bottom w:val="none" w:sz="0" w:space="0" w:color="auto"/>
            <w:right w:val="none" w:sz="0" w:space="0" w:color="auto"/>
          </w:divBdr>
        </w:div>
        <w:div w:id="45304878">
          <w:marLeft w:val="0"/>
          <w:marRight w:val="0"/>
          <w:marTop w:val="0"/>
          <w:marBottom w:val="0"/>
          <w:divBdr>
            <w:top w:val="none" w:sz="0" w:space="0" w:color="auto"/>
            <w:left w:val="none" w:sz="0" w:space="0" w:color="auto"/>
            <w:bottom w:val="none" w:sz="0" w:space="0" w:color="auto"/>
            <w:right w:val="none" w:sz="0" w:space="0" w:color="auto"/>
          </w:divBdr>
        </w:div>
        <w:div w:id="48383873">
          <w:marLeft w:val="0"/>
          <w:marRight w:val="0"/>
          <w:marTop w:val="0"/>
          <w:marBottom w:val="0"/>
          <w:divBdr>
            <w:top w:val="none" w:sz="0" w:space="0" w:color="auto"/>
            <w:left w:val="none" w:sz="0" w:space="0" w:color="auto"/>
            <w:bottom w:val="none" w:sz="0" w:space="0" w:color="auto"/>
            <w:right w:val="none" w:sz="0" w:space="0" w:color="auto"/>
          </w:divBdr>
        </w:div>
        <w:div w:id="67072920">
          <w:marLeft w:val="0"/>
          <w:marRight w:val="0"/>
          <w:marTop w:val="0"/>
          <w:marBottom w:val="0"/>
          <w:divBdr>
            <w:top w:val="none" w:sz="0" w:space="0" w:color="auto"/>
            <w:left w:val="none" w:sz="0" w:space="0" w:color="auto"/>
            <w:bottom w:val="none" w:sz="0" w:space="0" w:color="auto"/>
            <w:right w:val="none" w:sz="0" w:space="0" w:color="auto"/>
          </w:divBdr>
        </w:div>
        <w:div w:id="138695895">
          <w:marLeft w:val="0"/>
          <w:marRight w:val="0"/>
          <w:marTop w:val="0"/>
          <w:marBottom w:val="0"/>
          <w:divBdr>
            <w:top w:val="none" w:sz="0" w:space="0" w:color="auto"/>
            <w:left w:val="none" w:sz="0" w:space="0" w:color="auto"/>
            <w:bottom w:val="none" w:sz="0" w:space="0" w:color="auto"/>
            <w:right w:val="none" w:sz="0" w:space="0" w:color="auto"/>
          </w:divBdr>
        </w:div>
        <w:div w:id="146938558">
          <w:marLeft w:val="0"/>
          <w:marRight w:val="0"/>
          <w:marTop w:val="0"/>
          <w:marBottom w:val="0"/>
          <w:divBdr>
            <w:top w:val="none" w:sz="0" w:space="0" w:color="auto"/>
            <w:left w:val="none" w:sz="0" w:space="0" w:color="auto"/>
            <w:bottom w:val="none" w:sz="0" w:space="0" w:color="auto"/>
            <w:right w:val="none" w:sz="0" w:space="0" w:color="auto"/>
          </w:divBdr>
        </w:div>
        <w:div w:id="172234013">
          <w:marLeft w:val="0"/>
          <w:marRight w:val="0"/>
          <w:marTop w:val="0"/>
          <w:marBottom w:val="0"/>
          <w:divBdr>
            <w:top w:val="none" w:sz="0" w:space="0" w:color="auto"/>
            <w:left w:val="none" w:sz="0" w:space="0" w:color="auto"/>
            <w:bottom w:val="none" w:sz="0" w:space="0" w:color="auto"/>
            <w:right w:val="none" w:sz="0" w:space="0" w:color="auto"/>
          </w:divBdr>
        </w:div>
        <w:div w:id="191385367">
          <w:marLeft w:val="0"/>
          <w:marRight w:val="0"/>
          <w:marTop w:val="0"/>
          <w:marBottom w:val="0"/>
          <w:divBdr>
            <w:top w:val="none" w:sz="0" w:space="0" w:color="auto"/>
            <w:left w:val="none" w:sz="0" w:space="0" w:color="auto"/>
            <w:bottom w:val="none" w:sz="0" w:space="0" w:color="auto"/>
            <w:right w:val="none" w:sz="0" w:space="0" w:color="auto"/>
          </w:divBdr>
        </w:div>
        <w:div w:id="202208957">
          <w:marLeft w:val="0"/>
          <w:marRight w:val="0"/>
          <w:marTop w:val="0"/>
          <w:marBottom w:val="0"/>
          <w:divBdr>
            <w:top w:val="none" w:sz="0" w:space="0" w:color="auto"/>
            <w:left w:val="none" w:sz="0" w:space="0" w:color="auto"/>
            <w:bottom w:val="none" w:sz="0" w:space="0" w:color="auto"/>
            <w:right w:val="none" w:sz="0" w:space="0" w:color="auto"/>
          </w:divBdr>
        </w:div>
        <w:div w:id="246233590">
          <w:marLeft w:val="0"/>
          <w:marRight w:val="0"/>
          <w:marTop w:val="0"/>
          <w:marBottom w:val="0"/>
          <w:divBdr>
            <w:top w:val="none" w:sz="0" w:space="0" w:color="auto"/>
            <w:left w:val="none" w:sz="0" w:space="0" w:color="auto"/>
            <w:bottom w:val="none" w:sz="0" w:space="0" w:color="auto"/>
            <w:right w:val="none" w:sz="0" w:space="0" w:color="auto"/>
          </w:divBdr>
        </w:div>
        <w:div w:id="316736274">
          <w:marLeft w:val="0"/>
          <w:marRight w:val="0"/>
          <w:marTop w:val="0"/>
          <w:marBottom w:val="0"/>
          <w:divBdr>
            <w:top w:val="none" w:sz="0" w:space="0" w:color="auto"/>
            <w:left w:val="none" w:sz="0" w:space="0" w:color="auto"/>
            <w:bottom w:val="none" w:sz="0" w:space="0" w:color="auto"/>
            <w:right w:val="none" w:sz="0" w:space="0" w:color="auto"/>
          </w:divBdr>
        </w:div>
        <w:div w:id="324287928">
          <w:marLeft w:val="0"/>
          <w:marRight w:val="0"/>
          <w:marTop w:val="0"/>
          <w:marBottom w:val="0"/>
          <w:divBdr>
            <w:top w:val="none" w:sz="0" w:space="0" w:color="auto"/>
            <w:left w:val="none" w:sz="0" w:space="0" w:color="auto"/>
            <w:bottom w:val="none" w:sz="0" w:space="0" w:color="auto"/>
            <w:right w:val="none" w:sz="0" w:space="0" w:color="auto"/>
          </w:divBdr>
        </w:div>
        <w:div w:id="423378178">
          <w:marLeft w:val="0"/>
          <w:marRight w:val="0"/>
          <w:marTop w:val="0"/>
          <w:marBottom w:val="0"/>
          <w:divBdr>
            <w:top w:val="none" w:sz="0" w:space="0" w:color="auto"/>
            <w:left w:val="none" w:sz="0" w:space="0" w:color="auto"/>
            <w:bottom w:val="none" w:sz="0" w:space="0" w:color="auto"/>
            <w:right w:val="none" w:sz="0" w:space="0" w:color="auto"/>
          </w:divBdr>
        </w:div>
        <w:div w:id="435253660">
          <w:marLeft w:val="0"/>
          <w:marRight w:val="0"/>
          <w:marTop w:val="0"/>
          <w:marBottom w:val="0"/>
          <w:divBdr>
            <w:top w:val="none" w:sz="0" w:space="0" w:color="auto"/>
            <w:left w:val="none" w:sz="0" w:space="0" w:color="auto"/>
            <w:bottom w:val="none" w:sz="0" w:space="0" w:color="auto"/>
            <w:right w:val="none" w:sz="0" w:space="0" w:color="auto"/>
          </w:divBdr>
        </w:div>
        <w:div w:id="490565721">
          <w:marLeft w:val="0"/>
          <w:marRight w:val="0"/>
          <w:marTop w:val="0"/>
          <w:marBottom w:val="0"/>
          <w:divBdr>
            <w:top w:val="none" w:sz="0" w:space="0" w:color="auto"/>
            <w:left w:val="none" w:sz="0" w:space="0" w:color="auto"/>
            <w:bottom w:val="none" w:sz="0" w:space="0" w:color="auto"/>
            <w:right w:val="none" w:sz="0" w:space="0" w:color="auto"/>
          </w:divBdr>
        </w:div>
        <w:div w:id="614295015">
          <w:marLeft w:val="0"/>
          <w:marRight w:val="0"/>
          <w:marTop w:val="0"/>
          <w:marBottom w:val="0"/>
          <w:divBdr>
            <w:top w:val="none" w:sz="0" w:space="0" w:color="auto"/>
            <w:left w:val="none" w:sz="0" w:space="0" w:color="auto"/>
            <w:bottom w:val="none" w:sz="0" w:space="0" w:color="auto"/>
            <w:right w:val="none" w:sz="0" w:space="0" w:color="auto"/>
          </w:divBdr>
        </w:div>
        <w:div w:id="615068097">
          <w:marLeft w:val="0"/>
          <w:marRight w:val="0"/>
          <w:marTop w:val="0"/>
          <w:marBottom w:val="0"/>
          <w:divBdr>
            <w:top w:val="none" w:sz="0" w:space="0" w:color="auto"/>
            <w:left w:val="none" w:sz="0" w:space="0" w:color="auto"/>
            <w:bottom w:val="none" w:sz="0" w:space="0" w:color="auto"/>
            <w:right w:val="none" w:sz="0" w:space="0" w:color="auto"/>
          </w:divBdr>
        </w:div>
        <w:div w:id="644546601">
          <w:marLeft w:val="0"/>
          <w:marRight w:val="0"/>
          <w:marTop w:val="0"/>
          <w:marBottom w:val="0"/>
          <w:divBdr>
            <w:top w:val="none" w:sz="0" w:space="0" w:color="auto"/>
            <w:left w:val="none" w:sz="0" w:space="0" w:color="auto"/>
            <w:bottom w:val="none" w:sz="0" w:space="0" w:color="auto"/>
            <w:right w:val="none" w:sz="0" w:space="0" w:color="auto"/>
          </w:divBdr>
        </w:div>
        <w:div w:id="691759508">
          <w:marLeft w:val="0"/>
          <w:marRight w:val="0"/>
          <w:marTop w:val="0"/>
          <w:marBottom w:val="0"/>
          <w:divBdr>
            <w:top w:val="none" w:sz="0" w:space="0" w:color="auto"/>
            <w:left w:val="none" w:sz="0" w:space="0" w:color="auto"/>
            <w:bottom w:val="none" w:sz="0" w:space="0" w:color="auto"/>
            <w:right w:val="none" w:sz="0" w:space="0" w:color="auto"/>
          </w:divBdr>
        </w:div>
        <w:div w:id="748231458">
          <w:marLeft w:val="0"/>
          <w:marRight w:val="0"/>
          <w:marTop w:val="0"/>
          <w:marBottom w:val="0"/>
          <w:divBdr>
            <w:top w:val="none" w:sz="0" w:space="0" w:color="auto"/>
            <w:left w:val="none" w:sz="0" w:space="0" w:color="auto"/>
            <w:bottom w:val="none" w:sz="0" w:space="0" w:color="auto"/>
            <w:right w:val="none" w:sz="0" w:space="0" w:color="auto"/>
          </w:divBdr>
        </w:div>
        <w:div w:id="777606830">
          <w:marLeft w:val="0"/>
          <w:marRight w:val="0"/>
          <w:marTop w:val="0"/>
          <w:marBottom w:val="0"/>
          <w:divBdr>
            <w:top w:val="none" w:sz="0" w:space="0" w:color="auto"/>
            <w:left w:val="none" w:sz="0" w:space="0" w:color="auto"/>
            <w:bottom w:val="none" w:sz="0" w:space="0" w:color="auto"/>
            <w:right w:val="none" w:sz="0" w:space="0" w:color="auto"/>
          </w:divBdr>
        </w:div>
        <w:div w:id="848788242">
          <w:marLeft w:val="0"/>
          <w:marRight w:val="0"/>
          <w:marTop w:val="0"/>
          <w:marBottom w:val="0"/>
          <w:divBdr>
            <w:top w:val="none" w:sz="0" w:space="0" w:color="auto"/>
            <w:left w:val="none" w:sz="0" w:space="0" w:color="auto"/>
            <w:bottom w:val="none" w:sz="0" w:space="0" w:color="auto"/>
            <w:right w:val="none" w:sz="0" w:space="0" w:color="auto"/>
          </w:divBdr>
        </w:div>
        <w:div w:id="878248665">
          <w:marLeft w:val="0"/>
          <w:marRight w:val="0"/>
          <w:marTop w:val="0"/>
          <w:marBottom w:val="0"/>
          <w:divBdr>
            <w:top w:val="none" w:sz="0" w:space="0" w:color="auto"/>
            <w:left w:val="none" w:sz="0" w:space="0" w:color="auto"/>
            <w:bottom w:val="none" w:sz="0" w:space="0" w:color="auto"/>
            <w:right w:val="none" w:sz="0" w:space="0" w:color="auto"/>
          </w:divBdr>
        </w:div>
        <w:div w:id="890850926">
          <w:marLeft w:val="0"/>
          <w:marRight w:val="0"/>
          <w:marTop w:val="0"/>
          <w:marBottom w:val="0"/>
          <w:divBdr>
            <w:top w:val="none" w:sz="0" w:space="0" w:color="auto"/>
            <w:left w:val="none" w:sz="0" w:space="0" w:color="auto"/>
            <w:bottom w:val="none" w:sz="0" w:space="0" w:color="auto"/>
            <w:right w:val="none" w:sz="0" w:space="0" w:color="auto"/>
          </w:divBdr>
        </w:div>
        <w:div w:id="898173835">
          <w:marLeft w:val="0"/>
          <w:marRight w:val="0"/>
          <w:marTop w:val="0"/>
          <w:marBottom w:val="0"/>
          <w:divBdr>
            <w:top w:val="none" w:sz="0" w:space="0" w:color="auto"/>
            <w:left w:val="none" w:sz="0" w:space="0" w:color="auto"/>
            <w:bottom w:val="none" w:sz="0" w:space="0" w:color="auto"/>
            <w:right w:val="none" w:sz="0" w:space="0" w:color="auto"/>
          </w:divBdr>
        </w:div>
        <w:div w:id="983973432">
          <w:marLeft w:val="0"/>
          <w:marRight w:val="0"/>
          <w:marTop w:val="0"/>
          <w:marBottom w:val="0"/>
          <w:divBdr>
            <w:top w:val="none" w:sz="0" w:space="0" w:color="auto"/>
            <w:left w:val="none" w:sz="0" w:space="0" w:color="auto"/>
            <w:bottom w:val="none" w:sz="0" w:space="0" w:color="auto"/>
            <w:right w:val="none" w:sz="0" w:space="0" w:color="auto"/>
          </w:divBdr>
        </w:div>
        <w:div w:id="985358825">
          <w:marLeft w:val="0"/>
          <w:marRight w:val="0"/>
          <w:marTop w:val="0"/>
          <w:marBottom w:val="0"/>
          <w:divBdr>
            <w:top w:val="none" w:sz="0" w:space="0" w:color="auto"/>
            <w:left w:val="none" w:sz="0" w:space="0" w:color="auto"/>
            <w:bottom w:val="none" w:sz="0" w:space="0" w:color="auto"/>
            <w:right w:val="none" w:sz="0" w:space="0" w:color="auto"/>
          </w:divBdr>
        </w:div>
        <w:div w:id="992098386">
          <w:marLeft w:val="0"/>
          <w:marRight w:val="0"/>
          <w:marTop w:val="0"/>
          <w:marBottom w:val="0"/>
          <w:divBdr>
            <w:top w:val="none" w:sz="0" w:space="0" w:color="auto"/>
            <w:left w:val="none" w:sz="0" w:space="0" w:color="auto"/>
            <w:bottom w:val="none" w:sz="0" w:space="0" w:color="auto"/>
            <w:right w:val="none" w:sz="0" w:space="0" w:color="auto"/>
          </w:divBdr>
        </w:div>
        <w:div w:id="1029330264">
          <w:marLeft w:val="0"/>
          <w:marRight w:val="0"/>
          <w:marTop w:val="0"/>
          <w:marBottom w:val="0"/>
          <w:divBdr>
            <w:top w:val="none" w:sz="0" w:space="0" w:color="auto"/>
            <w:left w:val="none" w:sz="0" w:space="0" w:color="auto"/>
            <w:bottom w:val="none" w:sz="0" w:space="0" w:color="auto"/>
            <w:right w:val="none" w:sz="0" w:space="0" w:color="auto"/>
          </w:divBdr>
        </w:div>
        <w:div w:id="1047993013">
          <w:marLeft w:val="0"/>
          <w:marRight w:val="0"/>
          <w:marTop w:val="0"/>
          <w:marBottom w:val="0"/>
          <w:divBdr>
            <w:top w:val="none" w:sz="0" w:space="0" w:color="auto"/>
            <w:left w:val="none" w:sz="0" w:space="0" w:color="auto"/>
            <w:bottom w:val="none" w:sz="0" w:space="0" w:color="auto"/>
            <w:right w:val="none" w:sz="0" w:space="0" w:color="auto"/>
          </w:divBdr>
        </w:div>
        <w:div w:id="1111323238">
          <w:marLeft w:val="0"/>
          <w:marRight w:val="0"/>
          <w:marTop w:val="0"/>
          <w:marBottom w:val="0"/>
          <w:divBdr>
            <w:top w:val="none" w:sz="0" w:space="0" w:color="auto"/>
            <w:left w:val="none" w:sz="0" w:space="0" w:color="auto"/>
            <w:bottom w:val="none" w:sz="0" w:space="0" w:color="auto"/>
            <w:right w:val="none" w:sz="0" w:space="0" w:color="auto"/>
          </w:divBdr>
        </w:div>
        <w:div w:id="1166046017">
          <w:marLeft w:val="0"/>
          <w:marRight w:val="0"/>
          <w:marTop w:val="0"/>
          <w:marBottom w:val="0"/>
          <w:divBdr>
            <w:top w:val="none" w:sz="0" w:space="0" w:color="auto"/>
            <w:left w:val="none" w:sz="0" w:space="0" w:color="auto"/>
            <w:bottom w:val="none" w:sz="0" w:space="0" w:color="auto"/>
            <w:right w:val="none" w:sz="0" w:space="0" w:color="auto"/>
          </w:divBdr>
        </w:div>
        <w:div w:id="1288783172">
          <w:marLeft w:val="0"/>
          <w:marRight w:val="0"/>
          <w:marTop w:val="0"/>
          <w:marBottom w:val="0"/>
          <w:divBdr>
            <w:top w:val="none" w:sz="0" w:space="0" w:color="auto"/>
            <w:left w:val="none" w:sz="0" w:space="0" w:color="auto"/>
            <w:bottom w:val="none" w:sz="0" w:space="0" w:color="auto"/>
            <w:right w:val="none" w:sz="0" w:space="0" w:color="auto"/>
          </w:divBdr>
        </w:div>
        <w:div w:id="1307857431">
          <w:marLeft w:val="0"/>
          <w:marRight w:val="0"/>
          <w:marTop w:val="0"/>
          <w:marBottom w:val="0"/>
          <w:divBdr>
            <w:top w:val="none" w:sz="0" w:space="0" w:color="auto"/>
            <w:left w:val="none" w:sz="0" w:space="0" w:color="auto"/>
            <w:bottom w:val="none" w:sz="0" w:space="0" w:color="auto"/>
            <w:right w:val="none" w:sz="0" w:space="0" w:color="auto"/>
          </w:divBdr>
        </w:div>
        <w:div w:id="1337729528">
          <w:marLeft w:val="0"/>
          <w:marRight w:val="0"/>
          <w:marTop w:val="0"/>
          <w:marBottom w:val="0"/>
          <w:divBdr>
            <w:top w:val="none" w:sz="0" w:space="0" w:color="auto"/>
            <w:left w:val="none" w:sz="0" w:space="0" w:color="auto"/>
            <w:bottom w:val="none" w:sz="0" w:space="0" w:color="auto"/>
            <w:right w:val="none" w:sz="0" w:space="0" w:color="auto"/>
          </w:divBdr>
        </w:div>
        <w:div w:id="1341350371">
          <w:marLeft w:val="0"/>
          <w:marRight w:val="0"/>
          <w:marTop w:val="0"/>
          <w:marBottom w:val="0"/>
          <w:divBdr>
            <w:top w:val="none" w:sz="0" w:space="0" w:color="auto"/>
            <w:left w:val="none" w:sz="0" w:space="0" w:color="auto"/>
            <w:bottom w:val="none" w:sz="0" w:space="0" w:color="auto"/>
            <w:right w:val="none" w:sz="0" w:space="0" w:color="auto"/>
          </w:divBdr>
        </w:div>
        <w:div w:id="1358702802">
          <w:marLeft w:val="0"/>
          <w:marRight w:val="0"/>
          <w:marTop w:val="0"/>
          <w:marBottom w:val="0"/>
          <w:divBdr>
            <w:top w:val="none" w:sz="0" w:space="0" w:color="auto"/>
            <w:left w:val="none" w:sz="0" w:space="0" w:color="auto"/>
            <w:bottom w:val="none" w:sz="0" w:space="0" w:color="auto"/>
            <w:right w:val="none" w:sz="0" w:space="0" w:color="auto"/>
          </w:divBdr>
        </w:div>
        <w:div w:id="1362241442">
          <w:marLeft w:val="0"/>
          <w:marRight w:val="0"/>
          <w:marTop w:val="0"/>
          <w:marBottom w:val="0"/>
          <w:divBdr>
            <w:top w:val="none" w:sz="0" w:space="0" w:color="auto"/>
            <w:left w:val="none" w:sz="0" w:space="0" w:color="auto"/>
            <w:bottom w:val="none" w:sz="0" w:space="0" w:color="auto"/>
            <w:right w:val="none" w:sz="0" w:space="0" w:color="auto"/>
          </w:divBdr>
        </w:div>
        <w:div w:id="1363899963">
          <w:marLeft w:val="0"/>
          <w:marRight w:val="0"/>
          <w:marTop w:val="0"/>
          <w:marBottom w:val="0"/>
          <w:divBdr>
            <w:top w:val="none" w:sz="0" w:space="0" w:color="auto"/>
            <w:left w:val="none" w:sz="0" w:space="0" w:color="auto"/>
            <w:bottom w:val="none" w:sz="0" w:space="0" w:color="auto"/>
            <w:right w:val="none" w:sz="0" w:space="0" w:color="auto"/>
          </w:divBdr>
        </w:div>
        <w:div w:id="1411778912">
          <w:marLeft w:val="0"/>
          <w:marRight w:val="0"/>
          <w:marTop w:val="0"/>
          <w:marBottom w:val="0"/>
          <w:divBdr>
            <w:top w:val="none" w:sz="0" w:space="0" w:color="auto"/>
            <w:left w:val="none" w:sz="0" w:space="0" w:color="auto"/>
            <w:bottom w:val="none" w:sz="0" w:space="0" w:color="auto"/>
            <w:right w:val="none" w:sz="0" w:space="0" w:color="auto"/>
          </w:divBdr>
        </w:div>
        <w:div w:id="1454714009">
          <w:marLeft w:val="0"/>
          <w:marRight w:val="0"/>
          <w:marTop w:val="0"/>
          <w:marBottom w:val="0"/>
          <w:divBdr>
            <w:top w:val="none" w:sz="0" w:space="0" w:color="auto"/>
            <w:left w:val="none" w:sz="0" w:space="0" w:color="auto"/>
            <w:bottom w:val="none" w:sz="0" w:space="0" w:color="auto"/>
            <w:right w:val="none" w:sz="0" w:space="0" w:color="auto"/>
          </w:divBdr>
        </w:div>
        <w:div w:id="1478917479">
          <w:marLeft w:val="0"/>
          <w:marRight w:val="0"/>
          <w:marTop w:val="0"/>
          <w:marBottom w:val="0"/>
          <w:divBdr>
            <w:top w:val="none" w:sz="0" w:space="0" w:color="auto"/>
            <w:left w:val="none" w:sz="0" w:space="0" w:color="auto"/>
            <w:bottom w:val="none" w:sz="0" w:space="0" w:color="auto"/>
            <w:right w:val="none" w:sz="0" w:space="0" w:color="auto"/>
          </w:divBdr>
        </w:div>
        <w:div w:id="1524855653">
          <w:marLeft w:val="0"/>
          <w:marRight w:val="0"/>
          <w:marTop w:val="0"/>
          <w:marBottom w:val="0"/>
          <w:divBdr>
            <w:top w:val="none" w:sz="0" w:space="0" w:color="auto"/>
            <w:left w:val="none" w:sz="0" w:space="0" w:color="auto"/>
            <w:bottom w:val="none" w:sz="0" w:space="0" w:color="auto"/>
            <w:right w:val="none" w:sz="0" w:space="0" w:color="auto"/>
          </w:divBdr>
        </w:div>
        <w:div w:id="1565525112">
          <w:marLeft w:val="0"/>
          <w:marRight w:val="0"/>
          <w:marTop w:val="0"/>
          <w:marBottom w:val="0"/>
          <w:divBdr>
            <w:top w:val="none" w:sz="0" w:space="0" w:color="auto"/>
            <w:left w:val="none" w:sz="0" w:space="0" w:color="auto"/>
            <w:bottom w:val="none" w:sz="0" w:space="0" w:color="auto"/>
            <w:right w:val="none" w:sz="0" w:space="0" w:color="auto"/>
          </w:divBdr>
        </w:div>
        <w:div w:id="1589773842">
          <w:marLeft w:val="0"/>
          <w:marRight w:val="0"/>
          <w:marTop w:val="0"/>
          <w:marBottom w:val="0"/>
          <w:divBdr>
            <w:top w:val="none" w:sz="0" w:space="0" w:color="auto"/>
            <w:left w:val="none" w:sz="0" w:space="0" w:color="auto"/>
            <w:bottom w:val="none" w:sz="0" w:space="0" w:color="auto"/>
            <w:right w:val="none" w:sz="0" w:space="0" w:color="auto"/>
          </w:divBdr>
        </w:div>
        <w:div w:id="1645618465">
          <w:marLeft w:val="0"/>
          <w:marRight w:val="0"/>
          <w:marTop w:val="0"/>
          <w:marBottom w:val="0"/>
          <w:divBdr>
            <w:top w:val="none" w:sz="0" w:space="0" w:color="auto"/>
            <w:left w:val="none" w:sz="0" w:space="0" w:color="auto"/>
            <w:bottom w:val="none" w:sz="0" w:space="0" w:color="auto"/>
            <w:right w:val="none" w:sz="0" w:space="0" w:color="auto"/>
          </w:divBdr>
        </w:div>
        <w:div w:id="1714770581">
          <w:marLeft w:val="0"/>
          <w:marRight w:val="0"/>
          <w:marTop w:val="0"/>
          <w:marBottom w:val="0"/>
          <w:divBdr>
            <w:top w:val="none" w:sz="0" w:space="0" w:color="auto"/>
            <w:left w:val="none" w:sz="0" w:space="0" w:color="auto"/>
            <w:bottom w:val="none" w:sz="0" w:space="0" w:color="auto"/>
            <w:right w:val="none" w:sz="0" w:space="0" w:color="auto"/>
          </w:divBdr>
        </w:div>
        <w:div w:id="1736926739">
          <w:marLeft w:val="0"/>
          <w:marRight w:val="0"/>
          <w:marTop w:val="0"/>
          <w:marBottom w:val="0"/>
          <w:divBdr>
            <w:top w:val="none" w:sz="0" w:space="0" w:color="auto"/>
            <w:left w:val="none" w:sz="0" w:space="0" w:color="auto"/>
            <w:bottom w:val="none" w:sz="0" w:space="0" w:color="auto"/>
            <w:right w:val="none" w:sz="0" w:space="0" w:color="auto"/>
          </w:divBdr>
        </w:div>
        <w:div w:id="1760365368">
          <w:marLeft w:val="0"/>
          <w:marRight w:val="0"/>
          <w:marTop w:val="0"/>
          <w:marBottom w:val="0"/>
          <w:divBdr>
            <w:top w:val="none" w:sz="0" w:space="0" w:color="auto"/>
            <w:left w:val="none" w:sz="0" w:space="0" w:color="auto"/>
            <w:bottom w:val="none" w:sz="0" w:space="0" w:color="auto"/>
            <w:right w:val="none" w:sz="0" w:space="0" w:color="auto"/>
          </w:divBdr>
        </w:div>
        <w:div w:id="1763261948">
          <w:marLeft w:val="0"/>
          <w:marRight w:val="0"/>
          <w:marTop w:val="0"/>
          <w:marBottom w:val="0"/>
          <w:divBdr>
            <w:top w:val="none" w:sz="0" w:space="0" w:color="auto"/>
            <w:left w:val="none" w:sz="0" w:space="0" w:color="auto"/>
            <w:bottom w:val="none" w:sz="0" w:space="0" w:color="auto"/>
            <w:right w:val="none" w:sz="0" w:space="0" w:color="auto"/>
          </w:divBdr>
        </w:div>
        <w:div w:id="1774400223">
          <w:marLeft w:val="0"/>
          <w:marRight w:val="0"/>
          <w:marTop w:val="0"/>
          <w:marBottom w:val="0"/>
          <w:divBdr>
            <w:top w:val="none" w:sz="0" w:space="0" w:color="auto"/>
            <w:left w:val="none" w:sz="0" w:space="0" w:color="auto"/>
            <w:bottom w:val="none" w:sz="0" w:space="0" w:color="auto"/>
            <w:right w:val="none" w:sz="0" w:space="0" w:color="auto"/>
          </w:divBdr>
        </w:div>
        <w:div w:id="1786270775">
          <w:marLeft w:val="0"/>
          <w:marRight w:val="0"/>
          <w:marTop w:val="0"/>
          <w:marBottom w:val="0"/>
          <w:divBdr>
            <w:top w:val="none" w:sz="0" w:space="0" w:color="auto"/>
            <w:left w:val="none" w:sz="0" w:space="0" w:color="auto"/>
            <w:bottom w:val="none" w:sz="0" w:space="0" w:color="auto"/>
            <w:right w:val="none" w:sz="0" w:space="0" w:color="auto"/>
          </w:divBdr>
        </w:div>
        <w:div w:id="1786775699">
          <w:marLeft w:val="0"/>
          <w:marRight w:val="0"/>
          <w:marTop w:val="0"/>
          <w:marBottom w:val="0"/>
          <w:divBdr>
            <w:top w:val="none" w:sz="0" w:space="0" w:color="auto"/>
            <w:left w:val="none" w:sz="0" w:space="0" w:color="auto"/>
            <w:bottom w:val="none" w:sz="0" w:space="0" w:color="auto"/>
            <w:right w:val="none" w:sz="0" w:space="0" w:color="auto"/>
          </w:divBdr>
        </w:div>
        <w:div w:id="1803617971">
          <w:marLeft w:val="0"/>
          <w:marRight w:val="0"/>
          <w:marTop w:val="0"/>
          <w:marBottom w:val="0"/>
          <w:divBdr>
            <w:top w:val="none" w:sz="0" w:space="0" w:color="auto"/>
            <w:left w:val="none" w:sz="0" w:space="0" w:color="auto"/>
            <w:bottom w:val="none" w:sz="0" w:space="0" w:color="auto"/>
            <w:right w:val="none" w:sz="0" w:space="0" w:color="auto"/>
          </w:divBdr>
        </w:div>
        <w:div w:id="1928154797">
          <w:marLeft w:val="0"/>
          <w:marRight w:val="0"/>
          <w:marTop w:val="0"/>
          <w:marBottom w:val="0"/>
          <w:divBdr>
            <w:top w:val="none" w:sz="0" w:space="0" w:color="auto"/>
            <w:left w:val="none" w:sz="0" w:space="0" w:color="auto"/>
            <w:bottom w:val="none" w:sz="0" w:space="0" w:color="auto"/>
            <w:right w:val="none" w:sz="0" w:space="0" w:color="auto"/>
          </w:divBdr>
        </w:div>
        <w:div w:id="1969968517">
          <w:marLeft w:val="0"/>
          <w:marRight w:val="0"/>
          <w:marTop w:val="0"/>
          <w:marBottom w:val="0"/>
          <w:divBdr>
            <w:top w:val="none" w:sz="0" w:space="0" w:color="auto"/>
            <w:left w:val="none" w:sz="0" w:space="0" w:color="auto"/>
            <w:bottom w:val="none" w:sz="0" w:space="0" w:color="auto"/>
            <w:right w:val="none" w:sz="0" w:space="0" w:color="auto"/>
          </w:divBdr>
        </w:div>
        <w:div w:id="2006128985">
          <w:marLeft w:val="0"/>
          <w:marRight w:val="0"/>
          <w:marTop w:val="0"/>
          <w:marBottom w:val="0"/>
          <w:divBdr>
            <w:top w:val="none" w:sz="0" w:space="0" w:color="auto"/>
            <w:left w:val="none" w:sz="0" w:space="0" w:color="auto"/>
            <w:bottom w:val="none" w:sz="0" w:space="0" w:color="auto"/>
            <w:right w:val="none" w:sz="0" w:space="0" w:color="auto"/>
          </w:divBdr>
        </w:div>
        <w:div w:id="2041931952">
          <w:marLeft w:val="0"/>
          <w:marRight w:val="0"/>
          <w:marTop w:val="0"/>
          <w:marBottom w:val="0"/>
          <w:divBdr>
            <w:top w:val="none" w:sz="0" w:space="0" w:color="auto"/>
            <w:left w:val="none" w:sz="0" w:space="0" w:color="auto"/>
            <w:bottom w:val="none" w:sz="0" w:space="0" w:color="auto"/>
            <w:right w:val="none" w:sz="0" w:space="0" w:color="auto"/>
          </w:divBdr>
        </w:div>
        <w:div w:id="2119130810">
          <w:marLeft w:val="0"/>
          <w:marRight w:val="0"/>
          <w:marTop w:val="0"/>
          <w:marBottom w:val="0"/>
          <w:divBdr>
            <w:top w:val="none" w:sz="0" w:space="0" w:color="auto"/>
            <w:left w:val="none" w:sz="0" w:space="0" w:color="auto"/>
            <w:bottom w:val="none" w:sz="0" w:space="0" w:color="auto"/>
            <w:right w:val="none" w:sz="0" w:space="0" w:color="auto"/>
          </w:divBdr>
        </w:div>
        <w:div w:id="2122335035">
          <w:marLeft w:val="0"/>
          <w:marRight w:val="0"/>
          <w:marTop w:val="0"/>
          <w:marBottom w:val="0"/>
          <w:divBdr>
            <w:top w:val="none" w:sz="0" w:space="0" w:color="auto"/>
            <w:left w:val="none" w:sz="0" w:space="0" w:color="auto"/>
            <w:bottom w:val="none" w:sz="0" w:space="0" w:color="auto"/>
            <w:right w:val="none" w:sz="0" w:space="0" w:color="auto"/>
          </w:divBdr>
        </w:div>
      </w:divsChild>
    </w:div>
    <w:div w:id="1659651959">
      <w:bodyDiv w:val="1"/>
      <w:marLeft w:val="0"/>
      <w:marRight w:val="0"/>
      <w:marTop w:val="0"/>
      <w:marBottom w:val="0"/>
      <w:divBdr>
        <w:top w:val="none" w:sz="0" w:space="0" w:color="auto"/>
        <w:left w:val="none" w:sz="0" w:space="0" w:color="auto"/>
        <w:bottom w:val="none" w:sz="0" w:space="0" w:color="auto"/>
        <w:right w:val="none" w:sz="0" w:space="0" w:color="auto"/>
      </w:divBdr>
    </w:div>
    <w:div w:id="1659770215">
      <w:bodyDiv w:val="1"/>
      <w:marLeft w:val="0"/>
      <w:marRight w:val="0"/>
      <w:marTop w:val="0"/>
      <w:marBottom w:val="0"/>
      <w:divBdr>
        <w:top w:val="none" w:sz="0" w:space="0" w:color="auto"/>
        <w:left w:val="none" w:sz="0" w:space="0" w:color="auto"/>
        <w:bottom w:val="none" w:sz="0" w:space="0" w:color="auto"/>
        <w:right w:val="none" w:sz="0" w:space="0" w:color="auto"/>
      </w:divBdr>
      <w:divsChild>
        <w:div w:id="22751963">
          <w:marLeft w:val="0"/>
          <w:marRight w:val="0"/>
          <w:marTop w:val="0"/>
          <w:marBottom w:val="0"/>
          <w:divBdr>
            <w:top w:val="none" w:sz="0" w:space="0" w:color="auto"/>
            <w:left w:val="none" w:sz="0" w:space="0" w:color="auto"/>
            <w:bottom w:val="none" w:sz="0" w:space="0" w:color="auto"/>
            <w:right w:val="none" w:sz="0" w:space="0" w:color="auto"/>
          </w:divBdr>
        </w:div>
        <w:div w:id="32198061">
          <w:marLeft w:val="0"/>
          <w:marRight w:val="0"/>
          <w:marTop w:val="0"/>
          <w:marBottom w:val="0"/>
          <w:divBdr>
            <w:top w:val="none" w:sz="0" w:space="0" w:color="auto"/>
            <w:left w:val="none" w:sz="0" w:space="0" w:color="auto"/>
            <w:bottom w:val="none" w:sz="0" w:space="0" w:color="auto"/>
            <w:right w:val="none" w:sz="0" w:space="0" w:color="auto"/>
          </w:divBdr>
        </w:div>
        <w:div w:id="37315427">
          <w:marLeft w:val="0"/>
          <w:marRight w:val="0"/>
          <w:marTop w:val="0"/>
          <w:marBottom w:val="0"/>
          <w:divBdr>
            <w:top w:val="none" w:sz="0" w:space="0" w:color="auto"/>
            <w:left w:val="none" w:sz="0" w:space="0" w:color="auto"/>
            <w:bottom w:val="none" w:sz="0" w:space="0" w:color="auto"/>
            <w:right w:val="none" w:sz="0" w:space="0" w:color="auto"/>
          </w:divBdr>
        </w:div>
        <w:div w:id="53241692">
          <w:marLeft w:val="0"/>
          <w:marRight w:val="0"/>
          <w:marTop w:val="0"/>
          <w:marBottom w:val="0"/>
          <w:divBdr>
            <w:top w:val="none" w:sz="0" w:space="0" w:color="auto"/>
            <w:left w:val="none" w:sz="0" w:space="0" w:color="auto"/>
            <w:bottom w:val="none" w:sz="0" w:space="0" w:color="auto"/>
            <w:right w:val="none" w:sz="0" w:space="0" w:color="auto"/>
          </w:divBdr>
        </w:div>
        <w:div w:id="129978295">
          <w:marLeft w:val="0"/>
          <w:marRight w:val="0"/>
          <w:marTop w:val="0"/>
          <w:marBottom w:val="0"/>
          <w:divBdr>
            <w:top w:val="none" w:sz="0" w:space="0" w:color="auto"/>
            <w:left w:val="none" w:sz="0" w:space="0" w:color="auto"/>
            <w:bottom w:val="none" w:sz="0" w:space="0" w:color="auto"/>
            <w:right w:val="none" w:sz="0" w:space="0" w:color="auto"/>
          </w:divBdr>
        </w:div>
        <w:div w:id="135533427">
          <w:marLeft w:val="0"/>
          <w:marRight w:val="0"/>
          <w:marTop w:val="0"/>
          <w:marBottom w:val="0"/>
          <w:divBdr>
            <w:top w:val="none" w:sz="0" w:space="0" w:color="auto"/>
            <w:left w:val="none" w:sz="0" w:space="0" w:color="auto"/>
            <w:bottom w:val="none" w:sz="0" w:space="0" w:color="auto"/>
            <w:right w:val="none" w:sz="0" w:space="0" w:color="auto"/>
          </w:divBdr>
        </w:div>
        <w:div w:id="169105505">
          <w:marLeft w:val="0"/>
          <w:marRight w:val="0"/>
          <w:marTop w:val="0"/>
          <w:marBottom w:val="0"/>
          <w:divBdr>
            <w:top w:val="none" w:sz="0" w:space="0" w:color="auto"/>
            <w:left w:val="none" w:sz="0" w:space="0" w:color="auto"/>
            <w:bottom w:val="none" w:sz="0" w:space="0" w:color="auto"/>
            <w:right w:val="none" w:sz="0" w:space="0" w:color="auto"/>
          </w:divBdr>
        </w:div>
        <w:div w:id="217519283">
          <w:marLeft w:val="0"/>
          <w:marRight w:val="0"/>
          <w:marTop w:val="0"/>
          <w:marBottom w:val="0"/>
          <w:divBdr>
            <w:top w:val="none" w:sz="0" w:space="0" w:color="auto"/>
            <w:left w:val="none" w:sz="0" w:space="0" w:color="auto"/>
            <w:bottom w:val="none" w:sz="0" w:space="0" w:color="auto"/>
            <w:right w:val="none" w:sz="0" w:space="0" w:color="auto"/>
          </w:divBdr>
        </w:div>
        <w:div w:id="318576594">
          <w:marLeft w:val="0"/>
          <w:marRight w:val="0"/>
          <w:marTop w:val="0"/>
          <w:marBottom w:val="0"/>
          <w:divBdr>
            <w:top w:val="none" w:sz="0" w:space="0" w:color="auto"/>
            <w:left w:val="none" w:sz="0" w:space="0" w:color="auto"/>
            <w:bottom w:val="none" w:sz="0" w:space="0" w:color="auto"/>
            <w:right w:val="none" w:sz="0" w:space="0" w:color="auto"/>
          </w:divBdr>
        </w:div>
        <w:div w:id="417866607">
          <w:marLeft w:val="0"/>
          <w:marRight w:val="0"/>
          <w:marTop w:val="0"/>
          <w:marBottom w:val="0"/>
          <w:divBdr>
            <w:top w:val="none" w:sz="0" w:space="0" w:color="auto"/>
            <w:left w:val="none" w:sz="0" w:space="0" w:color="auto"/>
            <w:bottom w:val="none" w:sz="0" w:space="0" w:color="auto"/>
            <w:right w:val="none" w:sz="0" w:space="0" w:color="auto"/>
          </w:divBdr>
        </w:div>
        <w:div w:id="463813837">
          <w:marLeft w:val="0"/>
          <w:marRight w:val="0"/>
          <w:marTop w:val="0"/>
          <w:marBottom w:val="0"/>
          <w:divBdr>
            <w:top w:val="none" w:sz="0" w:space="0" w:color="auto"/>
            <w:left w:val="none" w:sz="0" w:space="0" w:color="auto"/>
            <w:bottom w:val="none" w:sz="0" w:space="0" w:color="auto"/>
            <w:right w:val="none" w:sz="0" w:space="0" w:color="auto"/>
          </w:divBdr>
        </w:div>
        <w:div w:id="576061734">
          <w:marLeft w:val="0"/>
          <w:marRight w:val="0"/>
          <w:marTop w:val="0"/>
          <w:marBottom w:val="0"/>
          <w:divBdr>
            <w:top w:val="none" w:sz="0" w:space="0" w:color="auto"/>
            <w:left w:val="none" w:sz="0" w:space="0" w:color="auto"/>
            <w:bottom w:val="none" w:sz="0" w:space="0" w:color="auto"/>
            <w:right w:val="none" w:sz="0" w:space="0" w:color="auto"/>
          </w:divBdr>
        </w:div>
        <w:div w:id="599679169">
          <w:marLeft w:val="0"/>
          <w:marRight w:val="0"/>
          <w:marTop w:val="0"/>
          <w:marBottom w:val="0"/>
          <w:divBdr>
            <w:top w:val="none" w:sz="0" w:space="0" w:color="auto"/>
            <w:left w:val="none" w:sz="0" w:space="0" w:color="auto"/>
            <w:bottom w:val="none" w:sz="0" w:space="0" w:color="auto"/>
            <w:right w:val="none" w:sz="0" w:space="0" w:color="auto"/>
          </w:divBdr>
        </w:div>
        <w:div w:id="655886319">
          <w:marLeft w:val="0"/>
          <w:marRight w:val="0"/>
          <w:marTop w:val="0"/>
          <w:marBottom w:val="0"/>
          <w:divBdr>
            <w:top w:val="none" w:sz="0" w:space="0" w:color="auto"/>
            <w:left w:val="none" w:sz="0" w:space="0" w:color="auto"/>
            <w:bottom w:val="none" w:sz="0" w:space="0" w:color="auto"/>
            <w:right w:val="none" w:sz="0" w:space="0" w:color="auto"/>
          </w:divBdr>
        </w:div>
        <w:div w:id="690834816">
          <w:marLeft w:val="0"/>
          <w:marRight w:val="0"/>
          <w:marTop w:val="0"/>
          <w:marBottom w:val="0"/>
          <w:divBdr>
            <w:top w:val="none" w:sz="0" w:space="0" w:color="auto"/>
            <w:left w:val="none" w:sz="0" w:space="0" w:color="auto"/>
            <w:bottom w:val="none" w:sz="0" w:space="0" w:color="auto"/>
            <w:right w:val="none" w:sz="0" w:space="0" w:color="auto"/>
          </w:divBdr>
        </w:div>
        <w:div w:id="706028769">
          <w:marLeft w:val="0"/>
          <w:marRight w:val="0"/>
          <w:marTop w:val="0"/>
          <w:marBottom w:val="0"/>
          <w:divBdr>
            <w:top w:val="none" w:sz="0" w:space="0" w:color="auto"/>
            <w:left w:val="none" w:sz="0" w:space="0" w:color="auto"/>
            <w:bottom w:val="none" w:sz="0" w:space="0" w:color="auto"/>
            <w:right w:val="none" w:sz="0" w:space="0" w:color="auto"/>
          </w:divBdr>
        </w:div>
        <w:div w:id="769592197">
          <w:marLeft w:val="0"/>
          <w:marRight w:val="0"/>
          <w:marTop w:val="0"/>
          <w:marBottom w:val="0"/>
          <w:divBdr>
            <w:top w:val="none" w:sz="0" w:space="0" w:color="auto"/>
            <w:left w:val="none" w:sz="0" w:space="0" w:color="auto"/>
            <w:bottom w:val="none" w:sz="0" w:space="0" w:color="auto"/>
            <w:right w:val="none" w:sz="0" w:space="0" w:color="auto"/>
          </w:divBdr>
        </w:div>
        <w:div w:id="827746367">
          <w:marLeft w:val="0"/>
          <w:marRight w:val="0"/>
          <w:marTop w:val="0"/>
          <w:marBottom w:val="0"/>
          <w:divBdr>
            <w:top w:val="none" w:sz="0" w:space="0" w:color="auto"/>
            <w:left w:val="none" w:sz="0" w:space="0" w:color="auto"/>
            <w:bottom w:val="none" w:sz="0" w:space="0" w:color="auto"/>
            <w:right w:val="none" w:sz="0" w:space="0" w:color="auto"/>
          </w:divBdr>
        </w:div>
        <w:div w:id="846334682">
          <w:marLeft w:val="0"/>
          <w:marRight w:val="0"/>
          <w:marTop w:val="0"/>
          <w:marBottom w:val="0"/>
          <w:divBdr>
            <w:top w:val="none" w:sz="0" w:space="0" w:color="auto"/>
            <w:left w:val="none" w:sz="0" w:space="0" w:color="auto"/>
            <w:bottom w:val="none" w:sz="0" w:space="0" w:color="auto"/>
            <w:right w:val="none" w:sz="0" w:space="0" w:color="auto"/>
          </w:divBdr>
        </w:div>
        <w:div w:id="900097660">
          <w:marLeft w:val="0"/>
          <w:marRight w:val="0"/>
          <w:marTop w:val="0"/>
          <w:marBottom w:val="0"/>
          <w:divBdr>
            <w:top w:val="none" w:sz="0" w:space="0" w:color="auto"/>
            <w:left w:val="none" w:sz="0" w:space="0" w:color="auto"/>
            <w:bottom w:val="none" w:sz="0" w:space="0" w:color="auto"/>
            <w:right w:val="none" w:sz="0" w:space="0" w:color="auto"/>
          </w:divBdr>
        </w:div>
        <w:div w:id="922572087">
          <w:marLeft w:val="0"/>
          <w:marRight w:val="0"/>
          <w:marTop w:val="0"/>
          <w:marBottom w:val="0"/>
          <w:divBdr>
            <w:top w:val="none" w:sz="0" w:space="0" w:color="auto"/>
            <w:left w:val="none" w:sz="0" w:space="0" w:color="auto"/>
            <w:bottom w:val="none" w:sz="0" w:space="0" w:color="auto"/>
            <w:right w:val="none" w:sz="0" w:space="0" w:color="auto"/>
          </w:divBdr>
        </w:div>
        <w:div w:id="936669882">
          <w:marLeft w:val="0"/>
          <w:marRight w:val="0"/>
          <w:marTop w:val="0"/>
          <w:marBottom w:val="0"/>
          <w:divBdr>
            <w:top w:val="none" w:sz="0" w:space="0" w:color="auto"/>
            <w:left w:val="none" w:sz="0" w:space="0" w:color="auto"/>
            <w:bottom w:val="none" w:sz="0" w:space="0" w:color="auto"/>
            <w:right w:val="none" w:sz="0" w:space="0" w:color="auto"/>
          </w:divBdr>
        </w:div>
        <w:div w:id="975918539">
          <w:marLeft w:val="0"/>
          <w:marRight w:val="0"/>
          <w:marTop w:val="0"/>
          <w:marBottom w:val="0"/>
          <w:divBdr>
            <w:top w:val="none" w:sz="0" w:space="0" w:color="auto"/>
            <w:left w:val="none" w:sz="0" w:space="0" w:color="auto"/>
            <w:bottom w:val="none" w:sz="0" w:space="0" w:color="auto"/>
            <w:right w:val="none" w:sz="0" w:space="0" w:color="auto"/>
          </w:divBdr>
        </w:div>
        <w:div w:id="976686561">
          <w:marLeft w:val="0"/>
          <w:marRight w:val="0"/>
          <w:marTop w:val="0"/>
          <w:marBottom w:val="0"/>
          <w:divBdr>
            <w:top w:val="none" w:sz="0" w:space="0" w:color="auto"/>
            <w:left w:val="none" w:sz="0" w:space="0" w:color="auto"/>
            <w:bottom w:val="none" w:sz="0" w:space="0" w:color="auto"/>
            <w:right w:val="none" w:sz="0" w:space="0" w:color="auto"/>
          </w:divBdr>
        </w:div>
        <w:div w:id="982394377">
          <w:marLeft w:val="0"/>
          <w:marRight w:val="0"/>
          <w:marTop w:val="0"/>
          <w:marBottom w:val="0"/>
          <w:divBdr>
            <w:top w:val="none" w:sz="0" w:space="0" w:color="auto"/>
            <w:left w:val="none" w:sz="0" w:space="0" w:color="auto"/>
            <w:bottom w:val="none" w:sz="0" w:space="0" w:color="auto"/>
            <w:right w:val="none" w:sz="0" w:space="0" w:color="auto"/>
          </w:divBdr>
        </w:div>
        <w:div w:id="1111045767">
          <w:marLeft w:val="0"/>
          <w:marRight w:val="0"/>
          <w:marTop w:val="0"/>
          <w:marBottom w:val="0"/>
          <w:divBdr>
            <w:top w:val="none" w:sz="0" w:space="0" w:color="auto"/>
            <w:left w:val="none" w:sz="0" w:space="0" w:color="auto"/>
            <w:bottom w:val="none" w:sz="0" w:space="0" w:color="auto"/>
            <w:right w:val="none" w:sz="0" w:space="0" w:color="auto"/>
          </w:divBdr>
        </w:div>
        <w:div w:id="1148715933">
          <w:marLeft w:val="0"/>
          <w:marRight w:val="0"/>
          <w:marTop w:val="0"/>
          <w:marBottom w:val="0"/>
          <w:divBdr>
            <w:top w:val="none" w:sz="0" w:space="0" w:color="auto"/>
            <w:left w:val="none" w:sz="0" w:space="0" w:color="auto"/>
            <w:bottom w:val="none" w:sz="0" w:space="0" w:color="auto"/>
            <w:right w:val="none" w:sz="0" w:space="0" w:color="auto"/>
          </w:divBdr>
        </w:div>
        <w:div w:id="1165392222">
          <w:marLeft w:val="0"/>
          <w:marRight w:val="0"/>
          <w:marTop w:val="0"/>
          <w:marBottom w:val="0"/>
          <w:divBdr>
            <w:top w:val="none" w:sz="0" w:space="0" w:color="auto"/>
            <w:left w:val="none" w:sz="0" w:space="0" w:color="auto"/>
            <w:bottom w:val="none" w:sz="0" w:space="0" w:color="auto"/>
            <w:right w:val="none" w:sz="0" w:space="0" w:color="auto"/>
          </w:divBdr>
        </w:div>
        <w:div w:id="1235357971">
          <w:marLeft w:val="0"/>
          <w:marRight w:val="0"/>
          <w:marTop w:val="0"/>
          <w:marBottom w:val="0"/>
          <w:divBdr>
            <w:top w:val="none" w:sz="0" w:space="0" w:color="auto"/>
            <w:left w:val="none" w:sz="0" w:space="0" w:color="auto"/>
            <w:bottom w:val="none" w:sz="0" w:space="0" w:color="auto"/>
            <w:right w:val="none" w:sz="0" w:space="0" w:color="auto"/>
          </w:divBdr>
        </w:div>
        <w:div w:id="1244333721">
          <w:marLeft w:val="0"/>
          <w:marRight w:val="0"/>
          <w:marTop w:val="0"/>
          <w:marBottom w:val="0"/>
          <w:divBdr>
            <w:top w:val="none" w:sz="0" w:space="0" w:color="auto"/>
            <w:left w:val="none" w:sz="0" w:space="0" w:color="auto"/>
            <w:bottom w:val="none" w:sz="0" w:space="0" w:color="auto"/>
            <w:right w:val="none" w:sz="0" w:space="0" w:color="auto"/>
          </w:divBdr>
        </w:div>
        <w:div w:id="1251504660">
          <w:marLeft w:val="0"/>
          <w:marRight w:val="0"/>
          <w:marTop w:val="0"/>
          <w:marBottom w:val="0"/>
          <w:divBdr>
            <w:top w:val="none" w:sz="0" w:space="0" w:color="auto"/>
            <w:left w:val="none" w:sz="0" w:space="0" w:color="auto"/>
            <w:bottom w:val="none" w:sz="0" w:space="0" w:color="auto"/>
            <w:right w:val="none" w:sz="0" w:space="0" w:color="auto"/>
          </w:divBdr>
        </w:div>
        <w:div w:id="1270820684">
          <w:marLeft w:val="0"/>
          <w:marRight w:val="0"/>
          <w:marTop w:val="0"/>
          <w:marBottom w:val="0"/>
          <w:divBdr>
            <w:top w:val="none" w:sz="0" w:space="0" w:color="auto"/>
            <w:left w:val="none" w:sz="0" w:space="0" w:color="auto"/>
            <w:bottom w:val="none" w:sz="0" w:space="0" w:color="auto"/>
            <w:right w:val="none" w:sz="0" w:space="0" w:color="auto"/>
          </w:divBdr>
        </w:div>
        <w:div w:id="1353268197">
          <w:marLeft w:val="0"/>
          <w:marRight w:val="0"/>
          <w:marTop w:val="0"/>
          <w:marBottom w:val="0"/>
          <w:divBdr>
            <w:top w:val="none" w:sz="0" w:space="0" w:color="auto"/>
            <w:left w:val="none" w:sz="0" w:space="0" w:color="auto"/>
            <w:bottom w:val="none" w:sz="0" w:space="0" w:color="auto"/>
            <w:right w:val="none" w:sz="0" w:space="0" w:color="auto"/>
          </w:divBdr>
        </w:div>
        <w:div w:id="1432967784">
          <w:marLeft w:val="0"/>
          <w:marRight w:val="0"/>
          <w:marTop w:val="0"/>
          <w:marBottom w:val="0"/>
          <w:divBdr>
            <w:top w:val="none" w:sz="0" w:space="0" w:color="auto"/>
            <w:left w:val="none" w:sz="0" w:space="0" w:color="auto"/>
            <w:bottom w:val="none" w:sz="0" w:space="0" w:color="auto"/>
            <w:right w:val="none" w:sz="0" w:space="0" w:color="auto"/>
          </w:divBdr>
        </w:div>
        <w:div w:id="1435437626">
          <w:marLeft w:val="0"/>
          <w:marRight w:val="0"/>
          <w:marTop w:val="0"/>
          <w:marBottom w:val="0"/>
          <w:divBdr>
            <w:top w:val="none" w:sz="0" w:space="0" w:color="auto"/>
            <w:left w:val="none" w:sz="0" w:space="0" w:color="auto"/>
            <w:bottom w:val="none" w:sz="0" w:space="0" w:color="auto"/>
            <w:right w:val="none" w:sz="0" w:space="0" w:color="auto"/>
          </w:divBdr>
        </w:div>
        <w:div w:id="1439982840">
          <w:marLeft w:val="0"/>
          <w:marRight w:val="0"/>
          <w:marTop w:val="0"/>
          <w:marBottom w:val="0"/>
          <w:divBdr>
            <w:top w:val="none" w:sz="0" w:space="0" w:color="auto"/>
            <w:left w:val="none" w:sz="0" w:space="0" w:color="auto"/>
            <w:bottom w:val="none" w:sz="0" w:space="0" w:color="auto"/>
            <w:right w:val="none" w:sz="0" w:space="0" w:color="auto"/>
          </w:divBdr>
        </w:div>
        <w:div w:id="1481969643">
          <w:marLeft w:val="0"/>
          <w:marRight w:val="0"/>
          <w:marTop w:val="0"/>
          <w:marBottom w:val="0"/>
          <w:divBdr>
            <w:top w:val="none" w:sz="0" w:space="0" w:color="auto"/>
            <w:left w:val="none" w:sz="0" w:space="0" w:color="auto"/>
            <w:bottom w:val="none" w:sz="0" w:space="0" w:color="auto"/>
            <w:right w:val="none" w:sz="0" w:space="0" w:color="auto"/>
          </w:divBdr>
        </w:div>
        <w:div w:id="1574048405">
          <w:marLeft w:val="0"/>
          <w:marRight w:val="0"/>
          <w:marTop w:val="0"/>
          <w:marBottom w:val="0"/>
          <w:divBdr>
            <w:top w:val="none" w:sz="0" w:space="0" w:color="auto"/>
            <w:left w:val="none" w:sz="0" w:space="0" w:color="auto"/>
            <w:bottom w:val="none" w:sz="0" w:space="0" w:color="auto"/>
            <w:right w:val="none" w:sz="0" w:space="0" w:color="auto"/>
          </w:divBdr>
        </w:div>
        <w:div w:id="1581022534">
          <w:marLeft w:val="0"/>
          <w:marRight w:val="0"/>
          <w:marTop w:val="0"/>
          <w:marBottom w:val="0"/>
          <w:divBdr>
            <w:top w:val="none" w:sz="0" w:space="0" w:color="auto"/>
            <w:left w:val="none" w:sz="0" w:space="0" w:color="auto"/>
            <w:bottom w:val="none" w:sz="0" w:space="0" w:color="auto"/>
            <w:right w:val="none" w:sz="0" w:space="0" w:color="auto"/>
          </w:divBdr>
        </w:div>
        <w:div w:id="1635254662">
          <w:marLeft w:val="0"/>
          <w:marRight w:val="0"/>
          <w:marTop w:val="0"/>
          <w:marBottom w:val="0"/>
          <w:divBdr>
            <w:top w:val="none" w:sz="0" w:space="0" w:color="auto"/>
            <w:left w:val="none" w:sz="0" w:space="0" w:color="auto"/>
            <w:bottom w:val="none" w:sz="0" w:space="0" w:color="auto"/>
            <w:right w:val="none" w:sz="0" w:space="0" w:color="auto"/>
          </w:divBdr>
        </w:div>
        <w:div w:id="1695963712">
          <w:marLeft w:val="0"/>
          <w:marRight w:val="0"/>
          <w:marTop w:val="0"/>
          <w:marBottom w:val="0"/>
          <w:divBdr>
            <w:top w:val="none" w:sz="0" w:space="0" w:color="auto"/>
            <w:left w:val="none" w:sz="0" w:space="0" w:color="auto"/>
            <w:bottom w:val="none" w:sz="0" w:space="0" w:color="auto"/>
            <w:right w:val="none" w:sz="0" w:space="0" w:color="auto"/>
          </w:divBdr>
        </w:div>
        <w:div w:id="1698116069">
          <w:marLeft w:val="0"/>
          <w:marRight w:val="0"/>
          <w:marTop w:val="0"/>
          <w:marBottom w:val="0"/>
          <w:divBdr>
            <w:top w:val="none" w:sz="0" w:space="0" w:color="auto"/>
            <w:left w:val="none" w:sz="0" w:space="0" w:color="auto"/>
            <w:bottom w:val="none" w:sz="0" w:space="0" w:color="auto"/>
            <w:right w:val="none" w:sz="0" w:space="0" w:color="auto"/>
          </w:divBdr>
        </w:div>
        <w:div w:id="1703240593">
          <w:marLeft w:val="0"/>
          <w:marRight w:val="0"/>
          <w:marTop w:val="0"/>
          <w:marBottom w:val="0"/>
          <w:divBdr>
            <w:top w:val="none" w:sz="0" w:space="0" w:color="auto"/>
            <w:left w:val="none" w:sz="0" w:space="0" w:color="auto"/>
            <w:bottom w:val="none" w:sz="0" w:space="0" w:color="auto"/>
            <w:right w:val="none" w:sz="0" w:space="0" w:color="auto"/>
          </w:divBdr>
        </w:div>
        <w:div w:id="1736314717">
          <w:marLeft w:val="0"/>
          <w:marRight w:val="0"/>
          <w:marTop w:val="0"/>
          <w:marBottom w:val="0"/>
          <w:divBdr>
            <w:top w:val="none" w:sz="0" w:space="0" w:color="auto"/>
            <w:left w:val="none" w:sz="0" w:space="0" w:color="auto"/>
            <w:bottom w:val="none" w:sz="0" w:space="0" w:color="auto"/>
            <w:right w:val="none" w:sz="0" w:space="0" w:color="auto"/>
          </w:divBdr>
        </w:div>
        <w:div w:id="1763138303">
          <w:marLeft w:val="0"/>
          <w:marRight w:val="0"/>
          <w:marTop w:val="0"/>
          <w:marBottom w:val="0"/>
          <w:divBdr>
            <w:top w:val="none" w:sz="0" w:space="0" w:color="auto"/>
            <w:left w:val="none" w:sz="0" w:space="0" w:color="auto"/>
            <w:bottom w:val="none" w:sz="0" w:space="0" w:color="auto"/>
            <w:right w:val="none" w:sz="0" w:space="0" w:color="auto"/>
          </w:divBdr>
        </w:div>
        <w:div w:id="1805001196">
          <w:marLeft w:val="0"/>
          <w:marRight w:val="0"/>
          <w:marTop w:val="0"/>
          <w:marBottom w:val="0"/>
          <w:divBdr>
            <w:top w:val="none" w:sz="0" w:space="0" w:color="auto"/>
            <w:left w:val="none" w:sz="0" w:space="0" w:color="auto"/>
            <w:bottom w:val="none" w:sz="0" w:space="0" w:color="auto"/>
            <w:right w:val="none" w:sz="0" w:space="0" w:color="auto"/>
          </w:divBdr>
        </w:div>
        <w:div w:id="1817912735">
          <w:marLeft w:val="0"/>
          <w:marRight w:val="0"/>
          <w:marTop w:val="0"/>
          <w:marBottom w:val="0"/>
          <w:divBdr>
            <w:top w:val="none" w:sz="0" w:space="0" w:color="auto"/>
            <w:left w:val="none" w:sz="0" w:space="0" w:color="auto"/>
            <w:bottom w:val="none" w:sz="0" w:space="0" w:color="auto"/>
            <w:right w:val="none" w:sz="0" w:space="0" w:color="auto"/>
          </w:divBdr>
        </w:div>
        <w:div w:id="1849446898">
          <w:marLeft w:val="0"/>
          <w:marRight w:val="0"/>
          <w:marTop w:val="0"/>
          <w:marBottom w:val="0"/>
          <w:divBdr>
            <w:top w:val="none" w:sz="0" w:space="0" w:color="auto"/>
            <w:left w:val="none" w:sz="0" w:space="0" w:color="auto"/>
            <w:bottom w:val="none" w:sz="0" w:space="0" w:color="auto"/>
            <w:right w:val="none" w:sz="0" w:space="0" w:color="auto"/>
          </w:divBdr>
        </w:div>
        <w:div w:id="1927376103">
          <w:marLeft w:val="0"/>
          <w:marRight w:val="0"/>
          <w:marTop w:val="0"/>
          <w:marBottom w:val="0"/>
          <w:divBdr>
            <w:top w:val="none" w:sz="0" w:space="0" w:color="auto"/>
            <w:left w:val="none" w:sz="0" w:space="0" w:color="auto"/>
            <w:bottom w:val="none" w:sz="0" w:space="0" w:color="auto"/>
            <w:right w:val="none" w:sz="0" w:space="0" w:color="auto"/>
          </w:divBdr>
        </w:div>
        <w:div w:id="1963337810">
          <w:marLeft w:val="0"/>
          <w:marRight w:val="0"/>
          <w:marTop w:val="0"/>
          <w:marBottom w:val="0"/>
          <w:divBdr>
            <w:top w:val="none" w:sz="0" w:space="0" w:color="auto"/>
            <w:left w:val="none" w:sz="0" w:space="0" w:color="auto"/>
            <w:bottom w:val="none" w:sz="0" w:space="0" w:color="auto"/>
            <w:right w:val="none" w:sz="0" w:space="0" w:color="auto"/>
          </w:divBdr>
        </w:div>
        <w:div w:id="1969624215">
          <w:marLeft w:val="0"/>
          <w:marRight w:val="0"/>
          <w:marTop w:val="0"/>
          <w:marBottom w:val="0"/>
          <w:divBdr>
            <w:top w:val="none" w:sz="0" w:space="0" w:color="auto"/>
            <w:left w:val="none" w:sz="0" w:space="0" w:color="auto"/>
            <w:bottom w:val="none" w:sz="0" w:space="0" w:color="auto"/>
            <w:right w:val="none" w:sz="0" w:space="0" w:color="auto"/>
          </w:divBdr>
        </w:div>
        <w:div w:id="1970815777">
          <w:marLeft w:val="0"/>
          <w:marRight w:val="0"/>
          <w:marTop w:val="0"/>
          <w:marBottom w:val="0"/>
          <w:divBdr>
            <w:top w:val="none" w:sz="0" w:space="0" w:color="auto"/>
            <w:left w:val="none" w:sz="0" w:space="0" w:color="auto"/>
            <w:bottom w:val="none" w:sz="0" w:space="0" w:color="auto"/>
            <w:right w:val="none" w:sz="0" w:space="0" w:color="auto"/>
          </w:divBdr>
        </w:div>
        <w:div w:id="1992707336">
          <w:marLeft w:val="0"/>
          <w:marRight w:val="0"/>
          <w:marTop w:val="0"/>
          <w:marBottom w:val="0"/>
          <w:divBdr>
            <w:top w:val="none" w:sz="0" w:space="0" w:color="auto"/>
            <w:left w:val="none" w:sz="0" w:space="0" w:color="auto"/>
            <w:bottom w:val="none" w:sz="0" w:space="0" w:color="auto"/>
            <w:right w:val="none" w:sz="0" w:space="0" w:color="auto"/>
          </w:divBdr>
        </w:div>
        <w:div w:id="2007587334">
          <w:marLeft w:val="0"/>
          <w:marRight w:val="0"/>
          <w:marTop w:val="0"/>
          <w:marBottom w:val="0"/>
          <w:divBdr>
            <w:top w:val="none" w:sz="0" w:space="0" w:color="auto"/>
            <w:left w:val="none" w:sz="0" w:space="0" w:color="auto"/>
            <w:bottom w:val="none" w:sz="0" w:space="0" w:color="auto"/>
            <w:right w:val="none" w:sz="0" w:space="0" w:color="auto"/>
          </w:divBdr>
        </w:div>
        <w:div w:id="2016951457">
          <w:marLeft w:val="0"/>
          <w:marRight w:val="0"/>
          <w:marTop w:val="0"/>
          <w:marBottom w:val="0"/>
          <w:divBdr>
            <w:top w:val="none" w:sz="0" w:space="0" w:color="auto"/>
            <w:left w:val="none" w:sz="0" w:space="0" w:color="auto"/>
            <w:bottom w:val="none" w:sz="0" w:space="0" w:color="auto"/>
            <w:right w:val="none" w:sz="0" w:space="0" w:color="auto"/>
          </w:divBdr>
        </w:div>
        <w:div w:id="2055084019">
          <w:marLeft w:val="0"/>
          <w:marRight w:val="0"/>
          <w:marTop w:val="0"/>
          <w:marBottom w:val="0"/>
          <w:divBdr>
            <w:top w:val="none" w:sz="0" w:space="0" w:color="auto"/>
            <w:left w:val="none" w:sz="0" w:space="0" w:color="auto"/>
            <w:bottom w:val="none" w:sz="0" w:space="0" w:color="auto"/>
            <w:right w:val="none" w:sz="0" w:space="0" w:color="auto"/>
          </w:divBdr>
        </w:div>
        <w:div w:id="2112042743">
          <w:marLeft w:val="0"/>
          <w:marRight w:val="0"/>
          <w:marTop w:val="0"/>
          <w:marBottom w:val="0"/>
          <w:divBdr>
            <w:top w:val="none" w:sz="0" w:space="0" w:color="auto"/>
            <w:left w:val="none" w:sz="0" w:space="0" w:color="auto"/>
            <w:bottom w:val="none" w:sz="0" w:space="0" w:color="auto"/>
            <w:right w:val="none" w:sz="0" w:space="0" w:color="auto"/>
          </w:divBdr>
        </w:div>
        <w:div w:id="2127965404">
          <w:marLeft w:val="0"/>
          <w:marRight w:val="0"/>
          <w:marTop w:val="0"/>
          <w:marBottom w:val="0"/>
          <w:divBdr>
            <w:top w:val="none" w:sz="0" w:space="0" w:color="auto"/>
            <w:left w:val="none" w:sz="0" w:space="0" w:color="auto"/>
            <w:bottom w:val="none" w:sz="0" w:space="0" w:color="auto"/>
            <w:right w:val="none" w:sz="0" w:space="0" w:color="auto"/>
          </w:divBdr>
        </w:div>
      </w:divsChild>
    </w:div>
    <w:div w:id="1659842832">
      <w:bodyDiv w:val="1"/>
      <w:marLeft w:val="0"/>
      <w:marRight w:val="0"/>
      <w:marTop w:val="0"/>
      <w:marBottom w:val="0"/>
      <w:divBdr>
        <w:top w:val="none" w:sz="0" w:space="0" w:color="auto"/>
        <w:left w:val="none" w:sz="0" w:space="0" w:color="auto"/>
        <w:bottom w:val="none" w:sz="0" w:space="0" w:color="auto"/>
        <w:right w:val="none" w:sz="0" w:space="0" w:color="auto"/>
      </w:divBdr>
    </w:div>
    <w:div w:id="1660621703">
      <w:bodyDiv w:val="1"/>
      <w:marLeft w:val="0"/>
      <w:marRight w:val="0"/>
      <w:marTop w:val="0"/>
      <w:marBottom w:val="0"/>
      <w:divBdr>
        <w:top w:val="none" w:sz="0" w:space="0" w:color="auto"/>
        <w:left w:val="none" w:sz="0" w:space="0" w:color="auto"/>
        <w:bottom w:val="none" w:sz="0" w:space="0" w:color="auto"/>
        <w:right w:val="none" w:sz="0" w:space="0" w:color="auto"/>
      </w:divBdr>
    </w:div>
    <w:div w:id="1661420740">
      <w:bodyDiv w:val="1"/>
      <w:marLeft w:val="0"/>
      <w:marRight w:val="0"/>
      <w:marTop w:val="0"/>
      <w:marBottom w:val="0"/>
      <w:divBdr>
        <w:top w:val="none" w:sz="0" w:space="0" w:color="auto"/>
        <w:left w:val="none" w:sz="0" w:space="0" w:color="auto"/>
        <w:bottom w:val="none" w:sz="0" w:space="0" w:color="auto"/>
        <w:right w:val="none" w:sz="0" w:space="0" w:color="auto"/>
      </w:divBdr>
    </w:div>
    <w:div w:id="1662389411">
      <w:bodyDiv w:val="1"/>
      <w:marLeft w:val="0"/>
      <w:marRight w:val="0"/>
      <w:marTop w:val="0"/>
      <w:marBottom w:val="0"/>
      <w:divBdr>
        <w:top w:val="none" w:sz="0" w:space="0" w:color="auto"/>
        <w:left w:val="none" w:sz="0" w:space="0" w:color="auto"/>
        <w:bottom w:val="none" w:sz="0" w:space="0" w:color="auto"/>
        <w:right w:val="none" w:sz="0" w:space="0" w:color="auto"/>
      </w:divBdr>
      <w:divsChild>
        <w:div w:id="53966094">
          <w:marLeft w:val="0"/>
          <w:marRight w:val="0"/>
          <w:marTop w:val="0"/>
          <w:marBottom w:val="0"/>
          <w:divBdr>
            <w:top w:val="none" w:sz="0" w:space="0" w:color="auto"/>
            <w:left w:val="none" w:sz="0" w:space="0" w:color="auto"/>
            <w:bottom w:val="none" w:sz="0" w:space="0" w:color="auto"/>
            <w:right w:val="none" w:sz="0" w:space="0" w:color="auto"/>
          </w:divBdr>
        </w:div>
        <w:div w:id="930964664">
          <w:marLeft w:val="0"/>
          <w:marRight w:val="0"/>
          <w:marTop w:val="0"/>
          <w:marBottom w:val="0"/>
          <w:divBdr>
            <w:top w:val="none" w:sz="0" w:space="0" w:color="auto"/>
            <w:left w:val="none" w:sz="0" w:space="0" w:color="auto"/>
            <w:bottom w:val="none" w:sz="0" w:space="0" w:color="auto"/>
            <w:right w:val="none" w:sz="0" w:space="0" w:color="auto"/>
          </w:divBdr>
        </w:div>
        <w:div w:id="377435516">
          <w:marLeft w:val="0"/>
          <w:marRight w:val="0"/>
          <w:marTop w:val="0"/>
          <w:marBottom w:val="0"/>
          <w:divBdr>
            <w:top w:val="none" w:sz="0" w:space="0" w:color="auto"/>
            <w:left w:val="none" w:sz="0" w:space="0" w:color="auto"/>
            <w:bottom w:val="none" w:sz="0" w:space="0" w:color="auto"/>
            <w:right w:val="none" w:sz="0" w:space="0" w:color="auto"/>
          </w:divBdr>
        </w:div>
        <w:div w:id="1527671981">
          <w:marLeft w:val="0"/>
          <w:marRight w:val="0"/>
          <w:marTop w:val="0"/>
          <w:marBottom w:val="0"/>
          <w:divBdr>
            <w:top w:val="none" w:sz="0" w:space="0" w:color="auto"/>
            <w:left w:val="none" w:sz="0" w:space="0" w:color="auto"/>
            <w:bottom w:val="none" w:sz="0" w:space="0" w:color="auto"/>
            <w:right w:val="none" w:sz="0" w:space="0" w:color="auto"/>
          </w:divBdr>
        </w:div>
        <w:div w:id="1081563113">
          <w:marLeft w:val="0"/>
          <w:marRight w:val="0"/>
          <w:marTop w:val="0"/>
          <w:marBottom w:val="0"/>
          <w:divBdr>
            <w:top w:val="none" w:sz="0" w:space="0" w:color="auto"/>
            <w:left w:val="none" w:sz="0" w:space="0" w:color="auto"/>
            <w:bottom w:val="none" w:sz="0" w:space="0" w:color="auto"/>
            <w:right w:val="none" w:sz="0" w:space="0" w:color="auto"/>
          </w:divBdr>
        </w:div>
        <w:div w:id="616303030">
          <w:marLeft w:val="0"/>
          <w:marRight w:val="0"/>
          <w:marTop w:val="0"/>
          <w:marBottom w:val="0"/>
          <w:divBdr>
            <w:top w:val="none" w:sz="0" w:space="0" w:color="auto"/>
            <w:left w:val="none" w:sz="0" w:space="0" w:color="auto"/>
            <w:bottom w:val="none" w:sz="0" w:space="0" w:color="auto"/>
            <w:right w:val="none" w:sz="0" w:space="0" w:color="auto"/>
          </w:divBdr>
        </w:div>
        <w:div w:id="301079712">
          <w:marLeft w:val="0"/>
          <w:marRight w:val="0"/>
          <w:marTop w:val="0"/>
          <w:marBottom w:val="0"/>
          <w:divBdr>
            <w:top w:val="none" w:sz="0" w:space="0" w:color="auto"/>
            <w:left w:val="none" w:sz="0" w:space="0" w:color="auto"/>
            <w:bottom w:val="none" w:sz="0" w:space="0" w:color="auto"/>
            <w:right w:val="none" w:sz="0" w:space="0" w:color="auto"/>
          </w:divBdr>
        </w:div>
        <w:div w:id="910701185">
          <w:marLeft w:val="0"/>
          <w:marRight w:val="0"/>
          <w:marTop w:val="0"/>
          <w:marBottom w:val="0"/>
          <w:divBdr>
            <w:top w:val="none" w:sz="0" w:space="0" w:color="auto"/>
            <w:left w:val="none" w:sz="0" w:space="0" w:color="auto"/>
            <w:bottom w:val="none" w:sz="0" w:space="0" w:color="auto"/>
            <w:right w:val="none" w:sz="0" w:space="0" w:color="auto"/>
          </w:divBdr>
        </w:div>
        <w:div w:id="55667133">
          <w:marLeft w:val="0"/>
          <w:marRight w:val="0"/>
          <w:marTop w:val="0"/>
          <w:marBottom w:val="0"/>
          <w:divBdr>
            <w:top w:val="none" w:sz="0" w:space="0" w:color="auto"/>
            <w:left w:val="none" w:sz="0" w:space="0" w:color="auto"/>
            <w:bottom w:val="none" w:sz="0" w:space="0" w:color="auto"/>
            <w:right w:val="none" w:sz="0" w:space="0" w:color="auto"/>
          </w:divBdr>
        </w:div>
        <w:div w:id="609362529">
          <w:marLeft w:val="0"/>
          <w:marRight w:val="0"/>
          <w:marTop w:val="0"/>
          <w:marBottom w:val="0"/>
          <w:divBdr>
            <w:top w:val="none" w:sz="0" w:space="0" w:color="auto"/>
            <w:left w:val="none" w:sz="0" w:space="0" w:color="auto"/>
            <w:bottom w:val="none" w:sz="0" w:space="0" w:color="auto"/>
            <w:right w:val="none" w:sz="0" w:space="0" w:color="auto"/>
          </w:divBdr>
        </w:div>
        <w:div w:id="1907643410">
          <w:marLeft w:val="0"/>
          <w:marRight w:val="0"/>
          <w:marTop w:val="0"/>
          <w:marBottom w:val="0"/>
          <w:divBdr>
            <w:top w:val="none" w:sz="0" w:space="0" w:color="auto"/>
            <w:left w:val="none" w:sz="0" w:space="0" w:color="auto"/>
            <w:bottom w:val="none" w:sz="0" w:space="0" w:color="auto"/>
            <w:right w:val="none" w:sz="0" w:space="0" w:color="auto"/>
          </w:divBdr>
        </w:div>
        <w:div w:id="1363629845">
          <w:marLeft w:val="0"/>
          <w:marRight w:val="0"/>
          <w:marTop w:val="0"/>
          <w:marBottom w:val="0"/>
          <w:divBdr>
            <w:top w:val="none" w:sz="0" w:space="0" w:color="auto"/>
            <w:left w:val="none" w:sz="0" w:space="0" w:color="auto"/>
            <w:bottom w:val="none" w:sz="0" w:space="0" w:color="auto"/>
            <w:right w:val="none" w:sz="0" w:space="0" w:color="auto"/>
          </w:divBdr>
        </w:div>
        <w:div w:id="1375354235">
          <w:marLeft w:val="0"/>
          <w:marRight w:val="0"/>
          <w:marTop w:val="0"/>
          <w:marBottom w:val="0"/>
          <w:divBdr>
            <w:top w:val="none" w:sz="0" w:space="0" w:color="auto"/>
            <w:left w:val="none" w:sz="0" w:space="0" w:color="auto"/>
            <w:bottom w:val="none" w:sz="0" w:space="0" w:color="auto"/>
            <w:right w:val="none" w:sz="0" w:space="0" w:color="auto"/>
          </w:divBdr>
        </w:div>
        <w:div w:id="798647192">
          <w:marLeft w:val="0"/>
          <w:marRight w:val="0"/>
          <w:marTop w:val="0"/>
          <w:marBottom w:val="0"/>
          <w:divBdr>
            <w:top w:val="none" w:sz="0" w:space="0" w:color="auto"/>
            <w:left w:val="none" w:sz="0" w:space="0" w:color="auto"/>
            <w:bottom w:val="none" w:sz="0" w:space="0" w:color="auto"/>
            <w:right w:val="none" w:sz="0" w:space="0" w:color="auto"/>
          </w:divBdr>
        </w:div>
        <w:div w:id="1400857982">
          <w:marLeft w:val="0"/>
          <w:marRight w:val="0"/>
          <w:marTop w:val="0"/>
          <w:marBottom w:val="0"/>
          <w:divBdr>
            <w:top w:val="none" w:sz="0" w:space="0" w:color="auto"/>
            <w:left w:val="none" w:sz="0" w:space="0" w:color="auto"/>
            <w:bottom w:val="none" w:sz="0" w:space="0" w:color="auto"/>
            <w:right w:val="none" w:sz="0" w:space="0" w:color="auto"/>
          </w:divBdr>
        </w:div>
        <w:div w:id="1190602162">
          <w:marLeft w:val="0"/>
          <w:marRight w:val="0"/>
          <w:marTop w:val="0"/>
          <w:marBottom w:val="0"/>
          <w:divBdr>
            <w:top w:val="none" w:sz="0" w:space="0" w:color="auto"/>
            <w:left w:val="none" w:sz="0" w:space="0" w:color="auto"/>
            <w:bottom w:val="none" w:sz="0" w:space="0" w:color="auto"/>
            <w:right w:val="none" w:sz="0" w:space="0" w:color="auto"/>
          </w:divBdr>
        </w:div>
        <w:div w:id="942569701">
          <w:marLeft w:val="0"/>
          <w:marRight w:val="0"/>
          <w:marTop w:val="0"/>
          <w:marBottom w:val="0"/>
          <w:divBdr>
            <w:top w:val="none" w:sz="0" w:space="0" w:color="auto"/>
            <w:left w:val="none" w:sz="0" w:space="0" w:color="auto"/>
            <w:bottom w:val="none" w:sz="0" w:space="0" w:color="auto"/>
            <w:right w:val="none" w:sz="0" w:space="0" w:color="auto"/>
          </w:divBdr>
        </w:div>
        <w:div w:id="285816133">
          <w:marLeft w:val="0"/>
          <w:marRight w:val="0"/>
          <w:marTop w:val="0"/>
          <w:marBottom w:val="0"/>
          <w:divBdr>
            <w:top w:val="none" w:sz="0" w:space="0" w:color="auto"/>
            <w:left w:val="none" w:sz="0" w:space="0" w:color="auto"/>
            <w:bottom w:val="none" w:sz="0" w:space="0" w:color="auto"/>
            <w:right w:val="none" w:sz="0" w:space="0" w:color="auto"/>
          </w:divBdr>
        </w:div>
        <w:div w:id="587928078">
          <w:marLeft w:val="0"/>
          <w:marRight w:val="0"/>
          <w:marTop w:val="0"/>
          <w:marBottom w:val="0"/>
          <w:divBdr>
            <w:top w:val="none" w:sz="0" w:space="0" w:color="auto"/>
            <w:left w:val="none" w:sz="0" w:space="0" w:color="auto"/>
            <w:bottom w:val="none" w:sz="0" w:space="0" w:color="auto"/>
            <w:right w:val="none" w:sz="0" w:space="0" w:color="auto"/>
          </w:divBdr>
        </w:div>
        <w:div w:id="745491426">
          <w:marLeft w:val="0"/>
          <w:marRight w:val="0"/>
          <w:marTop w:val="0"/>
          <w:marBottom w:val="0"/>
          <w:divBdr>
            <w:top w:val="none" w:sz="0" w:space="0" w:color="auto"/>
            <w:left w:val="none" w:sz="0" w:space="0" w:color="auto"/>
            <w:bottom w:val="none" w:sz="0" w:space="0" w:color="auto"/>
            <w:right w:val="none" w:sz="0" w:space="0" w:color="auto"/>
          </w:divBdr>
        </w:div>
        <w:div w:id="1177572848">
          <w:marLeft w:val="0"/>
          <w:marRight w:val="0"/>
          <w:marTop w:val="0"/>
          <w:marBottom w:val="0"/>
          <w:divBdr>
            <w:top w:val="none" w:sz="0" w:space="0" w:color="auto"/>
            <w:left w:val="none" w:sz="0" w:space="0" w:color="auto"/>
            <w:bottom w:val="none" w:sz="0" w:space="0" w:color="auto"/>
            <w:right w:val="none" w:sz="0" w:space="0" w:color="auto"/>
          </w:divBdr>
        </w:div>
        <w:div w:id="1934433675">
          <w:marLeft w:val="0"/>
          <w:marRight w:val="0"/>
          <w:marTop w:val="0"/>
          <w:marBottom w:val="0"/>
          <w:divBdr>
            <w:top w:val="none" w:sz="0" w:space="0" w:color="auto"/>
            <w:left w:val="none" w:sz="0" w:space="0" w:color="auto"/>
            <w:bottom w:val="none" w:sz="0" w:space="0" w:color="auto"/>
            <w:right w:val="none" w:sz="0" w:space="0" w:color="auto"/>
          </w:divBdr>
        </w:div>
        <w:div w:id="1793287677">
          <w:marLeft w:val="0"/>
          <w:marRight w:val="0"/>
          <w:marTop w:val="0"/>
          <w:marBottom w:val="0"/>
          <w:divBdr>
            <w:top w:val="none" w:sz="0" w:space="0" w:color="auto"/>
            <w:left w:val="none" w:sz="0" w:space="0" w:color="auto"/>
            <w:bottom w:val="none" w:sz="0" w:space="0" w:color="auto"/>
            <w:right w:val="none" w:sz="0" w:space="0" w:color="auto"/>
          </w:divBdr>
        </w:div>
        <w:div w:id="800925914">
          <w:marLeft w:val="0"/>
          <w:marRight w:val="0"/>
          <w:marTop w:val="0"/>
          <w:marBottom w:val="0"/>
          <w:divBdr>
            <w:top w:val="none" w:sz="0" w:space="0" w:color="auto"/>
            <w:left w:val="none" w:sz="0" w:space="0" w:color="auto"/>
            <w:bottom w:val="none" w:sz="0" w:space="0" w:color="auto"/>
            <w:right w:val="none" w:sz="0" w:space="0" w:color="auto"/>
          </w:divBdr>
        </w:div>
        <w:div w:id="1516964398">
          <w:marLeft w:val="0"/>
          <w:marRight w:val="0"/>
          <w:marTop w:val="0"/>
          <w:marBottom w:val="0"/>
          <w:divBdr>
            <w:top w:val="none" w:sz="0" w:space="0" w:color="auto"/>
            <w:left w:val="none" w:sz="0" w:space="0" w:color="auto"/>
            <w:bottom w:val="none" w:sz="0" w:space="0" w:color="auto"/>
            <w:right w:val="none" w:sz="0" w:space="0" w:color="auto"/>
          </w:divBdr>
        </w:div>
        <w:div w:id="444352137">
          <w:marLeft w:val="0"/>
          <w:marRight w:val="0"/>
          <w:marTop w:val="0"/>
          <w:marBottom w:val="0"/>
          <w:divBdr>
            <w:top w:val="none" w:sz="0" w:space="0" w:color="auto"/>
            <w:left w:val="none" w:sz="0" w:space="0" w:color="auto"/>
            <w:bottom w:val="none" w:sz="0" w:space="0" w:color="auto"/>
            <w:right w:val="none" w:sz="0" w:space="0" w:color="auto"/>
          </w:divBdr>
        </w:div>
        <w:div w:id="283969546">
          <w:marLeft w:val="0"/>
          <w:marRight w:val="0"/>
          <w:marTop w:val="0"/>
          <w:marBottom w:val="0"/>
          <w:divBdr>
            <w:top w:val="none" w:sz="0" w:space="0" w:color="auto"/>
            <w:left w:val="none" w:sz="0" w:space="0" w:color="auto"/>
            <w:bottom w:val="none" w:sz="0" w:space="0" w:color="auto"/>
            <w:right w:val="none" w:sz="0" w:space="0" w:color="auto"/>
          </w:divBdr>
        </w:div>
        <w:div w:id="1639796302">
          <w:marLeft w:val="0"/>
          <w:marRight w:val="0"/>
          <w:marTop w:val="0"/>
          <w:marBottom w:val="0"/>
          <w:divBdr>
            <w:top w:val="none" w:sz="0" w:space="0" w:color="auto"/>
            <w:left w:val="none" w:sz="0" w:space="0" w:color="auto"/>
            <w:bottom w:val="none" w:sz="0" w:space="0" w:color="auto"/>
            <w:right w:val="none" w:sz="0" w:space="0" w:color="auto"/>
          </w:divBdr>
        </w:div>
        <w:div w:id="596137192">
          <w:marLeft w:val="0"/>
          <w:marRight w:val="0"/>
          <w:marTop w:val="0"/>
          <w:marBottom w:val="0"/>
          <w:divBdr>
            <w:top w:val="none" w:sz="0" w:space="0" w:color="auto"/>
            <w:left w:val="none" w:sz="0" w:space="0" w:color="auto"/>
            <w:bottom w:val="none" w:sz="0" w:space="0" w:color="auto"/>
            <w:right w:val="none" w:sz="0" w:space="0" w:color="auto"/>
          </w:divBdr>
        </w:div>
        <w:div w:id="1850833243">
          <w:marLeft w:val="0"/>
          <w:marRight w:val="0"/>
          <w:marTop w:val="0"/>
          <w:marBottom w:val="0"/>
          <w:divBdr>
            <w:top w:val="none" w:sz="0" w:space="0" w:color="auto"/>
            <w:left w:val="none" w:sz="0" w:space="0" w:color="auto"/>
            <w:bottom w:val="none" w:sz="0" w:space="0" w:color="auto"/>
            <w:right w:val="none" w:sz="0" w:space="0" w:color="auto"/>
          </w:divBdr>
        </w:div>
        <w:div w:id="1188912141">
          <w:marLeft w:val="0"/>
          <w:marRight w:val="0"/>
          <w:marTop w:val="0"/>
          <w:marBottom w:val="0"/>
          <w:divBdr>
            <w:top w:val="none" w:sz="0" w:space="0" w:color="auto"/>
            <w:left w:val="none" w:sz="0" w:space="0" w:color="auto"/>
            <w:bottom w:val="none" w:sz="0" w:space="0" w:color="auto"/>
            <w:right w:val="none" w:sz="0" w:space="0" w:color="auto"/>
          </w:divBdr>
        </w:div>
        <w:div w:id="1967806871">
          <w:marLeft w:val="0"/>
          <w:marRight w:val="0"/>
          <w:marTop w:val="0"/>
          <w:marBottom w:val="0"/>
          <w:divBdr>
            <w:top w:val="none" w:sz="0" w:space="0" w:color="auto"/>
            <w:left w:val="none" w:sz="0" w:space="0" w:color="auto"/>
            <w:bottom w:val="none" w:sz="0" w:space="0" w:color="auto"/>
            <w:right w:val="none" w:sz="0" w:space="0" w:color="auto"/>
          </w:divBdr>
        </w:div>
        <w:div w:id="567614577">
          <w:marLeft w:val="0"/>
          <w:marRight w:val="0"/>
          <w:marTop w:val="0"/>
          <w:marBottom w:val="0"/>
          <w:divBdr>
            <w:top w:val="none" w:sz="0" w:space="0" w:color="auto"/>
            <w:left w:val="none" w:sz="0" w:space="0" w:color="auto"/>
            <w:bottom w:val="none" w:sz="0" w:space="0" w:color="auto"/>
            <w:right w:val="none" w:sz="0" w:space="0" w:color="auto"/>
          </w:divBdr>
        </w:div>
        <w:div w:id="585840651">
          <w:marLeft w:val="0"/>
          <w:marRight w:val="0"/>
          <w:marTop w:val="0"/>
          <w:marBottom w:val="0"/>
          <w:divBdr>
            <w:top w:val="none" w:sz="0" w:space="0" w:color="auto"/>
            <w:left w:val="none" w:sz="0" w:space="0" w:color="auto"/>
            <w:bottom w:val="none" w:sz="0" w:space="0" w:color="auto"/>
            <w:right w:val="none" w:sz="0" w:space="0" w:color="auto"/>
          </w:divBdr>
        </w:div>
        <w:div w:id="389965383">
          <w:marLeft w:val="0"/>
          <w:marRight w:val="0"/>
          <w:marTop w:val="0"/>
          <w:marBottom w:val="0"/>
          <w:divBdr>
            <w:top w:val="none" w:sz="0" w:space="0" w:color="auto"/>
            <w:left w:val="none" w:sz="0" w:space="0" w:color="auto"/>
            <w:bottom w:val="none" w:sz="0" w:space="0" w:color="auto"/>
            <w:right w:val="none" w:sz="0" w:space="0" w:color="auto"/>
          </w:divBdr>
        </w:div>
        <w:div w:id="1660112087">
          <w:marLeft w:val="0"/>
          <w:marRight w:val="0"/>
          <w:marTop w:val="0"/>
          <w:marBottom w:val="0"/>
          <w:divBdr>
            <w:top w:val="none" w:sz="0" w:space="0" w:color="auto"/>
            <w:left w:val="none" w:sz="0" w:space="0" w:color="auto"/>
            <w:bottom w:val="none" w:sz="0" w:space="0" w:color="auto"/>
            <w:right w:val="none" w:sz="0" w:space="0" w:color="auto"/>
          </w:divBdr>
        </w:div>
        <w:div w:id="1966349421">
          <w:marLeft w:val="0"/>
          <w:marRight w:val="0"/>
          <w:marTop w:val="0"/>
          <w:marBottom w:val="0"/>
          <w:divBdr>
            <w:top w:val="none" w:sz="0" w:space="0" w:color="auto"/>
            <w:left w:val="none" w:sz="0" w:space="0" w:color="auto"/>
            <w:bottom w:val="none" w:sz="0" w:space="0" w:color="auto"/>
            <w:right w:val="none" w:sz="0" w:space="0" w:color="auto"/>
          </w:divBdr>
        </w:div>
        <w:div w:id="555162639">
          <w:marLeft w:val="0"/>
          <w:marRight w:val="0"/>
          <w:marTop w:val="0"/>
          <w:marBottom w:val="0"/>
          <w:divBdr>
            <w:top w:val="none" w:sz="0" w:space="0" w:color="auto"/>
            <w:left w:val="none" w:sz="0" w:space="0" w:color="auto"/>
            <w:bottom w:val="none" w:sz="0" w:space="0" w:color="auto"/>
            <w:right w:val="none" w:sz="0" w:space="0" w:color="auto"/>
          </w:divBdr>
        </w:div>
        <w:div w:id="20279577">
          <w:marLeft w:val="0"/>
          <w:marRight w:val="0"/>
          <w:marTop w:val="0"/>
          <w:marBottom w:val="0"/>
          <w:divBdr>
            <w:top w:val="none" w:sz="0" w:space="0" w:color="auto"/>
            <w:left w:val="none" w:sz="0" w:space="0" w:color="auto"/>
            <w:bottom w:val="none" w:sz="0" w:space="0" w:color="auto"/>
            <w:right w:val="none" w:sz="0" w:space="0" w:color="auto"/>
          </w:divBdr>
        </w:div>
        <w:div w:id="1882016611">
          <w:marLeft w:val="0"/>
          <w:marRight w:val="0"/>
          <w:marTop w:val="0"/>
          <w:marBottom w:val="0"/>
          <w:divBdr>
            <w:top w:val="none" w:sz="0" w:space="0" w:color="auto"/>
            <w:left w:val="none" w:sz="0" w:space="0" w:color="auto"/>
            <w:bottom w:val="none" w:sz="0" w:space="0" w:color="auto"/>
            <w:right w:val="none" w:sz="0" w:space="0" w:color="auto"/>
          </w:divBdr>
        </w:div>
        <w:div w:id="812136475">
          <w:marLeft w:val="0"/>
          <w:marRight w:val="0"/>
          <w:marTop w:val="0"/>
          <w:marBottom w:val="0"/>
          <w:divBdr>
            <w:top w:val="none" w:sz="0" w:space="0" w:color="auto"/>
            <w:left w:val="none" w:sz="0" w:space="0" w:color="auto"/>
            <w:bottom w:val="none" w:sz="0" w:space="0" w:color="auto"/>
            <w:right w:val="none" w:sz="0" w:space="0" w:color="auto"/>
          </w:divBdr>
        </w:div>
        <w:div w:id="1945721030">
          <w:marLeft w:val="0"/>
          <w:marRight w:val="0"/>
          <w:marTop w:val="0"/>
          <w:marBottom w:val="0"/>
          <w:divBdr>
            <w:top w:val="none" w:sz="0" w:space="0" w:color="auto"/>
            <w:left w:val="none" w:sz="0" w:space="0" w:color="auto"/>
            <w:bottom w:val="none" w:sz="0" w:space="0" w:color="auto"/>
            <w:right w:val="none" w:sz="0" w:space="0" w:color="auto"/>
          </w:divBdr>
        </w:div>
        <w:div w:id="889389676">
          <w:marLeft w:val="0"/>
          <w:marRight w:val="0"/>
          <w:marTop w:val="0"/>
          <w:marBottom w:val="0"/>
          <w:divBdr>
            <w:top w:val="none" w:sz="0" w:space="0" w:color="auto"/>
            <w:left w:val="none" w:sz="0" w:space="0" w:color="auto"/>
            <w:bottom w:val="none" w:sz="0" w:space="0" w:color="auto"/>
            <w:right w:val="none" w:sz="0" w:space="0" w:color="auto"/>
          </w:divBdr>
        </w:div>
        <w:div w:id="1605261394">
          <w:marLeft w:val="0"/>
          <w:marRight w:val="0"/>
          <w:marTop w:val="0"/>
          <w:marBottom w:val="0"/>
          <w:divBdr>
            <w:top w:val="none" w:sz="0" w:space="0" w:color="auto"/>
            <w:left w:val="none" w:sz="0" w:space="0" w:color="auto"/>
            <w:bottom w:val="none" w:sz="0" w:space="0" w:color="auto"/>
            <w:right w:val="none" w:sz="0" w:space="0" w:color="auto"/>
          </w:divBdr>
        </w:div>
        <w:div w:id="1498184294">
          <w:marLeft w:val="0"/>
          <w:marRight w:val="0"/>
          <w:marTop w:val="0"/>
          <w:marBottom w:val="0"/>
          <w:divBdr>
            <w:top w:val="none" w:sz="0" w:space="0" w:color="auto"/>
            <w:left w:val="none" w:sz="0" w:space="0" w:color="auto"/>
            <w:bottom w:val="none" w:sz="0" w:space="0" w:color="auto"/>
            <w:right w:val="none" w:sz="0" w:space="0" w:color="auto"/>
          </w:divBdr>
        </w:div>
        <w:div w:id="1211921585">
          <w:marLeft w:val="0"/>
          <w:marRight w:val="0"/>
          <w:marTop w:val="0"/>
          <w:marBottom w:val="0"/>
          <w:divBdr>
            <w:top w:val="none" w:sz="0" w:space="0" w:color="auto"/>
            <w:left w:val="none" w:sz="0" w:space="0" w:color="auto"/>
            <w:bottom w:val="none" w:sz="0" w:space="0" w:color="auto"/>
            <w:right w:val="none" w:sz="0" w:space="0" w:color="auto"/>
          </w:divBdr>
        </w:div>
        <w:div w:id="1685470396">
          <w:marLeft w:val="0"/>
          <w:marRight w:val="0"/>
          <w:marTop w:val="0"/>
          <w:marBottom w:val="0"/>
          <w:divBdr>
            <w:top w:val="none" w:sz="0" w:space="0" w:color="auto"/>
            <w:left w:val="none" w:sz="0" w:space="0" w:color="auto"/>
            <w:bottom w:val="none" w:sz="0" w:space="0" w:color="auto"/>
            <w:right w:val="none" w:sz="0" w:space="0" w:color="auto"/>
          </w:divBdr>
        </w:div>
        <w:div w:id="340860168">
          <w:marLeft w:val="0"/>
          <w:marRight w:val="0"/>
          <w:marTop w:val="0"/>
          <w:marBottom w:val="0"/>
          <w:divBdr>
            <w:top w:val="none" w:sz="0" w:space="0" w:color="auto"/>
            <w:left w:val="none" w:sz="0" w:space="0" w:color="auto"/>
            <w:bottom w:val="none" w:sz="0" w:space="0" w:color="auto"/>
            <w:right w:val="none" w:sz="0" w:space="0" w:color="auto"/>
          </w:divBdr>
        </w:div>
        <w:div w:id="1134718776">
          <w:marLeft w:val="0"/>
          <w:marRight w:val="0"/>
          <w:marTop w:val="0"/>
          <w:marBottom w:val="0"/>
          <w:divBdr>
            <w:top w:val="none" w:sz="0" w:space="0" w:color="auto"/>
            <w:left w:val="none" w:sz="0" w:space="0" w:color="auto"/>
            <w:bottom w:val="none" w:sz="0" w:space="0" w:color="auto"/>
            <w:right w:val="none" w:sz="0" w:space="0" w:color="auto"/>
          </w:divBdr>
        </w:div>
        <w:div w:id="1731659180">
          <w:marLeft w:val="0"/>
          <w:marRight w:val="0"/>
          <w:marTop w:val="0"/>
          <w:marBottom w:val="0"/>
          <w:divBdr>
            <w:top w:val="none" w:sz="0" w:space="0" w:color="auto"/>
            <w:left w:val="none" w:sz="0" w:space="0" w:color="auto"/>
            <w:bottom w:val="none" w:sz="0" w:space="0" w:color="auto"/>
            <w:right w:val="none" w:sz="0" w:space="0" w:color="auto"/>
          </w:divBdr>
        </w:div>
        <w:div w:id="674190001">
          <w:marLeft w:val="0"/>
          <w:marRight w:val="0"/>
          <w:marTop w:val="0"/>
          <w:marBottom w:val="0"/>
          <w:divBdr>
            <w:top w:val="none" w:sz="0" w:space="0" w:color="auto"/>
            <w:left w:val="none" w:sz="0" w:space="0" w:color="auto"/>
            <w:bottom w:val="none" w:sz="0" w:space="0" w:color="auto"/>
            <w:right w:val="none" w:sz="0" w:space="0" w:color="auto"/>
          </w:divBdr>
        </w:div>
        <w:div w:id="1788347663">
          <w:marLeft w:val="0"/>
          <w:marRight w:val="0"/>
          <w:marTop w:val="0"/>
          <w:marBottom w:val="0"/>
          <w:divBdr>
            <w:top w:val="none" w:sz="0" w:space="0" w:color="auto"/>
            <w:left w:val="none" w:sz="0" w:space="0" w:color="auto"/>
            <w:bottom w:val="none" w:sz="0" w:space="0" w:color="auto"/>
            <w:right w:val="none" w:sz="0" w:space="0" w:color="auto"/>
          </w:divBdr>
        </w:div>
        <w:div w:id="636956842">
          <w:marLeft w:val="0"/>
          <w:marRight w:val="0"/>
          <w:marTop w:val="0"/>
          <w:marBottom w:val="0"/>
          <w:divBdr>
            <w:top w:val="none" w:sz="0" w:space="0" w:color="auto"/>
            <w:left w:val="none" w:sz="0" w:space="0" w:color="auto"/>
            <w:bottom w:val="none" w:sz="0" w:space="0" w:color="auto"/>
            <w:right w:val="none" w:sz="0" w:space="0" w:color="auto"/>
          </w:divBdr>
        </w:div>
        <w:div w:id="1902330718">
          <w:marLeft w:val="0"/>
          <w:marRight w:val="0"/>
          <w:marTop w:val="0"/>
          <w:marBottom w:val="0"/>
          <w:divBdr>
            <w:top w:val="none" w:sz="0" w:space="0" w:color="auto"/>
            <w:left w:val="none" w:sz="0" w:space="0" w:color="auto"/>
            <w:bottom w:val="none" w:sz="0" w:space="0" w:color="auto"/>
            <w:right w:val="none" w:sz="0" w:space="0" w:color="auto"/>
          </w:divBdr>
        </w:div>
        <w:div w:id="469831677">
          <w:marLeft w:val="0"/>
          <w:marRight w:val="0"/>
          <w:marTop w:val="0"/>
          <w:marBottom w:val="0"/>
          <w:divBdr>
            <w:top w:val="none" w:sz="0" w:space="0" w:color="auto"/>
            <w:left w:val="none" w:sz="0" w:space="0" w:color="auto"/>
            <w:bottom w:val="none" w:sz="0" w:space="0" w:color="auto"/>
            <w:right w:val="none" w:sz="0" w:space="0" w:color="auto"/>
          </w:divBdr>
        </w:div>
        <w:div w:id="1537110885">
          <w:marLeft w:val="0"/>
          <w:marRight w:val="0"/>
          <w:marTop w:val="0"/>
          <w:marBottom w:val="0"/>
          <w:divBdr>
            <w:top w:val="none" w:sz="0" w:space="0" w:color="auto"/>
            <w:left w:val="none" w:sz="0" w:space="0" w:color="auto"/>
            <w:bottom w:val="none" w:sz="0" w:space="0" w:color="auto"/>
            <w:right w:val="none" w:sz="0" w:space="0" w:color="auto"/>
          </w:divBdr>
        </w:div>
        <w:div w:id="32966890">
          <w:marLeft w:val="0"/>
          <w:marRight w:val="0"/>
          <w:marTop w:val="0"/>
          <w:marBottom w:val="0"/>
          <w:divBdr>
            <w:top w:val="none" w:sz="0" w:space="0" w:color="auto"/>
            <w:left w:val="none" w:sz="0" w:space="0" w:color="auto"/>
            <w:bottom w:val="none" w:sz="0" w:space="0" w:color="auto"/>
            <w:right w:val="none" w:sz="0" w:space="0" w:color="auto"/>
          </w:divBdr>
        </w:div>
        <w:div w:id="146671762">
          <w:marLeft w:val="0"/>
          <w:marRight w:val="0"/>
          <w:marTop w:val="0"/>
          <w:marBottom w:val="0"/>
          <w:divBdr>
            <w:top w:val="none" w:sz="0" w:space="0" w:color="auto"/>
            <w:left w:val="none" w:sz="0" w:space="0" w:color="auto"/>
            <w:bottom w:val="none" w:sz="0" w:space="0" w:color="auto"/>
            <w:right w:val="none" w:sz="0" w:space="0" w:color="auto"/>
          </w:divBdr>
        </w:div>
      </w:divsChild>
    </w:div>
    <w:div w:id="1663852464">
      <w:bodyDiv w:val="1"/>
      <w:marLeft w:val="0"/>
      <w:marRight w:val="0"/>
      <w:marTop w:val="0"/>
      <w:marBottom w:val="0"/>
      <w:divBdr>
        <w:top w:val="none" w:sz="0" w:space="0" w:color="auto"/>
        <w:left w:val="none" w:sz="0" w:space="0" w:color="auto"/>
        <w:bottom w:val="none" w:sz="0" w:space="0" w:color="auto"/>
        <w:right w:val="none" w:sz="0" w:space="0" w:color="auto"/>
      </w:divBdr>
    </w:div>
    <w:div w:id="1664042371">
      <w:bodyDiv w:val="1"/>
      <w:marLeft w:val="0"/>
      <w:marRight w:val="0"/>
      <w:marTop w:val="0"/>
      <w:marBottom w:val="0"/>
      <w:divBdr>
        <w:top w:val="none" w:sz="0" w:space="0" w:color="auto"/>
        <w:left w:val="none" w:sz="0" w:space="0" w:color="auto"/>
        <w:bottom w:val="none" w:sz="0" w:space="0" w:color="auto"/>
        <w:right w:val="none" w:sz="0" w:space="0" w:color="auto"/>
      </w:divBdr>
    </w:div>
    <w:div w:id="1664355255">
      <w:bodyDiv w:val="1"/>
      <w:marLeft w:val="0"/>
      <w:marRight w:val="0"/>
      <w:marTop w:val="0"/>
      <w:marBottom w:val="0"/>
      <w:divBdr>
        <w:top w:val="none" w:sz="0" w:space="0" w:color="auto"/>
        <w:left w:val="none" w:sz="0" w:space="0" w:color="auto"/>
        <w:bottom w:val="none" w:sz="0" w:space="0" w:color="auto"/>
        <w:right w:val="none" w:sz="0" w:space="0" w:color="auto"/>
      </w:divBdr>
    </w:div>
    <w:div w:id="1664894093">
      <w:bodyDiv w:val="1"/>
      <w:marLeft w:val="0"/>
      <w:marRight w:val="0"/>
      <w:marTop w:val="0"/>
      <w:marBottom w:val="0"/>
      <w:divBdr>
        <w:top w:val="none" w:sz="0" w:space="0" w:color="auto"/>
        <w:left w:val="none" w:sz="0" w:space="0" w:color="auto"/>
        <w:bottom w:val="none" w:sz="0" w:space="0" w:color="auto"/>
        <w:right w:val="none" w:sz="0" w:space="0" w:color="auto"/>
      </w:divBdr>
    </w:div>
    <w:div w:id="1667855684">
      <w:bodyDiv w:val="1"/>
      <w:marLeft w:val="0"/>
      <w:marRight w:val="0"/>
      <w:marTop w:val="0"/>
      <w:marBottom w:val="0"/>
      <w:divBdr>
        <w:top w:val="none" w:sz="0" w:space="0" w:color="auto"/>
        <w:left w:val="none" w:sz="0" w:space="0" w:color="auto"/>
        <w:bottom w:val="none" w:sz="0" w:space="0" w:color="auto"/>
        <w:right w:val="none" w:sz="0" w:space="0" w:color="auto"/>
      </w:divBdr>
    </w:div>
    <w:div w:id="1668164991">
      <w:bodyDiv w:val="1"/>
      <w:marLeft w:val="0"/>
      <w:marRight w:val="0"/>
      <w:marTop w:val="0"/>
      <w:marBottom w:val="0"/>
      <w:divBdr>
        <w:top w:val="none" w:sz="0" w:space="0" w:color="auto"/>
        <w:left w:val="none" w:sz="0" w:space="0" w:color="auto"/>
        <w:bottom w:val="none" w:sz="0" w:space="0" w:color="auto"/>
        <w:right w:val="none" w:sz="0" w:space="0" w:color="auto"/>
      </w:divBdr>
    </w:div>
    <w:div w:id="1668434224">
      <w:bodyDiv w:val="1"/>
      <w:marLeft w:val="0"/>
      <w:marRight w:val="0"/>
      <w:marTop w:val="0"/>
      <w:marBottom w:val="0"/>
      <w:divBdr>
        <w:top w:val="none" w:sz="0" w:space="0" w:color="auto"/>
        <w:left w:val="none" w:sz="0" w:space="0" w:color="auto"/>
        <w:bottom w:val="none" w:sz="0" w:space="0" w:color="auto"/>
        <w:right w:val="none" w:sz="0" w:space="0" w:color="auto"/>
      </w:divBdr>
    </w:div>
    <w:div w:id="1668747354">
      <w:bodyDiv w:val="1"/>
      <w:marLeft w:val="0"/>
      <w:marRight w:val="0"/>
      <w:marTop w:val="0"/>
      <w:marBottom w:val="0"/>
      <w:divBdr>
        <w:top w:val="none" w:sz="0" w:space="0" w:color="auto"/>
        <w:left w:val="none" w:sz="0" w:space="0" w:color="auto"/>
        <w:bottom w:val="none" w:sz="0" w:space="0" w:color="auto"/>
        <w:right w:val="none" w:sz="0" w:space="0" w:color="auto"/>
      </w:divBdr>
    </w:div>
    <w:div w:id="1669019928">
      <w:bodyDiv w:val="1"/>
      <w:marLeft w:val="0"/>
      <w:marRight w:val="0"/>
      <w:marTop w:val="0"/>
      <w:marBottom w:val="0"/>
      <w:divBdr>
        <w:top w:val="none" w:sz="0" w:space="0" w:color="auto"/>
        <w:left w:val="none" w:sz="0" w:space="0" w:color="auto"/>
        <w:bottom w:val="none" w:sz="0" w:space="0" w:color="auto"/>
        <w:right w:val="none" w:sz="0" w:space="0" w:color="auto"/>
      </w:divBdr>
    </w:div>
    <w:div w:id="1670136807">
      <w:bodyDiv w:val="1"/>
      <w:marLeft w:val="0"/>
      <w:marRight w:val="0"/>
      <w:marTop w:val="0"/>
      <w:marBottom w:val="0"/>
      <w:divBdr>
        <w:top w:val="none" w:sz="0" w:space="0" w:color="auto"/>
        <w:left w:val="none" w:sz="0" w:space="0" w:color="auto"/>
        <w:bottom w:val="none" w:sz="0" w:space="0" w:color="auto"/>
        <w:right w:val="none" w:sz="0" w:space="0" w:color="auto"/>
      </w:divBdr>
    </w:div>
    <w:div w:id="1671833241">
      <w:bodyDiv w:val="1"/>
      <w:marLeft w:val="0"/>
      <w:marRight w:val="0"/>
      <w:marTop w:val="0"/>
      <w:marBottom w:val="0"/>
      <w:divBdr>
        <w:top w:val="none" w:sz="0" w:space="0" w:color="auto"/>
        <w:left w:val="none" w:sz="0" w:space="0" w:color="auto"/>
        <w:bottom w:val="none" w:sz="0" w:space="0" w:color="auto"/>
        <w:right w:val="none" w:sz="0" w:space="0" w:color="auto"/>
      </w:divBdr>
    </w:div>
    <w:div w:id="1672372726">
      <w:bodyDiv w:val="1"/>
      <w:marLeft w:val="0"/>
      <w:marRight w:val="0"/>
      <w:marTop w:val="0"/>
      <w:marBottom w:val="0"/>
      <w:divBdr>
        <w:top w:val="none" w:sz="0" w:space="0" w:color="auto"/>
        <w:left w:val="none" w:sz="0" w:space="0" w:color="auto"/>
        <w:bottom w:val="none" w:sz="0" w:space="0" w:color="auto"/>
        <w:right w:val="none" w:sz="0" w:space="0" w:color="auto"/>
      </w:divBdr>
    </w:div>
    <w:div w:id="1672877968">
      <w:bodyDiv w:val="1"/>
      <w:marLeft w:val="0"/>
      <w:marRight w:val="0"/>
      <w:marTop w:val="0"/>
      <w:marBottom w:val="0"/>
      <w:divBdr>
        <w:top w:val="none" w:sz="0" w:space="0" w:color="auto"/>
        <w:left w:val="none" w:sz="0" w:space="0" w:color="auto"/>
        <w:bottom w:val="none" w:sz="0" w:space="0" w:color="auto"/>
        <w:right w:val="none" w:sz="0" w:space="0" w:color="auto"/>
      </w:divBdr>
    </w:div>
    <w:div w:id="1673948417">
      <w:bodyDiv w:val="1"/>
      <w:marLeft w:val="0"/>
      <w:marRight w:val="0"/>
      <w:marTop w:val="0"/>
      <w:marBottom w:val="0"/>
      <w:divBdr>
        <w:top w:val="none" w:sz="0" w:space="0" w:color="auto"/>
        <w:left w:val="none" w:sz="0" w:space="0" w:color="auto"/>
        <w:bottom w:val="none" w:sz="0" w:space="0" w:color="auto"/>
        <w:right w:val="none" w:sz="0" w:space="0" w:color="auto"/>
      </w:divBdr>
    </w:div>
    <w:div w:id="1674650241">
      <w:bodyDiv w:val="1"/>
      <w:marLeft w:val="0"/>
      <w:marRight w:val="0"/>
      <w:marTop w:val="0"/>
      <w:marBottom w:val="0"/>
      <w:divBdr>
        <w:top w:val="none" w:sz="0" w:space="0" w:color="auto"/>
        <w:left w:val="none" w:sz="0" w:space="0" w:color="auto"/>
        <w:bottom w:val="none" w:sz="0" w:space="0" w:color="auto"/>
        <w:right w:val="none" w:sz="0" w:space="0" w:color="auto"/>
      </w:divBdr>
    </w:div>
    <w:div w:id="1674992909">
      <w:bodyDiv w:val="1"/>
      <w:marLeft w:val="0"/>
      <w:marRight w:val="0"/>
      <w:marTop w:val="0"/>
      <w:marBottom w:val="0"/>
      <w:divBdr>
        <w:top w:val="none" w:sz="0" w:space="0" w:color="auto"/>
        <w:left w:val="none" w:sz="0" w:space="0" w:color="auto"/>
        <w:bottom w:val="none" w:sz="0" w:space="0" w:color="auto"/>
        <w:right w:val="none" w:sz="0" w:space="0" w:color="auto"/>
      </w:divBdr>
    </w:div>
    <w:div w:id="1675035525">
      <w:bodyDiv w:val="1"/>
      <w:marLeft w:val="0"/>
      <w:marRight w:val="0"/>
      <w:marTop w:val="0"/>
      <w:marBottom w:val="0"/>
      <w:divBdr>
        <w:top w:val="none" w:sz="0" w:space="0" w:color="auto"/>
        <w:left w:val="none" w:sz="0" w:space="0" w:color="auto"/>
        <w:bottom w:val="none" w:sz="0" w:space="0" w:color="auto"/>
        <w:right w:val="none" w:sz="0" w:space="0" w:color="auto"/>
      </w:divBdr>
    </w:div>
    <w:div w:id="1675064524">
      <w:bodyDiv w:val="1"/>
      <w:marLeft w:val="0"/>
      <w:marRight w:val="0"/>
      <w:marTop w:val="0"/>
      <w:marBottom w:val="0"/>
      <w:divBdr>
        <w:top w:val="none" w:sz="0" w:space="0" w:color="auto"/>
        <w:left w:val="none" w:sz="0" w:space="0" w:color="auto"/>
        <w:bottom w:val="none" w:sz="0" w:space="0" w:color="auto"/>
        <w:right w:val="none" w:sz="0" w:space="0" w:color="auto"/>
      </w:divBdr>
    </w:div>
    <w:div w:id="1675525557">
      <w:bodyDiv w:val="1"/>
      <w:marLeft w:val="0"/>
      <w:marRight w:val="0"/>
      <w:marTop w:val="0"/>
      <w:marBottom w:val="0"/>
      <w:divBdr>
        <w:top w:val="none" w:sz="0" w:space="0" w:color="auto"/>
        <w:left w:val="none" w:sz="0" w:space="0" w:color="auto"/>
        <w:bottom w:val="none" w:sz="0" w:space="0" w:color="auto"/>
        <w:right w:val="none" w:sz="0" w:space="0" w:color="auto"/>
      </w:divBdr>
    </w:div>
    <w:div w:id="1675647353">
      <w:bodyDiv w:val="1"/>
      <w:marLeft w:val="0"/>
      <w:marRight w:val="0"/>
      <w:marTop w:val="0"/>
      <w:marBottom w:val="0"/>
      <w:divBdr>
        <w:top w:val="none" w:sz="0" w:space="0" w:color="auto"/>
        <w:left w:val="none" w:sz="0" w:space="0" w:color="auto"/>
        <w:bottom w:val="none" w:sz="0" w:space="0" w:color="auto"/>
        <w:right w:val="none" w:sz="0" w:space="0" w:color="auto"/>
      </w:divBdr>
    </w:div>
    <w:div w:id="1676227646">
      <w:bodyDiv w:val="1"/>
      <w:marLeft w:val="0"/>
      <w:marRight w:val="0"/>
      <w:marTop w:val="0"/>
      <w:marBottom w:val="0"/>
      <w:divBdr>
        <w:top w:val="none" w:sz="0" w:space="0" w:color="auto"/>
        <w:left w:val="none" w:sz="0" w:space="0" w:color="auto"/>
        <w:bottom w:val="none" w:sz="0" w:space="0" w:color="auto"/>
        <w:right w:val="none" w:sz="0" w:space="0" w:color="auto"/>
      </w:divBdr>
    </w:div>
    <w:div w:id="1676305942">
      <w:bodyDiv w:val="1"/>
      <w:marLeft w:val="0"/>
      <w:marRight w:val="0"/>
      <w:marTop w:val="0"/>
      <w:marBottom w:val="0"/>
      <w:divBdr>
        <w:top w:val="none" w:sz="0" w:space="0" w:color="auto"/>
        <w:left w:val="none" w:sz="0" w:space="0" w:color="auto"/>
        <w:bottom w:val="none" w:sz="0" w:space="0" w:color="auto"/>
        <w:right w:val="none" w:sz="0" w:space="0" w:color="auto"/>
      </w:divBdr>
    </w:div>
    <w:div w:id="1676615669">
      <w:bodyDiv w:val="1"/>
      <w:marLeft w:val="0"/>
      <w:marRight w:val="0"/>
      <w:marTop w:val="0"/>
      <w:marBottom w:val="0"/>
      <w:divBdr>
        <w:top w:val="none" w:sz="0" w:space="0" w:color="auto"/>
        <w:left w:val="none" w:sz="0" w:space="0" w:color="auto"/>
        <w:bottom w:val="none" w:sz="0" w:space="0" w:color="auto"/>
        <w:right w:val="none" w:sz="0" w:space="0" w:color="auto"/>
      </w:divBdr>
    </w:div>
    <w:div w:id="1676805483">
      <w:bodyDiv w:val="1"/>
      <w:marLeft w:val="0"/>
      <w:marRight w:val="0"/>
      <w:marTop w:val="0"/>
      <w:marBottom w:val="0"/>
      <w:divBdr>
        <w:top w:val="none" w:sz="0" w:space="0" w:color="auto"/>
        <w:left w:val="none" w:sz="0" w:space="0" w:color="auto"/>
        <w:bottom w:val="none" w:sz="0" w:space="0" w:color="auto"/>
        <w:right w:val="none" w:sz="0" w:space="0" w:color="auto"/>
      </w:divBdr>
    </w:div>
    <w:div w:id="1678120523">
      <w:bodyDiv w:val="1"/>
      <w:marLeft w:val="0"/>
      <w:marRight w:val="0"/>
      <w:marTop w:val="0"/>
      <w:marBottom w:val="0"/>
      <w:divBdr>
        <w:top w:val="none" w:sz="0" w:space="0" w:color="auto"/>
        <w:left w:val="none" w:sz="0" w:space="0" w:color="auto"/>
        <w:bottom w:val="none" w:sz="0" w:space="0" w:color="auto"/>
        <w:right w:val="none" w:sz="0" w:space="0" w:color="auto"/>
      </w:divBdr>
    </w:div>
    <w:div w:id="1678993100">
      <w:bodyDiv w:val="1"/>
      <w:marLeft w:val="0"/>
      <w:marRight w:val="0"/>
      <w:marTop w:val="0"/>
      <w:marBottom w:val="0"/>
      <w:divBdr>
        <w:top w:val="none" w:sz="0" w:space="0" w:color="auto"/>
        <w:left w:val="none" w:sz="0" w:space="0" w:color="auto"/>
        <w:bottom w:val="none" w:sz="0" w:space="0" w:color="auto"/>
        <w:right w:val="none" w:sz="0" w:space="0" w:color="auto"/>
      </w:divBdr>
    </w:div>
    <w:div w:id="1679237643">
      <w:bodyDiv w:val="1"/>
      <w:marLeft w:val="0"/>
      <w:marRight w:val="0"/>
      <w:marTop w:val="0"/>
      <w:marBottom w:val="0"/>
      <w:divBdr>
        <w:top w:val="none" w:sz="0" w:space="0" w:color="auto"/>
        <w:left w:val="none" w:sz="0" w:space="0" w:color="auto"/>
        <w:bottom w:val="none" w:sz="0" w:space="0" w:color="auto"/>
        <w:right w:val="none" w:sz="0" w:space="0" w:color="auto"/>
      </w:divBdr>
    </w:div>
    <w:div w:id="1679578983">
      <w:bodyDiv w:val="1"/>
      <w:marLeft w:val="0"/>
      <w:marRight w:val="0"/>
      <w:marTop w:val="0"/>
      <w:marBottom w:val="0"/>
      <w:divBdr>
        <w:top w:val="none" w:sz="0" w:space="0" w:color="auto"/>
        <w:left w:val="none" w:sz="0" w:space="0" w:color="auto"/>
        <w:bottom w:val="none" w:sz="0" w:space="0" w:color="auto"/>
        <w:right w:val="none" w:sz="0" w:space="0" w:color="auto"/>
      </w:divBdr>
    </w:div>
    <w:div w:id="1679700416">
      <w:bodyDiv w:val="1"/>
      <w:marLeft w:val="0"/>
      <w:marRight w:val="0"/>
      <w:marTop w:val="0"/>
      <w:marBottom w:val="0"/>
      <w:divBdr>
        <w:top w:val="none" w:sz="0" w:space="0" w:color="auto"/>
        <w:left w:val="none" w:sz="0" w:space="0" w:color="auto"/>
        <w:bottom w:val="none" w:sz="0" w:space="0" w:color="auto"/>
        <w:right w:val="none" w:sz="0" w:space="0" w:color="auto"/>
      </w:divBdr>
    </w:div>
    <w:div w:id="1680279172">
      <w:bodyDiv w:val="1"/>
      <w:marLeft w:val="0"/>
      <w:marRight w:val="0"/>
      <w:marTop w:val="0"/>
      <w:marBottom w:val="0"/>
      <w:divBdr>
        <w:top w:val="none" w:sz="0" w:space="0" w:color="auto"/>
        <w:left w:val="none" w:sz="0" w:space="0" w:color="auto"/>
        <w:bottom w:val="none" w:sz="0" w:space="0" w:color="auto"/>
        <w:right w:val="none" w:sz="0" w:space="0" w:color="auto"/>
      </w:divBdr>
    </w:div>
    <w:div w:id="1680540384">
      <w:bodyDiv w:val="1"/>
      <w:marLeft w:val="0"/>
      <w:marRight w:val="0"/>
      <w:marTop w:val="0"/>
      <w:marBottom w:val="0"/>
      <w:divBdr>
        <w:top w:val="none" w:sz="0" w:space="0" w:color="auto"/>
        <w:left w:val="none" w:sz="0" w:space="0" w:color="auto"/>
        <w:bottom w:val="none" w:sz="0" w:space="0" w:color="auto"/>
        <w:right w:val="none" w:sz="0" w:space="0" w:color="auto"/>
      </w:divBdr>
    </w:div>
    <w:div w:id="1684431457">
      <w:bodyDiv w:val="1"/>
      <w:marLeft w:val="0"/>
      <w:marRight w:val="0"/>
      <w:marTop w:val="0"/>
      <w:marBottom w:val="0"/>
      <w:divBdr>
        <w:top w:val="none" w:sz="0" w:space="0" w:color="auto"/>
        <w:left w:val="none" w:sz="0" w:space="0" w:color="auto"/>
        <w:bottom w:val="none" w:sz="0" w:space="0" w:color="auto"/>
        <w:right w:val="none" w:sz="0" w:space="0" w:color="auto"/>
      </w:divBdr>
    </w:div>
    <w:div w:id="1684549536">
      <w:bodyDiv w:val="1"/>
      <w:marLeft w:val="0"/>
      <w:marRight w:val="0"/>
      <w:marTop w:val="0"/>
      <w:marBottom w:val="0"/>
      <w:divBdr>
        <w:top w:val="none" w:sz="0" w:space="0" w:color="auto"/>
        <w:left w:val="none" w:sz="0" w:space="0" w:color="auto"/>
        <w:bottom w:val="none" w:sz="0" w:space="0" w:color="auto"/>
        <w:right w:val="none" w:sz="0" w:space="0" w:color="auto"/>
      </w:divBdr>
    </w:div>
    <w:div w:id="1685092788">
      <w:bodyDiv w:val="1"/>
      <w:marLeft w:val="0"/>
      <w:marRight w:val="0"/>
      <w:marTop w:val="0"/>
      <w:marBottom w:val="0"/>
      <w:divBdr>
        <w:top w:val="none" w:sz="0" w:space="0" w:color="auto"/>
        <w:left w:val="none" w:sz="0" w:space="0" w:color="auto"/>
        <w:bottom w:val="none" w:sz="0" w:space="0" w:color="auto"/>
        <w:right w:val="none" w:sz="0" w:space="0" w:color="auto"/>
      </w:divBdr>
    </w:div>
    <w:div w:id="1686904929">
      <w:bodyDiv w:val="1"/>
      <w:marLeft w:val="0"/>
      <w:marRight w:val="0"/>
      <w:marTop w:val="0"/>
      <w:marBottom w:val="0"/>
      <w:divBdr>
        <w:top w:val="none" w:sz="0" w:space="0" w:color="auto"/>
        <w:left w:val="none" w:sz="0" w:space="0" w:color="auto"/>
        <w:bottom w:val="none" w:sz="0" w:space="0" w:color="auto"/>
        <w:right w:val="none" w:sz="0" w:space="0" w:color="auto"/>
      </w:divBdr>
    </w:div>
    <w:div w:id="1687365956">
      <w:bodyDiv w:val="1"/>
      <w:marLeft w:val="0"/>
      <w:marRight w:val="0"/>
      <w:marTop w:val="0"/>
      <w:marBottom w:val="0"/>
      <w:divBdr>
        <w:top w:val="none" w:sz="0" w:space="0" w:color="auto"/>
        <w:left w:val="none" w:sz="0" w:space="0" w:color="auto"/>
        <w:bottom w:val="none" w:sz="0" w:space="0" w:color="auto"/>
        <w:right w:val="none" w:sz="0" w:space="0" w:color="auto"/>
      </w:divBdr>
    </w:div>
    <w:div w:id="1688368458">
      <w:bodyDiv w:val="1"/>
      <w:marLeft w:val="0"/>
      <w:marRight w:val="0"/>
      <w:marTop w:val="0"/>
      <w:marBottom w:val="0"/>
      <w:divBdr>
        <w:top w:val="none" w:sz="0" w:space="0" w:color="auto"/>
        <w:left w:val="none" w:sz="0" w:space="0" w:color="auto"/>
        <w:bottom w:val="none" w:sz="0" w:space="0" w:color="auto"/>
        <w:right w:val="none" w:sz="0" w:space="0" w:color="auto"/>
      </w:divBdr>
    </w:div>
    <w:div w:id="1689062481">
      <w:bodyDiv w:val="1"/>
      <w:marLeft w:val="0"/>
      <w:marRight w:val="0"/>
      <w:marTop w:val="0"/>
      <w:marBottom w:val="0"/>
      <w:divBdr>
        <w:top w:val="none" w:sz="0" w:space="0" w:color="auto"/>
        <w:left w:val="none" w:sz="0" w:space="0" w:color="auto"/>
        <w:bottom w:val="none" w:sz="0" w:space="0" w:color="auto"/>
        <w:right w:val="none" w:sz="0" w:space="0" w:color="auto"/>
      </w:divBdr>
    </w:div>
    <w:div w:id="1689870814">
      <w:bodyDiv w:val="1"/>
      <w:marLeft w:val="0"/>
      <w:marRight w:val="0"/>
      <w:marTop w:val="0"/>
      <w:marBottom w:val="0"/>
      <w:divBdr>
        <w:top w:val="none" w:sz="0" w:space="0" w:color="auto"/>
        <w:left w:val="none" w:sz="0" w:space="0" w:color="auto"/>
        <w:bottom w:val="none" w:sz="0" w:space="0" w:color="auto"/>
        <w:right w:val="none" w:sz="0" w:space="0" w:color="auto"/>
      </w:divBdr>
    </w:div>
    <w:div w:id="1689989313">
      <w:bodyDiv w:val="1"/>
      <w:marLeft w:val="0"/>
      <w:marRight w:val="0"/>
      <w:marTop w:val="0"/>
      <w:marBottom w:val="0"/>
      <w:divBdr>
        <w:top w:val="none" w:sz="0" w:space="0" w:color="auto"/>
        <w:left w:val="none" w:sz="0" w:space="0" w:color="auto"/>
        <w:bottom w:val="none" w:sz="0" w:space="0" w:color="auto"/>
        <w:right w:val="none" w:sz="0" w:space="0" w:color="auto"/>
      </w:divBdr>
    </w:div>
    <w:div w:id="1690990770">
      <w:bodyDiv w:val="1"/>
      <w:marLeft w:val="0"/>
      <w:marRight w:val="0"/>
      <w:marTop w:val="0"/>
      <w:marBottom w:val="0"/>
      <w:divBdr>
        <w:top w:val="none" w:sz="0" w:space="0" w:color="auto"/>
        <w:left w:val="none" w:sz="0" w:space="0" w:color="auto"/>
        <w:bottom w:val="none" w:sz="0" w:space="0" w:color="auto"/>
        <w:right w:val="none" w:sz="0" w:space="0" w:color="auto"/>
      </w:divBdr>
    </w:div>
    <w:div w:id="1691569491">
      <w:bodyDiv w:val="1"/>
      <w:marLeft w:val="0"/>
      <w:marRight w:val="0"/>
      <w:marTop w:val="0"/>
      <w:marBottom w:val="0"/>
      <w:divBdr>
        <w:top w:val="none" w:sz="0" w:space="0" w:color="auto"/>
        <w:left w:val="none" w:sz="0" w:space="0" w:color="auto"/>
        <w:bottom w:val="none" w:sz="0" w:space="0" w:color="auto"/>
        <w:right w:val="none" w:sz="0" w:space="0" w:color="auto"/>
      </w:divBdr>
    </w:div>
    <w:div w:id="1691754597">
      <w:bodyDiv w:val="1"/>
      <w:marLeft w:val="0"/>
      <w:marRight w:val="0"/>
      <w:marTop w:val="0"/>
      <w:marBottom w:val="0"/>
      <w:divBdr>
        <w:top w:val="none" w:sz="0" w:space="0" w:color="auto"/>
        <w:left w:val="none" w:sz="0" w:space="0" w:color="auto"/>
        <w:bottom w:val="none" w:sz="0" w:space="0" w:color="auto"/>
        <w:right w:val="none" w:sz="0" w:space="0" w:color="auto"/>
      </w:divBdr>
    </w:div>
    <w:div w:id="1692218272">
      <w:bodyDiv w:val="1"/>
      <w:marLeft w:val="0"/>
      <w:marRight w:val="0"/>
      <w:marTop w:val="0"/>
      <w:marBottom w:val="0"/>
      <w:divBdr>
        <w:top w:val="none" w:sz="0" w:space="0" w:color="auto"/>
        <w:left w:val="none" w:sz="0" w:space="0" w:color="auto"/>
        <w:bottom w:val="none" w:sz="0" w:space="0" w:color="auto"/>
        <w:right w:val="none" w:sz="0" w:space="0" w:color="auto"/>
      </w:divBdr>
    </w:div>
    <w:div w:id="1692804655">
      <w:bodyDiv w:val="1"/>
      <w:marLeft w:val="0"/>
      <w:marRight w:val="0"/>
      <w:marTop w:val="0"/>
      <w:marBottom w:val="0"/>
      <w:divBdr>
        <w:top w:val="none" w:sz="0" w:space="0" w:color="auto"/>
        <w:left w:val="none" w:sz="0" w:space="0" w:color="auto"/>
        <w:bottom w:val="none" w:sz="0" w:space="0" w:color="auto"/>
        <w:right w:val="none" w:sz="0" w:space="0" w:color="auto"/>
      </w:divBdr>
    </w:div>
    <w:div w:id="1694695877">
      <w:bodyDiv w:val="1"/>
      <w:marLeft w:val="0"/>
      <w:marRight w:val="0"/>
      <w:marTop w:val="0"/>
      <w:marBottom w:val="0"/>
      <w:divBdr>
        <w:top w:val="none" w:sz="0" w:space="0" w:color="auto"/>
        <w:left w:val="none" w:sz="0" w:space="0" w:color="auto"/>
        <w:bottom w:val="none" w:sz="0" w:space="0" w:color="auto"/>
        <w:right w:val="none" w:sz="0" w:space="0" w:color="auto"/>
      </w:divBdr>
    </w:div>
    <w:div w:id="1694719787">
      <w:bodyDiv w:val="1"/>
      <w:marLeft w:val="0"/>
      <w:marRight w:val="0"/>
      <w:marTop w:val="0"/>
      <w:marBottom w:val="0"/>
      <w:divBdr>
        <w:top w:val="none" w:sz="0" w:space="0" w:color="auto"/>
        <w:left w:val="none" w:sz="0" w:space="0" w:color="auto"/>
        <w:bottom w:val="none" w:sz="0" w:space="0" w:color="auto"/>
        <w:right w:val="none" w:sz="0" w:space="0" w:color="auto"/>
      </w:divBdr>
    </w:div>
    <w:div w:id="1694845986">
      <w:bodyDiv w:val="1"/>
      <w:marLeft w:val="0"/>
      <w:marRight w:val="0"/>
      <w:marTop w:val="0"/>
      <w:marBottom w:val="0"/>
      <w:divBdr>
        <w:top w:val="none" w:sz="0" w:space="0" w:color="auto"/>
        <w:left w:val="none" w:sz="0" w:space="0" w:color="auto"/>
        <w:bottom w:val="none" w:sz="0" w:space="0" w:color="auto"/>
        <w:right w:val="none" w:sz="0" w:space="0" w:color="auto"/>
      </w:divBdr>
    </w:div>
    <w:div w:id="1695615995">
      <w:bodyDiv w:val="1"/>
      <w:marLeft w:val="0"/>
      <w:marRight w:val="0"/>
      <w:marTop w:val="0"/>
      <w:marBottom w:val="0"/>
      <w:divBdr>
        <w:top w:val="none" w:sz="0" w:space="0" w:color="auto"/>
        <w:left w:val="none" w:sz="0" w:space="0" w:color="auto"/>
        <w:bottom w:val="none" w:sz="0" w:space="0" w:color="auto"/>
        <w:right w:val="none" w:sz="0" w:space="0" w:color="auto"/>
      </w:divBdr>
    </w:div>
    <w:div w:id="1695840441">
      <w:bodyDiv w:val="1"/>
      <w:marLeft w:val="0"/>
      <w:marRight w:val="0"/>
      <w:marTop w:val="0"/>
      <w:marBottom w:val="0"/>
      <w:divBdr>
        <w:top w:val="none" w:sz="0" w:space="0" w:color="auto"/>
        <w:left w:val="none" w:sz="0" w:space="0" w:color="auto"/>
        <w:bottom w:val="none" w:sz="0" w:space="0" w:color="auto"/>
        <w:right w:val="none" w:sz="0" w:space="0" w:color="auto"/>
      </w:divBdr>
    </w:div>
    <w:div w:id="1696882268">
      <w:bodyDiv w:val="1"/>
      <w:marLeft w:val="0"/>
      <w:marRight w:val="0"/>
      <w:marTop w:val="0"/>
      <w:marBottom w:val="0"/>
      <w:divBdr>
        <w:top w:val="none" w:sz="0" w:space="0" w:color="auto"/>
        <w:left w:val="none" w:sz="0" w:space="0" w:color="auto"/>
        <w:bottom w:val="none" w:sz="0" w:space="0" w:color="auto"/>
        <w:right w:val="none" w:sz="0" w:space="0" w:color="auto"/>
      </w:divBdr>
    </w:div>
    <w:div w:id="1699427337">
      <w:bodyDiv w:val="1"/>
      <w:marLeft w:val="0"/>
      <w:marRight w:val="0"/>
      <w:marTop w:val="0"/>
      <w:marBottom w:val="0"/>
      <w:divBdr>
        <w:top w:val="none" w:sz="0" w:space="0" w:color="auto"/>
        <w:left w:val="none" w:sz="0" w:space="0" w:color="auto"/>
        <w:bottom w:val="none" w:sz="0" w:space="0" w:color="auto"/>
        <w:right w:val="none" w:sz="0" w:space="0" w:color="auto"/>
      </w:divBdr>
    </w:div>
    <w:div w:id="1701126313">
      <w:bodyDiv w:val="1"/>
      <w:marLeft w:val="0"/>
      <w:marRight w:val="0"/>
      <w:marTop w:val="0"/>
      <w:marBottom w:val="0"/>
      <w:divBdr>
        <w:top w:val="none" w:sz="0" w:space="0" w:color="auto"/>
        <w:left w:val="none" w:sz="0" w:space="0" w:color="auto"/>
        <w:bottom w:val="none" w:sz="0" w:space="0" w:color="auto"/>
        <w:right w:val="none" w:sz="0" w:space="0" w:color="auto"/>
      </w:divBdr>
    </w:div>
    <w:div w:id="1701972562">
      <w:bodyDiv w:val="1"/>
      <w:marLeft w:val="0"/>
      <w:marRight w:val="0"/>
      <w:marTop w:val="0"/>
      <w:marBottom w:val="0"/>
      <w:divBdr>
        <w:top w:val="none" w:sz="0" w:space="0" w:color="auto"/>
        <w:left w:val="none" w:sz="0" w:space="0" w:color="auto"/>
        <w:bottom w:val="none" w:sz="0" w:space="0" w:color="auto"/>
        <w:right w:val="none" w:sz="0" w:space="0" w:color="auto"/>
      </w:divBdr>
    </w:div>
    <w:div w:id="1705667444">
      <w:bodyDiv w:val="1"/>
      <w:marLeft w:val="0"/>
      <w:marRight w:val="0"/>
      <w:marTop w:val="0"/>
      <w:marBottom w:val="0"/>
      <w:divBdr>
        <w:top w:val="none" w:sz="0" w:space="0" w:color="auto"/>
        <w:left w:val="none" w:sz="0" w:space="0" w:color="auto"/>
        <w:bottom w:val="none" w:sz="0" w:space="0" w:color="auto"/>
        <w:right w:val="none" w:sz="0" w:space="0" w:color="auto"/>
      </w:divBdr>
    </w:div>
    <w:div w:id="1706247719">
      <w:bodyDiv w:val="1"/>
      <w:marLeft w:val="0"/>
      <w:marRight w:val="0"/>
      <w:marTop w:val="0"/>
      <w:marBottom w:val="0"/>
      <w:divBdr>
        <w:top w:val="none" w:sz="0" w:space="0" w:color="auto"/>
        <w:left w:val="none" w:sz="0" w:space="0" w:color="auto"/>
        <w:bottom w:val="none" w:sz="0" w:space="0" w:color="auto"/>
        <w:right w:val="none" w:sz="0" w:space="0" w:color="auto"/>
      </w:divBdr>
    </w:div>
    <w:div w:id="1706909877">
      <w:bodyDiv w:val="1"/>
      <w:marLeft w:val="0"/>
      <w:marRight w:val="0"/>
      <w:marTop w:val="0"/>
      <w:marBottom w:val="0"/>
      <w:divBdr>
        <w:top w:val="none" w:sz="0" w:space="0" w:color="auto"/>
        <w:left w:val="none" w:sz="0" w:space="0" w:color="auto"/>
        <w:bottom w:val="none" w:sz="0" w:space="0" w:color="auto"/>
        <w:right w:val="none" w:sz="0" w:space="0" w:color="auto"/>
      </w:divBdr>
    </w:div>
    <w:div w:id="1709143936">
      <w:bodyDiv w:val="1"/>
      <w:marLeft w:val="0"/>
      <w:marRight w:val="0"/>
      <w:marTop w:val="0"/>
      <w:marBottom w:val="0"/>
      <w:divBdr>
        <w:top w:val="none" w:sz="0" w:space="0" w:color="auto"/>
        <w:left w:val="none" w:sz="0" w:space="0" w:color="auto"/>
        <w:bottom w:val="none" w:sz="0" w:space="0" w:color="auto"/>
        <w:right w:val="none" w:sz="0" w:space="0" w:color="auto"/>
      </w:divBdr>
    </w:div>
    <w:div w:id="1709184618">
      <w:bodyDiv w:val="1"/>
      <w:marLeft w:val="0"/>
      <w:marRight w:val="0"/>
      <w:marTop w:val="0"/>
      <w:marBottom w:val="0"/>
      <w:divBdr>
        <w:top w:val="none" w:sz="0" w:space="0" w:color="auto"/>
        <w:left w:val="none" w:sz="0" w:space="0" w:color="auto"/>
        <w:bottom w:val="none" w:sz="0" w:space="0" w:color="auto"/>
        <w:right w:val="none" w:sz="0" w:space="0" w:color="auto"/>
      </w:divBdr>
    </w:div>
    <w:div w:id="1710107425">
      <w:bodyDiv w:val="1"/>
      <w:marLeft w:val="0"/>
      <w:marRight w:val="0"/>
      <w:marTop w:val="0"/>
      <w:marBottom w:val="0"/>
      <w:divBdr>
        <w:top w:val="none" w:sz="0" w:space="0" w:color="auto"/>
        <w:left w:val="none" w:sz="0" w:space="0" w:color="auto"/>
        <w:bottom w:val="none" w:sz="0" w:space="0" w:color="auto"/>
        <w:right w:val="none" w:sz="0" w:space="0" w:color="auto"/>
      </w:divBdr>
    </w:div>
    <w:div w:id="1710643195">
      <w:bodyDiv w:val="1"/>
      <w:marLeft w:val="0"/>
      <w:marRight w:val="0"/>
      <w:marTop w:val="0"/>
      <w:marBottom w:val="0"/>
      <w:divBdr>
        <w:top w:val="none" w:sz="0" w:space="0" w:color="auto"/>
        <w:left w:val="none" w:sz="0" w:space="0" w:color="auto"/>
        <w:bottom w:val="none" w:sz="0" w:space="0" w:color="auto"/>
        <w:right w:val="none" w:sz="0" w:space="0" w:color="auto"/>
      </w:divBdr>
    </w:div>
    <w:div w:id="1710758550">
      <w:bodyDiv w:val="1"/>
      <w:marLeft w:val="0"/>
      <w:marRight w:val="0"/>
      <w:marTop w:val="0"/>
      <w:marBottom w:val="0"/>
      <w:divBdr>
        <w:top w:val="none" w:sz="0" w:space="0" w:color="auto"/>
        <w:left w:val="none" w:sz="0" w:space="0" w:color="auto"/>
        <w:bottom w:val="none" w:sz="0" w:space="0" w:color="auto"/>
        <w:right w:val="none" w:sz="0" w:space="0" w:color="auto"/>
      </w:divBdr>
    </w:div>
    <w:div w:id="1710840658">
      <w:bodyDiv w:val="1"/>
      <w:marLeft w:val="0"/>
      <w:marRight w:val="0"/>
      <w:marTop w:val="0"/>
      <w:marBottom w:val="0"/>
      <w:divBdr>
        <w:top w:val="none" w:sz="0" w:space="0" w:color="auto"/>
        <w:left w:val="none" w:sz="0" w:space="0" w:color="auto"/>
        <w:bottom w:val="none" w:sz="0" w:space="0" w:color="auto"/>
        <w:right w:val="none" w:sz="0" w:space="0" w:color="auto"/>
      </w:divBdr>
    </w:div>
    <w:div w:id="1711221459">
      <w:bodyDiv w:val="1"/>
      <w:marLeft w:val="0"/>
      <w:marRight w:val="0"/>
      <w:marTop w:val="0"/>
      <w:marBottom w:val="0"/>
      <w:divBdr>
        <w:top w:val="none" w:sz="0" w:space="0" w:color="auto"/>
        <w:left w:val="none" w:sz="0" w:space="0" w:color="auto"/>
        <w:bottom w:val="none" w:sz="0" w:space="0" w:color="auto"/>
        <w:right w:val="none" w:sz="0" w:space="0" w:color="auto"/>
      </w:divBdr>
    </w:div>
    <w:div w:id="1711489657">
      <w:bodyDiv w:val="1"/>
      <w:marLeft w:val="0"/>
      <w:marRight w:val="0"/>
      <w:marTop w:val="0"/>
      <w:marBottom w:val="0"/>
      <w:divBdr>
        <w:top w:val="none" w:sz="0" w:space="0" w:color="auto"/>
        <w:left w:val="none" w:sz="0" w:space="0" w:color="auto"/>
        <w:bottom w:val="none" w:sz="0" w:space="0" w:color="auto"/>
        <w:right w:val="none" w:sz="0" w:space="0" w:color="auto"/>
      </w:divBdr>
      <w:divsChild>
        <w:div w:id="93330269">
          <w:marLeft w:val="0"/>
          <w:marRight w:val="0"/>
          <w:marTop w:val="0"/>
          <w:marBottom w:val="0"/>
          <w:divBdr>
            <w:top w:val="none" w:sz="0" w:space="0" w:color="auto"/>
            <w:left w:val="none" w:sz="0" w:space="0" w:color="auto"/>
            <w:bottom w:val="none" w:sz="0" w:space="0" w:color="auto"/>
            <w:right w:val="none" w:sz="0" w:space="0" w:color="auto"/>
          </w:divBdr>
        </w:div>
        <w:div w:id="99493406">
          <w:marLeft w:val="0"/>
          <w:marRight w:val="0"/>
          <w:marTop w:val="0"/>
          <w:marBottom w:val="0"/>
          <w:divBdr>
            <w:top w:val="none" w:sz="0" w:space="0" w:color="auto"/>
            <w:left w:val="none" w:sz="0" w:space="0" w:color="auto"/>
            <w:bottom w:val="none" w:sz="0" w:space="0" w:color="auto"/>
            <w:right w:val="none" w:sz="0" w:space="0" w:color="auto"/>
          </w:divBdr>
        </w:div>
        <w:div w:id="202207712">
          <w:marLeft w:val="0"/>
          <w:marRight w:val="0"/>
          <w:marTop w:val="0"/>
          <w:marBottom w:val="0"/>
          <w:divBdr>
            <w:top w:val="none" w:sz="0" w:space="0" w:color="auto"/>
            <w:left w:val="none" w:sz="0" w:space="0" w:color="auto"/>
            <w:bottom w:val="none" w:sz="0" w:space="0" w:color="auto"/>
            <w:right w:val="none" w:sz="0" w:space="0" w:color="auto"/>
          </w:divBdr>
        </w:div>
        <w:div w:id="240606488">
          <w:marLeft w:val="0"/>
          <w:marRight w:val="0"/>
          <w:marTop w:val="0"/>
          <w:marBottom w:val="0"/>
          <w:divBdr>
            <w:top w:val="none" w:sz="0" w:space="0" w:color="auto"/>
            <w:left w:val="none" w:sz="0" w:space="0" w:color="auto"/>
            <w:bottom w:val="none" w:sz="0" w:space="0" w:color="auto"/>
            <w:right w:val="none" w:sz="0" w:space="0" w:color="auto"/>
          </w:divBdr>
        </w:div>
        <w:div w:id="246547561">
          <w:marLeft w:val="0"/>
          <w:marRight w:val="0"/>
          <w:marTop w:val="0"/>
          <w:marBottom w:val="0"/>
          <w:divBdr>
            <w:top w:val="none" w:sz="0" w:space="0" w:color="auto"/>
            <w:left w:val="none" w:sz="0" w:space="0" w:color="auto"/>
            <w:bottom w:val="none" w:sz="0" w:space="0" w:color="auto"/>
            <w:right w:val="none" w:sz="0" w:space="0" w:color="auto"/>
          </w:divBdr>
        </w:div>
        <w:div w:id="253369193">
          <w:marLeft w:val="0"/>
          <w:marRight w:val="0"/>
          <w:marTop w:val="0"/>
          <w:marBottom w:val="0"/>
          <w:divBdr>
            <w:top w:val="none" w:sz="0" w:space="0" w:color="auto"/>
            <w:left w:val="none" w:sz="0" w:space="0" w:color="auto"/>
            <w:bottom w:val="none" w:sz="0" w:space="0" w:color="auto"/>
            <w:right w:val="none" w:sz="0" w:space="0" w:color="auto"/>
          </w:divBdr>
        </w:div>
        <w:div w:id="327640032">
          <w:marLeft w:val="0"/>
          <w:marRight w:val="0"/>
          <w:marTop w:val="0"/>
          <w:marBottom w:val="0"/>
          <w:divBdr>
            <w:top w:val="none" w:sz="0" w:space="0" w:color="auto"/>
            <w:left w:val="none" w:sz="0" w:space="0" w:color="auto"/>
            <w:bottom w:val="none" w:sz="0" w:space="0" w:color="auto"/>
            <w:right w:val="none" w:sz="0" w:space="0" w:color="auto"/>
          </w:divBdr>
        </w:div>
        <w:div w:id="372661265">
          <w:marLeft w:val="0"/>
          <w:marRight w:val="0"/>
          <w:marTop w:val="0"/>
          <w:marBottom w:val="0"/>
          <w:divBdr>
            <w:top w:val="none" w:sz="0" w:space="0" w:color="auto"/>
            <w:left w:val="none" w:sz="0" w:space="0" w:color="auto"/>
            <w:bottom w:val="none" w:sz="0" w:space="0" w:color="auto"/>
            <w:right w:val="none" w:sz="0" w:space="0" w:color="auto"/>
          </w:divBdr>
        </w:div>
        <w:div w:id="382484074">
          <w:marLeft w:val="0"/>
          <w:marRight w:val="0"/>
          <w:marTop w:val="0"/>
          <w:marBottom w:val="0"/>
          <w:divBdr>
            <w:top w:val="none" w:sz="0" w:space="0" w:color="auto"/>
            <w:left w:val="none" w:sz="0" w:space="0" w:color="auto"/>
            <w:bottom w:val="none" w:sz="0" w:space="0" w:color="auto"/>
            <w:right w:val="none" w:sz="0" w:space="0" w:color="auto"/>
          </w:divBdr>
        </w:div>
        <w:div w:id="525021064">
          <w:marLeft w:val="0"/>
          <w:marRight w:val="0"/>
          <w:marTop w:val="0"/>
          <w:marBottom w:val="0"/>
          <w:divBdr>
            <w:top w:val="none" w:sz="0" w:space="0" w:color="auto"/>
            <w:left w:val="none" w:sz="0" w:space="0" w:color="auto"/>
            <w:bottom w:val="none" w:sz="0" w:space="0" w:color="auto"/>
            <w:right w:val="none" w:sz="0" w:space="0" w:color="auto"/>
          </w:divBdr>
        </w:div>
        <w:div w:id="527644868">
          <w:marLeft w:val="0"/>
          <w:marRight w:val="0"/>
          <w:marTop w:val="0"/>
          <w:marBottom w:val="0"/>
          <w:divBdr>
            <w:top w:val="none" w:sz="0" w:space="0" w:color="auto"/>
            <w:left w:val="none" w:sz="0" w:space="0" w:color="auto"/>
            <w:bottom w:val="none" w:sz="0" w:space="0" w:color="auto"/>
            <w:right w:val="none" w:sz="0" w:space="0" w:color="auto"/>
          </w:divBdr>
        </w:div>
        <w:div w:id="565459824">
          <w:marLeft w:val="0"/>
          <w:marRight w:val="0"/>
          <w:marTop w:val="0"/>
          <w:marBottom w:val="0"/>
          <w:divBdr>
            <w:top w:val="none" w:sz="0" w:space="0" w:color="auto"/>
            <w:left w:val="none" w:sz="0" w:space="0" w:color="auto"/>
            <w:bottom w:val="none" w:sz="0" w:space="0" w:color="auto"/>
            <w:right w:val="none" w:sz="0" w:space="0" w:color="auto"/>
          </w:divBdr>
        </w:div>
        <w:div w:id="567224499">
          <w:marLeft w:val="0"/>
          <w:marRight w:val="0"/>
          <w:marTop w:val="0"/>
          <w:marBottom w:val="0"/>
          <w:divBdr>
            <w:top w:val="none" w:sz="0" w:space="0" w:color="auto"/>
            <w:left w:val="none" w:sz="0" w:space="0" w:color="auto"/>
            <w:bottom w:val="none" w:sz="0" w:space="0" w:color="auto"/>
            <w:right w:val="none" w:sz="0" w:space="0" w:color="auto"/>
          </w:divBdr>
        </w:div>
        <w:div w:id="573393982">
          <w:marLeft w:val="0"/>
          <w:marRight w:val="0"/>
          <w:marTop w:val="0"/>
          <w:marBottom w:val="0"/>
          <w:divBdr>
            <w:top w:val="none" w:sz="0" w:space="0" w:color="auto"/>
            <w:left w:val="none" w:sz="0" w:space="0" w:color="auto"/>
            <w:bottom w:val="none" w:sz="0" w:space="0" w:color="auto"/>
            <w:right w:val="none" w:sz="0" w:space="0" w:color="auto"/>
          </w:divBdr>
        </w:div>
        <w:div w:id="751316430">
          <w:marLeft w:val="0"/>
          <w:marRight w:val="0"/>
          <w:marTop w:val="0"/>
          <w:marBottom w:val="0"/>
          <w:divBdr>
            <w:top w:val="none" w:sz="0" w:space="0" w:color="auto"/>
            <w:left w:val="none" w:sz="0" w:space="0" w:color="auto"/>
            <w:bottom w:val="none" w:sz="0" w:space="0" w:color="auto"/>
            <w:right w:val="none" w:sz="0" w:space="0" w:color="auto"/>
          </w:divBdr>
        </w:div>
        <w:div w:id="791900689">
          <w:marLeft w:val="0"/>
          <w:marRight w:val="0"/>
          <w:marTop w:val="0"/>
          <w:marBottom w:val="0"/>
          <w:divBdr>
            <w:top w:val="none" w:sz="0" w:space="0" w:color="auto"/>
            <w:left w:val="none" w:sz="0" w:space="0" w:color="auto"/>
            <w:bottom w:val="none" w:sz="0" w:space="0" w:color="auto"/>
            <w:right w:val="none" w:sz="0" w:space="0" w:color="auto"/>
          </w:divBdr>
        </w:div>
        <w:div w:id="832835404">
          <w:marLeft w:val="0"/>
          <w:marRight w:val="0"/>
          <w:marTop w:val="0"/>
          <w:marBottom w:val="0"/>
          <w:divBdr>
            <w:top w:val="none" w:sz="0" w:space="0" w:color="auto"/>
            <w:left w:val="none" w:sz="0" w:space="0" w:color="auto"/>
            <w:bottom w:val="none" w:sz="0" w:space="0" w:color="auto"/>
            <w:right w:val="none" w:sz="0" w:space="0" w:color="auto"/>
          </w:divBdr>
        </w:div>
        <w:div w:id="844444127">
          <w:marLeft w:val="0"/>
          <w:marRight w:val="0"/>
          <w:marTop w:val="0"/>
          <w:marBottom w:val="0"/>
          <w:divBdr>
            <w:top w:val="none" w:sz="0" w:space="0" w:color="auto"/>
            <w:left w:val="none" w:sz="0" w:space="0" w:color="auto"/>
            <w:bottom w:val="none" w:sz="0" w:space="0" w:color="auto"/>
            <w:right w:val="none" w:sz="0" w:space="0" w:color="auto"/>
          </w:divBdr>
        </w:div>
        <w:div w:id="857693424">
          <w:marLeft w:val="0"/>
          <w:marRight w:val="0"/>
          <w:marTop w:val="0"/>
          <w:marBottom w:val="0"/>
          <w:divBdr>
            <w:top w:val="none" w:sz="0" w:space="0" w:color="auto"/>
            <w:left w:val="none" w:sz="0" w:space="0" w:color="auto"/>
            <w:bottom w:val="none" w:sz="0" w:space="0" w:color="auto"/>
            <w:right w:val="none" w:sz="0" w:space="0" w:color="auto"/>
          </w:divBdr>
        </w:div>
        <w:div w:id="877546866">
          <w:marLeft w:val="0"/>
          <w:marRight w:val="0"/>
          <w:marTop w:val="0"/>
          <w:marBottom w:val="0"/>
          <w:divBdr>
            <w:top w:val="none" w:sz="0" w:space="0" w:color="auto"/>
            <w:left w:val="none" w:sz="0" w:space="0" w:color="auto"/>
            <w:bottom w:val="none" w:sz="0" w:space="0" w:color="auto"/>
            <w:right w:val="none" w:sz="0" w:space="0" w:color="auto"/>
          </w:divBdr>
        </w:div>
        <w:div w:id="916788969">
          <w:marLeft w:val="0"/>
          <w:marRight w:val="0"/>
          <w:marTop w:val="0"/>
          <w:marBottom w:val="0"/>
          <w:divBdr>
            <w:top w:val="none" w:sz="0" w:space="0" w:color="auto"/>
            <w:left w:val="none" w:sz="0" w:space="0" w:color="auto"/>
            <w:bottom w:val="none" w:sz="0" w:space="0" w:color="auto"/>
            <w:right w:val="none" w:sz="0" w:space="0" w:color="auto"/>
          </w:divBdr>
        </w:div>
        <w:div w:id="1000893063">
          <w:marLeft w:val="0"/>
          <w:marRight w:val="0"/>
          <w:marTop w:val="0"/>
          <w:marBottom w:val="0"/>
          <w:divBdr>
            <w:top w:val="none" w:sz="0" w:space="0" w:color="auto"/>
            <w:left w:val="none" w:sz="0" w:space="0" w:color="auto"/>
            <w:bottom w:val="none" w:sz="0" w:space="0" w:color="auto"/>
            <w:right w:val="none" w:sz="0" w:space="0" w:color="auto"/>
          </w:divBdr>
        </w:div>
        <w:div w:id="1012757104">
          <w:marLeft w:val="0"/>
          <w:marRight w:val="0"/>
          <w:marTop w:val="0"/>
          <w:marBottom w:val="0"/>
          <w:divBdr>
            <w:top w:val="none" w:sz="0" w:space="0" w:color="auto"/>
            <w:left w:val="none" w:sz="0" w:space="0" w:color="auto"/>
            <w:bottom w:val="none" w:sz="0" w:space="0" w:color="auto"/>
            <w:right w:val="none" w:sz="0" w:space="0" w:color="auto"/>
          </w:divBdr>
        </w:div>
        <w:div w:id="1029648007">
          <w:marLeft w:val="0"/>
          <w:marRight w:val="0"/>
          <w:marTop w:val="0"/>
          <w:marBottom w:val="0"/>
          <w:divBdr>
            <w:top w:val="none" w:sz="0" w:space="0" w:color="auto"/>
            <w:left w:val="none" w:sz="0" w:space="0" w:color="auto"/>
            <w:bottom w:val="none" w:sz="0" w:space="0" w:color="auto"/>
            <w:right w:val="none" w:sz="0" w:space="0" w:color="auto"/>
          </w:divBdr>
        </w:div>
        <w:div w:id="1037243094">
          <w:marLeft w:val="0"/>
          <w:marRight w:val="0"/>
          <w:marTop w:val="0"/>
          <w:marBottom w:val="0"/>
          <w:divBdr>
            <w:top w:val="none" w:sz="0" w:space="0" w:color="auto"/>
            <w:left w:val="none" w:sz="0" w:space="0" w:color="auto"/>
            <w:bottom w:val="none" w:sz="0" w:space="0" w:color="auto"/>
            <w:right w:val="none" w:sz="0" w:space="0" w:color="auto"/>
          </w:divBdr>
        </w:div>
        <w:div w:id="1077629349">
          <w:marLeft w:val="0"/>
          <w:marRight w:val="0"/>
          <w:marTop w:val="0"/>
          <w:marBottom w:val="0"/>
          <w:divBdr>
            <w:top w:val="none" w:sz="0" w:space="0" w:color="auto"/>
            <w:left w:val="none" w:sz="0" w:space="0" w:color="auto"/>
            <w:bottom w:val="none" w:sz="0" w:space="0" w:color="auto"/>
            <w:right w:val="none" w:sz="0" w:space="0" w:color="auto"/>
          </w:divBdr>
        </w:div>
        <w:div w:id="1085538899">
          <w:marLeft w:val="0"/>
          <w:marRight w:val="0"/>
          <w:marTop w:val="0"/>
          <w:marBottom w:val="0"/>
          <w:divBdr>
            <w:top w:val="none" w:sz="0" w:space="0" w:color="auto"/>
            <w:left w:val="none" w:sz="0" w:space="0" w:color="auto"/>
            <w:bottom w:val="none" w:sz="0" w:space="0" w:color="auto"/>
            <w:right w:val="none" w:sz="0" w:space="0" w:color="auto"/>
          </w:divBdr>
        </w:div>
        <w:div w:id="1094284276">
          <w:marLeft w:val="0"/>
          <w:marRight w:val="0"/>
          <w:marTop w:val="0"/>
          <w:marBottom w:val="0"/>
          <w:divBdr>
            <w:top w:val="none" w:sz="0" w:space="0" w:color="auto"/>
            <w:left w:val="none" w:sz="0" w:space="0" w:color="auto"/>
            <w:bottom w:val="none" w:sz="0" w:space="0" w:color="auto"/>
            <w:right w:val="none" w:sz="0" w:space="0" w:color="auto"/>
          </w:divBdr>
        </w:div>
        <w:div w:id="1098528070">
          <w:marLeft w:val="0"/>
          <w:marRight w:val="0"/>
          <w:marTop w:val="0"/>
          <w:marBottom w:val="0"/>
          <w:divBdr>
            <w:top w:val="none" w:sz="0" w:space="0" w:color="auto"/>
            <w:left w:val="none" w:sz="0" w:space="0" w:color="auto"/>
            <w:bottom w:val="none" w:sz="0" w:space="0" w:color="auto"/>
            <w:right w:val="none" w:sz="0" w:space="0" w:color="auto"/>
          </w:divBdr>
        </w:div>
        <w:div w:id="1110126410">
          <w:marLeft w:val="0"/>
          <w:marRight w:val="0"/>
          <w:marTop w:val="0"/>
          <w:marBottom w:val="0"/>
          <w:divBdr>
            <w:top w:val="none" w:sz="0" w:space="0" w:color="auto"/>
            <w:left w:val="none" w:sz="0" w:space="0" w:color="auto"/>
            <w:bottom w:val="none" w:sz="0" w:space="0" w:color="auto"/>
            <w:right w:val="none" w:sz="0" w:space="0" w:color="auto"/>
          </w:divBdr>
        </w:div>
        <w:div w:id="1125465470">
          <w:marLeft w:val="0"/>
          <w:marRight w:val="0"/>
          <w:marTop w:val="0"/>
          <w:marBottom w:val="0"/>
          <w:divBdr>
            <w:top w:val="none" w:sz="0" w:space="0" w:color="auto"/>
            <w:left w:val="none" w:sz="0" w:space="0" w:color="auto"/>
            <w:bottom w:val="none" w:sz="0" w:space="0" w:color="auto"/>
            <w:right w:val="none" w:sz="0" w:space="0" w:color="auto"/>
          </w:divBdr>
        </w:div>
        <w:div w:id="1152210844">
          <w:marLeft w:val="0"/>
          <w:marRight w:val="0"/>
          <w:marTop w:val="0"/>
          <w:marBottom w:val="0"/>
          <w:divBdr>
            <w:top w:val="none" w:sz="0" w:space="0" w:color="auto"/>
            <w:left w:val="none" w:sz="0" w:space="0" w:color="auto"/>
            <w:bottom w:val="none" w:sz="0" w:space="0" w:color="auto"/>
            <w:right w:val="none" w:sz="0" w:space="0" w:color="auto"/>
          </w:divBdr>
        </w:div>
        <w:div w:id="1162039861">
          <w:marLeft w:val="0"/>
          <w:marRight w:val="0"/>
          <w:marTop w:val="0"/>
          <w:marBottom w:val="0"/>
          <w:divBdr>
            <w:top w:val="none" w:sz="0" w:space="0" w:color="auto"/>
            <w:left w:val="none" w:sz="0" w:space="0" w:color="auto"/>
            <w:bottom w:val="none" w:sz="0" w:space="0" w:color="auto"/>
            <w:right w:val="none" w:sz="0" w:space="0" w:color="auto"/>
          </w:divBdr>
        </w:div>
        <w:div w:id="1195116962">
          <w:marLeft w:val="0"/>
          <w:marRight w:val="0"/>
          <w:marTop w:val="0"/>
          <w:marBottom w:val="0"/>
          <w:divBdr>
            <w:top w:val="none" w:sz="0" w:space="0" w:color="auto"/>
            <w:left w:val="none" w:sz="0" w:space="0" w:color="auto"/>
            <w:bottom w:val="none" w:sz="0" w:space="0" w:color="auto"/>
            <w:right w:val="none" w:sz="0" w:space="0" w:color="auto"/>
          </w:divBdr>
        </w:div>
        <w:div w:id="1222714922">
          <w:marLeft w:val="0"/>
          <w:marRight w:val="0"/>
          <w:marTop w:val="0"/>
          <w:marBottom w:val="0"/>
          <w:divBdr>
            <w:top w:val="none" w:sz="0" w:space="0" w:color="auto"/>
            <w:left w:val="none" w:sz="0" w:space="0" w:color="auto"/>
            <w:bottom w:val="none" w:sz="0" w:space="0" w:color="auto"/>
            <w:right w:val="none" w:sz="0" w:space="0" w:color="auto"/>
          </w:divBdr>
        </w:div>
        <w:div w:id="1294099638">
          <w:marLeft w:val="0"/>
          <w:marRight w:val="0"/>
          <w:marTop w:val="0"/>
          <w:marBottom w:val="0"/>
          <w:divBdr>
            <w:top w:val="none" w:sz="0" w:space="0" w:color="auto"/>
            <w:left w:val="none" w:sz="0" w:space="0" w:color="auto"/>
            <w:bottom w:val="none" w:sz="0" w:space="0" w:color="auto"/>
            <w:right w:val="none" w:sz="0" w:space="0" w:color="auto"/>
          </w:divBdr>
        </w:div>
        <w:div w:id="1297026889">
          <w:marLeft w:val="0"/>
          <w:marRight w:val="0"/>
          <w:marTop w:val="0"/>
          <w:marBottom w:val="0"/>
          <w:divBdr>
            <w:top w:val="none" w:sz="0" w:space="0" w:color="auto"/>
            <w:left w:val="none" w:sz="0" w:space="0" w:color="auto"/>
            <w:bottom w:val="none" w:sz="0" w:space="0" w:color="auto"/>
            <w:right w:val="none" w:sz="0" w:space="0" w:color="auto"/>
          </w:divBdr>
        </w:div>
        <w:div w:id="1301810725">
          <w:marLeft w:val="0"/>
          <w:marRight w:val="0"/>
          <w:marTop w:val="0"/>
          <w:marBottom w:val="0"/>
          <w:divBdr>
            <w:top w:val="none" w:sz="0" w:space="0" w:color="auto"/>
            <w:left w:val="none" w:sz="0" w:space="0" w:color="auto"/>
            <w:bottom w:val="none" w:sz="0" w:space="0" w:color="auto"/>
            <w:right w:val="none" w:sz="0" w:space="0" w:color="auto"/>
          </w:divBdr>
        </w:div>
        <w:div w:id="1310523883">
          <w:marLeft w:val="0"/>
          <w:marRight w:val="0"/>
          <w:marTop w:val="0"/>
          <w:marBottom w:val="0"/>
          <w:divBdr>
            <w:top w:val="none" w:sz="0" w:space="0" w:color="auto"/>
            <w:left w:val="none" w:sz="0" w:space="0" w:color="auto"/>
            <w:bottom w:val="none" w:sz="0" w:space="0" w:color="auto"/>
            <w:right w:val="none" w:sz="0" w:space="0" w:color="auto"/>
          </w:divBdr>
        </w:div>
        <w:div w:id="1318221914">
          <w:marLeft w:val="0"/>
          <w:marRight w:val="0"/>
          <w:marTop w:val="0"/>
          <w:marBottom w:val="0"/>
          <w:divBdr>
            <w:top w:val="none" w:sz="0" w:space="0" w:color="auto"/>
            <w:left w:val="none" w:sz="0" w:space="0" w:color="auto"/>
            <w:bottom w:val="none" w:sz="0" w:space="0" w:color="auto"/>
            <w:right w:val="none" w:sz="0" w:space="0" w:color="auto"/>
          </w:divBdr>
        </w:div>
        <w:div w:id="1347245181">
          <w:marLeft w:val="0"/>
          <w:marRight w:val="0"/>
          <w:marTop w:val="0"/>
          <w:marBottom w:val="0"/>
          <w:divBdr>
            <w:top w:val="none" w:sz="0" w:space="0" w:color="auto"/>
            <w:left w:val="none" w:sz="0" w:space="0" w:color="auto"/>
            <w:bottom w:val="none" w:sz="0" w:space="0" w:color="auto"/>
            <w:right w:val="none" w:sz="0" w:space="0" w:color="auto"/>
          </w:divBdr>
        </w:div>
        <w:div w:id="1375613262">
          <w:marLeft w:val="0"/>
          <w:marRight w:val="0"/>
          <w:marTop w:val="0"/>
          <w:marBottom w:val="0"/>
          <w:divBdr>
            <w:top w:val="none" w:sz="0" w:space="0" w:color="auto"/>
            <w:left w:val="none" w:sz="0" w:space="0" w:color="auto"/>
            <w:bottom w:val="none" w:sz="0" w:space="0" w:color="auto"/>
            <w:right w:val="none" w:sz="0" w:space="0" w:color="auto"/>
          </w:divBdr>
        </w:div>
        <w:div w:id="1415786329">
          <w:marLeft w:val="0"/>
          <w:marRight w:val="0"/>
          <w:marTop w:val="0"/>
          <w:marBottom w:val="0"/>
          <w:divBdr>
            <w:top w:val="none" w:sz="0" w:space="0" w:color="auto"/>
            <w:left w:val="none" w:sz="0" w:space="0" w:color="auto"/>
            <w:bottom w:val="none" w:sz="0" w:space="0" w:color="auto"/>
            <w:right w:val="none" w:sz="0" w:space="0" w:color="auto"/>
          </w:divBdr>
        </w:div>
        <w:div w:id="1431270087">
          <w:marLeft w:val="0"/>
          <w:marRight w:val="0"/>
          <w:marTop w:val="0"/>
          <w:marBottom w:val="0"/>
          <w:divBdr>
            <w:top w:val="none" w:sz="0" w:space="0" w:color="auto"/>
            <w:left w:val="none" w:sz="0" w:space="0" w:color="auto"/>
            <w:bottom w:val="none" w:sz="0" w:space="0" w:color="auto"/>
            <w:right w:val="none" w:sz="0" w:space="0" w:color="auto"/>
          </w:divBdr>
        </w:div>
        <w:div w:id="1446193152">
          <w:marLeft w:val="0"/>
          <w:marRight w:val="0"/>
          <w:marTop w:val="0"/>
          <w:marBottom w:val="0"/>
          <w:divBdr>
            <w:top w:val="none" w:sz="0" w:space="0" w:color="auto"/>
            <w:left w:val="none" w:sz="0" w:space="0" w:color="auto"/>
            <w:bottom w:val="none" w:sz="0" w:space="0" w:color="auto"/>
            <w:right w:val="none" w:sz="0" w:space="0" w:color="auto"/>
          </w:divBdr>
        </w:div>
        <w:div w:id="1525751654">
          <w:marLeft w:val="0"/>
          <w:marRight w:val="0"/>
          <w:marTop w:val="0"/>
          <w:marBottom w:val="0"/>
          <w:divBdr>
            <w:top w:val="none" w:sz="0" w:space="0" w:color="auto"/>
            <w:left w:val="none" w:sz="0" w:space="0" w:color="auto"/>
            <w:bottom w:val="none" w:sz="0" w:space="0" w:color="auto"/>
            <w:right w:val="none" w:sz="0" w:space="0" w:color="auto"/>
          </w:divBdr>
        </w:div>
        <w:div w:id="1661501313">
          <w:marLeft w:val="0"/>
          <w:marRight w:val="0"/>
          <w:marTop w:val="0"/>
          <w:marBottom w:val="0"/>
          <w:divBdr>
            <w:top w:val="none" w:sz="0" w:space="0" w:color="auto"/>
            <w:left w:val="none" w:sz="0" w:space="0" w:color="auto"/>
            <w:bottom w:val="none" w:sz="0" w:space="0" w:color="auto"/>
            <w:right w:val="none" w:sz="0" w:space="0" w:color="auto"/>
          </w:divBdr>
        </w:div>
        <w:div w:id="1717848082">
          <w:marLeft w:val="0"/>
          <w:marRight w:val="0"/>
          <w:marTop w:val="0"/>
          <w:marBottom w:val="0"/>
          <w:divBdr>
            <w:top w:val="none" w:sz="0" w:space="0" w:color="auto"/>
            <w:left w:val="none" w:sz="0" w:space="0" w:color="auto"/>
            <w:bottom w:val="none" w:sz="0" w:space="0" w:color="auto"/>
            <w:right w:val="none" w:sz="0" w:space="0" w:color="auto"/>
          </w:divBdr>
        </w:div>
        <w:div w:id="1782531092">
          <w:marLeft w:val="0"/>
          <w:marRight w:val="0"/>
          <w:marTop w:val="0"/>
          <w:marBottom w:val="0"/>
          <w:divBdr>
            <w:top w:val="none" w:sz="0" w:space="0" w:color="auto"/>
            <w:left w:val="none" w:sz="0" w:space="0" w:color="auto"/>
            <w:bottom w:val="none" w:sz="0" w:space="0" w:color="auto"/>
            <w:right w:val="none" w:sz="0" w:space="0" w:color="auto"/>
          </w:divBdr>
        </w:div>
        <w:div w:id="1792436149">
          <w:marLeft w:val="0"/>
          <w:marRight w:val="0"/>
          <w:marTop w:val="0"/>
          <w:marBottom w:val="0"/>
          <w:divBdr>
            <w:top w:val="none" w:sz="0" w:space="0" w:color="auto"/>
            <w:left w:val="none" w:sz="0" w:space="0" w:color="auto"/>
            <w:bottom w:val="none" w:sz="0" w:space="0" w:color="auto"/>
            <w:right w:val="none" w:sz="0" w:space="0" w:color="auto"/>
          </w:divBdr>
        </w:div>
        <w:div w:id="1933051207">
          <w:marLeft w:val="0"/>
          <w:marRight w:val="0"/>
          <w:marTop w:val="0"/>
          <w:marBottom w:val="0"/>
          <w:divBdr>
            <w:top w:val="none" w:sz="0" w:space="0" w:color="auto"/>
            <w:left w:val="none" w:sz="0" w:space="0" w:color="auto"/>
            <w:bottom w:val="none" w:sz="0" w:space="0" w:color="auto"/>
            <w:right w:val="none" w:sz="0" w:space="0" w:color="auto"/>
          </w:divBdr>
        </w:div>
        <w:div w:id="1946111687">
          <w:marLeft w:val="0"/>
          <w:marRight w:val="0"/>
          <w:marTop w:val="0"/>
          <w:marBottom w:val="0"/>
          <w:divBdr>
            <w:top w:val="none" w:sz="0" w:space="0" w:color="auto"/>
            <w:left w:val="none" w:sz="0" w:space="0" w:color="auto"/>
            <w:bottom w:val="none" w:sz="0" w:space="0" w:color="auto"/>
            <w:right w:val="none" w:sz="0" w:space="0" w:color="auto"/>
          </w:divBdr>
        </w:div>
        <w:div w:id="1950624025">
          <w:marLeft w:val="0"/>
          <w:marRight w:val="0"/>
          <w:marTop w:val="0"/>
          <w:marBottom w:val="0"/>
          <w:divBdr>
            <w:top w:val="none" w:sz="0" w:space="0" w:color="auto"/>
            <w:left w:val="none" w:sz="0" w:space="0" w:color="auto"/>
            <w:bottom w:val="none" w:sz="0" w:space="0" w:color="auto"/>
            <w:right w:val="none" w:sz="0" w:space="0" w:color="auto"/>
          </w:divBdr>
        </w:div>
        <w:div w:id="1960144510">
          <w:marLeft w:val="0"/>
          <w:marRight w:val="0"/>
          <w:marTop w:val="0"/>
          <w:marBottom w:val="0"/>
          <w:divBdr>
            <w:top w:val="none" w:sz="0" w:space="0" w:color="auto"/>
            <w:left w:val="none" w:sz="0" w:space="0" w:color="auto"/>
            <w:bottom w:val="none" w:sz="0" w:space="0" w:color="auto"/>
            <w:right w:val="none" w:sz="0" w:space="0" w:color="auto"/>
          </w:divBdr>
        </w:div>
        <w:div w:id="1999110576">
          <w:marLeft w:val="0"/>
          <w:marRight w:val="0"/>
          <w:marTop w:val="0"/>
          <w:marBottom w:val="0"/>
          <w:divBdr>
            <w:top w:val="none" w:sz="0" w:space="0" w:color="auto"/>
            <w:left w:val="none" w:sz="0" w:space="0" w:color="auto"/>
            <w:bottom w:val="none" w:sz="0" w:space="0" w:color="auto"/>
            <w:right w:val="none" w:sz="0" w:space="0" w:color="auto"/>
          </w:divBdr>
        </w:div>
        <w:div w:id="2019231958">
          <w:marLeft w:val="0"/>
          <w:marRight w:val="0"/>
          <w:marTop w:val="0"/>
          <w:marBottom w:val="0"/>
          <w:divBdr>
            <w:top w:val="none" w:sz="0" w:space="0" w:color="auto"/>
            <w:left w:val="none" w:sz="0" w:space="0" w:color="auto"/>
            <w:bottom w:val="none" w:sz="0" w:space="0" w:color="auto"/>
            <w:right w:val="none" w:sz="0" w:space="0" w:color="auto"/>
          </w:divBdr>
        </w:div>
        <w:div w:id="2091922430">
          <w:marLeft w:val="0"/>
          <w:marRight w:val="0"/>
          <w:marTop w:val="0"/>
          <w:marBottom w:val="0"/>
          <w:divBdr>
            <w:top w:val="none" w:sz="0" w:space="0" w:color="auto"/>
            <w:left w:val="none" w:sz="0" w:space="0" w:color="auto"/>
            <w:bottom w:val="none" w:sz="0" w:space="0" w:color="auto"/>
            <w:right w:val="none" w:sz="0" w:space="0" w:color="auto"/>
          </w:divBdr>
        </w:div>
        <w:div w:id="2104718947">
          <w:marLeft w:val="0"/>
          <w:marRight w:val="0"/>
          <w:marTop w:val="0"/>
          <w:marBottom w:val="0"/>
          <w:divBdr>
            <w:top w:val="none" w:sz="0" w:space="0" w:color="auto"/>
            <w:left w:val="none" w:sz="0" w:space="0" w:color="auto"/>
            <w:bottom w:val="none" w:sz="0" w:space="0" w:color="auto"/>
            <w:right w:val="none" w:sz="0" w:space="0" w:color="auto"/>
          </w:divBdr>
        </w:div>
        <w:div w:id="2129230238">
          <w:marLeft w:val="0"/>
          <w:marRight w:val="0"/>
          <w:marTop w:val="0"/>
          <w:marBottom w:val="0"/>
          <w:divBdr>
            <w:top w:val="none" w:sz="0" w:space="0" w:color="auto"/>
            <w:left w:val="none" w:sz="0" w:space="0" w:color="auto"/>
            <w:bottom w:val="none" w:sz="0" w:space="0" w:color="auto"/>
            <w:right w:val="none" w:sz="0" w:space="0" w:color="auto"/>
          </w:divBdr>
        </w:div>
      </w:divsChild>
    </w:div>
    <w:div w:id="1711806666">
      <w:bodyDiv w:val="1"/>
      <w:marLeft w:val="0"/>
      <w:marRight w:val="0"/>
      <w:marTop w:val="0"/>
      <w:marBottom w:val="0"/>
      <w:divBdr>
        <w:top w:val="none" w:sz="0" w:space="0" w:color="auto"/>
        <w:left w:val="none" w:sz="0" w:space="0" w:color="auto"/>
        <w:bottom w:val="none" w:sz="0" w:space="0" w:color="auto"/>
        <w:right w:val="none" w:sz="0" w:space="0" w:color="auto"/>
      </w:divBdr>
    </w:div>
    <w:div w:id="1712682990">
      <w:bodyDiv w:val="1"/>
      <w:marLeft w:val="0"/>
      <w:marRight w:val="0"/>
      <w:marTop w:val="0"/>
      <w:marBottom w:val="0"/>
      <w:divBdr>
        <w:top w:val="none" w:sz="0" w:space="0" w:color="auto"/>
        <w:left w:val="none" w:sz="0" w:space="0" w:color="auto"/>
        <w:bottom w:val="none" w:sz="0" w:space="0" w:color="auto"/>
        <w:right w:val="none" w:sz="0" w:space="0" w:color="auto"/>
      </w:divBdr>
    </w:div>
    <w:div w:id="1714302273">
      <w:bodyDiv w:val="1"/>
      <w:marLeft w:val="0"/>
      <w:marRight w:val="0"/>
      <w:marTop w:val="0"/>
      <w:marBottom w:val="0"/>
      <w:divBdr>
        <w:top w:val="none" w:sz="0" w:space="0" w:color="auto"/>
        <w:left w:val="none" w:sz="0" w:space="0" w:color="auto"/>
        <w:bottom w:val="none" w:sz="0" w:space="0" w:color="auto"/>
        <w:right w:val="none" w:sz="0" w:space="0" w:color="auto"/>
      </w:divBdr>
    </w:div>
    <w:div w:id="1717700353">
      <w:bodyDiv w:val="1"/>
      <w:marLeft w:val="0"/>
      <w:marRight w:val="0"/>
      <w:marTop w:val="0"/>
      <w:marBottom w:val="0"/>
      <w:divBdr>
        <w:top w:val="none" w:sz="0" w:space="0" w:color="auto"/>
        <w:left w:val="none" w:sz="0" w:space="0" w:color="auto"/>
        <w:bottom w:val="none" w:sz="0" w:space="0" w:color="auto"/>
        <w:right w:val="none" w:sz="0" w:space="0" w:color="auto"/>
      </w:divBdr>
    </w:div>
    <w:div w:id="1720276260">
      <w:bodyDiv w:val="1"/>
      <w:marLeft w:val="0"/>
      <w:marRight w:val="0"/>
      <w:marTop w:val="0"/>
      <w:marBottom w:val="0"/>
      <w:divBdr>
        <w:top w:val="none" w:sz="0" w:space="0" w:color="auto"/>
        <w:left w:val="none" w:sz="0" w:space="0" w:color="auto"/>
        <w:bottom w:val="none" w:sz="0" w:space="0" w:color="auto"/>
        <w:right w:val="none" w:sz="0" w:space="0" w:color="auto"/>
      </w:divBdr>
    </w:div>
    <w:div w:id="1721901358">
      <w:bodyDiv w:val="1"/>
      <w:marLeft w:val="0"/>
      <w:marRight w:val="0"/>
      <w:marTop w:val="0"/>
      <w:marBottom w:val="0"/>
      <w:divBdr>
        <w:top w:val="none" w:sz="0" w:space="0" w:color="auto"/>
        <w:left w:val="none" w:sz="0" w:space="0" w:color="auto"/>
        <w:bottom w:val="none" w:sz="0" w:space="0" w:color="auto"/>
        <w:right w:val="none" w:sz="0" w:space="0" w:color="auto"/>
      </w:divBdr>
    </w:div>
    <w:div w:id="1722291568">
      <w:bodyDiv w:val="1"/>
      <w:marLeft w:val="0"/>
      <w:marRight w:val="0"/>
      <w:marTop w:val="0"/>
      <w:marBottom w:val="0"/>
      <w:divBdr>
        <w:top w:val="none" w:sz="0" w:space="0" w:color="auto"/>
        <w:left w:val="none" w:sz="0" w:space="0" w:color="auto"/>
        <w:bottom w:val="none" w:sz="0" w:space="0" w:color="auto"/>
        <w:right w:val="none" w:sz="0" w:space="0" w:color="auto"/>
      </w:divBdr>
    </w:div>
    <w:div w:id="1722291783">
      <w:bodyDiv w:val="1"/>
      <w:marLeft w:val="0"/>
      <w:marRight w:val="0"/>
      <w:marTop w:val="0"/>
      <w:marBottom w:val="0"/>
      <w:divBdr>
        <w:top w:val="none" w:sz="0" w:space="0" w:color="auto"/>
        <w:left w:val="none" w:sz="0" w:space="0" w:color="auto"/>
        <w:bottom w:val="none" w:sz="0" w:space="0" w:color="auto"/>
        <w:right w:val="none" w:sz="0" w:space="0" w:color="auto"/>
      </w:divBdr>
    </w:div>
    <w:div w:id="1725517931">
      <w:bodyDiv w:val="1"/>
      <w:marLeft w:val="0"/>
      <w:marRight w:val="0"/>
      <w:marTop w:val="0"/>
      <w:marBottom w:val="0"/>
      <w:divBdr>
        <w:top w:val="none" w:sz="0" w:space="0" w:color="auto"/>
        <w:left w:val="none" w:sz="0" w:space="0" w:color="auto"/>
        <w:bottom w:val="none" w:sz="0" w:space="0" w:color="auto"/>
        <w:right w:val="none" w:sz="0" w:space="0" w:color="auto"/>
      </w:divBdr>
    </w:div>
    <w:div w:id="1725906042">
      <w:bodyDiv w:val="1"/>
      <w:marLeft w:val="0"/>
      <w:marRight w:val="0"/>
      <w:marTop w:val="0"/>
      <w:marBottom w:val="0"/>
      <w:divBdr>
        <w:top w:val="none" w:sz="0" w:space="0" w:color="auto"/>
        <w:left w:val="none" w:sz="0" w:space="0" w:color="auto"/>
        <w:bottom w:val="none" w:sz="0" w:space="0" w:color="auto"/>
        <w:right w:val="none" w:sz="0" w:space="0" w:color="auto"/>
      </w:divBdr>
    </w:div>
    <w:div w:id="1726831996">
      <w:bodyDiv w:val="1"/>
      <w:marLeft w:val="0"/>
      <w:marRight w:val="0"/>
      <w:marTop w:val="0"/>
      <w:marBottom w:val="0"/>
      <w:divBdr>
        <w:top w:val="none" w:sz="0" w:space="0" w:color="auto"/>
        <w:left w:val="none" w:sz="0" w:space="0" w:color="auto"/>
        <w:bottom w:val="none" w:sz="0" w:space="0" w:color="auto"/>
        <w:right w:val="none" w:sz="0" w:space="0" w:color="auto"/>
      </w:divBdr>
    </w:div>
    <w:div w:id="1728601203">
      <w:bodyDiv w:val="1"/>
      <w:marLeft w:val="0"/>
      <w:marRight w:val="0"/>
      <w:marTop w:val="0"/>
      <w:marBottom w:val="0"/>
      <w:divBdr>
        <w:top w:val="none" w:sz="0" w:space="0" w:color="auto"/>
        <w:left w:val="none" w:sz="0" w:space="0" w:color="auto"/>
        <w:bottom w:val="none" w:sz="0" w:space="0" w:color="auto"/>
        <w:right w:val="none" w:sz="0" w:space="0" w:color="auto"/>
      </w:divBdr>
    </w:div>
    <w:div w:id="1728842157">
      <w:bodyDiv w:val="1"/>
      <w:marLeft w:val="0"/>
      <w:marRight w:val="0"/>
      <w:marTop w:val="0"/>
      <w:marBottom w:val="0"/>
      <w:divBdr>
        <w:top w:val="none" w:sz="0" w:space="0" w:color="auto"/>
        <w:left w:val="none" w:sz="0" w:space="0" w:color="auto"/>
        <w:bottom w:val="none" w:sz="0" w:space="0" w:color="auto"/>
        <w:right w:val="none" w:sz="0" w:space="0" w:color="auto"/>
      </w:divBdr>
    </w:div>
    <w:div w:id="1728993646">
      <w:bodyDiv w:val="1"/>
      <w:marLeft w:val="0"/>
      <w:marRight w:val="0"/>
      <w:marTop w:val="0"/>
      <w:marBottom w:val="0"/>
      <w:divBdr>
        <w:top w:val="none" w:sz="0" w:space="0" w:color="auto"/>
        <w:left w:val="none" w:sz="0" w:space="0" w:color="auto"/>
        <w:bottom w:val="none" w:sz="0" w:space="0" w:color="auto"/>
        <w:right w:val="none" w:sz="0" w:space="0" w:color="auto"/>
      </w:divBdr>
    </w:div>
    <w:div w:id="1730375222">
      <w:bodyDiv w:val="1"/>
      <w:marLeft w:val="0"/>
      <w:marRight w:val="0"/>
      <w:marTop w:val="0"/>
      <w:marBottom w:val="0"/>
      <w:divBdr>
        <w:top w:val="none" w:sz="0" w:space="0" w:color="auto"/>
        <w:left w:val="none" w:sz="0" w:space="0" w:color="auto"/>
        <w:bottom w:val="none" w:sz="0" w:space="0" w:color="auto"/>
        <w:right w:val="none" w:sz="0" w:space="0" w:color="auto"/>
      </w:divBdr>
    </w:div>
    <w:div w:id="1731922611">
      <w:bodyDiv w:val="1"/>
      <w:marLeft w:val="0"/>
      <w:marRight w:val="0"/>
      <w:marTop w:val="0"/>
      <w:marBottom w:val="0"/>
      <w:divBdr>
        <w:top w:val="none" w:sz="0" w:space="0" w:color="auto"/>
        <w:left w:val="none" w:sz="0" w:space="0" w:color="auto"/>
        <w:bottom w:val="none" w:sz="0" w:space="0" w:color="auto"/>
        <w:right w:val="none" w:sz="0" w:space="0" w:color="auto"/>
      </w:divBdr>
    </w:div>
    <w:div w:id="1732074441">
      <w:bodyDiv w:val="1"/>
      <w:marLeft w:val="0"/>
      <w:marRight w:val="0"/>
      <w:marTop w:val="0"/>
      <w:marBottom w:val="0"/>
      <w:divBdr>
        <w:top w:val="none" w:sz="0" w:space="0" w:color="auto"/>
        <w:left w:val="none" w:sz="0" w:space="0" w:color="auto"/>
        <w:bottom w:val="none" w:sz="0" w:space="0" w:color="auto"/>
        <w:right w:val="none" w:sz="0" w:space="0" w:color="auto"/>
      </w:divBdr>
    </w:div>
    <w:div w:id="1732345318">
      <w:bodyDiv w:val="1"/>
      <w:marLeft w:val="0"/>
      <w:marRight w:val="0"/>
      <w:marTop w:val="0"/>
      <w:marBottom w:val="0"/>
      <w:divBdr>
        <w:top w:val="none" w:sz="0" w:space="0" w:color="auto"/>
        <w:left w:val="none" w:sz="0" w:space="0" w:color="auto"/>
        <w:bottom w:val="none" w:sz="0" w:space="0" w:color="auto"/>
        <w:right w:val="none" w:sz="0" w:space="0" w:color="auto"/>
      </w:divBdr>
    </w:div>
    <w:div w:id="1733500196">
      <w:bodyDiv w:val="1"/>
      <w:marLeft w:val="0"/>
      <w:marRight w:val="0"/>
      <w:marTop w:val="0"/>
      <w:marBottom w:val="0"/>
      <w:divBdr>
        <w:top w:val="none" w:sz="0" w:space="0" w:color="auto"/>
        <w:left w:val="none" w:sz="0" w:space="0" w:color="auto"/>
        <w:bottom w:val="none" w:sz="0" w:space="0" w:color="auto"/>
        <w:right w:val="none" w:sz="0" w:space="0" w:color="auto"/>
      </w:divBdr>
    </w:div>
    <w:div w:id="1733968495">
      <w:bodyDiv w:val="1"/>
      <w:marLeft w:val="0"/>
      <w:marRight w:val="0"/>
      <w:marTop w:val="0"/>
      <w:marBottom w:val="0"/>
      <w:divBdr>
        <w:top w:val="none" w:sz="0" w:space="0" w:color="auto"/>
        <w:left w:val="none" w:sz="0" w:space="0" w:color="auto"/>
        <w:bottom w:val="none" w:sz="0" w:space="0" w:color="auto"/>
        <w:right w:val="none" w:sz="0" w:space="0" w:color="auto"/>
      </w:divBdr>
    </w:div>
    <w:div w:id="1734087579">
      <w:bodyDiv w:val="1"/>
      <w:marLeft w:val="0"/>
      <w:marRight w:val="0"/>
      <w:marTop w:val="0"/>
      <w:marBottom w:val="0"/>
      <w:divBdr>
        <w:top w:val="none" w:sz="0" w:space="0" w:color="auto"/>
        <w:left w:val="none" w:sz="0" w:space="0" w:color="auto"/>
        <w:bottom w:val="none" w:sz="0" w:space="0" w:color="auto"/>
        <w:right w:val="none" w:sz="0" w:space="0" w:color="auto"/>
      </w:divBdr>
    </w:div>
    <w:div w:id="1736931892">
      <w:bodyDiv w:val="1"/>
      <w:marLeft w:val="0"/>
      <w:marRight w:val="0"/>
      <w:marTop w:val="0"/>
      <w:marBottom w:val="0"/>
      <w:divBdr>
        <w:top w:val="none" w:sz="0" w:space="0" w:color="auto"/>
        <w:left w:val="none" w:sz="0" w:space="0" w:color="auto"/>
        <w:bottom w:val="none" w:sz="0" w:space="0" w:color="auto"/>
        <w:right w:val="none" w:sz="0" w:space="0" w:color="auto"/>
      </w:divBdr>
      <w:divsChild>
        <w:div w:id="6559823">
          <w:marLeft w:val="0"/>
          <w:marRight w:val="0"/>
          <w:marTop w:val="0"/>
          <w:marBottom w:val="0"/>
          <w:divBdr>
            <w:top w:val="none" w:sz="0" w:space="0" w:color="auto"/>
            <w:left w:val="none" w:sz="0" w:space="0" w:color="auto"/>
            <w:bottom w:val="none" w:sz="0" w:space="0" w:color="auto"/>
            <w:right w:val="none" w:sz="0" w:space="0" w:color="auto"/>
          </w:divBdr>
        </w:div>
        <w:div w:id="79060637">
          <w:marLeft w:val="0"/>
          <w:marRight w:val="0"/>
          <w:marTop w:val="0"/>
          <w:marBottom w:val="0"/>
          <w:divBdr>
            <w:top w:val="none" w:sz="0" w:space="0" w:color="auto"/>
            <w:left w:val="none" w:sz="0" w:space="0" w:color="auto"/>
            <w:bottom w:val="none" w:sz="0" w:space="0" w:color="auto"/>
            <w:right w:val="none" w:sz="0" w:space="0" w:color="auto"/>
          </w:divBdr>
        </w:div>
        <w:div w:id="134028555">
          <w:marLeft w:val="0"/>
          <w:marRight w:val="0"/>
          <w:marTop w:val="0"/>
          <w:marBottom w:val="0"/>
          <w:divBdr>
            <w:top w:val="none" w:sz="0" w:space="0" w:color="auto"/>
            <w:left w:val="none" w:sz="0" w:space="0" w:color="auto"/>
            <w:bottom w:val="none" w:sz="0" w:space="0" w:color="auto"/>
            <w:right w:val="none" w:sz="0" w:space="0" w:color="auto"/>
          </w:divBdr>
        </w:div>
        <w:div w:id="308360288">
          <w:marLeft w:val="0"/>
          <w:marRight w:val="0"/>
          <w:marTop w:val="0"/>
          <w:marBottom w:val="0"/>
          <w:divBdr>
            <w:top w:val="none" w:sz="0" w:space="0" w:color="auto"/>
            <w:left w:val="none" w:sz="0" w:space="0" w:color="auto"/>
            <w:bottom w:val="none" w:sz="0" w:space="0" w:color="auto"/>
            <w:right w:val="none" w:sz="0" w:space="0" w:color="auto"/>
          </w:divBdr>
        </w:div>
        <w:div w:id="310402333">
          <w:marLeft w:val="0"/>
          <w:marRight w:val="0"/>
          <w:marTop w:val="0"/>
          <w:marBottom w:val="0"/>
          <w:divBdr>
            <w:top w:val="none" w:sz="0" w:space="0" w:color="auto"/>
            <w:left w:val="none" w:sz="0" w:space="0" w:color="auto"/>
            <w:bottom w:val="none" w:sz="0" w:space="0" w:color="auto"/>
            <w:right w:val="none" w:sz="0" w:space="0" w:color="auto"/>
          </w:divBdr>
        </w:div>
        <w:div w:id="316691795">
          <w:marLeft w:val="0"/>
          <w:marRight w:val="0"/>
          <w:marTop w:val="0"/>
          <w:marBottom w:val="0"/>
          <w:divBdr>
            <w:top w:val="none" w:sz="0" w:space="0" w:color="auto"/>
            <w:left w:val="none" w:sz="0" w:space="0" w:color="auto"/>
            <w:bottom w:val="none" w:sz="0" w:space="0" w:color="auto"/>
            <w:right w:val="none" w:sz="0" w:space="0" w:color="auto"/>
          </w:divBdr>
        </w:div>
        <w:div w:id="386298010">
          <w:marLeft w:val="0"/>
          <w:marRight w:val="0"/>
          <w:marTop w:val="0"/>
          <w:marBottom w:val="0"/>
          <w:divBdr>
            <w:top w:val="none" w:sz="0" w:space="0" w:color="auto"/>
            <w:left w:val="none" w:sz="0" w:space="0" w:color="auto"/>
            <w:bottom w:val="none" w:sz="0" w:space="0" w:color="auto"/>
            <w:right w:val="none" w:sz="0" w:space="0" w:color="auto"/>
          </w:divBdr>
        </w:div>
        <w:div w:id="427432094">
          <w:marLeft w:val="0"/>
          <w:marRight w:val="0"/>
          <w:marTop w:val="0"/>
          <w:marBottom w:val="0"/>
          <w:divBdr>
            <w:top w:val="none" w:sz="0" w:space="0" w:color="auto"/>
            <w:left w:val="none" w:sz="0" w:space="0" w:color="auto"/>
            <w:bottom w:val="none" w:sz="0" w:space="0" w:color="auto"/>
            <w:right w:val="none" w:sz="0" w:space="0" w:color="auto"/>
          </w:divBdr>
        </w:div>
        <w:div w:id="433984262">
          <w:marLeft w:val="0"/>
          <w:marRight w:val="0"/>
          <w:marTop w:val="0"/>
          <w:marBottom w:val="0"/>
          <w:divBdr>
            <w:top w:val="none" w:sz="0" w:space="0" w:color="auto"/>
            <w:left w:val="none" w:sz="0" w:space="0" w:color="auto"/>
            <w:bottom w:val="none" w:sz="0" w:space="0" w:color="auto"/>
            <w:right w:val="none" w:sz="0" w:space="0" w:color="auto"/>
          </w:divBdr>
        </w:div>
        <w:div w:id="462037844">
          <w:marLeft w:val="0"/>
          <w:marRight w:val="0"/>
          <w:marTop w:val="0"/>
          <w:marBottom w:val="0"/>
          <w:divBdr>
            <w:top w:val="none" w:sz="0" w:space="0" w:color="auto"/>
            <w:left w:val="none" w:sz="0" w:space="0" w:color="auto"/>
            <w:bottom w:val="none" w:sz="0" w:space="0" w:color="auto"/>
            <w:right w:val="none" w:sz="0" w:space="0" w:color="auto"/>
          </w:divBdr>
        </w:div>
        <w:div w:id="471405592">
          <w:marLeft w:val="0"/>
          <w:marRight w:val="0"/>
          <w:marTop w:val="0"/>
          <w:marBottom w:val="0"/>
          <w:divBdr>
            <w:top w:val="none" w:sz="0" w:space="0" w:color="auto"/>
            <w:left w:val="none" w:sz="0" w:space="0" w:color="auto"/>
            <w:bottom w:val="none" w:sz="0" w:space="0" w:color="auto"/>
            <w:right w:val="none" w:sz="0" w:space="0" w:color="auto"/>
          </w:divBdr>
        </w:div>
        <w:div w:id="480577975">
          <w:marLeft w:val="0"/>
          <w:marRight w:val="0"/>
          <w:marTop w:val="0"/>
          <w:marBottom w:val="0"/>
          <w:divBdr>
            <w:top w:val="none" w:sz="0" w:space="0" w:color="auto"/>
            <w:left w:val="none" w:sz="0" w:space="0" w:color="auto"/>
            <w:bottom w:val="none" w:sz="0" w:space="0" w:color="auto"/>
            <w:right w:val="none" w:sz="0" w:space="0" w:color="auto"/>
          </w:divBdr>
        </w:div>
        <w:div w:id="500699525">
          <w:marLeft w:val="0"/>
          <w:marRight w:val="0"/>
          <w:marTop w:val="0"/>
          <w:marBottom w:val="0"/>
          <w:divBdr>
            <w:top w:val="none" w:sz="0" w:space="0" w:color="auto"/>
            <w:left w:val="none" w:sz="0" w:space="0" w:color="auto"/>
            <w:bottom w:val="none" w:sz="0" w:space="0" w:color="auto"/>
            <w:right w:val="none" w:sz="0" w:space="0" w:color="auto"/>
          </w:divBdr>
        </w:div>
        <w:div w:id="566571256">
          <w:marLeft w:val="0"/>
          <w:marRight w:val="0"/>
          <w:marTop w:val="0"/>
          <w:marBottom w:val="0"/>
          <w:divBdr>
            <w:top w:val="none" w:sz="0" w:space="0" w:color="auto"/>
            <w:left w:val="none" w:sz="0" w:space="0" w:color="auto"/>
            <w:bottom w:val="none" w:sz="0" w:space="0" w:color="auto"/>
            <w:right w:val="none" w:sz="0" w:space="0" w:color="auto"/>
          </w:divBdr>
        </w:div>
        <w:div w:id="583417922">
          <w:marLeft w:val="0"/>
          <w:marRight w:val="0"/>
          <w:marTop w:val="0"/>
          <w:marBottom w:val="0"/>
          <w:divBdr>
            <w:top w:val="none" w:sz="0" w:space="0" w:color="auto"/>
            <w:left w:val="none" w:sz="0" w:space="0" w:color="auto"/>
            <w:bottom w:val="none" w:sz="0" w:space="0" w:color="auto"/>
            <w:right w:val="none" w:sz="0" w:space="0" w:color="auto"/>
          </w:divBdr>
        </w:div>
        <w:div w:id="629212027">
          <w:marLeft w:val="0"/>
          <w:marRight w:val="0"/>
          <w:marTop w:val="0"/>
          <w:marBottom w:val="0"/>
          <w:divBdr>
            <w:top w:val="none" w:sz="0" w:space="0" w:color="auto"/>
            <w:left w:val="none" w:sz="0" w:space="0" w:color="auto"/>
            <w:bottom w:val="none" w:sz="0" w:space="0" w:color="auto"/>
            <w:right w:val="none" w:sz="0" w:space="0" w:color="auto"/>
          </w:divBdr>
        </w:div>
        <w:div w:id="747846912">
          <w:marLeft w:val="0"/>
          <w:marRight w:val="0"/>
          <w:marTop w:val="0"/>
          <w:marBottom w:val="0"/>
          <w:divBdr>
            <w:top w:val="none" w:sz="0" w:space="0" w:color="auto"/>
            <w:left w:val="none" w:sz="0" w:space="0" w:color="auto"/>
            <w:bottom w:val="none" w:sz="0" w:space="0" w:color="auto"/>
            <w:right w:val="none" w:sz="0" w:space="0" w:color="auto"/>
          </w:divBdr>
        </w:div>
        <w:div w:id="769548352">
          <w:marLeft w:val="0"/>
          <w:marRight w:val="0"/>
          <w:marTop w:val="0"/>
          <w:marBottom w:val="0"/>
          <w:divBdr>
            <w:top w:val="none" w:sz="0" w:space="0" w:color="auto"/>
            <w:left w:val="none" w:sz="0" w:space="0" w:color="auto"/>
            <w:bottom w:val="none" w:sz="0" w:space="0" w:color="auto"/>
            <w:right w:val="none" w:sz="0" w:space="0" w:color="auto"/>
          </w:divBdr>
        </w:div>
        <w:div w:id="857621579">
          <w:marLeft w:val="0"/>
          <w:marRight w:val="0"/>
          <w:marTop w:val="0"/>
          <w:marBottom w:val="0"/>
          <w:divBdr>
            <w:top w:val="none" w:sz="0" w:space="0" w:color="auto"/>
            <w:left w:val="none" w:sz="0" w:space="0" w:color="auto"/>
            <w:bottom w:val="none" w:sz="0" w:space="0" w:color="auto"/>
            <w:right w:val="none" w:sz="0" w:space="0" w:color="auto"/>
          </w:divBdr>
        </w:div>
        <w:div w:id="862860328">
          <w:marLeft w:val="0"/>
          <w:marRight w:val="0"/>
          <w:marTop w:val="0"/>
          <w:marBottom w:val="0"/>
          <w:divBdr>
            <w:top w:val="none" w:sz="0" w:space="0" w:color="auto"/>
            <w:left w:val="none" w:sz="0" w:space="0" w:color="auto"/>
            <w:bottom w:val="none" w:sz="0" w:space="0" w:color="auto"/>
            <w:right w:val="none" w:sz="0" w:space="0" w:color="auto"/>
          </w:divBdr>
        </w:div>
        <w:div w:id="902250304">
          <w:marLeft w:val="0"/>
          <w:marRight w:val="0"/>
          <w:marTop w:val="0"/>
          <w:marBottom w:val="0"/>
          <w:divBdr>
            <w:top w:val="none" w:sz="0" w:space="0" w:color="auto"/>
            <w:left w:val="none" w:sz="0" w:space="0" w:color="auto"/>
            <w:bottom w:val="none" w:sz="0" w:space="0" w:color="auto"/>
            <w:right w:val="none" w:sz="0" w:space="0" w:color="auto"/>
          </w:divBdr>
        </w:div>
        <w:div w:id="915091061">
          <w:marLeft w:val="0"/>
          <w:marRight w:val="0"/>
          <w:marTop w:val="0"/>
          <w:marBottom w:val="0"/>
          <w:divBdr>
            <w:top w:val="none" w:sz="0" w:space="0" w:color="auto"/>
            <w:left w:val="none" w:sz="0" w:space="0" w:color="auto"/>
            <w:bottom w:val="none" w:sz="0" w:space="0" w:color="auto"/>
            <w:right w:val="none" w:sz="0" w:space="0" w:color="auto"/>
          </w:divBdr>
        </w:div>
        <w:div w:id="937182123">
          <w:marLeft w:val="0"/>
          <w:marRight w:val="0"/>
          <w:marTop w:val="0"/>
          <w:marBottom w:val="0"/>
          <w:divBdr>
            <w:top w:val="none" w:sz="0" w:space="0" w:color="auto"/>
            <w:left w:val="none" w:sz="0" w:space="0" w:color="auto"/>
            <w:bottom w:val="none" w:sz="0" w:space="0" w:color="auto"/>
            <w:right w:val="none" w:sz="0" w:space="0" w:color="auto"/>
          </w:divBdr>
        </w:div>
        <w:div w:id="951398259">
          <w:marLeft w:val="0"/>
          <w:marRight w:val="0"/>
          <w:marTop w:val="0"/>
          <w:marBottom w:val="0"/>
          <w:divBdr>
            <w:top w:val="none" w:sz="0" w:space="0" w:color="auto"/>
            <w:left w:val="none" w:sz="0" w:space="0" w:color="auto"/>
            <w:bottom w:val="none" w:sz="0" w:space="0" w:color="auto"/>
            <w:right w:val="none" w:sz="0" w:space="0" w:color="auto"/>
          </w:divBdr>
        </w:div>
        <w:div w:id="959728366">
          <w:marLeft w:val="0"/>
          <w:marRight w:val="0"/>
          <w:marTop w:val="0"/>
          <w:marBottom w:val="0"/>
          <w:divBdr>
            <w:top w:val="none" w:sz="0" w:space="0" w:color="auto"/>
            <w:left w:val="none" w:sz="0" w:space="0" w:color="auto"/>
            <w:bottom w:val="none" w:sz="0" w:space="0" w:color="auto"/>
            <w:right w:val="none" w:sz="0" w:space="0" w:color="auto"/>
          </w:divBdr>
        </w:div>
        <w:div w:id="1007246646">
          <w:marLeft w:val="0"/>
          <w:marRight w:val="0"/>
          <w:marTop w:val="0"/>
          <w:marBottom w:val="0"/>
          <w:divBdr>
            <w:top w:val="none" w:sz="0" w:space="0" w:color="auto"/>
            <w:left w:val="none" w:sz="0" w:space="0" w:color="auto"/>
            <w:bottom w:val="none" w:sz="0" w:space="0" w:color="auto"/>
            <w:right w:val="none" w:sz="0" w:space="0" w:color="auto"/>
          </w:divBdr>
        </w:div>
        <w:div w:id="1009990718">
          <w:marLeft w:val="0"/>
          <w:marRight w:val="0"/>
          <w:marTop w:val="0"/>
          <w:marBottom w:val="0"/>
          <w:divBdr>
            <w:top w:val="none" w:sz="0" w:space="0" w:color="auto"/>
            <w:left w:val="none" w:sz="0" w:space="0" w:color="auto"/>
            <w:bottom w:val="none" w:sz="0" w:space="0" w:color="auto"/>
            <w:right w:val="none" w:sz="0" w:space="0" w:color="auto"/>
          </w:divBdr>
        </w:div>
        <w:div w:id="1013804803">
          <w:marLeft w:val="0"/>
          <w:marRight w:val="0"/>
          <w:marTop w:val="0"/>
          <w:marBottom w:val="0"/>
          <w:divBdr>
            <w:top w:val="none" w:sz="0" w:space="0" w:color="auto"/>
            <w:left w:val="none" w:sz="0" w:space="0" w:color="auto"/>
            <w:bottom w:val="none" w:sz="0" w:space="0" w:color="auto"/>
            <w:right w:val="none" w:sz="0" w:space="0" w:color="auto"/>
          </w:divBdr>
        </w:div>
        <w:div w:id="1020619825">
          <w:marLeft w:val="0"/>
          <w:marRight w:val="0"/>
          <w:marTop w:val="0"/>
          <w:marBottom w:val="0"/>
          <w:divBdr>
            <w:top w:val="none" w:sz="0" w:space="0" w:color="auto"/>
            <w:left w:val="none" w:sz="0" w:space="0" w:color="auto"/>
            <w:bottom w:val="none" w:sz="0" w:space="0" w:color="auto"/>
            <w:right w:val="none" w:sz="0" w:space="0" w:color="auto"/>
          </w:divBdr>
        </w:div>
        <w:div w:id="1022784859">
          <w:marLeft w:val="0"/>
          <w:marRight w:val="0"/>
          <w:marTop w:val="0"/>
          <w:marBottom w:val="0"/>
          <w:divBdr>
            <w:top w:val="none" w:sz="0" w:space="0" w:color="auto"/>
            <w:left w:val="none" w:sz="0" w:space="0" w:color="auto"/>
            <w:bottom w:val="none" w:sz="0" w:space="0" w:color="auto"/>
            <w:right w:val="none" w:sz="0" w:space="0" w:color="auto"/>
          </w:divBdr>
        </w:div>
        <w:div w:id="1056275773">
          <w:marLeft w:val="0"/>
          <w:marRight w:val="0"/>
          <w:marTop w:val="0"/>
          <w:marBottom w:val="0"/>
          <w:divBdr>
            <w:top w:val="none" w:sz="0" w:space="0" w:color="auto"/>
            <w:left w:val="none" w:sz="0" w:space="0" w:color="auto"/>
            <w:bottom w:val="none" w:sz="0" w:space="0" w:color="auto"/>
            <w:right w:val="none" w:sz="0" w:space="0" w:color="auto"/>
          </w:divBdr>
        </w:div>
        <w:div w:id="1146820513">
          <w:marLeft w:val="0"/>
          <w:marRight w:val="0"/>
          <w:marTop w:val="0"/>
          <w:marBottom w:val="0"/>
          <w:divBdr>
            <w:top w:val="none" w:sz="0" w:space="0" w:color="auto"/>
            <w:left w:val="none" w:sz="0" w:space="0" w:color="auto"/>
            <w:bottom w:val="none" w:sz="0" w:space="0" w:color="auto"/>
            <w:right w:val="none" w:sz="0" w:space="0" w:color="auto"/>
          </w:divBdr>
        </w:div>
        <w:div w:id="1299802197">
          <w:marLeft w:val="0"/>
          <w:marRight w:val="0"/>
          <w:marTop w:val="0"/>
          <w:marBottom w:val="0"/>
          <w:divBdr>
            <w:top w:val="none" w:sz="0" w:space="0" w:color="auto"/>
            <w:left w:val="none" w:sz="0" w:space="0" w:color="auto"/>
            <w:bottom w:val="none" w:sz="0" w:space="0" w:color="auto"/>
            <w:right w:val="none" w:sz="0" w:space="0" w:color="auto"/>
          </w:divBdr>
        </w:div>
        <w:div w:id="1320425299">
          <w:marLeft w:val="0"/>
          <w:marRight w:val="0"/>
          <w:marTop w:val="0"/>
          <w:marBottom w:val="0"/>
          <w:divBdr>
            <w:top w:val="none" w:sz="0" w:space="0" w:color="auto"/>
            <w:left w:val="none" w:sz="0" w:space="0" w:color="auto"/>
            <w:bottom w:val="none" w:sz="0" w:space="0" w:color="auto"/>
            <w:right w:val="none" w:sz="0" w:space="0" w:color="auto"/>
          </w:divBdr>
        </w:div>
        <w:div w:id="1325007799">
          <w:marLeft w:val="0"/>
          <w:marRight w:val="0"/>
          <w:marTop w:val="0"/>
          <w:marBottom w:val="0"/>
          <w:divBdr>
            <w:top w:val="none" w:sz="0" w:space="0" w:color="auto"/>
            <w:left w:val="none" w:sz="0" w:space="0" w:color="auto"/>
            <w:bottom w:val="none" w:sz="0" w:space="0" w:color="auto"/>
            <w:right w:val="none" w:sz="0" w:space="0" w:color="auto"/>
          </w:divBdr>
        </w:div>
        <w:div w:id="1327393914">
          <w:marLeft w:val="0"/>
          <w:marRight w:val="0"/>
          <w:marTop w:val="0"/>
          <w:marBottom w:val="0"/>
          <w:divBdr>
            <w:top w:val="none" w:sz="0" w:space="0" w:color="auto"/>
            <w:left w:val="none" w:sz="0" w:space="0" w:color="auto"/>
            <w:bottom w:val="none" w:sz="0" w:space="0" w:color="auto"/>
            <w:right w:val="none" w:sz="0" w:space="0" w:color="auto"/>
          </w:divBdr>
        </w:div>
        <w:div w:id="1328096318">
          <w:marLeft w:val="0"/>
          <w:marRight w:val="0"/>
          <w:marTop w:val="0"/>
          <w:marBottom w:val="0"/>
          <w:divBdr>
            <w:top w:val="none" w:sz="0" w:space="0" w:color="auto"/>
            <w:left w:val="none" w:sz="0" w:space="0" w:color="auto"/>
            <w:bottom w:val="none" w:sz="0" w:space="0" w:color="auto"/>
            <w:right w:val="none" w:sz="0" w:space="0" w:color="auto"/>
          </w:divBdr>
        </w:div>
        <w:div w:id="1365323167">
          <w:marLeft w:val="0"/>
          <w:marRight w:val="0"/>
          <w:marTop w:val="0"/>
          <w:marBottom w:val="0"/>
          <w:divBdr>
            <w:top w:val="none" w:sz="0" w:space="0" w:color="auto"/>
            <w:left w:val="none" w:sz="0" w:space="0" w:color="auto"/>
            <w:bottom w:val="none" w:sz="0" w:space="0" w:color="auto"/>
            <w:right w:val="none" w:sz="0" w:space="0" w:color="auto"/>
          </w:divBdr>
        </w:div>
        <w:div w:id="1411543256">
          <w:marLeft w:val="0"/>
          <w:marRight w:val="0"/>
          <w:marTop w:val="0"/>
          <w:marBottom w:val="0"/>
          <w:divBdr>
            <w:top w:val="none" w:sz="0" w:space="0" w:color="auto"/>
            <w:left w:val="none" w:sz="0" w:space="0" w:color="auto"/>
            <w:bottom w:val="none" w:sz="0" w:space="0" w:color="auto"/>
            <w:right w:val="none" w:sz="0" w:space="0" w:color="auto"/>
          </w:divBdr>
        </w:div>
        <w:div w:id="1459032506">
          <w:marLeft w:val="0"/>
          <w:marRight w:val="0"/>
          <w:marTop w:val="0"/>
          <w:marBottom w:val="0"/>
          <w:divBdr>
            <w:top w:val="none" w:sz="0" w:space="0" w:color="auto"/>
            <w:left w:val="none" w:sz="0" w:space="0" w:color="auto"/>
            <w:bottom w:val="none" w:sz="0" w:space="0" w:color="auto"/>
            <w:right w:val="none" w:sz="0" w:space="0" w:color="auto"/>
          </w:divBdr>
        </w:div>
        <w:div w:id="1513954049">
          <w:marLeft w:val="0"/>
          <w:marRight w:val="0"/>
          <w:marTop w:val="0"/>
          <w:marBottom w:val="0"/>
          <w:divBdr>
            <w:top w:val="none" w:sz="0" w:space="0" w:color="auto"/>
            <w:left w:val="none" w:sz="0" w:space="0" w:color="auto"/>
            <w:bottom w:val="none" w:sz="0" w:space="0" w:color="auto"/>
            <w:right w:val="none" w:sz="0" w:space="0" w:color="auto"/>
          </w:divBdr>
        </w:div>
        <w:div w:id="1544100861">
          <w:marLeft w:val="0"/>
          <w:marRight w:val="0"/>
          <w:marTop w:val="0"/>
          <w:marBottom w:val="0"/>
          <w:divBdr>
            <w:top w:val="none" w:sz="0" w:space="0" w:color="auto"/>
            <w:left w:val="none" w:sz="0" w:space="0" w:color="auto"/>
            <w:bottom w:val="none" w:sz="0" w:space="0" w:color="auto"/>
            <w:right w:val="none" w:sz="0" w:space="0" w:color="auto"/>
          </w:divBdr>
        </w:div>
        <w:div w:id="1628122051">
          <w:marLeft w:val="0"/>
          <w:marRight w:val="0"/>
          <w:marTop w:val="0"/>
          <w:marBottom w:val="0"/>
          <w:divBdr>
            <w:top w:val="none" w:sz="0" w:space="0" w:color="auto"/>
            <w:left w:val="none" w:sz="0" w:space="0" w:color="auto"/>
            <w:bottom w:val="none" w:sz="0" w:space="0" w:color="auto"/>
            <w:right w:val="none" w:sz="0" w:space="0" w:color="auto"/>
          </w:divBdr>
        </w:div>
        <w:div w:id="1652519369">
          <w:marLeft w:val="0"/>
          <w:marRight w:val="0"/>
          <w:marTop w:val="0"/>
          <w:marBottom w:val="0"/>
          <w:divBdr>
            <w:top w:val="none" w:sz="0" w:space="0" w:color="auto"/>
            <w:left w:val="none" w:sz="0" w:space="0" w:color="auto"/>
            <w:bottom w:val="none" w:sz="0" w:space="0" w:color="auto"/>
            <w:right w:val="none" w:sz="0" w:space="0" w:color="auto"/>
          </w:divBdr>
        </w:div>
        <w:div w:id="1718817246">
          <w:marLeft w:val="0"/>
          <w:marRight w:val="0"/>
          <w:marTop w:val="0"/>
          <w:marBottom w:val="0"/>
          <w:divBdr>
            <w:top w:val="none" w:sz="0" w:space="0" w:color="auto"/>
            <w:left w:val="none" w:sz="0" w:space="0" w:color="auto"/>
            <w:bottom w:val="none" w:sz="0" w:space="0" w:color="auto"/>
            <w:right w:val="none" w:sz="0" w:space="0" w:color="auto"/>
          </w:divBdr>
        </w:div>
        <w:div w:id="1723551748">
          <w:marLeft w:val="0"/>
          <w:marRight w:val="0"/>
          <w:marTop w:val="0"/>
          <w:marBottom w:val="0"/>
          <w:divBdr>
            <w:top w:val="none" w:sz="0" w:space="0" w:color="auto"/>
            <w:left w:val="none" w:sz="0" w:space="0" w:color="auto"/>
            <w:bottom w:val="none" w:sz="0" w:space="0" w:color="auto"/>
            <w:right w:val="none" w:sz="0" w:space="0" w:color="auto"/>
          </w:divBdr>
        </w:div>
        <w:div w:id="1728802217">
          <w:marLeft w:val="0"/>
          <w:marRight w:val="0"/>
          <w:marTop w:val="0"/>
          <w:marBottom w:val="0"/>
          <w:divBdr>
            <w:top w:val="none" w:sz="0" w:space="0" w:color="auto"/>
            <w:left w:val="none" w:sz="0" w:space="0" w:color="auto"/>
            <w:bottom w:val="none" w:sz="0" w:space="0" w:color="auto"/>
            <w:right w:val="none" w:sz="0" w:space="0" w:color="auto"/>
          </w:divBdr>
        </w:div>
        <w:div w:id="1735666241">
          <w:marLeft w:val="0"/>
          <w:marRight w:val="0"/>
          <w:marTop w:val="0"/>
          <w:marBottom w:val="0"/>
          <w:divBdr>
            <w:top w:val="none" w:sz="0" w:space="0" w:color="auto"/>
            <w:left w:val="none" w:sz="0" w:space="0" w:color="auto"/>
            <w:bottom w:val="none" w:sz="0" w:space="0" w:color="auto"/>
            <w:right w:val="none" w:sz="0" w:space="0" w:color="auto"/>
          </w:divBdr>
        </w:div>
        <w:div w:id="1797983404">
          <w:marLeft w:val="0"/>
          <w:marRight w:val="0"/>
          <w:marTop w:val="0"/>
          <w:marBottom w:val="0"/>
          <w:divBdr>
            <w:top w:val="none" w:sz="0" w:space="0" w:color="auto"/>
            <w:left w:val="none" w:sz="0" w:space="0" w:color="auto"/>
            <w:bottom w:val="none" w:sz="0" w:space="0" w:color="auto"/>
            <w:right w:val="none" w:sz="0" w:space="0" w:color="auto"/>
          </w:divBdr>
        </w:div>
        <w:div w:id="1839687043">
          <w:marLeft w:val="0"/>
          <w:marRight w:val="0"/>
          <w:marTop w:val="0"/>
          <w:marBottom w:val="0"/>
          <w:divBdr>
            <w:top w:val="none" w:sz="0" w:space="0" w:color="auto"/>
            <w:left w:val="none" w:sz="0" w:space="0" w:color="auto"/>
            <w:bottom w:val="none" w:sz="0" w:space="0" w:color="auto"/>
            <w:right w:val="none" w:sz="0" w:space="0" w:color="auto"/>
          </w:divBdr>
        </w:div>
        <w:div w:id="1842811302">
          <w:marLeft w:val="0"/>
          <w:marRight w:val="0"/>
          <w:marTop w:val="0"/>
          <w:marBottom w:val="0"/>
          <w:divBdr>
            <w:top w:val="none" w:sz="0" w:space="0" w:color="auto"/>
            <w:left w:val="none" w:sz="0" w:space="0" w:color="auto"/>
            <w:bottom w:val="none" w:sz="0" w:space="0" w:color="auto"/>
            <w:right w:val="none" w:sz="0" w:space="0" w:color="auto"/>
          </w:divBdr>
        </w:div>
        <w:div w:id="1847475586">
          <w:marLeft w:val="0"/>
          <w:marRight w:val="0"/>
          <w:marTop w:val="0"/>
          <w:marBottom w:val="0"/>
          <w:divBdr>
            <w:top w:val="none" w:sz="0" w:space="0" w:color="auto"/>
            <w:left w:val="none" w:sz="0" w:space="0" w:color="auto"/>
            <w:bottom w:val="none" w:sz="0" w:space="0" w:color="auto"/>
            <w:right w:val="none" w:sz="0" w:space="0" w:color="auto"/>
          </w:divBdr>
        </w:div>
        <w:div w:id="1879513151">
          <w:marLeft w:val="0"/>
          <w:marRight w:val="0"/>
          <w:marTop w:val="0"/>
          <w:marBottom w:val="0"/>
          <w:divBdr>
            <w:top w:val="none" w:sz="0" w:space="0" w:color="auto"/>
            <w:left w:val="none" w:sz="0" w:space="0" w:color="auto"/>
            <w:bottom w:val="none" w:sz="0" w:space="0" w:color="auto"/>
            <w:right w:val="none" w:sz="0" w:space="0" w:color="auto"/>
          </w:divBdr>
        </w:div>
        <w:div w:id="1914731632">
          <w:marLeft w:val="0"/>
          <w:marRight w:val="0"/>
          <w:marTop w:val="0"/>
          <w:marBottom w:val="0"/>
          <w:divBdr>
            <w:top w:val="none" w:sz="0" w:space="0" w:color="auto"/>
            <w:left w:val="none" w:sz="0" w:space="0" w:color="auto"/>
            <w:bottom w:val="none" w:sz="0" w:space="0" w:color="auto"/>
            <w:right w:val="none" w:sz="0" w:space="0" w:color="auto"/>
          </w:divBdr>
        </w:div>
        <w:div w:id="2011370035">
          <w:marLeft w:val="0"/>
          <w:marRight w:val="0"/>
          <w:marTop w:val="0"/>
          <w:marBottom w:val="0"/>
          <w:divBdr>
            <w:top w:val="none" w:sz="0" w:space="0" w:color="auto"/>
            <w:left w:val="none" w:sz="0" w:space="0" w:color="auto"/>
            <w:bottom w:val="none" w:sz="0" w:space="0" w:color="auto"/>
            <w:right w:val="none" w:sz="0" w:space="0" w:color="auto"/>
          </w:divBdr>
        </w:div>
        <w:div w:id="2041396881">
          <w:marLeft w:val="0"/>
          <w:marRight w:val="0"/>
          <w:marTop w:val="0"/>
          <w:marBottom w:val="0"/>
          <w:divBdr>
            <w:top w:val="none" w:sz="0" w:space="0" w:color="auto"/>
            <w:left w:val="none" w:sz="0" w:space="0" w:color="auto"/>
            <w:bottom w:val="none" w:sz="0" w:space="0" w:color="auto"/>
            <w:right w:val="none" w:sz="0" w:space="0" w:color="auto"/>
          </w:divBdr>
        </w:div>
        <w:div w:id="2094163630">
          <w:marLeft w:val="0"/>
          <w:marRight w:val="0"/>
          <w:marTop w:val="0"/>
          <w:marBottom w:val="0"/>
          <w:divBdr>
            <w:top w:val="none" w:sz="0" w:space="0" w:color="auto"/>
            <w:left w:val="none" w:sz="0" w:space="0" w:color="auto"/>
            <w:bottom w:val="none" w:sz="0" w:space="0" w:color="auto"/>
            <w:right w:val="none" w:sz="0" w:space="0" w:color="auto"/>
          </w:divBdr>
        </w:div>
        <w:div w:id="2119130718">
          <w:marLeft w:val="0"/>
          <w:marRight w:val="0"/>
          <w:marTop w:val="0"/>
          <w:marBottom w:val="0"/>
          <w:divBdr>
            <w:top w:val="none" w:sz="0" w:space="0" w:color="auto"/>
            <w:left w:val="none" w:sz="0" w:space="0" w:color="auto"/>
            <w:bottom w:val="none" w:sz="0" w:space="0" w:color="auto"/>
            <w:right w:val="none" w:sz="0" w:space="0" w:color="auto"/>
          </w:divBdr>
        </w:div>
        <w:div w:id="2143113821">
          <w:marLeft w:val="0"/>
          <w:marRight w:val="0"/>
          <w:marTop w:val="0"/>
          <w:marBottom w:val="0"/>
          <w:divBdr>
            <w:top w:val="none" w:sz="0" w:space="0" w:color="auto"/>
            <w:left w:val="none" w:sz="0" w:space="0" w:color="auto"/>
            <w:bottom w:val="none" w:sz="0" w:space="0" w:color="auto"/>
            <w:right w:val="none" w:sz="0" w:space="0" w:color="auto"/>
          </w:divBdr>
        </w:div>
      </w:divsChild>
    </w:div>
    <w:div w:id="1738892505">
      <w:bodyDiv w:val="1"/>
      <w:marLeft w:val="0"/>
      <w:marRight w:val="0"/>
      <w:marTop w:val="0"/>
      <w:marBottom w:val="0"/>
      <w:divBdr>
        <w:top w:val="none" w:sz="0" w:space="0" w:color="auto"/>
        <w:left w:val="none" w:sz="0" w:space="0" w:color="auto"/>
        <w:bottom w:val="none" w:sz="0" w:space="0" w:color="auto"/>
        <w:right w:val="none" w:sz="0" w:space="0" w:color="auto"/>
      </w:divBdr>
    </w:div>
    <w:div w:id="1739403526">
      <w:bodyDiv w:val="1"/>
      <w:marLeft w:val="0"/>
      <w:marRight w:val="0"/>
      <w:marTop w:val="0"/>
      <w:marBottom w:val="0"/>
      <w:divBdr>
        <w:top w:val="none" w:sz="0" w:space="0" w:color="auto"/>
        <w:left w:val="none" w:sz="0" w:space="0" w:color="auto"/>
        <w:bottom w:val="none" w:sz="0" w:space="0" w:color="auto"/>
        <w:right w:val="none" w:sz="0" w:space="0" w:color="auto"/>
      </w:divBdr>
    </w:div>
    <w:div w:id="1739862998">
      <w:bodyDiv w:val="1"/>
      <w:marLeft w:val="0"/>
      <w:marRight w:val="0"/>
      <w:marTop w:val="0"/>
      <w:marBottom w:val="0"/>
      <w:divBdr>
        <w:top w:val="none" w:sz="0" w:space="0" w:color="auto"/>
        <w:left w:val="none" w:sz="0" w:space="0" w:color="auto"/>
        <w:bottom w:val="none" w:sz="0" w:space="0" w:color="auto"/>
        <w:right w:val="none" w:sz="0" w:space="0" w:color="auto"/>
      </w:divBdr>
    </w:div>
    <w:div w:id="1740403889">
      <w:bodyDiv w:val="1"/>
      <w:marLeft w:val="0"/>
      <w:marRight w:val="0"/>
      <w:marTop w:val="0"/>
      <w:marBottom w:val="0"/>
      <w:divBdr>
        <w:top w:val="none" w:sz="0" w:space="0" w:color="auto"/>
        <w:left w:val="none" w:sz="0" w:space="0" w:color="auto"/>
        <w:bottom w:val="none" w:sz="0" w:space="0" w:color="auto"/>
        <w:right w:val="none" w:sz="0" w:space="0" w:color="auto"/>
      </w:divBdr>
    </w:div>
    <w:div w:id="1740707154">
      <w:bodyDiv w:val="1"/>
      <w:marLeft w:val="0"/>
      <w:marRight w:val="0"/>
      <w:marTop w:val="0"/>
      <w:marBottom w:val="0"/>
      <w:divBdr>
        <w:top w:val="none" w:sz="0" w:space="0" w:color="auto"/>
        <w:left w:val="none" w:sz="0" w:space="0" w:color="auto"/>
        <w:bottom w:val="none" w:sz="0" w:space="0" w:color="auto"/>
        <w:right w:val="none" w:sz="0" w:space="0" w:color="auto"/>
      </w:divBdr>
    </w:div>
    <w:div w:id="1741050454">
      <w:bodyDiv w:val="1"/>
      <w:marLeft w:val="0"/>
      <w:marRight w:val="0"/>
      <w:marTop w:val="0"/>
      <w:marBottom w:val="0"/>
      <w:divBdr>
        <w:top w:val="none" w:sz="0" w:space="0" w:color="auto"/>
        <w:left w:val="none" w:sz="0" w:space="0" w:color="auto"/>
        <w:bottom w:val="none" w:sz="0" w:space="0" w:color="auto"/>
        <w:right w:val="none" w:sz="0" w:space="0" w:color="auto"/>
      </w:divBdr>
    </w:div>
    <w:div w:id="1741250318">
      <w:bodyDiv w:val="1"/>
      <w:marLeft w:val="0"/>
      <w:marRight w:val="0"/>
      <w:marTop w:val="0"/>
      <w:marBottom w:val="0"/>
      <w:divBdr>
        <w:top w:val="none" w:sz="0" w:space="0" w:color="auto"/>
        <w:left w:val="none" w:sz="0" w:space="0" w:color="auto"/>
        <w:bottom w:val="none" w:sz="0" w:space="0" w:color="auto"/>
        <w:right w:val="none" w:sz="0" w:space="0" w:color="auto"/>
      </w:divBdr>
    </w:div>
    <w:div w:id="1741824672">
      <w:bodyDiv w:val="1"/>
      <w:marLeft w:val="0"/>
      <w:marRight w:val="0"/>
      <w:marTop w:val="0"/>
      <w:marBottom w:val="0"/>
      <w:divBdr>
        <w:top w:val="none" w:sz="0" w:space="0" w:color="auto"/>
        <w:left w:val="none" w:sz="0" w:space="0" w:color="auto"/>
        <w:bottom w:val="none" w:sz="0" w:space="0" w:color="auto"/>
        <w:right w:val="none" w:sz="0" w:space="0" w:color="auto"/>
      </w:divBdr>
    </w:div>
    <w:div w:id="1743327660">
      <w:bodyDiv w:val="1"/>
      <w:marLeft w:val="0"/>
      <w:marRight w:val="0"/>
      <w:marTop w:val="0"/>
      <w:marBottom w:val="0"/>
      <w:divBdr>
        <w:top w:val="none" w:sz="0" w:space="0" w:color="auto"/>
        <w:left w:val="none" w:sz="0" w:space="0" w:color="auto"/>
        <w:bottom w:val="none" w:sz="0" w:space="0" w:color="auto"/>
        <w:right w:val="none" w:sz="0" w:space="0" w:color="auto"/>
      </w:divBdr>
    </w:div>
    <w:div w:id="1743411872">
      <w:bodyDiv w:val="1"/>
      <w:marLeft w:val="0"/>
      <w:marRight w:val="0"/>
      <w:marTop w:val="0"/>
      <w:marBottom w:val="0"/>
      <w:divBdr>
        <w:top w:val="none" w:sz="0" w:space="0" w:color="auto"/>
        <w:left w:val="none" w:sz="0" w:space="0" w:color="auto"/>
        <w:bottom w:val="none" w:sz="0" w:space="0" w:color="auto"/>
        <w:right w:val="none" w:sz="0" w:space="0" w:color="auto"/>
      </w:divBdr>
    </w:div>
    <w:div w:id="1743601253">
      <w:bodyDiv w:val="1"/>
      <w:marLeft w:val="0"/>
      <w:marRight w:val="0"/>
      <w:marTop w:val="0"/>
      <w:marBottom w:val="0"/>
      <w:divBdr>
        <w:top w:val="none" w:sz="0" w:space="0" w:color="auto"/>
        <w:left w:val="none" w:sz="0" w:space="0" w:color="auto"/>
        <w:bottom w:val="none" w:sz="0" w:space="0" w:color="auto"/>
        <w:right w:val="none" w:sz="0" w:space="0" w:color="auto"/>
      </w:divBdr>
    </w:div>
    <w:div w:id="1743672727">
      <w:bodyDiv w:val="1"/>
      <w:marLeft w:val="0"/>
      <w:marRight w:val="0"/>
      <w:marTop w:val="0"/>
      <w:marBottom w:val="0"/>
      <w:divBdr>
        <w:top w:val="none" w:sz="0" w:space="0" w:color="auto"/>
        <w:left w:val="none" w:sz="0" w:space="0" w:color="auto"/>
        <w:bottom w:val="none" w:sz="0" w:space="0" w:color="auto"/>
        <w:right w:val="none" w:sz="0" w:space="0" w:color="auto"/>
      </w:divBdr>
    </w:div>
    <w:div w:id="1744140732">
      <w:bodyDiv w:val="1"/>
      <w:marLeft w:val="0"/>
      <w:marRight w:val="0"/>
      <w:marTop w:val="0"/>
      <w:marBottom w:val="0"/>
      <w:divBdr>
        <w:top w:val="none" w:sz="0" w:space="0" w:color="auto"/>
        <w:left w:val="none" w:sz="0" w:space="0" w:color="auto"/>
        <w:bottom w:val="none" w:sz="0" w:space="0" w:color="auto"/>
        <w:right w:val="none" w:sz="0" w:space="0" w:color="auto"/>
      </w:divBdr>
      <w:divsChild>
        <w:div w:id="17856264">
          <w:marLeft w:val="0"/>
          <w:marRight w:val="0"/>
          <w:marTop w:val="0"/>
          <w:marBottom w:val="0"/>
          <w:divBdr>
            <w:top w:val="none" w:sz="0" w:space="0" w:color="auto"/>
            <w:left w:val="none" w:sz="0" w:space="0" w:color="auto"/>
            <w:bottom w:val="none" w:sz="0" w:space="0" w:color="auto"/>
            <w:right w:val="none" w:sz="0" w:space="0" w:color="auto"/>
          </w:divBdr>
        </w:div>
        <w:div w:id="27071905">
          <w:marLeft w:val="0"/>
          <w:marRight w:val="0"/>
          <w:marTop w:val="0"/>
          <w:marBottom w:val="0"/>
          <w:divBdr>
            <w:top w:val="none" w:sz="0" w:space="0" w:color="auto"/>
            <w:left w:val="none" w:sz="0" w:space="0" w:color="auto"/>
            <w:bottom w:val="none" w:sz="0" w:space="0" w:color="auto"/>
            <w:right w:val="none" w:sz="0" w:space="0" w:color="auto"/>
          </w:divBdr>
        </w:div>
        <w:div w:id="102002297">
          <w:marLeft w:val="0"/>
          <w:marRight w:val="0"/>
          <w:marTop w:val="0"/>
          <w:marBottom w:val="0"/>
          <w:divBdr>
            <w:top w:val="none" w:sz="0" w:space="0" w:color="auto"/>
            <w:left w:val="none" w:sz="0" w:space="0" w:color="auto"/>
            <w:bottom w:val="none" w:sz="0" w:space="0" w:color="auto"/>
            <w:right w:val="none" w:sz="0" w:space="0" w:color="auto"/>
          </w:divBdr>
        </w:div>
        <w:div w:id="115831696">
          <w:marLeft w:val="0"/>
          <w:marRight w:val="0"/>
          <w:marTop w:val="0"/>
          <w:marBottom w:val="0"/>
          <w:divBdr>
            <w:top w:val="none" w:sz="0" w:space="0" w:color="auto"/>
            <w:left w:val="none" w:sz="0" w:space="0" w:color="auto"/>
            <w:bottom w:val="none" w:sz="0" w:space="0" w:color="auto"/>
            <w:right w:val="none" w:sz="0" w:space="0" w:color="auto"/>
          </w:divBdr>
        </w:div>
        <w:div w:id="134416721">
          <w:marLeft w:val="0"/>
          <w:marRight w:val="0"/>
          <w:marTop w:val="0"/>
          <w:marBottom w:val="0"/>
          <w:divBdr>
            <w:top w:val="none" w:sz="0" w:space="0" w:color="auto"/>
            <w:left w:val="none" w:sz="0" w:space="0" w:color="auto"/>
            <w:bottom w:val="none" w:sz="0" w:space="0" w:color="auto"/>
            <w:right w:val="none" w:sz="0" w:space="0" w:color="auto"/>
          </w:divBdr>
        </w:div>
        <w:div w:id="170611798">
          <w:marLeft w:val="0"/>
          <w:marRight w:val="0"/>
          <w:marTop w:val="0"/>
          <w:marBottom w:val="0"/>
          <w:divBdr>
            <w:top w:val="none" w:sz="0" w:space="0" w:color="auto"/>
            <w:left w:val="none" w:sz="0" w:space="0" w:color="auto"/>
            <w:bottom w:val="none" w:sz="0" w:space="0" w:color="auto"/>
            <w:right w:val="none" w:sz="0" w:space="0" w:color="auto"/>
          </w:divBdr>
        </w:div>
        <w:div w:id="174157083">
          <w:marLeft w:val="0"/>
          <w:marRight w:val="0"/>
          <w:marTop w:val="0"/>
          <w:marBottom w:val="0"/>
          <w:divBdr>
            <w:top w:val="none" w:sz="0" w:space="0" w:color="auto"/>
            <w:left w:val="none" w:sz="0" w:space="0" w:color="auto"/>
            <w:bottom w:val="none" w:sz="0" w:space="0" w:color="auto"/>
            <w:right w:val="none" w:sz="0" w:space="0" w:color="auto"/>
          </w:divBdr>
        </w:div>
        <w:div w:id="189728161">
          <w:marLeft w:val="0"/>
          <w:marRight w:val="0"/>
          <w:marTop w:val="0"/>
          <w:marBottom w:val="0"/>
          <w:divBdr>
            <w:top w:val="none" w:sz="0" w:space="0" w:color="auto"/>
            <w:left w:val="none" w:sz="0" w:space="0" w:color="auto"/>
            <w:bottom w:val="none" w:sz="0" w:space="0" w:color="auto"/>
            <w:right w:val="none" w:sz="0" w:space="0" w:color="auto"/>
          </w:divBdr>
        </w:div>
        <w:div w:id="212469792">
          <w:marLeft w:val="0"/>
          <w:marRight w:val="0"/>
          <w:marTop w:val="0"/>
          <w:marBottom w:val="0"/>
          <w:divBdr>
            <w:top w:val="none" w:sz="0" w:space="0" w:color="auto"/>
            <w:left w:val="none" w:sz="0" w:space="0" w:color="auto"/>
            <w:bottom w:val="none" w:sz="0" w:space="0" w:color="auto"/>
            <w:right w:val="none" w:sz="0" w:space="0" w:color="auto"/>
          </w:divBdr>
        </w:div>
        <w:div w:id="228271292">
          <w:marLeft w:val="0"/>
          <w:marRight w:val="0"/>
          <w:marTop w:val="0"/>
          <w:marBottom w:val="0"/>
          <w:divBdr>
            <w:top w:val="none" w:sz="0" w:space="0" w:color="auto"/>
            <w:left w:val="none" w:sz="0" w:space="0" w:color="auto"/>
            <w:bottom w:val="none" w:sz="0" w:space="0" w:color="auto"/>
            <w:right w:val="none" w:sz="0" w:space="0" w:color="auto"/>
          </w:divBdr>
        </w:div>
        <w:div w:id="242491982">
          <w:marLeft w:val="0"/>
          <w:marRight w:val="0"/>
          <w:marTop w:val="0"/>
          <w:marBottom w:val="0"/>
          <w:divBdr>
            <w:top w:val="none" w:sz="0" w:space="0" w:color="auto"/>
            <w:left w:val="none" w:sz="0" w:space="0" w:color="auto"/>
            <w:bottom w:val="none" w:sz="0" w:space="0" w:color="auto"/>
            <w:right w:val="none" w:sz="0" w:space="0" w:color="auto"/>
          </w:divBdr>
        </w:div>
        <w:div w:id="247234341">
          <w:marLeft w:val="0"/>
          <w:marRight w:val="0"/>
          <w:marTop w:val="0"/>
          <w:marBottom w:val="0"/>
          <w:divBdr>
            <w:top w:val="none" w:sz="0" w:space="0" w:color="auto"/>
            <w:left w:val="none" w:sz="0" w:space="0" w:color="auto"/>
            <w:bottom w:val="none" w:sz="0" w:space="0" w:color="auto"/>
            <w:right w:val="none" w:sz="0" w:space="0" w:color="auto"/>
          </w:divBdr>
        </w:div>
        <w:div w:id="264386936">
          <w:marLeft w:val="0"/>
          <w:marRight w:val="0"/>
          <w:marTop w:val="0"/>
          <w:marBottom w:val="0"/>
          <w:divBdr>
            <w:top w:val="none" w:sz="0" w:space="0" w:color="auto"/>
            <w:left w:val="none" w:sz="0" w:space="0" w:color="auto"/>
            <w:bottom w:val="none" w:sz="0" w:space="0" w:color="auto"/>
            <w:right w:val="none" w:sz="0" w:space="0" w:color="auto"/>
          </w:divBdr>
        </w:div>
        <w:div w:id="433018585">
          <w:marLeft w:val="0"/>
          <w:marRight w:val="0"/>
          <w:marTop w:val="0"/>
          <w:marBottom w:val="0"/>
          <w:divBdr>
            <w:top w:val="none" w:sz="0" w:space="0" w:color="auto"/>
            <w:left w:val="none" w:sz="0" w:space="0" w:color="auto"/>
            <w:bottom w:val="none" w:sz="0" w:space="0" w:color="auto"/>
            <w:right w:val="none" w:sz="0" w:space="0" w:color="auto"/>
          </w:divBdr>
        </w:div>
        <w:div w:id="455106687">
          <w:marLeft w:val="0"/>
          <w:marRight w:val="0"/>
          <w:marTop w:val="0"/>
          <w:marBottom w:val="0"/>
          <w:divBdr>
            <w:top w:val="none" w:sz="0" w:space="0" w:color="auto"/>
            <w:left w:val="none" w:sz="0" w:space="0" w:color="auto"/>
            <w:bottom w:val="none" w:sz="0" w:space="0" w:color="auto"/>
            <w:right w:val="none" w:sz="0" w:space="0" w:color="auto"/>
          </w:divBdr>
        </w:div>
        <w:div w:id="468717475">
          <w:marLeft w:val="0"/>
          <w:marRight w:val="0"/>
          <w:marTop w:val="0"/>
          <w:marBottom w:val="0"/>
          <w:divBdr>
            <w:top w:val="none" w:sz="0" w:space="0" w:color="auto"/>
            <w:left w:val="none" w:sz="0" w:space="0" w:color="auto"/>
            <w:bottom w:val="none" w:sz="0" w:space="0" w:color="auto"/>
            <w:right w:val="none" w:sz="0" w:space="0" w:color="auto"/>
          </w:divBdr>
        </w:div>
        <w:div w:id="478152359">
          <w:marLeft w:val="0"/>
          <w:marRight w:val="0"/>
          <w:marTop w:val="0"/>
          <w:marBottom w:val="0"/>
          <w:divBdr>
            <w:top w:val="none" w:sz="0" w:space="0" w:color="auto"/>
            <w:left w:val="none" w:sz="0" w:space="0" w:color="auto"/>
            <w:bottom w:val="none" w:sz="0" w:space="0" w:color="auto"/>
            <w:right w:val="none" w:sz="0" w:space="0" w:color="auto"/>
          </w:divBdr>
        </w:div>
        <w:div w:id="513803635">
          <w:marLeft w:val="0"/>
          <w:marRight w:val="0"/>
          <w:marTop w:val="0"/>
          <w:marBottom w:val="0"/>
          <w:divBdr>
            <w:top w:val="none" w:sz="0" w:space="0" w:color="auto"/>
            <w:left w:val="none" w:sz="0" w:space="0" w:color="auto"/>
            <w:bottom w:val="none" w:sz="0" w:space="0" w:color="auto"/>
            <w:right w:val="none" w:sz="0" w:space="0" w:color="auto"/>
          </w:divBdr>
        </w:div>
        <w:div w:id="607204645">
          <w:marLeft w:val="0"/>
          <w:marRight w:val="0"/>
          <w:marTop w:val="0"/>
          <w:marBottom w:val="0"/>
          <w:divBdr>
            <w:top w:val="none" w:sz="0" w:space="0" w:color="auto"/>
            <w:left w:val="none" w:sz="0" w:space="0" w:color="auto"/>
            <w:bottom w:val="none" w:sz="0" w:space="0" w:color="auto"/>
            <w:right w:val="none" w:sz="0" w:space="0" w:color="auto"/>
          </w:divBdr>
        </w:div>
        <w:div w:id="627705670">
          <w:marLeft w:val="0"/>
          <w:marRight w:val="0"/>
          <w:marTop w:val="0"/>
          <w:marBottom w:val="0"/>
          <w:divBdr>
            <w:top w:val="none" w:sz="0" w:space="0" w:color="auto"/>
            <w:left w:val="none" w:sz="0" w:space="0" w:color="auto"/>
            <w:bottom w:val="none" w:sz="0" w:space="0" w:color="auto"/>
            <w:right w:val="none" w:sz="0" w:space="0" w:color="auto"/>
          </w:divBdr>
        </w:div>
        <w:div w:id="716515212">
          <w:marLeft w:val="0"/>
          <w:marRight w:val="0"/>
          <w:marTop w:val="0"/>
          <w:marBottom w:val="0"/>
          <w:divBdr>
            <w:top w:val="none" w:sz="0" w:space="0" w:color="auto"/>
            <w:left w:val="none" w:sz="0" w:space="0" w:color="auto"/>
            <w:bottom w:val="none" w:sz="0" w:space="0" w:color="auto"/>
            <w:right w:val="none" w:sz="0" w:space="0" w:color="auto"/>
          </w:divBdr>
        </w:div>
        <w:div w:id="719015925">
          <w:marLeft w:val="0"/>
          <w:marRight w:val="0"/>
          <w:marTop w:val="0"/>
          <w:marBottom w:val="0"/>
          <w:divBdr>
            <w:top w:val="none" w:sz="0" w:space="0" w:color="auto"/>
            <w:left w:val="none" w:sz="0" w:space="0" w:color="auto"/>
            <w:bottom w:val="none" w:sz="0" w:space="0" w:color="auto"/>
            <w:right w:val="none" w:sz="0" w:space="0" w:color="auto"/>
          </w:divBdr>
        </w:div>
        <w:div w:id="766383854">
          <w:marLeft w:val="0"/>
          <w:marRight w:val="0"/>
          <w:marTop w:val="0"/>
          <w:marBottom w:val="0"/>
          <w:divBdr>
            <w:top w:val="none" w:sz="0" w:space="0" w:color="auto"/>
            <w:left w:val="none" w:sz="0" w:space="0" w:color="auto"/>
            <w:bottom w:val="none" w:sz="0" w:space="0" w:color="auto"/>
            <w:right w:val="none" w:sz="0" w:space="0" w:color="auto"/>
          </w:divBdr>
        </w:div>
        <w:div w:id="827675593">
          <w:marLeft w:val="0"/>
          <w:marRight w:val="0"/>
          <w:marTop w:val="0"/>
          <w:marBottom w:val="0"/>
          <w:divBdr>
            <w:top w:val="none" w:sz="0" w:space="0" w:color="auto"/>
            <w:left w:val="none" w:sz="0" w:space="0" w:color="auto"/>
            <w:bottom w:val="none" w:sz="0" w:space="0" w:color="auto"/>
            <w:right w:val="none" w:sz="0" w:space="0" w:color="auto"/>
          </w:divBdr>
        </w:div>
        <w:div w:id="895240083">
          <w:marLeft w:val="0"/>
          <w:marRight w:val="0"/>
          <w:marTop w:val="0"/>
          <w:marBottom w:val="0"/>
          <w:divBdr>
            <w:top w:val="none" w:sz="0" w:space="0" w:color="auto"/>
            <w:left w:val="none" w:sz="0" w:space="0" w:color="auto"/>
            <w:bottom w:val="none" w:sz="0" w:space="0" w:color="auto"/>
            <w:right w:val="none" w:sz="0" w:space="0" w:color="auto"/>
          </w:divBdr>
        </w:div>
        <w:div w:id="972252512">
          <w:marLeft w:val="0"/>
          <w:marRight w:val="0"/>
          <w:marTop w:val="0"/>
          <w:marBottom w:val="0"/>
          <w:divBdr>
            <w:top w:val="none" w:sz="0" w:space="0" w:color="auto"/>
            <w:left w:val="none" w:sz="0" w:space="0" w:color="auto"/>
            <w:bottom w:val="none" w:sz="0" w:space="0" w:color="auto"/>
            <w:right w:val="none" w:sz="0" w:space="0" w:color="auto"/>
          </w:divBdr>
        </w:div>
        <w:div w:id="980306598">
          <w:marLeft w:val="0"/>
          <w:marRight w:val="0"/>
          <w:marTop w:val="0"/>
          <w:marBottom w:val="0"/>
          <w:divBdr>
            <w:top w:val="none" w:sz="0" w:space="0" w:color="auto"/>
            <w:left w:val="none" w:sz="0" w:space="0" w:color="auto"/>
            <w:bottom w:val="none" w:sz="0" w:space="0" w:color="auto"/>
            <w:right w:val="none" w:sz="0" w:space="0" w:color="auto"/>
          </w:divBdr>
        </w:div>
        <w:div w:id="1006009852">
          <w:marLeft w:val="0"/>
          <w:marRight w:val="0"/>
          <w:marTop w:val="0"/>
          <w:marBottom w:val="0"/>
          <w:divBdr>
            <w:top w:val="none" w:sz="0" w:space="0" w:color="auto"/>
            <w:left w:val="none" w:sz="0" w:space="0" w:color="auto"/>
            <w:bottom w:val="none" w:sz="0" w:space="0" w:color="auto"/>
            <w:right w:val="none" w:sz="0" w:space="0" w:color="auto"/>
          </w:divBdr>
        </w:div>
        <w:div w:id="1008368389">
          <w:marLeft w:val="0"/>
          <w:marRight w:val="0"/>
          <w:marTop w:val="0"/>
          <w:marBottom w:val="0"/>
          <w:divBdr>
            <w:top w:val="none" w:sz="0" w:space="0" w:color="auto"/>
            <w:left w:val="none" w:sz="0" w:space="0" w:color="auto"/>
            <w:bottom w:val="none" w:sz="0" w:space="0" w:color="auto"/>
            <w:right w:val="none" w:sz="0" w:space="0" w:color="auto"/>
          </w:divBdr>
        </w:div>
        <w:div w:id="1026829807">
          <w:marLeft w:val="0"/>
          <w:marRight w:val="0"/>
          <w:marTop w:val="0"/>
          <w:marBottom w:val="0"/>
          <w:divBdr>
            <w:top w:val="none" w:sz="0" w:space="0" w:color="auto"/>
            <w:left w:val="none" w:sz="0" w:space="0" w:color="auto"/>
            <w:bottom w:val="none" w:sz="0" w:space="0" w:color="auto"/>
            <w:right w:val="none" w:sz="0" w:space="0" w:color="auto"/>
          </w:divBdr>
        </w:div>
        <w:div w:id="1031877435">
          <w:marLeft w:val="0"/>
          <w:marRight w:val="0"/>
          <w:marTop w:val="0"/>
          <w:marBottom w:val="0"/>
          <w:divBdr>
            <w:top w:val="none" w:sz="0" w:space="0" w:color="auto"/>
            <w:left w:val="none" w:sz="0" w:space="0" w:color="auto"/>
            <w:bottom w:val="none" w:sz="0" w:space="0" w:color="auto"/>
            <w:right w:val="none" w:sz="0" w:space="0" w:color="auto"/>
          </w:divBdr>
        </w:div>
        <w:div w:id="1042557063">
          <w:marLeft w:val="0"/>
          <w:marRight w:val="0"/>
          <w:marTop w:val="0"/>
          <w:marBottom w:val="0"/>
          <w:divBdr>
            <w:top w:val="none" w:sz="0" w:space="0" w:color="auto"/>
            <w:left w:val="none" w:sz="0" w:space="0" w:color="auto"/>
            <w:bottom w:val="none" w:sz="0" w:space="0" w:color="auto"/>
            <w:right w:val="none" w:sz="0" w:space="0" w:color="auto"/>
          </w:divBdr>
        </w:div>
        <w:div w:id="1124076468">
          <w:marLeft w:val="0"/>
          <w:marRight w:val="0"/>
          <w:marTop w:val="0"/>
          <w:marBottom w:val="0"/>
          <w:divBdr>
            <w:top w:val="none" w:sz="0" w:space="0" w:color="auto"/>
            <w:left w:val="none" w:sz="0" w:space="0" w:color="auto"/>
            <w:bottom w:val="none" w:sz="0" w:space="0" w:color="auto"/>
            <w:right w:val="none" w:sz="0" w:space="0" w:color="auto"/>
          </w:divBdr>
        </w:div>
        <w:div w:id="1205947812">
          <w:marLeft w:val="0"/>
          <w:marRight w:val="0"/>
          <w:marTop w:val="0"/>
          <w:marBottom w:val="0"/>
          <w:divBdr>
            <w:top w:val="none" w:sz="0" w:space="0" w:color="auto"/>
            <w:left w:val="none" w:sz="0" w:space="0" w:color="auto"/>
            <w:bottom w:val="none" w:sz="0" w:space="0" w:color="auto"/>
            <w:right w:val="none" w:sz="0" w:space="0" w:color="auto"/>
          </w:divBdr>
        </w:div>
        <w:div w:id="1216355495">
          <w:marLeft w:val="0"/>
          <w:marRight w:val="0"/>
          <w:marTop w:val="0"/>
          <w:marBottom w:val="0"/>
          <w:divBdr>
            <w:top w:val="none" w:sz="0" w:space="0" w:color="auto"/>
            <w:left w:val="none" w:sz="0" w:space="0" w:color="auto"/>
            <w:bottom w:val="none" w:sz="0" w:space="0" w:color="auto"/>
            <w:right w:val="none" w:sz="0" w:space="0" w:color="auto"/>
          </w:divBdr>
        </w:div>
        <w:div w:id="1222206137">
          <w:marLeft w:val="0"/>
          <w:marRight w:val="0"/>
          <w:marTop w:val="0"/>
          <w:marBottom w:val="0"/>
          <w:divBdr>
            <w:top w:val="none" w:sz="0" w:space="0" w:color="auto"/>
            <w:left w:val="none" w:sz="0" w:space="0" w:color="auto"/>
            <w:bottom w:val="none" w:sz="0" w:space="0" w:color="auto"/>
            <w:right w:val="none" w:sz="0" w:space="0" w:color="auto"/>
          </w:divBdr>
        </w:div>
        <w:div w:id="1230798836">
          <w:marLeft w:val="0"/>
          <w:marRight w:val="0"/>
          <w:marTop w:val="0"/>
          <w:marBottom w:val="0"/>
          <w:divBdr>
            <w:top w:val="none" w:sz="0" w:space="0" w:color="auto"/>
            <w:left w:val="none" w:sz="0" w:space="0" w:color="auto"/>
            <w:bottom w:val="none" w:sz="0" w:space="0" w:color="auto"/>
            <w:right w:val="none" w:sz="0" w:space="0" w:color="auto"/>
          </w:divBdr>
        </w:div>
        <w:div w:id="1329403132">
          <w:marLeft w:val="0"/>
          <w:marRight w:val="0"/>
          <w:marTop w:val="0"/>
          <w:marBottom w:val="0"/>
          <w:divBdr>
            <w:top w:val="none" w:sz="0" w:space="0" w:color="auto"/>
            <w:left w:val="none" w:sz="0" w:space="0" w:color="auto"/>
            <w:bottom w:val="none" w:sz="0" w:space="0" w:color="auto"/>
            <w:right w:val="none" w:sz="0" w:space="0" w:color="auto"/>
          </w:divBdr>
        </w:div>
        <w:div w:id="1341083830">
          <w:marLeft w:val="0"/>
          <w:marRight w:val="0"/>
          <w:marTop w:val="0"/>
          <w:marBottom w:val="0"/>
          <w:divBdr>
            <w:top w:val="none" w:sz="0" w:space="0" w:color="auto"/>
            <w:left w:val="none" w:sz="0" w:space="0" w:color="auto"/>
            <w:bottom w:val="none" w:sz="0" w:space="0" w:color="auto"/>
            <w:right w:val="none" w:sz="0" w:space="0" w:color="auto"/>
          </w:divBdr>
        </w:div>
        <w:div w:id="1424647895">
          <w:marLeft w:val="0"/>
          <w:marRight w:val="0"/>
          <w:marTop w:val="0"/>
          <w:marBottom w:val="0"/>
          <w:divBdr>
            <w:top w:val="none" w:sz="0" w:space="0" w:color="auto"/>
            <w:left w:val="none" w:sz="0" w:space="0" w:color="auto"/>
            <w:bottom w:val="none" w:sz="0" w:space="0" w:color="auto"/>
            <w:right w:val="none" w:sz="0" w:space="0" w:color="auto"/>
          </w:divBdr>
        </w:div>
        <w:div w:id="1483353930">
          <w:marLeft w:val="0"/>
          <w:marRight w:val="0"/>
          <w:marTop w:val="0"/>
          <w:marBottom w:val="0"/>
          <w:divBdr>
            <w:top w:val="none" w:sz="0" w:space="0" w:color="auto"/>
            <w:left w:val="none" w:sz="0" w:space="0" w:color="auto"/>
            <w:bottom w:val="none" w:sz="0" w:space="0" w:color="auto"/>
            <w:right w:val="none" w:sz="0" w:space="0" w:color="auto"/>
          </w:divBdr>
        </w:div>
        <w:div w:id="1511220343">
          <w:marLeft w:val="0"/>
          <w:marRight w:val="0"/>
          <w:marTop w:val="0"/>
          <w:marBottom w:val="0"/>
          <w:divBdr>
            <w:top w:val="none" w:sz="0" w:space="0" w:color="auto"/>
            <w:left w:val="none" w:sz="0" w:space="0" w:color="auto"/>
            <w:bottom w:val="none" w:sz="0" w:space="0" w:color="auto"/>
            <w:right w:val="none" w:sz="0" w:space="0" w:color="auto"/>
          </w:divBdr>
        </w:div>
        <w:div w:id="1513643966">
          <w:marLeft w:val="0"/>
          <w:marRight w:val="0"/>
          <w:marTop w:val="0"/>
          <w:marBottom w:val="0"/>
          <w:divBdr>
            <w:top w:val="none" w:sz="0" w:space="0" w:color="auto"/>
            <w:left w:val="none" w:sz="0" w:space="0" w:color="auto"/>
            <w:bottom w:val="none" w:sz="0" w:space="0" w:color="auto"/>
            <w:right w:val="none" w:sz="0" w:space="0" w:color="auto"/>
          </w:divBdr>
        </w:div>
        <w:div w:id="1594970184">
          <w:marLeft w:val="0"/>
          <w:marRight w:val="0"/>
          <w:marTop w:val="0"/>
          <w:marBottom w:val="0"/>
          <w:divBdr>
            <w:top w:val="none" w:sz="0" w:space="0" w:color="auto"/>
            <w:left w:val="none" w:sz="0" w:space="0" w:color="auto"/>
            <w:bottom w:val="none" w:sz="0" w:space="0" w:color="auto"/>
            <w:right w:val="none" w:sz="0" w:space="0" w:color="auto"/>
          </w:divBdr>
        </w:div>
        <w:div w:id="1636986563">
          <w:marLeft w:val="0"/>
          <w:marRight w:val="0"/>
          <w:marTop w:val="0"/>
          <w:marBottom w:val="0"/>
          <w:divBdr>
            <w:top w:val="none" w:sz="0" w:space="0" w:color="auto"/>
            <w:left w:val="none" w:sz="0" w:space="0" w:color="auto"/>
            <w:bottom w:val="none" w:sz="0" w:space="0" w:color="auto"/>
            <w:right w:val="none" w:sz="0" w:space="0" w:color="auto"/>
          </w:divBdr>
        </w:div>
        <w:div w:id="1673528969">
          <w:marLeft w:val="0"/>
          <w:marRight w:val="0"/>
          <w:marTop w:val="0"/>
          <w:marBottom w:val="0"/>
          <w:divBdr>
            <w:top w:val="none" w:sz="0" w:space="0" w:color="auto"/>
            <w:left w:val="none" w:sz="0" w:space="0" w:color="auto"/>
            <w:bottom w:val="none" w:sz="0" w:space="0" w:color="auto"/>
            <w:right w:val="none" w:sz="0" w:space="0" w:color="auto"/>
          </w:divBdr>
        </w:div>
        <w:div w:id="1698000161">
          <w:marLeft w:val="0"/>
          <w:marRight w:val="0"/>
          <w:marTop w:val="0"/>
          <w:marBottom w:val="0"/>
          <w:divBdr>
            <w:top w:val="none" w:sz="0" w:space="0" w:color="auto"/>
            <w:left w:val="none" w:sz="0" w:space="0" w:color="auto"/>
            <w:bottom w:val="none" w:sz="0" w:space="0" w:color="auto"/>
            <w:right w:val="none" w:sz="0" w:space="0" w:color="auto"/>
          </w:divBdr>
        </w:div>
        <w:div w:id="1708145223">
          <w:marLeft w:val="0"/>
          <w:marRight w:val="0"/>
          <w:marTop w:val="0"/>
          <w:marBottom w:val="0"/>
          <w:divBdr>
            <w:top w:val="none" w:sz="0" w:space="0" w:color="auto"/>
            <w:left w:val="none" w:sz="0" w:space="0" w:color="auto"/>
            <w:bottom w:val="none" w:sz="0" w:space="0" w:color="auto"/>
            <w:right w:val="none" w:sz="0" w:space="0" w:color="auto"/>
          </w:divBdr>
        </w:div>
        <w:div w:id="1750931565">
          <w:marLeft w:val="0"/>
          <w:marRight w:val="0"/>
          <w:marTop w:val="0"/>
          <w:marBottom w:val="0"/>
          <w:divBdr>
            <w:top w:val="none" w:sz="0" w:space="0" w:color="auto"/>
            <w:left w:val="none" w:sz="0" w:space="0" w:color="auto"/>
            <w:bottom w:val="none" w:sz="0" w:space="0" w:color="auto"/>
            <w:right w:val="none" w:sz="0" w:space="0" w:color="auto"/>
          </w:divBdr>
        </w:div>
        <w:div w:id="1783187415">
          <w:marLeft w:val="0"/>
          <w:marRight w:val="0"/>
          <w:marTop w:val="0"/>
          <w:marBottom w:val="0"/>
          <w:divBdr>
            <w:top w:val="none" w:sz="0" w:space="0" w:color="auto"/>
            <w:left w:val="none" w:sz="0" w:space="0" w:color="auto"/>
            <w:bottom w:val="none" w:sz="0" w:space="0" w:color="auto"/>
            <w:right w:val="none" w:sz="0" w:space="0" w:color="auto"/>
          </w:divBdr>
        </w:div>
        <w:div w:id="1859656499">
          <w:marLeft w:val="0"/>
          <w:marRight w:val="0"/>
          <w:marTop w:val="0"/>
          <w:marBottom w:val="0"/>
          <w:divBdr>
            <w:top w:val="none" w:sz="0" w:space="0" w:color="auto"/>
            <w:left w:val="none" w:sz="0" w:space="0" w:color="auto"/>
            <w:bottom w:val="none" w:sz="0" w:space="0" w:color="auto"/>
            <w:right w:val="none" w:sz="0" w:space="0" w:color="auto"/>
          </w:divBdr>
        </w:div>
        <w:div w:id="1871797838">
          <w:marLeft w:val="0"/>
          <w:marRight w:val="0"/>
          <w:marTop w:val="0"/>
          <w:marBottom w:val="0"/>
          <w:divBdr>
            <w:top w:val="none" w:sz="0" w:space="0" w:color="auto"/>
            <w:left w:val="none" w:sz="0" w:space="0" w:color="auto"/>
            <w:bottom w:val="none" w:sz="0" w:space="0" w:color="auto"/>
            <w:right w:val="none" w:sz="0" w:space="0" w:color="auto"/>
          </w:divBdr>
        </w:div>
        <w:div w:id="1886482684">
          <w:marLeft w:val="0"/>
          <w:marRight w:val="0"/>
          <w:marTop w:val="0"/>
          <w:marBottom w:val="0"/>
          <w:divBdr>
            <w:top w:val="none" w:sz="0" w:space="0" w:color="auto"/>
            <w:left w:val="none" w:sz="0" w:space="0" w:color="auto"/>
            <w:bottom w:val="none" w:sz="0" w:space="0" w:color="auto"/>
            <w:right w:val="none" w:sz="0" w:space="0" w:color="auto"/>
          </w:divBdr>
        </w:div>
        <w:div w:id="1951813234">
          <w:marLeft w:val="0"/>
          <w:marRight w:val="0"/>
          <w:marTop w:val="0"/>
          <w:marBottom w:val="0"/>
          <w:divBdr>
            <w:top w:val="none" w:sz="0" w:space="0" w:color="auto"/>
            <w:left w:val="none" w:sz="0" w:space="0" w:color="auto"/>
            <w:bottom w:val="none" w:sz="0" w:space="0" w:color="auto"/>
            <w:right w:val="none" w:sz="0" w:space="0" w:color="auto"/>
          </w:divBdr>
        </w:div>
        <w:div w:id="1984383412">
          <w:marLeft w:val="0"/>
          <w:marRight w:val="0"/>
          <w:marTop w:val="0"/>
          <w:marBottom w:val="0"/>
          <w:divBdr>
            <w:top w:val="none" w:sz="0" w:space="0" w:color="auto"/>
            <w:left w:val="none" w:sz="0" w:space="0" w:color="auto"/>
            <w:bottom w:val="none" w:sz="0" w:space="0" w:color="auto"/>
            <w:right w:val="none" w:sz="0" w:space="0" w:color="auto"/>
          </w:divBdr>
        </w:div>
        <w:div w:id="2025285413">
          <w:marLeft w:val="0"/>
          <w:marRight w:val="0"/>
          <w:marTop w:val="0"/>
          <w:marBottom w:val="0"/>
          <w:divBdr>
            <w:top w:val="none" w:sz="0" w:space="0" w:color="auto"/>
            <w:left w:val="none" w:sz="0" w:space="0" w:color="auto"/>
            <w:bottom w:val="none" w:sz="0" w:space="0" w:color="auto"/>
            <w:right w:val="none" w:sz="0" w:space="0" w:color="auto"/>
          </w:divBdr>
        </w:div>
        <w:div w:id="2091272123">
          <w:marLeft w:val="0"/>
          <w:marRight w:val="0"/>
          <w:marTop w:val="0"/>
          <w:marBottom w:val="0"/>
          <w:divBdr>
            <w:top w:val="none" w:sz="0" w:space="0" w:color="auto"/>
            <w:left w:val="none" w:sz="0" w:space="0" w:color="auto"/>
            <w:bottom w:val="none" w:sz="0" w:space="0" w:color="auto"/>
            <w:right w:val="none" w:sz="0" w:space="0" w:color="auto"/>
          </w:divBdr>
        </w:div>
        <w:div w:id="2110537646">
          <w:marLeft w:val="0"/>
          <w:marRight w:val="0"/>
          <w:marTop w:val="0"/>
          <w:marBottom w:val="0"/>
          <w:divBdr>
            <w:top w:val="none" w:sz="0" w:space="0" w:color="auto"/>
            <w:left w:val="none" w:sz="0" w:space="0" w:color="auto"/>
            <w:bottom w:val="none" w:sz="0" w:space="0" w:color="auto"/>
            <w:right w:val="none" w:sz="0" w:space="0" w:color="auto"/>
          </w:divBdr>
        </w:div>
        <w:div w:id="2146460652">
          <w:marLeft w:val="0"/>
          <w:marRight w:val="0"/>
          <w:marTop w:val="0"/>
          <w:marBottom w:val="0"/>
          <w:divBdr>
            <w:top w:val="none" w:sz="0" w:space="0" w:color="auto"/>
            <w:left w:val="none" w:sz="0" w:space="0" w:color="auto"/>
            <w:bottom w:val="none" w:sz="0" w:space="0" w:color="auto"/>
            <w:right w:val="none" w:sz="0" w:space="0" w:color="auto"/>
          </w:divBdr>
        </w:div>
      </w:divsChild>
    </w:div>
    <w:div w:id="1746564318">
      <w:bodyDiv w:val="1"/>
      <w:marLeft w:val="0"/>
      <w:marRight w:val="0"/>
      <w:marTop w:val="0"/>
      <w:marBottom w:val="0"/>
      <w:divBdr>
        <w:top w:val="none" w:sz="0" w:space="0" w:color="auto"/>
        <w:left w:val="none" w:sz="0" w:space="0" w:color="auto"/>
        <w:bottom w:val="none" w:sz="0" w:space="0" w:color="auto"/>
        <w:right w:val="none" w:sz="0" w:space="0" w:color="auto"/>
      </w:divBdr>
    </w:div>
    <w:div w:id="1747532367">
      <w:bodyDiv w:val="1"/>
      <w:marLeft w:val="0"/>
      <w:marRight w:val="0"/>
      <w:marTop w:val="0"/>
      <w:marBottom w:val="0"/>
      <w:divBdr>
        <w:top w:val="none" w:sz="0" w:space="0" w:color="auto"/>
        <w:left w:val="none" w:sz="0" w:space="0" w:color="auto"/>
        <w:bottom w:val="none" w:sz="0" w:space="0" w:color="auto"/>
        <w:right w:val="none" w:sz="0" w:space="0" w:color="auto"/>
      </w:divBdr>
    </w:div>
    <w:div w:id="1747610445">
      <w:bodyDiv w:val="1"/>
      <w:marLeft w:val="0"/>
      <w:marRight w:val="0"/>
      <w:marTop w:val="0"/>
      <w:marBottom w:val="0"/>
      <w:divBdr>
        <w:top w:val="none" w:sz="0" w:space="0" w:color="auto"/>
        <w:left w:val="none" w:sz="0" w:space="0" w:color="auto"/>
        <w:bottom w:val="none" w:sz="0" w:space="0" w:color="auto"/>
        <w:right w:val="none" w:sz="0" w:space="0" w:color="auto"/>
      </w:divBdr>
    </w:div>
    <w:div w:id="1748108821">
      <w:bodyDiv w:val="1"/>
      <w:marLeft w:val="0"/>
      <w:marRight w:val="0"/>
      <w:marTop w:val="0"/>
      <w:marBottom w:val="0"/>
      <w:divBdr>
        <w:top w:val="none" w:sz="0" w:space="0" w:color="auto"/>
        <w:left w:val="none" w:sz="0" w:space="0" w:color="auto"/>
        <w:bottom w:val="none" w:sz="0" w:space="0" w:color="auto"/>
        <w:right w:val="none" w:sz="0" w:space="0" w:color="auto"/>
      </w:divBdr>
    </w:div>
    <w:div w:id="1749880965">
      <w:bodyDiv w:val="1"/>
      <w:marLeft w:val="0"/>
      <w:marRight w:val="0"/>
      <w:marTop w:val="0"/>
      <w:marBottom w:val="0"/>
      <w:divBdr>
        <w:top w:val="none" w:sz="0" w:space="0" w:color="auto"/>
        <w:left w:val="none" w:sz="0" w:space="0" w:color="auto"/>
        <w:bottom w:val="none" w:sz="0" w:space="0" w:color="auto"/>
        <w:right w:val="none" w:sz="0" w:space="0" w:color="auto"/>
      </w:divBdr>
    </w:div>
    <w:div w:id="1750537230">
      <w:bodyDiv w:val="1"/>
      <w:marLeft w:val="0"/>
      <w:marRight w:val="0"/>
      <w:marTop w:val="0"/>
      <w:marBottom w:val="0"/>
      <w:divBdr>
        <w:top w:val="none" w:sz="0" w:space="0" w:color="auto"/>
        <w:left w:val="none" w:sz="0" w:space="0" w:color="auto"/>
        <w:bottom w:val="none" w:sz="0" w:space="0" w:color="auto"/>
        <w:right w:val="none" w:sz="0" w:space="0" w:color="auto"/>
      </w:divBdr>
    </w:div>
    <w:div w:id="1751729927">
      <w:bodyDiv w:val="1"/>
      <w:marLeft w:val="0"/>
      <w:marRight w:val="0"/>
      <w:marTop w:val="0"/>
      <w:marBottom w:val="0"/>
      <w:divBdr>
        <w:top w:val="none" w:sz="0" w:space="0" w:color="auto"/>
        <w:left w:val="none" w:sz="0" w:space="0" w:color="auto"/>
        <w:bottom w:val="none" w:sz="0" w:space="0" w:color="auto"/>
        <w:right w:val="none" w:sz="0" w:space="0" w:color="auto"/>
      </w:divBdr>
      <w:divsChild>
        <w:div w:id="1844933083">
          <w:marLeft w:val="0"/>
          <w:marRight w:val="0"/>
          <w:marTop w:val="0"/>
          <w:marBottom w:val="0"/>
          <w:divBdr>
            <w:top w:val="none" w:sz="0" w:space="0" w:color="auto"/>
            <w:left w:val="none" w:sz="0" w:space="0" w:color="auto"/>
            <w:bottom w:val="none" w:sz="0" w:space="0" w:color="auto"/>
            <w:right w:val="none" w:sz="0" w:space="0" w:color="auto"/>
          </w:divBdr>
        </w:div>
        <w:div w:id="290130950">
          <w:marLeft w:val="0"/>
          <w:marRight w:val="0"/>
          <w:marTop w:val="0"/>
          <w:marBottom w:val="0"/>
          <w:divBdr>
            <w:top w:val="none" w:sz="0" w:space="0" w:color="auto"/>
            <w:left w:val="none" w:sz="0" w:space="0" w:color="auto"/>
            <w:bottom w:val="none" w:sz="0" w:space="0" w:color="auto"/>
            <w:right w:val="none" w:sz="0" w:space="0" w:color="auto"/>
          </w:divBdr>
        </w:div>
        <w:div w:id="985549940">
          <w:marLeft w:val="0"/>
          <w:marRight w:val="0"/>
          <w:marTop w:val="0"/>
          <w:marBottom w:val="0"/>
          <w:divBdr>
            <w:top w:val="none" w:sz="0" w:space="0" w:color="auto"/>
            <w:left w:val="none" w:sz="0" w:space="0" w:color="auto"/>
            <w:bottom w:val="none" w:sz="0" w:space="0" w:color="auto"/>
            <w:right w:val="none" w:sz="0" w:space="0" w:color="auto"/>
          </w:divBdr>
        </w:div>
        <w:div w:id="630984513">
          <w:marLeft w:val="0"/>
          <w:marRight w:val="0"/>
          <w:marTop w:val="0"/>
          <w:marBottom w:val="0"/>
          <w:divBdr>
            <w:top w:val="none" w:sz="0" w:space="0" w:color="auto"/>
            <w:left w:val="none" w:sz="0" w:space="0" w:color="auto"/>
            <w:bottom w:val="none" w:sz="0" w:space="0" w:color="auto"/>
            <w:right w:val="none" w:sz="0" w:space="0" w:color="auto"/>
          </w:divBdr>
        </w:div>
        <w:div w:id="944505892">
          <w:marLeft w:val="0"/>
          <w:marRight w:val="0"/>
          <w:marTop w:val="0"/>
          <w:marBottom w:val="0"/>
          <w:divBdr>
            <w:top w:val="none" w:sz="0" w:space="0" w:color="auto"/>
            <w:left w:val="none" w:sz="0" w:space="0" w:color="auto"/>
            <w:bottom w:val="none" w:sz="0" w:space="0" w:color="auto"/>
            <w:right w:val="none" w:sz="0" w:space="0" w:color="auto"/>
          </w:divBdr>
        </w:div>
        <w:div w:id="1418289447">
          <w:marLeft w:val="0"/>
          <w:marRight w:val="0"/>
          <w:marTop w:val="0"/>
          <w:marBottom w:val="0"/>
          <w:divBdr>
            <w:top w:val="none" w:sz="0" w:space="0" w:color="auto"/>
            <w:left w:val="none" w:sz="0" w:space="0" w:color="auto"/>
            <w:bottom w:val="none" w:sz="0" w:space="0" w:color="auto"/>
            <w:right w:val="none" w:sz="0" w:space="0" w:color="auto"/>
          </w:divBdr>
        </w:div>
        <w:div w:id="1268153981">
          <w:marLeft w:val="0"/>
          <w:marRight w:val="0"/>
          <w:marTop w:val="0"/>
          <w:marBottom w:val="0"/>
          <w:divBdr>
            <w:top w:val="none" w:sz="0" w:space="0" w:color="auto"/>
            <w:left w:val="none" w:sz="0" w:space="0" w:color="auto"/>
            <w:bottom w:val="none" w:sz="0" w:space="0" w:color="auto"/>
            <w:right w:val="none" w:sz="0" w:space="0" w:color="auto"/>
          </w:divBdr>
        </w:div>
        <w:div w:id="495190570">
          <w:marLeft w:val="0"/>
          <w:marRight w:val="0"/>
          <w:marTop w:val="0"/>
          <w:marBottom w:val="0"/>
          <w:divBdr>
            <w:top w:val="none" w:sz="0" w:space="0" w:color="auto"/>
            <w:left w:val="none" w:sz="0" w:space="0" w:color="auto"/>
            <w:bottom w:val="none" w:sz="0" w:space="0" w:color="auto"/>
            <w:right w:val="none" w:sz="0" w:space="0" w:color="auto"/>
          </w:divBdr>
        </w:div>
        <w:div w:id="524097748">
          <w:marLeft w:val="0"/>
          <w:marRight w:val="0"/>
          <w:marTop w:val="0"/>
          <w:marBottom w:val="0"/>
          <w:divBdr>
            <w:top w:val="none" w:sz="0" w:space="0" w:color="auto"/>
            <w:left w:val="none" w:sz="0" w:space="0" w:color="auto"/>
            <w:bottom w:val="none" w:sz="0" w:space="0" w:color="auto"/>
            <w:right w:val="none" w:sz="0" w:space="0" w:color="auto"/>
          </w:divBdr>
        </w:div>
        <w:div w:id="174006802">
          <w:marLeft w:val="0"/>
          <w:marRight w:val="0"/>
          <w:marTop w:val="0"/>
          <w:marBottom w:val="0"/>
          <w:divBdr>
            <w:top w:val="none" w:sz="0" w:space="0" w:color="auto"/>
            <w:left w:val="none" w:sz="0" w:space="0" w:color="auto"/>
            <w:bottom w:val="none" w:sz="0" w:space="0" w:color="auto"/>
            <w:right w:val="none" w:sz="0" w:space="0" w:color="auto"/>
          </w:divBdr>
        </w:div>
        <w:div w:id="426078623">
          <w:marLeft w:val="0"/>
          <w:marRight w:val="0"/>
          <w:marTop w:val="0"/>
          <w:marBottom w:val="0"/>
          <w:divBdr>
            <w:top w:val="none" w:sz="0" w:space="0" w:color="auto"/>
            <w:left w:val="none" w:sz="0" w:space="0" w:color="auto"/>
            <w:bottom w:val="none" w:sz="0" w:space="0" w:color="auto"/>
            <w:right w:val="none" w:sz="0" w:space="0" w:color="auto"/>
          </w:divBdr>
        </w:div>
        <w:div w:id="406339511">
          <w:marLeft w:val="0"/>
          <w:marRight w:val="0"/>
          <w:marTop w:val="0"/>
          <w:marBottom w:val="0"/>
          <w:divBdr>
            <w:top w:val="none" w:sz="0" w:space="0" w:color="auto"/>
            <w:left w:val="none" w:sz="0" w:space="0" w:color="auto"/>
            <w:bottom w:val="none" w:sz="0" w:space="0" w:color="auto"/>
            <w:right w:val="none" w:sz="0" w:space="0" w:color="auto"/>
          </w:divBdr>
        </w:div>
        <w:div w:id="1659111823">
          <w:marLeft w:val="0"/>
          <w:marRight w:val="0"/>
          <w:marTop w:val="0"/>
          <w:marBottom w:val="0"/>
          <w:divBdr>
            <w:top w:val="none" w:sz="0" w:space="0" w:color="auto"/>
            <w:left w:val="none" w:sz="0" w:space="0" w:color="auto"/>
            <w:bottom w:val="none" w:sz="0" w:space="0" w:color="auto"/>
            <w:right w:val="none" w:sz="0" w:space="0" w:color="auto"/>
          </w:divBdr>
        </w:div>
        <w:div w:id="1250382078">
          <w:marLeft w:val="0"/>
          <w:marRight w:val="0"/>
          <w:marTop w:val="0"/>
          <w:marBottom w:val="0"/>
          <w:divBdr>
            <w:top w:val="none" w:sz="0" w:space="0" w:color="auto"/>
            <w:left w:val="none" w:sz="0" w:space="0" w:color="auto"/>
            <w:bottom w:val="none" w:sz="0" w:space="0" w:color="auto"/>
            <w:right w:val="none" w:sz="0" w:space="0" w:color="auto"/>
          </w:divBdr>
        </w:div>
        <w:div w:id="852106680">
          <w:marLeft w:val="0"/>
          <w:marRight w:val="0"/>
          <w:marTop w:val="0"/>
          <w:marBottom w:val="0"/>
          <w:divBdr>
            <w:top w:val="none" w:sz="0" w:space="0" w:color="auto"/>
            <w:left w:val="none" w:sz="0" w:space="0" w:color="auto"/>
            <w:bottom w:val="none" w:sz="0" w:space="0" w:color="auto"/>
            <w:right w:val="none" w:sz="0" w:space="0" w:color="auto"/>
          </w:divBdr>
        </w:div>
        <w:div w:id="708605299">
          <w:marLeft w:val="0"/>
          <w:marRight w:val="0"/>
          <w:marTop w:val="0"/>
          <w:marBottom w:val="0"/>
          <w:divBdr>
            <w:top w:val="none" w:sz="0" w:space="0" w:color="auto"/>
            <w:left w:val="none" w:sz="0" w:space="0" w:color="auto"/>
            <w:bottom w:val="none" w:sz="0" w:space="0" w:color="auto"/>
            <w:right w:val="none" w:sz="0" w:space="0" w:color="auto"/>
          </w:divBdr>
        </w:div>
        <w:div w:id="1950820370">
          <w:marLeft w:val="0"/>
          <w:marRight w:val="0"/>
          <w:marTop w:val="0"/>
          <w:marBottom w:val="0"/>
          <w:divBdr>
            <w:top w:val="none" w:sz="0" w:space="0" w:color="auto"/>
            <w:left w:val="none" w:sz="0" w:space="0" w:color="auto"/>
            <w:bottom w:val="none" w:sz="0" w:space="0" w:color="auto"/>
            <w:right w:val="none" w:sz="0" w:space="0" w:color="auto"/>
          </w:divBdr>
        </w:div>
        <w:div w:id="1564636482">
          <w:marLeft w:val="0"/>
          <w:marRight w:val="0"/>
          <w:marTop w:val="0"/>
          <w:marBottom w:val="0"/>
          <w:divBdr>
            <w:top w:val="none" w:sz="0" w:space="0" w:color="auto"/>
            <w:left w:val="none" w:sz="0" w:space="0" w:color="auto"/>
            <w:bottom w:val="none" w:sz="0" w:space="0" w:color="auto"/>
            <w:right w:val="none" w:sz="0" w:space="0" w:color="auto"/>
          </w:divBdr>
        </w:div>
        <w:div w:id="2115128865">
          <w:marLeft w:val="0"/>
          <w:marRight w:val="0"/>
          <w:marTop w:val="0"/>
          <w:marBottom w:val="0"/>
          <w:divBdr>
            <w:top w:val="none" w:sz="0" w:space="0" w:color="auto"/>
            <w:left w:val="none" w:sz="0" w:space="0" w:color="auto"/>
            <w:bottom w:val="none" w:sz="0" w:space="0" w:color="auto"/>
            <w:right w:val="none" w:sz="0" w:space="0" w:color="auto"/>
          </w:divBdr>
        </w:div>
        <w:div w:id="1631327804">
          <w:marLeft w:val="0"/>
          <w:marRight w:val="0"/>
          <w:marTop w:val="0"/>
          <w:marBottom w:val="0"/>
          <w:divBdr>
            <w:top w:val="none" w:sz="0" w:space="0" w:color="auto"/>
            <w:left w:val="none" w:sz="0" w:space="0" w:color="auto"/>
            <w:bottom w:val="none" w:sz="0" w:space="0" w:color="auto"/>
            <w:right w:val="none" w:sz="0" w:space="0" w:color="auto"/>
          </w:divBdr>
        </w:div>
        <w:div w:id="2129087253">
          <w:marLeft w:val="0"/>
          <w:marRight w:val="0"/>
          <w:marTop w:val="0"/>
          <w:marBottom w:val="0"/>
          <w:divBdr>
            <w:top w:val="none" w:sz="0" w:space="0" w:color="auto"/>
            <w:left w:val="none" w:sz="0" w:space="0" w:color="auto"/>
            <w:bottom w:val="none" w:sz="0" w:space="0" w:color="auto"/>
            <w:right w:val="none" w:sz="0" w:space="0" w:color="auto"/>
          </w:divBdr>
        </w:div>
        <w:div w:id="341973430">
          <w:marLeft w:val="0"/>
          <w:marRight w:val="0"/>
          <w:marTop w:val="0"/>
          <w:marBottom w:val="0"/>
          <w:divBdr>
            <w:top w:val="none" w:sz="0" w:space="0" w:color="auto"/>
            <w:left w:val="none" w:sz="0" w:space="0" w:color="auto"/>
            <w:bottom w:val="none" w:sz="0" w:space="0" w:color="auto"/>
            <w:right w:val="none" w:sz="0" w:space="0" w:color="auto"/>
          </w:divBdr>
        </w:div>
        <w:div w:id="1879588858">
          <w:marLeft w:val="0"/>
          <w:marRight w:val="0"/>
          <w:marTop w:val="0"/>
          <w:marBottom w:val="0"/>
          <w:divBdr>
            <w:top w:val="none" w:sz="0" w:space="0" w:color="auto"/>
            <w:left w:val="none" w:sz="0" w:space="0" w:color="auto"/>
            <w:bottom w:val="none" w:sz="0" w:space="0" w:color="auto"/>
            <w:right w:val="none" w:sz="0" w:space="0" w:color="auto"/>
          </w:divBdr>
        </w:div>
        <w:div w:id="90784494">
          <w:marLeft w:val="0"/>
          <w:marRight w:val="0"/>
          <w:marTop w:val="0"/>
          <w:marBottom w:val="0"/>
          <w:divBdr>
            <w:top w:val="none" w:sz="0" w:space="0" w:color="auto"/>
            <w:left w:val="none" w:sz="0" w:space="0" w:color="auto"/>
            <w:bottom w:val="none" w:sz="0" w:space="0" w:color="auto"/>
            <w:right w:val="none" w:sz="0" w:space="0" w:color="auto"/>
          </w:divBdr>
        </w:div>
        <w:div w:id="773289381">
          <w:marLeft w:val="0"/>
          <w:marRight w:val="0"/>
          <w:marTop w:val="0"/>
          <w:marBottom w:val="0"/>
          <w:divBdr>
            <w:top w:val="none" w:sz="0" w:space="0" w:color="auto"/>
            <w:left w:val="none" w:sz="0" w:space="0" w:color="auto"/>
            <w:bottom w:val="none" w:sz="0" w:space="0" w:color="auto"/>
            <w:right w:val="none" w:sz="0" w:space="0" w:color="auto"/>
          </w:divBdr>
        </w:div>
        <w:div w:id="1469544717">
          <w:marLeft w:val="0"/>
          <w:marRight w:val="0"/>
          <w:marTop w:val="0"/>
          <w:marBottom w:val="0"/>
          <w:divBdr>
            <w:top w:val="none" w:sz="0" w:space="0" w:color="auto"/>
            <w:left w:val="none" w:sz="0" w:space="0" w:color="auto"/>
            <w:bottom w:val="none" w:sz="0" w:space="0" w:color="auto"/>
            <w:right w:val="none" w:sz="0" w:space="0" w:color="auto"/>
          </w:divBdr>
        </w:div>
        <w:div w:id="461536085">
          <w:marLeft w:val="0"/>
          <w:marRight w:val="0"/>
          <w:marTop w:val="0"/>
          <w:marBottom w:val="0"/>
          <w:divBdr>
            <w:top w:val="none" w:sz="0" w:space="0" w:color="auto"/>
            <w:left w:val="none" w:sz="0" w:space="0" w:color="auto"/>
            <w:bottom w:val="none" w:sz="0" w:space="0" w:color="auto"/>
            <w:right w:val="none" w:sz="0" w:space="0" w:color="auto"/>
          </w:divBdr>
        </w:div>
        <w:div w:id="273174764">
          <w:marLeft w:val="0"/>
          <w:marRight w:val="0"/>
          <w:marTop w:val="0"/>
          <w:marBottom w:val="0"/>
          <w:divBdr>
            <w:top w:val="none" w:sz="0" w:space="0" w:color="auto"/>
            <w:left w:val="none" w:sz="0" w:space="0" w:color="auto"/>
            <w:bottom w:val="none" w:sz="0" w:space="0" w:color="auto"/>
            <w:right w:val="none" w:sz="0" w:space="0" w:color="auto"/>
          </w:divBdr>
        </w:div>
        <w:div w:id="442579000">
          <w:marLeft w:val="0"/>
          <w:marRight w:val="0"/>
          <w:marTop w:val="0"/>
          <w:marBottom w:val="0"/>
          <w:divBdr>
            <w:top w:val="none" w:sz="0" w:space="0" w:color="auto"/>
            <w:left w:val="none" w:sz="0" w:space="0" w:color="auto"/>
            <w:bottom w:val="none" w:sz="0" w:space="0" w:color="auto"/>
            <w:right w:val="none" w:sz="0" w:space="0" w:color="auto"/>
          </w:divBdr>
        </w:div>
        <w:div w:id="1355837458">
          <w:marLeft w:val="0"/>
          <w:marRight w:val="0"/>
          <w:marTop w:val="0"/>
          <w:marBottom w:val="0"/>
          <w:divBdr>
            <w:top w:val="none" w:sz="0" w:space="0" w:color="auto"/>
            <w:left w:val="none" w:sz="0" w:space="0" w:color="auto"/>
            <w:bottom w:val="none" w:sz="0" w:space="0" w:color="auto"/>
            <w:right w:val="none" w:sz="0" w:space="0" w:color="auto"/>
          </w:divBdr>
        </w:div>
        <w:div w:id="52626927">
          <w:marLeft w:val="0"/>
          <w:marRight w:val="0"/>
          <w:marTop w:val="0"/>
          <w:marBottom w:val="0"/>
          <w:divBdr>
            <w:top w:val="none" w:sz="0" w:space="0" w:color="auto"/>
            <w:left w:val="none" w:sz="0" w:space="0" w:color="auto"/>
            <w:bottom w:val="none" w:sz="0" w:space="0" w:color="auto"/>
            <w:right w:val="none" w:sz="0" w:space="0" w:color="auto"/>
          </w:divBdr>
        </w:div>
        <w:div w:id="939409355">
          <w:marLeft w:val="0"/>
          <w:marRight w:val="0"/>
          <w:marTop w:val="0"/>
          <w:marBottom w:val="0"/>
          <w:divBdr>
            <w:top w:val="none" w:sz="0" w:space="0" w:color="auto"/>
            <w:left w:val="none" w:sz="0" w:space="0" w:color="auto"/>
            <w:bottom w:val="none" w:sz="0" w:space="0" w:color="auto"/>
            <w:right w:val="none" w:sz="0" w:space="0" w:color="auto"/>
          </w:divBdr>
        </w:div>
        <w:div w:id="1566381307">
          <w:marLeft w:val="0"/>
          <w:marRight w:val="0"/>
          <w:marTop w:val="0"/>
          <w:marBottom w:val="0"/>
          <w:divBdr>
            <w:top w:val="none" w:sz="0" w:space="0" w:color="auto"/>
            <w:left w:val="none" w:sz="0" w:space="0" w:color="auto"/>
            <w:bottom w:val="none" w:sz="0" w:space="0" w:color="auto"/>
            <w:right w:val="none" w:sz="0" w:space="0" w:color="auto"/>
          </w:divBdr>
        </w:div>
        <w:div w:id="1778601679">
          <w:marLeft w:val="0"/>
          <w:marRight w:val="0"/>
          <w:marTop w:val="0"/>
          <w:marBottom w:val="0"/>
          <w:divBdr>
            <w:top w:val="none" w:sz="0" w:space="0" w:color="auto"/>
            <w:left w:val="none" w:sz="0" w:space="0" w:color="auto"/>
            <w:bottom w:val="none" w:sz="0" w:space="0" w:color="auto"/>
            <w:right w:val="none" w:sz="0" w:space="0" w:color="auto"/>
          </w:divBdr>
        </w:div>
        <w:div w:id="36898143">
          <w:marLeft w:val="0"/>
          <w:marRight w:val="0"/>
          <w:marTop w:val="0"/>
          <w:marBottom w:val="0"/>
          <w:divBdr>
            <w:top w:val="none" w:sz="0" w:space="0" w:color="auto"/>
            <w:left w:val="none" w:sz="0" w:space="0" w:color="auto"/>
            <w:bottom w:val="none" w:sz="0" w:space="0" w:color="auto"/>
            <w:right w:val="none" w:sz="0" w:space="0" w:color="auto"/>
          </w:divBdr>
        </w:div>
        <w:div w:id="527791272">
          <w:marLeft w:val="0"/>
          <w:marRight w:val="0"/>
          <w:marTop w:val="0"/>
          <w:marBottom w:val="0"/>
          <w:divBdr>
            <w:top w:val="none" w:sz="0" w:space="0" w:color="auto"/>
            <w:left w:val="none" w:sz="0" w:space="0" w:color="auto"/>
            <w:bottom w:val="none" w:sz="0" w:space="0" w:color="auto"/>
            <w:right w:val="none" w:sz="0" w:space="0" w:color="auto"/>
          </w:divBdr>
        </w:div>
        <w:div w:id="60493068">
          <w:marLeft w:val="0"/>
          <w:marRight w:val="0"/>
          <w:marTop w:val="0"/>
          <w:marBottom w:val="0"/>
          <w:divBdr>
            <w:top w:val="none" w:sz="0" w:space="0" w:color="auto"/>
            <w:left w:val="none" w:sz="0" w:space="0" w:color="auto"/>
            <w:bottom w:val="none" w:sz="0" w:space="0" w:color="auto"/>
            <w:right w:val="none" w:sz="0" w:space="0" w:color="auto"/>
          </w:divBdr>
        </w:div>
        <w:div w:id="68428245">
          <w:marLeft w:val="0"/>
          <w:marRight w:val="0"/>
          <w:marTop w:val="0"/>
          <w:marBottom w:val="0"/>
          <w:divBdr>
            <w:top w:val="none" w:sz="0" w:space="0" w:color="auto"/>
            <w:left w:val="none" w:sz="0" w:space="0" w:color="auto"/>
            <w:bottom w:val="none" w:sz="0" w:space="0" w:color="auto"/>
            <w:right w:val="none" w:sz="0" w:space="0" w:color="auto"/>
          </w:divBdr>
        </w:div>
        <w:div w:id="2046561229">
          <w:marLeft w:val="0"/>
          <w:marRight w:val="0"/>
          <w:marTop w:val="0"/>
          <w:marBottom w:val="0"/>
          <w:divBdr>
            <w:top w:val="none" w:sz="0" w:space="0" w:color="auto"/>
            <w:left w:val="none" w:sz="0" w:space="0" w:color="auto"/>
            <w:bottom w:val="none" w:sz="0" w:space="0" w:color="auto"/>
            <w:right w:val="none" w:sz="0" w:space="0" w:color="auto"/>
          </w:divBdr>
        </w:div>
        <w:div w:id="1169517370">
          <w:marLeft w:val="0"/>
          <w:marRight w:val="0"/>
          <w:marTop w:val="0"/>
          <w:marBottom w:val="0"/>
          <w:divBdr>
            <w:top w:val="none" w:sz="0" w:space="0" w:color="auto"/>
            <w:left w:val="none" w:sz="0" w:space="0" w:color="auto"/>
            <w:bottom w:val="none" w:sz="0" w:space="0" w:color="auto"/>
            <w:right w:val="none" w:sz="0" w:space="0" w:color="auto"/>
          </w:divBdr>
        </w:div>
        <w:div w:id="684676538">
          <w:marLeft w:val="0"/>
          <w:marRight w:val="0"/>
          <w:marTop w:val="0"/>
          <w:marBottom w:val="0"/>
          <w:divBdr>
            <w:top w:val="none" w:sz="0" w:space="0" w:color="auto"/>
            <w:left w:val="none" w:sz="0" w:space="0" w:color="auto"/>
            <w:bottom w:val="none" w:sz="0" w:space="0" w:color="auto"/>
            <w:right w:val="none" w:sz="0" w:space="0" w:color="auto"/>
          </w:divBdr>
        </w:div>
        <w:div w:id="1444686542">
          <w:marLeft w:val="0"/>
          <w:marRight w:val="0"/>
          <w:marTop w:val="0"/>
          <w:marBottom w:val="0"/>
          <w:divBdr>
            <w:top w:val="none" w:sz="0" w:space="0" w:color="auto"/>
            <w:left w:val="none" w:sz="0" w:space="0" w:color="auto"/>
            <w:bottom w:val="none" w:sz="0" w:space="0" w:color="auto"/>
            <w:right w:val="none" w:sz="0" w:space="0" w:color="auto"/>
          </w:divBdr>
        </w:div>
        <w:div w:id="1131022444">
          <w:marLeft w:val="0"/>
          <w:marRight w:val="0"/>
          <w:marTop w:val="0"/>
          <w:marBottom w:val="0"/>
          <w:divBdr>
            <w:top w:val="none" w:sz="0" w:space="0" w:color="auto"/>
            <w:left w:val="none" w:sz="0" w:space="0" w:color="auto"/>
            <w:bottom w:val="none" w:sz="0" w:space="0" w:color="auto"/>
            <w:right w:val="none" w:sz="0" w:space="0" w:color="auto"/>
          </w:divBdr>
        </w:div>
        <w:div w:id="625815356">
          <w:marLeft w:val="0"/>
          <w:marRight w:val="0"/>
          <w:marTop w:val="0"/>
          <w:marBottom w:val="0"/>
          <w:divBdr>
            <w:top w:val="none" w:sz="0" w:space="0" w:color="auto"/>
            <w:left w:val="none" w:sz="0" w:space="0" w:color="auto"/>
            <w:bottom w:val="none" w:sz="0" w:space="0" w:color="auto"/>
            <w:right w:val="none" w:sz="0" w:space="0" w:color="auto"/>
          </w:divBdr>
        </w:div>
        <w:div w:id="614675405">
          <w:marLeft w:val="0"/>
          <w:marRight w:val="0"/>
          <w:marTop w:val="0"/>
          <w:marBottom w:val="0"/>
          <w:divBdr>
            <w:top w:val="none" w:sz="0" w:space="0" w:color="auto"/>
            <w:left w:val="none" w:sz="0" w:space="0" w:color="auto"/>
            <w:bottom w:val="none" w:sz="0" w:space="0" w:color="auto"/>
            <w:right w:val="none" w:sz="0" w:space="0" w:color="auto"/>
          </w:divBdr>
        </w:div>
        <w:div w:id="1271817504">
          <w:marLeft w:val="0"/>
          <w:marRight w:val="0"/>
          <w:marTop w:val="0"/>
          <w:marBottom w:val="0"/>
          <w:divBdr>
            <w:top w:val="none" w:sz="0" w:space="0" w:color="auto"/>
            <w:left w:val="none" w:sz="0" w:space="0" w:color="auto"/>
            <w:bottom w:val="none" w:sz="0" w:space="0" w:color="auto"/>
            <w:right w:val="none" w:sz="0" w:space="0" w:color="auto"/>
          </w:divBdr>
        </w:div>
        <w:div w:id="267127562">
          <w:marLeft w:val="0"/>
          <w:marRight w:val="0"/>
          <w:marTop w:val="0"/>
          <w:marBottom w:val="0"/>
          <w:divBdr>
            <w:top w:val="none" w:sz="0" w:space="0" w:color="auto"/>
            <w:left w:val="none" w:sz="0" w:space="0" w:color="auto"/>
            <w:bottom w:val="none" w:sz="0" w:space="0" w:color="auto"/>
            <w:right w:val="none" w:sz="0" w:space="0" w:color="auto"/>
          </w:divBdr>
        </w:div>
        <w:div w:id="226502619">
          <w:marLeft w:val="0"/>
          <w:marRight w:val="0"/>
          <w:marTop w:val="0"/>
          <w:marBottom w:val="0"/>
          <w:divBdr>
            <w:top w:val="none" w:sz="0" w:space="0" w:color="auto"/>
            <w:left w:val="none" w:sz="0" w:space="0" w:color="auto"/>
            <w:bottom w:val="none" w:sz="0" w:space="0" w:color="auto"/>
            <w:right w:val="none" w:sz="0" w:space="0" w:color="auto"/>
          </w:divBdr>
        </w:div>
        <w:div w:id="35010339">
          <w:marLeft w:val="0"/>
          <w:marRight w:val="0"/>
          <w:marTop w:val="0"/>
          <w:marBottom w:val="0"/>
          <w:divBdr>
            <w:top w:val="none" w:sz="0" w:space="0" w:color="auto"/>
            <w:left w:val="none" w:sz="0" w:space="0" w:color="auto"/>
            <w:bottom w:val="none" w:sz="0" w:space="0" w:color="auto"/>
            <w:right w:val="none" w:sz="0" w:space="0" w:color="auto"/>
          </w:divBdr>
        </w:div>
        <w:div w:id="1247107748">
          <w:marLeft w:val="0"/>
          <w:marRight w:val="0"/>
          <w:marTop w:val="0"/>
          <w:marBottom w:val="0"/>
          <w:divBdr>
            <w:top w:val="none" w:sz="0" w:space="0" w:color="auto"/>
            <w:left w:val="none" w:sz="0" w:space="0" w:color="auto"/>
            <w:bottom w:val="none" w:sz="0" w:space="0" w:color="auto"/>
            <w:right w:val="none" w:sz="0" w:space="0" w:color="auto"/>
          </w:divBdr>
        </w:div>
        <w:div w:id="1614364701">
          <w:marLeft w:val="0"/>
          <w:marRight w:val="0"/>
          <w:marTop w:val="0"/>
          <w:marBottom w:val="0"/>
          <w:divBdr>
            <w:top w:val="none" w:sz="0" w:space="0" w:color="auto"/>
            <w:left w:val="none" w:sz="0" w:space="0" w:color="auto"/>
            <w:bottom w:val="none" w:sz="0" w:space="0" w:color="auto"/>
            <w:right w:val="none" w:sz="0" w:space="0" w:color="auto"/>
          </w:divBdr>
        </w:div>
        <w:div w:id="859589225">
          <w:marLeft w:val="0"/>
          <w:marRight w:val="0"/>
          <w:marTop w:val="0"/>
          <w:marBottom w:val="0"/>
          <w:divBdr>
            <w:top w:val="none" w:sz="0" w:space="0" w:color="auto"/>
            <w:left w:val="none" w:sz="0" w:space="0" w:color="auto"/>
            <w:bottom w:val="none" w:sz="0" w:space="0" w:color="auto"/>
            <w:right w:val="none" w:sz="0" w:space="0" w:color="auto"/>
          </w:divBdr>
        </w:div>
        <w:div w:id="1144614587">
          <w:marLeft w:val="0"/>
          <w:marRight w:val="0"/>
          <w:marTop w:val="0"/>
          <w:marBottom w:val="0"/>
          <w:divBdr>
            <w:top w:val="none" w:sz="0" w:space="0" w:color="auto"/>
            <w:left w:val="none" w:sz="0" w:space="0" w:color="auto"/>
            <w:bottom w:val="none" w:sz="0" w:space="0" w:color="auto"/>
            <w:right w:val="none" w:sz="0" w:space="0" w:color="auto"/>
          </w:divBdr>
        </w:div>
        <w:div w:id="504326349">
          <w:marLeft w:val="0"/>
          <w:marRight w:val="0"/>
          <w:marTop w:val="0"/>
          <w:marBottom w:val="0"/>
          <w:divBdr>
            <w:top w:val="none" w:sz="0" w:space="0" w:color="auto"/>
            <w:left w:val="none" w:sz="0" w:space="0" w:color="auto"/>
            <w:bottom w:val="none" w:sz="0" w:space="0" w:color="auto"/>
            <w:right w:val="none" w:sz="0" w:space="0" w:color="auto"/>
          </w:divBdr>
        </w:div>
        <w:div w:id="958806259">
          <w:marLeft w:val="0"/>
          <w:marRight w:val="0"/>
          <w:marTop w:val="0"/>
          <w:marBottom w:val="0"/>
          <w:divBdr>
            <w:top w:val="none" w:sz="0" w:space="0" w:color="auto"/>
            <w:left w:val="none" w:sz="0" w:space="0" w:color="auto"/>
            <w:bottom w:val="none" w:sz="0" w:space="0" w:color="auto"/>
            <w:right w:val="none" w:sz="0" w:space="0" w:color="auto"/>
          </w:divBdr>
        </w:div>
        <w:div w:id="1604799942">
          <w:marLeft w:val="0"/>
          <w:marRight w:val="0"/>
          <w:marTop w:val="0"/>
          <w:marBottom w:val="0"/>
          <w:divBdr>
            <w:top w:val="none" w:sz="0" w:space="0" w:color="auto"/>
            <w:left w:val="none" w:sz="0" w:space="0" w:color="auto"/>
            <w:bottom w:val="none" w:sz="0" w:space="0" w:color="auto"/>
            <w:right w:val="none" w:sz="0" w:space="0" w:color="auto"/>
          </w:divBdr>
        </w:div>
        <w:div w:id="1345940551">
          <w:marLeft w:val="0"/>
          <w:marRight w:val="0"/>
          <w:marTop w:val="0"/>
          <w:marBottom w:val="0"/>
          <w:divBdr>
            <w:top w:val="none" w:sz="0" w:space="0" w:color="auto"/>
            <w:left w:val="none" w:sz="0" w:space="0" w:color="auto"/>
            <w:bottom w:val="none" w:sz="0" w:space="0" w:color="auto"/>
            <w:right w:val="none" w:sz="0" w:space="0" w:color="auto"/>
          </w:divBdr>
        </w:div>
        <w:div w:id="1962109198">
          <w:marLeft w:val="0"/>
          <w:marRight w:val="0"/>
          <w:marTop w:val="0"/>
          <w:marBottom w:val="0"/>
          <w:divBdr>
            <w:top w:val="none" w:sz="0" w:space="0" w:color="auto"/>
            <w:left w:val="none" w:sz="0" w:space="0" w:color="auto"/>
            <w:bottom w:val="none" w:sz="0" w:space="0" w:color="auto"/>
            <w:right w:val="none" w:sz="0" w:space="0" w:color="auto"/>
          </w:divBdr>
        </w:div>
      </w:divsChild>
    </w:div>
    <w:div w:id="1754934682">
      <w:bodyDiv w:val="1"/>
      <w:marLeft w:val="0"/>
      <w:marRight w:val="0"/>
      <w:marTop w:val="0"/>
      <w:marBottom w:val="0"/>
      <w:divBdr>
        <w:top w:val="none" w:sz="0" w:space="0" w:color="auto"/>
        <w:left w:val="none" w:sz="0" w:space="0" w:color="auto"/>
        <w:bottom w:val="none" w:sz="0" w:space="0" w:color="auto"/>
        <w:right w:val="none" w:sz="0" w:space="0" w:color="auto"/>
      </w:divBdr>
    </w:div>
    <w:div w:id="1756854295">
      <w:bodyDiv w:val="1"/>
      <w:marLeft w:val="0"/>
      <w:marRight w:val="0"/>
      <w:marTop w:val="0"/>
      <w:marBottom w:val="0"/>
      <w:divBdr>
        <w:top w:val="none" w:sz="0" w:space="0" w:color="auto"/>
        <w:left w:val="none" w:sz="0" w:space="0" w:color="auto"/>
        <w:bottom w:val="none" w:sz="0" w:space="0" w:color="auto"/>
        <w:right w:val="none" w:sz="0" w:space="0" w:color="auto"/>
      </w:divBdr>
    </w:div>
    <w:div w:id="1756899813">
      <w:bodyDiv w:val="1"/>
      <w:marLeft w:val="0"/>
      <w:marRight w:val="0"/>
      <w:marTop w:val="0"/>
      <w:marBottom w:val="0"/>
      <w:divBdr>
        <w:top w:val="none" w:sz="0" w:space="0" w:color="auto"/>
        <w:left w:val="none" w:sz="0" w:space="0" w:color="auto"/>
        <w:bottom w:val="none" w:sz="0" w:space="0" w:color="auto"/>
        <w:right w:val="none" w:sz="0" w:space="0" w:color="auto"/>
      </w:divBdr>
    </w:div>
    <w:div w:id="1758672442">
      <w:bodyDiv w:val="1"/>
      <w:marLeft w:val="0"/>
      <w:marRight w:val="0"/>
      <w:marTop w:val="0"/>
      <w:marBottom w:val="0"/>
      <w:divBdr>
        <w:top w:val="none" w:sz="0" w:space="0" w:color="auto"/>
        <w:left w:val="none" w:sz="0" w:space="0" w:color="auto"/>
        <w:bottom w:val="none" w:sz="0" w:space="0" w:color="auto"/>
        <w:right w:val="none" w:sz="0" w:space="0" w:color="auto"/>
      </w:divBdr>
    </w:div>
    <w:div w:id="1759055321">
      <w:bodyDiv w:val="1"/>
      <w:marLeft w:val="0"/>
      <w:marRight w:val="0"/>
      <w:marTop w:val="0"/>
      <w:marBottom w:val="0"/>
      <w:divBdr>
        <w:top w:val="none" w:sz="0" w:space="0" w:color="auto"/>
        <w:left w:val="none" w:sz="0" w:space="0" w:color="auto"/>
        <w:bottom w:val="none" w:sz="0" w:space="0" w:color="auto"/>
        <w:right w:val="none" w:sz="0" w:space="0" w:color="auto"/>
      </w:divBdr>
    </w:div>
    <w:div w:id="1759059065">
      <w:bodyDiv w:val="1"/>
      <w:marLeft w:val="0"/>
      <w:marRight w:val="0"/>
      <w:marTop w:val="0"/>
      <w:marBottom w:val="0"/>
      <w:divBdr>
        <w:top w:val="none" w:sz="0" w:space="0" w:color="auto"/>
        <w:left w:val="none" w:sz="0" w:space="0" w:color="auto"/>
        <w:bottom w:val="none" w:sz="0" w:space="0" w:color="auto"/>
        <w:right w:val="none" w:sz="0" w:space="0" w:color="auto"/>
      </w:divBdr>
    </w:div>
    <w:div w:id="1759860499">
      <w:bodyDiv w:val="1"/>
      <w:marLeft w:val="0"/>
      <w:marRight w:val="0"/>
      <w:marTop w:val="0"/>
      <w:marBottom w:val="0"/>
      <w:divBdr>
        <w:top w:val="none" w:sz="0" w:space="0" w:color="auto"/>
        <w:left w:val="none" w:sz="0" w:space="0" w:color="auto"/>
        <w:bottom w:val="none" w:sz="0" w:space="0" w:color="auto"/>
        <w:right w:val="none" w:sz="0" w:space="0" w:color="auto"/>
      </w:divBdr>
    </w:div>
    <w:div w:id="1759866469">
      <w:bodyDiv w:val="1"/>
      <w:marLeft w:val="0"/>
      <w:marRight w:val="0"/>
      <w:marTop w:val="0"/>
      <w:marBottom w:val="0"/>
      <w:divBdr>
        <w:top w:val="none" w:sz="0" w:space="0" w:color="auto"/>
        <w:left w:val="none" w:sz="0" w:space="0" w:color="auto"/>
        <w:bottom w:val="none" w:sz="0" w:space="0" w:color="auto"/>
        <w:right w:val="none" w:sz="0" w:space="0" w:color="auto"/>
      </w:divBdr>
    </w:div>
    <w:div w:id="1761291725">
      <w:bodyDiv w:val="1"/>
      <w:marLeft w:val="0"/>
      <w:marRight w:val="0"/>
      <w:marTop w:val="0"/>
      <w:marBottom w:val="0"/>
      <w:divBdr>
        <w:top w:val="none" w:sz="0" w:space="0" w:color="auto"/>
        <w:left w:val="none" w:sz="0" w:space="0" w:color="auto"/>
        <w:bottom w:val="none" w:sz="0" w:space="0" w:color="auto"/>
        <w:right w:val="none" w:sz="0" w:space="0" w:color="auto"/>
      </w:divBdr>
    </w:div>
    <w:div w:id="1761415264">
      <w:bodyDiv w:val="1"/>
      <w:marLeft w:val="0"/>
      <w:marRight w:val="0"/>
      <w:marTop w:val="0"/>
      <w:marBottom w:val="0"/>
      <w:divBdr>
        <w:top w:val="none" w:sz="0" w:space="0" w:color="auto"/>
        <w:left w:val="none" w:sz="0" w:space="0" w:color="auto"/>
        <w:bottom w:val="none" w:sz="0" w:space="0" w:color="auto"/>
        <w:right w:val="none" w:sz="0" w:space="0" w:color="auto"/>
      </w:divBdr>
    </w:div>
    <w:div w:id="1762408815">
      <w:bodyDiv w:val="1"/>
      <w:marLeft w:val="0"/>
      <w:marRight w:val="0"/>
      <w:marTop w:val="0"/>
      <w:marBottom w:val="0"/>
      <w:divBdr>
        <w:top w:val="none" w:sz="0" w:space="0" w:color="auto"/>
        <w:left w:val="none" w:sz="0" w:space="0" w:color="auto"/>
        <w:bottom w:val="none" w:sz="0" w:space="0" w:color="auto"/>
        <w:right w:val="none" w:sz="0" w:space="0" w:color="auto"/>
      </w:divBdr>
      <w:divsChild>
        <w:div w:id="77798919">
          <w:marLeft w:val="0"/>
          <w:marRight w:val="0"/>
          <w:marTop w:val="0"/>
          <w:marBottom w:val="0"/>
          <w:divBdr>
            <w:top w:val="none" w:sz="0" w:space="0" w:color="auto"/>
            <w:left w:val="none" w:sz="0" w:space="0" w:color="auto"/>
            <w:bottom w:val="none" w:sz="0" w:space="0" w:color="auto"/>
            <w:right w:val="none" w:sz="0" w:space="0" w:color="auto"/>
          </w:divBdr>
        </w:div>
        <w:div w:id="1398394">
          <w:marLeft w:val="0"/>
          <w:marRight w:val="0"/>
          <w:marTop w:val="0"/>
          <w:marBottom w:val="0"/>
          <w:divBdr>
            <w:top w:val="none" w:sz="0" w:space="0" w:color="auto"/>
            <w:left w:val="none" w:sz="0" w:space="0" w:color="auto"/>
            <w:bottom w:val="none" w:sz="0" w:space="0" w:color="auto"/>
            <w:right w:val="none" w:sz="0" w:space="0" w:color="auto"/>
          </w:divBdr>
        </w:div>
        <w:div w:id="624166742">
          <w:marLeft w:val="0"/>
          <w:marRight w:val="0"/>
          <w:marTop w:val="0"/>
          <w:marBottom w:val="0"/>
          <w:divBdr>
            <w:top w:val="none" w:sz="0" w:space="0" w:color="auto"/>
            <w:left w:val="none" w:sz="0" w:space="0" w:color="auto"/>
            <w:bottom w:val="none" w:sz="0" w:space="0" w:color="auto"/>
            <w:right w:val="none" w:sz="0" w:space="0" w:color="auto"/>
          </w:divBdr>
        </w:div>
        <w:div w:id="1844780874">
          <w:marLeft w:val="0"/>
          <w:marRight w:val="0"/>
          <w:marTop w:val="0"/>
          <w:marBottom w:val="0"/>
          <w:divBdr>
            <w:top w:val="none" w:sz="0" w:space="0" w:color="auto"/>
            <w:left w:val="none" w:sz="0" w:space="0" w:color="auto"/>
            <w:bottom w:val="none" w:sz="0" w:space="0" w:color="auto"/>
            <w:right w:val="none" w:sz="0" w:space="0" w:color="auto"/>
          </w:divBdr>
        </w:div>
        <w:div w:id="1818916711">
          <w:marLeft w:val="0"/>
          <w:marRight w:val="0"/>
          <w:marTop w:val="0"/>
          <w:marBottom w:val="0"/>
          <w:divBdr>
            <w:top w:val="none" w:sz="0" w:space="0" w:color="auto"/>
            <w:left w:val="none" w:sz="0" w:space="0" w:color="auto"/>
            <w:bottom w:val="none" w:sz="0" w:space="0" w:color="auto"/>
            <w:right w:val="none" w:sz="0" w:space="0" w:color="auto"/>
          </w:divBdr>
        </w:div>
        <w:div w:id="1632787566">
          <w:marLeft w:val="0"/>
          <w:marRight w:val="0"/>
          <w:marTop w:val="0"/>
          <w:marBottom w:val="0"/>
          <w:divBdr>
            <w:top w:val="none" w:sz="0" w:space="0" w:color="auto"/>
            <w:left w:val="none" w:sz="0" w:space="0" w:color="auto"/>
            <w:bottom w:val="none" w:sz="0" w:space="0" w:color="auto"/>
            <w:right w:val="none" w:sz="0" w:space="0" w:color="auto"/>
          </w:divBdr>
        </w:div>
        <w:div w:id="456263606">
          <w:marLeft w:val="0"/>
          <w:marRight w:val="0"/>
          <w:marTop w:val="0"/>
          <w:marBottom w:val="0"/>
          <w:divBdr>
            <w:top w:val="none" w:sz="0" w:space="0" w:color="auto"/>
            <w:left w:val="none" w:sz="0" w:space="0" w:color="auto"/>
            <w:bottom w:val="none" w:sz="0" w:space="0" w:color="auto"/>
            <w:right w:val="none" w:sz="0" w:space="0" w:color="auto"/>
          </w:divBdr>
        </w:div>
        <w:div w:id="1611208155">
          <w:marLeft w:val="0"/>
          <w:marRight w:val="0"/>
          <w:marTop w:val="0"/>
          <w:marBottom w:val="0"/>
          <w:divBdr>
            <w:top w:val="none" w:sz="0" w:space="0" w:color="auto"/>
            <w:left w:val="none" w:sz="0" w:space="0" w:color="auto"/>
            <w:bottom w:val="none" w:sz="0" w:space="0" w:color="auto"/>
            <w:right w:val="none" w:sz="0" w:space="0" w:color="auto"/>
          </w:divBdr>
        </w:div>
        <w:div w:id="2041663317">
          <w:marLeft w:val="0"/>
          <w:marRight w:val="0"/>
          <w:marTop w:val="0"/>
          <w:marBottom w:val="0"/>
          <w:divBdr>
            <w:top w:val="none" w:sz="0" w:space="0" w:color="auto"/>
            <w:left w:val="none" w:sz="0" w:space="0" w:color="auto"/>
            <w:bottom w:val="none" w:sz="0" w:space="0" w:color="auto"/>
            <w:right w:val="none" w:sz="0" w:space="0" w:color="auto"/>
          </w:divBdr>
        </w:div>
        <w:div w:id="520819208">
          <w:marLeft w:val="0"/>
          <w:marRight w:val="0"/>
          <w:marTop w:val="0"/>
          <w:marBottom w:val="0"/>
          <w:divBdr>
            <w:top w:val="none" w:sz="0" w:space="0" w:color="auto"/>
            <w:left w:val="none" w:sz="0" w:space="0" w:color="auto"/>
            <w:bottom w:val="none" w:sz="0" w:space="0" w:color="auto"/>
            <w:right w:val="none" w:sz="0" w:space="0" w:color="auto"/>
          </w:divBdr>
        </w:div>
        <w:div w:id="1529564359">
          <w:marLeft w:val="0"/>
          <w:marRight w:val="0"/>
          <w:marTop w:val="0"/>
          <w:marBottom w:val="0"/>
          <w:divBdr>
            <w:top w:val="none" w:sz="0" w:space="0" w:color="auto"/>
            <w:left w:val="none" w:sz="0" w:space="0" w:color="auto"/>
            <w:bottom w:val="none" w:sz="0" w:space="0" w:color="auto"/>
            <w:right w:val="none" w:sz="0" w:space="0" w:color="auto"/>
          </w:divBdr>
        </w:div>
        <w:div w:id="2069570060">
          <w:marLeft w:val="0"/>
          <w:marRight w:val="0"/>
          <w:marTop w:val="0"/>
          <w:marBottom w:val="0"/>
          <w:divBdr>
            <w:top w:val="none" w:sz="0" w:space="0" w:color="auto"/>
            <w:left w:val="none" w:sz="0" w:space="0" w:color="auto"/>
            <w:bottom w:val="none" w:sz="0" w:space="0" w:color="auto"/>
            <w:right w:val="none" w:sz="0" w:space="0" w:color="auto"/>
          </w:divBdr>
        </w:div>
        <w:div w:id="949625262">
          <w:marLeft w:val="0"/>
          <w:marRight w:val="0"/>
          <w:marTop w:val="0"/>
          <w:marBottom w:val="0"/>
          <w:divBdr>
            <w:top w:val="none" w:sz="0" w:space="0" w:color="auto"/>
            <w:left w:val="none" w:sz="0" w:space="0" w:color="auto"/>
            <w:bottom w:val="none" w:sz="0" w:space="0" w:color="auto"/>
            <w:right w:val="none" w:sz="0" w:space="0" w:color="auto"/>
          </w:divBdr>
        </w:div>
        <w:div w:id="746263917">
          <w:marLeft w:val="0"/>
          <w:marRight w:val="0"/>
          <w:marTop w:val="0"/>
          <w:marBottom w:val="0"/>
          <w:divBdr>
            <w:top w:val="none" w:sz="0" w:space="0" w:color="auto"/>
            <w:left w:val="none" w:sz="0" w:space="0" w:color="auto"/>
            <w:bottom w:val="none" w:sz="0" w:space="0" w:color="auto"/>
            <w:right w:val="none" w:sz="0" w:space="0" w:color="auto"/>
          </w:divBdr>
        </w:div>
        <w:div w:id="68506217">
          <w:marLeft w:val="0"/>
          <w:marRight w:val="0"/>
          <w:marTop w:val="0"/>
          <w:marBottom w:val="0"/>
          <w:divBdr>
            <w:top w:val="none" w:sz="0" w:space="0" w:color="auto"/>
            <w:left w:val="none" w:sz="0" w:space="0" w:color="auto"/>
            <w:bottom w:val="none" w:sz="0" w:space="0" w:color="auto"/>
            <w:right w:val="none" w:sz="0" w:space="0" w:color="auto"/>
          </w:divBdr>
        </w:div>
        <w:div w:id="336226663">
          <w:marLeft w:val="0"/>
          <w:marRight w:val="0"/>
          <w:marTop w:val="0"/>
          <w:marBottom w:val="0"/>
          <w:divBdr>
            <w:top w:val="none" w:sz="0" w:space="0" w:color="auto"/>
            <w:left w:val="none" w:sz="0" w:space="0" w:color="auto"/>
            <w:bottom w:val="none" w:sz="0" w:space="0" w:color="auto"/>
            <w:right w:val="none" w:sz="0" w:space="0" w:color="auto"/>
          </w:divBdr>
        </w:div>
        <w:div w:id="817498448">
          <w:marLeft w:val="0"/>
          <w:marRight w:val="0"/>
          <w:marTop w:val="0"/>
          <w:marBottom w:val="0"/>
          <w:divBdr>
            <w:top w:val="none" w:sz="0" w:space="0" w:color="auto"/>
            <w:left w:val="none" w:sz="0" w:space="0" w:color="auto"/>
            <w:bottom w:val="none" w:sz="0" w:space="0" w:color="auto"/>
            <w:right w:val="none" w:sz="0" w:space="0" w:color="auto"/>
          </w:divBdr>
        </w:div>
        <w:div w:id="1537355916">
          <w:marLeft w:val="0"/>
          <w:marRight w:val="0"/>
          <w:marTop w:val="0"/>
          <w:marBottom w:val="0"/>
          <w:divBdr>
            <w:top w:val="none" w:sz="0" w:space="0" w:color="auto"/>
            <w:left w:val="none" w:sz="0" w:space="0" w:color="auto"/>
            <w:bottom w:val="none" w:sz="0" w:space="0" w:color="auto"/>
            <w:right w:val="none" w:sz="0" w:space="0" w:color="auto"/>
          </w:divBdr>
        </w:div>
        <w:div w:id="196743179">
          <w:marLeft w:val="0"/>
          <w:marRight w:val="0"/>
          <w:marTop w:val="0"/>
          <w:marBottom w:val="0"/>
          <w:divBdr>
            <w:top w:val="none" w:sz="0" w:space="0" w:color="auto"/>
            <w:left w:val="none" w:sz="0" w:space="0" w:color="auto"/>
            <w:bottom w:val="none" w:sz="0" w:space="0" w:color="auto"/>
            <w:right w:val="none" w:sz="0" w:space="0" w:color="auto"/>
          </w:divBdr>
        </w:div>
        <w:div w:id="26686600">
          <w:marLeft w:val="0"/>
          <w:marRight w:val="0"/>
          <w:marTop w:val="0"/>
          <w:marBottom w:val="0"/>
          <w:divBdr>
            <w:top w:val="none" w:sz="0" w:space="0" w:color="auto"/>
            <w:left w:val="none" w:sz="0" w:space="0" w:color="auto"/>
            <w:bottom w:val="none" w:sz="0" w:space="0" w:color="auto"/>
            <w:right w:val="none" w:sz="0" w:space="0" w:color="auto"/>
          </w:divBdr>
        </w:div>
        <w:div w:id="1543246348">
          <w:marLeft w:val="0"/>
          <w:marRight w:val="0"/>
          <w:marTop w:val="0"/>
          <w:marBottom w:val="0"/>
          <w:divBdr>
            <w:top w:val="none" w:sz="0" w:space="0" w:color="auto"/>
            <w:left w:val="none" w:sz="0" w:space="0" w:color="auto"/>
            <w:bottom w:val="none" w:sz="0" w:space="0" w:color="auto"/>
            <w:right w:val="none" w:sz="0" w:space="0" w:color="auto"/>
          </w:divBdr>
        </w:div>
        <w:div w:id="1762752729">
          <w:marLeft w:val="0"/>
          <w:marRight w:val="0"/>
          <w:marTop w:val="0"/>
          <w:marBottom w:val="0"/>
          <w:divBdr>
            <w:top w:val="none" w:sz="0" w:space="0" w:color="auto"/>
            <w:left w:val="none" w:sz="0" w:space="0" w:color="auto"/>
            <w:bottom w:val="none" w:sz="0" w:space="0" w:color="auto"/>
            <w:right w:val="none" w:sz="0" w:space="0" w:color="auto"/>
          </w:divBdr>
        </w:div>
        <w:div w:id="1070274638">
          <w:marLeft w:val="0"/>
          <w:marRight w:val="0"/>
          <w:marTop w:val="0"/>
          <w:marBottom w:val="0"/>
          <w:divBdr>
            <w:top w:val="none" w:sz="0" w:space="0" w:color="auto"/>
            <w:left w:val="none" w:sz="0" w:space="0" w:color="auto"/>
            <w:bottom w:val="none" w:sz="0" w:space="0" w:color="auto"/>
            <w:right w:val="none" w:sz="0" w:space="0" w:color="auto"/>
          </w:divBdr>
        </w:div>
        <w:div w:id="60370713">
          <w:marLeft w:val="0"/>
          <w:marRight w:val="0"/>
          <w:marTop w:val="0"/>
          <w:marBottom w:val="0"/>
          <w:divBdr>
            <w:top w:val="none" w:sz="0" w:space="0" w:color="auto"/>
            <w:left w:val="none" w:sz="0" w:space="0" w:color="auto"/>
            <w:bottom w:val="none" w:sz="0" w:space="0" w:color="auto"/>
            <w:right w:val="none" w:sz="0" w:space="0" w:color="auto"/>
          </w:divBdr>
        </w:div>
        <w:div w:id="1726904076">
          <w:marLeft w:val="0"/>
          <w:marRight w:val="0"/>
          <w:marTop w:val="0"/>
          <w:marBottom w:val="0"/>
          <w:divBdr>
            <w:top w:val="none" w:sz="0" w:space="0" w:color="auto"/>
            <w:left w:val="none" w:sz="0" w:space="0" w:color="auto"/>
            <w:bottom w:val="none" w:sz="0" w:space="0" w:color="auto"/>
            <w:right w:val="none" w:sz="0" w:space="0" w:color="auto"/>
          </w:divBdr>
        </w:div>
        <w:div w:id="1072581437">
          <w:marLeft w:val="0"/>
          <w:marRight w:val="0"/>
          <w:marTop w:val="0"/>
          <w:marBottom w:val="0"/>
          <w:divBdr>
            <w:top w:val="none" w:sz="0" w:space="0" w:color="auto"/>
            <w:left w:val="none" w:sz="0" w:space="0" w:color="auto"/>
            <w:bottom w:val="none" w:sz="0" w:space="0" w:color="auto"/>
            <w:right w:val="none" w:sz="0" w:space="0" w:color="auto"/>
          </w:divBdr>
        </w:div>
        <w:div w:id="182014717">
          <w:marLeft w:val="0"/>
          <w:marRight w:val="0"/>
          <w:marTop w:val="0"/>
          <w:marBottom w:val="0"/>
          <w:divBdr>
            <w:top w:val="none" w:sz="0" w:space="0" w:color="auto"/>
            <w:left w:val="none" w:sz="0" w:space="0" w:color="auto"/>
            <w:bottom w:val="none" w:sz="0" w:space="0" w:color="auto"/>
            <w:right w:val="none" w:sz="0" w:space="0" w:color="auto"/>
          </w:divBdr>
        </w:div>
        <w:div w:id="1565022164">
          <w:marLeft w:val="0"/>
          <w:marRight w:val="0"/>
          <w:marTop w:val="0"/>
          <w:marBottom w:val="0"/>
          <w:divBdr>
            <w:top w:val="none" w:sz="0" w:space="0" w:color="auto"/>
            <w:left w:val="none" w:sz="0" w:space="0" w:color="auto"/>
            <w:bottom w:val="none" w:sz="0" w:space="0" w:color="auto"/>
            <w:right w:val="none" w:sz="0" w:space="0" w:color="auto"/>
          </w:divBdr>
        </w:div>
        <w:div w:id="2139570996">
          <w:marLeft w:val="0"/>
          <w:marRight w:val="0"/>
          <w:marTop w:val="0"/>
          <w:marBottom w:val="0"/>
          <w:divBdr>
            <w:top w:val="none" w:sz="0" w:space="0" w:color="auto"/>
            <w:left w:val="none" w:sz="0" w:space="0" w:color="auto"/>
            <w:bottom w:val="none" w:sz="0" w:space="0" w:color="auto"/>
            <w:right w:val="none" w:sz="0" w:space="0" w:color="auto"/>
          </w:divBdr>
        </w:div>
        <w:div w:id="904609142">
          <w:marLeft w:val="0"/>
          <w:marRight w:val="0"/>
          <w:marTop w:val="0"/>
          <w:marBottom w:val="0"/>
          <w:divBdr>
            <w:top w:val="none" w:sz="0" w:space="0" w:color="auto"/>
            <w:left w:val="none" w:sz="0" w:space="0" w:color="auto"/>
            <w:bottom w:val="none" w:sz="0" w:space="0" w:color="auto"/>
            <w:right w:val="none" w:sz="0" w:space="0" w:color="auto"/>
          </w:divBdr>
        </w:div>
        <w:div w:id="2128086060">
          <w:marLeft w:val="0"/>
          <w:marRight w:val="0"/>
          <w:marTop w:val="0"/>
          <w:marBottom w:val="0"/>
          <w:divBdr>
            <w:top w:val="none" w:sz="0" w:space="0" w:color="auto"/>
            <w:left w:val="none" w:sz="0" w:space="0" w:color="auto"/>
            <w:bottom w:val="none" w:sz="0" w:space="0" w:color="auto"/>
            <w:right w:val="none" w:sz="0" w:space="0" w:color="auto"/>
          </w:divBdr>
        </w:div>
        <w:div w:id="50273938">
          <w:marLeft w:val="0"/>
          <w:marRight w:val="0"/>
          <w:marTop w:val="0"/>
          <w:marBottom w:val="0"/>
          <w:divBdr>
            <w:top w:val="none" w:sz="0" w:space="0" w:color="auto"/>
            <w:left w:val="none" w:sz="0" w:space="0" w:color="auto"/>
            <w:bottom w:val="none" w:sz="0" w:space="0" w:color="auto"/>
            <w:right w:val="none" w:sz="0" w:space="0" w:color="auto"/>
          </w:divBdr>
        </w:div>
        <w:div w:id="1192651584">
          <w:marLeft w:val="0"/>
          <w:marRight w:val="0"/>
          <w:marTop w:val="0"/>
          <w:marBottom w:val="0"/>
          <w:divBdr>
            <w:top w:val="none" w:sz="0" w:space="0" w:color="auto"/>
            <w:left w:val="none" w:sz="0" w:space="0" w:color="auto"/>
            <w:bottom w:val="none" w:sz="0" w:space="0" w:color="auto"/>
            <w:right w:val="none" w:sz="0" w:space="0" w:color="auto"/>
          </w:divBdr>
        </w:div>
        <w:div w:id="409039625">
          <w:marLeft w:val="0"/>
          <w:marRight w:val="0"/>
          <w:marTop w:val="0"/>
          <w:marBottom w:val="0"/>
          <w:divBdr>
            <w:top w:val="none" w:sz="0" w:space="0" w:color="auto"/>
            <w:left w:val="none" w:sz="0" w:space="0" w:color="auto"/>
            <w:bottom w:val="none" w:sz="0" w:space="0" w:color="auto"/>
            <w:right w:val="none" w:sz="0" w:space="0" w:color="auto"/>
          </w:divBdr>
        </w:div>
        <w:div w:id="1131360815">
          <w:marLeft w:val="0"/>
          <w:marRight w:val="0"/>
          <w:marTop w:val="0"/>
          <w:marBottom w:val="0"/>
          <w:divBdr>
            <w:top w:val="none" w:sz="0" w:space="0" w:color="auto"/>
            <w:left w:val="none" w:sz="0" w:space="0" w:color="auto"/>
            <w:bottom w:val="none" w:sz="0" w:space="0" w:color="auto"/>
            <w:right w:val="none" w:sz="0" w:space="0" w:color="auto"/>
          </w:divBdr>
        </w:div>
        <w:div w:id="1347515939">
          <w:marLeft w:val="0"/>
          <w:marRight w:val="0"/>
          <w:marTop w:val="0"/>
          <w:marBottom w:val="0"/>
          <w:divBdr>
            <w:top w:val="none" w:sz="0" w:space="0" w:color="auto"/>
            <w:left w:val="none" w:sz="0" w:space="0" w:color="auto"/>
            <w:bottom w:val="none" w:sz="0" w:space="0" w:color="auto"/>
            <w:right w:val="none" w:sz="0" w:space="0" w:color="auto"/>
          </w:divBdr>
        </w:div>
        <w:div w:id="1179929785">
          <w:marLeft w:val="0"/>
          <w:marRight w:val="0"/>
          <w:marTop w:val="0"/>
          <w:marBottom w:val="0"/>
          <w:divBdr>
            <w:top w:val="none" w:sz="0" w:space="0" w:color="auto"/>
            <w:left w:val="none" w:sz="0" w:space="0" w:color="auto"/>
            <w:bottom w:val="none" w:sz="0" w:space="0" w:color="auto"/>
            <w:right w:val="none" w:sz="0" w:space="0" w:color="auto"/>
          </w:divBdr>
        </w:div>
        <w:div w:id="1848399641">
          <w:marLeft w:val="0"/>
          <w:marRight w:val="0"/>
          <w:marTop w:val="0"/>
          <w:marBottom w:val="0"/>
          <w:divBdr>
            <w:top w:val="none" w:sz="0" w:space="0" w:color="auto"/>
            <w:left w:val="none" w:sz="0" w:space="0" w:color="auto"/>
            <w:bottom w:val="none" w:sz="0" w:space="0" w:color="auto"/>
            <w:right w:val="none" w:sz="0" w:space="0" w:color="auto"/>
          </w:divBdr>
        </w:div>
        <w:div w:id="1866601185">
          <w:marLeft w:val="0"/>
          <w:marRight w:val="0"/>
          <w:marTop w:val="0"/>
          <w:marBottom w:val="0"/>
          <w:divBdr>
            <w:top w:val="none" w:sz="0" w:space="0" w:color="auto"/>
            <w:left w:val="none" w:sz="0" w:space="0" w:color="auto"/>
            <w:bottom w:val="none" w:sz="0" w:space="0" w:color="auto"/>
            <w:right w:val="none" w:sz="0" w:space="0" w:color="auto"/>
          </w:divBdr>
        </w:div>
        <w:div w:id="1455127844">
          <w:marLeft w:val="0"/>
          <w:marRight w:val="0"/>
          <w:marTop w:val="0"/>
          <w:marBottom w:val="0"/>
          <w:divBdr>
            <w:top w:val="none" w:sz="0" w:space="0" w:color="auto"/>
            <w:left w:val="none" w:sz="0" w:space="0" w:color="auto"/>
            <w:bottom w:val="none" w:sz="0" w:space="0" w:color="auto"/>
            <w:right w:val="none" w:sz="0" w:space="0" w:color="auto"/>
          </w:divBdr>
        </w:div>
        <w:div w:id="1940597656">
          <w:marLeft w:val="0"/>
          <w:marRight w:val="0"/>
          <w:marTop w:val="0"/>
          <w:marBottom w:val="0"/>
          <w:divBdr>
            <w:top w:val="none" w:sz="0" w:space="0" w:color="auto"/>
            <w:left w:val="none" w:sz="0" w:space="0" w:color="auto"/>
            <w:bottom w:val="none" w:sz="0" w:space="0" w:color="auto"/>
            <w:right w:val="none" w:sz="0" w:space="0" w:color="auto"/>
          </w:divBdr>
        </w:div>
        <w:div w:id="2016959757">
          <w:marLeft w:val="0"/>
          <w:marRight w:val="0"/>
          <w:marTop w:val="0"/>
          <w:marBottom w:val="0"/>
          <w:divBdr>
            <w:top w:val="none" w:sz="0" w:space="0" w:color="auto"/>
            <w:left w:val="none" w:sz="0" w:space="0" w:color="auto"/>
            <w:bottom w:val="none" w:sz="0" w:space="0" w:color="auto"/>
            <w:right w:val="none" w:sz="0" w:space="0" w:color="auto"/>
          </w:divBdr>
        </w:div>
        <w:div w:id="1687517587">
          <w:marLeft w:val="0"/>
          <w:marRight w:val="0"/>
          <w:marTop w:val="0"/>
          <w:marBottom w:val="0"/>
          <w:divBdr>
            <w:top w:val="none" w:sz="0" w:space="0" w:color="auto"/>
            <w:left w:val="none" w:sz="0" w:space="0" w:color="auto"/>
            <w:bottom w:val="none" w:sz="0" w:space="0" w:color="auto"/>
            <w:right w:val="none" w:sz="0" w:space="0" w:color="auto"/>
          </w:divBdr>
        </w:div>
        <w:div w:id="568615150">
          <w:marLeft w:val="0"/>
          <w:marRight w:val="0"/>
          <w:marTop w:val="0"/>
          <w:marBottom w:val="0"/>
          <w:divBdr>
            <w:top w:val="none" w:sz="0" w:space="0" w:color="auto"/>
            <w:left w:val="none" w:sz="0" w:space="0" w:color="auto"/>
            <w:bottom w:val="none" w:sz="0" w:space="0" w:color="auto"/>
            <w:right w:val="none" w:sz="0" w:space="0" w:color="auto"/>
          </w:divBdr>
        </w:div>
        <w:div w:id="1048650310">
          <w:marLeft w:val="0"/>
          <w:marRight w:val="0"/>
          <w:marTop w:val="0"/>
          <w:marBottom w:val="0"/>
          <w:divBdr>
            <w:top w:val="none" w:sz="0" w:space="0" w:color="auto"/>
            <w:left w:val="none" w:sz="0" w:space="0" w:color="auto"/>
            <w:bottom w:val="none" w:sz="0" w:space="0" w:color="auto"/>
            <w:right w:val="none" w:sz="0" w:space="0" w:color="auto"/>
          </w:divBdr>
        </w:div>
        <w:div w:id="1968274476">
          <w:marLeft w:val="0"/>
          <w:marRight w:val="0"/>
          <w:marTop w:val="0"/>
          <w:marBottom w:val="0"/>
          <w:divBdr>
            <w:top w:val="none" w:sz="0" w:space="0" w:color="auto"/>
            <w:left w:val="none" w:sz="0" w:space="0" w:color="auto"/>
            <w:bottom w:val="none" w:sz="0" w:space="0" w:color="auto"/>
            <w:right w:val="none" w:sz="0" w:space="0" w:color="auto"/>
          </w:divBdr>
        </w:div>
        <w:div w:id="1658849535">
          <w:marLeft w:val="0"/>
          <w:marRight w:val="0"/>
          <w:marTop w:val="0"/>
          <w:marBottom w:val="0"/>
          <w:divBdr>
            <w:top w:val="none" w:sz="0" w:space="0" w:color="auto"/>
            <w:left w:val="none" w:sz="0" w:space="0" w:color="auto"/>
            <w:bottom w:val="none" w:sz="0" w:space="0" w:color="auto"/>
            <w:right w:val="none" w:sz="0" w:space="0" w:color="auto"/>
          </w:divBdr>
        </w:div>
        <w:div w:id="556667389">
          <w:marLeft w:val="0"/>
          <w:marRight w:val="0"/>
          <w:marTop w:val="0"/>
          <w:marBottom w:val="0"/>
          <w:divBdr>
            <w:top w:val="none" w:sz="0" w:space="0" w:color="auto"/>
            <w:left w:val="none" w:sz="0" w:space="0" w:color="auto"/>
            <w:bottom w:val="none" w:sz="0" w:space="0" w:color="auto"/>
            <w:right w:val="none" w:sz="0" w:space="0" w:color="auto"/>
          </w:divBdr>
        </w:div>
        <w:div w:id="469785563">
          <w:marLeft w:val="0"/>
          <w:marRight w:val="0"/>
          <w:marTop w:val="0"/>
          <w:marBottom w:val="0"/>
          <w:divBdr>
            <w:top w:val="none" w:sz="0" w:space="0" w:color="auto"/>
            <w:left w:val="none" w:sz="0" w:space="0" w:color="auto"/>
            <w:bottom w:val="none" w:sz="0" w:space="0" w:color="auto"/>
            <w:right w:val="none" w:sz="0" w:space="0" w:color="auto"/>
          </w:divBdr>
        </w:div>
        <w:div w:id="1975669742">
          <w:marLeft w:val="0"/>
          <w:marRight w:val="0"/>
          <w:marTop w:val="0"/>
          <w:marBottom w:val="0"/>
          <w:divBdr>
            <w:top w:val="none" w:sz="0" w:space="0" w:color="auto"/>
            <w:left w:val="none" w:sz="0" w:space="0" w:color="auto"/>
            <w:bottom w:val="none" w:sz="0" w:space="0" w:color="auto"/>
            <w:right w:val="none" w:sz="0" w:space="0" w:color="auto"/>
          </w:divBdr>
        </w:div>
        <w:div w:id="1721436342">
          <w:marLeft w:val="0"/>
          <w:marRight w:val="0"/>
          <w:marTop w:val="0"/>
          <w:marBottom w:val="0"/>
          <w:divBdr>
            <w:top w:val="none" w:sz="0" w:space="0" w:color="auto"/>
            <w:left w:val="none" w:sz="0" w:space="0" w:color="auto"/>
            <w:bottom w:val="none" w:sz="0" w:space="0" w:color="auto"/>
            <w:right w:val="none" w:sz="0" w:space="0" w:color="auto"/>
          </w:divBdr>
        </w:div>
        <w:div w:id="994142734">
          <w:marLeft w:val="0"/>
          <w:marRight w:val="0"/>
          <w:marTop w:val="0"/>
          <w:marBottom w:val="0"/>
          <w:divBdr>
            <w:top w:val="none" w:sz="0" w:space="0" w:color="auto"/>
            <w:left w:val="none" w:sz="0" w:space="0" w:color="auto"/>
            <w:bottom w:val="none" w:sz="0" w:space="0" w:color="auto"/>
            <w:right w:val="none" w:sz="0" w:space="0" w:color="auto"/>
          </w:divBdr>
        </w:div>
        <w:div w:id="1430078393">
          <w:marLeft w:val="0"/>
          <w:marRight w:val="0"/>
          <w:marTop w:val="0"/>
          <w:marBottom w:val="0"/>
          <w:divBdr>
            <w:top w:val="none" w:sz="0" w:space="0" w:color="auto"/>
            <w:left w:val="none" w:sz="0" w:space="0" w:color="auto"/>
            <w:bottom w:val="none" w:sz="0" w:space="0" w:color="auto"/>
            <w:right w:val="none" w:sz="0" w:space="0" w:color="auto"/>
          </w:divBdr>
        </w:div>
        <w:div w:id="816142106">
          <w:marLeft w:val="0"/>
          <w:marRight w:val="0"/>
          <w:marTop w:val="0"/>
          <w:marBottom w:val="0"/>
          <w:divBdr>
            <w:top w:val="none" w:sz="0" w:space="0" w:color="auto"/>
            <w:left w:val="none" w:sz="0" w:space="0" w:color="auto"/>
            <w:bottom w:val="none" w:sz="0" w:space="0" w:color="auto"/>
            <w:right w:val="none" w:sz="0" w:space="0" w:color="auto"/>
          </w:divBdr>
        </w:div>
        <w:div w:id="397290885">
          <w:marLeft w:val="0"/>
          <w:marRight w:val="0"/>
          <w:marTop w:val="0"/>
          <w:marBottom w:val="0"/>
          <w:divBdr>
            <w:top w:val="none" w:sz="0" w:space="0" w:color="auto"/>
            <w:left w:val="none" w:sz="0" w:space="0" w:color="auto"/>
            <w:bottom w:val="none" w:sz="0" w:space="0" w:color="auto"/>
            <w:right w:val="none" w:sz="0" w:space="0" w:color="auto"/>
          </w:divBdr>
        </w:div>
        <w:div w:id="1829857585">
          <w:marLeft w:val="0"/>
          <w:marRight w:val="0"/>
          <w:marTop w:val="0"/>
          <w:marBottom w:val="0"/>
          <w:divBdr>
            <w:top w:val="none" w:sz="0" w:space="0" w:color="auto"/>
            <w:left w:val="none" w:sz="0" w:space="0" w:color="auto"/>
            <w:bottom w:val="none" w:sz="0" w:space="0" w:color="auto"/>
            <w:right w:val="none" w:sz="0" w:space="0" w:color="auto"/>
          </w:divBdr>
        </w:div>
        <w:div w:id="412163767">
          <w:marLeft w:val="0"/>
          <w:marRight w:val="0"/>
          <w:marTop w:val="0"/>
          <w:marBottom w:val="0"/>
          <w:divBdr>
            <w:top w:val="none" w:sz="0" w:space="0" w:color="auto"/>
            <w:left w:val="none" w:sz="0" w:space="0" w:color="auto"/>
            <w:bottom w:val="none" w:sz="0" w:space="0" w:color="auto"/>
            <w:right w:val="none" w:sz="0" w:space="0" w:color="auto"/>
          </w:divBdr>
        </w:div>
        <w:div w:id="1510292807">
          <w:marLeft w:val="0"/>
          <w:marRight w:val="0"/>
          <w:marTop w:val="0"/>
          <w:marBottom w:val="0"/>
          <w:divBdr>
            <w:top w:val="none" w:sz="0" w:space="0" w:color="auto"/>
            <w:left w:val="none" w:sz="0" w:space="0" w:color="auto"/>
            <w:bottom w:val="none" w:sz="0" w:space="0" w:color="auto"/>
            <w:right w:val="none" w:sz="0" w:space="0" w:color="auto"/>
          </w:divBdr>
          <w:divsChild>
            <w:div w:id="1970818506">
              <w:marLeft w:val="0"/>
              <w:marRight w:val="0"/>
              <w:marTop w:val="0"/>
              <w:marBottom w:val="0"/>
              <w:divBdr>
                <w:top w:val="none" w:sz="0" w:space="0" w:color="auto"/>
                <w:left w:val="none" w:sz="0" w:space="0" w:color="auto"/>
                <w:bottom w:val="none" w:sz="0" w:space="0" w:color="auto"/>
                <w:right w:val="none" w:sz="0" w:space="0" w:color="auto"/>
              </w:divBdr>
              <w:divsChild>
                <w:div w:id="1439333229">
                  <w:marLeft w:val="0"/>
                  <w:marRight w:val="0"/>
                  <w:marTop w:val="0"/>
                  <w:marBottom w:val="0"/>
                  <w:divBdr>
                    <w:top w:val="none" w:sz="0" w:space="0" w:color="auto"/>
                    <w:left w:val="none" w:sz="0" w:space="0" w:color="auto"/>
                    <w:bottom w:val="none" w:sz="0" w:space="0" w:color="auto"/>
                    <w:right w:val="none" w:sz="0" w:space="0" w:color="auto"/>
                  </w:divBdr>
                </w:div>
                <w:div w:id="527912920">
                  <w:marLeft w:val="0"/>
                  <w:marRight w:val="0"/>
                  <w:marTop w:val="0"/>
                  <w:marBottom w:val="0"/>
                  <w:divBdr>
                    <w:top w:val="none" w:sz="0" w:space="0" w:color="auto"/>
                    <w:left w:val="none" w:sz="0" w:space="0" w:color="auto"/>
                    <w:bottom w:val="none" w:sz="0" w:space="0" w:color="auto"/>
                    <w:right w:val="none" w:sz="0" w:space="0" w:color="auto"/>
                  </w:divBdr>
                </w:div>
                <w:div w:id="955790132">
                  <w:marLeft w:val="0"/>
                  <w:marRight w:val="0"/>
                  <w:marTop w:val="0"/>
                  <w:marBottom w:val="0"/>
                  <w:divBdr>
                    <w:top w:val="none" w:sz="0" w:space="0" w:color="auto"/>
                    <w:left w:val="none" w:sz="0" w:space="0" w:color="auto"/>
                    <w:bottom w:val="none" w:sz="0" w:space="0" w:color="auto"/>
                    <w:right w:val="none" w:sz="0" w:space="0" w:color="auto"/>
                  </w:divBdr>
                </w:div>
                <w:div w:id="1504860038">
                  <w:marLeft w:val="0"/>
                  <w:marRight w:val="0"/>
                  <w:marTop w:val="0"/>
                  <w:marBottom w:val="0"/>
                  <w:divBdr>
                    <w:top w:val="none" w:sz="0" w:space="0" w:color="auto"/>
                    <w:left w:val="none" w:sz="0" w:space="0" w:color="auto"/>
                    <w:bottom w:val="none" w:sz="0" w:space="0" w:color="auto"/>
                    <w:right w:val="none" w:sz="0" w:space="0" w:color="auto"/>
                  </w:divBdr>
                </w:div>
                <w:div w:id="1460293765">
                  <w:marLeft w:val="0"/>
                  <w:marRight w:val="0"/>
                  <w:marTop w:val="0"/>
                  <w:marBottom w:val="0"/>
                  <w:divBdr>
                    <w:top w:val="none" w:sz="0" w:space="0" w:color="auto"/>
                    <w:left w:val="none" w:sz="0" w:space="0" w:color="auto"/>
                    <w:bottom w:val="none" w:sz="0" w:space="0" w:color="auto"/>
                    <w:right w:val="none" w:sz="0" w:space="0" w:color="auto"/>
                  </w:divBdr>
                </w:div>
                <w:div w:id="373620740">
                  <w:marLeft w:val="0"/>
                  <w:marRight w:val="0"/>
                  <w:marTop w:val="0"/>
                  <w:marBottom w:val="0"/>
                  <w:divBdr>
                    <w:top w:val="none" w:sz="0" w:space="0" w:color="auto"/>
                    <w:left w:val="none" w:sz="0" w:space="0" w:color="auto"/>
                    <w:bottom w:val="none" w:sz="0" w:space="0" w:color="auto"/>
                    <w:right w:val="none" w:sz="0" w:space="0" w:color="auto"/>
                  </w:divBdr>
                </w:div>
                <w:div w:id="550653464">
                  <w:marLeft w:val="0"/>
                  <w:marRight w:val="0"/>
                  <w:marTop w:val="0"/>
                  <w:marBottom w:val="0"/>
                  <w:divBdr>
                    <w:top w:val="none" w:sz="0" w:space="0" w:color="auto"/>
                    <w:left w:val="none" w:sz="0" w:space="0" w:color="auto"/>
                    <w:bottom w:val="none" w:sz="0" w:space="0" w:color="auto"/>
                    <w:right w:val="none" w:sz="0" w:space="0" w:color="auto"/>
                  </w:divBdr>
                </w:div>
                <w:div w:id="372773157">
                  <w:marLeft w:val="0"/>
                  <w:marRight w:val="0"/>
                  <w:marTop w:val="0"/>
                  <w:marBottom w:val="0"/>
                  <w:divBdr>
                    <w:top w:val="none" w:sz="0" w:space="0" w:color="auto"/>
                    <w:left w:val="none" w:sz="0" w:space="0" w:color="auto"/>
                    <w:bottom w:val="none" w:sz="0" w:space="0" w:color="auto"/>
                    <w:right w:val="none" w:sz="0" w:space="0" w:color="auto"/>
                  </w:divBdr>
                </w:div>
                <w:div w:id="1265531687">
                  <w:marLeft w:val="0"/>
                  <w:marRight w:val="0"/>
                  <w:marTop w:val="0"/>
                  <w:marBottom w:val="0"/>
                  <w:divBdr>
                    <w:top w:val="none" w:sz="0" w:space="0" w:color="auto"/>
                    <w:left w:val="none" w:sz="0" w:space="0" w:color="auto"/>
                    <w:bottom w:val="none" w:sz="0" w:space="0" w:color="auto"/>
                    <w:right w:val="none" w:sz="0" w:space="0" w:color="auto"/>
                  </w:divBdr>
                </w:div>
                <w:div w:id="668142079">
                  <w:marLeft w:val="0"/>
                  <w:marRight w:val="0"/>
                  <w:marTop w:val="0"/>
                  <w:marBottom w:val="0"/>
                  <w:divBdr>
                    <w:top w:val="none" w:sz="0" w:space="0" w:color="auto"/>
                    <w:left w:val="none" w:sz="0" w:space="0" w:color="auto"/>
                    <w:bottom w:val="none" w:sz="0" w:space="0" w:color="auto"/>
                    <w:right w:val="none" w:sz="0" w:space="0" w:color="auto"/>
                  </w:divBdr>
                </w:div>
                <w:div w:id="143855871">
                  <w:marLeft w:val="0"/>
                  <w:marRight w:val="0"/>
                  <w:marTop w:val="0"/>
                  <w:marBottom w:val="0"/>
                  <w:divBdr>
                    <w:top w:val="none" w:sz="0" w:space="0" w:color="auto"/>
                    <w:left w:val="none" w:sz="0" w:space="0" w:color="auto"/>
                    <w:bottom w:val="none" w:sz="0" w:space="0" w:color="auto"/>
                    <w:right w:val="none" w:sz="0" w:space="0" w:color="auto"/>
                  </w:divBdr>
                </w:div>
                <w:div w:id="542400567">
                  <w:marLeft w:val="0"/>
                  <w:marRight w:val="0"/>
                  <w:marTop w:val="0"/>
                  <w:marBottom w:val="0"/>
                  <w:divBdr>
                    <w:top w:val="none" w:sz="0" w:space="0" w:color="auto"/>
                    <w:left w:val="none" w:sz="0" w:space="0" w:color="auto"/>
                    <w:bottom w:val="none" w:sz="0" w:space="0" w:color="auto"/>
                    <w:right w:val="none" w:sz="0" w:space="0" w:color="auto"/>
                  </w:divBdr>
                </w:div>
                <w:div w:id="940837925">
                  <w:marLeft w:val="0"/>
                  <w:marRight w:val="0"/>
                  <w:marTop w:val="0"/>
                  <w:marBottom w:val="0"/>
                  <w:divBdr>
                    <w:top w:val="none" w:sz="0" w:space="0" w:color="auto"/>
                    <w:left w:val="none" w:sz="0" w:space="0" w:color="auto"/>
                    <w:bottom w:val="none" w:sz="0" w:space="0" w:color="auto"/>
                    <w:right w:val="none" w:sz="0" w:space="0" w:color="auto"/>
                  </w:divBdr>
                </w:div>
                <w:div w:id="2008240645">
                  <w:marLeft w:val="0"/>
                  <w:marRight w:val="0"/>
                  <w:marTop w:val="0"/>
                  <w:marBottom w:val="0"/>
                  <w:divBdr>
                    <w:top w:val="none" w:sz="0" w:space="0" w:color="auto"/>
                    <w:left w:val="none" w:sz="0" w:space="0" w:color="auto"/>
                    <w:bottom w:val="none" w:sz="0" w:space="0" w:color="auto"/>
                    <w:right w:val="none" w:sz="0" w:space="0" w:color="auto"/>
                  </w:divBdr>
                </w:div>
                <w:div w:id="985931347">
                  <w:marLeft w:val="0"/>
                  <w:marRight w:val="0"/>
                  <w:marTop w:val="0"/>
                  <w:marBottom w:val="0"/>
                  <w:divBdr>
                    <w:top w:val="none" w:sz="0" w:space="0" w:color="auto"/>
                    <w:left w:val="none" w:sz="0" w:space="0" w:color="auto"/>
                    <w:bottom w:val="none" w:sz="0" w:space="0" w:color="auto"/>
                    <w:right w:val="none" w:sz="0" w:space="0" w:color="auto"/>
                  </w:divBdr>
                </w:div>
                <w:div w:id="1493836867">
                  <w:marLeft w:val="0"/>
                  <w:marRight w:val="0"/>
                  <w:marTop w:val="0"/>
                  <w:marBottom w:val="0"/>
                  <w:divBdr>
                    <w:top w:val="none" w:sz="0" w:space="0" w:color="auto"/>
                    <w:left w:val="none" w:sz="0" w:space="0" w:color="auto"/>
                    <w:bottom w:val="none" w:sz="0" w:space="0" w:color="auto"/>
                    <w:right w:val="none" w:sz="0" w:space="0" w:color="auto"/>
                  </w:divBdr>
                </w:div>
                <w:div w:id="643892073">
                  <w:marLeft w:val="0"/>
                  <w:marRight w:val="0"/>
                  <w:marTop w:val="0"/>
                  <w:marBottom w:val="0"/>
                  <w:divBdr>
                    <w:top w:val="none" w:sz="0" w:space="0" w:color="auto"/>
                    <w:left w:val="none" w:sz="0" w:space="0" w:color="auto"/>
                    <w:bottom w:val="none" w:sz="0" w:space="0" w:color="auto"/>
                    <w:right w:val="none" w:sz="0" w:space="0" w:color="auto"/>
                  </w:divBdr>
                </w:div>
                <w:div w:id="1373655548">
                  <w:marLeft w:val="0"/>
                  <w:marRight w:val="0"/>
                  <w:marTop w:val="0"/>
                  <w:marBottom w:val="0"/>
                  <w:divBdr>
                    <w:top w:val="none" w:sz="0" w:space="0" w:color="auto"/>
                    <w:left w:val="none" w:sz="0" w:space="0" w:color="auto"/>
                    <w:bottom w:val="none" w:sz="0" w:space="0" w:color="auto"/>
                    <w:right w:val="none" w:sz="0" w:space="0" w:color="auto"/>
                  </w:divBdr>
                </w:div>
                <w:div w:id="1451239083">
                  <w:marLeft w:val="0"/>
                  <w:marRight w:val="0"/>
                  <w:marTop w:val="0"/>
                  <w:marBottom w:val="0"/>
                  <w:divBdr>
                    <w:top w:val="none" w:sz="0" w:space="0" w:color="auto"/>
                    <w:left w:val="none" w:sz="0" w:space="0" w:color="auto"/>
                    <w:bottom w:val="none" w:sz="0" w:space="0" w:color="auto"/>
                    <w:right w:val="none" w:sz="0" w:space="0" w:color="auto"/>
                  </w:divBdr>
                </w:div>
                <w:div w:id="1953781391">
                  <w:marLeft w:val="0"/>
                  <w:marRight w:val="0"/>
                  <w:marTop w:val="0"/>
                  <w:marBottom w:val="0"/>
                  <w:divBdr>
                    <w:top w:val="none" w:sz="0" w:space="0" w:color="auto"/>
                    <w:left w:val="none" w:sz="0" w:space="0" w:color="auto"/>
                    <w:bottom w:val="none" w:sz="0" w:space="0" w:color="auto"/>
                    <w:right w:val="none" w:sz="0" w:space="0" w:color="auto"/>
                  </w:divBdr>
                </w:div>
                <w:div w:id="1281910669">
                  <w:marLeft w:val="0"/>
                  <w:marRight w:val="0"/>
                  <w:marTop w:val="0"/>
                  <w:marBottom w:val="0"/>
                  <w:divBdr>
                    <w:top w:val="none" w:sz="0" w:space="0" w:color="auto"/>
                    <w:left w:val="none" w:sz="0" w:space="0" w:color="auto"/>
                    <w:bottom w:val="none" w:sz="0" w:space="0" w:color="auto"/>
                    <w:right w:val="none" w:sz="0" w:space="0" w:color="auto"/>
                  </w:divBdr>
                </w:div>
                <w:div w:id="1066344268">
                  <w:marLeft w:val="0"/>
                  <w:marRight w:val="0"/>
                  <w:marTop w:val="0"/>
                  <w:marBottom w:val="0"/>
                  <w:divBdr>
                    <w:top w:val="none" w:sz="0" w:space="0" w:color="auto"/>
                    <w:left w:val="none" w:sz="0" w:space="0" w:color="auto"/>
                    <w:bottom w:val="none" w:sz="0" w:space="0" w:color="auto"/>
                    <w:right w:val="none" w:sz="0" w:space="0" w:color="auto"/>
                  </w:divBdr>
                </w:div>
                <w:div w:id="806898284">
                  <w:marLeft w:val="0"/>
                  <w:marRight w:val="0"/>
                  <w:marTop w:val="0"/>
                  <w:marBottom w:val="0"/>
                  <w:divBdr>
                    <w:top w:val="none" w:sz="0" w:space="0" w:color="auto"/>
                    <w:left w:val="none" w:sz="0" w:space="0" w:color="auto"/>
                    <w:bottom w:val="none" w:sz="0" w:space="0" w:color="auto"/>
                    <w:right w:val="none" w:sz="0" w:space="0" w:color="auto"/>
                  </w:divBdr>
                </w:div>
                <w:div w:id="855460428">
                  <w:marLeft w:val="0"/>
                  <w:marRight w:val="0"/>
                  <w:marTop w:val="0"/>
                  <w:marBottom w:val="0"/>
                  <w:divBdr>
                    <w:top w:val="none" w:sz="0" w:space="0" w:color="auto"/>
                    <w:left w:val="none" w:sz="0" w:space="0" w:color="auto"/>
                    <w:bottom w:val="none" w:sz="0" w:space="0" w:color="auto"/>
                    <w:right w:val="none" w:sz="0" w:space="0" w:color="auto"/>
                  </w:divBdr>
                </w:div>
                <w:div w:id="1509057756">
                  <w:marLeft w:val="0"/>
                  <w:marRight w:val="0"/>
                  <w:marTop w:val="0"/>
                  <w:marBottom w:val="0"/>
                  <w:divBdr>
                    <w:top w:val="none" w:sz="0" w:space="0" w:color="auto"/>
                    <w:left w:val="none" w:sz="0" w:space="0" w:color="auto"/>
                    <w:bottom w:val="none" w:sz="0" w:space="0" w:color="auto"/>
                    <w:right w:val="none" w:sz="0" w:space="0" w:color="auto"/>
                  </w:divBdr>
                </w:div>
                <w:div w:id="1984309004">
                  <w:marLeft w:val="0"/>
                  <w:marRight w:val="0"/>
                  <w:marTop w:val="0"/>
                  <w:marBottom w:val="0"/>
                  <w:divBdr>
                    <w:top w:val="none" w:sz="0" w:space="0" w:color="auto"/>
                    <w:left w:val="none" w:sz="0" w:space="0" w:color="auto"/>
                    <w:bottom w:val="none" w:sz="0" w:space="0" w:color="auto"/>
                    <w:right w:val="none" w:sz="0" w:space="0" w:color="auto"/>
                  </w:divBdr>
                </w:div>
                <w:div w:id="2105032237">
                  <w:marLeft w:val="0"/>
                  <w:marRight w:val="0"/>
                  <w:marTop w:val="0"/>
                  <w:marBottom w:val="0"/>
                  <w:divBdr>
                    <w:top w:val="none" w:sz="0" w:space="0" w:color="auto"/>
                    <w:left w:val="none" w:sz="0" w:space="0" w:color="auto"/>
                    <w:bottom w:val="none" w:sz="0" w:space="0" w:color="auto"/>
                    <w:right w:val="none" w:sz="0" w:space="0" w:color="auto"/>
                  </w:divBdr>
                </w:div>
                <w:div w:id="1832406392">
                  <w:marLeft w:val="0"/>
                  <w:marRight w:val="0"/>
                  <w:marTop w:val="0"/>
                  <w:marBottom w:val="0"/>
                  <w:divBdr>
                    <w:top w:val="none" w:sz="0" w:space="0" w:color="auto"/>
                    <w:left w:val="none" w:sz="0" w:space="0" w:color="auto"/>
                    <w:bottom w:val="none" w:sz="0" w:space="0" w:color="auto"/>
                    <w:right w:val="none" w:sz="0" w:space="0" w:color="auto"/>
                  </w:divBdr>
                </w:div>
                <w:div w:id="39523435">
                  <w:marLeft w:val="0"/>
                  <w:marRight w:val="0"/>
                  <w:marTop w:val="0"/>
                  <w:marBottom w:val="0"/>
                  <w:divBdr>
                    <w:top w:val="none" w:sz="0" w:space="0" w:color="auto"/>
                    <w:left w:val="none" w:sz="0" w:space="0" w:color="auto"/>
                    <w:bottom w:val="none" w:sz="0" w:space="0" w:color="auto"/>
                    <w:right w:val="none" w:sz="0" w:space="0" w:color="auto"/>
                  </w:divBdr>
                </w:div>
                <w:div w:id="1534535177">
                  <w:marLeft w:val="0"/>
                  <w:marRight w:val="0"/>
                  <w:marTop w:val="0"/>
                  <w:marBottom w:val="0"/>
                  <w:divBdr>
                    <w:top w:val="none" w:sz="0" w:space="0" w:color="auto"/>
                    <w:left w:val="none" w:sz="0" w:space="0" w:color="auto"/>
                    <w:bottom w:val="none" w:sz="0" w:space="0" w:color="auto"/>
                    <w:right w:val="none" w:sz="0" w:space="0" w:color="auto"/>
                  </w:divBdr>
                </w:div>
                <w:div w:id="731849298">
                  <w:marLeft w:val="0"/>
                  <w:marRight w:val="0"/>
                  <w:marTop w:val="0"/>
                  <w:marBottom w:val="0"/>
                  <w:divBdr>
                    <w:top w:val="none" w:sz="0" w:space="0" w:color="auto"/>
                    <w:left w:val="none" w:sz="0" w:space="0" w:color="auto"/>
                    <w:bottom w:val="none" w:sz="0" w:space="0" w:color="auto"/>
                    <w:right w:val="none" w:sz="0" w:space="0" w:color="auto"/>
                  </w:divBdr>
                </w:div>
                <w:div w:id="780076098">
                  <w:marLeft w:val="0"/>
                  <w:marRight w:val="0"/>
                  <w:marTop w:val="0"/>
                  <w:marBottom w:val="0"/>
                  <w:divBdr>
                    <w:top w:val="none" w:sz="0" w:space="0" w:color="auto"/>
                    <w:left w:val="none" w:sz="0" w:space="0" w:color="auto"/>
                    <w:bottom w:val="none" w:sz="0" w:space="0" w:color="auto"/>
                    <w:right w:val="none" w:sz="0" w:space="0" w:color="auto"/>
                  </w:divBdr>
                </w:div>
                <w:div w:id="1359968770">
                  <w:marLeft w:val="0"/>
                  <w:marRight w:val="0"/>
                  <w:marTop w:val="0"/>
                  <w:marBottom w:val="0"/>
                  <w:divBdr>
                    <w:top w:val="none" w:sz="0" w:space="0" w:color="auto"/>
                    <w:left w:val="none" w:sz="0" w:space="0" w:color="auto"/>
                    <w:bottom w:val="none" w:sz="0" w:space="0" w:color="auto"/>
                    <w:right w:val="none" w:sz="0" w:space="0" w:color="auto"/>
                  </w:divBdr>
                </w:div>
                <w:div w:id="1111359658">
                  <w:marLeft w:val="0"/>
                  <w:marRight w:val="0"/>
                  <w:marTop w:val="0"/>
                  <w:marBottom w:val="0"/>
                  <w:divBdr>
                    <w:top w:val="none" w:sz="0" w:space="0" w:color="auto"/>
                    <w:left w:val="none" w:sz="0" w:space="0" w:color="auto"/>
                    <w:bottom w:val="none" w:sz="0" w:space="0" w:color="auto"/>
                    <w:right w:val="none" w:sz="0" w:space="0" w:color="auto"/>
                  </w:divBdr>
                </w:div>
                <w:div w:id="2025012866">
                  <w:marLeft w:val="0"/>
                  <w:marRight w:val="0"/>
                  <w:marTop w:val="0"/>
                  <w:marBottom w:val="0"/>
                  <w:divBdr>
                    <w:top w:val="none" w:sz="0" w:space="0" w:color="auto"/>
                    <w:left w:val="none" w:sz="0" w:space="0" w:color="auto"/>
                    <w:bottom w:val="none" w:sz="0" w:space="0" w:color="auto"/>
                    <w:right w:val="none" w:sz="0" w:space="0" w:color="auto"/>
                  </w:divBdr>
                </w:div>
                <w:div w:id="771314491">
                  <w:marLeft w:val="0"/>
                  <w:marRight w:val="0"/>
                  <w:marTop w:val="0"/>
                  <w:marBottom w:val="0"/>
                  <w:divBdr>
                    <w:top w:val="none" w:sz="0" w:space="0" w:color="auto"/>
                    <w:left w:val="none" w:sz="0" w:space="0" w:color="auto"/>
                    <w:bottom w:val="none" w:sz="0" w:space="0" w:color="auto"/>
                    <w:right w:val="none" w:sz="0" w:space="0" w:color="auto"/>
                  </w:divBdr>
                </w:div>
                <w:div w:id="229123891">
                  <w:marLeft w:val="0"/>
                  <w:marRight w:val="0"/>
                  <w:marTop w:val="0"/>
                  <w:marBottom w:val="0"/>
                  <w:divBdr>
                    <w:top w:val="none" w:sz="0" w:space="0" w:color="auto"/>
                    <w:left w:val="none" w:sz="0" w:space="0" w:color="auto"/>
                    <w:bottom w:val="none" w:sz="0" w:space="0" w:color="auto"/>
                    <w:right w:val="none" w:sz="0" w:space="0" w:color="auto"/>
                  </w:divBdr>
                </w:div>
                <w:div w:id="1441682124">
                  <w:marLeft w:val="0"/>
                  <w:marRight w:val="0"/>
                  <w:marTop w:val="0"/>
                  <w:marBottom w:val="0"/>
                  <w:divBdr>
                    <w:top w:val="none" w:sz="0" w:space="0" w:color="auto"/>
                    <w:left w:val="none" w:sz="0" w:space="0" w:color="auto"/>
                    <w:bottom w:val="none" w:sz="0" w:space="0" w:color="auto"/>
                    <w:right w:val="none" w:sz="0" w:space="0" w:color="auto"/>
                  </w:divBdr>
                </w:div>
                <w:div w:id="815155">
                  <w:marLeft w:val="0"/>
                  <w:marRight w:val="0"/>
                  <w:marTop w:val="0"/>
                  <w:marBottom w:val="0"/>
                  <w:divBdr>
                    <w:top w:val="none" w:sz="0" w:space="0" w:color="auto"/>
                    <w:left w:val="none" w:sz="0" w:space="0" w:color="auto"/>
                    <w:bottom w:val="none" w:sz="0" w:space="0" w:color="auto"/>
                    <w:right w:val="none" w:sz="0" w:space="0" w:color="auto"/>
                  </w:divBdr>
                </w:div>
                <w:div w:id="2083024821">
                  <w:marLeft w:val="0"/>
                  <w:marRight w:val="0"/>
                  <w:marTop w:val="0"/>
                  <w:marBottom w:val="0"/>
                  <w:divBdr>
                    <w:top w:val="none" w:sz="0" w:space="0" w:color="auto"/>
                    <w:left w:val="none" w:sz="0" w:space="0" w:color="auto"/>
                    <w:bottom w:val="none" w:sz="0" w:space="0" w:color="auto"/>
                    <w:right w:val="none" w:sz="0" w:space="0" w:color="auto"/>
                  </w:divBdr>
                </w:div>
                <w:div w:id="313097853">
                  <w:marLeft w:val="0"/>
                  <w:marRight w:val="0"/>
                  <w:marTop w:val="0"/>
                  <w:marBottom w:val="0"/>
                  <w:divBdr>
                    <w:top w:val="none" w:sz="0" w:space="0" w:color="auto"/>
                    <w:left w:val="none" w:sz="0" w:space="0" w:color="auto"/>
                    <w:bottom w:val="none" w:sz="0" w:space="0" w:color="auto"/>
                    <w:right w:val="none" w:sz="0" w:space="0" w:color="auto"/>
                  </w:divBdr>
                </w:div>
                <w:div w:id="914508385">
                  <w:marLeft w:val="0"/>
                  <w:marRight w:val="0"/>
                  <w:marTop w:val="0"/>
                  <w:marBottom w:val="0"/>
                  <w:divBdr>
                    <w:top w:val="none" w:sz="0" w:space="0" w:color="auto"/>
                    <w:left w:val="none" w:sz="0" w:space="0" w:color="auto"/>
                    <w:bottom w:val="none" w:sz="0" w:space="0" w:color="auto"/>
                    <w:right w:val="none" w:sz="0" w:space="0" w:color="auto"/>
                  </w:divBdr>
                </w:div>
                <w:div w:id="463741661">
                  <w:marLeft w:val="0"/>
                  <w:marRight w:val="0"/>
                  <w:marTop w:val="0"/>
                  <w:marBottom w:val="0"/>
                  <w:divBdr>
                    <w:top w:val="none" w:sz="0" w:space="0" w:color="auto"/>
                    <w:left w:val="none" w:sz="0" w:space="0" w:color="auto"/>
                    <w:bottom w:val="none" w:sz="0" w:space="0" w:color="auto"/>
                    <w:right w:val="none" w:sz="0" w:space="0" w:color="auto"/>
                  </w:divBdr>
                </w:div>
                <w:div w:id="499585387">
                  <w:marLeft w:val="0"/>
                  <w:marRight w:val="0"/>
                  <w:marTop w:val="0"/>
                  <w:marBottom w:val="0"/>
                  <w:divBdr>
                    <w:top w:val="none" w:sz="0" w:space="0" w:color="auto"/>
                    <w:left w:val="none" w:sz="0" w:space="0" w:color="auto"/>
                    <w:bottom w:val="none" w:sz="0" w:space="0" w:color="auto"/>
                    <w:right w:val="none" w:sz="0" w:space="0" w:color="auto"/>
                  </w:divBdr>
                </w:div>
                <w:div w:id="832718777">
                  <w:marLeft w:val="0"/>
                  <w:marRight w:val="0"/>
                  <w:marTop w:val="0"/>
                  <w:marBottom w:val="0"/>
                  <w:divBdr>
                    <w:top w:val="none" w:sz="0" w:space="0" w:color="auto"/>
                    <w:left w:val="none" w:sz="0" w:space="0" w:color="auto"/>
                    <w:bottom w:val="none" w:sz="0" w:space="0" w:color="auto"/>
                    <w:right w:val="none" w:sz="0" w:space="0" w:color="auto"/>
                  </w:divBdr>
                </w:div>
                <w:div w:id="423772280">
                  <w:marLeft w:val="0"/>
                  <w:marRight w:val="0"/>
                  <w:marTop w:val="0"/>
                  <w:marBottom w:val="0"/>
                  <w:divBdr>
                    <w:top w:val="none" w:sz="0" w:space="0" w:color="auto"/>
                    <w:left w:val="none" w:sz="0" w:space="0" w:color="auto"/>
                    <w:bottom w:val="none" w:sz="0" w:space="0" w:color="auto"/>
                    <w:right w:val="none" w:sz="0" w:space="0" w:color="auto"/>
                  </w:divBdr>
                </w:div>
                <w:div w:id="1207327586">
                  <w:marLeft w:val="0"/>
                  <w:marRight w:val="0"/>
                  <w:marTop w:val="0"/>
                  <w:marBottom w:val="0"/>
                  <w:divBdr>
                    <w:top w:val="none" w:sz="0" w:space="0" w:color="auto"/>
                    <w:left w:val="none" w:sz="0" w:space="0" w:color="auto"/>
                    <w:bottom w:val="none" w:sz="0" w:space="0" w:color="auto"/>
                    <w:right w:val="none" w:sz="0" w:space="0" w:color="auto"/>
                  </w:divBdr>
                </w:div>
                <w:div w:id="1617368017">
                  <w:marLeft w:val="0"/>
                  <w:marRight w:val="0"/>
                  <w:marTop w:val="0"/>
                  <w:marBottom w:val="0"/>
                  <w:divBdr>
                    <w:top w:val="none" w:sz="0" w:space="0" w:color="auto"/>
                    <w:left w:val="none" w:sz="0" w:space="0" w:color="auto"/>
                    <w:bottom w:val="none" w:sz="0" w:space="0" w:color="auto"/>
                    <w:right w:val="none" w:sz="0" w:space="0" w:color="auto"/>
                  </w:divBdr>
                </w:div>
                <w:div w:id="1156415098">
                  <w:marLeft w:val="0"/>
                  <w:marRight w:val="0"/>
                  <w:marTop w:val="0"/>
                  <w:marBottom w:val="0"/>
                  <w:divBdr>
                    <w:top w:val="none" w:sz="0" w:space="0" w:color="auto"/>
                    <w:left w:val="none" w:sz="0" w:space="0" w:color="auto"/>
                    <w:bottom w:val="none" w:sz="0" w:space="0" w:color="auto"/>
                    <w:right w:val="none" w:sz="0" w:space="0" w:color="auto"/>
                  </w:divBdr>
                </w:div>
                <w:div w:id="725226237">
                  <w:marLeft w:val="0"/>
                  <w:marRight w:val="0"/>
                  <w:marTop w:val="0"/>
                  <w:marBottom w:val="0"/>
                  <w:divBdr>
                    <w:top w:val="none" w:sz="0" w:space="0" w:color="auto"/>
                    <w:left w:val="none" w:sz="0" w:space="0" w:color="auto"/>
                    <w:bottom w:val="none" w:sz="0" w:space="0" w:color="auto"/>
                    <w:right w:val="none" w:sz="0" w:space="0" w:color="auto"/>
                  </w:divBdr>
                </w:div>
                <w:div w:id="152182982">
                  <w:marLeft w:val="0"/>
                  <w:marRight w:val="0"/>
                  <w:marTop w:val="0"/>
                  <w:marBottom w:val="0"/>
                  <w:divBdr>
                    <w:top w:val="none" w:sz="0" w:space="0" w:color="auto"/>
                    <w:left w:val="none" w:sz="0" w:space="0" w:color="auto"/>
                    <w:bottom w:val="none" w:sz="0" w:space="0" w:color="auto"/>
                    <w:right w:val="none" w:sz="0" w:space="0" w:color="auto"/>
                  </w:divBdr>
                </w:div>
                <w:div w:id="1342007845">
                  <w:marLeft w:val="0"/>
                  <w:marRight w:val="0"/>
                  <w:marTop w:val="0"/>
                  <w:marBottom w:val="0"/>
                  <w:divBdr>
                    <w:top w:val="none" w:sz="0" w:space="0" w:color="auto"/>
                    <w:left w:val="none" w:sz="0" w:space="0" w:color="auto"/>
                    <w:bottom w:val="none" w:sz="0" w:space="0" w:color="auto"/>
                    <w:right w:val="none" w:sz="0" w:space="0" w:color="auto"/>
                  </w:divBdr>
                </w:div>
                <w:div w:id="639766299">
                  <w:marLeft w:val="0"/>
                  <w:marRight w:val="0"/>
                  <w:marTop w:val="0"/>
                  <w:marBottom w:val="0"/>
                  <w:divBdr>
                    <w:top w:val="none" w:sz="0" w:space="0" w:color="auto"/>
                    <w:left w:val="none" w:sz="0" w:space="0" w:color="auto"/>
                    <w:bottom w:val="none" w:sz="0" w:space="0" w:color="auto"/>
                    <w:right w:val="none" w:sz="0" w:space="0" w:color="auto"/>
                  </w:divBdr>
                </w:div>
                <w:div w:id="190922500">
                  <w:marLeft w:val="0"/>
                  <w:marRight w:val="0"/>
                  <w:marTop w:val="0"/>
                  <w:marBottom w:val="0"/>
                  <w:divBdr>
                    <w:top w:val="none" w:sz="0" w:space="0" w:color="auto"/>
                    <w:left w:val="none" w:sz="0" w:space="0" w:color="auto"/>
                    <w:bottom w:val="none" w:sz="0" w:space="0" w:color="auto"/>
                    <w:right w:val="none" w:sz="0" w:space="0" w:color="auto"/>
                  </w:divBdr>
                </w:div>
                <w:div w:id="75827937">
                  <w:marLeft w:val="0"/>
                  <w:marRight w:val="0"/>
                  <w:marTop w:val="0"/>
                  <w:marBottom w:val="0"/>
                  <w:divBdr>
                    <w:top w:val="none" w:sz="0" w:space="0" w:color="auto"/>
                    <w:left w:val="none" w:sz="0" w:space="0" w:color="auto"/>
                    <w:bottom w:val="none" w:sz="0" w:space="0" w:color="auto"/>
                    <w:right w:val="none" w:sz="0" w:space="0" w:color="auto"/>
                  </w:divBdr>
                </w:div>
                <w:div w:id="1938246449">
                  <w:marLeft w:val="0"/>
                  <w:marRight w:val="0"/>
                  <w:marTop w:val="0"/>
                  <w:marBottom w:val="0"/>
                  <w:divBdr>
                    <w:top w:val="none" w:sz="0" w:space="0" w:color="auto"/>
                    <w:left w:val="none" w:sz="0" w:space="0" w:color="auto"/>
                    <w:bottom w:val="none" w:sz="0" w:space="0" w:color="auto"/>
                    <w:right w:val="none" w:sz="0" w:space="0" w:color="auto"/>
                  </w:divBdr>
                </w:div>
                <w:div w:id="1100446910">
                  <w:marLeft w:val="0"/>
                  <w:marRight w:val="0"/>
                  <w:marTop w:val="0"/>
                  <w:marBottom w:val="0"/>
                  <w:divBdr>
                    <w:top w:val="none" w:sz="0" w:space="0" w:color="auto"/>
                    <w:left w:val="none" w:sz="0" w:space="0" w:color="auto"/>
                    <w:bottom w:val="none" w:sz="0" w:space="0" w:color="auto"/>
                    <w:right w:val="none" w:sz="0" w:space="0" w:color="auto"/>
                  </w:divBdr>
                </w:div>
                <w:div w:id="1159348995">
                  <w:marLeft w:val="0"/>
                  <w:marRight w:val="0"/>
                  <w:marTop w:val="0"/>
                  <w:marBottom w:val="0"/>
                  <w:divBdr>
                    <w:top w:val="none" w:sz="0" w:space="0" w:color="auto"/>
                    <w:left w:val="none" w:sz="0" w:space="0" w:color="auto"/>
                    <w:bottom w:val="none" w:sz="0" w:space="0" w:color="auto"/>
                    <w:right w:val="none" w:sz="0" w:space="0" w:color="auto"/>
                  </w:divBdr>
                </w:div>
              </w:divsChild>
            </w:div>
            <w:div w:id="1366177837">
              <w:marLeft w:val="0"/>
              <w:marRight w:val="0"/>
              <w:marTop w:val="0"/>
              <w:marBottom w:val="0"/>
              <w:divBdr>
                <w:top w:val="none" w:sz="0" w:space="0" w:color="auto"/>
                <w:left w:val="none" w:sz="0" w:space="0" w:color="auto"/>
                <w:bottom w:val="none" w:sz="0" w:space="0" w:color="auto"/>
                <w:right w:val="none" w:sz="0" w:space="0" w:color="auto"/>
              </w:divBdr>
              <w:divsChild>
                <w:div w:id="1005788040">
                  <w:marLeft w:val="0"/>
                  <w:marRight w:val="0"/>
                  <w:marTop w:val="0"/>
                  <w:marBottom w:val="0"/>
                  <w:divBdr>
                    <w:top w:val="none" w:sz="0" w:space="0" w:color="auto"/>
                    <w:left w:val="none" w:sz="0" w:space="0" w:color="auto"/>
                    <w:bottom w:val="none" w:sz="0" w:space="0" w:color="auto"/>
                    <w:right w:val="none" w:sz="0" w:space="0" w:color="auto"/>
                  </w:divBdr>
                </w:div>
                <w:div w:id="1122109353">
                  <w:marLeft w:val="0"/>
                  <w:marRight w:val="0"/>
                  <w:marTop w:val="0"/>
                  <w:marBottom w:val="0"/>
                  <w:divBdr>
                    <w:top w:val="none" w:sz="0" w:space="0" w:color="auto"/>
                    <w:left w:val="none" w:sz="0" w:space="0" w:color="auto"/>
                    <w:bottom w:val="none" w:sz="0" w:space="0" w:color="auto"/>
                    <w:right w:val="none" w:sz="0" w:space="0" w:color="auto"/>
                  </w:divBdr>
                </w:div>
                <w:div w:id="2037387972">
                  <w:marLeft w:val="0"/>
                  <w:marRight w:val="0"/>
                  <w:marTop w:val="0"/>
                  <w:marBottom w:val="0"/>
                  <w:divBdr>
                    <w:top w:val="none" w:sz="0" w:space="0" w:color="auto"/>
                    <w:left w:val="none" w:sz="0" w:space="0" w:color="auto"/>
                    <w:bottom w:val="none" w:sz="0" w:space="0" w:color="auto"/>
                    <w:right w:val="none" w:sz="0" w:space="0" w:color="auto"/>
                  </w:divBdr>
                </w:div>
                <w:div w:id="41902903">
                  <w:marLeft w:val="0"/>
                  <w:marRight w:val="0"/>
                  <w:marTop w:val="0"/>
                  <w:marBottom w:val="0"/>
                  <w:divBdr>
                    <w:top w:val="none" w:sz="0" w:space="0" w:color="auto"/>
                    <w:left w:val="none" w:sz="0" w:space="0" w:color="auto"/>
                    <w:bottom w:val="none" w:sz="0" w:space="0" w:color="auto"/>
                    <w:right w:val="none" w:sz="0" w:space="0" w:color="auto"/>
                  </w:divBdr>
                </w:div>
                <w:div w:id="1368139697">
                  <w:marLeft w:val="0"/>
                  <w:marRight w:val="0"/>
                  <w:marTop w:val="0"/>
                  <w:marBottom w:val="0"/>
                  <w:divBdr>
                    <w:top w:val="none" w:sz="0" w:space="0" w:color="auto"/>
                    <w:left w:val="none" w:sz="0" w:space="0" w:color="auto"/>
                    <w:bottom w:val="none" w:sz="0" w:space="0" w:color="auto"/>
                    <w:right w:val="none" w:sz="0" w:space="0" w:color="auto"/>
                  </w:divBdr>
                </w:div>
                <w:div w:id="1352804725">
                  <w:marLeft w:val="0"/>
                  <w:marRight w:val="0"/>
                  <w:marTop w:val="0"/>
                  <w:marBottom w:val="0"/>
                  <w:divBdr>
                    <w:top w:val="none" w:sz="0" w:space="0" w:color="auto"/>
                    <w:left w:val="none" w:sz="0" w:space="0" w:color="auto"/>
                    <w:bottom w:val="none" w:sz="0" w:space="0" w:color="auto"/>
                    <w:right w:val="none" w:sz="0" w:space="0" w:color="auto"/>
                  </w:divBdr>
                </w:div>
                <w:div w:id="174148869">
                  <w:marLeft w:val="0"/>
                  <w:marRight w:val="0"/>
                  <w:marTop w:val="0"/>
                  <w:marBottom w:val="0"/>
                  <w:divBdr>
                    <w:top w:val="none" w:sz="0" w:space="0" w:color="auto"/>
                    <w:left w:val="none" w:sz="0" w:space="0" w:color="auto"/>
                    <w:bottom w:val="none" w:sz="0" w:space="0" w:color="auto"/>
                    <w:right w:val="none" w:sz="0" w:space="0" w:color="auto"/>
                  </w:divBdr>
                </w:div>
                <w:div w:id="1178733841">
                  <w:marLeft w:val="0"/>
                  <w:marRight w:val="0"/>
                  <w:marTop w:val="0"/>
                  <w:marBottom w:val="0"/>
                  <w:divBdr>
                    <w:top w:val="none" w:sz="0" w:space="0" w:color="auto"/>
                    <w:left w:val="none" w:sz="0" w:space="0" w:color="auto"/>
                    <w:bottom w:val="none" w:sz="0" w:space="0" w:color="auto"/>
                    <w:right w:val="none" w:sz="0" w:space="0" w:color="auto"/>
                  </w:divBdr>
                </w:div>
                <w:div w:id="1398238069">
                  <w:marLeft w:val="0"/>
                  <w:marRight w:val="0"/>
                  <w:marTop w:val="0"/>
                  <w:marBottom w:val="0"/>
                  <w:divBdr>
                    <w:top w:val="none" w:sz="0" w:space="0" w:color="auto"/>
                    <w:left w:val="none" w:sz="0" w:space="0" w:color="auto"/>
                    <w:bottom w:val="none" w:sz="0" w:space="0" w:color="auto"/>
                    <w:right w:val="none" w:sz="0" w:space="0" w:color="auto"/>
                  </w:divBdr>
                </w:div>
                <w:div w:id="117333145">
                  <w:marLeft w:val="0"/>
                  <w:marRight w:val="0"/>
                  <w:marTop w:val="0"/>
                  <w:marBottom w:val="0"/>
                  <w:divBdr>
                    <w:top w:val="none" w:sz="0" w:space="0" w:color="auto"/>
                    <w:left w:val="none" w:sz="0" w:space="0" w:color="auto"/>
                    <w:bottom w:val="none" w:sz="0" w:space="0" w:color="auto"/>
                    <w:right w:val="none" w:sz="0" w:space="0" w:color="auto"/>
                  </w:divBdr>
                </w:div>
                <w:div w:id="41289731">
                  <w:marLeft w:val="0"/>
                  <w:marRight w:val="0"/>
                  <w:marTop w:val="0"/>
                  <w:marBottom w:val="0"/>
                  <w:divBdr>
                    <w:top w:val="none" w:sz="0" w:space="0" w:color="auto"/>
                    <w:left w:val="none" w:sz="0" w:space="0" w:color="auto"/>
                    <w:bottom w:val="none" w:sz="0" w:space="0" w:color="auto"/>
                    <w:right w:val="none" w:sz="0" w:space="0" w:color="auto"/>
                  </w:divBdr>
                </w:div>
                <w:div w:id="1679766571">
                  <w:marLeft w:val="0"/>
                  <w:marRight w:val="0"/>
                  <w:marTop w:val="0"/>
                  <w:marBottom w:val="0"/>
                  <w:divBdr>
                    <w:top w:val="none" w:sz="0" w:space="0" w:color="auto"/>
                    <w:left w:val="none" w:sz="0" w:space="0" w:color="auto"/>
                    <w:bottom w:val="none" w:sz="0" w:space="0" w:color="auto"/>
                    <w:right w:val="none" w:sz="0" w:space="0" w:color="auto"/>
                  </w:divBdr>
                </w:div>
                <w:div w:id="1993825202">
                  <w:marLeft w:val="0"/>
                  <w:marRight w:val="0"/>
                  <w:marTop w:val="0"/>
                  <w:marBottom w:val="0"/>
                  <w:divBdr>
                    <w:top w:val="none" w:sz="0" w:space="0" w:color="auto"/>
                    <w:left w:val="none" w:sz="0" w:space="0" w:color="auto"/>
                    <w:bottom w:val="none" w:sz="0" w:space="0" w:color="auto"/>
                    <w:right w:val="none" w:sz="0" w:space="0" w:color="auto"/>
                  </w:divBdr>
                </w:div>
                <w:div w:id="1842428448">
                  <w:marLeft w:val="0"/>
                  <w:marRight w:val="0"/>
                  <w:marTop w:val="0"/>
                  <w:marBottom w:val="0"/>
                  <w:divBdr>
                    <w:top w:val="none" w:sz="0" w:space="0" w:color="auto"/>
                    <w:left w:val="none" w:sz="0" w:space="0" w:color="auto"/>
                    <w:bottom w:val="none" w:sz="0" w:space="0" w:color="auto"/>
                    <w:right w:val="none" w:sz="0" w:space="0" w:color="auto"/>
                  </w:divBdr>
                </w:div>
                <w:div w:id="1851025277">
                  <w:marLeft w:val="0"/>
                  <w:marRight w:val="0"/>
                  <w:marTop w:val="0"/>
                  <w:marBottom w:val="0"/>
                  <w:divBdr>
                    <w:top w:val="none" w:sz="0" w:space="0" w:color="auto"/>
                    <w:left w:val="none" w:sz="0" w:space="0" w:color="auto"/>
                    <w:bottom w:val="none" w:sz="0" w:space="0" w:color="auto"/>
                    <w:right w:val="none" w:sz="0" w:space="0" w:color="auto"/>
                  </w:divBdr>
                </w:div>
                <w:div w:id="1354722190">
                  <w:marLeft w:val="0"/>
                  <w:marRight w:val="0"/>
                  <w:marTop w:val="0"/>
                  <w:marBottom w:val="0"/>
                  <w:divBdr>
                    <w:top w:val="none" w:sz="0" w:space="0" w:color="auto"/>
                    <w:left w:val="none" w:sz="0" w:space="0" w:color="auto"/>
                    <w:bottom w:val="none" w:sz="0" w:space="0" w:color="auto"/>
                    <w:right w:val="none" w:sz="0" w:space="0" w:color="auto"/>
                  </w:divBdr>
                </w:div>
                <w:div w:id="1296326814">
                  <w:marLeft w:val="0"/>
                  <w:marRight w:val="0"/>
                  <w:marTop w:val="0"/>
                  <w:marBottom w:val="0"/>
                  <w:divBdr>
                    <w:top w:val="none" w:sz="0" w:space="0" w:color="auto"/>
                    <w:left w:val="none" w:sz="0" w:space="0" w:color="auto"/>
                    <w:bottom w:val="none" w:sz="0" w:space="0" w:color="auto"/>
                    <w:right w:val="none" w:sz="0" w:space="0" w:color="auto"/>
                  </w:divBdr>
                </w:div>
                <w:div w:id="563758282">
                  <w:marLeft w:val="0"/>
                  <w:marRight w:val="0"/>
                  <w:marTop w:val="0"/>
                  <w:marBottom w:val="0"/>
                  <w:divBdr>
                    <w:top w:val="none" w:sz="0" w:space="0" w:color="auto"/>
                    <w:left w:val="none" w:sz="0" w:space="0" w:color="auto"/>
                    <w:bottom w:val="none" w:sz="0" w:space="0" w:color="auto"/>
                    <w:right w:val="none" w:sz="0" w:space="0" w:color="auto"/>
                  </w:divBdr>
                </w:div>
                <w:div w:id="369960096">
                  <w:marLeft w:val="0"/>
                  <w:marRight w:val="0"/>
                  <w:marTop w:val="0"/>
                  <w:marBottom w:val="0"/>
                  <w:divBdr>
                    <w:top w:val="none" w:sz="0" w:space="0" w:color="auto"/>
                    <w:left w:val="none" w:sz="0" w:space="0" w:color="auto"/>
                    <w:bottom w:val="none" w:sz="0" w:space="0" w:color="auto"/>
                    <w:right w:val="none" w:sz="0" w:space="0" w:color="auto"/>
                  </w:divBdr>
                </w:div>
                <w:div w:id="406222812">
                  <w:marLeft w:val="0"/>
                  <w:marRight w:val="0"/>
                  <w:marTop w:val="0"/>
                  <w:marBottom w:val="0"/>
                  <w:divBdr>
                    <w:top w:val="none" w:sz="0" w:space="0" w:color="auto"/>
                    <w:left w:val="none" w:sz="0" w:space="0" w:color="auto"/>
                    <w:bottom w:val="none" w:sz="0" w:space="0" w:color="auto"/>
                    <w:right w:val="none" w:sz="0" w:space="0" w:color="auto"/>
                  </w:divBdr>
                </w:div>
                <w:div w:id="1560432014">
                  <w:marLeft w:val="0"/>
                  <w:marRight w:val="0"/>
                  <w:marTop w:val="0"/>
                  <w:marBottom w:val="0"/>
                  <w:divBdr>
                    <w:top w:val="none" w:sz="0" w:space="0" w:color="auto"/>
                    <w:left w:val="none" w:sz="0" w:space="0" w:color="auto"/>
                    <w:bottom w:val="none" w:sz="0" w:space="0" w:color="auto"/>
                    <w:right w:val="none" w:sz="0" w:space="0" w:color="auto"/>
                  </w:divBdr>
                </w:div>
                <w:div w:id="1593853563">
                  <w:marLeft w:val="0"/>
                  <w:marRight w:val="0"/>
                  <w:marTop w:val="0"/>
                  <w:marBottom w:val="0"/>
                  <w:divBdr>
                    <w:top w:val="none" w:sz="0" w:space="0" w:color="auto"/>
                    <w:left w:val="none" w:sz="0" w:space="0" w:color="auto"/>
                    <w:bottom w:val="none" w:sz="0" w:space="0" w:color="auto"/>
                    <w:right w:val="none" w:sz="0" w:space="0" w:color="auto"/>
                  </w:divBdr>
                </w:div>
                <w:div w:id="78141461">
                  <w:marLeft w:val="0"/>
                  <w:marRight w:val="0"/>
                  <w:marTop w:val="0"/>
                  <w:marBottom w:val="0"/>
                  <w:divBdr>
                    <w:top w:val="none" w:sz="0" w:space="0" w:color="auto"/>
                    <w:left w:val="none" w:sz="0" w:space="0" w:color="auto"/>
                    <w:bottom w:val="none" w:sz="0" w:space="0" w:color="auto"/>
                    <w:right w:val="none" w:sz="0" w:space="0" w:color="auto"/>
                  </w:divBdr>
                </w:div>
                <w:div w:id="1038163973">
                  <w:marLeft w:val="0"/>
                  <w:marRight w:val="0"/>
                  <w:marTop w:val="0"/>
                  <w:marBottom w:val="0"/>
                  <w:divBdr>
                    <w:top w:val="none" w:sz="0" w:space="0" w:color="auto"/>
                    <w:left w:val="none" w:sz="0" w:space="0" w:color="auto"/>
                    <w:bottom w:val="none" w:sz="0" w:space="0" w:color="auto"/>
                    <w:right w:val="none" w:sz="0" w:space="0" w:color="auto"/>
                  </w:divBdr>
                </w:div>
                <w:div w:id="1937788276">
                  <w:marLeft w:val="0"/>
                  <w:marRight w:val="0"/>
                  <w:marTop w:val="0"/>
                  <w:marBottom w:val="0"/>
                  <w:divBdr>
                    <w:top w:val="none" w:sz="0" w:space="0" w:color="auto"/>
                    <w:left w:val="none" w:sz="0" w:space="0" w:color="auto"/>
                    <w:bottom w:val="none" w:sz="0" w:space="0" w:color="auto"/>
                    <w:right w:val="none" w:sz="0" w:space="0" w:color="auto"/>
                  </w:divBdr>
                </w:div>
                <w:div w:id="1966738671">
                  <w:marLeft w:val="0"/>
                  <w:marRight w:val="0"/>
                  <w:marTop w:val="0"/>
                  <w:marBottom w:val="0"/>
                  <w:divBdr>
                    <w:top w:val="none" w:sz="0" w:space="0" w:color="auto"/>
                    <w:left w:val="none" w:sz="0" w:space="0" w:color="auto"/>
                    <w:bottom w:val="none" w:sz="0" w:space="0" w:color="auto"/>
                    <w:right w:val="none" w:sz="0" w:space="0" w:color="auto"/>
                  </w:divBdr>
                </w:div>
                <w:div w:id="924455885">
                  <w:marLeft w:val="0"/>
                  <w:marRight w:val="0"/>
                  <w:marTop w:val="0"/>
                  <w:marBottom w:val="0"/>
                  <w:divBdr>
                    <w:top w:val="none" w:sz="0" w:space="0" w:color="auto"/>
                    <w:left w:val="none" w:sz="0" w:space="0" w:color="auto"/>
                    <w:bottom w:val="none" w:sz="0" w:space="0" w:color="auto"/>
                    <w:right w:val="none" w:sz="0" w:space="0" w:color="auto"/>
                  </w:divBdr>
                </w:div>
                <w:div w:id="945311944">
                  <w:marLeft w:val="0"/>
                  <w:marRight w:val="0"/>
                  <w:marTop w:val="0"/>
                  <w:marBottom w:val="0"/>
                  <w:divBdr>
                    <w:top w:val="none" w:sz="0" w:space="0" w:color="auto"/>
                    <w:left w:val="none" w:sz="0" w:space="0" w:color="auto"/>
                    <w:bottom w:val="none" w:sz="0" w:space="0" w:color="auto"/>
                    <w:right w:val="none" w:sz="0" w:space="0" w:color="auto"/>
                  </w:divBdr>
                </w:div>
                <w:div w:id="862480292">
                  <w:marLeft w:val="0"/>
                  <w:marRight w:val="0"/>
                  <w:marTop w:val="0"/>
                  <w:marBottom w:val="0"/>
                  <w:divBdr>
                    <w:top w:val="none" w:sz="0" w:space="0" w:color="auto"/>
                    <w:left w:val="none" w:sz="0" w:space="0" w:color="auto"/>
                    <w:bottom w:val="none" w:sz="0" w:space="0" w:color="auto"/>
                    <w:right w:val="none" w:sz="0" w:space="0" w:color="auto"/>
                  </w:divBdr>
                </w:div>
                <w:div w:id="550118713">
                  <w:marLeft w:val="0"/>
                  <w:marRight w:val="0"/>
                  <w:marTop w:val="0"/>
                  <w:marBottom w:val="0"/>
                  <w:divBdr>
                    <w:top w:val="none" w:sz="0" w:space="0" w:color="auto"/>
                    <w:left w:val="none" w:sz="0" w:space="0" w:color="auto"/>
                    <w:bottom w:val="none" w:sz="0" w:space="0" w:color="auto"/>
                    <w:right w:val="none" w:sz="0" w:space="0" w:color="auto"/>
                  </w:divBdr>
                </w:div>
                <w:div w:id="33166641">
                  <w:marLeft w:val="0"/>
                  <w:marRight w:val="0"/>
                  <w:marTop w:val="0"/>
                  <w:marBottom w:val="0"/>
                  <w:divBdr>
                    <w:top w:val="none" w:sz="0" w:space="0" w:color="auto"/>
                    <w:left w:val="none" w:sz="0" w:space="0" w:color="auto"/>
                    <w:bottom w:val="none" w:sz="0" w:space="0" w:color="auto"/>
                    <w:right w:val="none" w:sz="0" w:space="0" w:color="auto"/>
                  </w:divBdr>
                </w:div>
                <w:div w:id="1955287593">
                  <w:marLeft w:val="0"/>
                  <w:marRight w:val="0"/>
                  <w:marTop w:val="0"/>
                  <w:marBottom w:val="0"/>
                  <w:divBdr>
                    <w:top w:val="none" w:sz="0" w:space="0" w:color="auto"/>
                    <w:left w:val="none" w:sz="0" w:space="0" w:color="auto"/>
                    <w:bottom w:val="none" w:sz="0" w:space="0" w:color="auto"/>
                    <w:right w:val="none" w:sz="0" w:space="0" w:color="auto"/>
                  </w:divBdr>
                </w:div>
                <w:div w:id="480970125">
                  <w:marLeft w:val="0"/>
                  <w:marRight w:val="0"/>
                  <w:marTop w:val="0"/>
                  <w:marBottom w:val="0"/>
                  <w:divBdr>
                    <w:top w:val="none" w:sz="0" w:space="0" w:color="auto"/>
                    <w:left w:val="none" w:sz="0" w:space="0" w:color="auto"/>
                    <w:bottom w:val="none" w:sz="0" w:space="0" w:color="auto"/>
                    <w:right w:val="none" w:sz="0" w:space="0" w:color="auto"/>
                  </w:divBdr>
                </w:div>
                <w:div w:id="1759133832">
                  <w:marLeft w:val="0"/>
                  <w:marRight w:val="0"/>
                  <w:marTop w:val="0"/>
                  <w:marBottom w:val="0"/>
                  <w:divBdr>
                    <w:top w:val="none" w:sz="0" w:space="0" w:color="auto"/>
                    <w:left w:val="none" w:sz="0" w:space="0" w:color="auto"/>
                    <w:bottom w:val="none" w:sz="0" w:space="0" w:color="auto"/>
                    <w:right w:val="none" w:sz="0" w:space="0" w:color="auto"/>
                  </w:divBdr>
                </w:div>
                <w:div w:id="873232050">
                  <w:marLeft w:val="0"/>
                  <w:marRight w:val="0"/>
                  <w:marTop w:val="0"/>
                  <w:marBottom w:val="0"/>
                  <w:divBdr>
                    <w:top w:val="none" w:sz="0" w:space="0" w:color="auto"/>
                    <w:left w:val="none" w:sz="0" w:space="0" w:color="auto"/>
                    <w:bottom w:val="none" w:sz="0" w:space="0" w:color="auto"/>
                    <w:right w:val="none" w:sz="0" w:space="0" w:color="auto"/>
                  </w:divBdr>
                </w:div>
                <w:div w:id="1104617188">
                  <w:marLeft w:val="0"/>
                  <w:marRight w:val="0"/>
                  <w:marTop w:val="0"/>
                  <w:marBottom w:val="0"/>
                  <w:divBdr>
                    <w:top w:val="none" w:sz="0" w:space="0" w:color="auto"/>
                    <w:left w:val="none" w:sz="0" w:space="0" w:color="auto"/>
                    <w:bottom w:val="none" w:sz="0" w:space="0" w:color="auto"/>
                    <w:right w:val="none" w:sz="0" w:space="0" w:color="auto"/>
                  </w:divBdr>
                </w:div>
                <w:div w:id="796799502">
                  <w:marLeft w:val="0"/>
                  <w:marRight w:val="0"/>
                  <w:marTop w:val="0"/>
                  <w:marBottom w:val="0"/>
                  <w:divBdr>
                    <w:top w:val="none" w:sz="0" w:space="0" w:color="auto"/>
                    <w:left w:val="none" w:sz="0" w:space="0" w:color="auto"/>
                    <w:bottom w:val="none" w:sz="0" w:space="0" w:color="auto"/>
                    <w:right w:val="none" w:sz="0" w:space="0" w:color="auto"/>
                  </w:divBdr>
                </w:div>
                <w:div w:id="1194610079">
                  <w:marLeft w:val="0"/>
                  <w:marRight w:val="0"/>
                  <w:marTop w:val="0"/>
                  <w:marBottom w:val="0"/>
                  <w:divBdr>
                    <w:top w:val="none" w:sz="0" w:space="0" w:color="auto"/>
                    <w:left w:val="none" w:sz="0" w:space="0" w:color="auto"/>
                    <w:bottom w:val="none" w:sz="0" w:space="0" w:color="auto"/>
                    <w:right w:val="none" w:sz="0" w:space="0" w:color="auto"/>
                  </w:divBdr>
                </w:div>
                <w:div w:id="1912813387">
                  <w:marLeft w:val="0"/>
                  <w:marRight w:val="0"/>
                  <w:marTop w:val="0"/>
                  <w:marBottom w:val="0"/>
                  <w:divBdr>
                    <w:top w:val="none" w:sz="0" w:space="0" w:color="auto"/>
                    <w:left w:val="none" w:sz="0" w:space="0" w:color="auto"/>
                    <w:bottom w:val="none" w:sz="0" w:space="0" w:color="auto"/>
                    <w:right w:val="none" w:sz="0" w:space="0" w:color="auto"/>
                  </w:divBdr>
                </w:div>
                <w:div w:id="1122572784">
                  <w:marLeft w:val="0"/>
                  <w:marRight w:val="0"/>
                  <w:marTop w:val="0"/>
                  <w:marBottom w:val="0"/>
                  <w:divBdr>
                    <w:top w:val="none" w:sz="0" w:space="0" w:color="auto"/>
                    <w:left w:val="none" w:sz="0" w:space="0" w:color="auto"/>
                    <w:bottom w:val="none" w:sz="0" w:space="0" w:color="auto"/>
                    <w:right w:val="none" w:sz="0" w:space="0" w:color="auto"/>
                  </w:divBdr>
                </w:div>
                <w:div w:id="647056203">
                  <w:marLeft w:val="0"/>
                  <w:marRight w:val="0"/>
                  <w:marTop w:val="0"/>
                  <w:marBottom w:val="0"/>
                  <w:divBdr>
                    <w:top w:val="none" w:sz="0" w:space="0" w:color="auto"/>
                    <w:left w:val="none" w:sz="0" w:space="0" w:color="auto"/>
                    <w:bottom w:val="none" w:sz="0" w:space="0" w:color="auto"/>
                    <w:right w:val="none" w:sz="0" w:space="0" w:color="auto"/>
                  </w:divBdr>
                </w:div>
                <w:div w:id="682973630">
                  <w:marLeft w:val="0"/>
                  <w:marRight w:val="0"/>
                  <w:marTop w:val="0"/>
                  <w:marBottom w:val="0"/>
                  <w:divBdr>
                    <w:top w:val="none" w:sz="0" w:space="0" w:color="auto"/>
                    <w:left w:val="none" w:sz="0" w:space="0" w:color="auto"/>
                    <w:bottom w:val="none" w:sz="0" w:space="0" w:color="auto"/>
                    <w:right w:val="none" w:sz="0" w:space="0" w:color="auto"/>
                  </w:divBdr>
                </w:div>
                <w:div w:id="1968581398">
                  <w:marLeft w:val="0"/>
                  <w:marRight w:val="0"/>
                  <w:marTop w:val="0"/>
                  <w:marBottom w:val="0"/>
                  <w:divBdr>
                    <w:top w:val="none" w:sz="0" w:space="0" w:color="auto"/>
                    <w:left w:val="none" w:sz="0" w:space="0" w:color="auto"/>
                    <w:bottom w:val="none" w:sz="0" w:space="0" w:color="auto"/>
                    <w:right w:val="none" w:sz="0" w:space="0" w:color="auto"/>
                  </w:divBdr>
                </w:div>
                <w:div w:id="97065244">
                  <w:marLeft w:val="0"/>
                  <w:marRight w:val="0"/>
                  <w:marTop w:val="0"/>
                  <w:marBottom w:val="0"/>
                  <w:divBdr>
                    <w:top w:val="none" w:sz="0" w:space="0" w:color="auto"/>
                    <w:left w:val="none" w:sz="0" w:space="0" w:color="auto"/>
                    <w:bottom w:val="none" w:sz="0" w:space="0" w:color="auto"/>
                    <w:right w:val="none" w:sz="0" w:space="0" w:color="auto"/>
                  </w:divBdr>
                </w:div>
                <w:div w:id="1581522778">
                  <w:marLeft w:val="0"/>
                  <w:marRight w:val="0"/>
                  <w:marTop w:val="0"/>
                  <w:marBottom w:val="0"/>
                  <w:divBdr>
                    <w:top w:val="none" w:sz="0" w:space="0" w:color="auto"/>
                    <w:left w:val="none" w:sz="0" w:space="0" w:color="auto"/>
                    <w:bottom w:val="none" w:sz="0" w:space="0" w:color="auto"/>
                    <w:right w:val="none" w:sz="0" w:space="0" w:color="auto"/>
                  </w:divBdr>
                </w:div>
                <w:div w:id="1358116681">
                  <w:marLeft w:val="0"/>
                  <w:marRight w:val="0"/>
                  <w:marTop w:val="0"/>
                  <w:marBottom w:val="0"/>
                  <w:divBdr>
                    <w:top w:val="none" w:sz="0" w:space="0" w:color="auto"/>
                    <w:left w:val="none" w:sz="0" w:space="0" w:color="auto"/>
                    <w:bottom w:val="none" w:sz="0" w:space="0" w:color="auto"/>
                    <w:right w:val="none" w:sz="0" w:space="0" w:color="auto"/>
                  </w:divBdr>
                </w:div>
                <w:div w:id="355623084">
                  <w:marLeft w:val="0"/>
                  <w:marRight w:val="0"/>
                  <w:marTop w:val="0"/>
                  <w:marBottom w:val="0"/>
                  <w:divBdr>
                    <w:top w:val="none" w:sz="0" w:space="0" w:color="auto"/>
                    <w:left w:val="none" w:sz="0" w:space="0" w:color="auto"/>
                    <w:bottom w:val="none" w:sz="0" w:space="0" w:color="auto"/>
                    <w:right w:val="none" w:sz="0" w:space="0" w:color="auto"/>
                  </w:divBdr>
                </w:div>
                <w:div w:id="1103455750">
                  <w:marLeft w:val="0"/>
                  <w:marRight w:val="0"/>
                  <w:marTop w:val="0"/>
                  <w:marBottom w:val="0"/>
                  <w:divBdr>
                    <w:top w:val="none" w:sz="0" w:space="0" w:color="auto"/>
                    <w:left w:val="none" w:sz="0" w:space="0" w:color="auto"/>
                    <w:bottom w:val="none" w:sz="0" w:space="0" w:color="auto"/>
                    <w:right w:val="none" w:sz="0" w:space="0" w:color="auto"/>
                  </w:divBdr>
                </w:div>
                <w:div w:id="406853093">
                  <w:marLeft w:val="0"/>
                  <w:marRight w:val="0"/>
                  <w:marTop w:val="0"/>
                  <w:marBottom w:val="0"/>
                  <w:divBdr>
                    <w:top w:val="none" w:sz="0" w:space="0" w:color="auto"/>
                    <w:left w:val="none" w:sz="0" w:space="0" w:color="auto"/>
                    <w:bottom w:val="none" w:sz="0" w:space="0" w:color="auto"/>
                    <w:right w:val="none" w:sz="0" w:space="0" w:color="auto"/>
                  </w:divBdr>
                </w:div>
                <w:div w:id="272595075">
                  <w:marLeft w:val="0"/>
                  <w:marRight w:val="0"/>
                  <w:marTop w:val="0"/>
                  <w:marBottom w:val="0"/>
                  <w:divBdr>
                    <w:top w:val="none" w:sz="0" w:space="0" w:color="auto"/>
                    <w:left w:val="none" w:sz="0" w:space="0" w:color="auto"/>
                    <w:bottom w:val="none" w:sz="0" w:space="0" w:color="auto"/>
                    <w:right w:val="none" w:sz="0" w:space="0" w:color="auto"/>
                  </w:divBdr>
                </w:div>
                <w:div w:id="1765491665">
                  <w:marLeft w:val="0"/>
                  <w:marRight w:val="0"/>
                  <w:marTop w:val="0"/>
                  <w:marBottom w:val="0"/>
                  <w:divBdr>
                    <w:top w:val="none" w:sz="0" w:space="0" w:color="auto"/>
                    <w:left w:val="none" w:sz="0" w:space="0" w:color="auto"/>
                    <w:bottom w:val="none" w:sz="0" w:space="0" w:color="auto"/>
                    <w:right w:val="none" w:sz="0" w:space="0" w:color="auto"/>
                  </w:divBdr>
                </w:div>
                <w:div w:id="1235236966">
                  <w:marLeft w:val="0"/>
                  <w:marRight w:val="0"/>
                  <w:marTop w:val="0"/>
                  <w:marBottom w:val="0"/>
                  <w:divBdr>
                    <w:top w:val="none" w:sz="0" w:space="0" w:color="auto"/>
                    <w:left w:val="none" w:sz="0" w:space="0" w:color="auto"/>
                    <w:bottom w:val="none" w:sz="0" w:space="0" w:color="auto"/>
                    <w:right w:val="none" w:sz="0" w:space="0" w:color="auto"/>
                  </w:divBdr>
                </w:div>
                <w:div w:id="904687143">
                  <w:marLeft w:val="0"/>
                  <w:marRight w:val="0"/>
                  <w:marTop w:val="0"/>
                  <w:marBottom w:val="0"/>
                  <w:divBdr>
                    <w:top w:val="none" w:sz="0" w:space="0" w:color="auto"/>
                    <w:left w:val="none" w:sz="0" w:space="0" w:color="auto"/>
                    <w:bottom w:val="none" w:sz="0" w:space="0" w:color="auto"/>
                    <w:right w:val="none" w:sz="0" w:space="0" w:color="auto"/>
                  </w:divBdr>
                </w:div>
                <w:div w:id="24789856">
                  <w:marLeft w:val="0"/>
                  <w:marRight w:val="0"/>
                  <w:marTop w:val="0"/>
                  <w:marBottom w:val="0"/>
                  <w:divBdr>
                    <w:top w:val="none" w:sz="0" w:space="0" w:color="auto"/>
                    <w:left w:val="none" w:sz="0" w:space="0" w:color="auto"/>
                    <w:bottom w:val="none" w:sz="0" w:space="0" w:color="auto"/>
                    <w:right w:val="none" w:sz="0" w:space="0" w:color="auto"/>
                  </w:divBdr>
                </w:div>
                <w:div w:id="1374428594">
                  <w:marLeft w:val="0"/>
                  <w:marRight w:val="0"/>
                  <w:marTop w:val="0"/>
                  <w:marBottom w:val="0"/>
                  <w:divBdr>
                    <w:top w:val="none" w:sz="0" w:space="0" w:color="auto"/>
                    <w:left w:val="none" w:sz="0" w:space="0" w:color="auto"/>
                    <w:bottom w:val="none" w:sz="0" w:space="0" w:color="auto"/>
                    <w:right w:val="none" w:sz="0" w:space="0" w:color="auto"/>
                  </w:divBdr>
                </w:div>
                <w:div w:id="1391224806">
                  <w:marLeft w:val="0"/>
                  <w:marRight w:val="0"/>
                  <w:marTop w:val="0"/>
                  <w:marBottom w:val="0"/>
                  <w:divBdr>
                    <w:top w:val="none" w:sz="0" w:space="0" w:color="auto"/>
                    <w:left w:val="none" w:sz="0" w:space="0" w:color="auto"/>
                    <w:bottom w:val="none" w:sz="0" w:space="0" w:color="auto"/>
                    <w:right w:val="none" w:sz="0" w:space="0" w:color="auto"/>
                  </w:divBdr>
                </w:div>
                <w:div w:id="285310732">
                  <w:marLeft w:val="0"/>
                  <w:marRight w:val="0"/>
                  <w:marTop w:val="0"/>
                  <w:marBottom w:val="0"/>
                  <w:divBdr>
                    <w:top w:val="none" w:sz="0" w:space="0" w:color="auto"/>
                    <w:left w:val="none" w:sz="0" w:space="0" w:color="auto"/>
                    <w:bottom w:val="none" w:sz="0" w:space="0" w:color="auto"/>
                    <w:right w:val="none" w:sz="0" w:space="0" w:color="auto"/>
                  </w:divBdr>
                </w:div>
                <w:div w:id="220867536">
                  <w:marLeft w:val="0"/>
                  <w:marRight w:val="0"/>
                  <w:marTop w:val="0"/>
                  <w:marBottom w:val="0"/>
                  <w:divBdr>
                    <w:top w:val="none" w:sz="0" w:space="0" w:color="auto"/>
                    <w:left w:val="none" w:sz="0" w:space="0" w:color="auto"/>
                    <w:bottom w:val="none" w:sz="0" w:space="0" w:color="auto"/>
                    <w:right w:val="none" w:sz="0" w:space="0" w:color="auto"/>
                  </w:divBdr>
                </w:div>
              </w:divsChild>
            </w:div>
            <w:div w:id="841971533">
              <w:marLeft w:val="0"/>
              <w:marRight w:val="0"/>
              <w:marTop w:val="0"/>
              <w:marBottom w:val="0"/>
              <w:divBdr>
                <w:top w:val="none" w:sz="0" w:space="0" w:color="auto"/>
                <w:left w:val="none" w:sz="0" w:space="0" w:color="auto"/>
                <w:bottom w:val="none" w:sz="0" w:space="0" w:color="auto"/>
                <w:right w:val="none" w:sz="0" w:space="0" w:color="auto"/>
              </w:divBdr>
              <w:divsChild>
                <w:div w:id="534582391">
                  <w:marLeft w:val="0"/>
                  <w:marRight w:val="0"/>
                  <w:marTop w:val="0"/>
                  <w:marBottom w:val="0"/>
                  <w:divBdr>
                    <w:top w:val="none" w:sz="0" w:space="0" w:color="auto"/>
                    <w:left w:val="none" w:sz="0" w:space="0" w:color="auto"/>
                    <w:bottom w:val="none" w:sz="0" w:space="0" w:color="auto"/>
                    <w:right w:val="none" w:sz="0" w:space="0" w:color="auto"/>
                  </w:divBdr>
                </w:div>
                <w:div w:id="670331220">
                  <w:marLeft w:val="0"/>
                  <w:marRight w:val="0"/>
                  <w:marTop w:val="0"/>
                  <w:marBottom w:val="0"/>
                  <w:divBdr>
                    <w:top w:val="none" w:sz="0" w:space="0" w:color="auto"/>
                    <w:left w:val="none" w:sz="0" w:space="0" w:color="auto"/>
                    <w:bottom w:val="none" w:sz="0" w:space="0" w:color="auto"/>
                    <w:right w:val="none" w:sz="0" w:space="0" w:color="auto"/>
                  </w:divBdr>
                </w:div>
                <w:div w:id="1230268689">
                  <w:marLeft w:val="0"/>
                  <w:marRight w:val="0"/>
                  <w:marTop w:val="0"/>
                  <w:marBottom w:val="0"/>
                  <w:divBdr>
                    <w:top w:val="none" w:sz="0" w:space="0" w:color="auto"/>
                    <w:left w:val="none" w:sz="0" w:space="0" w:color="auto"/>
                    <w:bottom w:val="none" w:sz="0" w:space="0" w:color="auto"/>
                    <w:right w:val="none" w:sz="0" w:space="0" w:color="auto"/>
                  </w:divBdr>
                </w:div>
                <w:div w:id="1664121257">
                  <w:marLeft w:val="0"/>
                  <w:marRight w:val="0"/>
                  <w:marTop w:val="0"/>
                  <w:marBottom w:val="0"/>
                  <w:divBdr>
                    <w:top w:val="none" w:sz="0" w:space="0" w:color="auto"/>
                    <w:left w:val="none" w:sz="0" w:space="0" w:color="auto"/>
                    <w:bottom w:val="none" w:sz="0" w:space="0" w:color="auto"/>
                    <w:right w:val="none" w:sz="0" w:space="0" w:color="auto"/>
                  </w:divBdr>
                </w:div>
                <w:div w:id="100222061">
                  <w:marLeft w:val="0"/>
                  <w:marRight w:val="0"/>
                  <w:marTop w:val="0"/>
                  <w:marBottom w:val="0"/>
                  <w:divBdr>
                    <w:top w:val="none" w:sz="0" w:space="0" w:color="auto"/>
                    <w:left w:val="none" w:sz="0" w:space="0" w:color="auto"/>
                    <w:bottom w:val="none" w:sz="0" w:space="0" w:color="auto"/>
                    <w:right w:val="none" w:sz="0" w:space="0" w:color="auto"/>
                  </w:divBdr>
                </w:div>
                <w:div w:id="652834542">
                  <w:marLeft w:val="0"/>
                  <w:marRight w:val="0"/>
                  <w:marTop w:val="0"/>
                  <w:marBottom w:val="0"/>
                  <w:divBdr>
                    <w:top w:val="none" w:sz="0" w:space="0" w:color="auto"/>
                    <w:left w:val="none" w:sz="0" w:space="0" w:color="auto"/>
                    <w:bottom w:val="none" w:sz="0" w:space="0" w:color="auto"/>
                    <w:right w:val="none" w:sz="0" w:space="0" w:color="auto"/>
                  </w:divBdr>
                </w:div>
                <w:div w:id="789671576">
                  <w:marLeft w:val="0"/>
                  <w:marRight w:val="0"/>
                  <w:marTop w:val="0"/>
                  <w:marBottom w:val="0"/>
                  <w:divBdr>
                    <w:top w:val="none" w:sz="0" w:space="0" w:color="auto"/>
                    <w:left w:val="none" w:sz="0" w:space="0" w:color="auto"/>
                    <w:bottom w:val="none" w:sz="0" w:space="0" w:color="auto"/>
                    <w:right w:val="none" w:sz="0" w:space="0" w:color="auto"/>
                  </w:divBdr>
                </w:div>
                <w:div w:id="1569459266">
                  <w:marLeft w:val="0"/>
                  <w:marRight w:val="0"/>
                  <w:marTop w:val="0"/>
                  <w:marBottom w:val="0"/>
                  <w:divBdr>
                    <w:top w:val="none" w:sz="0" w:space="0" w:color="auto"/>
                    <w:left w:val="none" w:sz="0" w:space="0" w:color="auto"/>
                    <w:bottom w:val="none" w:sz="0" w:space="0" w:color="auto"/>
                    <w:right w:val="none" w:sz="0" w:space="0" w:color="auto"/>
                  </w:divBdr>
                </w:div>
                <w:div w:id="1449003954">
                  <w:marLeft w:val="0"/>
                  <w:marRight w:val="0"/>
                  <w:marTop w:val="0"/>
                  <w:marBottom w:val="0"/>
                  <w:divBdr>
                    <w:top w:val="none" w:sz="0" w:space="0" w:color="auto"/>
                    <w:left w:val="none" w:sz="0" w:space="0" w:color="auto"/>
                    <w:bottom w:val="none" w:sz="0" w:space="0" w:color="auto"/>
                    <w:right w:val="none" w:sz="0" w:space="0" w:color="auto"/>
                  </w:divBdr>
                </w:div>
                <w:div w:id="1230266655">
                  <w:marLeft w:val="0"/>
                  <w:marRight w:val="0"/>
                  <w:marTop w:val="0"/>
                  <w:marBottom w:val="0"/>
                  <w:divBdr>
                    <w:top w:val="none" w:sz="0" w:space="0" w:color="auto"/>
                    <w:left w:val="none" w:sz="0" w:space="0" w:color="auto"/>
                    <w:bottom w:val="none" w:sz="0" w:space="0" w:color="auto"/>
                    <w:right w:val="none" w:sz="0" w:space="0" w:color="auto"/>
                  </w:divBdr>
                </w:div>
                <w:div w:id="201017569">
                  <w:marLeft w:val="0"/>
                  <w:marRight w:val="0"/>
                  <w:marTop w:val="0"/>
                  <w:marBottom w:val="0"/>
                  <w:divBdr>
                    <w:top w:val="none" w:sz="0" w:space="0" w:color="auto"/>
                    <w:left w:val="none" w:sz="0" w:space="0" w:color="auto"/>
                    <w:bottom w:val="none" w:sz="0" w:space="0" w:color="auto"/>
                    <w:right w:val="none" w:sz="0" w:space="0" w:color="auto"/>
                  </w:divBdr>
                </w:div>
                <w:div w:id="1951626625">
                  <w:marLeft w:val="0"/>
                  <w:marRight w:val="0"/>
                  <w:marTop w:val="0"/>
                  <w:marBottom w:val="0"/>
                  <w:divBdr>
                    <w:top w:val="none" w:sz="0" w:space="0" w:color="auto"/>
                    <w:left w:val="none" w:sz="0" w:space="0" w:color="auto"/>
                    <w:bottom w:val="none" w:sz="0" w:space="0" w:color="auto"/>
                    <w:right w:val="none" w:sz="0" w:space="0" w:color="auto"/>
                  </w:divBdr>
                </w:div>
                <w:div w:id="292099086">
                  <w:marLeft w:val="0"/>
                  <w:marRight w:val="0"/>
                  <w:marTop w:val="0"/>
                  <w:marBottom w:val="0"/>
                  <w:divBdr>
                    <w:top w:val="none" w:sz="0" w:space="0" w:color="auto"/>
                    <w:left w:val="none" w:sz="0" w:space="0" w:color="auto"/>
                    <w:bottom w:val="none" w:sz="0" w:space="0" w:color="auto"/>
                    <w:right w:val="none" w:sz="0" w:space="0" w:color="auto"/>
                  </w:divBdr>
                </w:div>
                <w:div w:id="1915506801">
                  <w:marLeft w:val="0"/>
                  <w:marRight w:val="0"/>
                  <w:marTop w:val="0"/>
                  <w:marBottom w:val="0"/>
                  <w:divBdr>
                    <w:top w:val="none" w:sz="0" w:space="0" w:color="auto"/>
                    <w:left w:val="none" w:sz="0" w:space="0" w:color="auto"/>
                    <w:bottom w:val="none" w:sz="0" w:space="0" w:color="auto"/>
                    <w:right w:val="none" w:sz="0" w:space="0" w:color="auto"/>
                  </w:divBdr>
                </w:div>
                <w:div w:id="772474150">
                  <w:marLeft w:val="0"/>
                  <w:marRight w:val="0"/>
                  <w:marTop w:val="0"/>
                  <w:marBottom w:val="0"/>
                  <w:divBdr>
                    <w:top w:val="none" w:sz="0" w:space="0" w:color="auto"/>
                    <w:left w:val="none" w:sz="0" w:space="0" w:color="auto"/>
                    <w:bottom w:val="none" w:sz="0" w:space="0" w:color="auto"/>
                    <w:right w:val="none" w:sz="0" w:space="0" w:color="auto"/>
                  </w:divBdr>
                </w:div>
                <w:div w:id="515268204">
                  <w:marLeft w:val="0"/>
                  <w:marRight w:val="0"/>
                  <w:marTop w:val="0"/>
                  <w:marBottom w:val="0"/>
                  <w:divBdr>
                    <w:top w:val="none" w:sz="0" w:space="0" w:color="auto"/>
                    <w:left w:val="none" w:sz="0" w:space="0" w:color="auto"/>
                    <w:bottom w:val="none" w:sz="0" w:space="0" w:color="auto"/>
                    <w:right w:val="none" w:sz="0" w:space="0" w:color="auto"/>
                  </w:divBdr>
                </w:div>
                <w:div w:id="105541425">
                  <w:marLeft w:val="0"/>
                  <w:marRight w:val="0"/>
                  <w:marTop w:val="0"/>
                  <w:marBottom w:val="0"/>
                  <w:divBdr>
                    <w:top w:val="none" w:sz="0" w:space="0" w:color="auto"/>
                    <w:left w:val="none" w:sz="0" w:space="0" w:color="auto"/>
                    <w:bottom w:val="none" w:sz="0" w:space="0" w:color="auto"/>
                    <w:right w:val="none" w:sz="0" w:space="0" w:color="auto"/>
                  </w:divBdr>
                </w:div>
                <w:div w:id="1265070039">
                  <w:marLeft w:val="0"/>
                  <w:marRight w:val="0"/>
                  <w:marTop w:val="0"/>
                  <w:marBottom w:val="0"/>
                  <w:divBdr>
                    <w:top w:val="none" w:sz="0" w:space="0" w:color="auto"/>
                    <w:left w:val="none" w:sz="0" w:space="0" w:color="auto"/>
                    <w:bottom w:val="none" w:sz="0" w:space="0" w:color="auto"/>
                    <w:right w:val="none" w:sz="0" w:space="0" w:color="auto"/>
                  </w:divBdr>
                </w:div>
                <w:div w:id="1121146141">
                  <w:marLeft w:val="0"/>
                  <w:marRight w:val="0"/>
                  <w:marTop w:val="0"/>
                  <w:marBottom w:val="0"/>
                  <w:divBdr>
                    <w:top w:val="none" w:sz="0" w:space="0" w:color="auto"/>
                    <w:left w:val="none" w:sz="0" w:space="0" w:color="auto"/>
                    <w:bottom w:val="none" w:sz="0" w:space="0" w:color="auto"/>
                    <w:right w:val="none" w:sz="0" w:space="0" w:color="auto"/>
                  </w:divBdr>
                </w:div>
                <w:div w:id="1841001777">
                  <w:marLeft w:val="0"/>
                  <w:marRight w:val="0"/>
                  <w:marTop w:val="0"/>
                  <w:marBottom w:val="0"/>
                  <w:divBdr>
                    <w:top w:val="none" w:sz="0" w:space="0" w:color="auto"/>
                    <w:left w:val="none" w:sz="0" w:space="0" w:color="auto"/>
                    <w:bottom w:val="none" w:sz="0" w:space="0" w:color="auto"/>
                    <w:right w:val="none" w:sz="0" w:space="0" w:color="auto"/>
                  </w:divBdr>
                </w:div>
                <w:div w:id="338194614">
                  <w:marLeft w:val="0"/>
                  <w:marRight w:val="0"/>
                  <w:marTop w:val="0"/>
                  <w:marBottom w:val="0"/>
                  <w:divBdr>
                    <w:top w:val="none" w:sz="0" w:space="0" w:color="auto"/>
                    <w:left w:val="none" w:sz="0" w:space="0" w:color="auto"/>
                    <w:bottom w:val="none" w:sz="0" w:space="0" w:color="auto"/>
                    <w:right w:val="none" w:sz="0" w:space="0" w:color="auto"/>
                  </w:divBdr>
                </w:div>
                <w:div w:id="623464003">
                  <w:marLeft w:val="0"/>
                  <w:marRight w:val="0"/>
                  <w:marTop w:val="0"/>
                  <w:marBottom w:val="0"/>
                  <w:divBdr>
                    <w:top w:val="none" w:sz="0" w:space="0" w:color="auto"/>
                    <w:left w:val="none" w:sz="0" w:space="0" w:color="auto"/>
                    <w:bottom w:val="none" w:sz="0" w:space="0" w:color="auto"/>
                    <w:right w:val="none" w:sz="0" w:space="0" w:color="auto"/>
                  </w:divBdr>
                </w:div>
                <w:div w:id="260384521">
                  <w:marLeft w:val="0"/>
                  <w:marRight w:val="0"/>
                  <w:marTop w:val="0"/>
                  <w:marBottom w:val="0"/>
                  <w:divBdr>
                    <w:top w:val="none" w:sz="0" w:space="0" w:color="auto"/>
                    <w:left w:val="none" w:sz="0" w:space="0" w:color="auto"/>
                    <w:bottom w:val="none" w:sz="0" w:space="0" w:color="auto"/>
                    <w:right w:val="none" w:sz="0" w:space="0" w:color="auto"/>
                  </w:divBdr>
                </w:div>
                <w:div w:id="695544203">
                  <w:marLeft w:val="0"/>
                  <w:marRight w:val="0"/>
                  <w:marTop w:val="0"/>
                  <w:marBottom w:val="0"/>
                  <w:divBdr>
                    <w:top w:val="none" w:sz="0" w:space="0" w:color="auto"/>
                    <w:left w:val="none" w:sz="0" w:space="0" w:color="auto"/>
                    <w:bottom w:val="none" w:sz="0" w:space="0" w:color="auto"/>
                    <w:right w:val="none" w:sz="0" w:space="0" w:color="auto"/>
                  </w:divBdr>
                </w:div>
                <w:div w:id="1126194919">
                  <w:marLeft w:val="0"/>
                  <w:marRight w:val="0"/>
                  <w:marTop w:val="0"/>
                  <w:marBottom w:val="0"/>
                  <w:divBdr>
                    <w:top w:val="none" w:sz="0" w:space="0" w:color="auto"/>
                    <w:left w:val="none" w:sz="0" w:space="0" w:color="auto"/>
                    <w:bottom w:val="none" w:sz="0" w:space="0" w:color="auto"/>
                    <w:right w:val="none" w:sz="0" w:space="0" w:color="auto"/>
                  </w:divBdr>
                </w:div>
                <w:div w:id="1710450076">
                  <w:marLeft w:val="0"/>
                  <w:marRight w:val="0"/>
                  <w:marTop w:val="0"/>
                  <w:marBottom w:val="0"/>
                  <w:divBdr>
                    <w:top w:val="none" w:sz="0" w:space="0" w:color="auto"/>
                    <w:left w:val="none" w:sz="0" w:space="0" w:color="auto"/>
                    <w:bottom w:val="none" w:sz="0" w:space="0" w:color="auto"/>
                    <w:right w:val="none" w:sz="0" w:space="0" w:color="auto"/>
                  </w:divBdr>
                </w:div>
                <w:div w:id="754789686">
                  <w:marLeft w:val="0"/>
                  <w:marRight w:val="0"/>
                  <w:marTop w:val="0"/>
                  <w:marBottom w:val="0"/>
                  <w:divBdr>
                    <w:top w:val="none" w:sz="0" w:space="0" w:color="auto"/>
                    <w:left w:val="none" w:sz="0" w:space="0" w:color="auto"/>
                    <w:bottom w:val="none" w:sz="0" w:space="0" w:color="auto"/>
                    <w:right w:val="none" w:sz="0" w:space="0" w:color="auto"/>
                  </w:divBdr>
                </w:div>
                <w:div w:id="118110391">
                  <w:marLeft w:val="0"/>
                  <w:marRight w:val="0"/>
                  <w:marTop w:val="0"/>
                  <w:marBottom w:val="0"/>
                  <w:divBdr>
                    <w:top w:val="none" w:sz="0" w:space="0" w:color="auto"/>
                    <w:left w:val="none" w:sz="0" w:space="0" w:color="auto"/>
                    <w:bottom w:val="none" w:sz="0" w:space="0" w:color="auto"/>
                    <w:right w:val="none" w:sz="0" w:space="0" w:color="auto"/>
                  </w:divBdr>
                </w:div>
                <w:div w:id="1883323127">
                  <w:marLeft w:val="0"/>
                  <w:marRight w:val="0"/>
                  <w:marTop w:val="0"/>
                  <w:marBottom w:val="0"/>
                  <w:divBdr>
                    <w:top w:val="none" w:sz="0" w:space="0" w:color="auto"/>
                    <w:left w:val="none" w:sz="0" w:space="0" w:color="auto"/>
                    <w:bottom w:val="none" w:sz="0" w:space="0" w:color="auto"/>
                    <w:right w:val="none" w:sz="0" w:space="0" w:color="auto"/>
                  </w:divBdr>
                </w:div>
                <w:div w:id="489449055">
                  <w:marLeft w:val="0"/>
                  <w:marRight w:val="0"/>
                  <w:marTop w:val="0"/>
                  <w:marBottom w:val="0"/>
                  <w:divBdr>
                    <w:top w:val="none" w:sz="0" w:space="0" w:color="auto"/>
                    <w:left w:val="none" w:sz="0" w:space="0" w:color="auto"/>
                    <w:bottom w:val="none" w:sz="0" w:space="0" w:color="auto"/>
                    <w:right w:val="none" w:sz="0" w:space="0" w:color="auto"/>
                  </w:divBdr>
                </w:div>
                <w:div w:id="1674651214">
                  <w:marLeft w:val="0"/>
                  <w:marRight w:val="0"/>
                  <w:marTop w:val="0"/>
                  <w:marBottom w:val="0"/>
                  <w:divBdr>
                    <w:top w:val="none" w:sz="0" w:space="0" w:color="auto"/>
                    <w:left w:val="none" w:sz="0" w:space="0" w:color="auto"/>
                    <w:bottom w:val="none" w:sz="0" w:space="0" w:color="auto"/>
                    <w:right w:val="none" w:sz="0" w:space="0" w:color="auto"/>
                  </w:divBdr>
                </w:div>
                <w:div w:id="199754378">
                  <w:marLeft w:val="0"/>
                  <w:marRight w:val="0"/>
                  <w:marTop w:val="0"/>
                  <w:marBottom w:val="0"/>
                  <w:divBdr>
                    <w:top w:val="none" w:sz="0" w:space="0" w:color="auto"/>
                    <w:left w:val="none" w:sz="0" w:space="0" w:color="auto"/>
                    <w:bottom w:val="none" w:sz="0" w:space="0" w:color="auto"/>
                    <w:right w:val="none" w:sz="0" w:space="0" w:color="auto"/>
                  </w:divBdr>
                </w:div>
                <w:div w:id="1971520690">
                  <w:marLeft w:val="0"/>
                  <w:marRight w:val="0"/>
                  <w:marTop w:val="0"/>
                  <w:marBottom w:val="0"/>
                  <w:divBdr>
                    <w:top w:val="none" w:sz="0" w:space="0" w:color="auto"/>
                    <w:left w:val="none" w:sz="0" w:space="0" w:color="auto"/>
                    <w:bottom w:val="none" w:sz="0" w:space="0" w:color="auto"/>
                    <w:right w:val="none" w:sz="0" w:space="0" w:color="auto"/>
                  </w:divBdr>
                </w:div>
                <w:div w:id="615522950">
                  <w:marLeft w:val="0"/>
                  <w:marRight w:val="0"/>
                  <w:marTop w:val="0"/>
                  <w:marBottom w:val="0"/>
                  <w:divBdr>
                    <w:top w:val="none" w:sz="0" w:space="0" w:color="auto"/>
                    <w:left w:val="none" w:sz="0" w:space="0" w:color="auto"/>
                    <w:bottom w:val="none" w:sz="0" w:space="0" w:color="auto"/>
                    <w:right w:val="none" w:sz="0" w:space="0" w:color="auto"/>
                  </w:divBdr>
                </w:div>
                <w:div w:id="2134590906">
                  <w:marLeft w:val="0"/>
                  <w:marRight w:val="0"/>
                  <w:marTop w:val="0"/>
                  <w:marBottom w:val="0"/>
                  <w:divBdr>
                    <w:top w:val="none" w:sz="0" w:space="0" w:color="auto"/>
                    <w:left w:val="none" w:sz="0" w:space="0" w:color="auto"/>
                    <w:bottom w:val="none" w:sz="0" w:space="0" w:color="auto"/>
                    <w:right w:val="none" w:sz="0" w:space="0" w:color="auto"/>
                  </w:divBdr>
                </w:div>
                <w:div w:id="142085022">
                  <w:marLeft w:val="0"/>
                  <w:marRight w:val="0"/>
                  <w:marTop w:val="0"/>
                  <w:marBottom w:val="0"/>
                  <w:divBdr>
                    <w:top w:val="none" w:sz="0" w:space="0" w:color="auto"/>
                    <w:left w:val="none" w:sz="0" w:space="0" w:color="auto"/>
                    <w:bottom w:val="none" w:sz="0" w:space="0" w:color="auto"/>
                    <w:right w:val="none" w:sz="0" w:space="0" w:color="auto"/>
                  </w:divBdr>
                </w:div>
                <w:div w:id="817379814">
                  <w:marLeft w:val="0"/>
                  <w:marRight w:val="0"/>
                  <w:marTop w:val="0"/>
                  <w:marBottom w:val="0"/>
                  <w:divBdr>
                    <w:top w:val="none" w:sz="0" w:space="0" w:color="auto"/>
                    <w:left w:val="none" w:sz="0" w:space="0" w:color="auto"/>
                    <w:bottom w:val="none" w:sz="0" w:space="0" w:color="auto"/>
                    <w:right w:val="none" w:sz="0" w:space="0" w:color="auto"/>
                  </w:divBdr>
                </w:div>
                <w:div w:id="1310481944">
                  <w:marLeft w:val="0"/>
                  <w:marRight w:val="0"/>
                  <w:marTop w:val="0"/>
                  <w:marBottom w:val="0"/>
                  <w:divBdr>
                    <w:top w:val="none" w:sz="0" w:space="0" w:color="auto"/>
                    <w:left w:val="none" w:sz="0" w:space="0" w:color="auto"/>
                    <w:bottom w:val="none" w:sz="0" w:space="0" w:color="auto"/>
                    <w:right w:val="none" w:sz="0" w:space="0" w:color="auto"/>
                  </w:divBdr>
                </w:div>
                <w:div w:id="1623151104">
                  <w:marLeft w:val="0"/>
                  <w:marRight w:val="0"/>
                  <w:marTop w:val="0"/>
                  <w:marBottom w:val="0"/>
                  <w:divBdr>
                    <w:top w:val="none" w:sz="0" w:space="0" w:color="auto"/>
                    <w:left w:val="none" w:sz="0" w:space="0" w:color="auto"/>
                    <w:bottom w:val="none" w:sz="0" w:space="0" w:color="auto"/>
                    <w:right w:val="none" w:sz="0" w:space="0" w:color="auto"/>
                  </w:divBdr>
                </w:div>
                <w:div w:id="1846818716">
                  <w:marLeft w:val="0"/>
                  <w:marRight w:val="0"/>
                  <w:marTop w:val="0"/>
                  <w:marBottom w:val="0"/>
                  <w:divBdr>
                    <w:top w:val="none" w:sz="0" w:space="0" w:color="auto"/>
                    <w:left w:val="none" w:sz="0" w:space="0" w:color="auto"/>
                    <w:bottom w:val="none" w:sz="0" w:space="0" w:color="auto"/>
                    <w:right w:val="none" w:sz="0" w:space="0" w:color="auto"/>
                  </w:divBdr>
                </w:div>
                <w:div w:id="1714966112">
                  <w:marLeft w:val="0"/>
                  <w:marRight w:val="0"/>
                  <w:marTop w:val="0"/>
                  <w:marBottom w:val="0"/>
                  <w:divBdr>
                    <w:top w:val="none" w:sz="0" w:space="0" w:color="auto"/>
                    <w:left w:val="none" w:sz="0" w:space="0" w:color="auto"/>
                    <w:bottom w:val="none" w:sz="0" w:space="0" w:color="auto"/>
                    <w:right w:val="none" w:sz="0" w:space="0" w:color="auto"/>
                  </w:divBdr>
                </w:div>
                <w:div w:id="1420564054">
                  <w:marLeft w:val="0"/>
                  <w:marRight w:val="0"/>
                  <w:marTop w:val="0"/>
                  <w:marBottom w:val="0"/>
                  <w:divBdr>
                    <w:top w:val="none" w:sz="0" w:space="0" w:color="auto"/>
                    <w:left w:val="none" w:sz="0" w:space="0" w:color="auto"/>
                    <w:bottom w:val="none" w:sz="0" w:space="0" w:color="auto"/>
                    <w:right w:val="none" w:sz="0" w:space="0" w:color="auto"/>
                  </w:divBdr>
                </w:div>
                <w:div w:id="1764910105">
                  <w:marLeft w:val="0"/>
                  <w:marRight w:val="0"/>
                  <w:marTop w:val="0"/>
                  <w:marBottom w:val="0"/>
                  <w:divBdr>
                    <w:top w:val="none" w:sz="0" w:space="0" w:color="auto"/>
                    <w:left w:val="none" w:sz="0" w:space="0" w:color="auto"/>
                    <w:bottom w:val="none" w:sz="0" w:space="0" w:color="auto"/>
                    <w:right w:val="none" w:sz="0" w:space="0" w:color="auto"/>
                  </w:divBdr>
                </w:div>
                <w:div w:id="645008662">
                  <w:marLeft w:val="0"/>
                  <w:marRight w:val="0"/>
                  <w:marTop w:val="0"/>
                  <w:marBottom w:val="0"/>
                  <w:divBdr>
                    <w:top w:val="none" w:sz="0" w:space="0" w:color="auto"/>
                    <w:left w:val="none" w:sz="0" w:space="0" w:color="auto"/>
                    <w:bottom w:val="none" w:sz="0" w:space="0" w:color="auto"/>
                    <w:right w:val="none" w:sz="0" w:space="0" w:color="auto"/>
                  </w:divBdr>
                </w:div>
                <w:div w:id="514274260">
                  <w:marLeft w:val="0"/>
                  <w:marRight w:val="0"/>
                  <w:marTop w:val="0"/>
                  <w:marBottom w:val="0"/>
                  <w:divBdr>
                    <w:top w:val="none" w:sz="0" w:space="0" w:color="auto"/>
                    <w:left w:val="none" w:sz="0" w:space="0" w:color="auto"/>
                    <w:bottom w:val="none" w:sz="0" w:space="0" w:color="auto"/>
                    <w:right w:val="none" w:sz="0" w:space="0" w:color="auto"/>
                  </w:divBdr>
                </w:div>
                <w:div w:id="1782335283">
                  <w:marLeft w:val="0"/>
                  <w:marRight w:val="0"/>
                  <w:marTop w:val="0"/>
                  <w:marBottom w:val="0"/>
                  <w:divBdr>
                    <w:top w:val="none" w:sz="0" w:space="0" w:color="auto"/>
                    <w:left w:val="none" w:sz="0" w:space="0" w:color="auto"/>
                    <w:bottom w:val="none" w:sz="0" w:space="0" w:color="auto"/>
                    <w:right w:val="none" w:sz="0" w:space="0" w:color="auto"/>
                  </w:divBdr>
                </w:div>
                <w:div w:id="2057972237">
                  <w:marLeft w:val="0"/>
                  <w:marRight w:val="0"/>
                  <w:marTop w:val="0"/>
                  <w:marBottom w:val="0"/>
                  <w:divBdr>
                    <w:top w:val="none" w:sz="0" w:space="0" w:color="auto"/>
                    <w:left w:val="none" w:sz="0" w:space="0" w:color="auto"/>
                    <w:bottom w:val="none" w:sz="0" w:space="0" w:color="auto"/>
                    <w:right w:val="none" w:sz="0" w:space="0" w:color="auto"/>
                  </w:divBdr>
                </w:div>
                <w:div w:id="1204826319">
                  <w:marLeft w:val="0"/>
                  <w:marRight w:val="0"/>
                  <w:marTop w:val="0"/>
                  <w:marBottom w:val="0"/>
                  <w:divBdr>
                    <w:top w:val="none" w:sz="0" w:space="0" w:color="auto"/>
                    <w:left w:val="none" w:sz="0" w:space="0" w:color="auto"/>
                    <w:bottom w:val="none" w:sz="0" w:space="0" w:color="auto"/>
                    <w:right w:val="none" w:sz="0" w:space="0" w:color="auto"/>
                  </w:divBdr>
                </w:div>
                <w:div w:id="136074271">
                  <w:marLeft w:val="0"/>
                  <w:marRight w:val="0"/>
                  <w:marTop w:val="0"/>
                  <w:marBottom w:val="0"/>
                  <w:divBdr>
                    <w:top w:val="none" w:sz="0" w:space="0" w:color="auto"/>
                    <w:left w:val="none" w:sz="0" w:space="0" w:color="auto"/>
                    <w:bottom w:val="none" w:sz="0" w:space="0" w:color="auto"/>
                    <w:right w:val="none" w:sz="0" w:space="0" w:color="auto"/>
                  </w:divBdr>
                </w:div>
                <w:div w:id="1111902810">
                  <w:marLeft w:val="0"/>
                  <w:marRight w:val="0"/>
                  <w:marTop w:val="0"/>
                  <w:marBottom w:val="0"/>
                  <w:divBdr>
                    <w:top w:val="none" w:sz="0" w:space="0" w:color="auto"/>
                    <w:left w:val="none" w:sz="0" w:space="0" w:color="auto"/>
                    <w:bottom w:val="none" w:sz="0" w:space="0" w:color="auto"/>
                    <w:right w:val="none" w:sz="0" w:space="0" w:color="auto"/>
                  </w:divBdr>
                </w:div>
                <w:div w:id="261037167">
                  <w:marLeft w:val="0"/>
                  <w:marRight w:val="0"/>
                  <w:marTop w:val="0"/>
                  <w:marBottom w:val="0"/>
                  <w:divBdr>
                    <w:top w:val="none" w:sz="0" w:space="0" w:color="auto"/>
                    <w:left w:val="none" w:sz="0" w:space="0" w:color="auto"/>
                    <w:bottom w:val="none" w:sz="0" w:space="0" w:color="auto"/>
                    <w:right w:val="none" w:sz="0" w:space="0" w:color="auto"/>
                  </w:divBdr>
                </w:div>
                <w:div w:id="1411199316">
                  <w:marLeft w:val="0"/>
                  <w:marRight w:val="0"/>
                  <w:marTop w:val="0"/>
                  <w:marBottom w:val="0"/>
                  <w:divBdr>
                    <w:top w:val="none" w:sz="0" w:space="0" w:color="auto"/>
                    <w:left w:val="none" w:sz="0" w:space="0" w:color="auto"/>
                    <w:bottom w:val="none" w:sz="0" w:space="0" w:color="auto"/>
                    <w:right w:val="none" w:sz="0" w:space="0" w:color="auto"/>
                  </w:divBdr>
                </w:div>
                <w:div w:id="1870797139">
                  <w:marLeft w:val="0"/>
                  <w:marRight w:val="0"/>
                  <w:marTop w:val="0"/>
                  <w:marBottom w:val="0"/>
                  <w:divBdr>
                    <w:top w:val="none" w:sz="0" w:space="0" w:color="auto"/>
                    <w:left w:val="none" w:sz="0" w:space="0" w:color="auto"/>
                    <w:bottom w:val="none" w:sz="0" w:space="0" w:color="auto"/>
                    <w:right w:val="none" w:sz="0" w:space="0" w:color="auto"/>
                  </w:divBdr>
                </w:div>
                <w:div w:id="484393275">
                  <w:marLeft w:val="0"/>
                  <w:marRight w:val="0"/>
                  <w:marTop w:val="0"/>
                  <w:marBottom w:val="0"/>
                  <w:divBdr>
                    <w:top w:val="none" w:sz="0" w:space="0" w:color="auto"/>
                    <w:left w:val="none" w:sz="0" w:space="0" w:color="auto"/>
                    <w:bottom w:val="none" w:sz="0" w:space="0" w:color="auto"/>
                    <w:right w:val="none" w:sz="0" w:space="0" w:color="auto"/>
                  </w:divBdr>
                </w:div>
                <w:div w:id="69617878">
                  <w:marLeft w:val="0"/>
                  <w:marRight w:val="0"/>
                  <w:marTop w:val="0"/>
                  <w:marBottom w:val="0"/>
                  <w:divBdr>
                    <w:top w:val="none" w:sz="0" w:space="0" w:color="auto"/>
                    <w:left w:val="none" w:sz="0" w:space="0" w:color="auto"/>
                    <w:bottom w:val="none" w:sz="0" w:space="0" w:color="auto"/>
                    <w:right w:val="none" w:sz="0" w:space="0" w:color="auto"/>
                  </w:divBdr>
                </w:div>
                <w:div w:id="1642736089">
                  <w:marLeft w:val="0"/>
                  <w:marRight w:val="0"/>
                  <w:marTop w:val="0"/>
                  <w:marBottom w:val="0"/>
                  <w:divBdr>
                    <w:top w:val="none" w:sz="0" w:space="0" w:color="auto"/>
                    <w:left w:val="none" w:sz="0" w:space="0" w:color="auto"/>
                    <w:bottom w:val="none" w:sz="0" w:space="0" w:color="auto"/>
                    <w:right w:val="none" w:sz="0" w:space="0" w:color="auto"/>
                  </w:divBdr>
                </w:div>
                <w:div w:id="133183924">
                  <w:marLeft w:val="0"/>
                  <w:marRight w:val="0"/>
                  <w:marTop w:val="0"/>
                  <w:marBottom w:val="0"/>
                  <w:divBdr>
                    <w:top w:val="none" w:sz="0" w:space="0" w:color="auto"/>
                    <w:left w:val="none" w:sz="0" w:space="0" w:color="auto"/>
                    <w:bottom w:val="none" w:sz="0" w:space="0" w:color="auto"/>
                    <w:right w:val="none" w:sz="0" w:space="0" w:color="auto"/>
                  </w:divBdr>
                </w:div>
                <w:div w:id="1459835237">
                  <w:marLeft w:val="0"/>
                  <w:marRight w:val="0"/>
                  <w:marTop w:val="0"/>
                  <w:marBottom w:val="0"/>
                  <w:divBdr>
                    <w:top w:val="none" w:sz="0" w:space="0" w:color="auto"/>
                    <w:left w:val="none" w:sz="0" w:space="0" w:color="auto"/>
                    <w:bottom w:val="none" w:sz="0" w:space="0" w:color="auto"/>
                    <w:right w:val="none" w:sz="0" w:space="0" w:color="auto"/>
                  </w:divBdr>
                </w:div>
              </w:divsChild>
            </w:div>
            <w:div w:id="1745100440">
              <w:marLeft w:val="0"/>
              <w:marRight w:val="0"/>
              <w:marTop w:val="0"/>
              <w:marBottom w:val="0"/>
              <w:divBdr>
                <w:top w:val="none" w:sz="0" w:space="0" w:color="auto"/>
                <w:left w:val="none" w:sz="0" w:space="0" w:color="auto"/>
                <w:bottom w:val="none" w:sz="0" w:space="0" w:color="auto"/>
                <w:right w:val="none" w:sz="0" w:space="0" w:color="auto"/>
              </w:divBdr>
              <w:divsChild>
                <w:div w:id="1089884059">
                  <w:marLeft w:val="0"/>
                  <w:marRight w:val="0"/>
                  <w:marTop w:val="0"/>
                  <w:marBottom w:val="0"/>
                  <w:divBdr>
                    <w:top w:val="none" w:sz="0" w:space="0" w:color="auto"/>
                    <w:left w:val="none" w:sz="0" w:space="0" w:color="auto"/>
                    <w:bottom w:val="none" w:sz="0" w:space="0" w:color="auto"/>
                    <w:right w:val="none" w:sz="0" w:space="0" w:color="auto"/>
                  </w:divBdr>
                </w:div>
                <w:div w:id="2088724797">
                  <w:marLeft w:val="0"/>
                  <w:marRight w:val="0"/>
                  <w:marTop w:val="0"/>
                  <w:marBottom w:val="0"/>
                  <w:divBdr>
                    <w:top w:val="none" w:sz="0" w:space="0" w:color="auto"/>
                    <w:left w:val="none" w:sz="0" w:space="0" w:color="auto"/>
                    <w:bottom w:val="none" w:sz="0" w:space="0" w:color="auto"/>
                    <w:right w:val="none" w:sz="0" w:space="0" w:color="auto"/>
                  </w:divBdr>
                </w:div>
                <w:div w:id="1583953429">
                  <w:marLeft w:val="0"/>
                  <w:marRight w:val="0"/>
                  <w:marTop w:val="0"/>
                  <w:marBottom w:val="0"/>
                  <w:divBdr>
                    <w:top w:val="none" w:sz="0" w:space="0" w:color="auto"/>
                    <w:left w:val="none" w:sz="0" w:space="0" w:color="auto"/>
                    <w:bottom w:val="none" w:sz="0" w:space="0" w:color="auto"/>
                    <w:right w:val="none" w:sz="0" w:space="0" w:color="auto"/>
                  </w:divBdr>
                </w:div>
                <w:div w:id="1367438915">
                  <w:marLeft w:val="0"/>
                  <w:marRight w:val="0"/>
                  <w:marTop w:val="0"/>
                  <w:marBottom w:val="0"/>
                  <w:divBdr>
                    <w:top w:val="none" w:sz="0" w:space="0" w:color="auto"/>
                    <w:left w:val="none" w:sz="0" w:space="0" w:color="auto"/>
                    <w:bottom w:val="none" w:sz="0" w:space="0" w:color="auto"/>
                    <w:right w:val="none" w:sz="0" w:space="0" w:color="auto"/>
                  </w:divBdr>
                </w:div>
                <w:div w:id="381636796">
                  <w:marLeft w:val="0"/>
                  <w:marRight w:val="0"/>
                  <w:marTop w:val="0"/>
                  <w:marBottom w:val="0"/>
                  <w:divBdr>
                    <w:top w:val="none" w:sz="0" w:space="0" w:color="auto"/>
                    <w:left w:val="none" w:sz="0" w:space="0" w:color="auto"/>
                    <w:bottom w:val="none" w:sz="0" w:space="0" w:color="auto"/>
                    <w:right w:val="none" w:sz="0" w:space="0" w:color="auto"/>
                  </w:divBdr>
                </w:div>
                <w:div w:id="1602640682">
                  <w:marLeft w:val="0"/>
                  <w:marRight w:val="0"/>
                  <w:marTop w:val="0"/>
                  <w:marBottom w:val="0"/>
                  <w:divBdr>
                    <w:top w:val="none" w:sz="0" w:space="0" w:color="auto"/>
                    <w:left w:val="none" w:sz="0" w:space="0" w:color="auto"/>
                    <w:bottom w:val="none" w:sz="0" w:space="0" w:color="auto"/>
                    <w:right w:val="none" w:sz="0" w:space="0" w:color="auto"/>
                  </w:divBdr>
                </w:div>
                <w:div w:id="84808601">
                  <w:marLeft w:val="0"/>
                  <w:marRight w:val="0"/>
                  <w:marTop w:val="0"/>
                  <w:marBottom w:val="0"/>
                  <w:divBdr>
                    <w:top w:val="none" w:sz="0" w:space="0" w:color="auto"/>
                    <w:left w:val="none" w:sz="0" w:space="0" w:color="auto"/>
                    <w:bottom w:val="none" w:sz="0" w:space="0" w:color="auto"/>
                    <w:right w:val="none" w:sz="0" w:space="0" w:color="auto"/>
                  </w:divBdr>
                </w:div>
                <w:div w:id="1454668960">
                  <w:marLeft w:val="0"/>
                  <w:marRight w:val="0"/>
                  <w:marTop w:val="0"/>
                  <w:marBottom w:val="0"/>
                  <w:divBdr>
                    <w:top w:val="none" w:sz="0" w:space="0" w:color="auto"/>
                    <w:left w:val="none" w:sz="0" w:space="0" w:color="auto"/>
                    <w:bottom w:val="none" w:sz="0" w:space="0" w:color="auto"/>
                    <w:right w:val="none" w:sz="0" w:space="0" w:color="auto"/>
                  </w:divBdr>
                </w:div>
                <w:div w:id="969750467">
                  <w:marLeft w:val="0"/>
                  <w:marRight w:val="0"/>
                  <w:marTop w:val="0"/>
                  <w:marBottom w:val="0"/>
                  <w:divBdr>
                    <w:top w:val="none" w:sz="0" w:space="0" w:color="auto"/>
                    <w:left w:val="none" w:sz="0" w:space="0" w:color="auto"/>
                    <w:bottom w:val="none" w:sz="0" w:space="0" w:color="auto"/>
                    <w:right w:val="none" w:sz="0" w:space="0" w:color="auto"/>
                  </w:divBdr>
                </w:div>
                <w:div w:id="1444573542">
                  <w:marLeft w:val="0"/>
                  <w:marRight w:val="0"/>
                  <w:marTop w:val="0"/>
                  <w:marBottom w:val="0"/>
                  <w:divBdr>
                    <w:top w:val="none" w:sz="0" w:space="0" w:color="auto"/>
                    <w:left w:val="none" w:sz="0" w:space="0" w:color="auto"/>
                    <w:bottom w:val="none" w:sz="0" w:space="0" w:color="auto"/>
                    <w:right w:val="none" w:sz="0" w:space="0" w:color="auto"/>
                  </w:divBdr>
                </w:div>
                <w:div w:id="2065129872">
                  <w:marLeft w:val="0"/>
                  <w:marRight w:val="0"/>
                  <w:marTop w:val="0"/>
                  <w:marBottom w:val="0"/>
                  <w:divBdr>
                    <w:top w:val="none" w:sz="0" w:space="0" w:color="auto"/>
                    <w:left w:val="none" w:sz="0" w:space="0" w:color="auto"/>
                    <w:bottom w:val="none" w:sz="0" w:space="0" w:color="auto"/>
                    <w:right w:val="none" w:sz="0" w:space="0" w:color="auto"/>
                  </w:divBdr>
                </w:div>
                <w:div w:id="1928733098">
                  <w:marLeft w:val="0"/>
                  <w:marRight w:val="0"/>
                  <w:marTop w:val="0"/>
                  <w:marBottom w:val="0"/>
                  <w:divBdr>
                    <w:top w:val="none" w:sz="0" w:space="0" w:color="auto"/>
                    <w:left w:val="none" w:sz="0" w:space="0" w:color="auto"/>
                    <w:bottom w:val="none" w:sz="0" w:space="0" w:color="auto"/>
                    <w:right w:val="none" w:sz="0" w:space="0" w:color="auto"/>
                  </w:divBdr>
                </w:div>
                <w:div w:id="338167188">
                  <w:marLeft w:val="0"/>
                  <w:marRight w:val="0"/>
                  <w:marTop w:val="0"/>
                  <w:marBottom w:val="0"/>
                  <w:divBdr>
                    <w:top w:val="none" w:sz="0" w:space="0" w:color="auto"/>
                    <w:left w:val="none" w:sz="0" w:space="0" w:color="auto"/>
                    <w:bottom w:val="none" w:sz="0" w:space="0" w:color="auto"/>
                    <w:right w:val="none" w:sz="0" w:space="0" w:color="auto"/>
                  </w:divBdr>
                </w:div>
                <w:div w:id="105081954">
                  <w:marLeft w:val="0"/>
                  <w:marRight w:val="0"/>
                  <w:marTop w:val="0"/>
                  <w:marBottom w:val="0"/>
                  <w:divBdr>
                    <w:top w:val="none" w:sz="0" w:space="0" w:color="auto"/>
                    <w:left w:val="none" w:sz="0" w:space="0" w:color="auto"/>
                    <w:bottom w:val="none" w:sz="0" w:space="0" w:color="auto"/>
                    <w:right w:val="none" w:sz="0" w:space="0" w:color="auto"/>
                  </w:divBdr>
                </w:div>
                <w:div w:id="479007201">
                  <w:marLeft w:val="0"/>
                  <w:marRight w:val="0"/>
                  <w:marTop w:val="0"/>
                  <w:marBottom w:val="0"/>
                  <w:divBdr>
                    <w:top w:val="none" w:sz="0" w:space="0" w:color="auto"/>
                    <w:left w:val="none" w:sz="0" w:space="0" w:color="auto"/>
                    <w:bottom w:val="none" w:sz="0" w:space="0" w:color="auto"/>
                    <w:right w:val="none" w:sz="0" w:space="0" w:color="auto"/>
                  </w:divBdr>
                </w:div>
                <w:div w:id="1700856903">
                  <w:marLeft w:val="0"/>
                  <w:marRight w:val="0"/>
                  <w:marTop w:val="0"/>
                  <w:marBottom w:val="0"/>
                  <w:divBdr>
                    <w:top w:val="none" w:sz="0" w:space="0" w:color="auto"/>
                    <w:left w:val="none" w:sz="0" w:space="0" w:color="auto"/>
                    <w:bottom w:val="none" w:sz="0" w:space="0" w:color="auto"/>
                    <w:right w:val="none" w:sz="0" w:space="0" w:color="auto"/>
                  </w:divBdr>
                </w:div>
                <w:div w:id="581530210">
                  <w:marLeft w:val="0"/>
                  <w:marRight w:val="0"/>
                  <w:marTop w:val="0"/>
                  <w:marBottom w:val="0"/>
                  <w:divBdr>
                    <w:top w:val="none" w:sz="0" w:space="0" w:color="auto"/>
                    <w:left w:val="none" w:sz="0" w:space="0" w:color="auto"/>
                    <w:bottom w:val="none" w:sz="0" w:space="0" w:color="auto"/>
                    <w:right w:val="none" w:sz="0" w:space="0" w:color="auto"/>
                  </w:divBdr>
                </w:div>
                <w:div w:id="818768358">
                  <w:marLeft w:val="0"/>
                  <w:marRight w:val="0"/>
                  <w:marTop w:val="0"/>
                  <w:marBottom w:val="0"/>
                  <w:divBdr>
                    <w:top w:val="none" w:sz="0" w:space="0" w:color="auto"/>
                    <w:left w:val="none" w:sz="0" w:space="0" w:color="auto"/>
                    <w:bottom w:val="none" w:sz="0" w:space="0" w:color="auto"/>
                    <w:right w:val="none" w:sz="0" w:space="0" w:color="auto"/>
                  </w:divBdr>
                </w:div>
                <w:div w:id="832064083">
                  <w:marLeft w:val="0"/>
                  <w:marRight w:val="0"/>
                  <w:marTop w:val="0"/>
                  <w:marBottom w:val="0"/>
                  <w:divBdr>
                    <w:top w:val="none" w:sz="0" w:space="0" w:color="auto"/>
                    <w:left w:val="none" w:sz="0" w:space="0" w:color="auto"/>
                    <w:bottom w:val="none" w:sz="0" w:space="0" w:color="auto"/>
                    <w:right w:val="none" w:sz="0" w:space="0" w:color="auto"/>
                  </w:divBdr>
                </w:div>
                <w:div w:id="2042781223">
                  <w:marLeft w:val="0"/>
                  <w:marRight w:val="0"/>
                  <w:marTop w:val="0"/>
                  <w:marBottom w:val="0"/>
                  <w:divBdr>
                    <w:top w:val="none" w:sz="0" w:space="0" w:color="auto"/>
                    <w:left w:val="none" w:sz="0" w:space="0" w:color="auto"/>
                    <w:bottom w:val="none" w:sz="0" w:space="0" w:color="auto"/>
                    <w:right w:val="none" w:sz="0" w:space="0" w:color="auto"/>
                  </w:divBdr>
                </w:div>
                <w:div w:id="395010409">
                  <w:marLeft w:val="0"/>
                  <w:marRight w:val="0"/>
                  <w:marTop w:val="0"/>
                  <w:marBottom w:val="0"/>
                  <w:divBdr>
                    <w:top w:val="none" w:sz="0" w:space="0" w:color="auto"/>
                    <w:left w:val="none" w:sz="0" w:space="0" w:color="auto"/>
                    <w:bottom w:val="none" w:sz="0" w:space="0" w:color="auto"/>
                    <w:right w:val="none" w:sz="0" w:space="0" w:color="auto"/>
                  </w:divBdr>
                </w:div>
                <w:div w:id="362099624">
                  <w:marLeft w:val="0"/>
                  <w:marRight w:val="0"/>
                  <w:marTop w:val="0"/>
                  <w:marBottom w:val="0"/>
                  <w:divBdr>
                    <w:top w:val="none" w:sz="0" w:space="0" w:color="auto"/>
                    <w:left w:val="none" w:sz="0" w:space="0" w:color="auto"/>
                    <w:bottom w:val="none" w:sz="0" w:space="0" w:color="auto"/>
                    <w:right w:val="none" w:sz="0" w:space="0" w:color="auto"/>
                  </w:divBdr>
                </w:div>
                <w:div w:id="1351418679">
                  <w:marLeft w:val="0"/>
                  <w:marRight w:val="0"/>
                  <w:marTop w:val="0"/>
                  <w:marBottom w:val="0"/>
                  <w:divBdr>
                    <w:top w:val="none" w:sz="0" w:space="0" w:color="auto"/>
                    <w:left w:val="none" w:sz="0" w:space="0" w:color="auto"/>
                    <w:bottom w:val="none" w:sz="0" w:space="0" w:color="auto"/>
                    <w:right w:val="none" w:sz="0" w:space="0" w:color="auto"/>
                  </w:divBdr>
                </w:div>
                <w:div w:id="1665085579">
                  <w:marLeft w:val="0"/>
                  <w:marRight w:val="0"/>
                  <w:marTop w:val="0"/>
                  <w:marBottom w:val="0"/>
                  <w:divBdr>
                    <w:top w:val="none" w:sz="0" w:space="0" w:color="auto"/>
                    <w:left w:val="none" w:sz="0" w:space="0" w:color="auto"/>
                    <w:bottom w:val="none" w:sz="0" w:space="0" w:color="auto"/>
                    <w:right w:val="none" w:sz="0" w:space="0" w:color="auto"/>
                  </w:divBdr>
                </w:div>
                <w:div w:id="1598907685">
                  <w:marLeft w:val="0"/>
                  <w:marRight w:val="0"/>
                  <w:marTop w:val="0"/>
                  <w:marBottom w:val="0"/>
                  <w:divBdr>
                    <w:top w:val="none" w:sz="0" w:space="0" w:color="auto"/>
                    <w:left w:val="none" w:sz="0" w:space="0" w:color="auto"/>
                    <w:bottom w:val="none" w:sz="0" w:space="0" w:color="auto"/>
                    <w:right w:val="none" w:sz="0" w:space="0" w:color="auto"/>
                  </w:divBdr>
                </w:div>
                <w:div w:id="1613052240">
                  <w:marLeft w:val="0"/>
                  <w:marRight w:val="0"/>
                  <w:marTop w:val="0"/>
                  <w:marBottom w:val="0"/>
                  <w:divBdr>
                    <w:top w:val="none" w:sz="0" w:space="0" w:color="auto"/>
                    <w:left w:val="none" w:sz="0" w:space="0" w:color="auto"/>
                    <w:bottom w:val="none" w:sz="0" w:space="0" w:color="auto"/>
                    <w:right w:val="none" w:sz="0" w:space="0" w:color="auto"/>
                  </w:divBdr>
                </w:div>
                <w:div w:id="1050374423">
                  <w:marLeft w:val="0"/>
                  <w:marRight w:val="0"/>
                  <w:marTop w:val="0"/>
                  <w:marBottom w:val="0"/>
                  <w:divBdr>
                    <w:top w:val="none" w:sz="0" w:space="0" w:color="auto"/>
                    <w:left w:val="none" w:sz="0" w:space="0" w:color="auto"/>
                    <w:bottom w:val="none" w:sz="0" w:space="0" w:color="auto"/>
                    <w:right w:val="none" w:sz="0" w:space="0" w:color="auto"/>
                  </w:divBdr>
                </w:div>
                <w:div w:id="511726754">
                  <w:marLeft w:val="0"/>
                  <w:marRight w:val="0"/>
                  <w:marTop w:val="0"/>
                  <w:marBottom w:val="0"/>
                  <w:divBdr>
                    <w:top w:val="none" w:sz="0" w:space="0" w:color="auto"/>
                    <w:left w:val="none" w:sz="0" w:space="0" w:color="auto"/>
                    <w:bottom w:val="none" w:sz="0" w:space="0" w:color="auto"/>
                    <w:right w:val="none" w:sz="0" w:space="0" w:color="auto"/>
                  </w:divBdr>
                </w:div>
                <w:div w:id="1694385052">
                  <w:marLeft w:val="0"/>
                  <w:marRight w:val="0"/>
                  <w:marTop w:val="0"/>
                  <w:marBottom w:val="0"/>
                  <w:divBdr>
                    <w:top w:val="none" w:sz="0" w:space="0" w:color="auto"/>
                    <w:left w:val="none" w:sz="0" w:space="0" w:color="auto"/>
                    <w:bottom w:val="none" w:sz="0" w:space="0" w:color="auto"/>
                    <w:right w:val="none" w:sz="0" w:space="0" w:color="auto"/>
                  </w:divBdr>
                </w:div>
                <w:div w:id="1595363567">
                  <w:marLeft w:val="0"/>
                  <w:marRight w:val="0"/>
                  <w:marTop w:val="0"/>
                  <w:marBottom w:val="0"/>
                  <w:divBdr>
                    <w:top w:val="none" w:sz="0" w:space="0" w:color="auto"/>
                    <w:left w:val="none" w:sz="0" w:space="0" w:color="auto"/>
                    <w:bottom w:val="none" w:sz="0" w:space="0" w:color="auto"/>
                    <w:right w:val="none" w:sz="0" w:space="0" w:color="auto"/>
                  </w:divBdr>
                </w:div>
                <w:div w:id="306321397">
                  <w:marLeft w:val="0"/>
                  <w:marRight w:val="0"/>
                  <w:marTop w:val="0"/>
                  <w:marBottom w:val="0"/>
                  <w:divBdr>
                    <w:top w:val="none" w:sz="0" w:space="0" w:color="auto"/>
                    <w:left w:val="none" w:sz="0" w:space="0" w:color="auto"/>
                    <w:bottom w:val="none" w:sz="0" w:space="0" w:color="auto"/>
                    <w:right w:val="none" w:sz="0" w:space="0" w:color="auto"/>
                  </w:divBdr>
                </w:div>
                <w:div w:id="828596498">
                  <w:marLeft w:val="0"/>
                  <w:marRight w:val="0"/>
                  <w:marTop w:val="0"/>
                  <w:marBottom w:val="0"/>
                  <w:divBdr>
                    <w:top w:val="none" w:sz="0" w:space="0" w:color="auto"/>
                    <w:left w:val="none" w:sz="0" w:space="0" w:color="auto"/>
                    <w:bottom w:val="none" w:sz="0" w:space="0" w:color="auto"/>
                    <w:right w:val="none" w:sz="0" w:space="0" w:color="auto"/>
                  </w:divBdr>
                </w:div>
                <w:div w:id="37290640">
                  <w:marLeft w:val="0"/>
                  <w:marRight w:val="0"/>
                  <w:marTop w:val="0"/>
                  <w:marBottom w:val="0"/>
                  <w:divBdr>
                    <w:top w:val="none" w:sz="0" w:space="0" w:color="auto"/>
                    <w:left w:val="none" w:sz="0" w:space="0" w:color="auto"/>
                    <w:bottom w:val="none" w:sz="0" w:space="0" w:color="auto"/>
                    <w:right w:val="none" w:sz="0" w:space="0" w:color="auto"/>
                  </w:divBdr>
                </w:div>
                <w:div w:id="1609312420">
                  <w:marLeft w:val="0"/>
                  <w:marRight w:val="0"/>
                  <w:marTop w:val="0"/>
                  <w:marBottom w:val="0"/>
                  <w:divBdr>
                    <w:top w:val="none" w:sz="0" w:space="0" w:color="auto"/>
                    <w:left w:val="none" w:sz="0" w:space="0" w:color="auto"/>
                    <w:bottom w:val="none" w:sz="0" w:space="0" w:color="auto"/>
                    <w:right w:val="none" w:sz="0" w:space="0" w:color="auto"/>
                  </w:divBdr>
                </w:div>
                <w:div w:id="781539240">
                  <w:marLeft w:val="0"/>
                  <w:marRight w:val="0"/>
                  <w:marTop w:val="0"/>
                  <w:marBottom w:val="0"/>
                  <w:divBdr>
                    <w:top w:val="none" w:sz="0" w:space="0" w:color="auto"/>
                    <w:left w:val="none" w:sz="0" w:space="0" w:color="auto"/>
                    <w:bottom w:val="none" w:sz="0" w:space="0" w:color="auto"/>
                    <w:right w:val="none" w:sz="0" w:space="0" w:color="auto"/>
                  </w:divBdr>
                </w:div>
                <w:div w:id="1592930211">
                  <w:marLeft w:val="0"/>
                  <w:marRight w:val="0"/>
                  <w:marTop w:val="0"/>
                  <w:marBottom w:val="0"/>
                  <w:divBdr>
                    <w:top w:val="none" w:sz="0" w:space="0" w:color="auto"/>
                    <w:left w:val="none" w:sz="0" w:space="0" w:color="auto"/>
                    <w:bottom w:val="none" w:sz="0" w:space="0" w:color="auto"/>
                    <w:right w:val="none" w:sz="0" w:space="0" w:color="auto"/>
                  </w:divBdr>
                </w:div>
                <w:div w:id="632519597">
                  <w:marLeft w:val="0"/>
                  <w:marRight w:val="0"/>
                  <w:marTop w:val="0"/>
                  <w:marBottom w:val="0"/>
                  <w:divBdr>
                    <w:top w:val="none" w:sz="0" w:space="0" w:color="auto"/>
                    <w:left w:val="none" w:sz="0" w:space="0" w:color="auto"/>
                    <w:bottom w:val="none" w:sz="0" w:space="0" w:color="auto"/>
                    <w:right w:val="none" w:sz="0" w:space="0" w:color="auto"/>
                  </w:divBdr>
                </w:div>
                <w:div w:id="1366759425">
                  <w:marLeft w:val="0"/>
                  <w:marRight w:val="0"/>
                  <w:marTop w:val="0"/>
                  <w:marBottom w:val="0"/>
                  <w:divBdr>
                    <w:top w:val="none" w:sz="0" w:space="0" w:color="auto"/>
                    <w:left w:val="none" w:sz="0" w:space="0" w:color="auto"/>
                    <w:bottom w:val="none" w:sz="0" w:space="0" w:color="auto"/>
                    <w:right w:val="none" w:sz="0" w:space="0" w:color="auto"/>
                  </w:divBdr>
                </w:div>
                <w:div w:id="1861309160">
                  <w:marLeft w:val="0"/>
                  <w:marRight w:val="0"/>
                  <w:marTop w:val="0"/>
                  <w:marBottom w:val="0"/>
                  <w:divBdr>
                    <w:top w:val="none" w:sz="0" w:space="0" w:color="auto"/>
                    <w:left w:val="none" w:sz="0" w:space="0" w:color="auto"/>
                    <w:bottom w:val="none" w:sz="0" w:space="0" w:color="auto"/>
                    <w:right w:val="none" w:sz="0" w:space="0" w:color="auto"/>
                  </w:divBdr>
                </w:div>
                <w:div w:id="531193209">
                  <w:marLeft w:val="0"/>
                  <w:marRight w:val="0"/>
                  <w:marTop w:val="0"/>
                  <w:marBottom w:val="0"/>
                  <w:divBdr>
                    <w:top w:val="none" w:sz="0" w:space="0" w:color="auto"/>
                    <w:left w:val="none" w:sz="0" w:space="0" w:color="auto"/>
                    <w:bottom w:val="none" w:sz="0" w:space="0" w:color="auto"/>
                    <w:right w:val="none" w:sz="0" w:space="0" w:color="auto"/>
                  </w:divBdr>
                </w:div>
                <w:div w:id="227225712">
                  <w:marLeft w:val="0"/>
                  <w:marRight w:val="0"/>
                  <w:marTop w:val="0"/>
                  <w:marBottom w:val="0"/>
                  <w:divBdr>
                    <w:top w:val="none" w:sz="0" w:space="0" w:color="auto"/>
                    <w:left w:val="none" w:sz="0" w:space="0" w:color="auto"/>
                    <w:bottom w:val="none" w:sz="0" w:space="0" w:color="auto"/>
                    <w:right w:val="none" w:sz="0" w:space="0" w:color="auto"/>
                  </w:divBdr>
                </w:div>
                <w:div w:id="1123577444">
                  <w:marLeft w:val="0"/>
                  <w:marRight w:val="0"/>
                  <w:marTop w:val="0"/>
                  <w:marBottom w:val="0"/>
                  <w:divBdr>
                    <w:top w:val="none" w:sz="0" w:space="0" w:color="auto"/>
                    <w:left w:val="none" w:sz="0" w:space="0" w:color="auto"/>
                    <w:bottom w:val="none" w:sz="0" w:space="0" w:color="auto"/>
                    <w:right w:val="none" w:sz="0" w:space="0" w:color="auto"/>
                  </w:divBdr>
                </w:div>
                <w:div w:id="665324472">
                  <w:marLeft w:val="0"/>
                  <w:marRight w:val="0"/>
                  <w:marTop w:val="0"/>
                  <w:marBottom w:val="0"/>
                  <w:divBdr>
                    <w:top w:val="none" w:sz="0" w:space="0" w:color="auto"/>
                    <w:left w:val="none" w:sz="0" w:space="0" w:color="auto"/>
                    <w:bottom w:val="none" w:sz="0" w:space="0" w:color="auto"/>
                    <w:right w:val="none" w:sz="0" w:space="0" w:color="auto"/>
                  </w:divBdr>
                </w:div>
                <w:div w:id="743064207">
                  <w:marLeft w:val="0"/>
                  <w:marRight w:val="0"/>
                  <w:marTop w:val="0"/>
                  <w:marBottom w:val="0"/>
                  <w:divBdr>
                    <w:top w:val="none" w:sz="0" w:space="0" w:color="auto"/>
                    <w:left w:val="none" w:sz="0" w:space="0" w:color="auto"/>
                    <w:bottom w:val="none" w:sz="0" w:space="0" w:color="auto"/>
                    <w:right w:val="none" w:sz="0" w:space="0" w:color="auto"/>
                  </w:divBdr>
                </w:div>
                <w:div w:id="1933394510">
                  <w:marLeft w:val="0"/>
                  <w:marRight w:val="0"/>
                  <w:marTop w:val="0"/>
                  <w:marBottom w:val="0"/>
                  <w:divBdr>
                    <w:top w:val="none" w:sz="0" w:space="0" w:color="auto"/>
                    <w:left w:val="none" w:sz="0" w:space="0" w:color="auto"/>
                    <w:bottom w:val="none" w:sz="0" w:space="0" w:color="auto"/>
                    <w:right w:val="none" w:sz="0" w:space="0" w:color="auto"/>
                  </w:divBdr>
                </w:div>
                <w:div w:id="1437753110">
                  <w:marLeft w:val="0"/>
                  <w:marRight w:val="0"/>
                  <w:marTop w:val="0"/>
                  <w:marBottom w:val="0"/>
                  <w:divBdr>
                    <w:top w:val="none" w:sz="0" w:space="0" w:color="auto"/>
                    <w:left w:val="none" w:sz="0" w:space="0" w:color="auto"/>
                    <w:bottom w:val="none" w:sz="0" w:space="0" w:color="auto"/>
                    <w:right w:val="none" w:sz="0" w:space="0" w:color="auto"/>
                  </w:divBdr>
                </w:div>
                <w:div w:id="1705861475">
                  <w:marLeft w:val="0"/>
                  <w:marRight w:val="0"/>
                  <w:marTop w:val="0"/>
                  <w:marBottom w:val="0"/>
                  <w:divBdr>
                    <w:top w:val="none" w:sz="0" w:space="0" w:color="auto"/>
                    <w:left w:val="none" w:sz="0" w:space="0" w:color="auto"/>
                    <w:bottom w:val="none" w:sz="0" w:space="0" w:color="auto"/>
                    <w:right w:val="none" w:sz="0" w:space="0" w:color="auto"/>
                  </w:divBdr>
                </w:div>
                <w:div w:id="742412261">
                  <w:marLeft w:val="0"/>
                  <w:marRight w:val="0"/>
                  <w:marTop w:val="0"/>
                  <w:marBottom w:val="0"/>
                  <w:divBdr>
                    <w:top w:val="none" w:sz="0" w:space="0" w:color="auto"/>
                    <w:left w:val="none" w:sz="0" w:space="0" w:color="auto"/>
                    <w:bottom w:val="none" w:sz="0" w:space="0" w:color="auto"/>
                    <w:right w:val="none" w:sz="0" w:space="0" w:color="auto"/>
                  </w:divBdr>
                </w:div>
                <w:div w:id="846752108">
                  <w:marLeft w:val="0"/>
                  <w:marRight w:val="0"/>
                  <w:marTop w:val="0"/>
                  <w:marBottom w:val="0"/>
                  <w:divBdr>
                    <w:top w:val="none" w:sz="0" w:space="0" w:color="auto"/>
                    <w:left w:val="none" w:sz="0" w:space="0" w:color="auto"/>
                    <w:bottom w:val="none" w:sz="0" w:space="0" w:color="auto"/>
                    <w:right w:val="none" w:sz="0" w:space="0" w:color="auto"/>
                  </w:divBdr>
                </w:div>
                <w:div w:id="2143232951">
                  <w:marLeft w:val="0"/>
                  <w:marRight w:val="0"/>
                  <w:marTop w:val="0"/>
                  <w:marBottom w:val="0"/>
                  <w:divBdr>
                    <w:top w:val="none" w:sz="0" w:space="0" w:color="auto"/>
                    <w:left w:val="none" w:sz="0" w:space="0" w:color="auto"/>
                    <w:bottom w:val="none" w:sz="0" w:space="0" w:color="auto"/>
                    <w:right w:val="none" w:sz="0" w:space="0" w:color="auto"/>
                  </w:divBdr>
                </w:div>
                <w:div w:id="956910094">
                  <w:marLeft w:val="0"/>
                  <w:marRight w:val="0"/>
                  <w:marTop w:val="0"/>
                  <w:marBottom w:val="0"/>
                  <w:divBdr>
                    <w:top w:val="none" w:sz="0" w:space="0" w:color="auto"/>
                    <w:left w:val="none" w:sz="0" w:space="0" w:color="auto"/>
                    <w:bottom w:val="none" w:sz="0" w:space="0" w:color="auto"/>
                    <w:right w:val="none" w:sz="0" w:space="0" w:color="auto"/>
                  </w:divBdr>
                </w:div>
                <w:div w:id="445735550">
                  <w:marLeft w:val="0"/>
                  <w:marRight w:val="0"/>
                  <w:marTop w:val="0"/>
                  <w:marBottom w:val="0"/>
                  <w:divBdr>
                    <w:top w:val="none" w:sz="0" w:space="0" w:color="auto"/>
                    <w:left w:val="none" w:sz="0" w:space="0" w:color="auto"/>
                    <w:bottom w:val="none" w:sz="0" w:space="0" w:color="auto"/>
                    <w:right w:val="none" w:sz="0" w:space="0" w:color="auto"/>
                  </w:divBdr>
                </w:div>
                <w:div w:id="627466517">
                  <w:marLeft w:val="0"/>
                  <w:marRight w:val="0"/>
                  <w:marTop w:val="0"/>
                  <w:marBottom w:val="0"/>
                  <w:divBdr>
                    <w:top w:val="none" w:sz="0" w:space="0" w:color="auto"/>
                    <w:left w:val="none" w:sz="0" w:space="0" w:color="auto"/>
                    <w:bottom w:val="none" w:sz="0" w:space="0" w:color="auto"/>
                    <w:right w:val="none" w:sz="0" w:space="0" w:color="auto"/>
                  </w:divBdr>
                </w:div>
                <w:div w:id="209151493">
                  <w:marLeft w:val="0"/>
                  <w:marRight w:val="0"/>
                  <w:marTop w:val="0"/>
                  <w:marBottom w:val="0"/>
                  <w:divBdr>
                    <w:top w:val="none" w:sz="0" w:space="0" w:color="auto"/>
                    <w:left w:val="none" w:sz="0" w:space="0" w:color="auto"/>
                    <w:bottom w:val="none" w:sz="0" w:space="0" w:color="auto"/>
                    <w:right w:val="none" w:sz="0" w:space="0" w:color="auto"/>
                  </w:divBdr>
                </w:div>
                <w:div w:id="1960456654">
                  <w:marLeft w:val="0"/>
                  <w:marRight w:val="0"/>
                  <w:marTop w:val="0"/>
                  <w:marBottom w:val="0"/>
                  <w:divBdr>
                    <w:top w:val="none" w:sz="0" w:space="0" w:color="auto"/>
                    <w:left w:val="none" w:sz="0" w:space="0" w:color="auto"/>
                    <w:bottom w:val="none" w:sz="0" w:space="0" w:color="auto"/>
                    <w:right w:val="none" w:sz="0" w:space="0" w:color="auto"/>
                  </w:divBdr>
                </w:div>
                <w:div w:id="893082313">
                  <w:marLeft w:val="0"/>
                  <w:marRight w:val="0"/>
                  <w:marTop w:val="0"/>
                  <w:marBottom w:val="0"/>
                  <w:divBdr>
                    <w:top w:val="none" w:sz="0" w:space="0" w:color="auto"/>
                    <w:left w:val="none" w:sz="0" w:space="0" w:color="auto"/>
                    <w:bottom w:val="none" w:sz="0" w:space="0" w:color="auto"/>
                    <w:right w:val="none" w:sz="0" w:space="0" w:color="auto"/>
                  </w:divBdr>
                </w:div>
                <w:div w:id="2034110597">
                  <w:marLeft w:val="0"/>
                  <w:marRight w:val="0"/>
                  <w:marTop w:val="0"/>
                  <w:marBottom w:val="0"/>
                  <w:divBdr>
                    <w:top w:val="none" w:sz="0" w:space="0" w:color="auto"/>
                    <w:left w:val="none" w:sz="0" w:space="0" w:color="auto"/>
                    <w:bottom w:val="none" w:sz="0" w:space="0" w:color="auto"/>
                    <w:right w:val="none" w:sz="0" w:space="0" w:color="auto"/>
                  </w:divBdr>
                </w:div>
                <w:div w:id="1421831292">
                  <w:marLeft w:val="0"/>
                  <w:marRight w:val="0"/>
                  <w:marTop w:val="0"/>
                  <w:marBottom w:val="0"/>
                  <w:divBdr>
                    <w:top w:val="none" w:sz="0" w:space="0" w:color="auto"/>
                    <w:left w:val="none" w:sz="0" w:space="0" w:color="auto"/>
                    <w:bottom w:val="none" w:sz="0" w:space="0" w:color="auto"/>
                    <w:right w:val="none" w:sz="0" w:space="0" w:color="auto"/>
                  </w:divBdr>
                </w:div>
              </w:divsChild>
            </w:div>
            <w:div w:id="2023433220">
              <w:marLeft w:val="0"/>
              <w:marRight w:val="0"/>
              <w:marTop w:val="0"/>
              <w:marBottom w:val="0"/>
              <w:divBdr>
                <w:top w:val="none" w:sz="0" w:space="0" w:color="auto"/>
                <w:left w:val="none" w:sz="0" w:space="0" w:color="auto"/>
                <w:bottom w:val="none" w:sz="0" w:space="0" w:color="auto"/>
                <w:right w:val="none" w:sz="0" w:space="0" w:color="auto"/>
              </w:divBdr>
              <w:divsChild>
                <w:div w:id="824395924">
                  <w:marLeft w:val="0"/>
                  <w:marRight w:val="0"/>
                  <w:marTop w:val="0"/>
                  <w:marBottom w:val="0"/>
                  <w:divBdr>
                    <w:top w:val="none" w:sz="0" w:space="0" w:color="auto"/>
                    <w:left w:val="none" w:sz="0" w:space="0" w:color="auto"/>
                    <w:bottom w:val="none" w:sz="0" w:space="0" w:color="auto"/>
                    <w:right w:val="none" w:sz="0" w:space="0" w:color="auto"/>
                  </w:divBdr>
                </w:div>
                <w:div w:id="63451442">
                  <w:marLeft w:val="0"/>
                  <w:marRight w:val="0"/>
                  <w:marTop w:val="0"/>
                  <w:marBottom w:val="0"/>
                  <w:divBdr>
                    <w:top w:val="none" w:sz="0" w:space="0" w:color="auto"/>
                    <w:left w:val="none" w:sz="0" w:space="0" w:color="auto"/>
                    <w:bottom w:val="none" w:sz="0" w:space="0" w:color="auto"/>
                    <w:right w:val="none" w:sz="0" w:space="0" w:color="auto"/>
                  </w:divBdr>
                </w:div>
                <w:div w:id="1948851405">
                  <w:marLeft w:val="0"/>
                  <w:marRight w:val="0"/>
                  <w:marTop w:val="0"/>
                  <w:marBottom w:val="0"/>
                  <w:divBdr>
                    <w:top w:val="none" w:sz="0" w:space="0" w:color="auto"/>
                    <w:left w:val="none" w:sz="0" w:space="0" w:color="auto"/>
                    <w:bottom w:val="none" w:sz="0" w:space="0" w:color="auto"/>
                    <w:right w:val="none" w:sz="0" w:space="0" w:color="auto"/>
                  </w:divBdr>
                </w:div>
                <w:div w:id="1979604582">
                  <w:marLeft w:val="0"/>
                  <w:marRight w:val="0"/>
                  <w:marTop w:val="0"/>
                  <w:marBottom w:val="0"/>
                  <w:divBdr>
                    <w:top w:val="none" w:sz="0" w:space="0" w:color="auto"/>
                    <w:left w:val="none" w:sz="0" w:space="0" w:color="auto"/>
                    <w:bottom w:val="none" w:sz="0" w:space="0" w:color="auto"/>
                    <w:right w:val="none" w:sz="0" w:space="0" w:color="auto"/>
                  </w:divBdr>
                </w:div>
                <w:div w:id="33501529">
                  <w:marLeft w:val="0"/>
                  <w:marRight w:val="0"/>
                  <w:marTop w:val="0"/>
                  <w:marBottom w:val="0"/>
                  <w:divBdr>
                    <w:top w:val="none" w:sz="0" w:space="0" w:color="auto"/>
                    <w:left w:val="none" w:sz="0" w:space="0" w:color="auto"/>
                    <w:bottom w:val="none" w:sz="0" w:space="0" w:color="auto"/>
                    <w:right w:val="none" w:sz="0" w:space="0" w:color="auto"/>
                  </w:divBdr>
                </w:div>
                <w:div w:id="1149206488">
                  <w:marLeft w:val="0"/>
                  <w:marRight w:val="0"/>
                  <w:marTop w:val="0"/>
                  <w:marBottom w:val="0"/>
                  <w:divBdr>
                    <w:top w:val="none" w:sz="0" w:space="0" w:color="auto"/>
                    <w:left w:val="none" w:sz="0" w:space="0" w:color="auto"/>
                    <w:bottom w:val="none" w:sz="0" w:space="0" w:color="auto"/>
                    <w:right w:val="none" w:sz="0" w:space="0" w:color="auto"/>
                  </w:divBdr>
                </w:div>
                <w:div w:id="1083918433">
                  <w:marLeft w:val="0"/>
                  <w:marRight w:val="0"/>
                  <w:marTop w:val="0"/>
                  <w:marBottom w:val="0"/>
                  <w:divBdr>
                    <w:top w:val="none" w:sz="0" w:space="0" w:color="auto"/>
                    <w:left w:val="none" w:sz="0" w:space="0" w:color="auto"/>
                    <w:bottom w:val="none" w:sz="0" w:space="0" w:color="auto"/>
                    <w:right w:val="none" w:sz="0" w:space="0" w:color="auto"/>
                  </w:divBdr>
                </w:div>
                <w:div w:id="1085762147">
                  <w:marLeft w:val="0"/>
                  <w:marRight w:val="0"/>
                  <w:marTop w:val="0"/>
                  <w:marBottom w:val="0"/>
                  <w:divBdr>
                    <w:top w:val="none" w:sz="0" w:space="0" w:color="auto"/>
                    <w:left w:val="none" w:sz="0" w:space="0" w:color="auto"/>
                    <w:bottom w:val="none" w:sz="0" w:space="0" w:color="auto"/>
                    <w:right w:val="none" w:sz="0" w:space="0" w:color="auto"/>
                  </w:divBdr>
                </w:div>
                <w:div w:id="292952795">
                  <w:marLeft w:val="0"/>
                  <w:marRight w:val="0"/>
                  <w:marTop w:val="0"/>
                  <w:marBottom w:val="0"/>
                  <w:divBdr>
                    <w:top w:val="none" w:sz="0" w:space="0" w:color="auto"/>
                    <w:left w:val="none" w:sz="0" w:space="0" w:color="auto"/>
                    <w:bottom w:val="none" w:sz="0" w:space="0" w:color="auto"/>
                    <w:right w:val="none" w:sz="0" w:space="0" w:color="auto"/>
                  </w:divBdr>
                </w:div>
                <w:div w:id="1563786340">
                  <w:marLeft w:val="0"/>
                  <w:marRight w:val="0"/>
                  <w:marTop w:val="0"/>
                  <w:marBottom w:val="0"/>
                  <w:divBdr>
                    <w:top w:val="none" w:sz="0" w:space="0" w:color="auto"/>
                    <w:left w:val="none" w:sz="0" w:space="0" w:color="auto"/>
                    <w:bottom w:val="none" w:sz="0" w:space="0" w:color="auto"/>
                    <w:right w:val="none" w:sz="0" w:space="0" w:color="auto"/>
                  </w:divBdr>
                </w:div>
                <w:div w:id="987199556">
                  <w:marLeft w:val="0"/>
                  <w:marRight w:val="0"/>
                  <w:marTop w:val="0"/>
                  <w:marBottom w:val="0"/>
                  <w:divBdr>
                    <w:top w:val="none" w:sz="0" w:space="0" w:color="auto"/>
                    <w:left w:val="none" w:sz="0" w:space="0" w:color="auto"/>
                    <w:bottom w:val="none" w:sz="0" w:space="0" w:color="auto"/>
                    <w:right w:val="none" w:sz="0" w:space="0" w:color="auto"/>
                  </w:divBdr>
                </w:div>
                <w:div w:id="1866750280">
                  <w:marLeft w:val="0"/>
                  <w:marRight w:val="0"/>
                  <w:marTop w:val="0"/>
                  <w:marBottom w:val="0"/>
                  <w:divBdr>
                    <w:top w:val="none" w:sz="0" w:space="0" w:color="auto"/>
                    <w:left w:val="none" w:sz="0" w:space="0" w:color="auto"/>
                    <w:bottom w:val="none" w:sz="0" w:space="0" w:color="auto"/>
                    <w:right w:val="none" w:sz="0" w:space="0" w:color="auto"/>
                  </w:divBdr>
                </w:div>
                <w:div w:id="1038974013">
                  <w:marLeft w:val="0"/>
                  <w:marRight w:val="0"/>
                  <w:marTop w:val="0"/>
                  <w:marBottom w:val="0"/>
                  <w:divBdr>
                    <w:top w:val="none" w:sz="0" w:space="0" w:color="auto"/>
                    <w:left w:val="none" w:sz="0" w:space="0" w:color="auto"/>
                    <w:bottom w:val="none" w:sz="0" w:space="0" w:color="auto"/>
                    <w:right w:val="none" w:sz="0" w:space="0" w:color="auto"/>
                  </w:divBdr>
                </w:div>
                <w:div w:id="1340155790">
                  <w:marLeft w:val="0"/>
                  <w:marRight w:val="0"/>
                  <w:marTop w:val="0"/>
                  <w:marBottom w:val="0"/>
                  <w:divBdr>
                    <w:top w:val="none" w:sz="0" w:space="0" w:color="auto"/>
                    <w:left w:val="none" w:sz="0" w:space="0" w:color="auto"/>
                    <w:bottom w:val="none" w:sz="0" w:space="0" w:color="auto"/>
                    <w:right w:val="none" w:sz="0" w:space="0" w:color="auto"/>
                  </w:divBdr>
                </w:div>
                <w:div w:id="408698396">
                  <w:marLeft w:val="0"/>
                  <w:marRight w:val="0"/>
                  <w:marTop w:val="0"/>
                  <w:marBottom w:val="0"/>
                  <w:divBdr>
                    <w:top w:val="none" w:sz="0" w:space="0" w:color="auto"/>
                    <w:left w:val="none" w:sz="0" w:space="0" w:color="auto"/>
                    <w:bottom w:val="none" w:sz="0" w:space="0" w:color="auto"/>
                    <w:right w:val="none" w:sz="0" w:space="0" w:color="auto"/>
                  </w:divBdr>
                </w:div>
                <w:div w:id="1471746158">
                  <w:marLeft w:val="0"/>
                  <w:marRight w:val="0"/>
                  <w:marTop w:val="0"/>
                  <w:marBottom w:val="0"/>
                  <w:divBdr>
                    <w:top w:val="none" w:sz="0" w:space="0" w:color="auto"/>
                    <w:left w:val="none" w:sz="0" w:space="0" w:color="auto"/>
                    <w:bottom w:val="none" w:sz="0" w:space="0" w:color="auto"/>
                    <w:right w:val="none" w:sz="0" w:space="0" w:color="auto"/>
                  </w:divBdr>
                </w:div>
                <w:div w:id="1341351989">
                  <w:marLeft w:val="0"/>
                  <w:marRight w:val="0"/>
                  <w:marTop w:val="0"/>
                  <w:marBottom w:val="0"/>
                  <w:divBdr>
                    <w:top w:val="none" w:sz="0" w:space="0" w:color="auto"/>
                    <w:left w:val="none" w:sz="0" w:space="0" w:color="auto"/>
                    <w:bottom w:val="none" w:sz="0" w:space="0" w:color="auto"/>
                    <w:right w:val="none" w:sz="0" w:space="0" w:color="auto"/>
                  </w:divBdr>
                </w:div>
                <w:div w:id="1485200735">
                  <w:marLeft w:val="0"/>
                  <w:marRight w:val="0"/>
                  <w:marTop w:val="0"/>
                  <w:marBottom w:val="0"/>
                  <w:divBdr>
                    <w:top w:val="none" w:sz="0" w:space="0" w:color="auto"/>
                    <w:left w:val="none" w:sz="0" w:space="0" w:color="auto"/>
                    <w:bottom w:val="none" w:sz="0" w:space="0" w:color="auto"/>
                    <w:right w:val="none" w:sz="0" w:space="0" w:color="auto"/>
                  </w:divBdr>
                </w:div>
                <w:div w:id="706879037">
                  <w:marLeft w:val="0"/>
                  <w:marRight w:val="0"/>
                  <w:marTop w:val="0"/>
                  <w:marBottom w:val="0"/>
                  <w:divBdr>
                    <w:top w:val="none" w:sz="0" w:space="0" w:color="auto"/>
                    <w:left w:val="none" w:sz="0" w:space="0" w:color="auto"/>
                    <w:bottom w:val="none" w:sz="0" w:space="0" w:color="auto"/>
                    <w:right w:val="none" w:sz="0" w:space="0" w:color="auto"/>
                  </w:divBdr>
                </w:div>
                <w:div w:id="599877953">
                  <w:marLeft w:val="0"/>
                  <w:marRight w:val="0"/>
                  <w:marTop w:val="0"/>
                  <w:marBottom w:val="0"/>
                  <w:divBdr>
                    <w:top w:val="none" w:sz="0" w:space="0" w:color="auto"/>
                    <w:left w:val="none" w:sz="0" w:space="0" w:color="auto"/>
                    <w:bottom w:val="none" w:sz="0" w:space="0" w:color="auto"/>
                    <w:right w:val="none" w:sz="0" w:space="0" w:color="auto"/>
                  </w:divBdr>
                </w:div>
                <w:div w:id="22217917">
                  <w:marLeft w:val="0"/>
                  <w:marRight w:val="0"/>
                  <w:marTop w:val="0"/>
                  <w:marBottom w:val="0"/>
                  <w:divBdr>
                    <w:top w:val="none" w:sz="0" w:space="0" w:color="auto"/>
                    <w:left w:val="none" w:sz="0" w:space="0" w:color="auto"/>
                    <w:bottom w:val="none" w:sz="0" w:space="0" w:color="auto"/>
                    <w:right w:val="none" w:sz="0" w:space="0" w:color="auto"/>
                  </w:divBdr>
                </w:div>
                <w:div w:id="1283070250">
                  <w:marLeft w:val="0"/>
                  <w:marRight w:val="0"/>
                  <w:marTop w:val="0"/>
                  <w:marBottom w:val="0"/>
                  <w:divBdr>
                    <w:top w:val="none" w:sz="0" w:space="0" w:color="auto"/>
                    <w:left w:val="none" w:sz="0" w:space="0" w:color="auto"/>
                    <w:bottom w:val="none" w:sz="0" w:space="0" w:color="auto"/>
                    <w:right w:val="none" w:sz="0" w:space="0" w:color="auto"/>
                  </w:divBdr>
                </w:div>
                <w:div w:id="6828435">
                  <w:marLeft w:val="0"/>
                  <w:marRight w:val="0"/>
                  <w:marTop w:val="0"/>
                  <w:marBottom w:val="0"/>
                  <w:divBdr>
                    <w:top w:val="none" w:sz="0" w:space="0" w:color="auto"/>
                    <w:left w:val="none" w:sz="0" w:space="0" w:color="auto"/>
                    <w:bottom w:val="none" w:sz="0" w:space="0" w:color="auto"/>
                    <w:right w:val="none" w:sz="0" w:space="0" w:color="auto"/>
                  </w:divBdr>
                </w:div>
                <w:div w:id="2050374629">
                  <w:marLeft w:val="0"/>
                  <w:marRight w:val="0"/>
                  <w:marTop w:val="0"/>
                  <w:marBottom w:val="0"/>
                  <w:divBdr>
                    <w:top w:val="none" w:sz="0" w:space="0" w:color="auto"/>
                    <w:left w:val="none" w:sz="0" w:space="0" w:color="auto"/>
                    <w:bottom w:val="none" w:sz="0" w:space="0" w:color="auto"/>
                    <w:right w:val="none" w:sz="0" w:space="0" w:color="auto"/>
                  </w:divBdr>
                </w:div>
                <w:div w:id="1317298640">
                  <w:marLeft w:val="0"/>
                  <w:marRight w:val="0"/>
                  <w:marTop w:val="0"/>
                  <w:marBottom w:val="0"/>
                  <w:divBdr>
                    <w:top w:val="none" w:sz="0" w:space="0" w:color="auto"/>
                    <w:left w:val="none" w:sz="0" w:space="0" w:color="auto"/>
                    <w:bottom w:val="none" w:sz="0" w:space="0" w:color="auto"/>
                    <w:right w:val="none" w:sz="0" w:space="0" w:color="auto"/>
                  </w:divBdr>
                </w:div>
                <w:div w:id="427190715">
                  <w:marLeft w:val="0"/>
                  <w:marRight w:val="0"/>
                  <w:marTop w:val="0"/>
                  <w:marBottom w:val="0"/>
                  <w:divBdr>
                    <w:top w:val="none" w:sz="0" w:space="0" w:color="auto"/>
                    <w:left w:val="none" w:sz="0" w:space="0" w:color="auto"/>
                    <w:bottom w:val="none" w:sz="0" w:space="0" w:color="auto"/>
                    <w:right w:val="none" w:sz="0" w:space="0" w:color="auto"/>
                  </w:divBdr>
                </w:div>
                <w:div w:id="1099836176">
                  <w:marLeft w:val="0"/>
                  <w:marRight w:val="0"/>
                  <w:marTop w:val="0"/>
                  <w:marBottom w:val="0"/>
                  <w:divBdr>
                    <w:top w:val="none" w:sz="0" w:space="0" w:color="auto"/>
                    <w:left w:val="none" w:sz="0" w:space="0" w:color="auto"/>
                    <w:bottom w:val="none" w:sz="0" w:space="0" w:color="auto"/>
                    <w:right w:val="none" w:sz="0" w:space="0" w:color="auto"/>
                  </w:divBdr>
                </w:div>
                <w:div w:id="494566870">
                  <w:marLeft w:val="0"/>
                  <w:marRight w:val="0"/>
                  <w:marTop w:val="0"/>
                  <w:marBottom w:val="0"/>
                  <w:divBdr>
                    <w:top w:val="none" w:sz="0" w:space="0" w:color="auto"/>
                    <w:left w:val="none" w:sz="0" w:space="0" w:color="auto"/>
                    <w:bottom w:val="none" w:sz="0" w:space="0" w:color="auto"/>
                    <w:right w:val="none" w:sz="0" w:space="0" w:color="auto"/>
                  </w:divBdr>
                </w:div>
                <w:div w:id="468746086">
                  <w:marLeft w:val="0"/>
                  <w:marRight w:val="0"/>
                  <w:marTop w:val="0"/>
                  <w:marBottom w:val="0"/>
                  <w:divBdr>
                    <w:top w:val="none" w:sz="0" w:space="0" w:color="auto"/>
                    <w:left w:val="none" w:sz="0" w:space="0" w:color="auto"/>
                    <w:bottom w:val="none" w:sz="0" w:space="0" w:color="auto"/>
                    <w:right w:val="none" w:sz="0" w:space="0" w:color="auto"/>
                  </w:divBdr>
                </w:div>
                <w:div w:id="611863673">
                  <w:marLeft w:val="0"/>
                  <w:marRight w:val="0"/>
                  <w:marTop w:val="0"/>
                  <w:marBottom w:val="0"/>
                  <w:divBdr>
                    <w:top w:val="none" w:sz="0" w:space="0" w:color="auto"/>
                    <w:left w:val="none" w:sz="0" w:space="0" w:color="auto"/>
                    <w:bottom w:val="none" w:sz="0" w:space="0" w:color="auto"/>
                    <w:right w:val="none" w:sz="0" w:space="0" w:color="auto"/>
                  </w:divBdr>
                </w:div>
                <w:div w:id="1756899135">
                  <w:marLeft w:val="0"/>
                  <w:marRight w:val="0"/>
                  <w:marTop w:val="0"/>
                  <w:marBottom w:val="0"/>
                  <w:divBdr>
                    <w:top w:val="none" w:sz="0" w:space="0" w:color="auto"/>
                    <w:left w:val="none" w:sz="0" w:space="0" w:color="auto"/>
                    <w:bottom w:val="none" w:sz="0" w:space="0" w:color="auto"/>
                    <w:right w:val="none" w:sz="0" w:space="0" w:color="auto"/>
                  </w:divBdr>
                </w:div>
                <w:div w:id="641345812">
                  <w:marLeft w:val="0"/>
                  <w:marRight w:val="0"/>
                  <w:marTop w:val="0"/>
                  <w:marBottom w:val="0"/>
                  <w:divBdr>
                    <w:top w:val="none" w:sz="0" w:space="0" w:color="auto"/>
                    <w:left w:val="none" w:sz="0" w:space="0" w:color="auto"/>
                    <w:bottom w:val="none" w:sz="0" w:space="0" w:color="auto"/>
                    <w:right w:val="none" w:sz="0" w:space="0" w:color="auto"/>
                  </w:divBdr>
                </w:div>
                <w:div w:id="1893271206">
                  <w:marLeft w:val="0"/>
                  <w:marRight w:val="0"/>
                  <w:marTop w:val="0"/>
                  <w:marBottom w:val="0"/>
                  <w:divBdr>
                    <w:top w:val="none" w:sz="0" w:space="0" w:color="auto"/>
                    <w:left w:val="none" w:sz="0" w:space="0" w:color="auto"/>
                    <w:bottom w:val="none" w:sz="0" w:space="0" w:color="auto"/>
                    <w:right w:val="none" w:sz="0" w:space="0" w:color="auto"/>
                  </w:divBdr>
                </w:div>
                <w:div w:id="604045699">
                  <w:marLeft w:val="0"/>
                  <w:marRight w:val="0"/>
                  <w:marTop w:val="0"/>
                  <w:marBottom w:val="0"/>
                  <w:divBdr>
                    <w:top w:val="none" w:sz="0" w:space="0" w:color="auto"/>
                    <w:left w:val="none" w:sz="0" w:space="0" w:color="auto"/>
                    <w:bottom w:val="none" w:sz="0" w:space="0" w:color="auto"/>
                    <w:right w:val="none" w:sz="0" w:space="0" w:color="auto"/>
                  </w:divBdr>
                </w:div>
                <w:div w:id="103577638">
                  <w:marLeft w:val="0"/>
                  <w:marRight w:val="0"/>
                  <w:marTop w:val="0"/>
                  <w:marBottom w:val="0"/>
                  <w:divBdr>
                    <w:top w:val="none" w:sz="0" w:space="0" w:color="auto"/>
                    <w:left w:val="none" w:sz="0" w:space="0" w:color="auto"/>
                    <w:bottom w:val="none" w:sz="0" w:space="0" w:color="auto"/>
                    <w:right w:val="none" w:sz="0" w:space="0" w:color="auto"/>
                  </w:divBdr>
                </w:div>
                <w:div w:id="145367433">
                  <w:marLeft w:val="0"/>
                  <w:marRight w:val="0"/>
                  <w:marTop w:val="0"/>
                  <w:marBottom w:val="0"/>
                  <w:divBdr>
                    <w:top w:val="none" w:sz="0" w:space="0" w:color="auto"/>
                    <w:left w:val="none" w:sz="0" w:space="0" w:color="auto"/>
                    <w:bottom w:val="none" w:sz="0" w:space="0" w:color="auto"/>
                    <w:right w:val="none" w:sz="0" w:space="0" w:color="auto"/>
                  </w:divBdr>
                </w:div>
                <w:div w:id="305166773">
                  <w:marLeft w:val="0"/>
                  <w:marRight w:val="0"/>
                  <w:marTop w:val="0"/>
                  <w:marBottom w:val="0"/>
                  <w:divBdr>
                    <w:top w:val="none" w:sz="0" w:space="0" w:color="auto"/>
                    <w:left w:val="none" w:sz="0" w:space="0" w:color="auto"/>
                    <w:bottom w:val="none" w:sz="0" w:space="0" w:color="auto"/>
                    <w:right w:val="none" w:sz="0" w:space="0" w:color="auto"/>
                  </w:divBdr>
                </w:div>
                <w:div w:id="1366365404">
                  <w:marLeft w:val="0"/>
                  <w:marRight w:val="0"/>
                  <w:marTop w:val="0"/>
                  <w:marBottom w:val="0"/>
                  <w:divBdr>
                    <w:top w:val="none" w:sz="0" w:space="0" w:color="auto"/>
                    <w:left w:val="none" w:sz="0" w:space="0" w:color="auto"/>
                    <w:bottom w:val="none" w:sz="0" w:space="0" w:color="auto"/>
                    <w:right w:val="none" w:sz="0" w:space="0" w:color="auto"/>
                  </w:divBdr>
                </w:div>
                <w:div w:id="1203900938">
                  <w:marLeft w:val="0"/>
                  <w:marRight w:val="0"/>
                  <w:marTop w:val="0"/>
                  <w:marBottom w:val="0"/>
                  <w:divBdr>
                    <w:top w:val="none" w:sz="0" w:space="0" w:color="auto"/>
                    <w:left w:val="none" w:sz="0" w:space="0" w:color="auto"/>
                    <w:bottom w:val="none" w:sz="0" w:space="0" w:color="auto"/>
                    <w:right w:val="none" w:sz="0" w:space="0" w:color="auto"/>
                  </w:divBdr>
                </w:div>
                <w:div w:id="513619098">
                  <w:marLeft w:val="0"/>
                  <w:marRight w:val="0"/>
                  <w:marTop w:val="0"/>
                  <w:marBottom w:val="0"/>
                  <w:divBdr>
                    <w:top w:val="none" w:sz="0" w:space="0" w:color="auto"/>
                    <w:left w:val="none" w:sz="0" w:space="0" w:color="auto"/>
                    <w:bottom w:val="none" w:sz="0" w:space="0" w:color="auto"/>
                    <w:right w:val="none" w:sz="0" w:space="0" w:color="auto"/>
                  </w:divBdr>
                </w:div>
                <w:div w:id="435709906">
                  <w:marLeft w:val="0"/>
                  <w:marRight w:val="0"/>
                  <w:marTop w:val="0"/>
                  <w:marBottom w:val="0"/>
                  <w:divBdr>
                    <w:top w:val="none" w:sz="0" w:space="0" w:color="auto"/>
                    <w:left w:val="none" w:sz="0" w:space="0" w:color="auto"/>
                    <w:bottom w:val="none" w:sz="0" w:space="0" w:color="auto"/>
                    <w:right w:val="none" w:sz="0" w:space="0" w:color="auto"/>
                  </w:divBdr>
                </w:div>
                <w:div w:id="114299451">
                  <w:marLeft w:val="0"/>
                  <w:marRight w:val="0"/>
                  <w:marTop w:val="0"/>
                  <w:marBottom w:val="0"/>
                  <w:divBdr>
                    <w:top w:val="none" w:sz="0" w:space="0" w:color="auto"/>
                    <w:left w:val="none" w:sz="0" w:space="0" w:color="auto"/>
                    <w:bottom w:val="none" w:sz="0" w:space="0" w:color="auto"/>
                    <w:right w:val="none" w:sz="0" w:space="0" w:color="auto"/>
                  </w:divBdr>
                </w:div>
                <w:div w:id="1748378143">
                  <w:marLeft w:val="0"/>
                  <w:marRight w:val="0"/>
                  <w:marTop w:val="0"/>
                  <w:marBottom w:val="0"/>
                  <w:divBdr>
                    <w:top w:val="none" w:sz="0" w:space="0" w:color="auto"/>
                    <w:left w:val="none" w:sz="0" w:space="0" w:color="auto"/>
                    <w:bottom w:val="none" w:sz="0" w:space="0" w:color="auto"/>
                    <w:right w:val="none" w:sz="0" w:space="0" w:color="auto"/>
                  </w:divBdr>
                </w:div>
                <w:div w:id="41490655">
                  <w:marLeft w:val="0"/>
                  <w:marRight w:val="0"/>
                  <w:marTop w:val="0"/>
                  <w:marBottom w:val="0"/>
                  <w:divBdr>
                    <w:top w:val="none" w:sz="0" w:space="0" w:color="auto"/>
                    <w:left w:val="none" w:sz="0" w:space="0" w:color="auto"/>
                    <w:bottom w:val="none" w:sz="0" w:space="0" w:color="auto"/>
                    <w:right w:val="none" w:sz="0" w:space="0" w:color="auto"/>
                  </w:divBdr>
                </w:div>
                <w:div w:id="535239497">
                  <w:marLeft w:val="0"/>
                  <w:marRight w:val="0"/>
                  <w:marTop w:val="0"/>
                  <w:marBottom w:val="0"/>
                  <w:divBdr>
                    <w:top w:val="none" w:sz="0" w:space="0" w:color="auto"/>
                    <w:left w:val="none" w:sz="0" w:space="0" w:color="auto"/>
                    <w:bottom w:val="none" w:sz="0" w:space="0" w:color="auto"/>
                    <w:right w:val="none" w:sz="0" w:space="0" w:color="auto"/>
                  </w:divBdr>
                </w:div>
                <w:div w:id="1409157906">
                  <w:marLeft w:val="0"/>
                  <w:marRight w:val="0"/>
                  <w:marTop w:val="0"/>
                  <w:marBottom w:val="0"/>
                  <w:divBdr>
                    <w:top w:val="none" w:sz="0" w:space="0" w:color="auto"/>
                    <w:left w:val="none" w:sz="0" w:space="0" w:color="auto"/>
                    <w:bottom w:val="none" w:sz="0" w:space="0" w:color="auto"/>
                    <w:right w:val="none" w:sz="0" w:space="0" w:color="auto"/>
                  </w:divBdr>
                </w:div>
                <w:div w:id="1050617835">
                  <w:marLeft w:val="0"/>
                  <w:marRight w:val="0"/>
                  <w:marTop w:val="0"/>
                  <w:marBottom w:val="0"/>
                  <w:divBdr>
                    <w:top w:val="none" w:sz="0" w:space="0" w:color="auto"/>
                    <w:left w:val="none" w:sz="0" w:space="0" w:color="auto"/>
                    <w:bottom w:val="none" w:sz="0" w:space="0" w:color="auto"/>
                    <w:right w:val="none" w:sz="0" w:space="0" w:color="auto"/>
                  </w:divBdr>
                </w:div>
                <w:div w:id="100148670">
                  <w:marLeft w:val="0"/>
                  <w:marRight w:val="0"/>
                  <w:marTop w:val="0"/>
                  <w:marBottom w:val="0"/>
                  <w:divBdr>
                    <w:top w:val="none" w:sz="0" w:space="0" w:color="auto"/>
                    <w:left w:val="none" w:sz="0" w:space="0" w:color="auto"/>
                    <w:bottom w:val="none" w:sz="0" w:space="0" w:color="auto"/>
                    <w:right w:val="none" w:sz="0" w:space="0" w:color="auto"/>
                  </w:divBdr>
                </w:div>
                <w:div w:id="42221974">
                  <w:marLeft w:val="0"/>
                  <w:marRight w:val="0"/>
                  <w:marTop w:val="0"/>
                  <w:marBottom w:val="0"/>
                  <w:divBdr>
                    <w:top w:val="none" w:sz="0" w:space="0" w:color="auto"/>
                    <w:left w:val="none" w:sz="0" w:space="0" w:color="auto"/>
                    <w:bottom w:val="none" w:sz="0" w:space="0" w:color="auto"/>
                    <w:right w:val="none" w:sz="0" w:space="0" w:color="auto"/>
                  </w:divBdr>
                </w:div>
                <w:div w:id="683170721">
                  <w:marLeft w:val="0"/>
                  <w:marRight w:val="0"/>
                  <w:marTop w:val="0"/>
                  <w:marBottom w:val="0"/>
                  <w:divBdr>
                    <w:top w:val="none" w:sz="0" w:space="0" w:color="auto"/>
                    <w:left w:val="none" w:sz="0" w:space="0" w:color="auto"/>
                    <w:bottom w:val="none" w:sz="0" w:space="0" w:color="auto"/>
                    <w:right w:val="none" w:sz="0" w:space="0" w:color="auto"/>
                  </w:divBdr>
                </w:div>
                <w:div w:id="1175416045">
                  <w:marLeft w:val="0"/>
                  <w:marRight w:val="0"/>
                  <w:marTop w:val="0"/>
                  <w:marBottom w:val="0"/>
                  <w:divBdr>
                    <w:top w:val="none" w:sz="0" w:space="0" w:color="auto"/>
                    <w:left w:val="none" w:sz="0" w:space="0" w:color="auto"/>
                    <w:bottom w:val="none" w:sz="0" w:space="0" w:color="auto"/>
                    <w:right w:val="none" w:sz="0" w:space="0" w:color="auto"/>
                  </w:divBdr>
                </w:div>
                <w:div w:id="1893156234">
                  <w:marLeft w:val="0"/>
                  <w:marRight w:val="0"/>
                  <w:marTop w:val="0"/>
                  <w:marBottom w:val="0"/>
                  <w:divBdr>
                    <w:top w:val="none" w:sz="0" w:space="0" w:color="auto"/>
                    <w:left w:val="none" w:sz="0" w:space="0" w:color="auto"/>
                    <w:bottom w:val="none" w:sz="0" w:space="0" w:color="auto"/>
                    <w:right w:val="none" w:sz="0" w:space="0" w:color="auto"/>
                  </w:divBdr>
                </w:div>
                <w:div w:id="1384209463">
                  <w:marLeft w:val="0"/>
                  <w:marRight w:val="0"/>
                  <w:marTop w:val="0"/>
                  <w:marBottom w:val="0"/>
                  <w:divBdr>
                    <w:top w:val="none" w:sz="0" w:space="0" w:color="auto"/>
                    <w:left w:val="none" w:sz="0" w:space="0" w:color="auto"/>
                    <w:bottom w:val="none" w:sz="0" w:space="0" w:color="auto"/>
                    <w:right w:val="none" w:sz="0" w:space="0" w:color="auto"/>
                  </w:divBdr>
                </w:div>
                <w:div w:id="1400329615">
                  <w:marLeft w:val="0"/>
                  <w:marRight w:val="0"/>
                  <w:marTop w:val="0"/>
                  <w:marBottom w:val="0"/>
                  <w:divBdr>
                    <w:top w:val="none" w:sz="0" w:space="0" w:color="auto"/>
                    <w:left w:val="none" w:sz="0" w:space="0" w:color="auto"/>
                    <w:bottom w:val="none" w:sz="0" w:space="0" w:color="auto"/>
                    <w:right w:val="none" w:sz="0" w:space="0" w:color="auto"/>
                  </w:divBdr>
                </w:div>
                <w:div w:id="1783648507">
                  <w:marLeft w:val="0"/>
                  <w:marRight w:val="0"/>
                  <w:marTop w:val="0"/>
                  <w:marBottom w:val="0"/>
                  <w:divBdr>
                    <w:top w:val="none" w:sz="0" w:space="0" w:color="auto"/>
                    <w:left w:val="none" w:sz="0" w:space="0" w:color="auto"/>
                    <w:bottom w:val="none" w:sz="0" w:space="0" w:color="auto"/>
                    <w:right w:val="none" w:sz="0" w:space="0" w:color="auto"/>
                  </w:divBdr>
                </w:div>
                <w:div w:id="1575241179">
                  <w:marLeft w:val="0"/>
                  <w:marRight w:val="0"/>
                  <w:marTop w:val="0"/>
                  <w:marBottom w:val="0"/>
                  <w:divBdr>
                    <w:top w:val="none" w:sz="0" w:space="0" w:color="auto"/>
                    <w:left w:val="none" w:sz="0" w:space="0" w:color="auto"/>
                    <w:bottom w:val="none" w:sz="0" w:space="0" w:color="auto"/>
                    <w:right w:val="none" w:sz="0" w:space="0" w:color="auto"/>
                  </w:divBdr>
                </w:div>
                <w:div w:id="263197946">
                  <w:marLeft w:val="0"/>
                  <w:marRight w:val="0"/>
                  <w:marTop w:val="0"/>
                  <w:marBottom w:val="0"/>
                  <w:divBdr>
                    <w:top w:val="none" w:sz="0" w:space="0" w:color="auto"/>
                    <w:left w:val="none" w:sz="0" w:space="0" w:color="auto"/>
                    <w:bottom w:val="none" w:sz="0" w:space="0" w:color="auto"/>
                    <w:right w:val="none" w:sz="0" w:space="0" w:color="auto"/>
                  </w:divBdr>
                </w:div>
                <w:div w:id="1410036115">
                  <w:marLeft w:val="0"/>
                  <w:marRight w:val="0"/>
                  <w:marTop w:val="0"/>
                  <w:marBottom w:val="0"/>
                  <w:divBdr>
                    <w:top w:val="none" w:sz="0" w:space="0" w:color="auto"/>
                    <w:left w:val="none" w:sz="0" w:space="0" w:color="auto"/>
                    <w:bottom w:val="none" w:sz="0" w:space="0" w:color="auto"/>
                    <w:right w:val="none" w:sz="0" w:space="0" w:color="auto"/>
                  </w:divBdr>
                </w:div>
                <w:div w:id="876744495">
                  <w:marLeft w:val="0"/>
                  <w:marRight w:val="0"/>
                  <w:marTop w:val="0"/>
                  <w:marBottom w:val="0"/>
                  <w:divBdr>
                    <w:top w:val="none" w:sz="0" w:space="0" w:color="auto"/>
                    <w:left w:val="none" w:sz="0" w:space="0" w:color="auto"/>
                    <w:bottom w:val="none" w:sz="0" w:space="0" w:color="auto"/>
                    <w:right w:val="none" w:sz="0" w:space="0" w:color="auto"/>
                  </w:divBdr>
                </w:div>
              </w:divsChild>
            </w:div>
            <w:div w:id="1609048832">
              <w:marLeft w:val="0"/>
              <w:marRight w:val="0"/>
              <w:marTop w:val="0"/>
              <w:marBottom w:val="0"/>
              <w:divBdr>
                <w:top w:val="none" w:sz="0" w:space="0" w:color="auto"/>
                <w:left w:val="none" w:sz="0" w:space="0" w:color="auto"/>
                <w:bottom w:val="none" w:sz="0" w:space="0" w:color="auto"/>
                <w:right w:val="none" w:sz="0" w:space="0" w:color="auto"/>
              </w:divBdr>
              <w:divsChild>
                <w:div w:id="438525600">
                  <w:marLeft w:val="0"/>
                  <w:marRight w:val="0"/>
                  <w:marTop w:val="0"/>
                  <w:marBottom w:val="0"/>
                  <w:divBdr>
                    <w:top w:val="none" w:sz="0" w:space="0" w:color="auto"/>
                    <w:left w:val="none" w:sz="0" w:space="0" w:color="auto"/>
                    <w:bottom w:val="none" w:sz="0" w:space="0" w:color="auto"/>
                    <w:right w:val="none" w:sz="0" w:space="0" w:color="auto"/>
                  </w:divBdr>
                </w:div>
                <w:div w:id="1044791240">
                  <w:marLeft w:val="0"/>
                  <w:marRight w:val="0"/>
                  <w:marTop w:val="0"/>
                  <w:marBottom w:val="0"/>
                  <w:divBdr>
                    <w:top w:val="none" w:sz="0" w:space="0" w:color="auto"/>
                    <w:left w:val="none" w:sz="0" w:space="0" w:color="auto"/>
                    <w:bottom w:val="none" w:sz="0" w:space="0" w:color="auto"/>
                    <w:right w:val="none" w:sz="0" w:space="0" w:color="auto"/>
                  </w:divBdr>
                </w:div>
                <w:div w:id="1686057853">
                  <w:marLeft w:val="0"/>
                  <w:marRight w:val="0"/>
                  <w:marTop w:val="0"/>
                  <w:marBottom w:val="0"/>
                  <w:divBdr>
                    <w:top w:val="none" w:sz="0" w:space="0" w:color="auto"/>
                    <w:left w:val="none" w:sz="0" w:space="0" w:color="auto"/>
                    <w:bottom w:val="none" w:sz="0" w:space="0" w:color="auto"/>
                    <w:right w:val="none" w:sz="0" w:space="0" w:color="auto"/>
                  </w:divBdr>
                </w:div>
                <w:div w:id="1802848089">
                  <w:marLeft w:val="0"/>
                  <w:marRight w:val="0"/>
                  <w:marTop w:val="0"/>
                  <w:marBottom w:val="0"/>
                  <w:divBdr>
                    <w:top w:val="none" w:sz="0" w:space="0" w:color="auto"/>
                    <w:left w:val="none" w:sz="0" w:space="0" w:color="auto"/>
                    <w:bottom w:val="none" w:sz="0" w:space="0" w:color="auto"/>
                    <w:right w:val="none" w:sz="0" w:space="0" w:color="auto"/>
                  </w:divBdr>
                </w:div>
                <w:div w:id="949703898">
                  <w:marLeft w:val="0"/>
                  <w:marRight w:val="0"/>
                  <w:marTop w:val="0"/>
                  <w:marBottom w:val="0"/>
                  <w:divBdr>
                    <w:top w:val="none" w:sz="0" w:space="0" w:color="auto"/>
                    <w:left w:val="none" w:sz="0" w:space="0" w:color="auto"/>
                    <w:bottom w:val="none" w:sz="0" w:space="0" w:color="auto"/>
                    <w:right w:val="none" w:sz="0" w:space="0" w:color="auto"/>
                  </w:divBdr>
                </w:div>
                <w:div w:id="1325090386">
                  <w:marLeft w:val="0"/>
                  <w:marRight w:val="0"/>
                  <w:marTop w:val="0"/>
                  <w:marBottom w:val="0"/>
                  <w:divBdr>
                    <w:top w:val="none" w:sz="0" w:space="0" w:color="auto"/>
                    <w:left w:val="none" w:sz="0" w:space="0" w:color="auto"/>
                    <w:bottom w:val="none" w:sz="0" w:space="0" w:color="auto"/>
                    <w:right w:val="none" w:sz="0" w:space="0" w:color="auto"/>
                  </w:divBdr>
                </w:div>
                <w:div w:id="1507669966">
                  <w:marLeft w:val="0"/>
                  <w:marRight w:val="0"/>
                  <w:marTop w:val="0"/>
                  <w:marBottom w:val="0"/>
                  <w:divBdr>
                    <w:top w:val="none" w:sz="0" w:space="0" w:color="auto"/>
                    <w:left w:val="none" w:sz="0" w:space="0" w:color="auto"/>
                    <w:bottom w:val="none" w:sz="0" w:space="0" w:color="auto"/>
                    <w:right w:val="none" w:sz="0" w:space="0" w:color="auto"/>
                  </w:divBdr>
                </w:div>
                <w:div w:id="2062363801">
                  <w:marLeft w:val="0"/>
                  <w:marRight w:val="0"/>
                  <w:marTop w:val="0"/>
                  <w:marBottom w:val="0"/>
                  <w:divBdr>
                    <w:top w:val="none" w:sz="0" w:space="0" w:color="auto"/>
                    <w:left w:val="none" w:sz="0" w:space="0" w:color="auto"/>
                    <w:bottom w:val="none" w:sz="0" w:space="0" w:color="auto"/>
                    <w:right w:val="none" w:sz="0" w:space="0" w:color="auto"/>
                  </w:divBdr>
                </w:div>
                <w:div w:id="109518877">
                  <w:marLeft w:val="0"/>
                  <w:marRight w:val="0"/>
                  <w:marTop w:val="0"/>
                  <w:marBottom w:val="0"/>
                  <w:divBdr>
                    <w:top w:val="none" w:sz="0" w:space="0" w:color="auto"/>
                    <w:left w:val="none" w:sz="0" w:space="0" w:color="auto"/>
                    <w:bottom w:val="none" w:sz="0" w:space="0" w:color="auto"/>
                    <w:right w:val="none" w:sz="0" w:space="0" w:color="auto"/>
                  </w:divBdr>
                </w:div>
                <w:div w:id="485971054">
                  <w:marLeft w:val="0"/>
                  <w:marRight w:val="0"/>
                  <w:marTop w:val="0"/>
                  <w:marBottom w:val="0"/>
                  <w:divBdr>
                    <w:top w:val="none" w:sz="0" w:space="0" w:color="auto"/>
                    <w:left w:val="none" w:sz="0" w:space="0" w:color="auto"/>
                    <w:bottom w:val="none" w:sz="0" w:space="0" w:color="auto"/>
                    <w:right w:val="none" w:sz="0" w:space="0" w:color="auto"/>
                  </w:divBdr>
                </w:div>
                <w:div w:id="333462948">
                  <w:marLeft w:val="0"/>
                  <w:marRight w:val="0"/>
                  <w:marTop w:val="0"/>
                  <w:marBottom w:val="0"/>
                  <w:divBdr>
                    <w:top w:val="none" w:sz="0" w:space="0" w:color="auto"/>
                    <w:left w:val="none" w:sz="0" w:space="0" w:color="auto"/>
                    <w:bottom w:val="none" w:sz="0" w:space="0" w:color="auto"/>
                    <w:right w:val="none" w:sz="0" w:space="0" w:color="auto"/>
                  </w:divBdr>
                </w:div>
                <w:div w:id="1217274129">
                  <w:marLeft w:val="0"/>
                  <w:marRight w:val="0"/>
                  <w:marTop w:val="0"/>
                  <w:marBottom w:val="0"/>
                  <w:divBdr>
                    <w:top w:val="none" w:sz="0" w:space="0" w:color="auto"/>
                    <w:left w:val="none" w:sz="0" w:space="0" w:color="auto"/>
                    <w:bottom w:val="none" w:sz="0" w:space="0" w:color="auto"/>
                    <w:right w:val="none" w:sz="0" w:space="0" w:color="auto"/>
                  </w:divBdr>
                </w:div>
                <w:div w:id="266471543">
                  <w:marLeft w:val="0"/>
                  <w:marRight w:val="0"/>
                  <w:marTop w:val="0"/>
                  <w:marBottom w:val="0"/>
                  <w:divBdr>
                    <w:top w:val="none" w:sz="0" w:space="0" w:color="auto"/>
                    <w:left w:val="none" w:sz="0" w:space="0" w:color="auto"/>
                    <w:bottom w:val="none" w:sz="0" w:space="0" w:color="auto"/>
                    <w:right w:val="none" w:sz="0" w:space="0" w:color="auto"/>
                  </w:divBdr>
                </w:div>
                <w:div w:id="1045182998">
                  <w:marLeft w:val="0"/>
                  <w:marRight w:val="0"/>
                  <w:marTop w:val="0"/>
                  <w:marBottom w:val="0"/>
                  <w:divBdr>
                    <w:top w:val="none" w:sz="0" w:space="0" w:color="auto"/>
                    <w:left w:val="none" w:sz="0" w:space="0" w:color="auto"/>
                    <w:bottom w:val="none" w:sz="0" w:space="0" w:color="auto"/>
                    <w:right w:val="none" w:sz="0" w:space="0" w:color="auto"/>
                  </w:divBdr>
                </w:div>
                <w:div w:id="63525792">
                  <w:marLeft w:val="0"/>
                  <w:marRight w:val="0"/>
                  <w:marTop w:val="0"/>
                  <w:marBottom w:val="0"/>
                  <w:divBdr>
                    <w:top w:val="none" w:sz="0" w:space="0" w:color="auto"/>
                    <w:left w:val="none" w:sz="0" w:space="0" w:color="auto"/>
                    <w:bottom w:val="none" w:sz="0" w:space="0" w:color="auto"/>
                    <w:right w:val="none" w:sz="0" w:space="0" w:color="auto"/>
                  </w:divBdr>
                </w:div>
                <w:div w:id="1338267070">
                  <w:marLeft w:val="0"/>
                  <w:marRight w:val="0"/>
                  <w:marTop w:val="0"/>
                  <w:marBottom w:val="0"/>
                  <w:divBdr>
                    <w:top w:val="none" w:sz="0" w:space="0" w:color="auto"/>
                    <w:left w:val="none" w:sz="0" w:space="0" w:color="auto"/>
                    <w:bottom w:val="none" w:sz="0" w:space="0" w:color="auto"/>
                    <w:right w:val="none" w:sz="0" w:space="0" w:color="auto"/>
                  </w:divBdr>
                </w:div>
                <w:div w:id="2076583357">
                  <w:marLeft w:val="0"/>
                  <w:marRight w:val="0"/>
                  <w:marTop w:val="0"/>
                  <w:marBottom w:val="0"/>
                  <w:divBdr>
                    <w:top w:val="none" w:sz="0" w:space="0" w:color="auto"/>
                    <w:left w:val="none" w:sz="0" w:space="0" w:color="auto"/>
                    <w:bottom w:val="none" w:sz="0" w:space="0" w:color="auto"/>
                    <w:right w:val="none" w:sz="0" w:space="0" w:color="auto"/>
                  </w:divBdr>
                </w:div>
                <w:div w:id="1191381624">
                  <w:marLeft w:val="0"/>
                  <w:marRight w:val="0"/>
                  <w:marTop w:val="0"/>
                  <w:marBottom w:val="0"/>
                  <w:divBdr>
                    <w:top w:val="none" w:sz="0" w:space="0" w:color="auto"/>
                    <w:left w:val="none" w:sz="0" w:space="0" w:color="auto"/>
                    <w:bottom w:val="none" w:sz="0" w:space="0" w:color="auto"/>
                    <w:right w:val="none" w:sz="0" w:space="0" w:color="auto"/>
                  </w:divBdr>
                </w:div>
                <w:div w:id="633174608">
                  <w:marLeft w:val="0"/>
                  <w:marRight w:val="0"/>
                  <w:marTop w:val="0"/>
                  <w:marBottom w:val="0"/>
                  <w:divBdr>
                    <w:top w:val="none" w:sz="0" w:space="0" w:color="auto"/>
                    <w:left w:val="none" w:sz="0" w:space="0" w:color="auto"/>
                    <w:bottom w:val="none" w:sz="0" w:space="0" w:color="auto"/>
                    <w:right w:val="none" w:sz="0" w:space="0" w:color="auto"/>
                  </w:divBdr>
                </w:div>
                <w:div w:id="2062291379">
                  <w:marLeft w:val="0"/>
                  <w:marRight w:val="0"/>
                  <w:marTop w:val="0"/>
                  <w:marBottom w:val="0"/>
                  <w:divBdr>
                    <w:top w:val="none" w:sz="0" w:space="0" w:color="auto"/>
                    <w:left w:val="none" w:sz="0" w:space="0" w:color="auto"/>
                    <w:bottom w:val="none" w:sz="0" w:space="0" w:color="auto"/>
                    <w:right w:val="none" w:sz="0" w:space="0" w:color="auto"/>
                  </w:divBdr>
                </w:div>
                <w:div w:id="109934198">
                  <w:marLeft w:val="0"/>
                  <w:marRight w:val="0"/>
                  <w:marTop w:val="0"/>
                  <w:marBottom w:val="0"/>
                  <w:divBdr>
                    <w:top w:val="none" w:sz="0" w:space="0" w:color="auto"/>
                    <w:left w:val="none" w:sz="0" w:space="0" w:color="auto"/>
                    <w:bottom w:val="none" w:sz="0" w:space="0" w:color="auto"/>
                    <w:right w:val="none" w:sz="0" w:space="0" w:color="auto"/>
                  </w:divBdr>
                </w:div>
                <w:div w:id="779031442">
                  <w:marLeft w:val="0"/>
                  <w:marRight w:val="0"/>
                  <w:marTop w:val="0"/>
                  <w:marBottom w:val="0"/>
                  <w:divBdr>
                    <w:top w:val="none" w:sz="0" w:space="0" w:color="auto"/>
                    <w:left w:val="none" w:sz="0" w:space="0" w:color="auto"/>
                    <w:bottom w:val="none" w:sz="0" w:space="0" w:color="auto"/>
                    <w:right w:val="none" w:sz="0" w:space="0" w:color="auto"/>
                  </w:divBdr>
                </w:div>
                <w:div w:id="1633096466">
                  <w:marLeft w:val="0"/>
                  <w:marRight w:val="0"/>
                  <w:marTop w:val="0"/>
                  <w:marBottom w:val="0"/>
                  <w:divBdr>
                    <w:top w:val="none" w:sz="0" w:space="0" w:color="auto"/>
                    <w:left w:val="none" w:sz="0" w:space="0" w:color="auto"/>
                    <w:bottom w:val="none" w:sz="0" w:space="0" w:color="auto"/>
                    <w:right w:val="none" w:sz="0" w:space="0" w:color="auto"/>
                  </w:divBdr>
                </w:div>
                <w:div w:id="567345571">
                  <w:marLeft w:val="0"/>
                  <w:marRight w:val="0"/>
                  <w:marTop w:val="0"/>
                  <w:marBottom w:val="0"/>
                  <w:divBdr>
                    <w:top w:val="none" w:sz="0" w:space="0" w:color="auto"/>
                    <w:left w:val="none" w:sz="0" w:space="0" w:color="auto"/>
                    <w:bottom w:val="none" w:sz="0" w:space="0" w:color="auto"/>
                    <w:right w:val="none" w:sz="0" w:space="0" w:color="auto"/>
                  </w:divBdr>
                </w:div>
                <w:div w:id="1252857892">
                  <w:marLeft w:val="0"/>
                  <w:marRight w:val="0"/>
                  <w:marTop w:val="0"/>
                  <w:marBottom w:val="0"/>
                  <w:divBdr>
                    <w:top w:val="none" w:sz="0" w:space="0" w:color="auto"/>
                    <w:left w:val="none" w:sz="0" w:space="0" w:color="auto"/>
                    <w:bottom w:val="none" w:sz="0" w:space="0" w:color="auto"/>
                    <w:right w:val="none" w:sz="0" w:space="0" w:color="auto"/>
                  </w:divBdr>
                </w:div>
                <w:div w:id="785588073">
                  <w:marLeft w:val="0"/>
                  <w:marRight w:val="0"/>
                  <w:marTop w:val="0"/>
                  <w:marBottom w:val="0"/>
                  <w:divBdr>
                    <w:top w:val="none" w:sz="0" w:space="0" w:color="auto"/>
                    <w:left w:val="none" w:sz="0" w:space="0" w:color="auto"/>
                    <w:bottom w:val="none" w:sz="0" w:space="0" w:color="auto"/>
                    <w:right w:val="none" w:sz="0" w:space="0" w:color="auto"/>
                  </w:divBdr>
                </w:div>
                <w:div w:id="302589339">
                  <w:marLeft w:val="0"/>
                  <w:marRight w:val="0"/>
                  <w:marTop w:val="0"/>
                  <w:marBottom w:val="0"/>
                  <w:divBdr>
                    <w:top w:val="none" w:sz="0" w:space="0" w:color="auto"/>
                    <w:left w:val="none" w:sz="0" w:space="0" w:color="auto"/>
                    <w:bottom w:val="none" w:sz="0" w:space="0" w:color="auto"/>
                    <w:right w:val="none" w:sz="0" w:space="0" w:color="auto"/>
                  </w:divBdr>
                </w:div>
                <w:div w:id="1308825175">
                  <w:marLeft w:val="0"/>
                  <w:marRight w:val="0"/>
                  <w:marTop w:val="0"/>
                  <w:marBottom w:val="0"/>
                  <w:divBdr>
                    <w:top w:val="none" w:sz="0" w:space="0" w:color="auto"/>
                    <w:left w:val="none" w:sz="0" w:space="0" w:color="auto"/>
                    <w:bottom w:val="none" w:sz="0" w:space="0" w:color="auto"/>
                    <w:right w:val="none" w:sz="0" w:space="0" w:color="auto"/>
                  </w:divBdr>
                </w:div>
                <w:div w:id="343018475">
                  <w:marLeft w:val="0"/>
                  <w:marRight w:val="0"/>
                  <w:marTop w:val="0"/>
                  <w:marBottom w:val="0"/>
                  <w:divBdr>
                    <w:top w:val="none" w:sz="0" w:space="0" w:color="auto"/>
                    <w:left w:val="none" w:sz="0" w:space="0" w:color="auto"/>
                    <w:bottom w:val="none" w:sz="0" w:space="0" w:color="auto"/>
                    <w:right w:val="none" w:sz="0" w:space="0" w:color="auto"/>
                  </w:divBdr>
                </w:div>
                <w:div w:id="1352292323">
                  <w:marLeft w:val="0"/>
                  <w:marRight w:val="0"/>
                  <w:marTop w:val="0"/>
                  <w:marBottom w:val="0"/>
                  <w:divBdr>
                    <w:top w:val="none" w:sz="0" w:space="0" w:color="auto"/>
                    <w:left w:val="none" w:sz="0" w:space="0" w:color="auto"/>
                    <w:bottom w:val="none" w:sz="0" w:space="0" w:color="auto"/>
                    <w:right w:val="none" w:sz="0" w:space="0" w:color="auto"/>
                  </w:divBdr>
                </w:div>
                <w:div w:id="950823572">
                  <w:marLeft w:val="0"/>
                  <w:marRight w:val="0"/>
                  <w:marTop w:val="0"/>
                  <w:marBottom w:val="0"/>
                  <w:divBdr>
                    <w:top w:val="none" w:sz="0" w:space="0" w:color="auto"/>
                    <w:left w:val="none" w:sz="0" w:space="0" w:color="auto"/>
                    <w:bottom w:val="none" w:sz="0" w:space="0" w:color="auto"/>
                    <w:right w:val="none" w:sz="0" w:space="0" w:color="auto"/>
                  </w:divBdr>
                </w:div>
                <w:div w:id="1786776684">
                  <w:marLeft w:val="0"/>
                  <w:marRight w:val="0"/>
                  <w:marTop w:val="0"/>
                  <w:marBottom w:val="0"/>
                  <w:divBdr>
                    <w:top w:val="none" w:sz="0" w:space="0" w:color="auto"/>
                    <w:left w:val="none" w:sz="0" w:space="0" w:color="auto"/>
                    <w:bottom w:val="none" w:sz="0" w:space="0" w:color="auto"/>
                    <w:right w:val="none" w:sz="0" w:space="0" w:color="auto"/>
                  </w:divBdr>
                </w:div>
                <w:div w:id="414669843">
                  <w:marLeft w:val="0"/>
                  <w:marRight w:val="0"/>
                  <w:marTop w:val="0"/>
                  <w:marBottom w:val="0"/>
                  <w:divBdr>
                    <w:top w:val="none" w:sz="0" w:space="0" w:color="auto"/>
                    <w:left w:val="none" w:sz="0" w:space="0" w:color="auto"/>
                    <w:bottom w:val="none" w:sz="0" w:space="0" w:color="auto"/>
                    <w:right w:val="none" w:sz="0" w:space="0" w:color="auto"/>
                  </w:divBdr>
                </w:div>
                <w:div w:id="2051492015">
                  <w:marLeft w:val="0"/>
                  <w:marRight w:val="0"/>
                  <w:marTop w:val="0"/>
                  <w:marBottom w:val="0"/>
                  <w:divBdr>
                    <w:top w:val="none" w:sz="0" w:space="0" w:color="auto"/>
                    <w:left w:val="none" w:sz="0" w:space="0" w:color="auto"/>
                    <w:bottom w:val="none" w:sz="0" w:space="0" w:color="auto"/>
                    <w:right w:val="none" w:sz="0" w:space="0" w:color="auto"/>
                  </w:divBdr>
                </w:div>
                <w:div w:id="1845053784">
                  <w:marLeft w:val="0"/>
                  <w:marRight w:val="0"/>
                  <w:marTop w:val="0"/>
                  <w:marBottom w:val="0"/>
                  <w:divBdr>
                    <w:top w:val="none" w:sz="0" w:space="0" w:color="auto"/>
                    <w:left w:val="none" w:sz="0" w:space="0" w:color="auto"/>
                    <w:bottom w:val="none" w:sz="0" w:space="0" w:color="auto"/>
                    <w:right w:val="none" w:sz="0" w:space="0" w:color="auto"/>
                  </w:divBdr>
                </w:div>
                <w:div w:id="1486817249">
                  <w:marLeft w:val="0"/>
                  <w:marRight w:val="0"/>
                  <w:marTop w:val="0"/>
                  <w:marBottom w:val="0"/>
                  <w:divBdr>
                    <w:top w:val="none" w:sz="0" w:space="0" w:color="auto"/>
                    <w:left w:val="none" w:sz="0" w:space="0" w:color="auto"/>
                    <w:bottom w:val="none" w:sz="0" w:space="0" w:color="auto"/>
                    <w:right w:val="none" w:sz="0" w:space="0" w:color="auto"/>
                  </w:divBdr>
                </w:div>
                <w:div w:id="1241132308">
                  <w:marLeft w:val="0"/>
                  <w:marRight w:val="0"/>
                  <w:marTop w:val="0"/>
                  <w:marBottom w:val="0"/>
                  <w:divBdr>
                    <w:top w:val="none" w:sz="0" w:space="0" w:color="auto"/>
                    <w:left w:val="none" w:sz="0" w:space="0" w:color="auto"/>
                    <w:bottom w:val="none" w:sz="0" w:space="0" w:color="auto"/>
                    <w:right w:val="none" w:sz="0" w:space="0" w:color="auto"/>
                  </w:divBdr>
                </w:div>
                <w:div w:id="1684938682">
                  <w:marLeft w:val="0"/>
                  <w:marRight w:val="0"/>
                  <w:marTop w:val="0"/>
                  <w:marBottom w:val="0"/>
                  <w:divBdr>
                    <w:top w:val="none" w:sz="0" w:space="0" w:color="auto"/>
                    <w:left w:val="none" w:sz="0" w:space="0" w:color="auto"/>
                    <w:bottom w:val="none" w:sz="0" w:space="0" w:color="auto"/>
                    <w:right w:val="none" w:sz="0" w:space="0" w:color="auto"/>
                  </w:divBdr>
                </w:div>
                <w:div w:id="718020654">
                  <w:marLeft w:val="0"/>
                  <w:marRight w:val="0"/>
                  <w:marTop w:val="0"/>
                  <w:marBottom w:val="0"/>
                  <w:divBdr>
                    <w:top w:val="none" w:sz="0" w:space="0" w:color="auto"/>
                    <w:left w:val="none" w:sz="0" w:space="0" w:color="auto"/>
                    <w:bottom w:val="none" w:sz="0" w:space="0" w:color="auto"/>
                    <w:right w:val="none" w:sz="0" w:space="0" w:color="auto"/>
                  </w:divBdr>
                </w:div>
                <w:div w:id="680159064">
                  <w:marLeft w:val="0"/>
                  <w:marRight w:val="0"/>
                  <w:marTop w:val="0"/>
                  <w:marBottom w:val="0"/>
                  <w:divBdr>
                    <w:top w:val="none" w:sz="0" w:space="0" w:color="auto"/>
                    <w:left w:val="none" w:sz="0" w:space="0" w:color="auto"/>
                    <w:bottom w:val="none" w:sz="0" w:space="0" w:color="auto"/>
                    <w:right w:val="none" w:sz="0" w:space="0" w:color="auto"/>
                  </w:divBdr>
                </w:div>
                <w:div w:id="1102146081">
                  <w:marLeft w:val="0"/>
                  <w:marRight w:val="0"/>
                  <w:marTop w:val="0"/>
                  <w:marBottom w:val="0"/>
                  <w:divBdr>
                    <w:top w:val="none" w:sz="0" w:space="0" w:color="auto"/>
                    <w:left w:val="none" w:sz="0" w:space="0" w:color="auto"/>
                    <w:bottom w:val="none" w:sz="0" w:space="0" w:color="auto"/>
                    <w:right w:val="none" w:sz="0" w:space="0" w:color="auto"/>
                  </w:divBdr>
                </w:div>
                <w:div w:id="329064008">
                  <w:marLeft w:val="0"/>
                  <w:marRight w:val="0"/>
                  <w:marTop w:val="0"/>
                  <w:marBottom w:val="0"/>
                  <w:divBdr>
                    <w:top w:val="none" w:sz="0" w:space="0" w:color="auto"/>
                    <w:left w:val="none" w:sz="0" w:space="0" w:color="auto"/>
                    <w:bottom w:val="none" w:sz="0" w:space="0" w:color="auto"/>
                    <w:right w:val="none" w:sz="0" w:space="0" w:color="auto"/>
                  </w:divBdr>
                </w:div>
                <w:div w:id="1273786265">
                  <w:marLeft w:val="0"/>
                  <w:marRight w:val="0"/>
                  <w:marTop w:val="0"/>
                  <w:marBottom w:val="0"/>
                  <w:divBdr>
                    <w:top w:val="none" w:sz="0" w:space="0" w:color="auto"/>
                    <w:left w:val="none" w:sz="0" w:space="0" w:color="auto"/>
                    <w:bottom w:val="none" w:sz="0" w:space="0" w:color="auto"/>
                    <w:right w:val="none" w:sz="0" w:space="0" w:color="auto"/>
                  </w:divBdr>
                </w:div>
                <w:div w:id="1855611617">
                  <w:marLeft w:val="0"/>
                  <w:marRight w:val="0"/>
                  <w:marTop w:val="0"/>
                  <w:marBottom w:val="0"/>
                  <w:divBdr>
                    <w:top w:val="none" w:sz="0" w:space="0" w:color="auto"/>
                    <w:left w:val="none" w:sz="0" w:space="0" w:color="auto"/>
                    <w:bottom w:val="none" w:sz="0" w:space="0" w:color="auto"/>
                    <w:right w:val="none" w:sz="0" w:space="0" w:color="auto"/>
                  </w:divBdr>
                </w:div>
                <w:div w:id="2079816779">
                  <w:marLeft w:val="0"/>
                  <w:marRight w:val="0"/>
                  <w:marTop w:val="0"/>
                  <w:marBottom w:val="0"/>
                  <w:divBdr>
                    <w:top w:val="none" w:sz="0" w:space="0" w:color="auto"/>
                    <w:left w:val="none" w:sz="0" w:space="0" w:color="auto"/>
                    <w:bottom w:val="none" w:sz="0" w:space="0" w:color="auto"/>
                    <w:right w:val="none" w:sz="0" w:space="0" w:color="auto"/>
                  </w:divBdr>
                </w:div>
                <w:div w:id="1700937546">
                  <w:marLeft w:val="0"/>
                  <w:marRight w:val="0"/>
                  <w:marTop w:val="0"/>
                  <w:marBottom w:val="0"/>
                  <w:divBdr>
                    <w:top w:val="none" w:sz="0" w:space="0" w:color="auto"/>
                    <w:left w:val="none" w:sz="0" w:space="0" w:color="auto"/>
                    <w:bottom w:val="none" w:sz="0" w:space="0" w:color="auto"/>
                    <w:right w:val="none" w:sz="0" w:space="0" w:color="auto"/>
                  </w:divBdr>
                </w:div>
                <w:div w:id="507866756">
                  <w:marLeft w:val="0"/>
                  <w:marRight w:val="0"/>
                  <w:marTop w:val="0"/>
                  <w:marBottom w:val="0"/>
                  <w:divBdr>
                    <w:top w:val="none" w:sz="0" w:space="0" w:color="auto"/>
                    <w:left w:val="none" w:sz="0" w:space="0" w:color="auto"/>
                    <w:bottom w:val="none" w:sz="0" w:space="0" w:color="auto"/>
                    <w:right w:val="none" w:sz="0" w:space="0" w:color="auto"/>
                  </w:divBdr>
                </w:div>
                <w:div w:id="1558396562">
                  <w:marLeft w:val="0"/>
                  <w:marRight w:val="0"/>
                  <w:marTop w:val="0"/>
                  <w:marBottom w:val="0"/>
                  <w:divBdr>
                    <w:top w:val="none" w:sz="0" w:space="0" w:color="auto"/>
                    <w:left w:val="none" w:sz="0" w:space="0" w:color="auto"/>
                    <w:bottom w:val="none" w:sz="0" w:space="0" w:color="auto"/>
                    <w:right w:val="none" w:sz="0" w:space="0" w:color="auto"/>
                  </w:divBdr>
                </w:div>
                <w:div w:id="68232550">
                  <w:marLeft w:val="0"/>
                  <w:marRight w:val="0"/>
                  <w:marTop w:val="0"/>
                  <w:marBottom w:val="0"/>
                  <w:divBdr>
                    <w:top w:val="none" w:sz="0" w:space="0" w:color="auto"/>
                    <w:left w:val="none" w:sz="0" w:space="0" w:color="auto"/>
                    <w:bottom w:val="none" w:sz="0" w:space="0" w:color="auto"/>
                    <w:right w:val="none" w:sz="0" w:space="0" w:color="auto"/>
                  </w:divBdr>
                </w:div>
                <w:div w:id="1380519687">
                  <w:marLeft w:val="0"/>
                  <w:marRight w:val="0"/>
                  <w:marTop w:val="0"/>
                  <w:marBottom w:val="0"/>
                  <w:divBdr>
                    <w:top w:val="none" w:sz="0" w:space="0" w:color="auto"/>
                    <w:left w:val="none" w:sz="0" w:space="0" w:color="auto"/>
                    <w:bottom w:val="none" w:sz="0" w:space="0" w:color="auto"/>
                    <w:right w:val="none" w:sz="0" w:space="0" w:color="auto"/>
                  </w:divBdr>
                </w:div>
                <w:div w:id="492109967">
                  <w:marLeft w:val="0"/>
                  <w:marRight w:val="0"/>
                  <w:marTop w:val="0"/>
                  <w:marBottom w:val="0"/>
                  <w:divBdr>
                    <w:top w:val="none" w:sz="0" w:space="0" w:color="auto"/>
                    <w:left w:val="none" w:sz="0" w:space="0" w:color="auto"/>
                    <w:bottom w:val="none" w:sz="0" w:space="0" w:color="auto"/>
                    <w:right w:val="none" w:sz="0" w:space="0" w:color="auto"/>
                  </w:divBdr>
                </w:div>
                <w:div w:id="81605546">
                  <w:marLeft w:val="0"/>
                  <w:marRight w:val="0"/>
                  <w:marTop w:val="0"/>
                  <w:marBottom w:val="0"/>
                  <w:divBdr>
                    <w:top w:val="none" w:sz="0" w:space="0" w:color="auto"/>
                    <w:left w:val="none" w:sz="0" w:space="0" w:color="auto"/>
                    <w:bottom w:val="none" w:sz="0" w:space="0" w:color="auto"/>
                    <w:right w:val="none" w:sz="0" w:space="0" w:color="auto"/>
                  </w:divBdr>
                </w:div>
                <w:div w:id="165486348">
                  <w:marLeft w:val="0"/>
                  <w:marRight w:val="0"/>
                  <w:marTop w:val="0"/>
                  <w:marBottom w:val="0"/>
                  <w:divBdr>
                    <w:top w:val="none" w:sz="0" w:space="0" w:color="auto"/>
                    <w:left w:val="none" w:sz="0" w:space="0" w:color="auto"/>
                    <w:bottom w:val="none" w:sz="0" w:space="0" w:color="auto"/>
                    <w:right w:val="none" w:sz="0" w:space="0" w:color="auto"/>
                  </w:divBdr>
                </w:div>
                <w:div w:id="467865316">
                  <w:marLeft w:val="0"/>
                  <w:marRight w:val="0"/>
                  <w:marTop w:val="0"/>
                  <w:marBottom w:val="0"/>
                  <w:divBdr>
                    <w:top w:val="none" w:sz="0" w:space="0" w:color="auto"/>
                    <w:left w:val="none" w:sz="0" w:space="0" w:color="auto"/>
                    <w:bottom w:val="none" w:sz="0" w:space="0" w:color="auto"/>
                    <w:right w:val="none" w:sz="0" w:space="0" w:color="auto"/>
                  </w:divBdr>
                </w:div>
                <w:div w:id="1441295423">
                  <w:marLeft w:val="0"/>
                  <w:marRight w:val="0"/>
                  <w:marTop w:val="0"/>
                  <w:marBottom w:val="0"/>
                  <w:divBdr>
                    <w:top w:val="none" w:sz="0" w:space="0" w:color="auto"/>
                    <w:left w:val="none" w:sz="0" w:space="0" w:color="auto"/>
                    <w:bottom w:val="none" w:sz="0" w:space="0" w:color="auto"/>
                    <w:right w:val="none" w:sz="0" w:space="0" w:color="auto"/>
                  </w:divBdr>
                </w:div>
                <w:div w:id="1445922423">
                  <w:marLeft w:val="0"/>
                  <w:marRight w:val="0"/>
                  <w:marTop w:val="0"/>
                  <w:marBottom w:val="0"/>
                  <w:divBdr>
                    <w:top w:val="none" w:sz="0" w:space="0" w:color="auto"/>
                    <w:left w:val="none" w:sz="0" w:space="0" w:color="auto"/>
                    <w:bottom w:val="none" w:sz="0" w:space="0" w:color="auto"/>
                    <w:right w:val="none" w:sz="0" w:space="0" w:color="auto"/>
                  </w:divBdr>
                </w:div>
                <w:div w:id="339428233">
                  <w:marLeft w:val="0"/>
                  <w:marRight w:val="0"/>
                  <w:marTop w:val="0"/>
                  <w:marBottom w:val="0"/>
                  <w:divBdr>
                    <w:top w:val="none" w:sz="0" w:space="0" w:color="auto"/>
                    <w:left w:val="none" w:sz="0" w:space="0" w:color="auto"/>
                    <w:bottom w:val="none" w:sz="0" w:space="0" w:color="auto"/>
                    <w:right w:val="none" w:sz="0" w:space="0" w:color="auto"/>
                  </w:divBdr>
                </w:div>
                <w:div w:id="2131699406">
                  <w:marLeft w:val="0"/>
                  <w:marRight w:val="0"/>
                  <w:marTop w:val="0"/>
                  <w:marBottom w:val="0"/>
                  <w:divBdr>
                    <w:top w:val="none" w:sz="0" w:space="0" w:color="auto"/>
                    <w:left w:val="none" w:sz="0" w:space="0" w:color="auto"/>
                    <w:bottom w:val="none" w:sz="0" w:space="0" w:color="auto"/>
                    <w:right w:val="none" w:sz="0" w:space="0" w:color="auto"/>
                  </w:divBdr>
                </w:div>
                <w:div w:id="1250963649">
                  <w:marLeft w:val="0"/>
                  <w:marRight w:val="0"/>
                  <w:marTop w:val="0"/>
                  <w:marBottom w:val="0"/>
                  <w:divBdr>
                    <w:top w:val="none" w:sz="0" w:space="0" w:color="auto"/>
                    <w:left w:val="none" w:sz="0" w:space="0" w:color="auto"/>
                    <w:bottom w:val="none" w:sz="0" w:space="0" w:color="auto"/>
                    <w:right w:val="none" w:sz="0" w:space="0" w:color="auto"/>
                  </w:divBdr>
                </w:div>
              </w:divsChild>
            </w:div>
            <w:div w:id="1675500070">
              <w:marLeft w:val="0"/>
              <w:marRight w:val="0"/>
              <w:marTop w:val="0"/>
              <w:marBottom w:val="0"/>
              <w:divBdr>
                <w:top w:val="none" w:sz="0" w:space="0" w:color="auto"/>
                <w:left w:val="none" w:sz="0" w:space="0" w:color="auto"/>
                <w:bottom w:val="none" w:sz="0" w:space="0" w:color="auto"/>
                <w:right w:val="none" w:sz="0" w:space="0" w:color="auto"/>
              </w:divBdr>
              <w:divsChild>
                <w:div w:id="743336836">
                  <w:marLeft w:val="0"/>
                  <w:marRight w:val="0"/>
                  <w:marTop w:val="0"/>
                  <w:marBottom w:val="0"/>
                  <w:divBdr>
                    <w:top w:val="none" w:sz="0" w:space="0" w:color="auto"/>
                    <w:left w:val="none" w:sz="0" w:space="0" w:color="auto"/>
                    <w:bottom w:val="none" w:sz="0" w:space="0" w:color="auto"/>
                    <w:right w:val="none" w:sz="0" w:space="0" w:color="auto"/>
                  </w:divBdr>
                </w:div>
                <w:div w:id="1523469844">
                  <w:marLeft w:val="0"/>
                  <w:marRight w:val="0"/>
                  <w:marTop w:val="0"/>
                  <w:marBottom w:val="0"/>
                  <w:divBdr>
                    <w:top w:val="none" w:sz="0" w:space="0" w:color="auto"/>
                    <w:left w:val="none" w:sz="0" w:space="0" w:color="auto"/>
                    <w:bottom w:val="none" w:sz="0" w:space="0" w:color="auto"/>
                    <w:right w:val="none" w:sz="0" w:space="0" w:color="auto"/>
                  </w:divBdr>
                </w:div>
                <w:div w:id="1871801400">
                  <w:marLeft w:val="0"/>
                  <w:marRight w:val="0"/>
                  <w:marTop w:val="0"/>
                  <w:marBottom w:val="0"/>
                  <w:divBdr>
                    <w:top w:val="none" w:sz="0" w:space="0" w:color="auto"/>
                    <w:left w:val="none" w:sz="0" w:space="0" w:color="auto"/>
                    <w:bottom w:val="none" w:sz="0" w:space="0" w:color="auto"/>
                    <w:right w:val="none" w:sz="0" w:space="0" w:color="auto"/>
                  </w:divBdr>
                </w:div>
                <w:div w:id="1216814037">
                  <w:marLeft w:val="0"/>
                  <w:marRight w:val="0"/>
                  <w:marTop w:val="0"/>
                  <w:marBottom w:val="0"/>
                  <w:divBdr>
                    <w:top w:val="none" w:sz="0" w:space="0" w:color="auto"/>
                    <w:left w:val="none" w:sz="0" w:space="0" w:color="auto"/>
                    <w:bottom w:val="none" w:sz="0" w:space="0" w:color="auto"/>
                    <w:right w:val="none" w:sz="0" w:space="0" w:color="auto"/>
                  </w:divBdr>
                </w:div>
                <w:div w:id="1097944534">
                  <w:marLeft w:val="0"/>
                  <w:marRight w:val="0"/>
                  <w:marTop w:val="0"/>
                  <w:marBottom w:val="0"/>
                  <w:divBdr>
                    <w:top w:val="none" w:sz="0" w:space="0" w:color="auto"/>
                    <w:left w:val="none" w:sz="0" w:space="0" w:color="auto"/>
                    <w:bottom w:val="none" w:sz="0" w:space="0" w:color="auto"/>
                    <w:right w:val="none" w:sz="0" w:space="0" w:color="auto"/>
                  </w:divBdr>
                </w:div>
                <w:div w:id="578178031">
                  <w:marLeft w:val="0"/>
                  <w:marRight w:val="0"/>
                  <w:marTop w:val="0"/>
                  <w:marBottom w:val="0"/>
                  <w:divBdr>
                    <w:top w:val="none" w:sz="0" w:space="0" w:color="auto"/>
                    <w:left w:val="none" w:sz="0" w:space="0" w:color="auto"/>
                    <w:bottom w:val="none" w:sz="0" w:space="0" w:color="auto"/>
                    <w:right w:val="none" w:sz="0" w:space="0" w:color="auto"/>
                  </w:divBdr>
                </w:div>
                <w:div w:id="694574970">
                  <w:marLeft w:val="0"/>
                  <w:marRight w:val="0"/>
                  <w:marTop w:val="0"/>
                  <w:marBottom w:val="0"/>
                  <w:divBdr>
                    <w:top w:val="none" w:sz="0" w:space="0" w:color="auto"/>
                    <w:left w:val="none" w:sz="0" w:space="0" w:color="auto"/>
                    <w:bottom w:val="none" w:sz="0" w:space="0" w:color="auto"/>
                    <w:right w:val="none" w:sz="0" w:space="0" w:color="auto"/>
                  </w:divBdr>
                </w:div>
                <w:div w:id="2140608165">
                  <w:marLeft w:val="0"/>
                  <w:marRight w:val="0"/>
                  <w:marTop w:val="0"/>
                  <w:marBottom w:val="0"/>
                  <w:divBdr>
                    <w:top w:val="none" w:sz="0" w:space="0" w:color="auto"/>
                    <w:left w:val="none" w:sz="0" w:space="0" w:color="auto"/>
                    <w:bottom w:val="none" w:sz="0" w:space="0" w:color="auto"/>
                    <w:right w:val="none" w:sz="0" w:space="0" w:color="auto"/>
                  </w:divBdr>
                </w:div>
                <w:div w:id="1041245852">
                  <w:marLeft w:val="0"/>
                  <w:marRight w:val="0"/>
                  <w:marTop w:val="0"/>
                  <w:marBottom w:val="0"/>
                  <w:divBdr>
                    <w:top w:val="none" w:sz="0" w:space="0" w:color="auto"/>
                    <w:left w:val="none" w:sz="0" w:space="0" w:color="auto"/>
                    <w:bottom w:val="none" w:sz="0" w:space="0" w:color="auto"/>
                    <w:right w:val="none" w:sz="0" w:space="0" w:color="auto"/>
                  </w:divBdr>
                </w:div>
                <w:div w:id="1280258683">
                  <w:marLeft w:val="0"/>
                  <w:marRight w:val="0"/>
                  <w:marTop w:val="0"/>
                  <w:marBottom w:val="0"/>
                  <w:divBdr>
                    <w:top w:val="none" w:sz="0" w:space="0" w:color="auto"/>
                    <w:left w:val="none" w:sz="0" w:space="0" w:color="auto"/>
                    <w:bottom w:val="none" w:sz="0" w:space="0" w:color="auto"/>
                    <w:right w:val="none" w:sz="0" w:space="0" w:color="auto"/>
                  </w:divBdr>
                </w:div>
                <w:div w:id="933173984">
                  <w:marLeft w:val="0"/>
                  <w:marRight w:val="0"/>
                  <w:marTop w:val="0"/>
                  <w:marBottom w:val="0"/>
                  <w:divBdr>
                    <w:top w:val="none" w:sz="0" w:space="0" w:color="auto"/>
                    <w:left w:val="none" w:sz="0" w:space="0" w:color="auto"/>
                    <w:bottom w:val="none" w:sz="0" w:space="0" w:color="auto"/>
                    <w:right w:val="none" w:sz="0" w:space="0" w:color="auto"/>
                  </w:divBdr>
                </w:div>
                <w:div w:id="214515096">
                  <w:marLeft w:val="0"/>
                  <w:marRight w:val="0"/>
                  <w:marTop w:val="0"/>
                  <w:marBottom w:val="0"/>
                  <w:divBdr>
                    <w:top w:val="none" w:sz="0" w:space="0" w:color="auto"/>
                    <w:left w:val="none" w:sz="0" w:space="0" w:color="auto"/>
                    <w:bottom w:val="none" w:sz="0" w:space="0" w:color="auto"/>
                    <w:right w:val="none" w:sz="0" w:space="0" w:color="auto"/>
                  </w:divBdr>
                </w:div>
                <w:div w:id="2130274302">
                  <w:marLeft w:val="0"/>
                  <w:marRight w:val="0"/>
                  <w:marTop w:val="0"/>
                  <w:marBottom w:val="0"/>
                  <w:divBdr>
                    <w:top w:val="none" w:sz="0" w:space="0" w:color="auto"/>
                    <w:left w:val="none" w:sz="0" w:space="0" w:color="auto"/>
                    <w:bottom w:val="none" w:sz="0" w:space="0" w:color="auto"/>
                    <w:right w:val="none" w:sz="0" w:space="0" w:color="auto"/>
                  </w:divBdr>
                </w:div>
                <w:div w:id="757291584">
                  <w:marLeft w:val="0"/>
                  <w:marRight w:val="0"/>
                  <w:marTop w:val="0"/>
                  <w:marBottom w:val="0"/>
                  <w:divBdr>
                    <w:top w:val="none" w:sz="0" w:space="0" w:color="auto"/>
                    <w:left w:val="none" w:sz="0" w:space="0" w:color="auto"/>
                    <w:bottom w:val="none" w:sz="0" w:space="0" w:color="auto"/>
                    <w:right w:val="none" w:sz="0" w:space="0" w:color="auto"/>
                  </w:divBdr>
                </w:div>
                <w:div w:id="2019770761">
                  <w:marLeft w:val="0"/>
                  <w:marRight w:val="0"/>
                  <w:marTop w:val="0"/>
                  <w:marBottom w:val="0"/>
                  <w:divBdr>
                    <w:top w:val="none" w:sz="0" w:space="0" w:color="auto"/>
                    <w:left w:val="none" w:sz="0" w:space="0" w:color="auto"/>
                    <w:bottom w:val="none" w:sz="0" w:space="0" w:color="auto"/>
                    <w:right w:val="none" w:sz="0" w:space="0" w:color="auto"/>
                  </w:divBdr>
                </w:div>
                <w:div w:id="1232958335">
                  <w:marLeft w:val="0"/>
                  <w:marRight w:val="0"/>
                  <w:marTop w:val="0"/>
                  <w:marBottom w:val="0"/>
                  <w:divBdr>
                    <w:top w:val="none" w:sz="0" w:space="0" w:color="auto"/>
                    <w:left w:val="none" w:sz="0" w:space="0" w:color="auto"/>
                    <w:bottom w:val="none" w:sz="0" w:space="0" w:color="auto"/>
                    <w:right w:val="none" w:sz="0" w:space="0" w:color="auto"/>
                  </w:divBdr>
                </w:div>
                <w:div w:id="80034482">
                  <w:marLeft w:val="0"/>
                  <w:marRight w:val="0"/>
                  <w:marTop w:val="0"/>
                  <w:marBottom w:val="0"/>
                  <w:divBdr>
                    <w:top w:val="none" w:sz="0" w:space="0" w:color="auto"/>
                    <w:left w:val="none" w:sz="0" w:space="0" w:color="auto"/>
                    <w:bottom w:val="none" w:sz="0" w:space="0" w:color="auto"/>
                    <w:right w:val="none" w:sz="0" w:space="0" w:color="auto"/>
                  </w:divBdr>
                </w:div>
                <w:div w:id="1667171652">
                  <w:marLeft w:val="0"/>
                  <w:marRight w:val="0"/>
                  <w:marTop w:val="0"/>
                  <w:marBottom w:val="0"/>
                  <w:divBdr>
                    <w:top w:val="none" w:sz="0" w:space="0" w:color="auto"/>
                    <w:left w:val="none" w:sz="0" w:space="0" w:color="auto"/>
                    <w:bottom w:val="none" w:sz="0" w:space="0" w:color="auto"/>
                    <w:right w:val="none" w:sz="0" w:space="0" w:color="auto"/>
                  </w:divBdr>
                </w:div>
                <w:div w:id="74597828">
                  <w:marLeft w:val="0"/>
                  <w:marRight w:val="0"/>
                  <w:marTop w:val="0"/>
                  <w:marBottom w:val="0"/>
                  <w:divBdr>
                    <w:top w:val="none" w:sz="0" w:space="0" w:color="auto"/>
                    <w:left w:val="none" w:sz="0" w:space="0" w:color="auto"/>
                    <w:bottom w:val="none" w:sz="0" w:space="0" w:color="auto"/>
                    <w:right w:val="none" w:sz="0" w:space="0" w:color="auto"/>
                  </w:divBdr>
                </w:div>
                <w:div w:id="2084259959">
                  <w:marLeft w:val="0"/>
                  <w:marRight w:val="0"/>
                  <w:marTop w:val="0"/>
                  <w:marBottom w:val="0"/>
                  <w:divBdr>
                    <w:top w:val="none" w:sz="0" w:space="0" w:color="auto"/>
                    <w:left w:val="none" w:sz="0" w:space="0" w:color="auto"/>
                    <w:bottom w:val="none" w:sz="0" w:space="0" w:color="auto"/>
                    <w:right w:val="none" w:sz="0" w:space="0" w:color="auto"/>
                  </w:divBdr>
                </w:div>
                <w:div w:id="302737542">
                  <w:marLeft w:val="0"/>
                  <w:marRight w:val="0"/>
                  <w:marTop w:val="0"/>
                  <w:marBottom w:val="0"/>
                  <w:divBdr>
                    <w:top w:val="none" w:sz="0" w:space="0" w:color="auto"/>
                    <w:left w:val="none" w:sz="0" w:space="0" w:color="auto"/>
                    <w:bottom w:val="none" w:sz="0" w:space="0" w:color="auto"/>
                    <w:right w:val="none" w:sz="0" w:space="0" w:color="auto"/>
                  </w:divBdr>
                </w:div>
                <w:div w:id="312490181">
                  <w:marLeft w:val="0"/>
                  <w:marRight w:val="0"/>
                  <w:marTop w:val="0"/>
                  <w:marBottom w:val="0"/>
                  <w:divBdr>
                    <w:top w:val="none" w:sz="0" w:space="0" w:color="auto"/>
                    <w:left w:val="none" w:sz="0" w:space="0" w:color="auto"/>
                    <w:bottom w:val="none" w:sz="0" w:space="0" w:color="auto"/>
                    <w:right w:val="none" w:sz="0" w:space="0" w:color="auto"/>
                  </w:divBdr>
                </w:div>
                <w:div w:id="1852143095">
                  <w:marLeft w:val="0"/>
                  <w:marRight w:val="0"/>
                  <w:marTop w:val="0"/>
                  <w:marBottom w:val="0"/>
                  <w:divBdr>
                    <w:top w:val="none" w:sz="0" w:space="0" w:color="auto"/>
                    <w:left w:val="none" w:sz="0" w:space="0" w:color="auto"/>
                    <w:bottom w:val="none" w:sz="0" w:space="0" w:color="auto"/>
                    <w:right w:val="none" w:sz="0" w:space="0" w:color="auto"/>
                  </w:divBdr>
                </w:div>
                <w:div w:id="573857744">
                  <w:marLeft w:val="0"/>
                  <w:marRight w:val="0"/>
                  <w:marTop w:val="0"/>
                  <w:marBottom w:val="0"/>
                  <w:divBdr>
                    <w:top w:val="none" w:sz="0" w:space="0" w:color="auto"/>
                    <w:left w:val="none" w:sz="0" w:space="0" w:color="auto"/>
                    <w:bottom w:val="none" w:sz="0" w:space="0" w:color="auto"/>
                    <w:right w:val="none" w:sz="0" w:space="0" w:color="auto"/>
                  </w:divBdr>
                </w:div>
                <w:div w:id="1275013141">
                  <w:marLeft w:val="0"/>
                  <w:marRight w:val="0"/>
                  <w:marTop w:val="0"/>
                  <w:marBottom w:val="0"/>
                  <w:divBdr>
                    <w:top w:val="none" w:sz="0" w:space="0" w:color="auto"/>
                    <w:left w:val="none" w:sz="0" w:space="0" w:color="auto"/>
                    <w:bottom w:val="none" w:sz="0" w:space="0" w:color="auto"/>
                    <w:right w:val="none" w:sz="0" w:space="0" w:color="auto"/>
                  </w:divBdr>
                </w:div>
                <w:div w:id="1108741647">
                  <w:marLeft w:val="0"/>
                  <w:marRight w:val="0"/>
                  <w:marTop w:val="0"/>
                  <w:marBottom w:val="0"/>
                  <w:divBdr>
                    <w:top w:val="none" w:sz="0" w:space="0" w:color="auto"/>
                    <w:left w:val="none" w:sz="0" w:space="0" w:color="auto"/>
                    <w:bottom w:val="none" w:sz="0" w:space="0" w:color="auto"/>
                    <w:right w:val="none" w:sz="0" w:space="0" w:color="auto"/>
                  </w:divBdr>
                </w:div>
                <w:div w:id="1850484771">
                  <w:marLeft w:val="0"/>
                  <w:marRight w:val="0"/>
                  <w:marTop w:val="0"/>
                  <w:marBottom w:val="0"/>
                  <w:divBdr>
                    <w:top w:val="none" w:sz="0" w:space="0" w:color="auto"/>
                    <w:left w:val="none" w:sz="0" w:space="0" w:color="auto"/>
                    <w:bottom w:val="none" w:sz="0" w:space="0" w:color="auto"/>
                    <w:right w:val="none" w:sz="0" w:space="0" w:color="auto"/>
                  </w:divBdr>
                </w:div>
                <w:div w:id="1243298110">
                  <w:marLeft w:val="0"/>
                  <w:marRight w:val="0"/>
                  <w:marTop w:val="0"/>
                  <w:marBottom w:val="0"/>
                  <w:divBdr>
                    <w:top w:val="none" w:sz="0" w:space="0" w:color="auto"/>
                    <w:left w:val="none" w:sz="0" w:space="0" w:color="auto"/>
                    <w:bottom w:val="none" w:sz="0" w:space="0" w:color="auto"/>
                    <w:right w:val="none" w:sz="0" w:space="0" w:color="auto"/>
                  </w:divBdr>
                </w:div>
                <w:div w:id="471404388">
                  <w:marLeft w:val="0"/>
                  <w:marRight w:val="0"/>
                  <w:marTop w:val="0"/>
                  <w:marBottom w:val="0"/>
                  <w:divBdr>
                    <w:top w:val="none" w:sz="0" w:space="0" w:color="auto"/>
                    <w:left w:val="none" w:sz="0" w:space="0" w:color="auto"/>
                    <w:bottom w:val="none" w:sz="0" w:space="0" w:color="auto"/>
                    <w:right w:val="none" w:sz="0" w:space="0" w:color="auto"/>
                  </w:divBdr>
                </w:div>
                <w:div w:id="211577856">
                  <w:marLeft w:val="0"/>
                  <w:marRight w:val="0"/>
                  <w:marTop w:val="0"/>
                  <w:marBottom w:val="0"/>
                  <w:divBdr>
                    <w:top w:val="none" w:sz="0" w:space="0" w:color="auto"/>
                    <w:left w:val="none" w:sz="0" w:space="0" w:color="auto"/>
                    <w:bottom w:val="none" w:sz="0" w:space="0" w:color="auto"/>
                    <w:right w:val="none" w:sz="0" w:space="0" w:color="auto"/>
                  </w:divBdr>
                </w:div>
                <w:div w:id="1400715071">
                  <w:marLeft w:val="0"/>
                  <w:marRight w:val="0"/>
                  <w:marTop w:val="0"/>
                  <w:marBottom w:val="0"/>
                  <w:divBdr>
                    <w:top w:val="none" w:sz="0" w:space="0" w:color="auto"/>
                    <w:left w:val="none" w:sz="0" w:space="0" w:color="auto"/>
                    <w:bottom w:val="none" w:sz="0" w:space="0" w:color="auto"/>
                    <w:right w:val="none" w:sz="0" w:space="0" w:color="auto"/>
                  </w:divBdr>
                </w:div>
                <w:div w:id="2019965486">
                  <w:marLeft w:val="0"/>
                  <w:marRight w:val="0"/>
                  <w:marTop w:val="0"/>
                  <w:marBottom w:val="0"/>
                  <w:divBdr>
                    <w:top w:val="none" w:sz="0" w:space="0" w:color="auto"/>
                    <w:left w:val="none" w:sz="0" w:space="0" w:color="auto"/>
                    <w:bottom w:val="none" w:sz="0" w:space="0" w:color="auto"/>
                    <w:right w:val="none" w:sz="0" w:space="0" w:color="auto"/>
                  </w:divBdr>
                </w:div>
                <w:div w:id="40400102">
                  <w:marLeft w:val="0"/>
                  <w:marRight w:val="0"/>
                  <w:marTop w:val="0"/>
                  <w:marBottom w:val="0"/>
                  <w:divBdr>
                    <w:top w:val="none" w:sz="0" w:space="0" w:color="auto"/>
                    <w:left w:val="none" w:sz="0" w:space="0" w:color="auto"/>
                    <w:bottom w:val="none" w:sz="0" w:space="0" w:color="auto"/>
                    <w:right w:val="none" w:sz="0" w:space="0" w:color="auto"/>
                  </w:divBdr>
                </w:div>
                <w:div w:id="1107580955">
                  <w:marLeft w:val="0"/>
                  <w:marRight w:val="0"/>
                  <w:marTop w:val="0"/>
                  <w:marBottom w:val="0"/>
                  <w:divBdr>
                    <w:top w:val="none" w:sz="0" w:space="0" w:color="auto"/>
                    <w:left w:val="none" w:sz="0" w:space="0" w:color="auto"/>
                    <w:bottom w:val="none" w:sz="0" w:space="0" w:color="auto"/>
                    <w:right w:val="none" w:sz="0" w:space="0" w:color="auto"/>
                  </w:divBdr>
                </w:div>
                <w:div w:id="645624174">
                  <w:marLeft w:val="0"/>
                  <w:marRight w:val="0"/>
                  <w:marTop w:val="0"/>
                  <w:marBottom w:val="0"/>
                  <w:divBdr>
                    <w:top w:val="none" w:sz="0" w:space="0" w:color="auto"/>
                    <w:left w:val="none" w:sz="0" w:space="0" w:color="auto"/>
                    <w:bottom w:val="none" w:sz="0" w:space="0" w:color="auto"/>
                    <w:right w:val="none" w:sz="0" w:space="0" w:color="auto"/>
                  </w:divBdr>
                </w:div>
                <w:div w:id="549390089">
                  <w:marLeft w:val="0"/>
                  <w:marRight w:val="0"/>
                  <w:marTop w:val="0"/>
                  <w:marBottom w:val="0"/>
                  <w:divBdr>
                    <w:top w:val="none" w:sz="0" w:space="0" w:color="auto"/>
                    <w:left w:val="none" w:sz="0" w:space="0" w:color="auto"/>
                    <w:bottom w:val="none" w:sz="0" w:space="0" w:color="auto"/>
                    <w:right w:val="none" w:sz="0" w:space="0" w:color="auto"/>
                  </w:divBdr>
                </w:div>
                <w:div w:id="1598127339">
                  <w:marLeft w:val="0"/>
                  <w:marRight w:val="0"/>
                  <w:marTop w:val="0"/>
                  <w:marBottom w:val="0"/>
                  <w:divBdr>
                    <w:top w:val="none" w:sz="0" w:space="0" w:color="auto"/>
                    <w:left w:val="none" w:sz="0" w:space="0" w:color="auto"/>
                    <w:bottom w:val="none" w:sz="0" w:space="0" w:color="auto"/>
                    <w:right w:val="none" w:sz="0" w:space="0" w:color="auto"/>
                  </w:divBdr>
                </w:div>
                <w:div w:id="39793169">
                  <w:marLeft w:val="0"/>
                  <w:marRight w:val="0"/>
                  <w:marTop w:val="0"/>
                  <w:marBottom w:val="0"/>
                  <w:divBdr>
                    <w:top w:val="none" w:sz="0" w:space="0" w:color="auto"/>
                    <w:left w:val="none" w:sz="0" w:space="0" w:color="auto"/>
                    <w:bottom w:val="none" w:sz="0" w:space="0" w:color="auto"/>
                    <w:right w:val="none" w:sz="0" w:space="0" w:color="auto"/>
                  </w:divBdr>
                </w:div>
                <w:div w:id="1163623125">
                  <w:marLeft w:val="0"/>
                  <w:marRight w:val="0"/>
                  <w:marTop w:val="0"/>
                  <w:marBottom w:val="0"/>
                  <w:divBdr>
                    <w:top w:val="none" w:sz="0" w:space="0" w:color="auto"/>
                    <w:left w:val="none" w:sz="0" w:space="0" w:color="auto"/>
                    <w:bottom w:val="none" w:sz="0" w:space="0" w:color="auto"/>
                    <w:right w:val="none" w:sz="0" w:space="0" w:color="auto"/>
                  </w:divBdr>
                </w:div>
                <w:div w:id="1908496525">
                  <w:marLeft w:val="0"/>
                  <w:marRight w:val="0"/>
                  <w:marTop w:val="0"/>
                  <w:marBottom w:val="0"/>
                  <w:divBdr>
                    <w:top w:val="none" w:sz="0" w:space="0" w:color="auto"/>
                    <w:left w:val="none" w:sz="0" w:space="0" w:color="auto"/>
                    <w:bottom w:val="none" w:sz="0" w:space="0" w:color="auto"/>
                    <w:right w:val="none" w:sz="0" w:space="0" w:color="auto"/>
                  </w:divBdr>
                </w:div>
                <w:div w:id="1140031271">
                  <w:marLeft w:val="0"/>
                  <w:marRight w:val="0"/>
                  <w:marTop w:val="0"/>
                  <w:marBottom w:val="0"/>
                  <w:divBdr>
                    <w:top w:val="none" w:sz="0" w:space="0" w:color="auto"/>
                    <w:left w:val="none" w:sz="0" w:space="0" w:color="auto"/>
                    <w:bottom w:val="none" w:sz="0" w:space="0" w:color="auto"/>
                    <w:right w:val="none" w:sz="0" w:space="0" w:color="auto"/>
                  </w:divBdr>
                </w:div>
                <w:div w:id="454443117">
                  <w:marLeft w:val="0"/>
                  <w:marRight w:val="0"/>
                  <w:marTop w:val="0"/>
                  <w:marBottom w:val="0"/>
                  <w:divBdr>
                    <w:top w:val="none" w:sz="0" w:space="0" w:color="auto"/>
                    <w:left w:val="none" w:sz="0" w:space="0" w:color="auto"/>
                    <w:bottom w:val="none" w:sz="0" w:space="0" w:color="auto"/>
                    <w:right w:val="none" w:sz="0" w:space="0" w:color="auto"/>
                  </w:divBdr>
                </w:div>
                <w:div w:id="691227400">
                  <w:marLeft w:val="0"/>
                  <w:marRight w:val="0"/>
                  <w:marTop w:val="0"/>
                  <w:marBottom w:val="0"/>
                  <w:divBdr>
                    <w:top w:val="none" w:sz="0" w:space="0" w:color="auto"/>
                    <w:left w:val="none" w:sz="0" w:space="0" w:color="auto"/>
                    <w:bottom w:val="none" w:sz="0" w:space="0" w:color="auto"/>
                    <w:right w:val="none" w:sz="0" w:space="0" w:color="auto"/>
                  </w:divBdr>
                </w:div>
                <w:div w:id="44187043">
                  <w:marLeft w:val="0"/>
                  <w:marRight w:val="0"/>
                  <w:marTop w:val="0"/>
                  <w:marBottom w:val="0"/>
                  <w:divBdr>
                    <w:top w:val="none" w:sz="0" w:space="0" w:color="auto"/>
                    <w:left w:val="none" w:sz="0" w:space="0" w:color="auto"/>
                    <w:bottom w:val="none" w:sz="0" w:space="0" w:color="auto"/>
                    <w:right w:val="none" w:sz="0" w:space="0" w:color="auto"/>
                  </w:divBdr>
                </w:div>
                <w:div w:id="843056993">
                  <w:marLeft w:val="0"/>
                  <w:marRight w:val="0"/>
                  <w:marTop w:val="0"/>
                  <w:marBottom w:val="0"/>
                  <w:divBdr>
                    <w:top w:val="none" w:sz="0" w:space="0" w:color="auto"/>
                    <w:left w:val="none" w:sz="0" w:space="0" w:color="auto"/>
                    <w:bottom w:val="none" w:sz="0" w:space="0" w:color="auto"/>
                    <w:right w:val="none" w:sz="0" w:space="0" w:color="auto"/>
                  </w:divBdr>
                </w:div>
                <w:div w:id="593125855">
                  <w:marLeft w:val="0"/>
                  <w:marRight w:val="0"/>
                  <w:marTop w:val="0"/>
                  <w:marBottom w:val="0"/>
                  <w:divBdr>
                    <w:top w:val="none" w:sz="0" w:space="0" w:color="auto"/>
                    <w:left w:val="none" w:sz="0" w:space="0" w:color="auto"/>
                    <w:bottom w:val="none" w:sz="0" w:space="0" w:color="auto"/>
                    <w:right w:val="none" w:sz="0" w:space="0" w:color="auto"/>
                  </w:divBdr>
                </w:div>
                <w:div w:id="1217818141">
                  <w:marLeft w:val="0"/>
                  <w:marRight w:val="0"/>
                  <w:marTop w:val="0"/>
                  <w:marBottom w:val="0"/>
                  <w:divBdr>
                    <w:top w:val="none" w:sz="0" w:space="0" w:color="auto"/>
                    <w:left w:val="none" w:sz="0" w:space="0" w:color="auto"/>
                    <w:bottom w:val="none" w:sz="0" w:space="0" w:color="auto"/>
                    <w:right w:val="none" w:sz="0" w:space="0" w:color="auto"/>
                  </w:divBdr>
                </w:div>
                <w:div w:id="2009669181">
                  <w:marLeft w:val="0"/>
                  <w:marRight w:val="0"/>
                  <w:marTop w:val="0"/>
                  <w:marBottom w:val="0"/>
                  <w:divBdr>
                    <w:top w:val="none" w:sz="0" w:space="0" w:color="auto"/>
                    <w:left w:val="none" w:sz="0" w:space="0" w:color="auto"/>
                    <w:bottom w:val="none" w:sz="0" w:space="0" w:color="auto"/>
                    <w:right w:val="none" w:sz="0" w:space="0" w:color="auto"/>
                  </w:divBdr>
                </w:div>
                <w:div w:id="635841678">
                  <w:marLeft w:val="0"/>
                  <w:marRight w:val="0"/>
                  <w:marTop w:val="0"/>
                  <w:marBottom w:val="0"/>
                  <w:divBdr>
                    <w:top w:val="none" w:sz="0" w:space="0" w:color="auto"/>
                    <w:left w:val="none" w:sz="0" w:space="0" w:color="auto"/>
                    <w:bottom w:val="none" w:sz="0" w:space="0" w:color="auto"/>
                    <w:right w:val="none" w:sz="0" w:space="0" w:color="auto"/>
                  </w:divBdr>
                </w:div>
                <w:div w:id="1745567971">
                  <w:marLeft w:val="0"/>
                  <w:marRight w:val="0"/>
                  <w:marTop w:val="0"/>
                  <w:marBottom w:val="0"/>
                  <w:divBdr>
                    <w:top w:val="none" w:sz="0" w:space="0" w:color="auto"/>
                    <w:left w:val="none" w:sz="0" w:space="0" w:color="auto"/>
                    <w:bottom w:val="none" w:sz="0" w:space="0" w:color="auto"/>
                    <w:right w:val="none" w:sz="0" w:space="0" w:color="auto"/>
                  </w:divBdr>
                </w:div>
                <w:div w:id="1540586138">
                  <w:marLeft w:val="0"/>
                  <w:marRight w:val="0"/>
                  <w:marTop w:val="0"/>
                  <w:marBottom w:val="0"/>
                  <w:divBdr>
                    <w:top w:val="none" w:sz="0" w:space="0" w:color="auto"/>
                    <w:left w:val="none" w:sz="0" w:space="0" w:color="auto"/>
                    <w:bottom w:val="none" w:sz="0" w:space="0" w:color="auto"/>
                    <w:right w:val="none" w:sz="0" w:space="0" w:color="auto"/>
                  </w:divBdr>
                </w:div>
                <w:div w:id="134763755">
                  <w:marLeft w:val="0"/>
                  <w:marRight w:val="0"/>
                  <w:marTop w:val="0"/>
                  <w:marBottom w:val="0"/>
                  <w:divBdr>
                    <w:top w:val="none" w:sz="0" w:space="0" w:color="auto"/>
                    <w:left w:val="none" w:sz="0" w:space="0" w:color="auto"/>
                    <w:bottom w:val="none" w:sz="0" w:space="0" w:color="auto"/>
                    <w:right w:val="none" w:sz="0" w:space="0" w:color="auto"/>
                  </w:divBdr>
                </w:div>
                <w:div w:id="1580285989">
                  <w:marLeft w:val="0"/>
                  <w:marRight w:val="0"/>
                  <w:marTop w:val="0"/>
                  <w:marBottom w:val="0"/>
                  <w:divBdr>
                    <w:top w:val="none" w:sz="0" w:space="0" w:color="auto"/>
                    <w:left w:val="none" w:sz="0" w:space="0" w:color="auto"/>
                    <w:bottom w:val="none" w:sz="0" w:space="0" w:color="auto"/>
                    <w:right w:val="none" w:sz="0" w:space="0" w:color="auto"/>
                  </w:divBdr>
                </w:div>
                <w:div w:id="2018925134">
                  <w:marLeft w:val="0"/>
                  <w:marRight w:val="0"/>
                  <w:marTop w:val="0"/>
                  <w:marBottom w:val="0"/>
                  <w:divBdr>
                    <w:top w:val="none" w:sz="0" w:space="0" w:color="auto"/>
                    <w:left w:val="none" w:sz="0" w:space="0" w:color="auto"/>
                    <w:bottom w:val="none" w:sz="0" w:space="0" w:color="auto"/>
                    <w:right w:val="none" w:sz="0" w:space="0" w:color="auto"/>
                  </w:divBdr>
                </w:div>
                <w:div w:id="330259078">
                  <w:marLeft w:val="0"/>
                  <w:marRight w:val="0"/>
                  <w:marTop w:val="0"/>
                  <w:marBottom w:val="0"/>
                  <w:divBdr>
                    <w:top w:val="none" w:sz="0" w:space="0" w:color="auto"/>
                    <w:left w:val="none" w:sz="0" w:space="0" w:color="auto"/>
                    <w:bottom w:val="none" w:sz="0" w:space="0" w:color="auto"/>
                    <w:right w:val="none" w:sz="0" w:space="0" w:color="auto"/>
                  </w:divBdr>
                </w:div>
                <w:div w:id="1794979054">
                  <w:marLeft w:val="0"/>
                  <w:marRight w:val="0"/>
                  <w:marTop w:val="0"/>
                  <w:marBottom w:val="0"/>
                  <w:divBdr>
                    <w:top w:val="none" w:sz="0" w:space="0" w:color="auto"/>
                    <w:left w:val="none" w:sz="0" w:space="0" w:color="auto"/>
                    <w:bottom w:val="none" w:sz="0" w:space="0" w:color="auto"/>
                    <w:right w:val="none" w:sz="0" w:space="0" w:color="auto"/>
                  </w:divBdr>
                </w:div>
                <w:div w:id="494228372">
                  <w:marLeft w:val="0"/>
                  <w:marRight w:val="0"/>
                  <w:marTop w:val="0"/>
                  <w:marBottom w:val="0"/>
                  <w:divBdr>
                    <w:top w:val="none" w:sz="0" w:space="0" w:color="auto"/>
                    <w:left w:val="none" w:sz="0" w:space="0" w:color="auto"/>
                    <w:bottom w:val="none" w:sz="0" w:space="0" w:color="auto"/>
                    <w:right w:val="none" w:sz="0" w:space="0" w:color="auto"/>
                  </w:divBdr>
                </w:div>
                <w:div w:id="1733504238">
                  <w:marLeft w:val="0"/>
                  <w:marRight w:val="0"/>
                  <w:marTop w:val="0"/>
                  <w:marBottom w:val="0"/>
                  <w:divBdr>
                    <w:top w:val="none" w:sz="0" w:space="0" w:color="auto"/>
                    <w:left w:val="none" w:sz="0" w:space="0" w:color="auto"/>
                    <w:bottom w:val="none" w:sz="0" w:space="0" w:color="auto"/>
                    <w:right w:val="none" w:sz="0" w:space="0" w:color="auto"/>
                  </w:divBdr>
                </w:div>
                <w:div w:id="915359017">
                  <w:marLeft w:val="0"/>
                  <w:marRight w:val="0"/>
                  <w:marTop w:val="0"/>
                  <w:marBottom w:val="0"/>
                  <w:divBdr>
                    <w:top w:val="none" w:sz="0" w:space="0" w:color="auto"/>
                    <w:left w:val="none" w:sz="0" w:space="0" w:color="auto"/>
                    <w:bottom w:val="none" w:sz="0" w:space="0" w:color="auto"/>
                    <w:right w:val="none" w:sz="0" w:space="0" w:color="auto"/>
                  </w:divBdr>
                </w:div>
                <w:div w:id="1323774530">
                  <w:marLeft w:val="0"/>
                  <w:marRight w:val="0"/>
                  <w:marTop w:val="0"/>
                  <w:marBottom w:val="0"/>
                  <w:divBdr>
                    <w:top w:val="none" w:sz="0" w:space="0" w:color="auto"/>
                    <w:left w:val="none" w:sz="0" w:space="0" w:color="auto"/>
                    <w:bottom w:val="none" w:sz="0" w:space="0" w:color="auto"/>
                    <w:right w:val="none" w:sz="0" w:space="0" w:color="auto"/>
                  </w:divBdr>
                </w:div>
                <w:div w:id="347752596">
                  <w:marLeft w:val="0"/>
                  <w:marRight w:val="0"/>
                  <w:marTop w:val="0"/>
                  <w:marBottom w:val="0"/>
                  <w:divBdr>
                    <w:top w:val="none" w:sz="0" w:space="0" w:color="auto"/>
                    <w:left w:val="none" w:sz="0" w:space="0" w:color="auto"/>
                    <w:bottom w:val="none" w:sz="0" w:space="0" w:color="auto"/>
                    <w:right w:val="none" w:sz="0" w:space="0" w:color="auto"/>
                  </w:divBdr>
                </w:div>
              </w:divsChild>
            </w:div>
            <w:div w:id="738595745">
              <w:marLeft w:val="0"/>
              <w:marRight w:val="0"/>
              <w:marTop w:val="0"/>
              <w:marBottom w:val="0"/>
              <w:divBdr>
                <w:top w:val="none" w:sz="0" w:space="0" w:color="auto"/>
                <w:left w:val="none" w:sz="0" w:space="0" w:color="auto"/>
                <w:bottom w:val="none" w:sz="0" w:space="0" w:color="auto"/>
                <w:right w:val="none" w:sz="0" w:space="0" w:color="auto"/>
              </w:divBdr>
              <w:divsChild>
                <w:div w:id="783382817">
                  <w:marLeft w:val="0"/>
                  <w:marRight w:val="0"/>
                  <w:marTop w:val="0"/>
                  <w:marBottom w:val="0"/>
                  <w:divBdr>
                    <w:top w:val="none" w:sz="0" w:space="0" w:color="auto"/>
                    <w:left w:val="none" w:sz="0" w:space="0" w:color="auto"/>
                    <w:bottom w:val="none" w:sz="0" w:space="0" w:color="auto"/>
                    <w:right w:val="none" w:sz="0" w:space="0" w:color="auto"/>
                  </w:divBdr>
                </w:div>
                <w:div w:id="280496202">
                  <w:marLeft w:val="0"/>
                  <w:marRight w:val="0"/>
                  <w:marTop w:val="0"/>
                  <w:marBottom w:val="0"/>
                  <w:divBdr>
                    <w:top w:val="none" w:sz="0" w:space="0" w:color="auto"/>
                    <w:left w:val="none" w:sz="0" w:space="0" w:color="auto"/>
                    <w:bottom w:val="none" w:sz="0" w:space="0" w:color="auto"/>
                    <w:right w:val="none" w:sz="0" w:space="0" w:color="auto"/>
                  </w:divBdr>
                </w:div>
                <w:div w:id="100758689">
                  <w:marLeft w:val="0"/>
                  <w:marRight w:val="0"/>
                  <w:marTop w:val="0"/>
                  <w:marBottom w:val="0"/>
                  <w:divBdr>
                    <w:top w:val="none" w:sz="0" w:space="0" w:color="auto"/>
                    <w:left w:val="none" w:sz="0" w:space="0" w:color="auto"/>
                    <w:bottom w:val="none" w:sz="0" w:space="0" w:color="auto"/>
                    <w:right w:val="none" w:sz="0" w:space="0" w:color="auto"/>
                  </w:divBdr>
                </w:div>
                <w:div w:id="1944729061">
                  <w:marLeft w:val="0"/>
                  <w:marRight w:val="0"/>
                  <w:marTop w:val="0"/>
                  <w:marBottom w:val="0"/>
                  <w:divBdr>
                    <w:top w:val="none" w:sz="0" w:space="0" w:color="auto"/>
                    <w:left w:val="none" w:sz="0" w:space="0" w:color="auto"/>
                    <w:bottom w:val="none" w:sz="0" w:space="0" w:color="auto"/>
                    <w:right w:val="none" w:sz="0" w:space="0" w:color="auto"/>
                  </w:divBdr>
                </w:div>
                <w:div w:id="559093345">
                  <w:marLeft w:val="0"/>
                  <w:marRight w:val="0"/>
                  <w:marTop w:val="0"/>
                  <w:marBottom w:val="0"/>
                  <w:divBdr>
                    <w:top w:val="none" w:sz="0" w:space="0" w:color="auto"/>
                    <w:left w:val="none" w:sz="0" w:space="0" w:color="auto"/>
                    <w:bottom w:val="none" w:sz="0" w:space="0" w:color="auto"/>
                    <w:right w:val="none" w:sz="0" w:space="0" w:color="auto"/>
                  </w:divBdr>
                </w:div>
                <w:div w:id="245000919">
                  <w:marLeft w:val="0"/>
                  <w:marRight w:val="0"/>
                  <w:marTop w:val="0"/>
                  <w:marBottom w:val="0"/>
                  <w:divBdr>
                    <w:top w:val="none" w:sz="0" w:space="0" w:color="auto"/>
                    <w:left w:val="none" w:sz="0" w:space="0" w:color="auto"/>
                    <w:bottom w:val="none" w:sz="0" w:space="0" w:color="auto"/>
                    <w:right w:val="none" w:sz="0" w:space="0" w:color="auto"/>
                  </w:divBdr>
                </w:div>
                <w:div w:id="1542353130">
                  <w:marLeft w:val="0"/>
                  <w:marRight w:val="0"/>
                  <w:marTop w:val="0"/>
                  <w:marBottom w:val="0"/>
                  <w:divBdr>
                    <w:top w:val="none" w:sz="0" w:space="0" w:color="auto"/>
                    <w:left w:val="none" w:sz="0" w:space="0" w:color="auto"/>
                    <w:bottom w:val="none" w:sz="0" w:space="0" w:color="auto"/>
                    <w:right w:val="none" w:sz="0" w:space="0" w:color="auto"/>
                  </w:divBdr>
                </w:div>
                <w:div w:id="1840078486">
                  <w:marLeft w:val="0"/>
                  <w:marRight w:val="0"/>
                  <w:marTop w:val="0"/>
                  <w:marBottom w:val="0"/>
                  <w:divBdr>
                    <w:top w:val="none" w:sz="0" w:space="0" w:color="auto"/>
                    <w:left w:val="none" w:sz="0" w:space="0" w:color="auto"/>
                    <w:bottom w:val="none" w:sz="0" w:space="0" w:color="auto"/>
                    <w:right w:val="none" w:sz="0" w:space="0" w:color="auto"/>
                  </w:divBdr>
                </w:div>
                <w:div w:id="1464930541">
                  <w:marLeft w:val="0"/>
                  <w:marRight w:val="0"/>
                  <w:marTop w:val="0"/>
                  <w:marBottom w:val="0"/>
                  <w:divBdr>
                    <w:top w:val="none" w:sz="0" w:space="0" w:color="auto"/>
                    <w:left w:val="none" w:sz="0" w:space="0" w:color="auto"/>
                    <w:bottom w:val="none" w:sz="0" w:space="0" w:color="auto"/>
                    <w:right w:val="none" w:sz="0" w:space="0" w:color="auto"/>
                  </w:divBdr>
                </w:div>
                <w:div w:id="1730498215">
                  <w:marLeft w:val="0"/>
                  <w:marRight w:val="0"/>
                  <w:marTop w:val="0"/>
                  <w:marBottom w:val="0"/>
                  <w:divBdr>
                    <w:top w:val="none" w:sz="0" w:space="0" w:color="auto"/>
                    <w:left w:val="none" w:sz="0" w:space="0" w:color="auto"/>
                    <w:bottom w:val="none" w:sz="0" w:space="0" w:color="auto"/>
                    <w:right w:val="none" w:sz="0" w:space="0" w:color="auto"/>
                  </w:divBdr>
                </w:div>
                <w:div w:id="1799758637">
                  <w:marLeft w:val="0"/>
                  <w:marRight w:val="0"/>
                  <w:marTop w:val="0"/>
                  <w:marBottom w:val="0"/>
                  <w:divBdr>
                    <w:top w:val="none" w:sz="0" w:space="0" w:color="auto"/>
                    <w:left w:val="none" w:sz="0" w:space="0" w:color="auto"/>
                    <w:bottom w:val="none" w:sz="0" w:space="0" w:color="auto"/>
                    <w:right w:val="none" w:sz="0" w:space="0" w:color="auto"/>
                  </w:divBdr>
                </w:div>
                <w:div w:id="61492111">
                  <w:marLeft w:val="0"/>
                  <w:marRight w:val="0"/>
                  <w:marTop w:val="0"/>
                  <w:marBottom w:val="0"/>
                  <w:divBdr>
                    <w:top w:val="none" w:sz="0" w:space="0" w:color="auto"/>
                    <w:left w:val="none" w:sz="0" w:space="0" w:color="auto"/>
                    <w:bottom w:val="none" w:sz="0" w:space="0" w:color="auto"/>
                    <w:right w:val="none" w:sz="0" w:space="0" w:color="auto"/>
                  </w:divBdr>
                </w:div>
                <w:div w:id="1484080649">
                  <w:marLeft w:val="0"/>
                  <w:marRight w:val="0"/>
                  <w:marTop w:val="0"/>
                  <w:marBottom w:val="0"/>
                  <w:divBdr>
                    <w:top w:val="none" w:sz="0" w:space="0" w:color="auto"/>
                    <w:left w:val="none" w:sz="0" w:space="0" w:color="auto"/>
                    <w:bottom w:val="none" w:sz="0" w:space="0" w:color="auto"/>
                    <w:right w:val="none" w:sz="0" w:space="0" w:color="auto"/>
                  </w:divBdr>
                </w:div>
                <w:div w:id="1863980348">
                  <w:marLeft w:val="0"/>
                  <w:marRight w:val="0"/>
                  <w:marTop w:val="0"/>
                  <w:marBottom w:val="0"/>
                  <w:divBdr>
                    <w:top w:val="none" w:sz="0" w:space="0" w:color="auto"/>
                    <w:left w:val="none" w:sz="0" w:space="0" w:color="auto"/>
                    <w:bottom w:val="none" w:sz="0" w:space="0" w:color="auto"/>
                    <w:right w:val="none" w:sz="0" w:space="0" w:color="auto"/>
                  </w:divBdr>
                </w:div>
                <w:div w:id="454760020">
                  <w:marLeft w:val="0"/>
                  <w:marRight w:val="0"/>
                  <w:marTop w:val="0"/>
                  <w:marBottom w:val="0"/>
                  <w:divBdr>
                    <w:top w:val="none" w:sz="0" w:space="0" w:color="auto"/>
                    <w:left w:val="none" w:sz="0" w:space="0" w:color="auto"/>
                    <w:bottom w:val="none" w:sz="0" w:space="0" w:color="auto"/>
                    <w:right w:val="none" w:sz="0" w:space="0" w:color="auto"/>
                  </w:divBdr>
                </w:div>
                <w:div w:id="305861353">
                  <w:marLeft w:val="0"/>
                  <w:marRight w:val="0"/>
                  <w:marTop w:val="0"/>
                  <w:marBottom w:val="0"/>
                  <w:divBdr>
                    <w:top w:val="none" w:sz="0" w:space="0" w:color="auto"/>
                    <w:left w:val="none" w:sz="0" w:space="0" w:color="auto"/>
                    <w:bottom w:val="none" w:sz="0" w:space="0" w:color="auto"/>
                    <w:right w:val="none" w:sz="0" w:space="0" w:color="auto"/>
                  </w:divBdr>
                </w:div>
                <w:div w:id="313991519">
                  <w:marLeft w:val="0"/>
                  <w:marRight w:val="0"/>
                  <w:marTop w:val="0"/>
                  <w:marBottom w:val="0"/>
                  <w:divBdr>
                    <w:top w:val="none" w:sz="0" w:space="0" w:color="auto"/>
                    <w:left w:val="none" w:sz="0" w:space="0" w:color="auto"/>
                    <w:bottom w:val="none" w:sz="0" w:space="0" w:color="auto"/>
                    <w:right w:val="none" w:sz="0" w:space="0" w:color="auto"/>
                  </w:divBdr>
                </w:div>
                <w:div w:id="1229415387">
                  <w:marLeft w:val="0"/>
                  <w:marRight w:val="0"/>
                  <w:marTop w:val="0"/>
                  <w:marBottom w:val="0"/>
                  <w:divBdr>
                    <w:top w:val="none" w:sz="0" w:space="0" w:color="auto"/>
                    <w:left w:val="none" w:sz="0" w:space="0" w:color="auto"/>
                    <w:bottom w:val="none" w:sz="0" w:space="0" w:color="auto"/>
                    <w:right w:val="none" w:sz="0" w:space="0" w:color="auto"/>
                  </w:divBdr>
                </w:div>
                <w:div w:id="1879076230">
                  <w:marLeft w:val="0"/>
                  <w:marRight w:val="0"/>
                  <w:marTop w:val="0"/>
                  <w:marBottom w:val="0"/>
                  <w:divBdr>
                    <w:top w:val="none" w:sz="0" w:space="0" w:color="auto"/>
                    <w:left w:val="none" w:sz="0" w:space="0" w:color="auto"/>
                    <w:bottom w:val="none" w:sz="0" w:space="0" w:color="auto"/>
                    <w:right w:val="none" w:sz="0" w:space="0" w:color="auto"/>
                  </w:divBdr>
                </w:div>
                <w:div w:id="1673683565">
                  <w:marLeft w:val="0"/>
                  <w:marRight w:val="0"/>
                  <w:marTop w:val="0"/>
                  <w:marBottom w:val="0"/>
                  <w:divBdr>
                    <w:top w:val="none" w:sz="0" w:space="0" w:color="auto"/>
                    <w:left w:val="none" w:sz="0" w:space="0" w:color="auto"/>
                    <w:bottom w:val="none" w:sz="0" w:space="0" w:color="auto"/>
                    <w:right w:val="none" w:sz="0" w:space="0" w:color="auto"/>
                  </w:divBdr>
                </w:div>
                <w:div w:id="607663012">
                  <w:marLeft w:val="0"/>
                  <w:marRight w:val="0"/>
                  <w:marTop w:val="0"/>
                  <w:marBottom w:val="0"/>
                  <w:divBdr>
                    <w:top w:val="none" w:sz="0" w:space="0" w:color="auto"/>
                    <w:left w:val="none" w:sz="0" w:space="0" w:color="auto"/>
                    <w:bottom w:val="none" w:sz="0" w:space="0" w:color="auto"/>
                    <w:right w:val="none" w:sz="0" w:space="0" w:color="auto"/>
                  </w:divBdr>
                </w:div>
                <w:div w:id="849371636">
                  <w:marLeft w:val="0"/>
                  <w:marRight w:val="0"/>
                  <w:marTop w:val="0"/>
                  <w:marBottom w:val="0"/>
                  <w:divBdr>
                    <w:top w:val="none" w:sz="0" w:space="0" w:color="auto"/>
                    <w:left w:val="none" w:sz="0" w:space="0" w:color="auto"/>
                    <w:bottom w:val="none" w:sz="0" w:space="0" w:color="auto"/>
                    <w:right w:val="none" w:sz="0" w:space="0" w:color="auto"/>
                  </w:divBdr>
                </w:div>
                <w:div w:id="1893811280">
                  <w:marLeft w:val="0"/>
                  <w:marRight w:val="0"/>
                  <w:marTop w:val="0"/>
                  <w:marBottom w:val="0"/>
                  <w:divBdr>
                    <w:top w:val="none" w:sz="0" w:space="0" w:color="auto"/>
                    <w:left w:val="none" w:sz="0" w:space="0" w:color="auto"/>
                    <w:bottom w:val="none" w:sz="0" w:space="0" w:color="auto"/>
                    <w:right w:val="none" w:sz="0" w:space="0" w:color="auto"/>
                  </w:divBdr>
                </w:div>
                <w:div w:id="1021935562">
                  <w:marLeft w:val="0"/>
                  <w:marRight w:val="0"/>
                  <w:marTop w:val="0"/>
                  <w:marBottom w:val="0"/>
                  <w:divBdr>
                    <w:top w:val="none" w:sz="0" w:space="0" w:color="auto"/>
                    <w:left w:val="none" w:sz="0" w:space="0" w:color="auto"/>
                    <w:bottom w:val="none" w:sz="0" w:space="0" w:color="auto"/>
                    <w:right w:val="none" w:sz="0" w:space="0" w:color="auto"/>
                  </w:divBdr>
                </w:div>
                <w:div w:id="291064124">
                  <w:marLeft w:val="0"/>
                  <w:marRight w:val="0"/>
                  <w:marTop w:val="0"/>
                  <w:marBottom w:val="0"/>
                  <w:divBdr>
                    <w:top w:val="none" w:sz="0" w:space="0" w:color="auto"/>
                    <w:left w:val="none" w:sz="0" w:space="0" w:color="auto"/>
                    <w:bottom w:val="none" w:sz="0" w:space="0" w:color="auto"/>
                    <w:right w:val="none" w:sz="0" w:space="0" w:color="auto"/>
                  </w:divBdr>
                </w:div>
                <w:div w:id="301230868">
                  <w:marLeft w:val="0"/>
                  <w:marRight w:val="0"/>
                  <w:marTop w:val="0"/>
                  <w:marBottom w:val="0"/>
                  <w:divBdr>
                    <w:top w:val="none" w:sz="0" w:space="0" w:color="auto"/>
                    <w:left w:val="none" w:sz="0" w:space="0" w:color="auto"/>
                    <w:bottom w:val="none" w:sz="0" w:space="0" w:color="auto"/>
                    <w:right w:val="none" w:sz="0" w:space="0" w:color="auto"/>
                  </w:divBdr>
                </w:div>
                <w:div w:id="252323246">
                  <w:marLeft w:val="0"/>
                  <w:marRight w:val="0"/>
                  <w:marTop w:val="0"/>
                  <w:marBottom w:val="0"/>
                  <w:divBdr>
                    <w:top w:val="none" w:sz="0" w:space="0" w:color="auto"/>
                    <w:left w:val="none" w:sz="0" w:space="0" w:color="auto"/>
                    <w:bottom w:val="none" w:sz="0" w:space="0" w:color="auto"/>
                    <w:right w:val="none" w:sz="0" w:space="0" w:color="auto"/>
                  </w:divBdr>
                </w:div>
                <w:div w:id="619917083">
                  <w:marLeft w:val="0"/>
                  <w:marRight w:val="0"/>
                  <w:marTop w:val="0"/>
                  <w:marBottom w:val="0"/>
                  <w:divBdr>
                    <w:top w:val="none" w:sz="0" w:space="0" w:color="auto"/>
                    <w:left w:val="none" w:sz="0" w:space="0" w:color="auto"/>
                    <w:bottom w:val="none" w:sz="0" w:space="0" w:color="auto"/>
                    <w:right w:val="none" w:sz="0" w:space="0" w:color="auto"/>
                  </w:divBdr>
                </w:div>
                <w:div w:id="1105148225">
                  <w:marLeft w:val="0"/>
                  <w:marRight w:val="0"/>
                  <w:marTop w:val="0"/>
                  <w:marBottom w:val="0"/>
                  <w:divBdr>
                    <w:top w:val="none" w:sz="0" w:space="0" w:color="auto"/>
                    <w:left w:val="none" w:sz="0" w:space="0" w:color="auto"/>
                    <w:bottom w:val="none" w:sz="0" w:space="0" w:color="auto"/>
                    <w:right w:val="none" w:sz="0" w:space="0" w:color="auto"/>
                  </w:divBdr>
                </w:div>
                <w:div w:id="211891574">
                  <w:marLeft w:val="0"/>
                  <w:marRight w:val="0"/>
                  <w:marTop w:val="0"/>
                  <w:marBottom w:val="0"/>
                  <w:divBdr>
                    <w:top w:val="none" w:sz="0" w:space="0" w:color="auto"/>
                    <w:left w:val="none" w:sz="0" w:space="0" w:color="auto"/>
                    <w:bottom w:val="none" w:sz="0" w:space="0" w:color="auto"/>
                    <w:right w:val="none" w:sz="0" w:space="0" w:color="auto"/>
                  </w:divBdr>
                </w:div>
                <w:div w:id="41902515">
                  <w:marLeft w:val="0"/>
                  <w:marRight w:val="0"/>
                  <w:marTop w:val="0"/>
                  <w:marBottom w:val="0"/>
                  <w:divBdr>
                    <w:top w:val="none" w:sz="0" w:space="0" w:color="auto"/>
                    <w:left w:val="none" w:sz="0" w:space="0" w:color="auto"/>
                    <w:bottom w:val="none" w:sz="0" w:space="0" w:color="auto"/>
                    <w:right w:val="none" w:sz="0" w:space="0" w:color="auto"/>
                  </w:divBdr>
                </w:div>
                <w:div w:id="1064258905">
                  <w:marLeft w:val="0"/>
                  <w:marRight w:val="0"/>
                  <w:marTop w:val="0"/>
                  <w:marBottom w:val="0"/>
                  <w:divBdr>
                    <w:top w:val="none" w:sz="0" w:space="0" w:color="auto"/>
                    <w:left w:val="none" w:sz="0" w:space="0" w:color="auto"/>
                    <w:bottom w:val="none" w:sz="0" w:space="0" w:color="auto"/>
                    <w:right w:val="none" w:sz="0" w:space="0" w:color="auto"/>
                  </w:divBdr>
                </w:div>
                <w:div w:id="1876652974">
                  <w:marLeft w:val="0"/>
                  <w:marRight w:val="0"/>
                  <w:marTop w:val="0"/>
                  <w:marBottom w:val="0"/>
                  <w:divBdr>
                    <w:top w:val="none" w:sz="0" w:space="0" w:color="auto"/>
                    <w:left w:val="none" w:sz="0" w:space="0" w:color="auto"/>
                    <w:bottom w:val="none" w:sz="0" w:space="0" w:color="auto"/>
                    <w:right w:val="none" w:sz="0" w:space="0" w:color="auto"/>
                  </w:divBdr>
                </w:div>
                <w:div w:id="238567299">
                  <w:marLeft w:val="0"/>
                  <w:marRight w:val="0"/>
                  <w:marTop w:val="0"/>
                  <w:marBottom w:val="0"/>
                  <w:divBdr>
                    <w:top w:val="none" w:sz="0" w:space="0" w:color="auto"/>
                    <w:left w:val="none" w:sz="0" w:space="0" w:color="auto"/>
                    <w:bottom w:val="none" w:sz="0" w:space="0" w:color="auto"/>
                    <w:right w:val="none" w:sz="0" w:space="0" w:color="auto"/>
                  </w:divBdr>
                </w:div>
                <w:div w:id="745881687">
                  <w:marLeft w:val="0"/>
                  <w:marRight w:val="0"/>
                  <w:marTop w:val="0"/>
                  <w:marBottom w:val="0"/>
                  <w:divBdr>
                    <w:top w:val="none" w:sz="0" w:space="0" w:color="auto"/>
                    <w:left w:val="none" w:sz="0" w:space="0" w:color="auto"/>
                    <w:bottom w:val="none" w:sz="0" w:space="0" w:color="auto"/>
                    <w:right w:val="none" w:sz="0" w:space="0" w:color="auto"/>
                  </w:divBdr>
                </w:div>
                <w:div w:id="1863856518">
                  <w:marLeft w:val="0"/>
                  <w:marRight w:val="0"/>
                  <w:marTop w:val="0"/>
                  <w:marBottom w:val="0"/>
                  <w:divBdr>
                    <w:top w:val="none" w:sz="0" w:space="0" w:color="auto"/>
                    <w:left w:val="none" w:sz="0" w:space="0" w:color="auto"/>
                    <w:bottom w:val="none" w:sz="0" w:space="0" w:color="auto"/>
                    <w:right w:val="none" w:sz="0" w:space="0" w:color="auto"/>
                  </w:divBdr>
                </w:div>
                <w:div w:id="1902667821">
                  <w:marLeft w:val="0"/>
                  <w:marRight w:val="0"/>
                  <w:marTop w:val="0"/>
                  <w:marBottom w:val="0"/>
                  <w:divBdr>
                    <w:top w:val="none" w:sz="0" w:space="0" w:color="auto"/>
                    <w:left w:val="none" w:sz="0" w:space="0" w:color="auto"/>
                    <w:bottom w:val="none" w:sz="0" w:space="0" w:color="auto"/>
                    <w:right w:val="none" w:sz="0" w:space="0" w:color="auto"/>
                  </w:divBdr>
                </w:div>
                <w:div w:id="475495883">
                  <w:marLeft w:val="0"/>
                  <w:marRight w:val="0"/>
                  <w:marTop w:val="0"/>
                  <w:marBottom w:val="0"/>
                  <w:divBdr>
                    <w:top w:val="none" w:sz="0" w:space="0" w:color="auto"/>
                    <w:left w:val="none" w:sz="0" w:space="0" w:color="auto"/>
                    <w:bottom w:val="none" w:sz="0" w:space="0" w:color="auto"/>
                    <w:right w:val="none" w:sz="0" w:space="0" w:color="auto"/>
                  </w:divBdr>
                </w:div>
                <w:div w:id="208231530">
                  <w:marLeft w:val="0"/>
                  <w:marRight w:val="0"/>
                  <w:marTop w:val="0"/>
                  <w:marBottom w:val="0"/>
                  <w:divBdr>
                    <w:top w:val="none" w:sz="0" w:space="0" w:color="auto"/>
                    <w:left w:val="none" w:sz="0" w:space="0" w:color="auto"/>
                    <w:bottom w:val="none" w:sz="0" w:space="0" w:color="auto"/>
                    <w:right w:val="none" w:sz="0" w:space="0" w:color="auto"/>
                  </w:divBdr>
                </w:div>
                <w:div w:id="5132452">
                  <w:marLeft w:val="0"/>
                  <w:marRight w:val="0"/>
                  <w:marTop w:val="0"/>
                  <w:marBottom w:val="0"/>
                  <w:divBdr>
                    <w:top w:val="none" w:sz="0" w:space="0" w:color="auto"/>
                    <w:left w:val="none" w:sz="0" w:space="0" w:color="auto"/>
                    <w:bottom w:val="none" w:sz="0" w:space="0" w:color="auto"/>
                    <w:right w:val="none" w:sz="0" w:space="0" w:color="auto"/>
                  </w:divBdr>
                </w:div>
                <w:div w:id="909652386">
                  <w:marLeft w:val="0"/>
                  <w:marRight w:val="0"/>
                  <w:marTop w:val="0"/>
                  <w:marBottom w:val="0"/>
                  <w:divBdr>
                    <w:top w:val="none" w:sz="0" w:space="0" w:color="auto"/>
                    <w:left w:val="none" w:sz="0" w:space="0" w:color="auto"/>
                    <w:bottom w:val="none" w:sz="0" w:space="0" w:color="auto"/>
                    <w:right w:val="none" w:sz="0" w:space="0" w:color="auto"/>
                  </w:divBdr>
                </w:div>
                <w:div w:id="433867664">
                  <w:marLeft w:val="0"/>
                  <w:marRight w:val="0"/>
                  <w:marTop w:val="0"/>
                  <w:marBottom w:val="0"/>
                  <w:divBdr>
                    <w:top w:val="none" w:sz="0" w:space="0" w:color="auto"/>
                    <w:left w:val="none" w:sz="0" w:space="0" w:color="auto"/>
                    <w:bottom w:val="none" w:sz="0" w:space="0" w:color="auto"/>
                    <w:right w:val="none" w:sz="0" w:space="0" w:color="auto"/>
                  </w:divBdr>
                </w:div>
                <w:div w:id="2059694862">
                  <w:marLeft w:val="0"/>
                  <w:marRight w:val="0"/>
                  <w:marTop w:val="0"/>
                  <w:marBottom w:val="0"/>
                  <w:divBdr>
                    <w:top w:val="none" w:sz="0" w:space="0" w:color="auto"/>
                    <w:left w:val="none" w:sz="0" w:space="0" w:color="auto"/>
                    <w:bottom w:val="none" w:sz="0" w:space="0" w:color="auto"/>
                    <w:right w:val="none" w:sz="0" w:space="0" w:color="auto"/>
                  </w:divBdr>
                </w:div>
                <w:div w:id="2038195063">
                  <w:marLeft w:val="0"/>
                  <w:marRight w:val="0"/>
                  <w:marTop w:val="0"/>
                  <w:marBottom w:val="0"/>
                  <w:divBdr>
                    <w:top w:val="none" w:sz="0" w:space="0" w:color="auto"/>
                    <w:left w:val="none" w:sz="0" w:space="0" w:color="auto"/>
                    <w:bottom w:val="none" w:sz="0" w:space="0" w:color="auto"/>
                    <w:right w:val="none" w:sz="0" w:space="0" w:color="auto"/>
                  </w:divBdr>
                </w:div>
                <w:div w:id="5640517">
                  <w:marLeft w:val="0"/>
                  <w:marRight w:val="0"/>
                  <w:marTop w:val="0"/>
                  <w:marBottom w:val="0"/>
                  <w:divBdr>
                    <w:top w:val="none" w:sz="0" w:space="0" w:color="auto"/>
                    <w:left w:val="none" w:sz="0" w:space="0" w:color="auto"/>
                    <w:bottom w:val="none" w:sz="0" w:space="0" w:color="auto"/>
                    <w:right w:val="none" w:sz="0" w:space="0" w:color="auto"/>
                  </w:divBdr>
                </w:div>
                <w:div w:id="506024420">
                  <w:marLeft w:val="0"/>
                  <w:marRight w:val="0"/>
                  <w:marTop w:val="0"/>
                  <w:marBottom w:val="0"/>
                  <w:divBdr>
                    <w:top w:val="none" w:sz="0" w:space="0" w:color="auto"/>
                    <w:left w:val="none" w:sz="0" w:space="0" w:color="auto"/>
                    <w:bottom w:val="none" w:sz="0" w:space="0" w:color="auto"/>
                    <w:right w:val="none" w:sz="0" w:space="0" w:color="auto"/>
                  </w:divBdr>
                </w:div>
                <w:div w:id="892690233">
                  <w:marLeft w:val="0"/>
                  <w:marRight w:val="0"/>
                  <w:marTop w:val="0"/>
                  <w:marBottom w:val="0"/>
                  <w:divBdr>
                    <w:top w:val="none" w:sz="0" w:space="0" w:color="auto"/>
                    <w:left w:val="none" w:sz="0" w:space="0" w:color="auto"/>
                    <w:bottom w:val="none" w:sz="0" w:space="0" w:color="auto"/>
                    <w:right w:val="none" w:sz="0" w:space="0" w:color="auto"/>
                  </w:divBdr>
                </w:div>
                <w:div w:id="837236801">
                  <w:marLeft w:val="0"/>
                  <w:marRight w:val="0"/>
                  <w:marTop w:val="0"/>
                  <w:marBottom w:val="0"/>
                  <w:divBdr>
                    <w:top w:val="none" w:sz="0" w:space="0" w:color="auto"/>
                    <w:left w:val="none" w:sz="0" w:space="0" w:color="auto"/>
                    <w:bottom w:val="none" w:sz="0" w:space="0" w:color="auto"/>
                    <w:right w:val="none" w:sz="0" w:space="0" w:color="auto"/>
                  </w:divBdr>
                </w:div>
                <w:div w:id="604382786">
                  <w:marLeft w:val="0"/>
                  <w:marRight w:val="0"/>
                  <w:marTop w:val="0"/>
                  <w:marBottom w:val="0"/>
                  <w:divBdr>
                    <w:top w:val="none" w:sz="0" w:space="0" w:color="auto"/>
                    <w:left w:val="none" w:sz="0" w:space="0" w:color="auto"/>
                    <w:bottom w:val="none" w:sz="0" w:space="0" w:color="auto"/>
                    <w:right w:val="none" w:sz="0" w:space="0" w:color="auto"/>
                  </w:divBdr>
                </w:div>
                <w:div w:id="1158809872">
                  <w:marLeft w:val="0"/>
                  <w:marRight w:val="0"/>
                  <w:marTop w:val="0"/>
                  <w:marBottom w:val="0"/>
                  <w:divBdr>
                    <w:top w:val="none" w:sz="0" w:space="0" w:color="auto"/>
                    <w:left w:val="none" w:sz="0" w:space="0" w:color="auto"/>
                    <w:bottom w:val="none" w:sz="0" w:space="0" w:color="auto"/>
                    <w:right w:val="none" w:sz="0" w:space="0" w:color="auto"/>
                  </w:divBdr>
                </w:div>
                <w:div w:id="1126630217">
                  <w:marLeft w:val="0"/>
                  <w:marRight w:val="0"/>
                  <w:marTop w:val="0"/>
                  <w:marBottom w:val="0"/>
                  <w:divBdr>
                    <w:top w:val="none" w:sz="0" w:space="0" w:color="auto"/>
                    <w:left w:val="none" w:sz="0" w:space="0" w:color="auto"/>
                    <w:bottom w:val="none" w:sz="0" w:space="0" w:color="auto"/>
                    <w:right w:val="none" w:sz="0" w:space="0" w:color="auto"/>
                  </w:divBdr>
                </w:div>
                <w:div w:id="587155849">
                  <w:marLeft w:val="0"/>
                  <w:marRight w:val="0"/>
                  <w:marTop w:val="0"/>
                  <w:marBottom w:val="0"/>
                  <w:divBdr>
                    <w:top w:val="none" w:sz="0" w:space="0" w:color="auto"/>
                    <w:left w:val="none" w:sz="0" w:space="0" w:color="auto"/>
                    <w:bottom w:val="none" w:sz="0" w:space="0" w:color="auto"/>
                    <w:right w:val="none" w:sz="0" w:space="0" w:color="auto"/>
                  </w:divBdr>
                </w:div>
                <w:div w:id="675494635">
                  <w:marLeft w:val="0"/>
                  <w:marRight w:val="0"/>
                  <w:marTop w:val="0"/>
                  <w:marBottom w:val="0"/>
                  <w:divBdr>
                    <w:top w:val="none" w:sz="0" w:space="0" w:color="auto"/>
                    <w:left w:val="none" w:sz="0" w:space="0" w:color="auto"/>
                    <w:bottom w:val="none" w:sz="0" w:space="0" w:color="auto"/>
                    <w:right w:val="none" w:sz="0" w:space="0" w:color="auto"/>
                  </w:divBdr>
                </w:div>
                <w:div w:id="1824270695">
                  <w:marLeft w:val="0"/>
                  <w:marRight w:val="0"/>
                  <w:marTop w:val="0"/>
                  <w:marBottom w:val="0"/>
                  <w:divBdr>
                    <w:top w:val="none" w:sz="0" w:space="0" w:color="auto"/>
                    <w:left w:val="none" w:sz="0" w:space="0" w:color="auto"/>
                    <w:bottom w:val="none" w:sz="0" w:space="0" w:color="auto"/>
                    <w:right w:val="none" w:sz="0" w:space="0" w:color="auto"/>
                  </w:divBdr>
                </w:div>
                <w:div w:id="1858930623">
                  <w:marLeft w:val="0"/>
                  <w:marRight w:val="0"/>
                  <w:marTop w:val="0"/>
                  <w:marBottom w:val="0"/>
                  <w:divBdr>
                    <w:top w:val="none" w:sz="0" w:space="0" w:color="auto"/>
                    <w:left w:val="none" w:sz="0" w:space="0" w:color="auto"/>
                    <w:bottom w:val="none" w:sz="0" w:space="0" w:color="auto"/>
                    <w:right w:val="none" w:sz="0" w:space="0" w:color="auto"/>
                  </w:divBdr>
                </w:div>
                <w:div w:id="816536777">
                  <w:marLeft w:val="0"/>
                  <w:marRight w:val="0"/>
                  <w:marTop w:val="0"/>
                  <w:marBottom w:val="0"/>
                  <w:divBdr>
                    <w:top w:val="none" w:sz="0" w:space="0" w:color="auto"/>
                    <w:left w:val="none" w:sz="0" w:space="0" w:color="auto"/>
                    <w:bottom w:val="none" w:sz="0" w:space="0" w:color="auto"/>
                    <w:right w:val="none" w:sz="0" w:space="0" w:color="auto"/>
                  </w:divBdr>
                </w:div>
                <w:div w:id="959065846">
                  <w:marLeft w:val="0"/>
                  <w:marRight w:val="0"/>
                  <w:marTop w:val="0"/>
                  <w:marBottom w:val="0"/>
                  <w:divBdr>
                    <w:top w:val="none" w:sz="0" w:space="0" w:color="auto"/>
                    <w:left w:val="none" w:sz="0" w:space="0" w:color="auto"/>
                    <w:bottom w:val="none" w:sz="0" w:space="0" w:color="auto"/>
                    <w:right w:val="none" w:sz="0" w:space="0" w:color="auto"/>
                  </w:divBdr>
                </w:div>
                <w:div w:id="658773628">
                  <w:marLeft w:val="0"/>
                  <w:marRight w:val="0"/>
                  <w:marTop w:val="0"/>
                  <w:marBottom w:val="0"/>
                  <w:divBdr>
                    <w:top w:val="none" w:sz="0" w:space="0" w:color="auto"/>
                    <w:left w:val="none" w:sz="0" w:space="0" w:color="auto"/>
                    <w:bottom w:val="none" w:sz="0" w:space="0" w:color="auto"/>
                    <w:right w:val="none" w:sz="0" w:space="0" w:color="auto"/>
                  </w:divBdr>
                </w:div>
                <w:div w:id="762259931">
                  <w:marLeft w:val="0"/>
                  <w:marRight w:val="0"/>
                  <w:marTop w:val="0"/>
                  <w:marBottom w:val="0"/>
                  <w:divBdr>
                    <w:top w:val="none" w:sz="0" w:space="0" w:color="auto"/>
                    <w:left w:val="none" w:sz="0" w:space="0" w:color="auto"/>
                    <w:bottom w:val="none" w:sz="0" w:space="0" w:color="auto"/>
                    <w:right w:val="none" w:sz="0" w:space="0" w:color="auto"/>
                  </w:divBdr>
                </w:div>
                <w:div w:id="986666918">
                  <w:marLeft w:val="0"/>
                  <w:marRight w:val="0"/>
                  <w:marTop w:val="0"/>
                  <w:marBottom w:val="0"/>
                  <w:divBdr>
                    <w:top w:val="none" w:sz="0" w:space="0" w:color="auto"/>
                    <w:left w:val="none" w:sz="0" w:space="0" w:color="auto"/>
                    <w:bottom w:val="none" w:sz="0" w:space="0" w:color="auto"/>
                    <w:right w:val="none" w:sz="0" w:space="0" w:color="auto"/>
                  </w:divBdr>
                </w:div>
              </w:divsChild>
            </w:div>
            <w:div w:id="1614283417">
              <w:marLeft w:val="0"/>
              <w:marRight w:val="0"/>
              <w:marTop w:val="0"/>
              <w:marBottom w:val="0"/>
              <w:divBdr>
                <w:top w:val="none" w:sz="0" w:space="0" w:color="auto"/>
                <w:left w:val="none" w:sz="0" w:space="0" w:color="auto"/>
                <w:bottom w:val="none" w:sz="0" w:space="0" w:color="auto"/>
                <w:right w:val="none" w:sz="0" w:space="0" w:color="auto"/>
              </w:divBdr>
              <w:divsChild>
                <w:div w:id="789737679">
                  <w:marLeft w:val="0"/>
                  <w:marRight w:val="0"/>
                  <w:marTop w:val="0"/>
                  <w:marBottom w:val="0"/>
                  <w:divBdr>
                    <w:top w:val="none" w:sz="0" w:space="0" w:color="auto"/>
                    <w:left w:val="none" w:sz="0" w:space="0" w:color="auto"/>
                    <w:bottom w:val="none" w:sz="0" w:space="0" w:color="auto"/>
                    <w:right w:val="none" w:sz="0" w:space="0" w:color="auto"/>
                  </w:divBdr>
                </w:div>
                <w:div w:id="1318613256">
                  <w:marLeft w:val="0"/>
                  <w:marRight w:val="0"/>
                  <w:marTop w:val="0"/>
                  <w:marBottom w:val="0"/>
                  <w:divBdr>
                    <w:top w:val="none" w:sz="0" w:space="0" w:color="auto"/>
                    <w:left w:val="none" w:sz="0" w:space="0" w:color="auto"/>
                    <w:bottom w:val="none" w:sz="0" w:space="0" w:color="auto"/>
                    <w:right w:val="none" w:sz="0" w:space="0" w:color="auto"/>
                  </w:divBdr>
                </w:div>
                <w:div w:id="1610510200">
                  <w:marLeft w:val="0"/>
                  <w:marRight w:val="0"/>
                  <w:marTop w:val="0"/>
                  <w:marBottom w:val="0"/>
                  <w:divBdr>
                    <w:top w:val="none" w:sz="0" w:space="0" w:color="auto"/>
                    <w:left w:val="none" w:sz="0" w:space="0" w:color="auto"/>
                    <w:bottom w:val="none" w:sz="0" w:space="0" w:color="auto"/>
                    <w:right w:val="none" w:sz="0" w:space="0" w:color="auto"/>
                  </w:divBdr>
                </w:div>
                <w:div w:id="1932618281">
                  <w:marLeft w:val="0"/>
                  <w:marRight w:val="0"/>
                  <w:marTop w:val="0"/>
                  <w:marBottom w:val="0"/>
                  <w:divBdr>
                    <w:top w:val="none" w:sz="0" w:space="0" w:color="auto"/>
                    <w:left w:val="none" w:sz="0" w:space="0" w:color="auto"/>
                    <w:bottom w:val="none" w:sz="0" w:space="0" w:color="auto"/>
                    <w:right w:val="none" w:sz="0" w:space="0" w:color="auto"/>
                  </w:divBdr>
                </w:div>
                <w:div w:id="1255937212">
                  <w:marLeft w:val="0"/>
                  <w:marRight w:val="0"/>
                  <w:marTop w:val="0"/>
                  <w:marBottom w:val="0"/>
                  <w:divBdr>
                    <w:top w:val="none" w:sz="0" w:space="0" w:color="auto"/>
                    <w:left w:val="none" w:sz="0" w:space="0" w:color="auto"/>
                    <w:bottom w:val="none" w:sz="0" w:space="0" w:color="auto"/>
                    <w:right w:val="none" w:sz="0" w:space="0" w:color="auto"/>
                  </w:divBdr>
                </w:div>
                <w:div w:id="166291167">
                  <w:marLeft w:val="0"/>
                  <w:marRight w:val="0"/>
                  <w:marTop w:val="0"/>
                  <w:marBottom w:val="0"/>
                  <w:divBdr>
                    <w:top w:val="none" w:sz="0" w:space="0" w:color="auto"/>
                    <w:left w:val="none" w:sz="0" w:space="0" w:color="auto"/>
                    <w:bottom w:val="none" w:sz="0" w:space="0" w:color="auto"/>
                    <w:right w:val="none" w:sz="0" w:space="0" w:color="auto"/>
                  </w:divBdr>
                </w:div>
                <w:div w:id="826627319">
                  <w:marLeft w:val="0"/>
                  <w:marRight w:val="0"/>
                  <w:marTop w:val="0"/>
                  <w:marBottom w:val="0"/>
                  <w:divBdr>
                    <w:top w:val="none" w:sz="0" w:space="0" w:color="auto"/>
                    <w:left w:val="none" w:sz="0" w:space="0" w:color="auto"/>
                    <w:bottom w:val="none" w:sz="0" w:space="0" w:color="auto"/>
                    <w:right w:val="none" w:sz="0" w:space="0" w:color="auto"/>
                  </w:divBdr>
                </w:div>
                <w:div w:id="817039625">
                  <w:marLeft w:val="0"/>
                  <w:marRight w:val="0"/>
                  <w:marTop w:val="0"/>
                  <w:marBottom w:val="0"/>
                  <w:divBdr>
                    <w:top w:val="none" w:sz="0" w:space="0" w:color="auto"/>
                    <w:left w:val="none" w:sz="0" w:space="0" w:color="auto"/>
                    <w:bottom w:val="none" w:sz="0" w:space="0" w:color="auto"/>
                    <w:right w:val="none" w:sz="0" w:space="0" w:color="auto"/>
                  </w:divBdr>
                </w:div>
                <w:div w:id="774325460">
                  <w:marLeft w:val="0"/>
                  <w:marRight w:val="0"/>
                  <w:marTop w:val="0"/>
                  <w:marBottom w:val="0"/>
                  <w:divBdr>
                    <w:top w:val="none" w:sz="0" w:space="0" w:color="auto"/>
                    <w:left w:val="none" w:sz="0" w:space="0" w:color="auto"/>
                    <w:bottom w:val="none" w:sz="0" w:space="0" w:color="auto"/>
                    <w:right w:val="none" w:sz="0" w:space="0" w:color="auto"/>
                  </w:divBdr>
                </w:div>
                <w:div w:id="652830973">
                  <w:marLeft w:val="0"/>
                  <w:marRight w:val="0"/>
                  <w:marTop w:val="0"/>
                  <w:marBottom w:val="0"/>
                  <w:divBdr>
                    <w:top w:val="none" w:sz="0" w:space="0" w:color="auto"/>
                    <w:left w:val="none" w:sz="0" w:space="0" w:color="auto"/>
                    <w:bottom w:val="none" w:sz="0" w:space="0" w:color="auto"/>
                    <w:right w:val="none" w:sz="0" w:space="0" w:color="auto"/>
                  </w:divBdr>
                </w:div>
                <w:div w:id="1743865116">
                  <w:marLeft w:val="0"/>
                  <w:marRight w:val="0"/>
                  <w:marTop w:val="0"/>
                  <w:marBottom w:val="0"/>
                  <w:divBdr>
                    <w:top w:val="none" w:sz="0" w:space="0" w:color="auto"/>
                    <w:left w:val="none" w:sz="0" w:space="0" w:color="auto"/>
                    <w:bottom w:val="none" w:sz="0" w:space="0" w:color="auto"/>
                    <w:right w:val="none" w:sz="0" w:space="0" w:color="auto"/>
                  </w:divBdr>
                </w:div>
                <w:div w:id="1359162080">
                  <w:marLeft w:val="0"/>
                  <w:marRight w:val="0"/>
                  <w:marTop w:val="0"/>
                  <w:marBottom w:val="0"/>
                  <w:divBdr>
                    <w:top w:val="none" w:sz="0" w:space="0" w:color="auto"/>
                    <w:left w:val="none" w:sz="0" w:space="0" w:color="auto"/>
                    <w:bottom w:val="none" w:sz="0" w:space="0" w:color="auto"/>
                    <w:right w:val="none" w:sz="0" w:space="0" w:color="auto"/>
                  </w:divBdr>
                </w:div>
                <w:div w:id="1551068754">
                  <w:marLeft w:val="0"/>
                  <w:marRight w:val="0"/>
                  <w:marTop w:val="0"/>
                  <w:marBottom w:val="0"/>
                  <w:divBdr>
                    <w:top w:val="none" w:sz="0" w:space="0" w:color="auto"/>
                    <w:left w:val="none" w:sz="0" w:space="0" w:color="auto"/>
                    <w:bottom w:val="none" w:sz="0" w:space="0" w:color="auto"/>
                    <w:right w:val="none" w:sz="0" w:space="0" w:color="auto"/>
                  </w:divBdr>
                </w:div>
                <w:div w:id="1644041664">
                  <w:marLeft w:val="0"/>
                  <w:marRight w:val="0"/>
                  <w:marTop w:val="0"/>
                  <w:marBottom w:val="0"/>
                  <w:divBdr>
                    <w:top w:val="none" w:sz="0" w:space="0" w:color="auto"/>
                    <w:left w:val="none" w:sz="0" w:space="0" w:color="auto"/>
                    <w:bottom w:val="none" w:sz="0" w:space="0" w:color="auto"/>
                    <w:right w:val="none" w:sz="0" w:space="0" w:color="auto"/>
                  </w:divBdr>
                </w:div>
                <w:div w:id="1870027225">
                  <w:marLeft w:val="0"/>
                  <w:marRight w:val="0"/>
                  <w:marTop w:val="0"/>
                  <w:marBottom w:val="0"/>
                  <w:divBdr>
                    <w:top w:val="none" w:sz="0" w:space="0" w:color="auto"/>
                    <w:left w:val="none" w:sz="0" w:space="0" w:color="auto"/>
                    <w:bottom w:val="none" w:sz="0" w:space="0" w:color="auto"/>
                    <w:right w:val="none" w:sz="0" w:space="0" w:color="auto"/>
                  </w:divBdr>
                </w:div>
                <w:div w:id="1828743546">
                  <w:marLeft w:val="0"/>
                  <w:marRight w:val="0"/>
                  <w:marTop w:val="0"/>
                  <w:marBottom w:val="0"/>
                  <w:divBdr>
                    <w:top w:val="none" w:sz="0" w:space="0" w:color="auto"/>
                    <w:left w:val="none" w:sz="0" w:space="0" w:color="auto"/>
                    <w:bottom w:val="none" w:sz="0" w:space="0" w:color="auto"/>
                    <w:right w:val="none" w:sz="0" w:space="0" w:color="auto"/>
                  </w:divBdr>
                </w:div>
                <w:div w:id="312755613">
                  <w:marLeft w:val="0"/>
                  <w:marRight w:val="0"/>
                  <w:marTop w:val="0"/>
                  <w:marBottom w:val="0"/>
                  <w:divBdr>
                    <w:top w:val="none" w:sz="0" w:space="0" w:color="auto"/>
                    <w:left w:val="none" w:sz="0" w:space="0" w:color="auto"/>
                    <w:bottom w:val="none" w:sz="0" w:space="0" w:color="auto"/>
                    <w:right w:val="none" w:sz="0" w:space="0" w:color="auto"/>
                  </w:divBdr>
                </w:div>
                <w:div w:id="784347800">
                  <w:marLeft w:val="0"/>
                  <w:marRight w:val="0"/>
                  <w:marTop w:val="0"/>
                  <w:marBottom w:val="0"/>
                  <w:divBdr>
                    <w:top w:val="none" w:sz="0" w:space="0" w:color="auto"/>
                    <w:left w:val="none" w:sz="0" w:space="0" w:color="auto"/>
                    <w:bottom w:val="none" w:sz="0" w:space="0" w:color="auto"/>
                    <w:right w:val="none" w:sz="0" w:space="0" w:color="auto"/>
                  </w:divBdr>
                </w:div>
                <w:div w:id="2010473957">
                  <w:marLeft w:val="0"/>
                  <w:marRight w:val="0"/>
                  <w:marTop w:val="0"/>
                  <w:marBottom w:val="0"/>
                  <w:divBdr>
                    <w:top w:val="none" w:sz="0" w:space="0" w:color="auto"/>
                    <w:left w:val="none" w:sz="0" w:space="0" w:color="auto"/>
                    <w:bottom w:val="none" w:sz="0" w:space="0" w:color="auto"/>
                    <w:right w:val="none" w:sz="0" w:space="0" w:color="auto"/>
                  </w:divBdr>
                </w:div>
                <w:div w:id="735006525">
                  <w:marLeft w:val="0"/>
                  <w:marRight w:val="0"/>
                  <w:marTop w:val="0"/>
                  <w:marBottom w:val="0"/>
                  <w:divBdr>
                    <w:top w:val="none" w:sz="0" w:space="0" w:color="auto"/>
                    <w:left w:val="none" w:sz="0" w:space="0" w:color="auto"/>
                    <w:bottom w:val="none" w:sz="0" w:space="0" w:color="auto"/>
                    <w:right w:val="none" w:sz="0" w:space="0" w:color="auto"/>
                  </w:divBdr>
                </w:div>
                <w:div w:id="2017144736">
                  <w:marLeft w:val="0"/>
                  <w:marRight w:val="0"/>
                  <w:marTop w:val="0"/>
                  <w:marBottom w:val="0"/>
                  <w:divBdr>
                    <w:top w:val="none" w:sz="0" w:space="0" w:color="auto"/>
                    <w:left w:val="none" w:sz="0" w:space="0" w:color="auto"/>
                    <w:bottom w:val="none" w:sz="0" w:space="0" w:color="auto"/>
                    <w:right w:val="none" w:sz="0" w:space="0" w:color="auto"/>
                  </w:divBdr>
                </w:div>
                <w:div w:id="309214200">
                  <w:marLeft w:val="0"/>
                  <w:marRight w:val="0"/>
                  <w:marTop w:val="0"/>
                  <w:marBottom w:val="0"/>
                  <w:divBdr>
                    <w:top w:val="none" w:sz="0" w:space="0" w:color="auto"/>
                    <w:left w:val="none" w:sz="0" w:space="0" w:color="auto"/>
                    <w:bottom w:val="none" w:sz="0" w:space="0" w:color="auto"/>
                    <w:right w:val="none" w:sz="0" w:space="0" w:color="auto"/>
                  </w:divBdr>
                </w:div>
                <w:div w:id="885069313">
                  <w:marLeft w:val="0"/>
                  <w:marRight w:val="0"/>
                  <w:marTop w:val="0"/>
                  <w:marBottom w:val="0"/>
                  <w:divBdr>
                    <w:top w:val="none" w:sz="0" w:space="0" w:color="auto"/>
                    <w:left w:val="none" w:sz="0" w:space="0" w:color="auto"/>
                    <w:bottom w:val="none" w:sz="0" w:space="0" w:color="auto"/>
                    <w:right w:val="none" w:sz="0" w:space="0" w:color="auto"/>
                  </w:divBdr>
                </w:div>
                <w:div w:id="536352755">
                  <w:marLeft w:val="0"/>
                  <w:marRight w:val="0"/>
                  <w:marTop w:val="0"/>
                  <w:marBottom w:val="0"/>
                  <w:divBdr>
                    <w:top w:val="none" w:sz="0" w:space="0" w:color="auto"/>
                    <w:left w:val="none" w:sz="0" w:space="0" w:color="auto"/>
                    <w:bottom w:val="none" w:sz="0" w:space="0" w:color="auto"/>
                    <w:right w:val="none" w:sz="0" w:space="0" w:color="auto"/>
                  </w:divBdr>
                </w:div>
                <w:div w:id="1399936302">
                  <w:marLeft w:val="0"/>
                  <w:marRight w:val="0"/>
                  <w:marTop w:val="0"/>
                  <w:marBottom w:val="0"/>
                  <w:divBdr>
                    <w:top w:val="none" w:sz="0" w:space="0" w:color="auto"/>
                    <w:left w:val="none" w:sz="0" w:space="0" w:color="auto"/>
                    <w:bottom w:val="none" w:sz="0" w:space="0" w:color="auto"/>
                    <w:right w:val="none" w:sz="0" w:space="0" w:color="auto"/>
                  </w:divBdr>
                </w:div>
                <w:div w:id="1815221679">
                  <w:marLeft w:val="0"/>
                  <w:marRight w:val="0"/>
                  <w:marTop w:val="0"/>
                  <w:marBottom w:val="0"/>
                  <w:divBdr>
                    <w:top w:val="none" w:sz="0" w:space="0" w:color="auto"/>
                    <w:left w:val="none" w:sz="0" w:space="0" w:color="auto"/>
                    <w:bottom w:val="none" w:sz="0" w:space="0" w:color="auto"/>
                    <w:right w:val="none" w:sz="0" w:space="0" w:color="auto"/>
                  </w:divBdr>
                </w:div>
                <w:div w:id="1795824575">
                  <w:marLeft w:val="0"/>
                  <w:marRight w:val="0"/>
                  <w:marTop w:val="0"/>
                  <w:marBottom w:val="0"/>
                  <w:divBdr>
                    <w:top w:val="none" w:sz="0" w:space="0" w:color="auto"/>
                    <w:left w:val="none" w:sz="0" w:space="0" w:color="auto"/>
                    <w:bottom w:val="none" w:sz="0" w:space="0" w:color="auto"/>
                    <w:right w:val="none" w:sz="0" w:space="0" w:color="auto"/>
                  </w:divBdr>
                </w:div>
                <w:div w:id="176122878">
                  <w:marLeft w:val="0"/>
                  <w:marRight w:val="0"/>
                  <w:marTop w:val="0"/>
                  <w:marBottom w:val="0"/>
                  <w:divBdr>
                    <w:top w:val="none" w:sz="0" w:space="0" w:color="auto"/>
                    <w:left w:val="none" w:sz="0" w:space="0" w:color="auto"/>
                    <w:bottom w:val="none" w:sz="0" w:space="0" w:color="auto"/>
                    <w:right w:val="none" w:sz="0" w:space="0" w:color="auto"/>
                  </w:divBdr>
                </w:div>
                <w:div w:id="251864857">
                  <w:marLeft w:val="0"/>
                  <w:marRight w:val="0"/>
                  <w:marTop w:val="0"/>
                  <w:marBottom w:val="0"/>
                  <w:divBdr>
                    <w:top w:val="none" w:sz="0" w:space="0" w:color="auto"/>
                    <w:left w:val="none" w:sz="0" w:space="0" w:color="auto"/>
                    <w:bottom w:val="none" w:sz="0" w:space="0" w:color="auto"/>
                    <w:right w:val="none" w:sz="0" w:space="0" w:color="auto"/>
                  </w:divBdr>
                </w:div>
                <w:div w:id="1886717258">
                  <w:marLeft w:val="0"/>
                  <w:marRight w:val="0"/>
                  <w:marTop w:val="0"/>
                  <w:marBottom w:val="0"/>
                  <w:divBdr>
                    <w:top w:val="none" w:sz="0" w:space="0" w:color="auto"/>
                    <w:left w:val="none" w:sz="0" w:space="0" w:color="auto"/>
                    <w:bottom w:val="none" w:sz="0" w:space="0" w:color="auto"/>
                    <w:right w:val="none" w:sz="0" w:space="0" w:color="auto"/>
                  </w:divBdr>
                </w:div>
                <w:div w:id="12846908">
                  <w:marLeft w:val="0"/>
                  <w:marRight w:val="0"/>
                  <w:marTop w:val="0"/>
                  <w:marBottom w:val="0"/>
                  <w:divBdr>
                    <w:top w:val="none" w:sz="0" w:space="0" w:color="auto"/>
                    <w:left w:val="none" w:sz="0" w:space="0" w:color="auto"/>
                    <w:bottom w:val="none" w:sz="0" w:space="0" w:color="auto"/>
                    <w:right w:val="none" w:sz="0" w:space="0" w:color="auto"/>
                  </w:divBdr>
                </w:div>
                <w:div w:id="251545794">
                  <w:marLeft w:val="0"/>
                  <w:marRight w:val="0"/>
                  <w:marTop w:val="0"/>
                  <w:marBottom w:val="0"/>
                  <w:divBdr>
                    <w:top w:val="none" w:sz="0" w:space="0" w:color="auto"/>
                    <w:left w:val="none" w:sz="0" w:space="0" w:color="auto"/>
                    <w:bottom w:val="none" w:sz="0" w:space="0" w:color="auto"/>
                    <w:right w:val="none" w:sz="0" w:space="0" w:color="auto"/>
                  </w:divBdr>
                </w:div>
                <w:div w:id="1217620397">
                  <w:marLeft w:val="0"/>
                  <w:marRight w:val="0"/>
                  <w:marTop w:val="0"/>
                  <w:marBottom w:val="0"/>
                  <w:divBdr>
                    <w:top w:val="none" w:sz="0" w:space="0" w:color="auto"/>
                    <w:left w:val="none" w:sz="0" w:space="0" w:color="auto"/>
                    <w:bottom w:val="none" w:sz="0" w:space="0" w:color="auto"/>
                    <w:right w:val="none" w:sz="0" w:space="0" w:color="auto"/>
                  </w:divBdr>
                </w:div>
                <w:div w:id="1185174583">
                  <w:marLeft w:val="0"/>
                  <w:marRight w:val="0"/>
                  <w:marTop w:val="0"/>
                  <w:marBottom w:val="0"/>
                  <w:divBdr>
                    <w:top w:val="none" w:sz="0" w:space="0" w:color="auto"/>
                    <w:left w:val="none" w:sz="0" w:space="0" w:color="auto"/>
                    <w:bottom w:val="none" w:sz="0" w:space="0" w:color="auto"/>
                    <w:right w:val="none" w:sz="0" w:space="0" w:color="auto"/>
                  </w:divBdr>
                </w:div>
                <w:div w:id="1433866533">
                  <w:marLeft w:val="0"/>
                  <w:marRight w:val="0"/>
                  <w:marTop w:val="0"/>
                  <w:marBottom w:val="0"/>
                  <w:divBdr>
                    <w:top w:val="none" w:sz="0" w:space="0" w:color="auto"/>
                    <w:left w:val="none" w:sz="0" w:space="0" w:color="auto"/>
                    <w:bottom w:val="none" w:sz="0" w:space="0" w:color="auto"/>
                    <w:right w:val="none" w:sz="0" w:space="0" w:color="auto"/>
                  </w:divBdr>
                </w:div>
                <w:div w:id="1235047070">
                  <w:marLeft w:val="0"/>
                  <w:marRight w:val="0"/>
                  <w:marTop w:val="0"/>
                  <w:marBottom w:val="0"/>
                  <w:divBdr>
                    <w:top w:val="none" w:sz="0" w:space="0" w:color="auto"/>
                    <w:left w:val="none" w:sz="0" w:space="0" w:color="auto"/>
                    <w:bottom w:val="none" w:sz="0" w:space="0" w:color="auto"/>
                    <w:right w:val="none" w:sz="0" w:space="0" w:color="auto"/>
                  </w:divBdr>
                </w:div>
                <w:div w:id="435951204">
                  <w:marLeft w:val="0"/>
                  <w:marRight w:val="0"/>
                  <w:marTop w:val="0"/>
                  <w:marBottom w:val="0"/>
                  <w:divBdr>
                    <w:top w:val="none" w:sz="0" w:space="0" w:color="auto"/>
                    <w:left w:val="none" w:sz="0" w:space="0" w:color="auto"/>
                    <w:bottom w:val="none" w:sz="0" w:space="0" w:color="auto"/>
                    <w:right w:val="none" w:sz="0" w:space="0" w:color="auto"/>
                  </w:divBdr>
                </w:div>
                <w:div w:id="263803608">
                  <w:marLeft w:val="0"/>
                  <w:marRight w:val="0"/>
                  <w:marTop w:val="0"/>
                  <w:marBottom w:val="0"/>
                  <w:divBdr>
                    <w:top w:val="none" w:sz="0" w:space="0" w:color="auto"/>
                    <w:left w:val="none" w:sz="0" w:space="0" w:color="auto"/>
                    <w:bottom w:val="none" w:sz="0" w:space="0" w:color="auto"/>
                    <w:right w:val="none" w:sz="0" w:space="0" w:color="auto"/>
                  </w:divBdr>
                </w:div>
                <w:div w:id="1346906479">
                  <w:marLeft w:val="0"/>
                  <w:marRight w:val="0"/>
                  <w:marTop w:val="0"/>
                  <w:marBottom w:val="0"/>
                  <w:divBdr>
                    <w:top w:val="none" w:sz="0" w:space="0" w:color="auto"/>
                    <w:left w:val="none" w:sz="0" w:space="0" w:color="auto"/>
                    <w:bottom w:val="none" w:sz="0" w:space="0" w:color="auto"/>
                    <w:right w:val="none" w:sz="0" w:space="0" w:color="auto"/>
                  </w:divBdr>
                </w:div>
                <w:div w:id="696663876">
                  <w:marLeft w:val="0"/>
                  <w:marRight w:val="0"/>
                  <w:marTop w:val="0"/>
                  <w:marBottom w:val="0"/>
                  <w:divBdr>
                    <w:top w:val="none" w:sz="0" w:space="0" w:color="auto"/>
                    <w:left w:val="none" w:sz="0" w:space="0" w:color="auto"/>
                    <w:bottom w:val="none" w:sz="0" w:space="0" w:color="auto"/>
                    <w:right w:val="none" w:sz="0" w:space="0" w:color="auto"/>
                  </w:divBdr>
                </w:div>
                <w:div w:id="544801801">
                  <w:marLeft w:val="0"/>
                  <w:marRight w:val="0"/>
                  <w:marTop w:val="0"/>
                  <w:marBottom w:val="0"/>
                  <w:divBdr>
                    <w:top w:val="none" w:sz="0" w:space="0" w:color="auto"/>
                    <w:left w:val="none" w:sz="0" w:space="0" w:color="auto"/>
                    <w:bottom w:val="none" w:sz="0" w:space="0" w:color="auto"/>
                    <w:right w:val="none" w:sz="0" w:space="0" w:color="auto"/>
                  </w:divBdr>
                </w:div>
                <w:div w:id="1329212687">
                  <w:marLeft w:val="0"/>
                  <w:marRight w:val="0"/>
                  <w:marTop w:val="0"/>
                  <w:marBottom w:val="0"/>
                  <w:divBdr>
                    <w:top w:val="none" w:sz="0" w:space="0" w:color="auto"/>
                    <w:left w:val="none" w:sz="0" w:space="0" w:color="auto"/>
                    <w:bottom w:val="none" w:sz="0" w:space="0" w:color="auto"/>
                    <w:right w:val="none" w:sz="0" w:space="0" w:color="auto"/>
                  </w:divBdr>
                </w:div>
                <w:div w:id="1082797436">
                  <w:marLeft w:val="0"/>
                  <w:marRight w:val="0"/>
                  <w:marTop w:val="0"/>
                  <w:marBottom w:val="0"/>
                  <w:divBdr>
                    <w:top w:val="none" w:sz="0" w:space="0" w:color="auto"/>
                    <w:left w:val="none" w:sz="0" w:space="0" w:color="auto"/>
                    <w:bottom w:val="none" w:sz="0" w:space="0" w:color="auto"/>
                    <w:right w:val="none" w:sz="0" w:space="0" w:color="auto"/>
                  </w:divBdr>
                </w:div>
                <w:div w:id="1886482604">
                  <w:marLeft w:val="0"/>
                  <w:marRight w:val="0"/>
                  <w:marTop w:val="0"/>
                  <w:marBottom w:val="0"/>
                  <w:divBdr>
                    <w:top w:val="none" w:sz="0" w:space="0" w:color="auto"/>
                    <w:left w:val="none" w:sz="0" w:space="0" w:color="auto"/>
                    <w:bottom w:val="none" w:sz="0" w:space="0" w:color="auto"/>
                    <w:right w:val="none" w:sz="0" w:space="0" w:color="auto"/>
                  </w:divBdr>
                </w:div>
                <w:div w:id="384372945">
                  <w:marLeft w:val="0"/>
                  <w:marRight w:val="0"/>
                  <w:marTop w:val="0"/>
                  <w:marBottom w:val="0"/>
                  <w:divBdr>
                    <w:top w:val="none" w:sz="0" w:space="0" w:color="auto"/>
                    <w:left w:val="none" w:sz="0" w:space="0" w:color="auto"/>
                    <w:bottom w:val="none" w:sz="0" w:space="0" w:color="auto"/>
                    <w:right w:val="none" w:sz="0" w:space="0" w:color="auto"/>
                  </w:divBdr>
                </w:div>
                <w:div w:id="1057246544">
                  <w:marLeft w:val="0"/>
                  <w:marRight w:val="0"/>
                  <w:marTop w:val="0"/>
                  <w:marBottom w:val="0"/>
                  <w:divBdr>
                    <w:top w:val="none" w:sz="0" w:space="0" w:color="auto"/>
                    <w:left w:val="none" w:sz="0" w:space="0" w:color="auto"/>
                    <w:bottom w:val="none" w:sz="0" w:space="0" w:color="auto"/>
                    <w:right w:val="none" w:sz="0" w:space="0" w:color="auto"/>
                  </w:divBdr>
                </w:div>
                <w:div w:id="510682046">
                  <w:marLeft w:val="0"/>
                  <w:marRight w:val="0"/>
                  <w:marTop w:val="0"/>
                  <w:marBottom w:val="0"/>
                  <w:divBdr>
                    <w:top w:val="none" w:sz="0" w:space="0" w:color="auto"/>
                    <w:left w:val="none" w:sz="0" w:space="0" w:color="auto"/>
                    <w:bottom w:val="none" w:sz="0" w:space="0" w:color="auto"/>
                    <w:right w:val="none" w:sz="0" w:space="0" w:color="auto"/>
                  </w:divBdr>
                </w:div>
                <w:div w:id="152262092">
                  <w:marLeft w:val="0"/>
                  <w:marRight w:val="0"/>
                  <w:marTop w:val="0"/>
                  <w:marBottom w:val="0"/>
                  <w:divBdr>
                    <w:top w:val="none" w:sz="0" w:space="0" w:color="auto"/>
                    <w:left w:val="none" w:sz="0" w:space="0" w:color="auto"/>
                    <w:bottom w:val="none" w:sz="0" w:space="0" w:color="auto"/>
                    <w:right w:val="none" w:sz="0" w:space="0" w:color="auto"/>
                  </w:divBdr>
                </w:div>
                <w:div w:id="655720079">
                  <w:marLeft w:val="0"/>
                  <w:marRight w:val="0"/>
                  <w:marTop w:val="0"/>
                  <w:marBottom w:val="0"/>
                  <w:divBdr>
                    <w:top w:val="none" w:sz="0" w:space="0" w:color="auto"/>
                    <w:left w:val="none" w:sz="0" w:space="0" w:color="auto"/>
                    <w:bottom w:val="none" w:sz="0" w:space="0" w:color="auto"/>
                    <w:right w:val="none" w:sz="0" w:space="0" w:color="auto"/>
                  </w:divBdr>
                </w:div>
                <w:div w:id="1510944321">
                  <w:marLeft w:val="0"/>
                  <w:marRight w:val="0"/>
                  <w:marTop w:val="0"/>
                  <w:marBottom w:val="0"/>
                  <w:divBdr>
                    <w:top w:val="none" w:sz="0" w:space="0" w:color="auto"/>
                    <w:left w:val="none" w:sz="0" w:space="0" w:color="auto"/>
                    <w:bottom w:val="none" w:sz="0" w:space="0" w:color="auto"/>
                    <w:right w:val="none" w:sz="0" w:space="0" w:color="auto"/>
                  </w:divBdr>
                </w:div>
                <w:div w:id="199126668">
                  <w:marLeft w:val="0"/>
                  <w:marRight w:val="0"/>
                  <w:marTop w:val="0"/>
                  <w:marBottom w:val="0"/>
                  <w:divBdr>
                    <w:top w:val="none" w:sz="0" w:space="0" w:color="auto"/>
                    <w:left w:val="none" w:sz="0" w:space="0" w:color="auto"/>
                    <w:bottom w:val="none" w:sz="0" w:space="0" w:color="auto"/>
                    <w:right w:val="none" w:sz="0" w:space="0" w:color="auto"/>
                  </w:divBdr>
                </w:div>
                <w:div w:id="417019039">
                  <w:marLeft w:val="0"/>
                  <w:marRight w:val="0"/>
                  <w:marTop w:val="0"/>
                  <w:marBottom w:val="0"/>
                  <w:divBdr>
                    <w:top w:val="none" w:sz="0" w:space="0" w:color="auto"/>
                    <w:left w:val="none" w:sz="0" w:space="0" w:color="auto"/>
                    <w:bottom w:val="none" w:sz="0" w:space="0" w:color="auto"/>
                    <w:right w:val="none" w:sz="0" w:space="0" w:color="auto"/>
                  </w:divBdr>
                </w:div>
                <w:div w:id="1594557838">
                  <w:marLeft w:val="0"/>
                  <w:marRight w:val="0"/>
                  <w:marTop w:val="0"/>
                  <w:marBottom w:val="0"/>
                  <w:divBdr>
                    <w:top w:val="none" w:sz="0" w:space="0" w:color="auto"/>
                    <w:left w:val="none" w:sz="0" w:space="0" w:color="auto"/>
                    <w:bottom w:val="none" w:sz="0" w:space="0" w:color="auto"/>
                    <w:right w:val="none" w:sz="0" w:space="0" w:color="auto"/>
                  </w:divBdr>
                </w:div>
                <w:div w:id="672799076">
                  <w:marLeft w:val="0"/>
                  <w:marRight w:val="0"/>
                  <w:marTop w:val="0"/>
                  <w:marBottom w:val="0"/>
                  <w:divBdr>
                    <w:top w:val="none" w:sz="0" w:space="0" w:color="auto"/>
                    <w:left w:val="none" w:sz="0" w:space="0" w:color="auto"/>
                    <w:bottom w:val="none" w:sz="0" w:space="0" w:color="auto"/>
                    <w:right w:val="none" w:sz="0" w:space="0" w:color="auto"/>
                  </w:divBdr>
                </w:div>
                <w:div w:id="481965435">
                  <w:marLeft w:val="0"/>
                  <w:marRight w:val="0"/>
                  <w:marTop w:val="0"/>
                  <w:marBottom w:val="0"/>
                  <w:divBdr>
                    <w:top w:val="none" w:sz="0" w:space="0" w:color="auto"/>
                    <w:left w:val="none" w:sz="0" w:space="0" w:color="auto"/>
                    <w:bottom w:val="none" w:sz="0" w:space="0" w:color="auto"/>
                    <w:right w:val="none" w:sz="0" w:space="0" w:color="auto"/>
                  </w:divBdr>
                </w:div>
                <w:div w:id="1017317005">
                  <w:marLeft w:val="0"/>
                  <w:marRight w:val="0"/>
                  <w:marTop w:val="0"/>
                  <w:marBottom w:val="0"/>
                  <w:divBdr>
                    <w:top w:val="none" w:sz="0" w:space="0" w:color="auto"/>
                    <w:left w:val="none" w:sz="0" w:space="0" w:color="auto"/>
                    <w:bottom w:val="none" w:sz="0" w:space="0" w:color="auto"/>
                    <w:right w:val="none" w:sz="0" w:space="0" w:color="auto"/>
                  </w:divBdr>
                </w:div>
                <w:div w:id="1681589673">
                  <w:marLeft w:val="0"/>
                  <w:marRight w:val="0"/>
                  <w:marTop w:val="0"/>
                  <w:marBottom w:val="0"/>
                  <w:divBdr>
                    <w:top w:val="none" w:sz="0" w:space="0" w:color="auto"/>
                    <w:left w:val="none" w:sz="0" w:space="0" w:color="auto"/>
                    <w:bottom w:val="none" w:sz="0" w:space="0" w:color="auto"/>
                    <w:right w:val="none" w:sz="0" w:space="0" w:color="auto"/>
                  </w:divBdr>
                </w:div>
                <w:div w:id="1071006347">
                  <w:marLeft w:val="0"/>
                  <w:marRight w:val="0"/>
                  <w:marTop w:val="0"/>
                  <w:marBottom w:val="0"/>
                  <w:divBdr>
                    <w:top w:val="none" w:sz="0" w:space="0" w:color="auto"/>
                    <w:left w:val="none" w:sz="0" w:space="0" w:color="auto"/>
                    <w:bottom w:val="none" w:sz="0" w:space="0" w:color="auto"/>
                    <w:right w:val="none" w:sz="0" w:space="0" w:color="auto"/>
                  </w:divBdr>
                </w:div>
                <w:div w:id="1516575839">
                  <w:marLeft w:val="0"/>
                  <w:marRight w:val="0"/>
                  <w:marTop w:val="0"/>
                  <w:marBottom w:val="0"/>
                  <w:divBdr>
                    <w:top w:val="none" w:sz="0" w:space="0" w:color="auto"/>
                    <w:left w:val="none" w:sz="0" w:space="0" w:color="auto"/>
                    <w:bottom w:val="none" w:sz="0" w:space="0" w:color="auto"/>
                    <w:right w:val="none" w:sz="0" w:space="0" w:color="auto"/>
                  </w:divBdr>
                </w:div>
                <w:div w:id="1799101621">
                  <w:marLeft w:val="0"/>
                  <w:marRight w:val="0"/>
                  <w:marTop w:val="0"/>
                  <w:marBottom w:val="0"/>
                  <w:divBdr>
                    <w:top w:val="none" w:sz="0" w:space="0" w:color="auto"/>
                    <w:left w:val="none" w:sz="0" w:space="0" w:color="auto"/>
                    <w:bottom w:val="none" w:sz="0" w:space="0" w:color="auto"/>
                    <w:right w:val="none" w:sz="0" w:space="0" w:color="auto"/>
                  </w:divBdr>
                </w:div>
              </w:divsChild>
            </w:div>
            <w:div w:id="1175076919">
              <w:marLeft w:val="0"/>
              <w:marRight w:val="0"/>
              <w:marTop w:val="0"/>
              <w:marBottom w:val="0"/>
              <w:divBdr>
                <w:top w:val="none" w:sz="0" w:space="0" w:color="auto"/>
                <w:left w:val="none" w:sz="0" w:space="0" w:color="auto"/>
                <w:bottom w:val="none" w:sz="0" w:space="0" w:color="auto"/>
                <w:right w:val="none" w:sz="0" w:space="0" w:color="auto"/>
              </w:divBdr>
              <w:divsChild>
                <w:div w:id="1895772395">
                  <w:marLeft w:val="0"/>
                  <w:marRight w:val="0"/>
                  <w:marTop w:val="0"/>
                  <w:marBottom w:val="0"/>
                  <w:divBdr>
                    <w:top w:val="none" w:sz="0" w:space="0" w:color="auto"/>
                    <w:left w:val="none" w:sz="0" w:space="0" w:color="auto"/>
                    <w:bottom w:val="none" w:sz="0" w:space="0" w:color="auto"/>
                    <w:right w:val="none" w:sz="0" w:space="0" w:color="auto"/>
                  </w:divBdr>
                </w:div>
                <w:div w:id="851912692">
                  <w:marLeft w:val="0"/>
                  <w:marRight w:val="0"/>
                  <w:marTop w:val="0"/>
                  <w:marBottom w:val="0"/>
                  <w:divBdr>
                    <w:top w:val="none" w:sz="0" w:space="0" w:color="auto"/>
                    <w:left w:val="none" w:sz="0" w:space="0" w:color="auto"/>
                    <w:bottom w:val="none" w:sz="0" w:space="0" w:color="auto"/>
                    <w:right w:val="none" w:sz="0" w:space="0" w:color="auto"/>
                  </w:divBdr>
                </w:div>
                <w:div w:id="1117722414">
                  <w:marLeft w:val="0"/>
                  <w:marRight w:val="0"/>
                  <w:marTop w:val="0"/>
                  <w:marBottom w:val="0"/>
                  <w:divBdr>
                    <w:top w:val="none" w:sz="0" w:space="0" w:color="auto"/>
                    <w:left w:val="none" w:sz="0" w:space="0" w:color="auto"/>
                    <w:bottom w:val="none" w:sz="0" w:space="0" w:color="auto"/>
                    <w:right w:val="none" w:sz="0" w:space="0" w:color="auto"/>
                  </w:divBdr>
                </w:div>
                <w:div w:id="1162744233">
                  <w:marLeft w:val="0"/>
                  <w:marRight w:val="0"/>
                  <w:marTop w:val="0"/>
                  <w:marBottom w:val="0"/>
                  <w:divBdr>
                    <w:top w:val="none" w:sz="0" w:space="0" w:color="auto"/>
                    <w:left w:val="none" w:sz="0" w:space="0" w:color="auto"/>
                    <w:bottom w:val="none" w:sz="0" w:space="0" w:color="auto"/>
                    <w:right w:val="none" w:sz="0" w:space="0" w:color="auto"/>
                  </w:divBdr>
                </w:div>
                <w:div w:id="208417126">
                  <w:marLeft w:val="0"/>
                  <w:marRight w:val="0"/>
                  <w:marTop w:val="0"/>
                  <w:marBottom w:val="0"/>
                  <w:divBdr>
                    <w:top w:val="none" w:sz="0" w:space="0" w:color="auto"/>
                    <w:left w:val="none" w:sz="0" w:space="0" w:color="auto"/>
                    <w:bottom w:val="none" w:sz="0" w:space="0" w:color="auto"/>
                    <w:right w:val="none" w:sz="0" w:space="0" w:color="auto"/>
                  </w:divBdr>
                </w:div>
                <w:div w:id="528375658">
                  <w:marLeft w:val="0"/>
                  <w:marRight w:val="0"/>
                  <w:marTop w:val="0"/>
                  <w:marBottom w:val="0"/>
                  <w:divBdr>
                    <w:top w:val="none" w:sz="0" w:space="0" w:color="auto"/>
                    <w:left w:val="none" w:sz="0" w:space="0" w:color="auto"/>
                    <w:bottom w:val="none" w:sz="0" w:space="0" w:color="auto"/>
                    <w:right w:val="none" w:sz="0" w:space="0" w:color="auto"/>
                  </w:divBdr>
                </w:div>
                <w:div w:id="462699076">
                  <w:marLeft w:val="0"/>
                  <w:marRight w:val="0"/>
                  <w:marTop w:val="0"/>
                  <w:marBottom w:val="0"/>
                  <w:divBdr>
                    <w:top w:val="none" w:sz="0" w:space="0" w:color="auto"/>
                    <w:left w:val="none" w:sz="0" w:space="0" w:color="auto"/>
                    <w:bottom w:val="none" w:sz="0" w:space="0" w:color="auto"/>
                    <w:right w:val="none" w:sz="0" w:space="0" w:color="auto"/>
                  </w:divBdr>
                </w:div>
                <w:div w:id="1639412926">
                  <w:marLeft w:val="0"/>
                  <w:marRight w:val="0"/>
                  <w:marTop w:val="0"/>
                  <w:marBottom w:val="0"/>
                  <w:divBdr>
                    <w:top w:val="none" w:sz="0" w:space="0" w:color="auto"/>
                    <w:left w:val="none" w:sz="0" w:space="0" w:color="auto"/>
                    <w:bottom w:val="none" w:sz="0" w:space="0" w:color="auto"/>
                    <w:right w:val="none" w:sz="0" w:space="0" w:color="auto"/>
                  </w:divBdr>
                </w:div>
                <w:div w:id="1445613674">
                  <w:marLeft w:val="0"/>
                  <w:marRight w:val="0"/>
                  <w:marTop w:val="0"/>
                  <w:marBottom w:val="0"/>
                  <w:divBdr>
                    <w:top w:val="none" w:sz="0" w:space="0" w:color="auto"/>
                    <w:left w:val="none" w:sz="0" w:space="0" w:color="auto"/>
                    <w:bottom w:val="none" w:sz="0" w:space="0" w:color="auto"/>
                    <w:right w:val="none" w:sz="0" w:space="0" w:color="auto"/>
                  </w:divBdr>
                </w:div>
                <w:div w:id="572937672">
                  <w:marLeft w:val="0"/>
                  <w:marRight w:val="0"/>
                  <w:marTop w:val="0"/>
                  <w:marBottom w:val="0"/>
                  <w:divBdr>
                    <w:top w:val="none" w:sz="0" w:space="0" w:color="auto"/>
                    <w:left w:val="none" w:sz="0" w:space="0" w:color="auto"/>
                    <w:bottom w:val="none" w:sz="0" w:space="0" w:color="auto"/>
                    <w:right w:val="none" w:sz="0" w:space="0" w:color="auto"/>
                  </w:divBdr>
                </w:div>
                <w:div w:id="2057926802">
                  <w:marLeft w:val="0"/>
                  <w:marRight w:val="0"/>
                  <w:marTop w:val="0"/>
                  <w:marBottom w:val="0"/>
                  <w:divBdr>
                    <w:top w:val="none" w:sz="0" w:space="0" w:color="auto"/>
                    <w:left w:val="none" w:sz="0" w:space="0" w:color="auto"/>
                    <w:bottom w:val="none" w:sz="0" w:space="0" w:color="auto"/>
                    <w:right w:val="none" w:sz="0" w:space="0" w:color="auto"/>
                  </w:divBdr>
                </w:div>
                <w:div w:id="849150304">
                  <w:marLeft w:val="0"/>
                  <w:marRight w:val="0"/>
                  <w:marTop w:val="0"/>
                  <w:marBottom w:val="0"/>
                  <w:divBdr>
                    <w:top w:val="none" w:sz="0" w:space="0" w:color="auto"/>
                    <w:left w:val="none" w:sz="0" w:space="0" w:color="auto"/>
                    <w:bottom w:val="none" w:sz="0" w:space="0" w:color="auto"/>
                    <w:right w:val="none" w:sz="0" w:space="0" w:color="auto"/>
                  </w:divBdr>
                </w:div>
                <w:div w:id="906569034">
                  <w:marLeft w:val="0"/>
                  <w:marRight w:val="0"/>
                  <w:marTop w:val="0"/>
                  <w:marBottom w:val="0"/>
                  <w:divBdr>
                    <w:top w:val="none" w:sz="0" w:space="0" w:color="auto"/>
                    <w:left w:val="none" w:sz="0" w:space="0" w:color="auto"/>
                    <w:bottom w:val="none" w:sz="0" w:space="0" w:color="auto"/>
                    <w:right w:val="none" w:sz="0" w:space="0" w:color="auto"/>
                  </w:divBdr>
                </w:div>
                <w:div w:id="543753257">
                  <w:marLeft w:val="0"/>
                  <w:marRight w:val="0"/>
                  <w:marTop w:val="0"/>
                  <w:marBottom w:val="0"/>
                  <w:divBdr>
                    <w:top w:val="none" w:sz="0" w:space="0" w:color="auto"/>
                    <w:left w:val="none" w:sz="0" w:space="0" w:color="auto"/>
                    <w:bottom w:val="none" w:sz="0" w:space="0" w:color="auto"/>
                    <w:right w:val="none" w:sz="0" w:space="0" w:color="auto"/>
                  </w:divBdr>
                </w:div>
                <w:div w:id="564223555">
                  <w:marLeft w:val="0"/>
                  <w:marRight w:val="0"/>
                  <w:marTop w:val="0"/>
                  <w:marBottom w:val="0"/>
                  <w:divBdr>
                    <w:top w:val="none" w:sz="0" w:space="0" w:color="auto"/>
                    <w:left w:val="none" w:sz="0" w:space="0" w:color="auto"/>
                    <w:bottom w:val="none" w:sz="0" w:space="0" w:color="auto"/>
                    <w:right w:val="none" w:sz="0" w:space="0" w:color="auto"/>
                  </w:divBdr>
                </w:div>
                <w:div w:id="1495025163">
                  <w:marLeft w:val="0"/>
                  <w:marRight w:val="0"/>
                  <w:marTop w:val="0"/>
                  <w:marBottom w:val="0"/>
                  <w:divBdr>
                    <w:top w:val="none" w:sz="0" w:space="0" w:color="auto"/>
                    <w:left w:val="none" w:sz="0" w:space="0" w:color="auto"/>
                    <w:bottom w:val="none" w:sz="0" w:space="0" w:color="auto"/>
                    <w:right w:val="none" w:sz="0" w:space="0" w:color="auto"/>
                  </w:divBdr>
                </w:div>
                <w:div w:id="986015171">
                  <w:marLeft w:val="0"/>
                  <w:marRight w:val="0"/>
                  <w:marTop w:val="0"/>
                  <w:marBottom w:val="0"/>
                  <w:divBdr>
                    <w:top w:val="none" w:sz="0" w:space="0" w:color="auto"/>
                    <w:left w:val="none" w:sz="0" w:space="0" w:color="auto"/>
                    <w:bottom w:val="none" w:sz="0" w:space="0" w:color="auto"/>
                    <w:right w:val="none" w:sz="0" w:space="0" w:color="auto"/>
                  </w:divBdr>
                </w:div>
                <w:div w:id="307175252">
                  <w:marLeft w:val="0"/>
                  <w:marRight w:val="0"/>
                  <w:marTop w:val="0"/>
                  <w:marBottom w:val="0"/>
                  <w:divBdr>
                    <w:top w:val="none" w:sz="0" w:space="0" w:color="auto"/>
                    <w:left w:val="none" w:sz="0" w:space="0" w:color="auto"/>
                    <w:bottom w:val="none" w:sz="0" w:space="0" w:color="auto"/>
                    <w:right w:val="none" w:sz="0" w:space="0" w:color="auto"/>
                  </w:divBdr>
                </w:div>
                <w:div w:id="1774351224">
                  <w:marLeft w:val="0"/>
                  <w:marRight w:val="0"/>
                  <w:marTop w:val="0"/>
                  <w:marBottom w:val="0"/>
                  <w:divBdr>
                    <w:top w:val="none" w:sz="0" w:space="0" w:color="auto"/>
                    <w:left w:val="none" w:sz="0" w:space="0" w:color="auto"/>
                    <w:bottom w:val="none" w:sz="0" w:space="0" w:color="auto"/>
                    <w:right w:val="none" w:sz="0" w:space="0" w:color="auto"/>
                  </w:divBdr>
                </w:div>
                <w:div w:id="1706127697">
                  <w:marLeft w:val="0"/>
                  <w:marRight w:val="0"/>
                  <w:marTop w:val="0"/>
                  <w:marBottom w:val="0"/>
                  <w:divBdr>
                    <w:top w:val="none" w:sz="0" w:space="0" w:color="auto"/>
                    <w:left w:val="none" w:sz="0" w:space="0" w:color="auto"/>
                    <w:bottom w:val="none" w:sz="0" w:space="0" w:color="auto"/>
                    <w:right w:val="none" w:sz="0" w:space="0" w:color="auto"/>
                  </w:divBdr>
                </w:div>
                <w:div w:id="1697191684">
                  <w:marLeft w:val="0"/>
                  <w:marRight w:val="0"/>
                  <w:marTop w:val="0"/>
                  <w:marBottom w:val="0"/>
                  <w:divBdr>
                    <w:top w:val="none" w:sz="0" w:space="0" w:color="auto"/>
                    <w:left w:val="none" w:sz="0" w:space="0" w:color="auto"/>
                    <w:bottom w:val="none" w:sz="0" w:space="0" w:color="auto"/>
                    <w:right w:val="none" w:sz="0" w:space="0" w:color="auto"/>
                  </w:divBdr>
                </w:div>
                <w:div w:id="6835529">
                  <w:marLeft w:val="0"/>
                  <w:marRight w:val="0"/>
                  <w:marTop w:val="0"/>
                  <w:marBottom w:val="0"/>
                  <w:divBdr>
                    <w:top w:val="none" w:sz="0" w:space="0" w:color="auto"/>
                    <w:left w:val="none" w:sz="0" w:space="0" w:color="auto"/>
                    <w:bottom w:val="none" w:sz="0" w:space="0" w:color="auto"/>
                    <w:right w:val="none" w:sz="0" w:space="0" w:color="auto"/>
                  </w:divBdr>
                </w:div>
                <w:div w:id="31420388">
                  <w:marLeft w:val="0"/>
                  <w:marRight w:val="0"/>
                  <w:marTop w:val="0"/>
                  <w:marBottom w:val="0"/>
                  <w:divBdr>
                    <w:top w:val="none" w:sz="0" w:space="0" w:color="auto"/>
                    <w:left w:val="none" w:sz="0" w:space="0" w:color="auto"/>
                    <w:bottom w:val="none" w:sz="0" w:space="0" w:color="auto"/>
                    <w:right w:val="none" w:sz="0" w:space="0" w:color="auto"/>
                  </w:divBdr>
                </w:div>
                <w:div w:id="500853474">
                  <w:marLeft w:val="0"/>
                  <w:marRight w:val="0"/>
                  <w:marTop w:val="0"/>
                  <w:marBottom w:val="0"/>
                  <w:divBdr>
                    <w:top w:val="none" w:sz="0" w:space="0" w:color="auto"/>
                    <w:left w:val="none" w:sz="0" w:space="0" w:color="auto"/>
                    <w:bottom w:val="none" w:sz="0" w:space="0" w:color="auto"/>
                    <w:right w:val="none" w:sz="0" w:space="0" w:color="auto"/>
                  </w:divBdr>
                </w:div>
                <w:div w:id="171335416">
                  <w:marLeft w:val="0"/>
                  <w:marRight w:val="0"/>
                  <w:marTop w:val="0"/>
                  <w:marBottom w:val="0"/>
                  <w:divBdr>
                    <w:top w:val="none" w:sz="0" w:space="0" w:color="auto"/>
                    <w:left w:val="none" w:sz="0" w:space="0" w:color="auto"/>
                    <w:bottom w:val="none" w:sz="0" w:space="0" w:color="auto"/>
                    <w:right w:val="none" w:sz="0" w:space="0" w:color="auto"/>
                  </w:divBdr>
                </w:div>
                <w:div w:id="1676878384">
                  <w:marLeft w:val="0"/>
                  <w:marRight w:val="0"/>
                  <w:marTop w:val="0"/>
                  <w:marBottom w:val="0"/>
                  <w:divBdr>
                    <w:top w:val="none" w:sz="0" w:space="0" w:color="auto"/>
                    <w:left w:val="none" w:sz="0" w:space="0" w:color="auto"/>
                    <w:bottom w:val="none" w:sz="0" w:space="0" w:color="auto"/>
                    <w:right w:val="none" w:sz="0" w:space="0" w:color="auto"/>
                  </w:divBdr>
                </w:div>
                <w:div w:id="206766541">
                  <w:marLeft w:val="0"/>
                  <w:marRight w:val="0"/>
                  <w:marTop w:val="0"/>
                  <w:marBottom w:val="0"/>
                  <w:divBdr>
                    <w:top w:val="none" w:sz="0" w:space="0" w:color="auto"/>
                    <w:left w:val="none" w:sz="0" w:space="0" w:color="auto"/>
                    <w:bottom w:val="none" w:sz="0" w:space="0" w:color="auto"/>
                    <w:right w:val="none" w:sz="0" w:space="0" w:color="auto"/>
                  </w:divBdr>
                </w:div>
                <w:div w:id="819082523">
                  <w:marLeft w:val="0"/>
                  <w:marRight w:val="0"/>
                  <w:marTop w:val="0"/>
                  <w:marBottom w:val="0"/>
                  <w:divBdr>
                    <w:top w:val="none" w:sz="0" w:space="0" w:color="auto"/>
                    <w:left w:val="none" w:sz="0" w:space="0" w:color="auto"/>
                    <w:bottom w:val="none" w:sz="0" w:space="0" w:color="auto"/>
                    <w:right w:val="none" w:sz="0" w:space="0" w:color="auto"/>
                  </w:divBdr>
                </w:div>
                <w:div w:id="1628663160">
                  <w:marLeft w:val="0"/>
                  <w:marRight w:val="0"/>
                  <w:marTop w:val="0"/>
                  <w:marBottom w:val="0"/>
                  <w:divBdr>
                    <w:top w:val="none" w:sz="0" w:space="0" w:color="auto"/>
                    <w:left w:val="none" w:sz="0" w:space="0" w:color="auto"/>
                    <w:bottom w:val="none" w:sz="0" w:space="0" w:color="auto"/>
                    <w:right w:val="none" w:sz="0" w:space="0" w:color="auto"/>
                  </w:divBdr>
                </w:div>
                <w:div w:id="763308748">
                  <w:marLeft w:val="0"/>
                  <w:marRight w:val="0"/>
                  <w:marTop w:val="0"/>
                  <w:marBottom w:val="0"/>
                  <w:divBdr>
                    <w:top w:val="none" w:sz="0" w:space="0" w:color="auto"/>
                    <w:left w:val="none" w:sz="0" w:space="0" w:color="auto"/>
                    <w:bottom w:val="none" w:sz="0" w:space="0" w:color="auto"/>
                    <w:right w:val="none" w:sz="0" w:space="0" w:color="auto"/>
                  </w:divBdr>
                </w:div>
                <w:div w:id="1584099792">
                  <w:marLeft w:val="0"/>
                  <w:marRight w:val="0"/>
                  <w:marTop w:val="0"/>
                  <w:marBottom w:val="0"/>
                  <w:divBdr>
                    <w:top w:val="none" w:sz="0" w:space="0" w:color="auto"/>
                    <w:left w:val="none" w:sz="0" w:space="0" w:color="auto"/>
                    <w:bottom w:val="none" w:sz="0" w:space="0" w:color="auto"/>
                    <w:right w:val="none" w:sz="0" w:space="0" w:color="auto"/>
                  </w:divBdr>
                </w:div>
                <w:div w:id="1601642984">
                  <w:marLeft w:val="0"/>
                  <w:marRight w:val="0"/>
                  <w:marTop w:val="0"/>
                  <w:marBottom w:val="0"/>
                  <w:divBdr>
                    <w:top w:val="none" w:sz="0" w:space="0" w:color="auto"/>
                    <w:left w:val="none" w:sz="0" w:space="0" w:color="auto"/>
                    <w:bottom w:val="none" w:sz="0" w:space="0" w:color="auto"/>
                    <w:right w:val="none" w:sz="0" w:space="0" w:color="auto"/>
                  </w:divBdr>
                </w:div>
                <w:div w:id="1208571806">
                  <w:marLeft w:val="0"/>
                  <w:marRight w:val="0"/>
                  <w:marTop w:val="0"/>
                  <w:marBottom w:val="0"/>
                  <w:divBdr>
                    <w:top w:val="none" w:sz="0" w:space="0" w:color="auto"/>
                    <w:left w:val="none" w:sz="0" w:space="0" w:color="auto"/>
                    <w:bottom w:val="none" w:sz="0" w:space="0" w:color="auto"/>
                    <w:right w:val="none" w:sz="0" w:space="0" w:color="auto"/>
                  </w:divBdr>
                </w:div>
                <w:div w:id="1888300063">
                  <w:marLeft w:val="0"/>
                  <w:marRight w:val="0"/>
                  <w:marTop w:val="0"/>
                  <w:marBottom w:val="0"/>
                  <w:divBdr>
                    <w:top w:val="none" w:sz="0" w:space="0" w:color="auto"/>
                    <w:left w:val="none" w:sz="0" w:space="0" w:color="auto"/>
                    <w:bottom w:val="none" w:sz="0" w:space="0" w:color="auto"/>
                    <w:right w:val="none" w:sz="0" w:space="0" w:color="auto"/>
                  </w:divBdr>
                </w:div>
                <w:div w:id="771823753">
                  <w:marLeft w:val="0"/>
                  <w:marRight w:val="0"/>
                  <w:marTop w:val="0"/>
                  <w:marBottom w:val="0"/>
                  <w:divBdr>
                    <w:top w:val="none" w:sz="0" w:space="0" w:color="auto"/>
                    <w:left w:val="none" w:sz="0" w:space="0" w:color="auto"/>
                    <w:bottom w:val="none" w:sz="0" w:space="0" w:color="auto"/>
                    <w:right w:val="none" w:sz="0" w:space="0" w:color="auto"/>
                  </w:divBdr>
                </w:div>
                <w:div w:id="1487357113">
                  <w:marLeft w:val="0"/>
                  <w:marRight w:val="0"/>
                  <w:marTop w:val="0"/>
                  <w:marBottom w:val="0"/>
                  <w:divBdr>
                    <w:top w:val="none" w:sz="0" w:space="0" w:color="auto"/>
                    <w:left w:val="none" w:sz="0" w:space="0" w:color="auto"/>
                    <w:bottom w:val="none" w:sz="0" w:space="0" w:color="auto"/>
                    <w:right w:val="none" w:sz="0" w:space="0" w:color="auto"/>
                  </w:divBdr>
                </w:div>
                <w:div w:id="45566798">
                  <w:marLeft w:val="0"/>
                  <w:marRight w:val="0"/>
                  <w:marTop w:val="0"/>
                  <w:marBottom w:val="0"/>
                  <w:divBdr>
                    <w:top w:val="none" w:sz="0" w:space="0" w:color="auto"/>
                    <w:left w:val="none" w:sz="0" w:space="0" w:color="auto"/>
                    <w:bottom w:val="none" w:sz="0" w:space="0" w:color="auto"/>
                    <w:right w:val="none" w:sz="0" w:space="0" w:color="auto"/>
                  </w:divBdr>
                </w:div>
                <w:div w:id="406198211">
                  <w:marLeft w:val="0"/>
                  <w:marRight w:val="0"/>
                  <w:marTop w:val="0"/>
                  <w:marBottom w:val="0"/>
                  <w:divBdr>
                    <w:top w:val="none" w:sz="0" w:space="0" w:color="auto"/>
                    <w:left w:val="none" w:sz="0" w:space="0" w:color="auto"/>
                    <w:bottom w:val="none" w:sz="0" w:space="0" w:color="auto"/>
                    <w:right w:val="none" w:sz="0" w:space="0" w:color="auto"/>
                  </w:divBdr>
                </w:div>
                <w:div w:id="868101743">
                  <w:marLeft w:val="0"/>
                  <w:marRight w:val="0"/>
                  <w:marTop w:val="0"/>
                  <w:marBottom w:val="0"/>
                  <w:divBdr>
                    <w:top w:val="none" w:sz="0" w:space="0" w:color="auto"/>
                    <w:left w:val="none" w:sz="0" w:space="0" w:color="auto"/>
                    <w:bottom w:val="none" w:sz="0" w:space="0" w:color="auto"/>
                    <w:right w:val="none" w:sz="0" w:space="0" w:color="auto"/>
                  </w:divBdr>
                </w:div>
                <w:div w:id="1730179962">
                  <w:marLeft w:val="0"/>
                  <w:marRight w:val="0"/>
                  <w:marTop w:val="0"/>
                  <w:marBottom w:val="0"/>
                  <w:divBdr>
                    <w:top w:val="none" w:sz="0" w:space="0" w:color="auto"/>
                    <w:left w:val="none" w:sz="0" w:space="0" w:color="auto"/>
                    <w:bottom w:val="none" w:sz="0" w:space="0" w:color="auto"/>
                    <w:right w:val="none" w:sz="0" w:space="0" w:color="auto"/>
                  </w:divBdr>
                </w:div>
                <w:div w:id="832139881">
                  <w:marLeft w:val="0"/>
                  <w:marRight w:val="0"/>
                  <w:marTop w:val="0"/>
                  <w:marBottom w:val="0"/>
                  <w:divBdr>
                    <w:top w:val="none" w:sz="0" w:space="0" w:color="auto"/>
                    <w:left w:val="none" w:sz="0" w:space="0" w:color="auto"/>
                    <w:bottom w:val="none" w:sz="0" w:space="0" w:color="auto"/>
                    <w:right w:val="none" w:sz="0" w:space="0" w:color="auto"/>
                  </w:divBdr>
                </w:div>
                <w:div w:id="1320504852">
                  <w:marLeft w:val="0"/>
                  <w:marRight w:val="0"/>
                  <w:marTop w:val="0"/>
                  <w:marBottom w:val="0"/>
                  <w:divBdr>
                    <w:top w:val="none" w:sz="0" w:space="0" w:color="auto"/>
                    <w:left w:val="none" w:sz="0" w:space="0" w:color="auto"/>
                    <w:bottom w:val="none" w:sz="0" w:space="0" w:color="auto"/>
                    <w:right w:val="none" w:sz="0" w:space="0" w:color="auto"/>
                  </w:divBdr>
                </w:div>
                <w:div w:id="2054115429">
                  <w:marLeft w:val="0"/>
                  <w:marRight w:val="0"/>
                  <w:marTop w:val="0"/>
                  <w:marBottom w:val="0"/>
                  <w:divBdr>
                    <w:top w:val="none" w:sz="0" w:space="0" w:color="auto"/>
                    <w:left w:val="none" w:sz="0" w:space="0" w:color="auto"/>
                    <w:bottom w:val="none" w:sz="0" w:space="0" w:color="auto"/>
                    <w:right w:val="none" w:sz="0" w:space="0" w:color="auto"/>
                  </w:divBdr>
                </w:div>
                <w:div w:id="1616205811">
                  <w:marLeft w:val="0"/>
                  <w:marRight w:val="0"/>
                  <w:marTop w:val="0"/>
                  <w:marBottom w:val="0"/>
                  <w:divBdr>
                    <w:top w:val="none" w:sz="0" w:space="0" w:color="auto"/>
                    <w:left w:val="none" w:sz="0" w:space="0" w:color="auto"/>
                    <w:bottom w:val="none" w:sz="0" w:space="0" w:color="auto"/>
                    <w:right w:val="none" w:sz="0" w:space="0" w:color="auto"/>
                  </w:divBdr>
                </w:div>
                <w:div w:id="484787376">
                  <w:marLeft w:val="0"/>
                  <w:marRight w:val="0"/>
                  <w:marTop w:val="0"/>
                  <w:marBottom w:val="0"/>
                  <w:divBdr>
                    <w:top w:val="none" w:sz="0" w:space="0" w:color="auto"/>
                    <w:left w:val="none" w:sz="0" w:space="0" w:color="auto"/>
                    <w:bottom w:val="none" w:sz="0" w:space="0" w:color="auto"/>
                    <w:right w:val="none" w:sz="0" w:space="0" w:color="auto"/>
                  </w:divBdr>
                </w:div>
                <w:div w:id="957641265">
                  <w:marLeft w:val="0"/>
                  <w:marRight w:val="0"/>
                  <w:marTop w:val="0"/>
                  <w:marBottom w:val="0"/>
                  <w:divBdr>
                    <w:top w:val="none" w:sz="0" w:space="0" w:color="auto"/>
                    <w:left w:val="none" w:sz="0" w:space="0" w:color="auto"/>
                    <w:bottom w:val="none" w:sz="0" w:space="0" w:color="auto"/>
                    <w:right w:val="none" w:sz="0" w:space="0" w:color="auto"/>
                  </w:divBdr>
                </w:div>
                <w:div w:id="1588542610">
                  <w:marLeft w:val="0"/>
                  <w:marRight w:val="0"/>
                  <w:marTop w:val="0"/>
                  <w:marBottom w:val="0"/>
                  <w:divBdr>
                    <w:top w:val="none" w:sz="0" w:space="0" w:color="auto"/>
                    <w:left w:val="none" w:sz="0" w:space="0" w:color="auto"/>
                    <w:bottom w:val="none" w:sz="0" w:space="0" w:color="auto"/>
                    <w:right w:val="none" w:sz="0" w:space="0" w:color="auto"/>
                  </w:divBdr>
                </w:div>
                <w:div w:id="1308785384">
                  <w:marLeft w:val="0"/>
                  <w:marRight w:val="0"/>
                  <w:marTop w:val="0"/>
                  <w:marBottom w:val="0"/>
                  <w:divBdr>
                    <w:top w:val="none" w:sz="0" w:space="0" w:color="auto"/>
                    <w:left w:val="none" w:sz="0" w:space="0" w:color="auto"/>
                    <w:bottom w:val="none" w:sz="0" w:space="0" w:color="auto"/>
                    <w:right w:val="none" w:sz="0" w:space="0" w:color="auto"/>
                  </w:divBdr>
                </w:div>
                <w:div w:id="895043760">
                  <w:marLeft w:val="0"/>
                  <w:marRight w:val="0"/>
                  <w:marTop w:val="0"/>
                  <w:marBottom w:val="0"/>
                  <w:divBdr>
                    <w:top w:val="none" w:sz="0" w:space="0" w:color="auto"/>
                    <w:left w:val="none" w:sz="0" w:space="0" w:color="auto"/>
                    <w:bottom w:val="none" w:sz="0" w:space="0" w:color="auto"/>
                    <w:right w:val="none" w:sz="0" w:space="0" w:color="auto"/>
                  </w:divBdr>
                </w:div>
                <w:div w:id="690689089">
                  <w:marLeft w:val="0"/>
                  <w:marRight w:val="0"/>
                  <w:marTop w:val="0"/>
                  <w:marBottom w:val="0"/>
                  <w:divBdr>
                    <w:top w:val="none" w:sz="0" w:space="0" w:color="auto"/>
                    <w:left w:val="none" w:sz="0" w:space="0" w:color="auto"/>
                    <w:bottom w:val="none" w:sz="0" w:space="0" w:color="auto"/>
                    <w:right w:val="none" w:sz="0" w:space="0" w:color="auto"/>
                  </w:divBdr>
                </w:div>
                <w:div w:id="582183134">
                  <w:marLeft w:val="0"/>
                  <w:marRight w:val="0"/>
                  <w:marTop w:val="0"/>
                  <w:marBottom w:val="0"/>
                  <w:divBdr>
                    <w:top w:val="none" w:sz="0" w:space="0" w:color="auto"/>
                    <w:left w:val="none" w:sz="0" w:space="0" w:color="auto"/>
                    <w:bottom w:val="none" w:sz="0" w:space="0" w:color="auto"/>
                    <w:right w:val="none" w:sz="0" w:space="0" w:color="auto"/>
                  </w:divBdr>
                </w:div>
                <w:div w:id="569459632">
                  <w:marLeft w:val="0"/>
                  <w:marRight w:val="0"/>
                  <w:marTop w:val="0"/>
                  <w:marBottom w:val="0"/>
                  <w:divBdr>
                    <w:top w:val="none" w:sz="0" w:space="0" w:color="auto"/>
                    <w:left w:val="none" w:sz="0" w:space="0" w:color="auto"/>
                    <w:bottom w:val="none" w:sz="0" w:space="0" w:color="auto"/>
                    <w:right w:val="none" w:sz="0" w:space="0" w:color="auto"/>
                  </w:divBdr>
                </w:div>
                <w:div w:id="1517814733">
                  <w:marLeft w:val="0"/>
                  <w:marRight w:val="0"/>
                  <w:marTop w:val="0"/>
                  <w:marBottom w:val="0"/>
                  <w:divBdr>
                    <w:top w:val="none" w:sz="0" w:space="0" w:color="auto"/>
                    <w:left w:val="none" w:sz="0" w:space="0" w:color="auto"/>
                    <w:bottom w:val="none" w:sz="0" w:space="0" w:color="auto"/>
                    <w:right w:val="none" w:sz="0" w:space="0" w:color="auto"/>
                  </w:divBdr>
                </w:div>
                <w:div w:id="1587962257">
                  <w:marLeft w:val="0"/>
                  <w:marRight w:val="0"/>
                  <w:marTop w:val="0"/>
                  <w:marBottom w:val="0"/>
                  <w:divBdr>
                    <w:top w:val="none" w:sz="0" w:space="0" w:color="auto"/>
                    <w:left w:val="none" w:sz="0" w:space="0" w:color="auto"/>
                    <w:bottom w:val="none" w:sz="0" w:space="0" w:color="auto"/>
                    <w:right w:val="none" w:sz="0" w:space="0" w:color="auto"/>
                  </w:divBdr>
                </w:div>
                <w:div w:id="555316741">
                  <w:marLeft w:val="0"/>
                  <w:marRight w:val="0"/>
                  <w:marTop w:val="0"/>
                  <w:marBottom w:val="0"/>
                  <w:divBdr>
                    <w:top w:val="none" w:sz="0" w:space="0" w:color="auto"/>
                    <w:left w:val="none" w:sz="0" w:space="0" w:color="auto"/>
                    <w:bottom w:val="none" w:sz="0" w:space="0" w:color="auto"/>
                    <w:right w:val="none" w:sz="0" w:space="0" w:color="auto"/>
                  </w:divBdr>
                </w:div>
                <w:div w:id="1379671400">
                  <w:marLeft w:val="0"/>
                  <w:marRight w:val="0"/>
                  <w:marTop w:val="0"/>
                  <w:marBottom w:val="0"/>
                  <w:divBdr>
                    <w:top w:val="none" w:sz="0" w:space="0" w:color="auto"/>
                    <w:left w:val="none" w:sz="0" w:space="0" w:color="auto"/>
                    <w:bottom w:val="none" w:sz="0" w:space="0" w:color="auto"/>
                    <w:right w:val="none" w:sz="0" w:space="0" w:color="auto"/>
                  </w:divBdr>
                </w:div>
                <w:div w:id="642201323">
                  <w:marLeft w:val="0"/>
                  <w:marRight w:val="0"/>
                  <w:marTop w:val="0"/>
                  <w:marBottom w:val="0"/>
                  <w:divBdr>
                    <w:top w:val="none" w:sz="0" w:space="0" w:color="auto"/>
                    <w:left w:val="none" w:sz="0" w:space="0" w:color="auto"/>
                    <w:bottom w:val="none" w:sz="0" w:space="0" w:color="auto"/>
                    <w:right w:val="none" w:sz="0" w:space="0" w:color="auto"/>
                  </w:divBdr>
                </w:div>
                <w:div w:id="1678535260">
                  <w:marLeft w:val="0"/>
                  <w:marRight w:val="0"/>
                  <w:marTop w:val="0"/>
                  <w:marBottom w:val="0"/>
                  <w:divBdr>
                    <w:top w:val="none" w:sz="0" w:space="0" w:color="auto"/>
                    <w:left w:val="none" w:sz="0" w:space="0" w:color="auto"/>
                    <w:bottom w:val="none" w:sz="0" w:space="0" w:color="auto"/>
                    <w:right w:val="none" w:sz="0" w:space="0" w:color="auto"/>
                  </w:divBdr>
                </w:div>
                <w:div w:id="105009480">
                  <w:marLeft w:val="0"/>
                  <w:marRight w:val="0"/>
                  <w:marTop w:val="0"/>
                  <w:marBottom w:val="0"/>
                  <w:divBdr>
                    <w:top w:val="none" w:sz="0" w:space="0" w:color="auto"/>
                    <w:left w:val="none" w:sz="0" w:space="0" w:color="auto"/>
                    <w:bottom w:val="none" w:sz="0" w:space="0" w:color="auto"/>
                    <w:right w:val="none" w:sz="0" w:space="0" w:color="auto"/>
                  </w:divBdr>
                </w:div>
              </w:divsChild>
            </w:div>
            <w:div w:id="1541434318">
              <w:marLeft w:val="0"/>
              <w:marRight w:val="0"/>
              <w:marTop w:val="0"/>
              <w:marBottom w:val="0"/>
              <w:divBdr>
                <w:top w:val="none" w:sz="0" w:space="0" w:color="auto"/>
                <w:left w:val="none" w:sz="0" w:space="0" w:color="auto"/>
                <w:bottom w:val="none" w:sz="0" w:space="0" w:color="auto"/>
                <w:right w:val="none" w:sz="0" w:space="0" w:color="auto"/>
              </w:divBdr>
              <w:divsChild>
                <w:div w:id="2100365191">
                  <w:marLeft w:val="0"/>
                  <w:marRight w:val="0"/>
                  <w:marTop w:val="0"/>
                  <w:marBottom w:val="0"/>
                  <w:divBdr>
                    <w:top w:val="none" w:sz="0" w:space="0" w:color="auto"/>
                    <w:left w:val="none" w:sz="0" w:space="0" w:color="auto"/>
                    <w:bottom w:val="none" w:sz="0" w:space="0" w:color="auto"/>
                    <w:right w:val="none" w:sz="0" w:space="0" w:color="auto"/>
                  </w:divBdr>
                </w:div>
                <w:div w:id="1445266983">
                  <w:marLeft w:val="0"/>
                  <w:marRight w:val="0"/>
                  <w:marTop w:val="0"/>
                  <w:marBottom w:val="0"/>
                  <w:divBdr>
                    <w:top w:val="none" w:sz="0" w:space="0" w:color="auto"/>
                    <w:left w:val="none" w:sz="0" w:space="0" w:color="auto"/>
                    <w:bottom w:val="none" w:sz="0" w:space="0" w:color="auto"/>
                    <w:right w:val="none" w:sz="0" w:space="0" w:color="auto"/>
                  </w:divBdr>
                </w:div>
                <w:div w:id="2101952378">
                  <w:marLeft w:val="0"/>
                  <w:marRight w:val="0"/>
                  <w:marTop w:val="0"/>
                  <w:marBottom w:val="0"/>
                  <w:divBdr>
                    <w:top w:val="none" w:sz="0" w:space="0" w:color="auto"/>
                    <w:left w:val="none" w:sz="0" w:space="0" w:color="auto"/>
                    <w:bottom w:val="none" w:sz="0" w:space="0" w:color="auto"/>
                    <w:right w:val="none" w:sz="0" w:space="0" w:color="auto"/>
                  </w:divBdr>
                </w:div>
                <w:div w:id="1453212339">
                  <w:marLeft w:val="0"/>
                  <w:marRight w:val="0"/>
                  <w:marTop w:val="0"/>
                  <w:marBottom w:val="0"/>
                  <w:divBdr>
                    <w:top w:val="none" w:sz="0" w:space="0" w:color="auto"/>
                    <w:left w:val="none" w:sz="0" w:space="0" w:color="auto"/>
                    <w:bottom w:val="none" w:sz="0" w:space="0" w:color="auto"/>
                    <w:right w:val="none" w:sz="0" w:space="0" w:color="auto"/>
                  </w:divBdr>
                </w:div>
                <w:div w:id="1738162341">
                  <w:marLeft w:val="0"/>
                  <w:marRight w:val="0"/>
                  <w:marTop w:val="0"/>
                  <w:marBottom w:val="0"/>
                  <w:divBdr>
                    <w:top w:val="none" w:sz="0" w:space="0" w:color="auto"/>
                    <w:left w:val="none" w:sz="0" w:space="0" w:color="auto"/>
                    <w:bottom w:val="none" w:sz="0" w:space="0" w:color="auto"/>
                    <w:right w:val="none" w:sz="0" w:space="0" w:color="auto"/>
                  </w:divBdr>
                </w:div>
                <w:div w:id="156196279">
                  <w:marLeft w:val="0"/>
                  <w:marRight w:val="0"/>
                  <w:marTop w:val="0"/>
                  <w:marBottom w:val="0"/>
                  <w:divBdr>
                    <w:top w:val="none" w:sz="0" w:space="0" w:color="auto"/>
                    <w:left w:val="none" w:sz="0" w:space="0" w:color="auto"/>
                    <w:bottom w:val="none" w:sz="0" w:space="0" w:color="auto"/>
                    <w:right w:val="none" w:sz="0" w:space="0" w:color="auto"/>
                  </w:divBdr>
                </w:div>
                <w:div w:id="1551721690">
                  <w:marLeft w:val="0"/>
                  <w:marRight w:val="0"/>
                  <w:marTop w:val="0"/>
                  <w:marBottom w:val="0"/>
                  <w:divBdr>
                    <w:top w:val="none" w:sz="0" w:space="0" w:color="auto"/>
                    <w:left w:val="none" w:sz="0" w:space="0" w:color="auto"/>
                    <w:bottom w:val="none" w:sz="0" w:space="0" w:color="auto"/>
                    <w:right w:val="none" w:sz="0" w:space="0" w:color="auto"/>
                  </w:divBdr>
                </w:div>
                <w:div w:id="790392588">
                  <w:marLeft w:val="0"/>
                  <w:marRight w:val="0"/>
                  <w:marTop w:val="0"/>
                  <w:marBottom w:val="0"/>
                  <w:divBdr>
                    <w:top w:val="none" w:sz="0" w:space="0" w:color="auto"/>
                    <w:left w:val="none" w:sz="0" w:space="0" w:color="auto"/>
                    <w:bottom w:val="none" w:sz="0" w:space="0" w:color="auto"/>
                    <w:right w:val="none" w:sz="0" w:space="0" w:color="auto"/>
                  </w:divBdr>
                </w:div>
                <w:div w:id="918752935">
                  <w:marLeft w:val="0"/>
                  <w:marRight w:val="0"/>
                  <w:marTop w:val="0"/>
                  <w:marBottom w:val="0"/>
                  <w:divBdr>
                    <w:top w:val="none" w:sz="0" w:space="0" w:color="auto"/>
                    <w:left w:val="none" w:sz="0" w:space="0" w:color="auto"/>
                    <w:bottom w:val="none" w:sz="0" w:space="0" w:color="auto"/>
                    <w:right w:val="none" w:sz="0" w:space="0" w:color="auto"/>
                  </w:divBdr>
                </w:div>
                <w:div w:id="708796363">
                  <w:marLeft w:val="0"/>
                  <w:marRight w:val="0"/>
                  <w:marTop w:val="0"/>
                  <w:marBottom w:val="0"/>
                  <w:divBdr>
                    <w:top w:val="none" w:sz="0" w:space="0" w:color="auto"/>
                    <w:left w:val="none" w:sz="0" w:space="0" w:color="auto"/>
                    <w:bottom w:val="none" w:sz="0" w:space="0" w:color="auto"/>
                    <w:right w:val="none" w:sz="0" w:space="0" w:color="auto"/>
                  </w:divBdr>
                </w:div>
                <w:div w:id="256016171">
                  <w:marLeft w:val="0"/>
                  <w:marRight w:val="0"/>
                  <w:marTop w:val="0"/>
                  <w:marBottom w:val="0"/>
                  <w:divBdr>
                    <w:top w:val="none" w:sz="0" w:space="0" w:color="auto"/>
                    <w:left w:val="none" w:sz="0" w:space="0" w:color="auto"/>
                    <w:bottom w:val="none" w:sz="0" w:space="0" w:color="auto"/>
                    <w:right w:val="none" w:sz="0" w:space="0" w:color="auto"/>
                  </w:divBdr>
                </w:div>
                <w:div w:id="931820682">
                  <w:marLeft w:val="0"/>
                  <w:marRight w:val="0"/>
                  <w:marTop w:val="0"/>
                  <w:marBottom w:val="0"/>
                  <w:divBdr>
                    <w:top w:val="none" w:sz="0" w:space="0" w:color="auto"/>
                    <w:left w:val="none" w:sz="0" w:space="0" w:color="auto"/>
                    <w:bottom w:val="none" w:sz="0" w:space="0" w:color="auto"/>
                    <w:right w:val="none" w:sz="0" w:space="0" w:color="auto"/>
                  </w:divBdr>
                </w:div>
                <w:div w:id="1933273403">
                  <w:marLeft w:val="0"/>
                  <w:marRight w:val="0"/>
                  <w:marTop w:val="0"/>
                  <w:marBottom w:val="0"/>
                  <w:divBdr>
                    <w:top w:val="none" w:sz="0" w:space="0" w:color="auto"/>
                    <w:left w:val="none" w:sz="0" w:space="0" w:color="auto"/>
                    <w:bottom w:val="none" w:sz="0" w:space="0" w:color="auto"/>
                    <w:right w:val="none" w:sz="0" w:space="0" w:color="auto"/>
                  </w:divBdr>
                </w:div>
                <w:div w:id="554586477">
                  <w:marLeft w:val="0"/>
                  <w:marRight w:val="0"/>
                  <w:marTop w:val="0"/>
                  <w:marBottom w:val="0"/>
                  <w:divBdr>
                    <w:top w:val="none" w:sz="0" w:space="0" w:color="auto"/>
                    <w:left w:val="none" w:sz="0" w:space="0" w:color="auto"/>
                    <w:bottom w:val="none" w:sz="0" w:space="0" w:color="auto"/>
                    <w:right w:val="none" w:sz="0" w:space="0" w:color="auto"/>
                  </w:divBdr>
                </w:div>
                <w:div w:id="1874611715">
                  <w:marLeft w:val="0"/>
                  <w:marRight w:val="0"/>
                  <w:marTop w:val="0"/>
                  <w:marBottom w:val="0"/>
                  <w:divBdr>
                    <w:top w:val="none" w:sz="0" w:space="0" w:color="auto"/>
                    <w:left w:val="none" w:sz="0" w:space="0" w:color="auto"/>
                    <w:bottom w:val="none" w:sz="0" w:space="0" w:color="auto"/>
                    <w:right w:val="none" w:sz="0" w:space="0" w:color="auto"/>
                  </w:divBdr>
                </w:div>
                <w:div w:id="1474180412">
                  <w:marLeft w:val="0"/>
                  <w:marRight w:val="0"/>
                  <w:marTop w:val="0"/>
                  <w:marBottom w:val="0"/>
                  <w:divBdr>
                    <w:top w:val="none" w:sz="0" w:space="0" w:color="auto"/>
                    <w:left w:val="none" w:sz="0" w:space="0" w:color="auto"/>
                    <w:bottom w:val="none" w:sz="0" w:space="0" w:color="auto"/>
                    <w:right w:val="none" w:sz="0" w:space="0" w:color="auto"/>
                  </w:divBdr>
                </w:div>
                <w:div w:id="1221987565">
                  <w:marLeft w:val="0"/>
                  <w:marRight w:val="0"/>
                  <w:marTop w:val="0"/>
                  <w:marBottom w:val="0"/>
                  <w:divBdr>
                    <w:top w:val="none" w:sz="0" w:space="0" w:color="auto"/>
                    <w:left w:val="none" w:sz="0" w:space="0" w:color="auto"/>
                    <w:bottom w:val="none" w:sz="0" w:space="0" w:color="auto"/>
                    <w:right w:val="none" w:sz="0" w:space="0" w:color="auto"/>
                  </w:divBdr>
                </w:div>
                <w:div w:id="2096247320">
                  <w:marLeft w:val="0"/>
                  <w:marRight w:val="0"/>
                  <w:marTop w:val="0"/>
                  <w:marBottom w:val="0"/>
                  <w:divBdr>
                    <w:top w:val="none" w:sz="0" w:space="0" w:color="auto"/>
                    <w:left w:val="none" w:sz="0" w:space="0" w:color="auto"/>
                    <w:bottom w:val="none" w:sz="0" w:space="0" w:color="auto"/>
                    <w:right w:val="none" w:sz="0" w:space="0" w:color="auto"/>
                  </w:divBdr>
                </w:div>
                <w:div w:id="1222332242">
                  <w:marLeft w:val="0"/>
                  <w:marRight w:val="0"/>
                  <w:marTop w:val="0"/>
                  <w:marBottom w:val="0"/>
                  <w:divBdr>
                    <w:top w:val="none" w:sz="0" w:space="0" w:color="auto"/>
                    <w:left w:val="none" w:sz="0" w:space="0" w:color="auto"/>
                    <w:bottom w:val="none" w:sz="0" w:space="0" w:color="auto"/>
                    <w:right w:val="none" w:sz="0" w:space="0" w:color="auto"/>
                  </w:divBdr>
                </w:div>
                <w:div w:id="689726008">
                  <w:marLeft w:val="0"/>
                  <w:marRight w:val="0"/>
                  <w:marTop w:val="0"/>
                  <w:marBottom w:val="0"/>
                  <w:divBdr>
                    <w:top w:val="none" w:sz="0" w:space="0" w:color="auto"/>
                    <w:left w:val="none" w:sz="0" w:space="0" w:color="auto"/>
                    <w:bottom w:val="none" w:sz="0" w:space="0" w:color="auto"/>
                    <w:right w:val="none" w:sz="0" w:space="0" w:color="auto"/>
                  </w:divBdr>
                </w:div>
                <w:div w:id="476343194">
                  <w:marLeft w:val="0"/>
                  <w:marRight w:val="0"/>
                  <w:marTop w:val="0"/>
                  <w:marBottom w:val="0"/>
                  <w:divBdr>
                    <w:top w:val="none" w:sz="0" w:space="0" w:color="auto"/>
                    <w:left w:val="none" w:sz="0" w:space="0" w:color="auto"/>
                    <w:bottom w:val="none" w:sz="0" w:space="0" w:color="auto"/>
                    <w:right w:val="none" w:sz="0" w:space="0" w:color="auto"/>
                  </w:divBdr>
                </w:div>
                <w:div w:id="212159692">
                  <w:marLeft w:val="0"/>
                  <w:marRight w:val="0"/>
                  <w:marTop w:val="0"/>
                  <w:marBottom w:val="0"/>
                  <w:divBdr>
                    <w:top w:val="none" w:sz="0" w:space="0" w:color="auto"/>
                    <w:left w:val="none" w:sz="0" w:space="0" w:color="auto"/>
                    <w:bottom w:val="none" w:sz="0" w:space="0" w:color="auto"/>
                    <w:right w:val="none" w:sz="0" w:space="0" w:color="auto"/>
                  </w:divBdr>
                </w:div>
                <w:div w:id="1424716094">
                  <w:marLeft w:val="0"/>
                  <w:marRight w:val="0"/>
                  <w:marTop w:val="0"/>
                  <w:marBottom w:val="0"/>
                  <w:divBdr>
                    <w:top w:val="none" w:sz="0" w:space="0" w:color="auto"/>
                    <w:left w:val="none" w:sz="0" w:space="0" w:color="auto"/>
                    <w:bottom w:val="none" w:sz="0" w:space="0" w:color="auto"/>
                    <w:right w:val="none" w:sz="0" w:space="0" w:color="auto"/>
                  </w:divBdr>
                </w:div>
                <w:div w:id="1944848244">
                  <w:marLeft w:val="0"/>
                  <w:marRight w:val="0"/>
                  <w:marTop w:val="0"/>
                  <w:marBottom w:val="0"/>
                  <w:divBdr>
                    <w:top w:val="none" w:sz="0" w:space="0" w:color="auto"/>
                    <w:left w:val="none" w:sz="0" w:space="0" w:color="auto"/>
                    <w:bottom w:val="none" w:sz="0" w:space="0" w:color="auto"/>
                    <w:right w:val="none" w:sz="0" w:space="0" w:color="auto"/>
                  </w:divBdr>
                </w:div>
                <w:div w:id="1992514201">
                  <w:marLeft w:val="0"/>
                  <w:marRight w:val="0"/>
                  <w:marTop w:val="0"/>
                  <w:marBottom w:val="0"/>
                  <w:divBdr>
                    <w:top w:val="none" w:sz="0" w:space="0" w:color="auto"/>
                    <w:left w:val="none" w:sz="0" w:space="0" w:color="auto"/>
                    <w:bottom w:val="none" w:sz="0" w:space="0" w:color="auto"/>
                    <w:right w:val="none" w:sz="0" w:space="0" w:color="auto"/>
                  </w:divBdr>
                </w:div>
                <w:div w:id="1094671482">
                  <w:marLeft w:val="0"/>
                  <w:marRight w:val="0"/>
                  <w:marTop w:val="0"/>
                  <w:marBottom w:val="0"/>
                  <w:divBdr>
                    <w:top w:val="none" w:sz="0" w:space="0" w:color="auto"/>
                    <w:left w:val="none" w:sz="0" w:space="0" w:color="auto"/>
                    <w:bottom w:val="none" w:sz="0" w:space="0" w:color="auto"/>
                    <w:right w:val="none" w:sz="0" w:space="0" w:color="auto"/>
                  </w:divBdr>
                </w:div>
                <w:div w:id="1771706394">
                  <w:marLeft w:val="0"/>
                  <w:marRight w:val="0"/>
                  <w:marTop w:val="0"/>
                  <w:marBottom w:val="0"/>
                  <w:divBdr>
                    <w:top w:val="none" w:sz="0" w:space="0" w:color="auto"/>
                    <w:left w:val="none" w:sz="0" w:space="0" w:color="auto"/>
                    <w:bottom w:val="none" w:sz="0" w:space="0" w:color="auto"/>
                    <w:right w:val="none" w:sz="0" w:space="0" w:color="auto"/>
                  </w:divBdr>
                </w:div>
                <w:div w:id="780614254">
                  <w:marLeft w:val="0"/>
                  <w:marRight w:val="0"/>
                  <w:marTop w:val="0"/>
                  <w:marBottom w:val="0"/>
                  <w:divBdr>
                    <w:top w:val="none" w:sz="0" w:space="0" w:color="auto"/>
                    <w:left w:val="none" w:sz="0" w:space="0" w:color="auto"/>
                    <w:bottom w:val="none" w:sz="0" w:space="0" w:color="auto"/>
                    <w:right w:val="none" w:sz="0" w:space="0" w:color="auto"/>
                  </w:divBdr>
                </w:div>
                <w:div w:id="860630204">
                  <w:marLeft w:val="0"/>
                  <w:marRight w:val="0"/>
                  <w:marTop w:val="0"/>
                  <w:marBottom w:val="0"/>
                  <w:divBdr>
                    <w:top w:val="none" w:sz="0" w:space="0" w:color="auto"/>
                    <w:left w:val="none" w:sz="0" w:space="0" w:color="auto"/>
                    <w:bottom w:val="none" w:sz="0" w:space="0" w:color="auto"/>
                    <w:right w:val="none" w:sz="0" w:space="0" w:color="auto"/>
                  </w:divBdr>
                </w:div>
                <w:div w:id="1168012901">
                  <w:marLeft w:val="0"/>
                  <w:marRight w:val="0"/>
                  <w:marTop w:val="0"/>
                  <w:marBottom w:val="0"/>
                  <w:divBdr>
                    <w:top w:val="none" w:sz="0" w:space="0" w:color="auto"/>
                    <w:left w:val="none" w:sz="0" w:space="0" w:color="auto"/>
                    <w:bottom w:val="none" w:sz="0" w:space="0" w:color="auto"/>
                    <w:right w:val="none" w:sz="0" w:space="0" w:color="auto"/>
                  </w:divBdr>
                </w:div>
                <w:div w:id="470102289">
                  <w:marLeft w:val="0"/>
                  <w:marRight w:val="0"/>
                  <w:marTop w:val="0"/>
                  <w:marBottom w:val="0"/>
                  <w:divBdr>
                    <w:top w:val="none" w:sz="0" w:space="0" w:color="auto"/>
                    <w:left w:val="none" w:sz="0" w:space="0" w:color="auto"/>
                    <w:bottom w:val="none" w:sz="0" w:space="0" w:color="auto"/>
                    <w:right w:val="none" w:sz="0" w:space="0" w:color="auto"/>
                  </w:divBdr>
                </w:div>
                <w:div w:id="1575971852">
                  <w:marLeft w:val="0"/>
                  <w:marRight w:val="0"/>
                  <w:marTop w:val="0"/>
                  <w:marBottom w:val="0"/>
                  <w:divBdr>
                    <w:top w:val="none" w:sz="0" w:space="0" w:color="auto"/>
                    <w:left w:val="none" w:sz="0" w:space="0" w:color="auto"/>
                    <w:bottom w:val="none" w:sz="0" w:space="0" w:color="auto"/>
                    <w:right w:val="none" w:sz="0" w:space="0" w:color="auto"/>
                  </w:divBdr>
                </w:div>
                <w:div w:id="1083720337">
                  <w:marLeft w:val="0"/>
                  <w:marRight w:val="0"/>
                  <w:marTop w:val="0"/>
                  <w:marBottom w:val="0"/>
                  <w:divBdr>
                    <w:top w:val="none" w:sz="0" w:space="0" w:color="auto"/>
                    <w:left w:val="none" w:sz="0" w:space="0" w:color="auto"/>
                    <w:bottom w:val="none" w:sz="0" w:space="0" w:color="auto"/>
                    <w:right w:val="none" w:sz="0" w:space="0" w:color="auto"/>
                  </w:divBdr>
                </w:div>
                <w:div w:id="1578442196">
                  <w:marLeft w:val="0"/>
                  <w:marRight w:val="0"/>
                  <w:marTop w:val="0"/>
                  <w:marBottom w:val="0"/>
                  <w:divBdr>
                    <w:top w:val="none" w:sz="0" w:space="0" w:color="auto"/>
                    <w:left w:val="none" w:sz="0" w:space="0" w:color="auto"/>
                    <w:bottom w:val="none" w:sz="0" w:space="0" w:color="auto"/>
                    <w:right w:val="none" w:sz="0" w:space="0" w:color="auto"/>
                  </w:divBdr>
                </w:div>
                <w:div w:id="1584992891">
                  <w:marLeft w:val="0"/>
                  <w:marRight w:val="0"/>
                  <w:marTop w:val="0"/>
                  <w:marBottom w:val="0"/>
                  <w:divBdr>
                    <w:top w:val="none" w:sz="0" w:space="0" w:color="auto"/>
                    <w:left w:val="none" w:sz="0" w:space="0" w:color="auto"/>
                    <w:bottom w:val="none" w:sz="0" w:space="0" w:color="auto"/>
                    <w:right w:val="none" w:sz="0" w:space="0" w:color="auto"/>
                  </w:divBdr>
                </w:div>
                <w:div w:id="171069235">
                  <w:marLeft w:val="0"/>
                  <w:marRight w:val="0"/>
                  <w:marTop w:val="0"/>
                  <w:marBottom w:val="0"/>
                  <w:divBdr>
                    <w:top w:val="none" w:sz="0" w:space="0" w:color="auto"/>
                    <w:left w:val="none" w:sz="0" w:space="0" w:color="auto"/>
                    <w:bottom w:val="none" w:sz="0" w:space="0" w:color="auto"/>
                    <w:right w:val="none" w:sz="0" w:space="0" w:color="auto"/>
                  </w:divBdr>
                </w:div>
                <w:div w:id="1741633425">
                  <w:marLeft w:val="0"/>
                  <w:marRight w:val="0"/>
                  <w:marTop w:val="0"/>
                  <w:marBottom w:val="0"/>
                  <w:divBdr>
                    <w:top w:val="none" w:sz="0" w:space="0" w:color="auto"/>
                    <w:left w:val="none" w:sz="0" w:space="0" w:color="auto"/>
                    <w:bottom w:val="none" w:sz="0" w:space="0" w:color="auto"/>
                    <w:right w:val="none" w:sz="0" w:space="0" w:color="auto"/>
                  </w:divBdr>
                </w:div>
                <w:div w:id="1394964274">
                  <w:marLeft w:val="0"/>
                  <w:marRight w:val="0"/>
                  <w:marTop w:val="0"/>
                  <w:marBottom w:val="0"/>
                  <w:divBdr>
                    <w:top w:val="none" w:sz="0" w:space="0" w:color="auto"/>
                    <w:left w:val="none" w:sz="0" w:space="0" w:color="auto"/>
                    <w:bottom w:val="none" w:sz="0" w:space="0" w:color="auto"/>
                    <w:right w:val="none" w:sz="0" w:space="0" w:color="auto"/>
                  </w:divBdr>
                </w:div>
                <w:div w:id="1393885713">
                  <w:marLeft w:val="0"/>
                  <w:marRight w:val="0"/>
                  <w:marTop w:val="0"/>
                  <w:marBottom w:val="0"/>
                  <w:divBdr>
                    <w:top w:val="none" w:sz="0" w:space="0" w:color="auto"/>
                    <w:left w:val="none" w:sz="0" w:space="0" w:color="auto"/>
                    <w:bottom w:val="none" w:sz="0" w:space="0" w:color="auto"/>
                    <w:right w:val="none" w:sz="0" w:space="0" w:color="auto"/>
                  </w:divBdr>
                </w:div>
                <w:div w:id="1206022258">
                  <w:marLeft w:val="0"/>
                  <w:marRight w:val="0"/>
                  <w:marTop w:val="0"/>
                  <w:marBottom w:val="0"/>
                  <w:divBdr>
                    <w:top w:val="none" w:sz="0" w:space="0" w:color="auto"/>
                    <w:left w:val="none" w:sz="0" w:space="0" w:color="auto"/>
                    <w:bottom w:val="none" w:sz="0" w:space="0" w:color="auto"/>
                    <w:right w:val="none" w:sz="0" w:space="0" w:color="auto"/>
                  </w:divBdr>
                </w:div>
                <w:div w:id="1620137923">
                  <w:marLeft w:val="0"/>
                  <w:marRight w:val="0"/>
                  <w:marTop w:val="0"/>
                  <w:marBottom w:val="0"/>
                  <w:divBdr>
                    <w:top w:val="none" w:sz="0" w:space="0" w:color="auto"/>
                    <w:left w:val="none" w:sz="0" w:space="0" w:color="auto"/>
                    <w:bottom w:val="none" w:sz="0" w:space="0" w:color="auto"/>
                    <w:right w:val="none" w:sz="0" w:space="0" w:color="auto"/>
                  </w:divBdr>
                </w:div>
                <w:div w:id="1671179558">
                  <w:marLeft w:val="0"/>
                  <w:marRight w:val="0"/>
                  <w:marTop w:val="0"/>
                  <w:marBottom w:val="0"/>
                  <w:divBdr>
                    <w:top w:val="none" w:sz="0" w:space="0" w:color="auto"/>
                    <w:left w:val="none" w:sz="0" w:space="0" w:color="auto"/>
                    <w:bottom w:val="none" w:sz="0" w:space="0" w:color="auto"/>
                    <w:right w:val="none" w:sz="0" w:space="0" w:color="auto"/>
                  </w:divBdr>
                </w:div>
                <w:div w:id="817652710">
                  <w:marLeft w:val="0"/>
                  <w:marRight w:val="0"/>
                  <w:marTop w:val="0"/>
                  <w:marBottom w:val="0"/>
                  <w:divBdr>
                    <w:top w:val="none" w:sz="0" w:space="0" w:color="auto"/>
                    <w:left w:val="none" w:sz="0" w:space="0" w:color="auto"/>
                    <w:bottom w:val="none" w:sz="0" w:space="0" w:color="auto"/>
                    <w:right w:val="none" w:sz="0" w:space="0" w:color="auto"/>
                  </w:divBdr>
                </w:div>
                <w:div w:id="216824485">
                  <w:marLeft w:val="0"/>
                  <w:marRight w:val="0"/>
                  <w:marTop w:val="0"/>
                  <w:marBottom w:val="0"/>
                  <w:divBdr>
                    <w:top w:val="none" w:sz="0" w:space="0" w:color="auto"/>
                    <w:left w:val="none" w:sz="0" w:space="0" w:color="auto"/>
                    <w:bottom w:val="none" w:sz="0" w:space="0" w:color="auto"/>
                    <w:right w:val="none" w:sz="0" w:space="0" w:color="auto"/>
                  </w:divBdr>
                </w:div>
                <w:div w:id="1081759721">
                  <w:marLeft w:val="0"/>
                  <w:marRight w:val="0"/>
                  <w:marTop w:val="0"/>
                  <w:marBottom w:val="0"/>
                  <w:divBdr>
                    <w:top w:val="none" w:sz="0" w:space="0" w:color="auto"/>
                    <w:left w:val="none" w:sz="0" w:space="0" w:color="auto"/>
                    <w:bottom w:val="none" w:sz="0" w:space="0" w:color="auto"/>
                    <w:right w:val="none" w:sz="0" w:space="0" w:color="auto"/>
                  </w:divBdr>
                </w:div>
                <w:div w:id="375200190">
                  <w:marLeft w:val="0"/>
                  <w:marRight w:val="0"/>
                  <w:marTop w:val="0"/>
                  <w:marBottom w:val="0"/>
                  <w:divBdr>
                    <w:top w:val="none" w:sz="0" w:space="0" w:color="auto"/>
                    <w:left w:val="none" w:sz="0" w:space="0" w:color="auto"/>
                    <w:bottom w:val="none" w:sz="0" w:space="0" w:color="auto"/>
                    <w:right w:val="none" w:sz="0" w:space="0" w:color="auto"/>
                  </w:divBdr>
                </w:div>
                <w:div w:id="518470223">
                  <w:marLeft w:val="0"/>
                  <w:marRight w:val="0"/>
                  <w:marTop w:val="0"/>
                  <w:marBottom w:val="0"/>
                  <w:divBdr>
                    <w:top w:val="none" w:sz="0" w:space="0" w:color="auto"/>
                    <w:left w:val="none" w:sz="0" w:space="0" w:color="auto"/>
                    <w:bottom w:val="none" w:sz="0" w:space="0" w:color="auto"/>
                    <w:right w:val="none" w:sz="0" w:space="0" w:color="auto"/>
                  </w:divBdr>
                </w:div>
                <w:div w:id="223565085">
                  <w:marLeft w:val="0"/>
                  <w:marRight w:val="0"/>
                  <w:marTop w:val="0"/>
                  <w:marBottom w:val="0"/>
                  <w:divBdr>
                    <w:top w:val="none" w:sz="0" w:space="0" w:color="auto"/>
                    <w:left w:val="none" w:sz="0" w:space="0" w:color="auto"/>
                    <w:bottom w:val="none" w:sz="0" w:space="0" w:color="auto"/>
                    <w:right w:val="none" w:sz="0" w:space="0" w:color="auto"/>
                  </w:divBdr>
                </w:div>
                <w:div w:id="1781099148">
                  <w:marLeft w:val="0"/>
                  <w:marRight w:val="0"/>
                  <w:marTop w:val="0"/>
                  <w:marBottom w:val="0"/>
                  <w:divBdr>
                    <w:top w:val="none" w:sz="0" w:space="0" w:color="auto"/>
                    <w:left w:val="none" w:sz="0" w:space="0" w:color="auto"/>
                    <w:bottom w:val="none" w:sz="0" w:space="0" w:color="auto"/>
                    <w:right w:val="none" w:sz="0" w:space="0" w:color="auto"/>
                  </w:divBdr>
                </w:div>
                <w:div w:id="394086880">
                  <w:marLeft w:val="0"/>
                  <w:marRight w:val="0"/>
                  <w:marTop w:val="0"/>
                  <w:marBottom w:val="0"/>
                  <w:divBdr>
                    <w:top w:val="none" w:sz="0" w:space="0" w:color="auto"/>
                    <w:left w:val="none" w:sz="0" w:space="0" w:color="auto"/>
                    <w:bottom w:val="none" w:sz="0" w:space="0" w:color="auto"/>
                    <w:right w:val="none" w:sz="0" w:space="0" w:color="auto"/>
                  </w:divBdr>
                </w:div>
                <w:div w:id="1181162713">
                  <w:marLeft w:val="0"/>
                  <w:marRight w:val="0"/>
                  <w:marTop w:val="0"/>
                  <w:marBottom w:val="0"/>
                  <w:divBdr>
                    <w:top w:val="none" w:sz="0" w:space="0" w:color="auto"/>
                    <w:left w:val="none" w:sz="0" w:space="0" w:color="auto"/>
                    <w:bottom w:val="none" w:sz="0" w:space="0" w:color="auto"/>
                    <w:right w:val="none" w:sz="0" w:space="0" w:color="auto"/>
                  </w:divBdr>
                </w:div>
                <w:div w:id="1116219860">
                  <w:marLeft w:val="0"/>
                  <w:marRight w:val="0"/>
                  <w:marTop w:val="0"/>
                  <w:marBottom w:val="0"/>
                  <w:divBdr>
                    <w:top w:val="none" w:sz="0" w:space="0" w:color="auto"/>
                    <w:left w:val="none" w:sz="0" w:space="0" w:color="auto"/>
                    <w:bottom w:val="none" w:sz="0" w:space="0" w:color="auto"/>
                    <w:right w:val="none" w:sz="0" w:space="0" w:color="auto"/>
                  </w:divBdr>
                </w:div>
                <w:div w:id="810832078">
                  <w:marLeft w:val="0"/>
                  <w:marRight w:val="0"/>
                  <w:marTop w:val="0"/>
                  <w:marBottom w:val="0"/>
                  <w:divBdr>
                    <w:top w:val="none" w:sz="0" w:space="0" w:color="auto"/>
                    <w:left w:val="none" w:sz="0" w:space="0" w:color="auto"/>
                    <w:bottom w:val="none" w:sz="0" w:space="0" w:color="auto"/>
                    <w:right w:val="none" w:sz="0" w:space="0" w:color="auto"/>
                  </w:divBdr>
                </w:div>
                <w:div w:id="2102025431">
                  <w:marLeft w:val="0"/>
                  <w:marRight w:val="0"/>
                  <w:marTop w:val="0"/>
                  <w:marBottom w:val="0"/>
                  <w:divBdr>
                    <w:top w:val="none" w:sz="0" w:space="0" w:color="auto"/>
                    <w:left w:val="none" w:sz="0" w:space="0" w:color="auto"/>
                    <w:bottom w:val="none" w:sz="0" w:space="0" w:color="auto"/>
                    <w:right w:val="none" w:sz="0" w:space="0" w:color="auto"/>
                  </w:divBdr>
                </w:div>
                <w:div w:id="1450513474">
                  <w:marLeft w:val="0"/>
                  <w:marRight w:val="0"/>
                  <w:marTop w:val="0"/>
                  <w:marBottom w:val="0"/>
                  <w:divBdr>
                    <w:top w:val="none" w:sz="0" w:space="0" w:color="auto"/>
                    <w:left w:val="none" w:sz="0" w:space="0" w:color="auto"/>
                    <w:bottom w:val="none" w:sz="0" w:space="0" w:color="auto"/>
                    <w:right w:val="none" w:sz="0" w:space="0" w:color="auto"/>
                  </w:divBdr>
                </w:div>
                <w:div w:id="1137142794">
                  <w:marLeft w:val="0"/>
                  <w:marRight w:val="0"/>
                  <w:marTop w:val="0"/>
                  <w:marBottom w:val="0"/>
                  <w:divBdr>
                    <w:top w:val="none" w:sz="0" w:space="0" w:color="auto"/>
                    <w:left w:val="none" w:sz="0" w:space="0" w:color="auto"/>
                    <w:bottom w:val="none" w:sz="0" w:space="0" w:color="auto"/>
                    <w:right w:val="none" w:sz="0" w:space="0" w:color="auto"/>
                  </w:divBdr>
                </w:div>
                <w:div w:id="1734767219">
                  <w:marLeft w:val="0"/>
                  <w:marRight w:val="0"/>
                  <w:marTop w:val="0"/>
                  <w:marBottom w:val="0"/>
                  <w:divBdr>
                    <w:top w:val="none" w:sz="0" w:space="0" w:color="auto"/>
                    <w:left w:val="none" w:sz="0" w:space="0" w:color="auto"/>
                    <w:bottom w:val="none" w:sz="0" w:space="0" w:color="auto"/>
                    <w:right w:val="none" w:sz="0" w:space="0" w:color="auto"/>
                  </w:divBdr>
                </w:div>
                <w:div w:id="1241476971">
                  <w:marLeft w:val="0"/>
                  <w:marRight w:val="0"/>
                  <w:marTop w:val="0"/>
                  <w:marBottom w:val="0"/>
                  <w:divBdr>
                    <w:top w:val="none" w:sz="0" w:space="0" w:color="auto"/>
                    <w:left w:val="none" w:sz="0" w:space="0" w:color="auto"/>
                    <w:bottom w:val="none" w:sz="0" w:space="0" w:color="auto"/>
                    <w:right w:val="none" w:sz="0" w:space="0" w:color="auto"/>
                  </w:divBdr>
                </w:div>
                <w:div w:id="146437929">
                  <w:marLeft w:val="0"/>
                  <w:marRight w:val="0"/>
                  <w:marTop w:val="0"/>
                  <w:marBottom w:val="0"/>
                  <w:divBdr>
                    <w:top w:val="none" w:sz="0" w:space="0" w:color="auto"/>
                    <w:left w:val="none" w:sz="0" w:space="0" w:color="auto"/>
                    <w:bottom w:val="none" w:sz="0" w:space="0" w:color="auto"/>
                    <w:right w:val="none" w:sz="0" w:space="0" w:color="auto"/>
                  </w:divBdr>
                </w:div>
                <w:div w:id="61756929">
                  <w:marLeft w:val="0"/>
                  <w:marRight w:val="0"/>
                  <w:marTop w:val="0"/>
                  <w:marBottom w:val="0"/>
                  <w:divBdr>
                    <w:top w:val="none" w:sz="0" w:space="0" w:color="auto"/>
                    <w:left w:val="none" w:sz="0" w:space="0" w:color="auto"/>
                    <w:bottom w:val="none" w:sz="0" w:space="0" w:color="auto"/>
                    <w:right w:val="none" w:sz="0" w:space="0" w:color="auto"/>
                  </w:divBdr>
                </w:div>
                <w:div w:id="414670967">
                  <w:marLeft w:val="0"/>
                  <w:marRight w:val="0"/>
                  <w:marTop w:val="0"/>
                  <w:marBottom w:val="0"/>
                  <w:divBdr>
                    <w:top w:val="none" w:sz="0" w:space="0" w:color="auto"/>
                    <w:left w:val="none" w:sz="0" w:space="0" w:color="auto"/>
                    <w:bottom w:val="none" w:sz="0" w:space="0" w:color="auto"/>
                    <w:right w:val="none" w:sz="0" w:space="0" w:color="auto"/>
                  </w:divBdr>
                </w:div>
                <w:div w:id="1658612906">
                  <w:marLeft w:val="0"/>
                  <w:marRight w:val="0"/>
                  <w:marTop w:val="0"/>
                  <w:marBottom w:val="0"/>
                  <w:divBdr>
                    <w:top w:val="none" w:sz="0" w:space="0" w:color="auto"/>
                    <w:left w:val="none" w:sz="0" w:space="0" w:color="auto"/>
                    <w:bottom w:val="none" w:sz="0" w:space="0" w:color="auto"/>
                    <w:right w:val="none" w:sz="0" w:space="0" w:color="auto"/>
                  </w:divBdr>
                </w:div>
              </w:divsChild>
            </w:div>
            <w:div w:id="1466850987">
              <w:marLeft w:val="0"/>
              <w:marRight w:val="0"/>
              <w:marTop w:val="0"/>
              <w:marBottom w:val="0"/>
              <w:divBdr>
                <w:top w:val="none" w:sz="0" w:space="0" w:color="auto"/>
                <w:left w:val="none" w:sz="0" w:space="0" w:color="auto"/>
                <w:bottom w:val="none" w:sz="0" w:space="0" w:color="auto"/>
                <w:right w:val="none" w:sz="0" w:space="0" w:color="auto"/>
              </w:divBdr>
              <w:divsChild>
                <w:div w:id="1413577050">
                  <w:marLeft w:val="0"/>
                  <w:marRight w:val="0"/>
                  <w:marTop w:val="0"/>
                  <w:marBottom w:val="0"/>
                  <w:divBdr>
                    <w:top w:val="none" w:sz="0" w:space="0" w:color="auto"/>
                    <w:left w:val="none" w:sz="0" w:space="0" w:color="auto"/>
                    <w:bottom w:val="none" w:sz="0" w:space="0" w:color="auto"/>
                    <w:right w:val="none" w:sz="0" w:space="0" w:color="auto"/>
                  </w:divBdr>
                </w:div>
                <w:div w:id="413630410">
                  <w:marLeft w:val="0"/>
                  <w:marRight w:val="0"/>
                  <w:marTop w:val="0"/>
                  <w:marBottom w:val="0"/>
                  <w:divBdr>
                    <w:top w:val="none" w:sz="0" w:space="0" w:color="auto"/>
                    <w:left w:val="none" w:sz="0" w:space="0" w:color="auto"/>
                    <w:bottom w:val="none" w:sz="0" w:space="0" w:color="auto"/>
                    <w:right w:val="none" w:sz="0" w:space="0" w:color="auto"/>
                  </w:divBdr>
                </w:div>
                <w:div w:id="583074769">
                  <w:marLeft w:val="0"/>
                  <w:marRight w:val="0"/>
                  <w:marTop w:val="0"/>
                  <w:marBottom w:val="0"/>
                  <w:divBdr>
                    <w:top w:val="none" w:sz="0" w:space="0" w:color="auto"/>
                    <w:left w:val="none" w:sz="0" w:space="0" w:color="auto"/>
                    <w:bottom w:val="none" w:sz="0" w:space="0" w:color="auto"/>
                    <w:right w:val="none" w:sz="0" w:space="0" w:color="auto"/>
                  </w:divBdr>
                </w:div>
                <w:div w:id="1322208">
                  <w:marLeft w:val="0"/>
                  <w:marRight w:val="0"/>
                  <w:marTop w:val="0"/>
                  <w:marBottom w:val="0"/>
                  <w:divBdr>
                    <w:top w:val="none" w:sz="0" w:space="0" w:color="auto"/>
                    <w:left w:val="none" w:sz="0" w:space="0" w:color="auto"/>
                    <w:bottom w:val="none" w:sz="0" w:space="0" w:color="auto"/>
                    <w:right w:val="none" w:sz="0" w:space="0" w:color="auto"/>
                  </w:divBdr>
                </w:div>
                <w:div w:id="643588736">
                  <w:marLeft w:val="0"/>
                  <w:marRight w:val="0"/>
                  <w:marTop w:val="0"/>
                  <w:marBottom w:val="0"/>
                  <w:divBdr>
                    <w:top w:val="none" w:sz="0" w:space="0" w:color="auto"/>
                    <w:left w:val="none" w:sz="0" w:space="0" w:color="auto"/>
                    <w:bottom w:val="none" w:sz="0" w:space="0" w:color="auto"/>
                    <w:right w:val="none" w:sz="0" w:space="0" w:color="auto"/>
                  </w:divBdr>
                </w:div>
                <w:div w:id="1626275932">
                  <w:marLeft w:val="0"/>
                  <w:marRight w:val="0"/>
                  <w:marTop w:val="0"/>
                  <w:marBottom w:val="0"/>
                  <w:divBdr>
                    <w:top w:val="none" w:sz="0" w:space="0" w:color="auto"/>
                    <w:left w:val="none" w:sz="0" w:space="0" w:color="auto"/>
                    <w:bottom w:val="none" w:sz="0" w:space="0" w:color="auto"/>
                    <w:right w:val="none" w:sz="0" w:space="0" w:color="auto"/>
                  </w:divBdr>
                </w:div>
                <w:div w:id="1070006747">
                  <w:marLeft w:val="0"/>
                  <w:marRight w:val="0"/>
                  <w:marTop w:val="0"/>
                  <w:marBottom w:val="0"/>
                  <w:divBdr>
                    <w:top w:val="none" w:sz="0" w:space="0" w:color="auto"/>
                    <w:left w:val="none" w:sz="0" w:space="0" w:color="auto"/>
                    <w:bottom w:val="none" w:sz="0" w:space="0" w:color="auto"/>
                    <w:right w:val="none" w:sz="0" w:space="0" w:color="auto"/>
                  </w:divBdr>
                </w:div>
                <w:div w:id="919827808">
                  <w:marLeft w:val="0"/>
                  <w:marRight w:val="0"/>
                  <w:marTop w:val="0"/>
                  <w:marBottom w:val="0"/>
                  <w:divBdr>
                    <w:top w:val="none" w:sz="0" w:space="0" w:color="auto"/>
                    <w:left w:val="none" w:sz="0" w:space="0" w:color="auto"/>
                    <w:bottom w:val="none" w:sz="0" w:space="0" w:color="auto"/>
                    <w:right w:val="none" w:sz="0" w:space="0" w:color="auto"/>
                  </w:divBdr>
                </w:div>
                <w:div w:id="280839924">
                  <w:marLeft w:val="0"/>
                  <w:marRight w:val="0"/>
                  <w:marTop w:val="0"/>
                  <w:marBottom w:val="0"/>
                  <w:divBdr>
                    <w:top w:val="none" w:sz="0" w:space="0" w:color="auto"/>
                    <w:left w:val="none" w:sz="0" w:space="0" w:color="auto"/>
                    <w:bottom w:val="none" w:sz="0" w:space="0" w:color="auto"/>
                    <w:right w:val="none" w:sz="0" w:space="0" w:color="auto"/>
                  </w:divBdr>
                </w:div>
                <w:div w:id="372271557">
                  <w:marLeft w:val="0"/>
                  <w:marRight w:val="0"/>
                  <w:marTop w:val="0"/>
                  <w:marBottom w:val="0"/>
                  <w:divBdr>
                    <w:top w:val="none" w:sz="0" w:space="0" w:color="auto"/>
                    <w:left w:val="none" w:sz="0" w:space="0" w:color="auto"/>
                    <w:bottom w:val="none" w:sz="0" w:space="0" w:color="auto"/>
                    <w:right w:val="none" w:sz="0" w:space="0" w:color="auto"/>
                  </w:divBdr>
                </w:div>
                <w:div w:id="1681658332">
                  <w:marLeft w:val="0"/>
                  <w:marRight w:val="0"/>
                  <w:marTop w:val="0"/>
                  <w:marBottom w:val="0"/>
                  <w:divBdr>
                    <w:top w:val="none" w:sz="0" w:space="0" w:color="auto"/>
                    <w:left w:val="none" w:sz="0" w:space="0" w:color="auto"/>
                    <w:bottom w:val="none" w:sz="0" w:space="0" w:color="auto"/>
                    <w:right w:val="none" w:sz="0" w:space="0" w:color="auto"/>
                  </w:divBdr>
                </w:div>
                <w:div w:id="894001462">
                  <w:marLeft w:val="0"/>
                  <w:marRight w:val="0"/>
                  <w:marTop w:val="0"/>
                  <w:marBottom w:val="0"/>
                  <w:divBdr>
                    <w:top w:val="none" w:sz="0" w:space="0" w:color="auto"/>
                    <w:left w:val="none" w:sz="0" w:space="0" w:color="auto"/>
                    <w:bottom w:val="none" w:sz="0" w:space="0" w:color="auto"/>
                    <w:right w:val="none" w:sz="0" w:space="0" w:color="auto"/>
                  </w:divBdr>
                </w:div>
                <w:div w:id="1797722565">
                  <w:marLeft w:val="0"/>
                  <w:marRight w:val="0"/>
                  <w:marTop w:val="0"/>
                  <w:marBottom w:val="0"/>
                  <w:divBdr>
                    <w:top w:val="none" w:sz="0" w:space="0" w:color="auto"/>
                    <w:left w:val="none" w:sz="0" w:space="0" w:color="auto"/>
                    <w:bottom w:val="none" w:sz="0" w:space="0" w:color="auto"/>
                    <w:right w:val="none" w:sz="0" w:space="0" w:color="auto"/>
                  </w:divBdr>
                </w:div>
                <w:div w:id="1063599837">
                  <w:marLeft w:val="0"/>
                  <w:marRight w:val="0"/>
                  <w:marTop w:val="0"/>
                  <w:marBottom w:val="0"/>
                  <w:divBdr>
                    <w:top w:val="none" w:sz="0" w:space="0" w:color="auto"/>
                    <w:left w:val="none" w:sz="0" w:space="0" w:color="auto"/>
                    <w:bottom w:val="none" w:sz="0" w:space="0" w:color="auto"/>
                    <w:right w:val="none" w:sz="0" w:space="0" w:color="auto"/>
                  </w:divBdr>
                </w:div>
                <w:div w:id="970356799">
                  <w:marLeft w:val="0"/>
                  <w:marRight w:val="0"/>
                  <w:marTop w:val="0"/>
                  <w:marBottom w:val="0"/>
                  <w:divBdr>
                    <w:top w:val="none" w:sz="0" w:space="0" w:color="auto"/>
                    <w:left w:val="none" w:sz="0" w:space="0" w:color="auto"/>
                    <w:bottom w:val="none" w:sz="0" w:space="0" w:color="auto"/>
                    <w:right w:val="none" w:sz="0" w:space="0" w:color="auto"/>
                  </w:divBdr>
                </w:div>
                <w:div w:id="1120339752">
                  <w:marLeft w:val="0"/>
                  <w:marRight w:val="0"/>
                  <w:marTop w:val="0"/>
                  <w:marBottom w:val="0"/>
                  <w:divBdr>
                    <w:top w:val="none" w:sz="0" w:space="0" w:color="auto"/>
                    <w:left w:val="none" w:sz="0" w:space="0" w:color="auto"/>
                    <w:bottom w:val="none" w:sz="0" w:space="0" w:color="auto"/>
                    <w:right w:val="none" w:sz="0" w:space="0" w:color="auto"/>
                  </w:divBdr>
                </w:div>
                <w:div w:id="98186142">
                  <w:marLeft w:val="0"/>
                  <w:marRight w:val="0"/>
                  <w:marTop w:val="0"/>
                  <w:marBottom w:val="0"/>
                  <w:divBdr>
                    <w:top w:val="none" w:sz="0" w:space="0" w:color="auto"/>
                    <w:left w:val="none" w:sz="0" w:space="0" w:color="auto"/>
                    <w:bottom w:val="none" w:sz="0" w:space="0" w:color="auto"/>
                    <w:right w:val="none" w:sz="0" w:space="0" w:color="auto"/>
                  </w:divBdr>
                </w:div>
                <w:div w:id="1086153290">
                  <w:marLeft w:val="0"/>
                  <w:marRight w:val="0"/>
                  <w:marTop w:val="0"/>
                  <w:marBottom w:val="0"/>
                  <w:divBdr>
                    <w:top w:val="none" w:sz="0" w:space="0" w:color="auto"/>
                    <w:left w:val="none" w:sz="0" w:space="0" w:color="auto"/>
                    <w:bottom w:val="none" w:sz="0" w:space="0" w:color="auto"/>
                    <w:right w:val="none" w:sz="0" w:space="0" w:color="auto"/>
                  </w:divBdr>
                </w:div>
                <w:div w:id="1255020049">
                  <w:marLeft w:val="0"/>
                  <w:marRight w:val="0"/>
                  <w:marTop w:val="0"/>
                  <w:marBottom w:val="0"/>
                  <w:divBdr>
                    <w:top w:val="none" w:sz="0" w:space="0" w:color="auto"/>
                    <w:left w:val="none" w:sz="0" w:space="0" w:color="auto"/>
                    <w:bottom w:val="none" w:sz="0" w:space="0" w:color="auto"/>
                    <w:right w:val="none" w:sz="0" w:space="0" w:color="auto"/>
                  </w:divBdr>
                </w:div>
                <w:div w:id="98764176">
                  <w:marLeft w:val="0"/>
                  <w:marRight w:val="0"/>
                  <w:marTop w:val="0"/>
                  <w:marBottom w:val="0"/>
                  <w:divBdr>
                    <w:top w:val="none" w:sz="0" w:space="0" w:color="auto"/>
                    <w:left w:val="none" w:sz="0" w:space="0" w:color="auto"/>
                    <w:bottom w:val="none" w:sz="0" w:space="0" w:color="auto"/>
                    <w:right w:val="none" w:sz="0" w:space="0" w:color="auto"/>
                  </w:divBdr>
                </w:div>
                <w:div w:id="1800489337">
                  <w:marLeft w:val="0"/>
                  <w:marRight w:val="0"/>
                  <w:marTop w:val="0"/>
                  <w:marBottom w:val="0"/>
                  <w:divBdr>
                    <w:top w:val="none" w:sz="0" w:space="0" w:color="auto"/>
                    <w:left w:val="none" w:sz="0" w:space="0" w:color="auto"/>
                    <w:bottom w:val="none" w:sz="0" w:space="0" w:color="auto"/>
                    <w:right w:val="none" w:sz="0" w:space="0" w:color="auto"/>
                  </w:divBdr>
                </w:div>
                <w:div w:id="1217551115">
                  <w:marLeft w:val="0"/>
                  <w:marRight w:val="0"/>
                  <w:marTop w:val="0"/>
                  <w:marBottom w:val="0"/>
                  <w:divBdr>
                    <w:top w:val="none" w:sz="0" w:space="0" w:color="auto"/>
                    <w:left w:val="none" w:sz="0" w:space="0" w:color="auto"/>
                    <w:bottom w:val="none" w:sz="0" w:space="0" w:color="auto"/>
                    <w:right w:val="none" w:sz="0" w:space="0" w:color="auto"/>
                  </w:divBdr>
                </w:div>
                <w:div w:id="1322544957">
                  <w:marLeft w:val="0"/>
                  <w:marRight w:val="0"/>
                  <w:marTop w:val="0"/>
                  <w:marBottom w:val="0"/>
                  <w:divBdr>
                    <w:top w:val="none" w:sz="0" w:space="0" w:color="auto"/>
                    <w:left w:val="none" w:sz="0" w:space="0" w:color="auto"/>
                    <w:bottom w:val="none" w:sz="0" w:space="0" w:color="auto"/>
                    <w:right w:val="none" w:sz="0" w:space="0" w:color="auto"/>
                  </w:divBdr>
                </w:div>
                <w:div w:id="821115238">
                  <w:marLeft w:val="0"/>
                  <w:marRight w:val="0"/>
                  <w:marTop w:val="0"/>
                  <w:marBottom w:val="0"/>
                  <w:divBdr>
                    <w:top w:val="none" w:sz="0" w:space="0" w:color="auto"/>
                    <w:left w:val="none" w:sz="0" w:space="0" w:color="auto"/>
                    <w:bottom w:val="none" w:sz="0" w:space="0" w:color="auto"/>
                    <w:right w:val="none" w:sz="0" w:space="0" w:color="auto"/>
                  </w:divBdr>
                </w:div>
                <w:div w:id="68769997">
                  <w:marLeft w:val="0"/>
                  <w:marRight w:val="0"/>
                  <w:marTop w:val="0"/>
                  <w:marBottom w:val="0"/>
                  <w:divBdr>
                    <w:top w:val="none" w:sz="0" w:space="0" w:color="auto"/>
                    <w:left w:val="none" w:sz="0" w:space="0" w:color="auto"/>
                    <w:bottom w:val="none" w:sz="0" w:space="0" w:color="auto"/>
                    <w:right w:val="none" w:sz="0" w:space="0" w:color="auto"/>
                  </w:divBdr>
                </w:div>
                <w:div w:id="1692218580">
                  <w:marLeft w:val="0"/>
                  <w:marRight w:val="0"/>
                  <w:marTop w:val="0"/>
                  <w:marBottom w:val="0"/>
                  <w:divBdr>
                    <w:top w:val="none" w:sz="0" w:space="0" w:color="auto"/>
                    <w:left w:val="none" w:sz="0" w:space="0" w:color="auto"/>
                    <w:bottom w:val="none" w:sz="0" w:space="0" w:color="auto"/>
                    <w:right w:val="none" w:sz="0" w:space="0" w:color="auto"/>
                  </w:divBdr>
                </w:div>
                <w:div w:id="1257404965">
                  <w:marLeft w:val="0"/>
                  <w:marRight w:val="0"/>
                  <w:marTop w:val="0"/>
                  <w:marBottom w:val="0"/>
                  <w:divBdr>
                    <w:top w:val="none" w:sz="0" w:space="0" w:color="auto"/>
                    <w:left w:val="none" w:sz="0" w:space="0" w:color="auto"/>
                    <w:bottom w:val="none" w:sz="0" w:space="0" w:color="auto"/>
                    <w:right w:val="none" w:sz="0" w:space="0" w:color="auto"/>
                  </w:divBdr>
                </w:div>
                <w:div w:id="2142116585">
                  <w:marLeft w:val="0"/>
                  <w:marRight w:val="0"/>
                  <w:marTop w:val="0"/>
                  <w:marBottom w:val="0"/>
                  <w:divBdr>
                    <w:top w:val="none" w:sz="0" w:space="0" w:color="auto"/>
                    <w:left w:val="none" w:sz="0" w:space="0" w:color="auto"/>
                    <w:bottom w:val="none" w:sz="0" w:space="0" w:color="auto"/>
                    <w:right w:val="none" w:sz="0" w:space="0" w:color="auto"/>
                  </w:divBdr>
                </w:div>
                <w:div w:id="1907032194">
                  <w:marLeft w:val="0"/>
                  <w:marRight w:val="0"/>
                  <w:marTop w:val="0"/>
                  <w:marBottom w:val="0"/>
                  <w:divBdr>
                    <w:top w:val="none" w:sz="0" w:space="0" w:color="auto"/>
                    <w:left w:val="none" w:sz="0" w:space="0" w:color="auto"/>
                    <w:bottom w:val="none" w:sz="0" w:space="0" w:color="auto"/>
                    <w:right w:val="none" w:sz="0" w:space="0" w:color="auto"/>
                  </w:divBdr>
                </w:div>
                <w:div w:id="2063670515">
                  <w:marLeft w:val="0"/>
                  <w:marRight w:val="0"/>
                  <w:marTop w:val="0"/>
                  <w:marBottom w:val="0"/>
                  <w:divBdr>
                    <w:top w:val="none" w:sz="0" w:space="0" w:color="auto"/>
                    <w:left w:val="none" w:sz="0" w:space="0" w:color="auto"/>
                    <w:bottom w:val="none" w:sz="0" w:space="0" w:color="auto"/>
                    <w:right w:val="none" w:sz="0" w:space="0" w:color="auto"/>
                  </w:divBdr>
                </w:div>
                <w:div w:id="833030505">
                  <w:marLeft w:val="0"/>
                  <w:marRight w:val="0"/>
                  <w:marTop w:val="0"/>
                  <w:marBottom w:val="0"/>
                  <w:divBdr>
                    <w:top w:val="none" w:sz="0" w:space="0" w:color="auto"/>
                    <w:left w:val="none" w:sz="0" w:space="0" w:color="auto"/>
                    <w:bottom w:val="none" w:sz="0" w:space="0" w:color="auto"/>
                    <w:right w:val="none" w:sz="0" w:space="0" w:color="auto"/>
                  </w:divBdr>
                </w:div>
                <w:div w:id="2076312009">
                  <w:marLeft w:val="0"/>
                  <w:marRight w:val="0"/>
                  <w:marTop w:val="0"/>
                  <w:marBottom w:val="0"/>
                  <w:divBdr>
                    <w:top w:val="none" w:sz="0" w:space="0" w:color="auto"/>
                    <w:left w:val="none" w:sz="0" w:space="0" w:color="auto"/>
                    <w:bottom w:val="none" w:sz="0" w:space="0" w:color="auto"/>
                    <w:right w:val="none" w:sz="0" w:space="0" w:color="auto"/>
                  </w:divBdr>
                </w:div>
                <w:div w:id="2117288333">
                  <w:marLeft w:val="0"/>
                  <w:marRight w:val="0"/>
                  <w:marTop w:val="0"/>
                  <w:marBottom w:val="0"/>
                  <w:divBdr>
                    <w:top w:val="none" w:sz="0" w:space="0" w:color="auto"/>
                    <w:left w:val="none" w:sz="0" w:space="0" w:color="auto"/>
                    <w:bottom w:val="none" w:sz="0" w:space="0" w:color="auto"/>
                    <w:right w:val="none" w:sz="0" w:space="0" w:color="auto"/>
                  </w:divBdr>
                </w:div>
                <w:div w:id="1386293469">
                  <w:marLeft w:val="0"/>
                  <w:marRight w:val="0"/>
                  <w:marTop w:val="0"/>
                  <w:marBottom w:val="0"/>
                  <w:divBdr>
                    <w:top w:val="none" w:sz="0" w:space="0" w:color="auto"/>
                    <w:left w:val="none" w:sz="0" w:space="0" w:color="auto"/>
                    <w:bottom w:val="none" w:sz="0" w:space="0" w:color="auto"/>
                    <w:right w:val="none" w:sz="0" w:space="0" w:color="auto"/>
                  </w:divBdr>
                </w:div>
                <w:div w:id="897672317">
                  <w:marLeft w:val="0"/>
                  <w:marRight w:val="0"/>
                  <w:marTop w:val="0"/>
                  <w:marBottom w:val="0"/>
                  <w:divBdr>
                    <w:top w:val="none" w:sz="0" w:space="0" w:color="auto"/>
                    <w:left w:val="none" w:sz="0" w:space="0" w:color="auto"/>
                    <w:bottom w:val="none" w:sz="0" w:space="0" w:color="auto"/>
                    <w:right w:val="none" w:sz="0" w:space="0" w:color="auto"/>
                  </w:divBdr>
                </w:div>
                <w:div w:id="604460767">
                  <w:marLeft w:val="0"/>
                  <w:marRight w:val="0"/>
                  <w:marTop w:val="0"/>
                  <w:marBottom w:val="0"/>
                  <w:divBdr>
                    <w:top w:val="none" w:sz="0" w:space="0" w:color="auto"/>
                    <w:left w:val="none" w:sz="0" w:space="0" w:color="auto"/>
                    <w:bottom w:val="none" w:sz="0" w:space="0" w:color="auto"/>
                    <w:right w:val="none" w:sz="0" w:space="0" w:color="auto"/>
                  </w:divBdr>
                </w:div>
                <w:div w:id="1367025414">
                  <w:marLeft w:val="0"/>
                  <w:marRight w:val="0"/>
                  <w:marTop w:val="0"/>
                  <w:marBottom w:val="0"/>
                  <w:divBdr>
                    <w:top w:val="none" w:sz="0" w:space="0" w:color="auto"/>
                    <w:left w:val="none" w:sz="0" w:space="0" w:color="auto"/>
                    <w:bottom w:val="none" w:sz="0" w:space="0" w:color="auto"/>
                    <w:right w:val="none" w:sz="0" w:space="0" w:color="auto"/>
                  </w:divBdr>
                </w:div>
                <w:div w:id="514467015">
                  <w:marLeft w:val="0"/>
                  <w:marRight w:val="0"/>
                  <w:marTop w:val="0"/>
                  <w:marBottom w:val="0"/>
                  <w:divBdr>
                    <w:top w:val="none" w:sz="0" w:space="0" w:color="auto"/>
                    <w:left w:val="none" w:sz="0" w:space="0" w:color="auto"/>
                    <w:bottom w:val="none" w:sz="0" w:space="0" w:color="auto"/>
                    <w:right w:val="none" w:sz="0" w:space="0" w:color="auto"/>
                  </w:divBdr>
                </w:div>
                <w:div w:id="2077581629">
                  <w:marLeft w:val="0"/>
                  <w:marRight w:val="0"/>
                  <w:marTop w:val="0"/>
                  <w:marBottom w:val="0"/>
                  <w:divBdr>
                    <w:top w:val="none" w:sz="0" w:space="0" w:color="auto"/>
                    <w:left w:val="none" w:sz="0" w:space="0" w:color="auto"/>
                    <w:bottom w:val="none" w:sz="0" w:space="0" w:color="auto"/>
                    <w:right w:val="none" w:sz="0" w:space="0" w:color="auto"/>
                  </w:divBdr>
                </w:div>
                <w:div w:id="271865007">
                  <w:marLeft w:val="0"/>
                  <w:marRight w:val="0"/>
                  <w:marTop w:val="0"/>
                  <w:marBottom w:val="0"/>
                  <w:divBdr>
                    <w:top w:val="none" w:sz="0" w:space="0" w:color="auto"/>
                    <w:left w:val="none" w:sz="0" w:space="0" w:color="auto"/>
                    <w:bottom w:val="none" w:sz="0" w:space="0" w:color="auto"/>
                    <w:right w:val="none" w:sz="0" w:space="0" w:color="auto"/>
                  </w:divBdr>
                </w:div>
                <w:div w:id="1863743772">
                  <w:marLeft w:val="0"/>
                  <w:marRight w:val="0"/>
                  <w:marTop w:val="0"/>
                  <w:marBottom w:val="0"/>
                  <w:divBdr>
                    <w:top w:val="none" w:sz="0" w:space="0" w:color="auto"/>
                    <w:left w:val="none" w:sz="0" w:space="0" w:color="auto"/>
                    <w:bottom w:val="none" w:sz="0" w:space="0" w:color="auto"/>
                    <w:right w:val="none" w:sz="0" w:space="0" w:color="auto"/>
                  </w:divBdr>
                </w:div>
                <w:div w:id="1144734069">
                  <w:marLeft w:val="0"/>
                  <w:marRight w:val="0"/>
                  <w:marTop w:val="0"/>
                  <w:marBottom w:val="0"/>
                  <w:divBdr>
                    <w:top w:val="none" w:sz="0" w:space="0" w:color="auto"/>
                    <w:left w:val="none" w:sz="0" w:space="0" w:color="auto"/>
                    <w:bottom w:val="none" w:sz="0" w:space="0" w:color="auto"/>
                    <w:right w:val="none" w:sz="0" w:space="0" w:color="auto"/>
                  </w:divBdr>
                </w:div>
                <w:div w:id="914437851">
                  <w:marLeft w:val="0"/>
                  <w:marRight w:val="0"/>
                  <w:marTop w:val="0"/>
                  <w:marBottom w:val="0"/>
                  <w:divBdr>
                    <w:top w:val="none" w:sz="0" w:space="0" w:color="auto"/>
                    <w:left w:val="none" w:sz="0" w:space="0" w:color="auto"/>
                    <w:bottom w:val="none" w:sz="0" w:space="0" w:color="auto"/>
                    <w:right w:val="none" w:sz="0" w:space="0" w:color="auto"/>
                  </w:divBdr>
                </w:div>
                <w:div w:id="423690919">
                  <w:marLeft w:val="0"/>
                  <w:marRight w:val="0"/>
                  <w:marTop w:val="0"/>
                  <w:marBottom w:val="0"/>
                  <w:divBdr>
                    <w:top w:val="none" w:sz="0" w:space="0" w:color="auto"/>
                    <w:left w:val="none" w:sz="0" w:space="0" w:color="auto"/>
                    <w:bottom w:val="none" w:sz="0" w:space="0" w:color="auto"/>
                    <w:right w:val="none" w:sz="0" w:space="0" w:color="auto"/>
                  </w:divBdr>
                </w:div>
                <w:div w:id="1080054733">
                  <w:marLeft w:val="0"/>
                  <w:marRight w:val="0"/>
                  <w:marTop w:val="0"/>
                  <w:marBottom w:val="0"/>
                  <w:divBdr>
                    <w:top w:val="none" w:sz="0" w:space="0" w:color="auto"/>
                    <w:left w:val="none" w:sz="0" w:space="0" w:color="auto"/>
                    <w:bottom w:val="none" w:sz="0" w:space="0" w:color="auto"/>
                    <w:right w:val="none" w:sz="0" w:space="0" w:color="auto"/>
                  </w:divBdr>
                </w:div>
                <w:div w:id="1875927293">
                  <w:marLeft w:val="0"/>
                  <w:marRight w:val="0"/>
                  <w:marTop w:val="0"/>
                  <w:marBottom w:val="0"/>
                  <w:divBdr>
                    <w:top w:val="none" w:sz="0" w:space="0" w:color="auto"/>
                    <w:left w:val="none" w:sz="0" w:space="0" w:color="auto"/>
                    <w:bottom w:val="none" w:sz="0" w:space="0" w:color="auto"/>
                    <w:right w:val="none" w:sz="0" w:space="0" w:color="auto"/>
                  </w:divBdr>
                </w:div>
                <w:div w:id="2067561376">
                  <w:marLeft w:val="0"/>
                  <w:marRight w:val="0"/>
                  <w:marTop w:val="0"/>
                  <w:marBottom w:val="0"/>
                  <w:divBdr>
                    <w:top w:val="none" w:sz="0" w:space="0" w:color="auto"/>
                    <w:left w:val="none" w:sz="0" w:space="0" w:color="auto"/>
                    <w:bottom w:val="none" w:sz="0" w:space="0" w:color="auto"/>
                    <w:right w:val="none" w:sz="0" w:space="0" w:color="auto"/>
                  </w:divBdr>
                </w:div>
                <w:div w:id="1567256130">
                  <w:marLeft w:val="0"/>
                  <w:marRight w:val="0"/>
                  <w:marTop w:val="0"/>
                  <w:marBottom w:val="0"/>
                  <w:divBdr>
                    <w:top w:val="none" w:sz="0" w:space="0" w:color="auto"/>
                    <w:left w:val="none" w:sz="0" w:space="0" w:color="auto"/>
                    <w:bottom w:val="none" w:sz="0" w:space="0" w:color="auto"/>
                    <w:right w:val="none" w:sz="0" w:space="0" w:color="auto"/>
                  </w:divBdr>
                </w:div>
                <w:div w:id="247925155">
                  <w:marLeft w:val="0"/>
                  <w:marRight w:val="0"/>
                  <w:marTop w:val="0"/>
                  <w:marBottom w:val="0"/>
                  <w:divBdr>
                    <w:top w:val="none" w:sz="0" w:space="0" w:color="auto"/>
                    <w:left w:val="none" w:sz="0" w:space="0" w:color="auto"/>
                    <w:bottom w:val="none" w:sz="0" w:space="0" w:color="auto"/>
                    <w:right w:val="none" w:sz="0" w:space="0" w:color="auto"/>
                  </w:divBdr>
                </w:div>
                <w:div w:id="777721752">
                  <w:marLeft w:val="0"/>
                  <w:marRight w:val="0"/>
                  <w:marTop w:val="0"/>
                  <w:marBottom w:val="0"/>
                  <w:divBdr>
                    <w:top w:val="none" w:sz="0" w:space="0" w:color="auto"/>
                    <w:left w:val="none" w:sz="0" w:space="0" w:color="auto"/>
                    <w:bottom w:val="none" w:sz="0" w:space="0" w:color="auto"/>
                    <w:right w:val="none" w:sz="0" w:space="0" w:color="auto"/>
                  </w:divBdr>
                </w:div>
                <w:div w:id="990792269">
                  <w:marLeft w:val="0"/>
                  <w:marRight w:val="0"/>
                  <w:marTop w:val="0"/>
                  <w:marBottom w:val="0"/>
                  <w:divBdr>
                    <w:top w:val="none" w:sz="0" w:space="0" w:color="auto"/>
                    <w:left w:val="none" w:sz="0" w:space="0" w:color="auto"/>
                    <w:bottom w:val="none" w:sz="0" w:space="0" w:color="auto"/>
                    <w:right w:val="none" w:sz="0" w:space="0" w:color="auto"/>
                  </w:divBdr>
                </w:div>
                <w:div w:id="352810201">
                  <w:marLeft w:val="0"/>
                  <w:marRight w:val="0"/>
                  <w:marTop w:val="0"/>
                  <w:marBottom w:val="0"/>
                  <w:divBdr>
                    <w:top w:val="none" w:sz="0" w:space="0" w:color="auto"/>
                    <w:left w:val="none" w:sz="0" w:space="0" w:color="auto"/>
                    <w:bottom w:val="none" w:sz="0" w:space="0" w:color="auto"/>
                    <w:right w:val="none" w:sz="0" w:space="0" w:color="auto"/>
                  </w:divBdr>
                </w:div>
                <w:div w:id="1495074360">
                  <w:marLeft w:val="0"/>
                  <w:marRight w:val="0"/>
                  <w:marTop w:val="0"/>
                  <w:marBottom w:val="0"/>
                  <w:divBdr>
                    <w:top w:val="none" w:sz="0" w:space="0" w:color="auto"/>
                    <w:left w:val="none" w:sz="0" w:space="0" w:color="auto"/>
                    <w:bottom w:val="none" w:sz="0" w:space="0" w:color="auto"/>
                    <w:right w:val="none" w:sz="0" w:space="0" w:color="auto"/>
                  </w:divBdr>
                </w:div>
                <w:div w:id="395083268">
                  <w:marLeft w:val="0"/>
                  <w:marRight w:val="0"/>
                  <w:marTop w:val="0"/>
                  <w:marBottom w:val="0"/>
                  <w:divBdr>
                    <w:top w:val="none" w:sz="0" w:space="0" w:color="auto"/>
                    <w:left w:val="none" w:sz="0" w:space="0" w:color="auto"/>
                    <w:bottom w:val="none" w:sz="0" w:space="0" w:color="auto"/>
                    <w:right w:val="none" w:sz="0" w:space="0" w:color="auto"/>
                  </w:divBdr>
                </w:div>
                <w:div w:id="319626452">
                  <w:marLeft w:val="0"/>
                  <w:marRight w:val="0"/>
                  <w:marTop w:val="0"/>
                  <w:marBottom w:val="0"/>
                  <w:divBdr>
                    <w:top w:val="none" w:sz="0" w:space="0" w:color="auto"/>
                    <w:left w:val="none" w:sz="0" w:space="0" w:color="auto"/>
                    <w:bottom w:val="none" w:sz="0" w:space="0" w:color="auto"/>
                    <w:right w:val="none" w:sz="0" w:space="0" w:color="auto"/>
                  </w:divBdr>
                </w:div>
                <w:div w:id="2048211858">
                  <w:marLeft w:val="0"/>
                  <w:marRight w:val="0"/>
                  <w:marTop w:val="0"/>
                  <w:marBottom w:val="0"/>
                  <w:divBdr>
                    <w:top w:val="none" w:sz="0" w:space="0" w:color="auto"/>
                    <w:left w:val="none" w:sz="0" w:space="0" w:color="auto"/>
                    <w:bottom w:val="none" w:sz="0" w:space="0" w:color="auto"/>
                    <w:right w:val="none" w:sz="0" w:space="0" w:color="auto"/>
                  </w:divBdr>
                </w:div>
                <w:div w:id="1719813349">
                  <w:marLeft w:val="0"/>
                  <w:marRight w:val="0"/>
                  <w:marTop w:val="0"/>
                  <w:marBottom w:val="0"/>
                  <w:divBdr>
                    <w:top w:val="none" w:sz="0" w:space="0" w:color="auto"/>
                    <w:left w:val="none" w:sz="0" w:space="0" w:color="auto"/>
                    <w:bottom w:val="none" w:sz="0" w:space="0" w:color="auto"/>
                    <w:right w:val="none" w:sz="0" w:space="0" w:color="auto"/>
                  </w:divBdr>
                </w:div>
                <w:div w:id="533152134">
                  <w:marLeft w:val="0"/>
                  <w:marRight w:val="0"/>
                  <w:marTop w:val="0"/>
                  <w:marBottom w:val="0"/>
                  <w:divBdr>
                    <w:top w:val="none" w:sz="0" w:space="0" w:color="auto"/>
                    <w:left w:val="none" w:sz="0" w:space="0" w:color="auto"/>
                    <w:bottom w:val="none" w:sz="0" w:space="0" w:color="auto"/>
                    <w:right w:val="none" w:sz="0" w:space="0" w:color="auto"/>
                  </w:divBdr>
                </w:div>
                <w:div w:id="1437479446">
                  <w:marLeft w:val="0"/>
                  <w:marRight w:val="0"/>
                  <w:marTop w:val="0"/>
                  <w:marBottom w:val="0"/>
                  <w:divBdr>
                    <w:top w:val="none" w:sz="0" w:space="0" w:color="auto"/>
                    <w:left w:val="none" w:sz="0" w:space="0" w:color="auto"/>
                    <w:bottom w:val="none" w:sz="0" w:space="0" w:color="auto"/>
                    <w:right w:val="none" w:sz="0" w:space="0" w:color="auto"/>
                  </w:divBdr>
                </w:div>
                <w:div w:id="2137869932">
                  <w:marLeft w:val="0"/>
                  <w:marRight w:val="0"/>
                  <w:marTop w:val="0"/>
                  <w:marBottom w:val="0"/>
                  <w:divBdr>
                    <w:top w:val="none" w:sz="0" w:space="0" w:color="auto"/>
                    <w:left w:val="none" w:sz="0" w:space="0" w:color="auto"/>
                    <w:bottom w:val="none" w:sz="0" w:space="0" w:color="auto"/>
                    <w:right w:val="none" w:sz="0" w:space="0" w:color="auto"/>
                  </w:divBdr>
                </w:div>
                <w:div w:id="353387794">
                  <w:marLeft w:val="0"/>
                  <w:marRight w:val="0"/>
                  <w:marTop w:val="0"/>
                  <w:marBottom w:val="0"/>
                  <w:divBdr>
                    <w:top w:val="none" w:sz="0" w:space="0" w:color="auto"/>
                    <w:left w:val="none" w:sz="0" w:space="0" w:color="auto"/>
                    <w:bottom w:val="none" w:sz="0" w:space="0" w:color="auto"/>
                    <w:right w:val="none" w:sz="0" w:space="0" w:color="auto"/>
                  </w:divBdr>
                </w:div>
              </w:divsChild>
            </w:div>
            <w:div w:id="1099764169">
              <w:marLeft w:val="0"/>
              <w:marRight w:val="0"/>
              <w:marTop w:val="0"/>
              <w:marBottom w:val="0"/>
              <w:divBdr>
                <w:top w:val="none" w:sz="0" w:space="0" w:color="auto"/>
                <w:left w:val="none" w:sz="0" w:space="0" w:color="auto"/>
                <w:bottom w:val="none" w:sz="0" w:space="0" w:color="auto"/>
                <w:right w:val="none" w:sz="0" w:space="0" w:color="auto"/>
              </w:divBdr>
              <w:divsChild>
                <w:div w:id="52580325">
                  <w:marLeft w:val="0"/>
                  <w:marRight w:val="0"/>
                  <w:marTop w:val="0"/>
                  <w:marBottom w:val="0"/>
                  <w:divBdr>
                    <w:top w:val="none" w:sz="0" w:space="0" w:color="auto"/>
                    <w:left w:val="none" w:sz="0" w:space="0" w:color="auto"/>
                    <w:bottom w:val="none" w:sz="0" w:space="0" w:color="auto"/>
                    <w:right w:val="none" w:sz="0" w:space="0" w:color="auto"/>
                  </w:divBdr>
                </w:div>
                <w:div w:id="587155028">
                  <w:marLeft w:val="0"/>
                  <w:marRight w:val="0"/>
                  <w:marTop w:val="0"/>
                  <w:marBottom w:val="0"/>
                  <w:divBdr>
                    <w:top w:val="none" w:sz="0" w:space="0" w:color="auto"/>
                    <w:left w:val="none" w:sz="0" w:space="0" w:color="auto"/>
                    <w:bottom w:val="none" w:sz="0" w:space="0" w:color="auto"/>
                    <w:right w:val="none" w:sz="0" w:space="0" w:color="auto"/>
                  </w:divBdr>
                </w:div>
                <w:div w:id="817650412">
                  <w:marLeft w:val="0"/>
                  <w:marRight w:val="0"/>
                  <w:marTop w:val="0"/>
                  <w:marBottom w:val="0"/>
                  <w:divBdr>
                    <w:top w:val="none" w:sz="0" w:space="0" w:color="auto"/>
                    <w:left w:val="none" w:sz="0" w:space="0" w:color="auto"/>
                    <w:bottom w:val="none" w:sz="0" w:space="0" w:color="auto"/>
                    <w:right w:val="none" w:sz="0" w:space="0" w:color="auto"/>
                  </w:divBdr>
                </w:div>
                <w:div w:id="565260755">
                  <w:marLeft w:val="0"/>
                  <w:marRight w:val="0"/>
                  <w:marTop w:val="0"/>
                  <w:marBottom w:val="0"/>
                  <w:divBdr>
                    <w:top w:val="none" w:sz="0" w:space="0" w:color="auto"/>
                    <w:left w:val="none" w:sz="0" w:space="0" w:color="auto"/>
                    <w:bottom w:val="none" w:sz="0" w:space="0" w:color="auto"/>
                    <w:right w:val="none" w:sz="0" w:space="0" w:color="auto"/>
                  </w:divBdr>
                </w:div>
                <w:div w:id="179316097">
                  <w:marLeft w:val="0"/>
                  <w:marRight w:val="0"/>
                  <w:marTop w:val="0"/>
                  <w:marBottom w:val="0"/>
                  <w:divBdr>
                    <w:top w:val="none" w:sz="0" w:space="0" w:color="auto"/>
                    <w:left w:val="none" w:sz="0" w:space="0" w:color="auto"/>
                    <w:bottom w:val="none" w:sz="0" w:space="0" w:color="auto"/>
                    <w:right w:val="none" w:sz="0" w:space="0" w:color="auto"/>
                  </w:divBdr>
                </w:div>
                <w:div w:id="1442185757">
                  <w:marLeft w:val="0"/>
                  <w:marRight w:val="0"/>
                  <w:marTop w:val="0"/>
                  <w:marBottom w:val="0"/>
                  <w:divBdr>
                    <w:top w:val="none" w:sz="0" w:space="0" w:color="auto"/>
                    <w:left w:val="none" w:sz="0" w:space="0" w:color="auto"/>
                    <w:bottom w:val="none" w:sz="0" w:space="0" w:color="auto"/>
                    <w:right w:val="none" w:sz="0" w:space="0" w:color="auto"/>
                  </w:divBdr>
                </w:div>
                <w:div w:id="264658146">
                  <w:marLeft w:val="0"/>
                  <w:marRight w:val="0"/>
                  <w:marTop w:val="0"/>
                  <w:marBottom w:val="0"/>
                  <w:divBdr>
                    <w:top w:val="none" w:sz="0" w:space="0" w:color="auto"/>
                    <w:left w:val="none" w:sz="0" w:space="0" w:color="auto"/>
                    <w:bottom w:val="none" w:sz="0" w:space="0" w:color="auto"/>
                    <w:right w:val="none" w:sz="0" w:space="0" w:color="auto"/>
                  </w:divBdr>
                </w:div>
                <w:div w:id="1915046162">
                  <w:marLeft w:val="0"/>
                  <w:marRight w:val="0"/>
                  <w:marTop w:val="0"/>
                  <w:marBottom w:val="0"/>
                  <w:divBdr>
                    <w:top w:val="none" w:sz="0" w:space="0" w:color="auto"/>
                    <w:left w:val="none" w:sz="0" w:space="0" w:color="auto"/>
                    <w:bottom w:val="none" w:sz="0" w:space="0" w:color="auto"/>
                    <w:right w:val="none" w:sz="0" w:space="0" w:color="auto"/>
                  </w:divBdr>
                </w:div>
                <w:div w:id="1567060623">
                  <w:marLeft w:val="0"/>
                  <w:marRight w:val="0"/>
                  <w:marTop w:val="0"/>
                  <w:marBottom w:val="0"/>
                  <w:divBdr>
                    <w:top w:val="none" w:sz="0" w:space="0" w:color="auto"/>
                    <w:left w:val="none" w:sz="0" w:space="0" w:color="auto"/>
                    <w:bottom w:val="none" w:sz="0" w:space="0" w:color="auto"/>
                    <w:right w:val="none" w:sz="0" w:space="0" w:color="auto"/>
                  </w:divBdr>
                </w:div>
                <w:div w:id="2031714233">
                  <w:marLeft w:val="0"/>
                  <w:marRight w:val="0"/>
                  <w:marTop w:val="0"/>
                  <w:marBottom w:val="0"/>
                  <w:divBdr>
                    <w:top w:val="none" w:sz="0" w:space="0" w:color="auto"/>
                    <w:left w:val="none" w:sz="0" w:space="0" w:color="auto"/>
                    <w:bottom w:val="none" w:sz="0" w:space="0" w:color="auto"/>
                    <w:right w:val="none" w:sz="0" w:space="0" w:color="auto"/>
                  </w:divBdr>
                </w:div>
                <w:div w:id="109672434">
                  <w:marLeft w:val="0"/>
                  <w:marRight w:val="0"/>
                  <w:marTop w:val="0"/>
                  <w:marBottom w:val="0"/>
                  <w:divBdr>
                    <w:top w:val="none" w:sz="0" w:space="0" w:color="auto"/>
                    <w:left w:val="none" w:sz="0" w:space="0" w:color="auto"/>
                    <w:bottom w:val="none" w:sz="0" w:space="0" w:color="auto"/>
                    <w:right w:val="none" w:sz="0" w:space="0" w:color="auto"/>
                  </w:divBdr>
                </w:div>
                <w:div w:id="908728435">
                  <w:marLeft w:val="0"/>
                  <w:marRight w:val="0"/>
                  <w:marTop w:val="0"/>
                  <w:marBottom w:val="0"/>
                  <w:divBdr>
                    <w:top w:val="none" w:sz="0" w:space="0" w:color="auto"/>
                    <w:left w:val="none" w:sz="0" w:space="0" w:color="auto"/>
                    <w:bottom w:val="none" w:sz="0" w:space="0" w:color="auto"/>
                    <w:right w:val="none" w:sz="0" w:space="0" w:color="auto"/>
                  </w:divBdr>
                </w:div>
                <w:div w:id="326981430">
                  <w:marLeft w:val="0"/>
                  <w:marRight w:val="0"/>
                  <w:marTop w:val="0"/>
                  <w:marBottom w:val="0"/>
                  <w:divBdr>
                    <w:top w:val="none" w:sz="0" w:space="0" w:color="auto"/>
                    <w:left w:val="none" w:sz="0" w:space="0" w:color="auto"/>
                    <w:bottom w:val="none" w:sz="0" w:space="0" w:color="auto"/>
                    <w:right w:val="none" w:sz="0" w:space="0" w:color="auto"/>
                  </w:divBdr>
                </w:div>
                <w:div w:id="1603491627">
                  <w:marLeft w:val="0"/>
                  <w:marRight w:val="0"/>
                  <w:marTop w:val="0"/>
                  <w:marBottom w:val="0"/>
                  <w:divBdr>
                    <w:top w:val="none" w:sz="0" w:space="0" w:color="auto"/>
                    <w:left w:val="none" w:sz="0" w:space="0" w:color="auto"/>
                    <w:bottom w:val="none" w:sz="0" w:space="0" w:color="auto"/>
                    <w:right w:val="none" w:sz="0" w:space="0" w:color="auto"/>
                  </w:divBdr>
                </w:div>
                <w:div w:id="851266652">
                  <w:marLeft w:val="0"/>
                  <w:marRight w:val="0"/>
                  <w:marTop w:val="0"/>
                  <w:marBottom w:val="0"/>
                  <w:divBdr>
                    <w:top w:val="none" w:sz="0" w:space="0" w:color="auto"/>
                    <w:left w:val="none" w:sz="0" w:space="0" w:color="auto"/>
                    <w:bottom w:val="none" w:sz="0" w:space="0" w:color="auto"/>
                    <w:right w:val="none" w:sz="0" w:space="0" w:color="auto"/>
                  </w:divBdr>
                </w:div>
                <w:div w:id="88040439">
                  <w:marLeft w:val="0"/>
                  <w:marRight w:val="0"/>
                  <w:marTop w:val="0"/>
                  <w:marBottom w:val="0"/>
                  <w:divBdr>
                    <w:top w:val="none" w:sz="0" w:space="0" w:color="auto"/>
                    <w:left w:val="none" w:sz="0" w:space="0" w:color="auto"/>
                    <w:bottom w:val="none" w:sz="0" w:space="0" w:color="auto"/>
                    <w:right w:val="none" w:sz="0" w:space="0" w:color="auto"/>
                  </w:divBdr>
                </w:div>
                <w:div w:id="690649187">
                  <w:marLeft w:val="0"/>
                  <w:marRight w:val="0"/>
                  <w:marTop w:val="0"/>
                  <w:marBottom w:val="0"/>
                  <w:divBdr>
                    <w:top w:val="none" w:sz="0" w:space="0" w:color="auto"/>
                    <w:left w:val="none" w:sz="0" w:space="0" w:color="auto"/>
                    <w:bottom w:val="none" w:sz="0" w:space="0" w:color="auto"/>
                    <w:right w:val="none" w:sz="0" w:space="0" w:color="auto"/>
                  </w:divBdr>
                </w:div>
                <w:div w:id="357850868">
                  <w:marLeft w:val="0"/>
                  <w:marRight w:val="0"/>
                  <w:marTop w:val="0"/>
                  <w:marBottom w:val="0"/>
                  <w:divBdr>
                    <w:top w:val="none" w:sz="0" w:space="0" w:color="auto"/>
                    <w:left w:val="none" w:sz="0" w:space="0" w:color="auto"/>
                    <w:bottom w:val="none" w:sz="0" w:space="0" w:color="auto"/>
                    <w:right w:val="none" w:sz="0" w:space="0" w:color="auto"/>
                  </w:divBdr>
                </w:div>
                <w:div w:id="1752313956">
                  <w:marLeft w:val="0"/>
                  <w:marRight w:val="0"/>
                  <w:marTop w:val="0"/>
                  <w:marBottom w:val="0"/>
                  <w:divBdr>
                    <w:top w:val="none" w:sz="0" w:space="0" w:color="auto"/>
                    <w:left w:val="none" w:sz="0" w:space="0" w:color="auto"/>
                    <w:bottom w:val="none" w:sz="0" w:space="0" w:color="auto"/>
                    <w:right w:val="none" w:sz="0" w:space="0" w:color="auto"/>
                  </w:divBdr>
                </w:div>
                <w:div w:id="2141877894">
                  <w:marLeft w:val="0"/>
                  <w:marRight w:val="0"/>
                  <w:marTop w:val="0"/>
                  <w:marBottom w:val="0"/>
                  <w:divBdr>
                    <w:top w:val="none" w:sz="0" w:space="0" w:color="auto"/>
                    <w:left w:val="none" w:sz="0" w:space="0" w:color="auto"/>
                    <w:bottom w:val="none" w:sz="0" w:space="0" w:color="auto"/>
                    <w:right w:val="none" w:sz="0" w:space="0" w:color="auto"/>
                  </w:divBdr>
                </w:div>
                <w:div w:id="234895999">
                  <w:marLeft w:val="0"/>
                  <w:marRight w:val="0"/>
                  <w:marTop w:val="0"/>
                  <w:marBottom w:val="0"/>
                  <w:divBdr>
                    <w:top w:val="none" w:sz="0" w:space="0" w:color="auto"/>
                    <w:left w:val="none" w:sz="0" w:space="0" w:color="auto"/>
                    <w:bottom w:val="none" w:sz="0" w:space="0" w:color="auto"/>
                    <w:right w:val="none" w:sz="0" w:space="0" w:color="auto"/>
                  </w:divBdr>
                </w:div>
                <w:div w:id="953168263">
                  <w:marLeft w:val="0"/>
                  <w:marRight w:val="0"/>
                  <w:marTop w:val="0"/>
                  <w:marBottom w:val="0"/>
                  <w:divBdr>
                    <w:top w:val="none" w:sz="0" w:space="0" w:color="auto"/>
                    <w:left w:val="none" w:sz="0" w:space="0" w:color="auto"/>
                    <w:bottom w:val="none" w:sz="0" w:space="0" w:color="auto"/>
                    <w:right w:val="none" w:sz="0" w:space="0" w:color="auto"/>
                  </w:divBdr>
                </w:div>
                <w:div w:id="693776146">
                  <w:marLeft w:val="0"/>
                  <w:marRight w:val="0"/>
                  <w:marTop w:val="0"/>
                  <w:marBottom w:val="0"/>
                  <w:divBdr>
                    <w:top w:val="none" w:sz="0" w:space="0" w:color="auto"/>
                    <w:left w:val="none" w:sz="0" w:space="0" w:color="auto"/>
                    <w:bottom w:val="none" w:sz="0" w:space="0" w:color="auto"/>
                    <w:right w:val="none" w:sz="0" w:space="0" w:color="auto"/>
                  </w:divBdr>
                </w:div>
                <w:div w:id="1735812868">
                  <w:marLeft w:val="0"/>
                  <w:marRight w:val="0"/>
                  <w:marTop w:val="0"/>
                  <w:marBottom w:val="0"/>
                  <w:divBdr>
                    <w:top w:val="none" w:sz="0" w:space="0" w:color="auto"/>
                    <w:left w:val="none" w:sz="0" w:space="0" w:color="auto"/>
                    <w:bottom w:val="none" w:sz="0" w:space="0" w:color="auto"/>
                    <w:right w:val="none" w:sz="0" w:space="0" w:color="auto"/>
                  </w:divBdr>
                </w:div>
                <w:div w:id="501624965">
                  <w:marLeft w:val="0"/>
                  <w:marRight w:val="0"/>
                  <w:marTop w:val="0"/>
                  <w:marBottom w:val="0"/>
                  <w:divBdr>
                    <w:top w:val="none" w:sz="0" w:space="0" w:color="auto"/>
                    <w:left w:val="none" w:sz="0" w:space="0" w:color="auto"/>
                    <w:bottom w:val="none" w:sz="0" w:space="0" w:color="auto"/>
                    <w:right w:val="none" w:sz="0" w:space="0" w:color="auto"/>
                  </w:divBdr>
                </w:div>
                <w:div w:id="1670015741">
                  <w:marLeft w:val="0"/>
                  <w:marRight w:val="0"/>
                  <w:marTop w:val="0"/>
                  <w:marBottom w:val="0"/>
                  <w:divBdr>
                    <w:top w:val="none" w:sz="0" w:space="0" w:color="auto"/>
                    <w:left w:val="none" w:sz="0" w:space="0" w:color="auto"/>
                    <w:bottom w:val="none" w:sz="0" w:space="0" w:color="auto"/>
                    <w:right w:val="none" w:sz="0" w:space="0" w:color="auto"/>
                  </w:divBdr>
                </w:div>
                <w:div w:id="550390165">
                  <w:marLeft w:val="0"/>
                  <w:marRight w:val="0"/>
                  <w:marTop w:val="0"/>
                  <w:marBottom w:val="0"/>
                  <w:divBdr>
                    <w:top w:val="none" w:sz="0" w:space="0" w:color="auto"/>
                    <w:left w:val="none" w:sz="0" w:space="0" w:color="auto"/>
                    <w:bottom w:val="none" w:sz="0" w:space="0" w:color="auto"/>
                    <w:right w:val="none" w:sz="0" w:space="0" w:color="auto"/>
                  </w:divBdr>
                </w:div>
                <w:div w:id="2050110875">
                  <w:marLeft w:val="0"/>
                  <w:marRight w:val="0"/>
                  <w:marTop w:val="0"/>
                  <w:marBottom w:val="0"/>
                  <w:divBdr>
                    <w:top w:val="none" w:sz="0" w:space="0" w:color="auto"/>
                    <w:left w:val="none" w:sz="0" w:space="0" w:color="auto"/>
                    <w:bottom w:val="none" w:sz="0" w:space="0" w:color="auto"/>
                    <w:right w:val="none" w:sz="0" w:space="0" w:color="auto"/>
                  </w:divBdr>
                </w:div>
                <w:div w:id="283852624">
                  <w:marLeft w:val="0"/>
                  <w:marRight w:val="0"/>
                  <w:marTop w:val="0"/>
                  <w:marBottom w:val="0"/>
                  <w:divBdr>
                    <w:top w:val="none" w:sz="0" w:space="0" w:color="auto"/>
                    <w:left w:val="none" w:sz="0" w:space="0" w:color="auto"/>
                    <w:bottom w:val="none" w:sz="0" w:space="0" w:color="auto"/>
                    <w:right w:val="none" w:sz="0" w:space="0" w:color="auto"/>
                  </w:divBdr>
                </w:div>
                <w:div w:id="1984695385">
                  <w:marLeft w:val="0"/>
                  <w:marRight w:val="0"/>
                  <w:marTop w:val="0"/>
                  <w:marBottom w:val="0"/>
                  <w:divBdr>
                    <w:top w:val="none" w:sz="0" w:space="0" w:color="auto"/>
                    <w:left w:val="none" w:sz="0" w:space="0" w:color="auto"/>
                    <w:bottom w:val="none" w:sz="0" w:space="0" w:color="auto"/>
                    <w:right w:val="none" w:sz="0" w:space="0" w:color="auto"/>
                  </w:divBdr>
                </w:div>
                <w:div w:id="1053428391">
                  <w:marLeft w:val="0"/>
                  <w:marRight w:val="0"/>
                  <w:marTop w:val="0"/>
                  <w:marBottom w:val="0"/>
                  <w:divBdr>
                    <w:top w:val="none" w:sz="0" w:space="0" w:color="auto"/>
                    <w:left w:val="none" w:sz="0" w:space="0" w:color="auto"/>
                    <w:bottom w:val="none" w:sz="0" w:space="0" w:color="auto"/>
                    <w:right w:val="none" w:sz="0" w:space="0" w:color="auto"/>
                  </w:divBdr>
                </w:div>
                <w:div w:id="1008631534">
                  <w:marLeft w:val="0"/>
                  <w:marRight w:val="0"/>
                  <w:marTop w:val="0"/>
                  <w:marBottom w:val="0"/>
                  <w:divBdr>
                    <w:top w:val="none" w:sz="0" w:space="0" w:color="auto"/>
                    <w:left w:val="none" w:sz="0" w:space="0" w:color="auto"/>
                    <w:bottom w:val="none" w:sz="0" w:space="0" w:color="auto"/>
                    <w:right w:val="none" w:sz="0" w:space="0" w:color="auto"/>
                  </w:divBdr>
                </w:div>
                <w:div w:id="531501440">
                  <w:marLeft w:val="0"/>
                  <w:marRight w:val="0"/>
                  <w:marTop w:val="0"/>
                  <w:marBottom w:val="0"/>
                  <w:divBdr>
                    <w:top w:val="none" w:sz="0" w:space="0" w:color="auto"/>
                    <w:left w:val="none" w:sz="0" w:space="0" w:color="auto"/>
                    <w:bottom w:val="none" w:sz="0" w:space="0" w:color="auto"/>
                    <w:right w:val="none" w:sz="0" w:space="0" w:color="auto"/>
                  </w:divBdr>
                </w:div>
                <w:div w:id="1891652437">
                  <w:marLeft w:val="0"/>
                  <w:marRight w:val="0"/>
                  <w:marTop w:val="0"/>
                  <w:marBottom w:val="0"/>
                  <w:divBdr>
                    <w:top w:val="none" w:sz="0" w:space="0" w:color="auto"/>
                    <w:left w:val="none" w:sz="0" w:space="0" w:color="auto"/>
                    <w:bottom w:val="none" w:sz="0" w:space="0" w:color="auto"/>
                    <w:right w:val="none" w:sz="0" w:space="0" w:color="auto"/>
                  </w:divBdr>
                </w:div>
                <w:div w:id="2031442698">
                  <w:marLeft w:val="0"/>
                  <w:marRight w:val="0"/>
                  <w:marTop w:val="0"/>
                  <w:marBottom w:val="0"/>
                  <w:divBdr>
                    <w:top w:val="none" w:sz="0" w:space="0" w:color="auto"/>
                    <w:left w:val="none" w:sz="0" w:space="0" w:color="auto"/>
                    <w:bottom w:val="none" w:sz="0" w:space="0" w:color="auto"/>
                    <w:right w:val="none" w:sz="0" w:space="0" w:color="auto"/>
                  </w:divBdr>
                </w:div>
                <w:div w:id="1019158966">
                  <w:marLeft w:val="0"/>
                  <w:marRight w:val="0"/>
                  <w:marTop w:val="0"/>
                  <w:marBottom w:val="0"/>
                  <w:divBdr>
                    <w:top w:val="none" w:sz="0" w:space="0" w:color="auto"/>
                    <w:left w:val="none" w:sz="0" w:space="0" w:color="auto"/>
                    <w:bottom w:val="none" w:sz="0" w:space="0" w:color="auto"/>
                    <w:right w:val="none" w:sz="0" w:space="0" w:color="auto"/>
                  </w:divBdr>
                </w:div>
                <w:div w:id="1598319878">
                  <w:marLeft w:val="0"/>
                  <w:marRight w:val="0"/>
                  <w:marTop w:val="0"/>
                  <w:marBottom w:val="0"/>
                  <w:divBdr>
                    <w:top w:val="none" w:sz="0" w:space="0" w:color="auto"/>
                    <w:left w:val="none" w:sz="0" w:space="0" w:color="auto"/>
                    <w:bottom w:val="none" w:sz="0" w:space="0" w:color="auto"/>
                    <w:right w:val="none" w:sz="0" w:space="0" w:color="auto"/>
                  </w:divBdr>
                </w:div>
                <w:div w:id="759449353">
                  <w:marLeft w:val="0"/>
                  <w:marRight w:val="0"/>
                  <w:marTop w:val="0"/>
                  <w:marBottom w:val="0"/>
                  <w:divBdr>
                    <w:top w:val="none" w:sz="0" w:space="0" w:color="auto"/>
                    <w:left w:val="none" w:sz="0" w:space="0" w:color="auto"/>
                    <w:bottom w:val="none" w:sz="0" w:space="0" w:color="auto"/>
                    <w:right w:val="none" w:sz="0" w:space="0" w:color="auto"/>
                  </w:divBdr>
                </w:div>
                <w:div w:id="1252547256">
                  <w:marLeft w:val="0"/>
                  <w:marRight w:val="0"/>
                  <w:marTop w:val="0"/>
                  <w:marBottom w:val="0"/>
                  <w:divBdr>
                    <w:top w:val="none" w:sz="0" w:space="0" w:color="auto"/>
                    <w:left w:val="none" w:sz="0" w:space="0" w:color="auto"/>
                    <w:bottom w:val="none" w:sz="0" w:space="0" w:color="auto"/>
                    <w:right w:val="none" w:sz="0" w:space="0" w:color="auto"/>
                  </w:divBdr>
                </w:div>
                <w:div w:id="1422989079">
                  <w:marLeft w:val="0"/>
                  <w:marRight w:val="0"/>
                  <w:marTop w:val="0"/>
                  <w:marBottom w:val="0"/>
                  <w:divBdr>
                    <w:top w:val="none" w:sz="0" w:space="0" w:color="auto"/>
                    <w:left w:val="none" w:sz="0" w:space="0" w:color="auto"/>
                    <w:bottom w:val="none" w:sz="0" w:space="0" w:color="auto"/>
                    <w:right w:val="none" w:sz="0" w:space="0" w:color="auto"/>
                  </w:divBdr>
                </w:div>
                <w:div w:id="1555853512">
                  <w:marLeft w:val="0"/>
                  <w:marRight w:val="0"/>
                  <w:marTop w:val="0"/>
                  <w:marBottom w:val="0"/>
                  <w:divBdr>
                    <w:top w:val="none" w:sz="0" w:space="0" w:color="auto"/>
                    <w:left w:val="none" w:sz="0" w:space="0" w:color="auto"/>
                    <w:bottom w:val="none" w:sz="0" w:space="0" w:color="auto"/>
                    <w:right w:val="none" w:sz="0" w:space="0" w:color="auto"/>
                  </w:divBdr>
                </w:div>
                <w:div w:id="1617177327">
                  <w:marLeft w:val="0"/>
                  <w:marRight w:val="0"/>
                  <w:marTop w:val="0"/>
                  <w:marBottom w:val="0"/>
                  <w:divBdr>
                    <w:top w:val="none" w:sz="0" w:space="0" w:color="auto"/>
                    <w:left w:val="none" w:sz="0" w:space="0" w:color="auto"/>
                    <w:bottom w:val="none" w:sz="0" w:space="0" w:color="auto"/>
                    <w:right w:val="none" w:sz="0" w:space="0" w:color="auto"/>
                  </w:divBdr>
                </w:div>
                <w:div w:id="566769138">
                  <w:marLeft w:val="0"/>
                  <w:marRight w:val="0"/>
                  <w:marTop w:val="0"/>
                  <w:marBottom w:val="0"/>
                  <w:divBdr>
                    <w:top w:val="none" w:sz="0" w:space="0" w:color="auto"/>
                    <w:left w:val="none" w:sz="0" w:space="0" w:color="auto"/>
                    <w:bottom w:val="none" w:sz="0" w:space="0" w:color="auto"/>
                    <w:right w:val="none" w:sz="0" w:space="0" w:color="auto"/>
                  </w:divBdr>
                </w:div>
                <w:div w:id="371536769">
                  <w:marLeft w:val="0"/>
                  <w:marRight w:val="0"/>
                  <w:marTop w:val="0"/>
                  <w:marBottom w:val="0"/>
                  <w:divBdr>
                    <w:top w:val="none" w:sz="0" w:space="0" w:color="auto"/>
                    <w:left w:val="none" w:sz="0" w:space="0" w:color="auto"/>
                    <w:bottom w:val="none" w:sz="0" w:space="0" w:color="auto"/>
                    <w:right w:val="none" w:sz="0" w:space="0" w:color="auto"/>
                  </w:divBdr>
                </w:div>
                <w:div w:id="1972249561">
                  <w:marLeft w:val="0"/>
                  <w:marRight w:val="0"/>
                  <w:marTop w:val="0"/>
                  <w:marBottom w:val="0"/>
                  <w:divBdr>
                    <w:top w:val="none" w:sz="0" w:space="0" w:color="auto"/>
                    <w:left w:val="none" w:sz="0" w:space="0" w:color="auto"/>
                    <w:bottom w:val="none" w:sz="0" w:space="0" w:color="auto"/>
                    <w:right w:val="none" w:sz="0" w:space="0" w:color="auto"/>
                  </w:divBdr>
                </w:div>
                <w:div w:id="1454597144">
                  <w:marLeft w:val="0"/>
                  <w:marRight w:val="0"/>
                  <w:marTop w:val="0"/>
                  <w:marBottom w:val="0"/>
                  <w:divBdr>
                    <w:top w:val="none" w:sz="0" w:space="0" w:color="auto"/>
                    <w:left w:val="none" w:sz="0" w:space="0" w:color="auto"/>
                    <w:bottom w:val="none" w:sz="0" w:space="0" w:color="auto"/>
                    <w:right w:val="none" w:sz="0" w:space="0" w:color="auto"/>
                  </w:divBdr>
                </w:div>
                <w:div w:id="429205306">
                  <w:marLeft w:val="0"/>
                  <w:marRight w:val="0"/>
                  <w:marTop w:val="0"/>
                  <w:marBottom w:val="0"/>
                  <w:divBdr>
                    <w:top w:val="none" w:sz="0" w:space="0" w:color="auto"/>
                    <w:left w:val="none" w:sz="0" w:space="0" w:color="auto"/>
                    <w:bottom w:val="none" w:sz="0" w:space="0" w:color="auto"/>
                    <w:right w:val="none" w:sz="0" w:space="0" w:color="auto"/>
                  </w:divBdr>
                </w:div>
                <w:div w:id="1675035328">
                  <w:marLeft w:val="0"/>
                  <w:marRight w:val="0"/>
                  <w:marTop w:val="0"/>
                  <w:marBottom w:val="0"/>
                  <w:divBdr>
                    <w:top w:val="none" w:sz="0" w:space="0" w:color="auto"/>
                    <w:left w:val="none" w:sz="0" w:space="0" w:color="auto"/>
                    <w:bottom w:val="none" w:sz="0" w:space="0" w:color="auto"/>
                    <w:right w:val="none" w:sz="0" w:space="0" w:color="auto"/>
                  </w:divBdr>
                </w:div>
                <w:div w:id="18170151">
                  <w:marLeft w:val="0"/>
                  <w:marRight w:val="0"/>
                  <w:marTop w:val="0"/>
                  <w:marBottom w:val="0"/>
                  <w:divBdr>
                    <w:top w:val="none" w:sz="0" w:space="0" w:color="auto"/>
                    <w:left w:val="none" w:sz="0" w:space="0" w:color="auto"/>
                    <w:bottom w:val="none" w:sz="0" w:space="0" w:color="auto"/>
                    <w:right w:val="none" w:sz="0" w:space="0" w:color="auto"/>
                  </w:divBdr>
                </w:div>
                <w:div w:id="574559746">
                  <w:marLeft w:val="0"/>
                  <w:marRight w:val="0"/>
                  <w:marTop w:val="0"/>
                  <w:marBottom w:val="0"/>
                  <w:divBdr>
                    <w:top w:val="none" w:sz="0" w:space="0" w:color="auto"/>
                    <w:left w:val="none" w:sz="0" w:space="0" w:color="auto"/>
                    <w:bottom w:val="none" w:sz="0" w:space="0" w:color="auto"/>
                    <w:right w:val="none" w:sz="0" w:space="0" w:color="auto"/>
                  </w:divBdr>
                </w:div>
                <w:div w:id="1470856566">
                  <w:marLeft w:val="0"/>
                  <w:marRight w:val="0"/>
                  <w:marTop w:val="0"/>
                  <w:marBottom w:val="0"/>
                  <w:divBdr>
                    <w:top w:val="none" w:sz="0" w:space="0" w:color="auto"/>
                    <w:left w:val="none" w:sz="0" w:space="0" w:color="auto"/>
                    <w:bottom w:val="none" w:sz="0" w:space="0" w:color="auto"/>
                    <w:right w:val="none" w:sz="0" w:space="0" w:color="auto"/>
                  </w:divBdr>
                </w:div>
                <w:div w:id="944536198">
                  <w:marLeft w:val="0"/>
                  <w:marRight w:val="0"/>
                  <w:marTop w:val="0"/>
                  <w:marBottom w:val="0"/>
                  <w:divBdr>
                    <w:top w:val="none" w:sz="0" w:space="0" w:color="auto"/>
                    <w:left w:val="none" w:sz="0" w:space="0" w:color="auto"/>
                    <w:bottom w:val="none" w:sz="0" w:space="0" w:color="auto"/>
                    <w:right w:val="none" w:sz="0" w:space="0" w:color="auto"/>
                  </w:divBdr>
                </w:div>
                <w:div w:id="63840380">
                  <w:marLeft w:val="0"/>
                  <w:marRight w:val="0"/>
                  <w:marTop w:val="0"/>
                  <w:marBottom w:val="0"/>
                  <w:divBdr>
                    <w:top w:val="none" w:sz="0" w:space="0" w:color="auto"/>
                    <w:left w:val="none" w:sz="0" w:space="0" w:color="auto"/>
                    <w:bottom w:val="none" w:sz="0" w:space="0" w:color="auto"/>
                    <w:right w:val="none" w:sz="0" w:space="0" w:color="auto"/>
                  </w:divBdr>
                </w:div>
                <w:div w:id="882135378">
                  <w:marLeft w:val="0"/>
                  <w:marRight w:val="0"/>
                  <w:marTop w:val="0"/>
                  <w:marBottom w:val="0"/>
                  <w:divBdr>
                    <w:top w:val="none" w:sz="0" w:space="0" w:color="auto"/>
                    <w:left w:val="none" w:sz="0" w:space="0" w:color="auto"/>
                    <w:bottom w:val="none" w:sz="0" w:space="0" w:color="auto"/>
                    <w:right w:val="none" w:sz="0" w:space="0" w:color="auto"/>
                  </w:divBdr>
                </w:div>
                <w:div w:id="1522627600">
                  <w:marLeft w:val="0"/>
                  <w:marRight w:val="0"/>
                  <w:marTop w:val="0"/>
                  <w:marBottom w:val="0"/>
                  <w:divBdr>
                    <w:top w:val="none" w:sz="0" w:space="0" w:color="auto"/>
                    <w:left w:val="none" w:sz="0" w:space="0" w:color="auto"/>
                    <w:bottom w:val="none" w:sz="0" w:space="0" w:color="auto"/>
                    <w:right w:val="none" w:sz="0" w:space="0" w:color="auto"/>
                  </w:divBdr>
                </w:div>
                <w:div w:id="1015300570">
                  <w:marLeft w:val="0"/>
                  <w:marRight w:val="0"/>
                  <w:marTop w:val="0"/>
                  <w:marBottom w:val="0"/>
                  <w:divBdr>
                    <w:top w:val="none" w:sz="0" w:space="0" w:color="auto"/>
                    <w:left w:val="none" w:sz="0" w:space="0" w:color="auto"/>
                    <w:bottom w:val="none" w:sz="0" w:space="0" w:color="auto"/>
                    <w:right w:val="none" w:sz="0" w:space="0" w:color="auto"/>
                  </w:divBdr>
                </w:div>
                <w:div w:id="1657807363">
                  <w:marLeft w:val="0"/>
                  <w:marRight w:val="0"/>
                  <w:marTop w:val="0"/>
                  <w:marBottom w:val="0"/>
                  <w:divBdr>
                    <w:top w:val="none" w:sz="0" w:space="0" w:color="auto"/>
                    <w:left w:val="none" w:sz="0" w:space="0" w:color="auto"/>
                    <w:bottom w:val="none" w:sz="0" w:space="0" w:color="auto"/>
                    <w:right w:val="none" w:sz="0" w:space="0" w:color="auto"/>
                  </w:divBdr>
                </w:div>
                <w:div w:id="1670594067">
                  <w:marLeft w:val="0"/>
                  <w:marRight w:val="0"/>
                  <w:marTop w:val="0"/>
                  <w:marBottom w:val="0"/>
                  <w:divBdr>
                    <w:top w:val="none" w:sz="0" w:space="0" w:color="auto"/>
                    <w:left w:val="none" w:sz="0" w:space="0" w:color="auto"/>
                    <w:bottom w:val="none" w:sz="0" w:space="0" w:color="auto"/>
                    <w:right w:val="none" w:sz="0" w:space="0" w:color="auto"/>
                  </w:divBdr>
                </w:div>
                <w:div w:id="2064450565">
                  <w:marLeft w:val="0"/>
                  <w:marRight w:val="0"/>
                  <w:marTop w:val="0"/>
                  <w:marBottom w:val="0"/>
                  <w:divBdr>
                    <w:top w:val="none" w:sz="0" w:space="0" w:color="auto"/>
                    <w:left w:val="none" w:sz="0" w:space="0" w:color="auto"/>
                    <w:bottom w:val="none" w:sz="0" w:space="0" w:color="auto"/>
                    <w:right w:val="none" w:sz="0" w:space="0" w:color="auto"/>
                  </w:divBdr>
                </w:div>
                <w:div w:id="1019239612">
                  <w:marLeft w:val="0"/>
                  <w:marRight w:val="0"/>
                  <w:marTop w:val="0"/>
                  <w:marBottom w:val="0"/>
                  <w:divBdr>
                    <w:top w:val="none" w:sz="0" w:space="0" w:color="auto"/>
                    <w:left w:val="none" w:sz="0" w:space="0" w:color="auto"/>
                    <w:bottom w:val="none" w:sz="0" w:space="0" w:color="auto"/>
                    <w:right w:val="none" w:sz="0" w:space="0" w:color="auto"/>
                  </w:divBdr>
                </w:div>
                <w:div w:id="1101217394">
                  <w:marLeft w:val="0"/>
                  <w:marRight w:val="0"/>
                  <w:marTop w:val="0"/>
                  <w:marBottom w:val="0"/>
                  <w:divBdr>
                    <w:top w:val="none" w:sz="0" w:space="0" w:color="auto"/>
                    <w:left w:val="none" w:sz="0" w:space="0" w:color="auto"/>
                    <w:bottom w:val="none" w:sz="0" w:space="0" w:color="auto"/>
                    <w:right w:val="none" w:sz="0" w:space="0" w:color="auto"/>
                  </w:divBdr>
                </w:div>
              </w:divsChild>
            </w:div>
            <w:div w:id="1438526878">
              <w:marLeft w:val="0"/>
              <w:marRight w:val="0"/>
              <w:marTop w:val="0"/>
              <w:marBottom w:val="0"/>
              <w:divBdr>
                <w:top w:val="none" w:sz="0" w:space="0" w:color="auto"/>
                <w:left w:val="none" w:sz="0" w:space="0" w:color="auto"/>
                <w:bottom w:val="none" w:sz="0" w:space="0" w:color="auto"/>
                <w:right w:val="none" w:sz="0" w:space="0" w:color="auto"/>
              </w:divBdr>
              <w:divsChild>
                <w:div w:id="1794251722">
                  <w:marLeft w:val="0"/>
                  <w:marRight w:val="0"/>
                  <w:marTop w:val="0"/>
                  <w:marBottom w:val="0"/>
                  <w:divBdr>
                    <w:top w:val="none" w:sz="0" w:space="0" w:color="auto"/>
                    <w:left w:val="none" w:sz="0" w:space="0" w:color="auto"/>
                    <w:bottom w:val="none" w:sz="0" w:space="0" w:color="auto"/>
                    <w:right w:val="none" w:sz="0" w:space="0" w:color="auto"/>
                  </w:divBdr>
                </w:div>
                <w:div w:id="851147024">
                  <w:marLeft w:val="0"/>
                  <w:marRight w:val="0"/>
                  <w:marTop w:val="0"/>
                  <w:marBottom w:val="0"/>
                  <w:divBdr>
                    <w:top w:val="none" w:sz="0" w:space="0" w:color="auto"/>
                    <w:left w:val="none" w:sz="0" w:space="0" w:color="auto"/>
                    <w:bottom w:val="none" w:sz="0" w:space="0" w:color="auto"/>
                    <w:right w:val="none" w:sz="0" w:space="0" w:color="auto"/>
                  </w:divBdr>
                </w:div>
                <w:div w:id="344526294">
                  <w:marLeft w:val="0"/>
                  <w:marRight w:val="0"/>
                  <w:marTop w:val="0"/>
                  <w:marBottom w:val="0"/>
                  <w:divBdr>
                    <w:top w:val="none" w:sz="0" w:space="0" w:color="auto"/>
                    <w:left w:val="none" w:sz="0" w:space="0" w:color="auto"/>
                    <w:bottom w:val="none" w:sz="0" w:space="0" w:color="auto"/>
                    <w:right w:val="none" w:sz="0" w:space="0" w:color="auto"/>
                  </w:divBdr>
                </w:div>
                <w:div w:id="1767309757">
                  <w:marLeft w:val="0"/>
                  <w:marRight w:val="0"/>
                  <w:marTop w:val="0"/>
                  <w:marBottom w:val="0"/>
                  <w:divBdr>
                    <w:top w:val="none" w:sz="0" w:space="0" w:color="auto"/>
                    <w:left w:val="none" w:sz="0" w:space="0" w:color="auto"/>
                    <w:bottom w:val="none" w:sz="0" w:space="0" w:color="auto"/>
                    <w:right w:val="none" w:sz="0" w:space="0" w:color="auto"/>
                  </w:divBdr>
                </w:div>
                <w:div w:id="1099565343">
                  <w:marLeft w:val="0"/>
                  <w:marRight w:val="0"/>
                  <w:marTop w:val="0"/>
                  <w:marBottom w:val="0"/>
                  <w:divBdr>
                    <w:top w:val="none" w:sz="0" w:space="0" w:color="auto"/>
                    <w:left w:val="none" w:sz="0" w:space="0" w:color="auto"/>
                    <w:bottom w:val="none" w:sz="0" w:space="0" w:color="auto"/>
                    <w:right w:val="none" w:sz="0" w:space="0" w:color="auto"/>
                  </w:divBdr>
                </w:div>
                <w:div w:id="1788041312">
                  <w:marLeft w:val="0"/>
                  <w:marRight w:val="0"/>
                  <w:marTop w:val="0"/>
                  <w:marBottom w:val="0"/>
                  <w:divBdr>
                    <w:top w:val="none" w:sz="0" w:space="0" w:color="auto"/>
                    <w:left w:val="none" w:sz="0" w:space="0" w:color="auto"/>
                    <w:bottom w:val="none" w:sz="0" w:space="0" w:color="auto"/>
                    <w:right w:val="none" w:sz="0" w:space="0" w:color="auto"/>
                  </w:divBdr>
                </w:div>
                <w:div w:id="1794867020">
                  <w:marLeft w:val="0"/>
                  <w:marRight w:val="0"/>
                  <w:marTop w:val="0"/>
                  <w:marBottom w:val="0"/>
                  <w:divBdr>
                    <w:top w:val="none" w:sz="0" w:space="0" w:color="auto"/>
                    <w:left w:val="none" w:sz="0" w:space="0" w:color="auto"/>
                    <w:bottom w:val="none" w:sz="0" w:space="0" w:color="auto"/>
                    <w:right w:val="none" w:sz="0" w:space="0" w:color="auto"/>
                  </w:divBdr>
                </w:div>
                <w:div w:id="882979878">
                  <w:marLeft w:val="0"/>
                  <w:marRight w:val="0"/>
                  <w:marTop w:val="0"/>
                  <w:marBottom w:val="0"/>
                  <w:divBdr>
                    <w:top w:val="none" w:sz="0" w:space="0" w:color="auto"/>
                    <w:left w:val="none" w:sz="0" w:space="0" w:color="auto"/>
                    <w:bottom w:val="none" w:sz="0" w:space="0" w:color="auto"/>
                    <w:right w:val="none" w:sz="0" w:space="0" w:color="auto"/>
                  </w:divBdr>
                </w:div>
                <w:div w:id="660502171">
                  <w:marLeft w:val="0"/>
                  <w:marRight w:val="0"/>
                  <w:marTop w:val="0"/>
                  <w:marBottom w:val="0"/>
                  <w:divBdr>
                    <w:top w:val="none" w:sz="0" w:space="0" w:color="auto"/>
                    <w:left w:val="none" w:sz="0" w:space="0" w:color="auto"/>
                    <w:bottom w:val="none" w:sz="0" w:space="0" w:color="auto"/>
                    <w:right w:val="none" w:sz="0" w:space="0" w:color="auto"/>
                  </w:divBdr>
                </w:div>
                <w:div w:id="1178540043">
                  <w:marLeft w:val="0"/>
                  <w:marRight w:val="0"/>
                  <w:marTop w:val="0"/>
                  <w:marBottom w:val="0"/>
                  <w:divBdr>
                    <w:top w:val="none" w:sz="0" w:space="0" w:color="auto"/>
                    <w:left w:val="none" w:sz="0" w:space="0" w:color="auto"/>
                    <w:bottom w:val="none" w:sz="0" w:space="0" w:color="auto"/>
                    <w:right w:val="none" w:sz="0" w:space="0" w:color="auto"/>
                  </w:divBdr>
                </w:div>
                <w:div w:id="1674331067">
                  <w:marLeft w:val="0"/>
                  <w:marRight w:val="0"/>
                  <w:marTop w:val="0"/>
                  <w:marBottom w:val="0"/>
                  <w:divBdr>
                    <w:top w:val="none" w:sz="0" w:space="0" w:color="auto"/>
                    <w:left w:val="none" w:sz="0" w:space="0" w:color="auto"/>
                    <w:bottom w:val="none" w:sz="0" w:space="0" w:color="auto"/>
                    <w:right w:val="none" w:sz="0" w:space="0" w:color="auto"/>
                  </w:divBdr>
                </w:div>
                <w:div w:id="1840467284">
                  <w:marLeft w:val="0"/>
                  <w:marRight w:val="0"/>
                  <w:marTop w:val="0"/>
                  <w:marBottom w:val="0"/>
                  <w:divBdr>
                    <w:top w:val="none" w:sz="0" w:space="0" w:color="auto"/>
                    <w:left w:val="none" w:sz="0" w:space="0" w:color="auto"/>
                    <w:bottom w:val="none" w:sz="0" w:space="0" w:color="auto"/>
                    <w:right w:val="none" w:sz="0" w:space="0" w:color="auto"/>
                  </w:divBdr>
                </w:div>
                <w:div w:id="632366793">
                  <w:marLeft w:val="0"/>
                  <w:marRight w:val="0"/>
                  <w:marTop w:val="0"/>
                  <w:marBottom w:val="0"/>
                  <w:divBdr>
                    <w:top w:val="none" w:sz="0" w:space="0" w:color="auto"/>
                    <w:left w:val="none" w:sz="0" w:space="0" w:color="auto"/>
                    <w:bottom w:val="none" w:sz="0" w:space="0" w:color="auto"/>
                    <w:right w:val="none" w:sz="0" w:space="0" w:color="auto"/>
                  </w:divBdr>
                </w:div>
                <w:div w:id="287052581">
                  <w:marLeft w:val="0"/>
                  <w:marRight w:val="0"/>
                  <w:marTop w:val="0"/>
                  <w:marBottom w:val="0"/>
                  <w:divBdr>
                    <w:top w:val="none" w:sz="0" w:space="0" w:color="auto"/>
                    <w:left w:val="none" w:sz="0" w:space="0" w:color="auto"/>
                    <w:bottom w:val="none" w:sz="0" w:space="0" w:color="auto"/>
                    <w:right w:val="none" w:sz="0" w:space="0" w:color="auto"/>
                  </w:divBdr>
                </w:div>
                <w:div w:id="90207589">
                  <w:marLeft w:val="0"/>
                  <w:marRight w:val="0"/>
                  <w:marTop w:val="0"/>
                  <w:marBottom w:val="0"/>
                  <w:divBdr>
                    <w:top w:val="none" w:sz="0" w:space="0" w:color="auto"/>
                    <w:left w:val="none" w:sz="0" w:space="0" w:color="auto"/>
                    <w:bottom w:val="none" w:sz="0" w:space="0" w:color="auto"/>
                    <w:right w:val="none" w:sz="0" w:space="0" w:color="auto"/>
                  </w:divBdr>
                </w:div>
                <w:div w:id="1374647938">
                  <w:marLeft w:val="0"/>
                  <w:marRight w:val="0"/>
                  <w:marTop w:val="0"/>
                  <w:marBottom w:val="0"/>
                  <w:divBdr>
                    <w:top w:val="none" w:sz="0" w:space="0" w:color="auto"/>
                    <w:left w:val="none" w:sz="0" w:space="0" w:color="auto"/>
                    <w:bottom w:val="none" w:sz="0" w:space="0" w:color="auto"/>
                    <w:right w:val="none" w:sz="0" w:space="0" w:color="auto"/>
                  </w:divBdr>
                </w:div>
                <w:div w:id="2089107261">
                  <w:marLeft w:val="0"/>
                  <w:marRight w:val="0"/>
                  <w:marTop w:val="0"/>
                  <w:marBottom w:val="0"/>
                  <w:divBdr>
                    <w:top w:val="none" w:sz="0" w:space="0" w:color="auto"/>
                    <w:left w:val="none" w:sz="0" w:space="0" w:color="auto"/>
                    <w:bottom w:val="none" w:sz="0" w:space="0" w:color="auto"/>
                    <w:right w:val="none" w:sz="0" w:space="0" w:color="auto"/>
                  </w:divBdr>
                </w:div>
                <w:div w:id="415564438">
                  <w:marLeft w:val="0"/>
                  <w:marRight w:val="0"/>
                  <w:marTop w:val="0"/>
                  <w:marBottom w:val="0"/>
                  <w:divBdr>
                    <w:top w:val="none" w:sz="0" w:space="0" w:color="auto"/>
                    <w:left w:val="none" w:sz="0" w:space="0" w:color="auto"/>
                    <w:bottom w:val="none" w:sz="0" w:space="0" w:color="auto"/>
                    <w:right w:val="none" w:sz="0" w:space="0" w:color="auto"/>
                  </w:divBdr>
                </w:div>
                <w:div w:id="1305769148">
                  <w:marLeft w:val="0"/>
                  <w:marRight w:val="0"/>
                  <w:marTop w:val="0"/>
                  <w:marBottom w:val="0"/>
                  <w:divBdr>
                    <w:top w:val="none" w:sz="0" w:space="0" w:color="auto"/>
                    <w:left w:val="none" w:sz="0" w:space="0" w:color="auto"/>
                    <w:bottom w:val="none" w:sz="0" w:space="0" w:color="auto"/>
                    <w:right w:val="none" w:sz="0" w:space="0" w:color="auto"/>
                  </w:divBdr>
                </w:div>
                <w:div w:id="2013296503">
                  <w:marLeft w:val="0"/>
                  <w:marRight w:val="0"/>
                  <w:marTop w:val="0"/>
                  <w:marBottom w:val="0"/>
                  <w:divBdr>
                    <w:top w:val="none" w:sz="0" w:space="0" w:color="auto"/>
                    <w:left w:val="none" w:sz="0" w:space="0" w:color="auto"/>
                    <w:bottom w:val="none" w:sz="0" w:space="0" w:color="auto"/>
                    <w:right w:val="none" w:sz="0" w:space="0" w:color="auto"/>
                  </w:divBdr>
                </w:div>
                <w:div w:id="1151868468">
                  <w:marLeft w:val="0"/>
                  <w:marRight w:val="0"/>
                  <w:marTop w:val="0"/>
                  <w:marBottom w:val="0"/>
                  <w:divBdr>
                    <w:top w:val="none" w:sz="0" w:space="0" w:color="auto"/>
                    <w:left w:val="none" w:sz="0" w:space="0" w:color="auto"/>
                    <w:bottom w:val="none" w:sz="0" w:space="0" w:color="auto"/>
                    <w:right w:val="none" w:sz="0" w:space="0" w:color="auto"/>
                  </w:divBdr>
                </w:div>
                <w:div w:id="1282036725">
                  <w:marLeft w:val="0"/>
                  <w:marRight w:val="0"/>
                  <w:marTop w:val="0"/>
                  <w:marBottom w:val="0"/>
                  <w:divBdr>
                    <w:top w:val="none" w:sz="0" w:space="0" w:color="auto"/>
                    <w:left w:val="none" w:sz="0" w:space="0" w:color="auto"/>
                    <w:bottom w:val="none" w:sz="0" w:space="0" w:color="auto"/>
                    <w:right w:val="none" w:sz="0" w:space="0" w:color="auto"/>
                  </w:divBdr>
                </w:div>
                <w:div w:id="54015013">
                  <w:marLeft w:val="0"/>
                  <w:marRight w:val="0"/>
                  <w:marTop w:val="0"/>
                  <w:marBottom w:val="0"/>
                  <w:divBdr>
                    <w:top w:val="none" w:sz="0" w:space="0" w:color="auto"/>
                    <w:left w:val="none" w:sz="0" w:space="0" w:color="auto"/>
                    <w:bottom w:val="none" w:sz="0" w:space="0" w:color="auto"/>
                    <w:right w:val="none" w:sz="0" w:space="0" w:color="auto"/>
                  </w:divBdr>
                </w:div>
                <w:div w:id="246572813">
                  <w:marLeft w:val="0"/>
                  <w:marRight w:val="0"/>
                  <w:marTop w:val="0"/>
                  <w:marBottom w:val="0"/>
                  <w:divBdr>
                    <w:top w:val="none" w:sz="0" w:space="0" w:color="auto"/>
                    <w:left w:val="none" w:sz="0" w:space="0" w:color="auto"/>
                    <w:bottom w:val="none" w:sz="0" w:space="0" w:color="auto"/>
                    <w:right w:val="none" w:sz="0" w:space="0" w:color="auto"/>
                  </w:divBdr>
                </w:div>
                <w:div w:id="352847233">
                  <w:marLeft w:val="0"/>
                  <w:marRight w:val="0"/>
                  <w:marTop w:val="0"/>
                  <w:marBottom w:val="0"/>
                  <w:divBdr>
                    <w:top w:val="none" w:sz="0" w:space="0" w:color="auto"/>
                    <w:left w:val="none" w:sz="0" w:space="0" w:color="auto"/>
                    <w:bottom w:val="none" w:sz="0" w:space="0" w:color="auto"/>
                    <w:right w:val="none" w:sz="0" w:space="0" w:color="auto"/>
                  </w:divBdr>
                </w:div>
                <w:div w:id="605383504">
                  <w:marLeft w:val="0"/>
                  <w:marRight w:val="0"/>
                  <w:marTop w:val="0"/>
                  <w:marBottom w:val="0"/>
                  <w:divBdr>
                    <w:top w:val="none" w:sz="0" w:space="0" w:color="auto"/>
                    <w:left w:val="none" w:sz="0" w:space="0" w:color="auto"/>
                    <w:bottom w:val="none" w:sz="0" w:space="0" w:color="auto"/>
                    <w:right w:val="none" w:sz="0" w:space="0" w:color="auto"/>
                  </w:divBdr>
                </w:div>
                <w:div w:id="118646306">
                  <w:marLeft w:val="0"/>
                  <w:marRight w:val="0"/>
                  <w:marTop w:val="0"/>
                  <w:marBottom w:val="0"/>
                  <w:divBdr>
                    <w:top w:val="none" w:sz="0" w:space="0" w:color="auto"/>
                    <w:left w:val="none" w:sz="0" w:space="0" w:color="auto"/>
                    <w:bottom w:val="none" w:sz="0" w:space="0" w:color="auto"/>
                    <w:right w:val="none" w:sz="0" w:space="0" w:color="auto"/>
                  </w:divBdr>
                </w:div>
                <w:div w:id="1298611921">
                  <w:marLeft w:val="0"/>
                  <w:marRight w:val="0"/>
                  <w:marTop w:val="0"/>
                  <w:marBottom w:val="0"/>
                  <w:divBdr>
                    <w:top w:val="none" w:sz="0" w:space="0" w:color="auto"/>
                    <w:left w:val="none" w:sz="0" w:space="0" w:color="auto"/>
                    <w:bottom w:val="none" w:sz="0" w:space="0" w:color="auto"/>
                    <w:right w:val="none" w:sz="0" w:space="0" w:color="auto"/>
                  </w:divBdr>
                </w:div>
                <w:div w:id="1806773306">
                  <w:marLeft w:val="0"/>
                  <w:marRight w:val="0"/>
                  <w:marTop w:val="0"/>
                  <w:marBottom w:val="0"/>
                  <w:divBdr>
                    <w:top w:val="none" w:sz="0" w:space="0" w:color="auto"/>
                    <w:left w:val="none" w:sz="0" w:space="0" w:color="auto"/>
                    <w:bottom w:val="none" w:sz="0" w:space="0" w:color="auto"/>
                    <w:right w:val="none" w:sz="0" w:space="0" w:color="auto"/>
                  </w:divBdr>
                </w:div>
                <w:div w:id="885069198">
                  <w:marLeft w:val="0"/>
                  <w:marRight w:val="0"/>
                  <w:marTop w:val="0"/>
                  <w:marBottom w:val="0"/>
                  <w:divBdr>
                    <w:top w:val="none" w:sz="0" w:space="0" w:color="auto"/>
                    <w:left w:val="none" w:sz="0" w:space="0" w:color="auto"/>
                    <w:bottom w:val="none" w:sz="0" w:space="0" w:color="auto"/>
                    <w:right w:val="none" w:sz="0" w:space="0" w:color="auto"/>
                  </w:divBdr>
                </w:div>
                <w:div w:id="2009214071">
                  <w:marLeft w:val="0"/>
                  <w:marRight w:val="0"/>
                  <w:marTop w:val="0"/>
                  <w:marBottom w:val="0"/>
                  <w:divBdr>
                    <w:top w:val="none" w:sz="0" w:space="0" w:color="auto"/>
                    <w:left w:val="none" w:sz="0" w:space="0" w:color="auto"/>
                    <w:bottom w:val="none" w:sz="0" w:space="0" w:color="auto"/>
                    <w:right w:val="none" w:sz="0" w:space="0" w:color="auto"/>
                  </w:divBdr>
                </w:div>
                <w:div w:id="1532255476">
                  <w:marLeft w:val="0"/>
                  <w:marRight w:val="0"/>
                  <w:marTop w:val="0"/>
                  <w:marBottom w:val="0"/>
                  <w:divBdr>
                    <w:top w:val="none" w:sz="0" w:space="0" w:color="auto"/>
                    <w:left w:val="none" w:sz="0" w:space="0" w:color="auto"/>
                    <w:bottom w:val="none" w:sz="0" w:space="0" w:color="auto"/>
                    <w:right w:val="none" w:sz="0" w:space="0" w:color="auto"/>
                  </w:divBdr>
                </w:div>
                <w:div w:id="497430764">
                  <w:marLeft w:val="0"/>
                  <w:marRight w:val="0"/>
                  <w:marTop w:val="0"/>
                  <w:marBottom w:val="0"/>
                  <w:divBdr>
                    <w:top w:val="none" w:sz="0" w:space="0" w:color="auto"/>
                    <w:left w:val="none" w:sz="0" w:space="0" w:color="auto"/>
                    <w:bottom w:val="none" w:sz="0" w:space="0" w:color="auto"/>
                    <w:right w:val="none" w:sz="0" w:space="0" w:color="auto"/>
                  </w:divBdr>
                </w:div>
                <w:div w:id="1896239320">
                  <w:marLeft w:val="0"/>
                  <w:marRight w:val="0"/>
                  <w:marTop w:val="0"/>
                  <w:marBottom w:val="0"/>
                  <w:divBdr>
                    <w:top w:val="none" w:sz="0" w:space="0" w:color="auto"/>
                    <w:left w:val="none" w:sz="0" w:space="0" w:color="auto"/>
                    <w:bottom w:val="none" w:sz="0" w:space="0" w:color="auto"/>
                    <w:right w:val="none" w:sz="0" w:space="0" w:color="auto"/>
                  </w:divBdr>
                </w:div>
                <w:div w:id="154417291">
                  <w:marLeft w:val="0"/>
                  <w:marRight w:val="0"/>
                  <w:marTop w:val="0"/>
                  <w:marBottom w:val="0"/>
                  <w:divBdr>
                    <w:top w:val="none" w:sz="0" w:space="0" w:color="auto"/>
                    <w:left w:val="none" w:sz="0" w:space="0" w:color="auto"/>
                    <w:bottom w:val="none" w:sz="0" w:space="0" w:color="auto"/>
                    <w:right w:val="none" w:sz="0" w:space="0" w:color="auto"/>
                  </w:divBdr>
                </w:div>
                <w:div w:id="1075855320">
                  <w:marLeft w:val="0"/>
                  <w:marRight w:val="0"/>
                  <w:marTop w:val="0"/>
                  <w:marBottom w:val="0"/>
                  <w:divBdr>
                    <w:top w:val="none" w:sz="0" w:space="0" w:color="auto"/>
                    <w:left w:val="none" w:sz="0" w:space="0" w:color="auto"/>
                    <w:bottom w:val="none" w:sz="0" w:space="0" w:color="auto"/>
                    <w:right w:val="none" w:sz="0" w:space="0" w:color="auto"/>
                  </w:divBdr>
                </w:div>
                <w:div w:id="1308704719">
                  <w:marLeft w:val="0"/>
                  <w:marRight w:val="0"/>
                  <w:marTop w:val="0"/>
                  <w:marBottom w:val="0"/>
                  <w:divBdr>
                    <w:top w:val="none" w:sz="0" w:space="0" w:color="auto"/>
                    <w:left w:val="none" w:sz="0" w:space="0" w:color="auto"/>
                    <w:bottom w:val="none" w:sz="0" w:space="0" w:color="auto"/>
                    <w:right w:val="none" w:sz="0" w:space="0" w:color="auto"/>
                  </w:divBdr>
                </w:div>
                <w:div w:id="115098418">
                  <w:marLeft w:val="0"/>
                  <w:marRight w:val="0"/>
                  <w:marTop w:val="0"/>
                  <w:marBottom w:val="0"/>
                  <w:divBdr>
                    <w:top w:val="none" w:sz="0" w:space="0" w:color="auto"/>
                    <w:left w:val="none" w:sz="0" w:space="0" w:color="auto"/>
                    <w:bottom w:val="none" w:sz="0" w:space="0" w:color="auto"/>
                    <w:right w:val="none" w:sz="0" w:space="0" w:color="auto"/>
                  </w:divBdr>
                </w:div>
                <w:div w:id="1846050122">
                  <w:marLeft w:val="0"/>
                  <w:marRight w:val="0"/>
                  <w:marTop w:val="0"/>
                  <w:marBottom w:val="0"/>
                  <w:divBdr>
                    <w:top w:val="none" w:sz="0" w:space="0" w:color="auto"/>
                    <w:left w:val="none" w:sz="0" w:space="0" w:color="auto"/>
                    <w:bottom w:val="none" w:sz="0" w:space="0" w:color="auto"/>
                    <w:right w:val="none" w:sz="0" w:space="0" w:color="auto"/>
                  </w:divBdr>
                </w:div>
                <w:div w:id="1008369371">
                  <w:marLeft w:val="0"/>
                  <w:marRight w:val="0"/>
                  <w:marTop w:val="0"/>
                  <w:marBottom w:val="0"/>
                  <w:divBdr>
                    <w:top w:val="none" w:sz="0" w:space="0" w:color="auto"/>
                    <w:left w:val="none" w:sz="0" w:space="0" w:color="auto"/>
                    <w:bottom w:val="none" w:sz="0" w:space="0" w:color="auto"/>
                    <w:right w:val="none" w:sz="0" w:space="0" w:color="auto"/>
                  </w:divBdr>
                </w:div>
                <w:div w:id="1120076249">
                  <w:marLeft w:val="0"/>
                  <w:marRight w:val="0"/>
                  <w:marTop w:val="0"/>
                  <w:marBottom w:val="0"/>
                  <w:divBdr>
                    <w:top w:val="none" w:sz="0" w:space="0" w:color="auto"/>
                    <w:left w:val="none" w:sz="0" w:space="0" w:color="auto"/>
                    <w:bottom w:val="none" w:sz="0" w:space="0" w:color="auto"/>
                    <w:right w:val="none" w:sz="0" w:space="0" w:color="auto"/>
                  </w:divBdr>
                </w:div>
                <w:div w:id="2037348245">
                  <w:marLeft w:val="0"/>
                  <w:marRight w:val="0"/>
                  <w:marTop w:val="0"/>
                  <w:marBottom w:val="0"/>
                  <w:divBdr>
                    <w:top w:val="none" w:sz="0" w:space="0" w:color="auto"/>
                    <w:left w:val="none" w:sz="0" w:space="0" w:color="auto"/>
                    <w:bottom w:val="none" w:sz="0" w:space="0" w:color="auto"/>
                    <w:right w:val="none" w:sz="0" w:space="0" w:color="auto"/>
                  </w:divBdr>
                </w:div>
                <w:div w:id="1143934183">
                  <w:marLeft w:val="0"/>
                  <w:marRight w:val="0"/>
                  <w:marTop w:val="0"/>
                  <w:marBottom w:val="0"/>
                  <w:divBdr>
                    <w:top w:val="none" w:sz="0" w:space="0" w:color="auto"/>
                    <w:left w:val="none" w:sz="0" w:space="0" w:color="auto"/>
                    <w:bottom w:val="none" w:sz="0" w:space="0" w:color="auto"/>
                    <w:right w:val="none" w:sz="0" w:space="0" w:color="auto"/>
                  </w:divBdr>
                </w:div>
                <w:div w:id="273173665">
                  <w:marLeft w:val="0"/>
                  <w:marRight w:val="0"/>
                  <w:marTop w:val="0"/>
                  <w:marBottom w:val="0"/>
                  <w:divBdr>
                    <w:top w:val="none" w:sz="0" w:space="0" w:color="auto"/>
                    <w:left w:val="none" w:sz="0" w:space="0" w:color="auto"/>
                    <w:bottom w:val="none" w:sz="0" w:space="0" w:color="auto"/>
                    <w:right w:val="none" w:sz="0" w:space="0" w:color="auto"/>
                  </w:divBdr>
                </w:div>
                <w:div w:id="1712151234">
                  <w:marLeft w:val="0"/>
                  <w:marRight w:val="0"/>
                  <w:marTop w:val="0"/>
                  <w:marBottom w:val="0"/>
                  <w:divBdr>
                    <w:top w:val="none" w:sz="0" w:space="0" w:color="auto"/>
                    <w:left w:val="none" w:sz="0" w:space="0" w:color="auto"/>
                    <w:bottom w:val="none" w:sz="0" w:space="0" w:color="auto"/>
                    <w:right w:val="none" w:sz="0" w:space="0" w:color="auto"/>
                  </w:divBdr>
                </w:div>
                <w:div w:id="1655137021">
                  <w:marLeft w:val="0"/>
                  <w:marRight w:val="0"/>
                  <w:marTop w:val="0"/>
                  <w:marBottom w:val="0"/>
                  <w:divBdr>
                    <w:top w:val="none" w:sz="0" w:space="0" w:color="auto"/>
                    <w:left w:val="none" w:sz="0" w:space="0" w:color="auto"/>
                    <w:bottom w:val="none" w:sz="0" w:space="0" w:color="auto"/>
                    <w:right w:val="none" w:sz="0" w:space="0" w:color="auto"/>
                  </w:divBdr>
                </w:div>
                <w:div w:id="631910699">
                  <w:marLeft w:val="0"/>
                  <w:marRight w:val="0"/>
                  <w:marTop w:val="0"/>
                  <w:marBottom w:val="0"/>
                  <w:divBdr>
                    <w:top w:val="none" w:sz="0" w:space="0" w:color="auto"/>
                    <w:left w:val="none" w:sz="0" w:space="0" w:color="auto"/>
                    <w:bottom w:val="none" w:sz="0" w:space="0" w:color="auto"/>
                    <w:right w:val="none" w:sz="0" w:space="0" w:color="auto"/>
                  </w:divBdr>
                </w:div>
                <w:div w:id="1330064545">
                  <w:marLeft w:val="0"/>
                  <w:marRight w:val="0"/>
                  <w:marTop w:val="0"/>
                  <w:marBottom w:val="0"/>
                  <w:divBdr>
                    <w:top w:val="none" w:sz="0" w:space="0" w:color="auto"/>
                    <w:left w:val="none" w:sz="0" w:space="0" w:color="auto"/>
                    <w:bottom w:val="none" w:sz="0" w:space="0" w:color="auto"/>
                    <w:right w:val="none" w:sz="0" w:space="0" w:color="auto"/>
                  </w:divBdr>
                </w:div>
                <w:div w:id="588541755">
                  <w:marLeft w:val="0"/>
                  <w:marRight w:val="0"/>
                  <w:marTop w:val="0"/>
                  <w:marBottom w:val="0"/>
                  <w:divBdr>
                    <w:top w:val="none" w:sz="0" w:space="0" w:color="auto"/>
                    <w:left w:val="none" w:sz="0" w:space="0" w:color="auto"/>
                    <w:bottom w:val="none" w:sz="0" w:space="0" w:color="auto"/>
                    <w:right w:val="none" w:sz="0" w:space="0" w:color="auto"/>
                  </w:divBdr>
                </w:div>
                <w:div w:id="1426682303">
                  <w:marLeft w:val="0"/>
                  <w:marRight w:val="0"/>
                  <w:marTop w:val="0"/>
                  <w:marBottom w:val="0"/>
                  <w:divBdr>
                    <w:top w:val="none" w:sz="0" w:space="0" w:color="auto"/>
                    <w:left w:val="none" w:sz="0" w:space="0" w:color="auto"/>
                    <w:bottom w:val="none" w:sz="0" w:space="0" w:color="auto"/>
                    <w:right w:val="none" w:sz="0" w:space="0" w:color="auto"/>
                  </w:divBdr>
                </w:div>
                <w:div w:id="1373651629">
                  <w:marLeft w:val="0"/>
                  <w:marRight w:val="0"/>
                  <w:marTop w:val="0"/>
                  <w:marBottom w:val="0"/>
                  <w:divBdr>
                    <w:top w:val="none" w:sz="0" w:space="0" w:color="auto"/>
                    <w:left w:val="none" w:sz="0" w:space="0" w:color="auto"/>
                    <w:bottom w:val="none" w:sz="0" w:space="0" w:color="auto"/>
                    <w:right w:val="none" w:sz="0" w:space="0" w:color="auto"/>
                  </w:divBdr>
                </w:div>
                <w:div w:id="1872378029">
                  <w:marLeft w:val="0"/>
                  <w:marRight w:val="0"/>
                  <w:marTop w:val="0"/>
                  <w:marBottom w:val="0"/>
                  <w:divBdr>
                    <w:top w:val="none" w:sz="0" w:space="0" w:color="auto"/>
                    <w:left w:val="none" w:sz="0" w:space="0" w:color="auto"/>
                    <w:bottom w:val="none" w:sz="0" w:space="0" w:color="auto"/>
                    <w:right w:val="none" w:sz="0" w:space="0" w:color="auto"/>
                  </w:divBdr>
                </w:div>
                <w:div w:id="1505785183">
                  <w:marLeft w:val="0"/>
                  <w:marRight w:val="0"/>
                  <w:marTop w:val="0"/>
                  <w:marBottom w:val="0"/>
                  <w:divBdr>
                    <w:top w:val="none" w:sz="0" w:space="0" w:color="auto"/>
                    <w:left w:val="none" w:sz="0" w:space="0" w:color="auto"/>
                    <w:bottom w:val="none" w:sz="0" w:space="0" w:color="auto"/>
                    <w:right w:val="none" w:sz="0" w:space="0" w:color="auto"/>
                  </w:divBdr>
                </w:div>
                <w:div w:id="1627000597">
                  <w:marLeft w:val="0"/>
                  <w:marRight w:val="0"/>
                  <w:marTop w:val="0"/>
                  <w:marBottom w:val="0"/>
                  <w:divBdr>
                    <w:top w:val="none" w:sz="0" w:space="0" w:color="auto"/>
                    <w:left w:val="none" w:sz="0" w:space="0" w:color="auto"/>
                    <w:bottom w:val="none" w:sz="0" w:space="0" w:color="auto"/>
                    <w:right w:val="none" w:sz="0" w:space="0" w:color="auto"/>
                  </w:divBdr>
                </w:div>
                <w:div w:id="870261891">
                  <w:marLeft w:val="0"/>
                  <w:marRight w:val="0"/>
                  <w:marTop w:val="0"/>
                  <w:marBottom w:val="0"/>
                  <w:divBdr>
                    <w:top w:val="none" w:sz="0" w:space="0" w:color="auto"/>
                    <w:left w:val="none" w:sz="0" w:space="0" w:color="auto"/>
                    <w:bottom w:val="none" w:sz="0" w:space="0" w:color="auto"/>
                    <w:right w:val="none" w:sz="0" w:space="0" w:color="auto"/>
                  </w:divBdr>
                </w:div>
                <w:div w:id="1101337611">
                  <w:marLeft w:val="0"/>
                  <w:marRight w:val="0"/>
                  <w:marTop w:val="0"/>
                  <w:marBottom w:val="0"/>
                  <w:divBdr>
                    <w:top w:val="none" w:sz="0" w:space="0" w:color="auto"/>
                    <w:left w:val="none" w:sz="0" w:space="0" w:color="auto"/>
                    <w:bottom w:val="none" w:sz="0" w:space="0" w:color="auto"/>
                    <w:right w:val="none" w:sz="0" w:space="0" w:color="auto"/>
                  </w:divBdr>
                </w:div>
                <w:div w:id="1943759037">
                  <w:marLeft w:val="0"/>
                  <w:marRight w:val="0"/>
                  <w:marTop w:val="0"/>
                  <w:marBottom w:val="0"/>
                  <w:divBdr>
                    <w:top w:val="none" w:sz="0" w:space="0" w:color="auto"/>
                    <w:left w:val="none" w:sz="0" w:space="0" w:color="auto"/>
                    <w:bottom w:val="none" w:sz="0" w:space="0" w:color="auto"/>
                    <w:right w:val="none" w:sz="0" w:space="0" w:color="auto"/>
                  </w:divBdr>
                </w:div>
                <w:div w:id="1192569628">
                  <w:marLeft w:val="0"/>
                  <w:marRight w:val="0"/>
                  <w:marTop w:val="0"/>
                  <w:marBottom w:val="0"/>
                  <w:divBdr>
                    <w:top w:val="none" w:sz="0" w:space="0" w:color="auto"/>
                    <w:left w:val="none" w:sz="0" w:space="0" w:color="auto"/>
                    <w:bottom w:val="none" w:sz="0" w:space="0" w:color="auto"/>
                    <w:right w:val="none" w:sz="0" w:space="0" w:color="auto"/>
                  </w:divBdr>
                </w:div>
                <w:div w:id="1460151725">
                  <w:marLeft w:val="0"/>
                  <w:marRight w:val="0"/>
                  <w:marTop w:val="0"/>
                  <w:marBottom w:val="0"/>
                  <w:divBdr>
                    <w:top w:val="none" w:sz="0" w:space="0" w:color="auto"/>
                    <w:left w:val="none" w:sz="0" w:space="0" w:color="auto"/>
                    <w:bottom w:val="none" w:sz="0" w:space="0" w:color="auto"/>
                    <w:right w:val="none" w:sz="0" w:space="0" w:color="auto"/>
                  </w:divBdr>
                </w:div>
                <w:div w:id="1967613782">
                  <w:marLeft w:val="0"/>
                  <w:marRight w:val="0"/>
                  <w:marTop w:val="0"/>
                  <w:marBottom w:val="0"/>
                  <w:divBdr>
                    <w:top w:val="none" w:sz="0" w:space="0" w:color="auto"/>
                    <w:left w:val="none" w:sz="0" w:space="0" w:color="auto"/>
                    <w:bottom w:val="none" w:sz="0" w:space="0" w:color="auto"/>
                    <w:right w:val="none" w:sz="0" w:space="0" w:color="auto"/>
                  </w:divBdr>
                </w:div>
                <w:div w:id="1820344390">
                  <w:marLeft w:val="0"/>
                  <w:marRight w:val="0"/>
                  <w:marTop w:val="0"/>
                  <w:marBottom w:val="0"/>
                  <w:divBdr>
                    <w:top w:val="none" w:sz="0" w:space="0" w:color="auto"/>
                    <w:left w:val="none" w:sz="0" w:space="0" w:color="auto"/>
                    <w:bottom w:val="none" w:sz="0" w:space="0" w:color="auto"/>
                    <w:right w:val="none" w:sz="0" w:space="0" w:color="auto"/>
                  </w:divBdr>
                </w:div>
              </w:divsChild>
            </w:div>
            <w:div w:id="241768324">
              <w:marLeft w:val="0"/>
              <w:marRight w:val="0"/>
              <w:marTop w:val="0"/>
              <w:marBottom w:val="0"/>
              <w:divBdr>
                <w:top w:val="none" w:sz="0" w:space="0" w:color="auto"/>
                <w:left w:val="none" w:sz="0" w:space="0" w:color="auto"/>
                <w:bottom w:val="none" w:sz="0" w:space="0" w:color="auto"/>
                <w:right w:val="none" w:sz="0" w:space="0" w:color="auto"/>
              </w:divBdr>
              <w:divsChild>
                <w:div w:id="251202901">
                  <w:marLeft w:val="0"/>
                  <w:marRight w:val="0"/>
                  <w:marTop w:val="0"/>
                  <w:marBottom w:val="0"/>
                  <w:divBdr>
                    <w:top w:val="none" w:sz="0" w:space="0" w:color="auto"/>
                    <w:left w:val="none" w:sz="0" w:space="0" w:color="auto"/>
                    <w:bottom w:val="none" w:sz="0" w:space="0" w:color="auto"/>
                    <w:right w:val="none" w:sz="0" w:space="0" w:color="auto"/>
                  </w:divBdr>
                </w:div>
                <w:div w:id="137118485">
                  <w:marLeft w:val="0"/>
                  <w:marRight w:val="0"/>
                  <w:marTop w:val="0"/>
                  <w:marBottom w:val="0"/>
                  <w:divBdr>
                    <w:top w:val="none" w:sz="0" w:space="0" w:color="auto"/>
                    <w:left w:val="none" w:sz="0" w:space="0" w:color="auto"/>
                    <w:bottom w:val="none" w:sz="0" w:space="0" w:color="auto"/>
                    <w:right w:val="none" w:sz="0" w:space="0" w:color="auto"/>
                  </w:divBdr>
                </w:div>
                <w:div w:id="553392158">
                  <w:marLeft w:val="0"/>
                  <w:marRight w:val="0"/>
                  <w:marTop w:val="0"/>
                  <w:marBottom w:val="0"/>
                  <w:divBdr>
                    <w:top w:val="none" w:sz="0" w:space="0" w:color="auto"/>
                    <w:left w:val="none" w:sz="0" w:space="0" w:color="auto"/>
                    <w:bottom w:val="none" w:sz="0" w:space="0" w:color="auto"/>
                    <w:right w:val="none" w:sz="0" w:space="0" w:color="auto"/>
                  </w:divBdr>
                </w:div>
                <w:div w:id="1145665085">
                  <w:marLeft w:val="0"/>
                  <w:marRight w:val="0"/>
                  <w:marTop w:val="0"/>
                  <w:marBottom w:val="0"/>
                  <w:divBdr>
                    <w:top w:val="none" w:sz="0" w:space="0" w:color="auto"/>
                    <w:left w:val="none" w:sz="0" w:space="0" w:color="auto"/>
                    <w:bottom w:val="none" w:sz="0" w:space="0" w:color="auto"/>
                    <w:right w:val="none" w:sz="0" w:space="0" w:color="auto"/>
                  </w:divBdr>
                </w:div>
                <w:div w:id="448201952">
                  <w:marLeft w:val="0"/>
                  <w:marRight w:val="0"/>
                  <w:marTop w:val="0"/>
                  <w:marBottom w:val="0"/>
                  <w:divBdr>
                    <w:top w:val="none" w:sz="0" w:space="0" w:color="auto"/>
                    <w:left w:val="none" w:sz="0" w:space="0" w:color="auto"/>
                    <w:bottom w:val="none" w:sz="0" w:space="0" w:color="auto"/>
                    <w:right w:val="none" w:sz="0" w:space="0" w:color="auto"/>
                  </w:divBdr>
                </w:div>
                <w:div w:id="552888916">
                  <w:marLeft w:val="0"/>
                  <w:marRight w:val="0"/>
                  <w:marTop w:val="0"/>
                  <w:marBottom w:val="0"/>
                  <w:divBdr>
                    <w:top w:val="none" w:sz="0" w:space="0" w:color="auto"/>
                    <w:left w:val="none" w:sz="0" w:space="0" w:color="auto"/>
                    <w:bottom w:val="none" w:sz="0" w:space="0" w:color="auto"/>
                    <w:right w:val="none" w:sz="0" w:space="0" w:color="auto"/>
                  </w:divBdr>
                </w:div>
                <w:div w:id="1090395220">
                  <w:marLeft w:val="0"/>
                  <w:marRight w:val="0"/>
                  <w:marTop w:val="0"/>
                  <w:marBottom w:val="0"/>
                  <w:divBdr>
                    <w:top w:val="none" w:sz="0" w:space="0" w:color="auto"/>
                    <w:left w:val="none" w:sz="0" w:space="0" w:color="auto"/>
                    <w:bottom w:val="none" w:sz="0" w:space="0" w:color="auto"/>
                    <w:right w:val="none" w:sz="0" w:space="0" w:color="auto"/>
                  </w:divBdr>
                </w:div>
                <w:div w:id="1593734472">
                  <w:marLeft w:val="0"/>
                  <w:marRight w:val="0"/>
                  <w:marTop w:val="0"/>
                  <w:marBottom w:val="0"/>
                  <w:divBdr>
                    <w:top w:val="none" w:sz="0" w:space="0" w:color="auto"/>
                    <w:left w:val="none" w:sz="0" w:space="0" w:color="auto"/>
                    <w:bottom w:val="none" w:sz="0" w:space="0" w:color="auto"/>
                    <w:right w:val="none" w:sz="0" w:space="0" w:color="auto"/>
                  </w:divBdr>
                </w:div>
                <w:div w:id="2121294523">
                  <w:marLeft w:val="0"/>
                  <w:marRight w:val="0"/>
                  <w:marTop w:val="0"/>
                  <w:marBottom w:val="0"/>
                  <w:divBdr>
                    <w:top w:val="none" w:sz="0" w:space="0" w:color="auto"/>
                    <w:left w:val="none" w:sz="0" w:space="0" w:color="auto"/>
                    <w:bottom w:val="none" w:sz="0" w:space="0" w:color="auto"/>
                    <w:right w:val="none" w:sz="0" w:space="0" w:color="auto"/>
                  </w:divBdr>
                </w:div>
                <w:div w:id="1037699732">
                  <w:marLeft w:val="0"/>
                  <w:marRight w:val="0"/>
                  <w:marTop w:val="0"/>
                  <w:marBottom w:val="0"/>
                  <w:divBdr>
                    <w:top w:val="none" w:sz="0" w:space="0" w:color="auto"/>
                    <w:left w:val="none" w:sz="0" w:space="0" w:color="auto"/>
                    <w:bottom w:val="none" w:sz="0" w:space="0" w:color="auto"/>
                    <w:right w:val="none" w:sz="0" w:space="0" w:color="auto"/>
                  </w:divBdr>
                </w:div>
                <w:div w:id="1471943805">
                  <w:marLeft w:val="0"/>
                  <w:marRight w:val="0"/>
                  <w:marTop w:val="0"/>
                  <w:marBottom w:val="0"/>
                  <w:divBdr>
                    <w:top w:val="none" w:sz="0" w:space="0" w:color="auto"/>
                    <w:left w:val="none" w:sz="0" w:space="0" w:color="auto"/>
                    <w:bottom w:val="none" w:sz="0" w:space="0" w:color="auto"/>
                    <w:right w:val="none" w:sz="0" w:space="0" w:color="auto"/>
                  </w:divBdr>
                </w:div>
                <w:div w:id="182716172">
                  <w:marLeft w:val="0"/>
                  <w:marRight w:val="0"/>
                  <w:marTop w:val="0"/>
                  <w:marBottom w:val="0"/>
                  <w:divBdr>
                    <w:top w:val="none" w:sz="0" w:space="0" w:color="auto"/>
                    <w:left w:val="none" w:sz="0" w:space="0" w:color="auto"/>
                    <w:bottom w:val="none" w:sz="0" w:space="0" w:color="auto"/>
                    <w:right w:val="none" w:sz="0" w:space="0" w:color="auto"/>
                  </w:divBdr>
                </w:div>
                <w:div w:id="1615668503">
                  <w:marLeft w:val="0"/>
                  <w:marRight w:val="0"/>
                  <w:marTop w:val="0"/>
                  <w:marBottom w:val="0"/>
                  <w:divBdr>
                    <w:top w:val="none" w:sz="0" w:space="0" w:color="auto"/>
                    <w:left w:val="none" w:sz="0" w:space="0" w:color="auto"/>
                    <w:bottom w:val="none" w:sz="0" w:space="0" w:color="auto"/>
                    <w:right w:val="none" w:sz="0" w:space="0" w:color="auto"/>
                  </w:divBdr>
                </w:div>
                <w:div w:id="59792347">
                  <w:marLeft w:val="0"/>
                  <w:marRight w:val="0"/>
                  <w:marTop w:val="0"/>
                  <w:marBottom w:val="0"/>
                  <w:divBdr>
                    <w:top w:val="none" w:sz="0" w:space="0" w:color="auto"/>
                    <w:left w:val="none" w:sz="0" w:space="0" w:color="auto"/>
                    <w:bottom w:val="none" w:sz="0" w:space="0" w:color="auto"/>
                    <w:right w:val="none" w:sz="0" w:space="0" w:color="auto"/>
                  </w:divBdr>
                </w:div>
                <w:div w:id="140075656">
                  <w:marLeft w:val="0"/>
                  <w:marRight w:val="0"/>
                  <w:marTop w:val="0"/>
                  <w:marBottom w:val="0"/>
                  <w:divBdr>
                    <w:top w:val="none" w:sz="0" w:space="0" w:color="auto"/>
                    <w:left w:val="none" w:sz="0" w:space="0" w:color="auto"/>
                    <w:bottom w:val="none" w:sz="0" w:space="0" w:color="auto"/>
                    <w:right w:val="none" w:sz="0" w:space="0" w:color="auto"/>
                  </w:divBdr>
                </w:div>
                <w:div w:id="685984046">
                  <w:marLeft w:val="0"/>
                  <w:marRight w:val="0"/>
                  <w:marTop w:val="0"/>
                  <w:marBottom w:val="0"/>
                  <w:divBdr>
                    <w:top w:val="none" w:sz="0" w:space="0" w:color="auto"/>
                    <w:left w:val="none" w:sz="0" w:space="0" w:color="auto"/>
                    <w:bottom w:val="none" w:sz="0" w:space="0" w:color="auto"/>
                    <w:right w:val="none" w:sz="0" w:space="0" w:color="auto"/>
                  </w:divBdr>
                </w:div>
                <w:div w:id="306666523">
                  <w:marLeft w:val="0"/>
                  <w:marRight w:val="0"/>
                  <w:marTop w:val="0"/>
                  <w:marBottom w:val="0"/>
                  <w:divBdr>
                    <w:top w:val="none" w:sz="0" w:space="0" w:color="auto"/>
                    <w:left w:val="none" w:sz="0" w:space="0" w:color="auto"/>
                    <w:bottom w:val="none" w:sz="0" w:space="0" w:color="auto"/>
                    <w:right w:val="none" w:sz="0" w:space="0" w:color="auto"/>
                  </w:divBdr>
                </w:div>
                <w:div w:id="350182860">
                  <w:marLeft w:val="0"/>
                  <w:marRight w:val="0"/>
                  <w:marTop w:val="0"/>
                  <w:marBottom w:val="0"/>
                  <w:divBdr>
                    <w:top w:val="none" w:sz="0" w:space="0" w:color="auto"/>
                    <w:left w:val="none" w:sz="0" w:space="0" w:color="auto"/>
                    <w:bottom w:val="none" w:sz="0" w:space="0" w:color="auto"/>
                    <w:right w:val="none" w:sz="0" w:space="0" w:color="auto"/>
                  </w:divBdr>
                </w:div>
                <w:div w:id="1877699096">
                  <w:marLeft w:val="0"/>
                  <w:marRight w:val="0"/>
                  <w:marTop w:val="0"/>
                  <w:marBottom w:val="0"/>
                  <w:divBdr>
                    <w:top w:val="none" w:sz="0" w:space="0" w:color="auto"/>
                    <w:left w:val="none" w:sz="0" w:space="0" w:color="auto"/>
                    <w:bottom w:val="none" w:sz="0" w:space="0" w:color="auto"/>
                    <w:right w:val="none" w:sz="0" w:space="0" w:color="auto"/>
                  </w:divBdr>
                </w:div>
                <w:div w:id="1168329273">
                  <w:marLeft w:val="0"/>
                  <w:marRight w:val="0"/>
                  <w:marTop w:val="0"/>
                  <w:marBottom w:val="0"/>
                  <w:divBdr>
                    <w:top w:val="none" w:sz="0" w:space="0" w:color="auto"/>
                    <w:left w:val="none" w:sz="0" w:space="0" w:color="auto"/>
                    <w:bottom w:val="none" w:sz="0" w:space="0" w:color="auto"/>
                    <w:right w:val="none" w:sz="0" w:space="0" w:color="auto"/>
                  </w:divBdr>
                </w:div>
                <w:div w:id="76875988">
                  <w:marLeft w:val="0"/>
                  <w:marRight w:val="0"/>
                  <w:marTop w:val="0"/>
                  <w:marBottom w:val="0"/>
                  <w:divBdr>
                    <w:top w:val="none" w:sz="0" w:space="0" w:color="auto"/>
                    <w:left w:val="none" w:sz="0" w:space="0" w:color="auto"/>
                    <w:bottom w:val="none" w:sz="0" w:space="0" w:color="auto"/>
                    <w:right w:val="none" w:sz="0" w:space="0" w:color="auto"/>
                  </w:divBdr>
                </w:div>
                <w:div w:id="824980679">
                  <w:marLeft w:val="0"/>
                  <w:marRight w:val="0"/>
                  <w:marTop w:val="0"/>
                  <w:marBottom w:val="0"/>
                  <w:divBdr>
                    <w:top w:val="none" w:sz="0" w:space="0" w:color="auto"/>
                    <w:left w:val="none" w:sz="0" w:space="0" w:color="auto"/>
                    <w:bottom w:val="none" w:sz="0" w:space="0" w:color="auto"/>
                    <w:right w:val="none" w:sz="0" w:space="0" w:color="auto"/>
                  </w:divBdr>
                </w:div>
                <w:div w:id="1556774811">
                  <w:marLeft w:val="0"/>
                  <w:marRight w:val="0"/>
                  <w:marTop w:val="0"/>
                  <w:marBottom w:val="0"/>
                  <w:divBdr>
                    <w:top w:val="none" w:sz="0" w:space="0" w:color="auto"/>
                    <w:left w:val="none" w:sz="0" w:space="0" w:color="auto"/>
                    <w:bottom w:val="none" w:sz="0" w:space="0" w:color="auto"/>
                    <w:right w:val="none" w:sz="0" w:space="0" w:color="auto"/>
                  </w:divBdr>
                </w:div>
                <w:div w:id="447284019">
                  <w:marLeft w:val="0"/>
                  <w:marRight w:val="0"/>
                  <w:marTop w:val="0"/>
                  <w:marBottom w:val="0"/>
                  <w:divBdr>
                    <w:top w:val="none" w:sz="0" w:space="0" w:color="auto"/>
                    <w:left w:val="none" w:sz="0" w:space="0" w:color="auto"/>
                    <w:bottom w:val="none" w:sz="0" w:space="0" w:color="auto"/>
                    <w:right w:val="none" w:sz="0" w:space="0" w:color="auto"/>
                  </w:divBdr>
                </w:div>
                <w:div w:id="1185246996">
                  <w:marLeft w:val="0"/>
                  <w:marRight w:val="0"/>
                  <w:marTop w:val="0"/>
                  <w:marBottom w:val="0"/>
                  <w:divBdr>
                    <w:top w:val="none" w:sz="0" w:space="0" w:color="auto"/>
                    <w:left w:val="none" w:sz="0" w:space="0" w:color="auto"/>
                    <w:bottom w:val="none" w:sz="0" w:space="0" w:color="auto"/>
                    <w:right w:val="none" w:sz="0" w:space="0" w:color="auto"/>
                  </w:divBdr>
                </w:div>
                <w:div w:id="65735202">
                  <w:marLeft w:val="0"/>
                  <w:marRight w:val="0"/>
                  <w:marTop w:val="0"/>
                  <w:marBottom w:val="0"/>
                  <w:divBdr>
                    <w:top w:val="none" w:sz="0" w:space="0" w:color="auto"/>
                    <w:left w:val="none" w:sz="0" w:space="0" w:color="auto"/>
                    <w:bottom w:val="none" w:sz="0" w:space="0" w:color="auto"/>
                    <w:right w:val="none" w:sz="0" w:space="0" w:color="auto"/>
                  </w:divBdr>
                </w:div>
                <w:div w:id="1131947184">
                  <w:marLeft w:val="0"/>
                  <w:marRight w:val="0"/>
                  <w:marTop w:val="0"/>
                  <w:marBottom w:val="0"/>
                  <w:divBdr>
                    <w:top w:val="none" w:sz="0" w:space="0" w:color="auto"/>
                    <w:left w:val="none" w:sz="0" w:space="0" w:color="auto"/>
                    <w:bottom w:val="none" w:sz="0" w:space="0" w:color="auto"/>
                    <w:right w:val="none" w:sz="0" w:space="0" w:color="auto"/>
                  </w:divBdr>
                </w:div>
                <w:div w:id="1952274310">
                  <w:marLeft w:val="0"/>
                  <w:marRight w:val="0"/>
                  <w:marTop w:val="0"/>
                  <w:marBottom w:val="0"/>
                  <w:divBdr>
                    <w:top w:val="none" w:sz="0" w:space="0" w:color="auto"/>
                    <w:left w:val="none" w:sz="0" w:space="0" w:color="auto"/>
                    <w:bottom w:val="none" w:sz="0" w:space="0" w:color="auto"/>
                    <w:right w:val="none" w:sz="0" w:space="0" w:color="auto"/>
                  </w:divBdr>
                </w:div>
                <w:div w:id="1280340100">
                  <w:marLeft w:val="0"/>
                  <w:marRight w:val="0"/>
                  <w:marTop w:val="0"/>
                  <w:marBottom w:val="0"/>
                  <w:divBdr>
                    <w:top w:val="none" w:sz="0" w:space="0" w:color="auto"/>
                    <w:left w:val="none" w:sz="0" w:space="0" w:color="auto"/>
                    <w:bottom w:val="none" w:sz="0" w:space="0" w:color="auto"/>
                    <w:right w:val="none" w:sz="0" w:space="0" w:color="auto"/>
                  </w:divBdr>
                </w:div>
                <w:div w:id="555092963">
                  <w:marLeft w:val="0"/>
                  <w:marRight w:val="0"/>
                  <w:marTop w:val="0"/>
                  <w:marBottom w:val="0"/>
                  <w:divBdr>
                    <w:top w:val="none" w:sz="0" w:space="0" w:color="auto"/>
                    <w:left w:val="none" w:sz="0" w:space="0" w:color="auto"/>
                    <w:bottom w:val="none" w:sz="0" w:space="0" w:color="auto"/>
                    <w:right w:val="none" w:sz="0" w:space="0" w:color="auto"/>
                  </w:divBdr>
                </w:div>
                <w:div w:id="420220398">
                  <w:marLeft w:val="0"/>
                  <w:marRight w:val="0"/>
                  <w:marTop w:val="0"/>
                  <w:marBottom w:val="0"/>
                  <w:divBdr>
                    <w:top w:val="none" w:sz="0" w:space="0" w:color="auto"/>
                    <w:left w:val="none" w:sz="0" w:space="0" w:color="auto"/>
                    <w:bottom w:val="none" w:sz="0" w:space="0" w:color="auto"/>
                    <w:right w:val="none" w:sz="0" w:space="0" w:color="auto"/>
                  </w:divBdr>
                </w:div>
                <w:div w:id="1860586194">
                  <w:marLeft w:val="0"/>
                  <w:marRight w:val="0"/>
                  <w:marTop w:val="0"/>
                  <w:marBottom w:val="0"/>
                  <w:divBdr>
                    <w:top w:val="none" w:sz="0" w:space="0" w:color="auto"/>
                    <w:left w:val="none" w:sz="0" w:space="0" w:color="auto"/>
                    <w:bottom w:val="none" w:sz="0" w:space="0" w:color="auto"/>
                    <w:right w:val="none" w:sz="0" w:space="0" w:color="auto"/>
                  </w:divBdr>
                </w:div>
                <w:div w:id="182864275">
                  <w:marLeft w:val="0"/>
                  <w:marRight w:val="0"/>
                  <w:marTop w:val="0"/>
                  <w:marBottom w:val="0"/>
                  <w:divBdr>
                    <w:top w:val="none" w:sz="0" w:space="0" w:color="auto"/>
                    <w:left w:val="none" w:sz="0" w:space="0" w:color="auto"/>
                    <w:bottom w:val="none" w:sz="0" w:space="0" w:color="auto"/>
                    <w:right w:val="none" w:sz="0" w:space="0" w:color="auto"/>
                  </w:divBdr>
                </w:div>
                <w:div w:id="437525876">
                  <w:marLeft w:val="0"/>
                  <w:marRight w:val="0"/>
                  <w:marTop w:val="0"/>
                  <w:marBottom w:val="0"/>
                  <w:divBdr>
                    <w:top w:val="none" w:sz="0" w:space="0" w:color="auto"/>
                    <w:left w:val="none" w:sz="0" w:space="0" w:color="auto"/>
                    <w:bottom w:val="none" w:sz="0" w:space="0" w:color="auto"/>
                    <w:right w:val="none" w:sz="0" w:space="0" w:color="auto"/>
                  </w:divBdr>
                </w:div>
                <w:div w:id="200287711">
                  <w:marLeft w:val="0"/>
                  <w:marRight w:val="0"/>
                  <w:marTop w:val="0"/>
                  <w:marBottom w:val="0"/>
                  <w:divBdr>
                    <w:top w:val="none" w:sz="0" w:space="0" w:color="auto"/>
                    <w:left w:val="none" w:sz="0" w:space="0" w:color="auto"/>
                    <w:bottom w:val="none" w:sz="0" w:space="0" w:color="auto"/>
                    <w:right w:val="none" w:sz="0" w:space="0" w:color="auto"/>
                  </w:divBdr>
                </w:div>
                <w:div w:id="1994529731">
                  <w:marLeft w:val="0"/>
                  <w:marRight w:val="0"/>
                  <w:marTop w:val="0"/>
                  <w:marBottom w:val="0"/>
                  <w:divBdr>
                    <w:top w:val="none" w:sz="0" w:space="0" w:color="auto"/>
                    <w:left w:val="none" w:sz="0" w:space="0" w:color="auto"/>
                    <w:bottom w:val="none" w:sz="0" w:space="0" w:color="auto"/>
                    <w:right w:val="none" w:sz="0" w:space="0" w:color="auto"/>
                  </w:divBdr>
                </w:div>
                <w:div w:id="535047915">
                  <w:marLeft w:val="0"/>
                  <w:marRight w:val="0"/>
                  <w:marTop w:val="0"/>
                  <w:marBottom w:val="0"/>
                  <w:divBdr>
                    <w:top w:val="none" w:sz="0" w:space="0" w:color="auto"/>
                    <w:left w:val="none" w:sz="0" w:space="0" w:color="auto"/>
                    <w:bottom w:val="none" w:sz="0" w:space="0" w:color="auto"/>
                    <w:right w:val="none" w:sz="0" w:space="0" w:color="auto"/>
                  </w:divBdr>
                </w:div>
                <w:div w:id="119275692">
                  <w:marLeft w:val="0"/>
                  <w:marRight w:val="0"/>
                  <w:marTop w:val="0"/>
                  <w:marBottom w:val="0"/>
                  <w:divBdr>
                    <w:top w:val="none" w:sz="0" w:space="0" w:color="auto"/>
                    <w:left w:val="none" w:sz="0" w:space="0" w:color="auto"/>
                    <w:bottom w:val="none" w:sz="0" w:space="0" w:color="auto"/>
                    <w:right w:val="none" w:sz="0" w:space="0" w:color="auto"/>
                  </w:divBdr>
                </w:div>
                <w:div w:id="1621834649">
                  <w:marLeft w:val="0"/>
                  <w:marRight w:val="0"/>
                  <w:marTop w:val="0"/>
                  <w:marBottom w:val="0"/>
                  <w:divBdr>
                    <w:top w:val="none" w:sz="0" w:space="0" w:color="auto"/>
                    <w:left w:val="none" w:sz="0" w:space="0" w:color="auto"/>
                    <w:bottom w:val="none" w:sz="0" w:space="0" w:color="auto"/>
                    <w:right w:val="none" w:sz="0" w:space="0" w:color="auto"/>
                  </w:divBdr>
                </w:div>
                <w:div w:id="68769571">
                  <w:marLeft w:val="0"/>
                  <w:marRight w:val="0"/>
                  <w:marTop w:val="0"/>
                  <w:marBottom w:val="0"/>
                  <w:divBdr>
                    <w:top w:val="none" w:sz="0" w:space="0" w:color="auto"/>
                    <w:left w:val="none" w:sz="0" w:space="0" w:color="auto"/>
                    <w:bottom w:val="none" w:sz="0" w:space="0" w:color="auto"/>
                    <w:right w:val="none" w:sz="0" w:space="0" w:color="auto"/>
                  </w:divBdr>
                </w:div>
                <w:div w:id="2075856517">
                  <w:marLeft w:val="0"/>
                  <w:marRight w:val="0"/>
                  <w:marTop w:val="0"/>
                  <w:marBottom w:val="0"/>
                  <w:divBdr>
                    <w:top w:val="none" w:sz="0" w:space="0" w:color="auto"/>
                    <w:left w:val="none" w:sz="0" w:space="0" w:color="auto"/>
                    <w:bottom w:val="none" w:sz="0" w:space="0" w:color="auto"/>
                    <w:right w:val="none" w:sz="0" w:space="0" w:color="auto"/>
                  </w:divBdr>
                </w:div>
                <w:div w:id="349071668">
                  <w:marLeft w:val="0"/>
                  <w:marRight w:val="0"/>
                  <w:marTop w:val="0"/>
                  <w:marBottom w:val="0"/>
                  <w:divBdr>
                    <w:top w:val="none" w:sz="0" w:space="0" w:color="auto"/>
                    <w:left w:val="none" w:sz="0" w:space="0" w:color="auto"/>
                    <w:bottom w:val="none" w:sz="0" w:space="0" w:color="auto"/>
                    <w:right w:val="none" w:sz="0" w:space="0" w:color="auto"/>
                  </w:divBdr>
                </w:div>
                <w:div w:id="669672791">
                  <w:marLeft w:val="0"/>
                  <w:marRight w:val="0"/>
                  <w:marTop w:val="0"/>
                  <w:marBottom w:val="0"/>
                  <w:divBdr>
                    <w:top w:val="none" w:sz="0" w:space="0" w:color="auto"/>
                    <w:left w:val="none" w:sz="0" w:space="0" w:color="auto"/>
                    <w:bottom w:val="none" w:sz="0" w:space="0" w:color="auto"/>
                    <w:right w:val="none" w:sz="0" w:space="0" w:color="auto"/>
                  </w:divBdr>
                </w:div>
                <w:div w:id="1445491571">
                  <w:marLeft w:val="0"/>
                  <w:marRight w:val="0"/>
                  <w:marTop w:val="0"/>
                  <w:marBottom w:val="0"/>
                  <w:divBdr>
                    <w:top w:val="none" w:sz="0" w:space="0" w:color="auto"/>
                    <w:left w:val="none" w:sz="0" w:space="0" w:color="auto"/>
                    <w:bottom w:val="none" w:sz="0" w:space="0" w:color="auto"/>
                    <w:right w:val="none" w:sz="0" w:space="0" w:color="auto"/>
                  </w:divBdr>
                </w:div>
                <w:div w:id="456487557">
                  <w:marLeft w:val="0"/>
                  <w:marRight w:val="0"/>
                  <w:marTop w:val="0"/>
                  <w:marBottom w:val="0"/>
                  <w:divBdr>
                    <w:top w:val="none" w:sz="0" w:space="0" w:color="auto"/>
                    <w:left w:val="none" w:sz="0" w:space="0" w:color="auto"/>
                    <w:bottom w:val="none" w:sz="0" w:space="0" w:color="auto"/>
                    <w:right w:val="none" w:sz="0" w:space="0" w:color="auto"/>
                  </w:divBdr>
                </w:div>
                <w:div w:id="1910731537">
                  <w:marLeft w:val="0"/>
                  <w:marRight w:val="0"/>
                  <w:marTop w:val="0"/>
                  <w:marBottom w:val="0"/>
                  <w:divBdr>
                    <w:top w:val="none" w:sz="0" w:space="0" w:color="auto"/>
                    <w:left w:val="none" w:sz="0" w:space="0" w:color="auto"/>
                    <w:bottom w:val="none" w:sz="0" w:space="0" w:color="auto"/>
                    <w:right w:val="none" w:sz="0" w:space="0" w:color="auto"/>
                  </w:divBdr>
                </w:div>
                <w:div w:id="1827353511">
                  <w:marLeft w:val="0"/>
                  <w:marRight w:val="0"/>
                  <w:marTop w:val="0"/>
                  <w:marBottom w:val="0"/>
                  <w:divBdr>
                    <w:top w:val="none" w:sz="0" w:space="0" w:color="auto"/>
                    <w:left w:val="none" w:sz="0" w:space="0" w:color="auto"/>
                    <w:bottom w:val="none" w:sz="0" w:space="0" w:color="auto"/>
                    <w:right w:val="none" w:sz="0" w:space="0" w:color="auto"/>
                  </w:divBdr>
                </w:div>
                <w:div w:id="777480693">
                  <w:marLeft w:val="0"/>
                  <w:marRight w:val="0"/>
                  <w:marTop w:val="0"/>
                  <w:marBottom w:val="0"/>
                  <w:divBdr>
                    <w:top w:val="none" w:sz="0" w:space="0" w:color="auto"/>
                    <w:left w:val="none" w:sz="0" w:space="0" w:color="auto"/>
                    <w:bottom w:val="none" w:sz="0" w:space="0" w:color="auto"/>
                    <w:right w:val="none" w:sz="0" w:space="0" w:color="auto"/>
                  </w:divBdr>
                </w:div>
                <w:div w:id="2137135453">
                  <w:marLeft w:val="0"/>
                  <w:marRight w:val="0"/>
                  <w:marTop w:val="0"/>
                  <w:marBottom w:val="0"/>
                  <w:divBdr>
                    <w:top w:val="none" w:sz="0" w:space="0" w:color="auto"/>
                    <w:left w:val="none" w:sz="0" w:space="0" w:color="auto"/>
                    <w:bottom w:val="none" w:sz="0" w:space="0" w:color="auto"/>
                    <w:right w:val="none" w:sz="0" w:space="0" w:color="auto"/>
                  </w:divBdr>
                </w:div>
                <w:div w:id="260113139">
                  <w:marLeft w:val="0"/>
                  <w:marRight w:val="0"/>
                  <w:marTop w:val="0"/>
                  <w:marBottom w:val="0"/>
                  <w:divBdr>
                    <w:top w:val="none" w:sz="0" w:space="0" w:color="auto"/>
                    <w:left w:val="none" w:sz="0" w:space="0" w:color="auto"/>
                    <w:bottom w:val="none" w:sz="0" w:space="0" w:color="auto"/>
                    <w:right w:val="none" w:sz="0" w:space="0" w:color="auto"/>
                  </w:divBdr>
                </w:div>
                <w:div w:id="456292984">
                  <w:marLeft w:val="0"/>
                  <w:marRight w:val="0"/>
                  <w:marTop w:val="0"/>
                  <w:marBottom w:val="0"/>
                  <w:divBdr>
                    <w:top w:val="none" w:sz="0" w:space="0" w:color="auto"/>
                    <w:left w:val="none" w:sz="0" w:space="0" w:color="auto"/>
                    <w:bottom w:val="none" w:sz="0" w:space="0" w:color="auto"/>
                    <w:right w:val="none" w:sz="0" w:space="0" w:color="auto"/>
                  </w:divBdr>
                </w:div>
                <w:div w:id="2076271094">
                  <w:marLeft w:val="0"/>
                  <w:marRight w:val="0"/>
                  <w:marTop w:val="0"/>
                  <w:marBottom w:val="0"/>
                  <w:divBdr>
                    <w:top w:val="none" w:sz="0" w:space="0" w:color="auto"/>
                    <w:left w:val="none" w:sz="0" w:space="0" w:color="auto"/>
                    <w:bottom w:val="none" w:sz="0" w:space="0" w:color="auto"/>
                    <w:right w:val="none" w:sz="0" w:space="0" w:color="auto"/>
                  </w:divBdr>
                </w:div>
                <w:div w:id="1345936882">
                  <w:marLeft w:val="0"/>
                  <w:marRight w:val="0"/>
                  <w:marTop w:val="0"/>
                  <w:marBottom w:val="0"/>
                  <w:divBdr>
                    <w:top w:val="none" w:sz="0" w:space="0" w:color="auto"/>
                    <w:left w:val="none" w:sz="0" w:space="0" w:color="auto"/>
                    <w:bottom w:val="none" w:sz="0" w:space="0" w:color="auto"/>
                    <w:right w:val="none" w:sz="0" w:space="0" w:color="auto"/>
                  </w:divBdr>
                </w:div>
                <w:div w:id="686491324">
                  <w:marLeft w:val="0"/>
                  <w:marRight w:val="0"/>
                  <w:marTop w:val="0"/>
                  <w:marBottom w:val="0"/>
                  <w:divBdr>
                    <w:top w:val="none" w:sz="0" w:space="0" w:color="auto"/>
                    <w:left w:val="none" w:sz="0" w:space="0" w:color="auto"/>
                    <w:bottom w:val="none" w:sz="0" w:space="0" w:color="auto"/>
                    <w:right w:val="none" w:sz="0" w:space="0" w:color="auto"/>
                  </w:divBdr>
                </w:div>
                <w:div w:id="1470829769">
                  <w:marLeft w:val="0"/>
                  <w:marRight w:val="0"/>
                  <w:marTop w:val="0"/>
                  <w:marBottom w:val="0"/>
                  <w:divBdr>
                    <w:top w:val="none" w:sz="0" w:space="0" w:color="auto"/>
                    <w:left w:val="none" w:sz="0" w:space="0" w:color="auto"/>
                    <w:bottom w:val="none" w:sz="0" w:space="0" w:color="auto"/>
                    <w:right w:val="none" w:sz="0" w:space="0" w:color="auto"/>
                  </w:divBdr>
                </w:div>
                <w:div w:id="1734238333">
                  <w:marLeft w:val="0"/>
                  <w:marRight w:val="0"/>
                  <w:marTop w:val="0"/>
                  <w:marBottom w:val="0"/>
                  <w:divBdr>
                    <w:top w:val="none" w:sz="0" w:space="0" w:color="auto"/>
                    <w:left w:val="none" w:sz="0" w:space="0" w:color="auto"/>
                    <w:bottom w:val="none" w:sz="0" w:space="0" w:color="auto"/>
                    <w:right w:val="none" w:sz="0" w:space="0" w:color="auto"/>
                  </w:divBdr>
                </w:div>
                <w:div w:id="1090813467">
                  <w:marLeft w:val="0"/>
                  <w:marRight w:val="0"/>
                  <w:marTop w:val="0"/>
                  <w:marBottom w:val="0"/>
                  <w:divBdr>
                    <w:top w:val="none" w:sz="0" w:space="0" w:color="auto"/>
                    <w:left w:val="none" w:sz="0" w:space="0" w:color="auto"/>
                    <w:bottom w:val="none" w:sz="0" w:space="0" w:color="auto"/>
                    <w:right w:val="none" w:sz="0" w:space="0" w:color="auto"/>
                  </w:divBdr>
                </w:div>
                <w:div w:id="301076968">
                  <w:marLeft w:val="0"/>
                  <w:marRight w:val="0"/>
                  <w:marTop w:val="0"/>
                  <w:marBottom w:val="0"/>
                  <w:divBdr>
                    <w:top w:val="none" w:sz="0" w:space="0" w:color="auto"/>
                    <w:left w:val="none" w:sz="0" w:space="0" w:color="auto"/>
                    <w:bottom w:val="none" w:sz="0" w:space="0" w:color="auto"/>
                    <w:right w:val="none" w:sz="0" w:space="0" w:color="auto"/>
                  </w:divBdr>
                </w:div>
                <w:div w:id="2030179856">
                  <w:marLeft w:val="0"/>
                  <w:marRight w:val="0"/>
                  <w:marTop w:val="0"/>
                  <w:marBottom w:val="0"/>
                  <w:divBdr>
                    <w:top w:val="none" w:sz="0" w:space="0" w:color="auto"/>
                    <w:left w:val="none" w:sz="0" w:space="0" w:color="auto"/>
                    <w:bottom w:val="none" w:sz="0" w:space="0" w:color="auto"/>
                    <w:right w:val="none" w:sz="0" w:space="0" w:color="auto"/>
                  </w:divBdr>
                </w:div>
                <w:div w:id="1748334401">
                  <w:marLeft w:val="0"/>
                  <w:marRight w:val="0"/>
                  <w:marTop w:val="0"/>
                  <w:marBottom w:val="0"/>
                  <w:divBdr>
                    <w:top w:val="none" w:sz="0" w:space="0" w:color="auto"/>
                    <w:left w:val="none" w:sz="0" w:space="0" w:color="auto"/>
                    <w:bottom w:val="none" w:sz="0" w:space="0" w:color="auto"/>
                    <w:right w:val="none" w:sz="0" w:space="0" w:color="auto"/>
                  </w:divBdr>
                </w:div>
                <w:div w:id="531500230">
                  <w:marLeft w:val="0"/>
                  <w:marRight w:val="0"/>
                  <w:marTop w:val="0"/>
                  <w:marBottom w:val="0"/>
                  <w:divBdr>
                    <w:top w:val="none" w:sz="0" w:space="0" w:color="auto"/>
                    <w:left w:val="none" w:sz="0" w:space="0" w:color="auto"/>
                    <w:bottom w:val="none" w:sz="0" w:space="0" w:color="auto"/>
                    <w:right w:val="none" w:sz="0" w:space="0" w:color="auto"/>
                  </w:divBdr>
                </w:div>
              </w:divsChild>
            </w:div>
            <w:div w:id="419571028">
              <w:marLeft w:val="0"/>
              <w:marRight w:val="0"/>
              <w:marTop w:val="0"/>
              <w:marBottom w:val="0"/>
              <w:divBdr>
                <w:top w:val="none" w:sz="0" w:space="0" w:color="auto"/>
                <w:left w:val="none" w:sz="0" w:space="0" w:color="auto"/>
                <w:bottom w:val="none" w:sz="0" w:space="0" w:color="auto"/>
                <w:right w:val="none" w:sz="0" w:space="0" w:color="auto"/>
              </w:divBdr>
              <w:divsChild>
                <w:div w:id="1854607927">
                  <w:marLeft w:val="0"/>
                  <w:marRight w:val="0"/>
                  <w:marTop w:val="0"/>
                  <w:marBottom w:val="0"/>
                  <w:divBdr>
                    <w:top w:val="none" w:sz="0" w:space="0" w:color="auto"/>
                    <w:left w:val="none" w:sz="0" w:space="0" w:color="auto"/>
                    <w:bottom w:val="none" w:sz="0" w:space="0" w:color="auto"/>
                    <w:right w:val="none" w:sz="0" w:space="0" w:color="auto"/>
                  </w:divBdr>
                </w:div>
                <w:div w:id="1275138774">
                  <w:marLeft w:val="0"/>
                  <w:marRight w:val="0"/>
                  <w:marTop w:val="0"/>
                  <w:marBottom w:val="0"/>
                  <w:divBdr>
                    <w:top w:val="none" w:sz="0" w:space="0" w:color="auto"/>
                    <w:left w:val="none" w:sz="0" w:space="0" w:color="auto"/>
                    <w:bottom w:val="none" w:sz="0" w:space="0" w:color="auto"/>
                    <w:right w:val="none" w:sz="0" w:space="0" w:color="auto"/>
                  </w:divBdr>
                </w:div>
                <w:div w:id="888222713">
                  <w:marLeft w:val="0"/>
                  <w:marRight w:val="0"/>
                  <w:marTop w:val="0"/>
                  <w:marBottom w:val="0"/>
                  <w:divBdr>
                    <w:top w:val="none" w:sz="0" w:space="0" w:color="auto"/>
                    <w:left w:val="none" w:sz="0" w:space="0" w:color="auto"/>
                    <w:bottom w:val="none" w:sz="0" w:space="0" w:color="auto"/>
                    <w:right w:val="none" w:sz="0" w:space="0" w:color="auto"/>
                  </w:divBdr>
                </w:div>
                <w:div w:id="1556312869">
                  <w:marLeft w:val="0"/>
                  <w:marRight w:val="0"/>
                  <w:marTop w:val="0"/>
                  <w:marBottom w:val="0"/>
                  <w:divBdr>
                    <w:top w:val="none" w:sz="0" w:space="0" w:color="auto"/>
                    <w:left w:val="none" w:sz="0" w:space="0" w:color="auto"/>
                    <w:bottom w:val="none" w:sz="0" w:space="0" w:color="auto"/>
                    <w:right w:val="none" w:sz="0" w:space="0" w:color="auto"/>
                  </w:divBdr>
                </w:div>
                <w:div w:id="2109035199">
                  <w:marLeft w:val="0"/>
                  <w:marRight w:val="0"/>
                  <w:marTop w:val="0"/>
                  <w:marBottom w:val="0"/>
                  <w:divBdr>
                    <w:top w:val="none" w:sz="0" w:space="0" w:color="auto"/>
                    <w:left w:val="none" w:sz="0" w:space="0" w:color="auto"/>
                    <w:bottom w:val="none" w:sz="0" w:space="0" w:color="auto"/>
                    <w:right w:val="none" w:sz="0" w:space="0" w:color="auto"/>
                  </w:divBdr>
                </w:div>
                <w:div w:id="167527258">
                  <w:marLeft w:val="0"/>
                  <w:marRight w:val="0"/>
                  <w:marTop w:val="0"/>
                  <w:marBottom w:val="0"/>
                  <w:divBdr>
                    <w:top w:val="none" w:sz="0" w:space="0" w:color="auto"/>
                    <w:left w:val="none" w:sz="0" w:space="0" w:color="auto"/>
                    <w:bottom w:val="none" w:sz="0" w:space="0" w:color="auto"/>
                    <w:right w:val="none" w:sz="0" w:space="0" w:color="auto"/>
                  </w:divBdr>
                </w:div>
                <w:div w:id="45691798">
                  <w:marLeft w:val="0"/>
                  <w:marRight w:val="0"/>
                  <w:marTop w:val="0"/>
                  <w:marBottom w:val="0"/>
                  <w:divBdr>
                    <w:top w:val="none" w:sz="0" w:space="0" w:color="auto"/>
                    <w:left w:val="none" w:sz="0" w:space="0" w:color="auto"/>
                    <w:bottom w:val="none" w:sz="0" w:space="0" w:color="auto"/>
                    <w:right w:val="none" w:sz="0" w:space="0" w:color="auto"/>
                  </w:divBdr>
                </w:div>
                <w:div w:id="603339431">
                  <w:marLeft w:val="0"/>
                  <w:marRight w:val="0"/>
                  <w:marTop w:val="0"/>
                  <w:marBottom w:val="0"/>
                  <w:divBdr>
                    <w:top w:val="none" w:sz="0" w:space="0" w:color="auto"/>
                    <w:left w:val="none" w:sz="0" w:space="0" w:color="auto"/>
                    <w:bottom w:val="none" w:sz="0" w:space="0" w:color="auto"/>
                    <w:right w:val="none" w:sz="0" w:space="0" w:color="auto"/>
                  </w:divBdr>
                </w:div>
                <w:div w:id="1049263056">
                  <w:marLeft w:val="0"/>
                  <w:marRight w:val="0"/>
                  <w:marTop w:val="0"/>
                  <w:marBottom w:val="0"/>
                  <w:divBdr>
                    <w:top w:val="none" w:sz="0" w:space="0" w:color="auto"/>
                    <w:left w:val="none" w:sz="0" w:space="0" w:color="auto"/>
                    <w:bottom w:val="none" w:sz="0" w:space="0" w:color="auto"/>
                    <w:right w:val="none" w:sz="0" w:space="0" w:color="auto"/>
                  </w:divBdr>
                </w:div>
                <w:div w:id="2116632265">
                  <w:marLeft w:val="0"/>
                  <w:marRight w:val="0"/>
                  <w:marTop w:val="0"/>
                  <w:marBottom w:val="0"/>
                  <w:divBdr>
                    <w:top w:val="none" w:sz="0" w:space="0" w:color="auto"/>
                    <w:left w:val="none" w:sz="0" w:space="0" w:color="auto"/>
                    <w:bottom w:val="none" w:sz="0" w:space="0" w:color="auto"/>
                    <w:right w:val="none" w:sz="0" w:space="0" w:color="auto"/>
                  </w:divBdr>
                </w:div>
                <w:div w:id="1044526200">
                  <w:marLeft w:val="0"/>
                  <w:marRight w:val="0"/>
                  <w:marTop w:val="0"/>
                  <w:marBottom w:val="0"/>
                  <w:divBdr>
                    <w:top w:val="none" w:sz="0" w:space="0" w:color="auto"/>
                    <w:left w:val="none" w:sz="0" w:space="0" w:color="auto"/>
                    <w:bottom w:val="none" w:sz="0" w:space="0" w:color="auto"/>
                    <w:right w:val="none" w:sz="0" w:space="0" w:color="auto"/>
                  </w:divBdr>
                </w:div>
                <w:div w:id="129131392">
                  <w:marLeft w:val="0"/>
                  <w:marRight w:val="0"/>
                  <w:marTop w:val="0"/>
                  <w:marBottom w:val="0"/>
                  <w:divBdr>
                    <w:top w:val="none" w:sz="0" w:space="0" w:color="auto"/>
                    <w:left w:val="none" w:sz="0" w:space="0" w:color="auto"/>
                    <w:bottom w:val="none" w:sz="0" w:space="0" w:color="auto"/>
                    <w:right w:val="none" w:sz="0" w:space="0" w:color="auto"/>
                  </w:divBdr>
                </w:div>
                <w:div w:id="1119839696">
                  <w:marLeft w:val="0"/>
                  <w:marRight w:val="0"/>
                  <w:marTop w:val="0"/>
                  <w:marBottom w:val="0"/>
                  <w:divBdr>
                    <w:top w:val="none" w:sz="0" w:space="0" w:color="auto"/>
                    <w:left w:val="none" w:sz="0" w:space="0" w:color="auto"/>
                    <w:bottom w:val="none" w:sz="0" w:space="0" w:color="auto"/>
                    <w:right w:val="none" w:sz="0" w:space="0" w:color="auto"/>
                  </w:divBdr>
                </w:div>
                <w:div w:id="1930846781">
                  <w:marLeft w:val="0"/>
                  <w:marRight w:val="0"/>
                  <w:marTop w:val="0"/>
                  <w:marBottom w:val="0"/>
                  <w:divBdr>
                    <w:top w:val="none" w:sz="0" w:space="0" w:color="auto"/>
                    <w:left w:val="none" w:sz="0" w:space="0" w:color="auto"/>
                    <w:bottom w:val="none" w:sz="0" w:space="0" w:color="auto"/>
                    <w:right w:val="none" w:sz="0" w:space="0" w:color="auto"/>
                  </w:divBdr>
                </w:div>
                <w:div w:id="1460101808">
                  <w:marLeft w:val="0"/>
                  <w:marRight w:val="0"/>
                  <w:marTop w:val="0"/>
                  <w:marBottom w:val="0"/>
                  <w:divBdr>
                    <w:top w:val="none" w:sz="0" w:space="0" w:color="auto"/>
                    <w:left w:val="none" w:sz="0" w:space="0" w:color="auto"/>
                    <w:bottom w:val="none" w:sz="0" w:space="0" w:color="auto"/>
                    <w:right w:val="none" w:sz="0" w:space="0" w:color="auto"/>
                  </w:divBdr>
                </w:div>
                <w:div w:id="352341424">
                  <w:marLeft w:val="0"/>
                  <w:marRight w:val="0"/>
                  <w:marTop w:val="0"/>
                  <w:marBottom w:val="0"/>
                  <w:divBdr>
                    <w:top w:val="none" w:sz="0" w:space="0" w:color="auto"/>
                    <w:left w:val="none" w:sz="0" w:space="0" w:color="auto"/>
                    <w:bottom w:val="none" w:sz="0" w:space="0" w:color="auto"/>
                    <w:right w:val="none" w:sz="0" w:space="0" w:color="auto"/>
                  </w:divBdr>
                </w:div>
                <w:div w:id="50348817">
                  <w:marLeft w:val="0"/>
                  <w:marRight w:val="0"/>
                  <w:marTop w:val="0"/>
                  <w:marBottom w:val="0"/>
                  <w:divBdr>
                    <w:top w:val="none" w:sz="0" w:space="0" w:color="auto"/>
                    <w:left w:val="none" w:sz="0" w:space="0" w:color="auto"/>
                    <w:bottom w:val="none" w:sz="0" w:space="0" w:color="auto"/>
                    <w:right w:val="none" w:sz="0" w:space="0" w:color="auto"/>
                  </w:divBdr>
                </w:div>
                <w:div w:id="193736672">
                  <w:marLeft w:val="0"/>
                  <w:marRight w:val="0"/>
                  <w:marTop w:val="0"/>
                  <w:marBottom w:val="0"/>
                  <w:divBdr>
                    <w:top w:val="none" w:sz="0" w:space="0" w:color="auto"/>
                    <w:left w:val="none" w:sz="0" w:space="0" w:color="auto"/>
                    <w:bottom w:val="none" w:sz="0" w:space="0" w:color="auto"/>
                    <w:right w:val="none" w:sz="0" w:space="0" w:color="auto"/>
                  </w:divBdr>
                </w:div>
                <w:div w:id="1125544919">
                  <w:marLeft w:val="0"/>
                  <w:marRight w:val="0"/>
                  <w:marTop w:val="0"/>
                  <w:marBottom w:val="0"/>
                  <w:divBdr>
                    <w:top w:val="none" w:sz="0" w:space="0" w:color="auto"/>
                    <w:left w:val="none" w:sz="0" w:space="0" w:color="auto"/>
                    <w:bottom w:val="none" w:sz="0" w:space="0" w:color="auto"/>
                    <w:right w:val="none" w:sz="0" w:space="0" w:color="auto"/>
                  </w:divBdr>
                </w:div>
                <w:div w:id="477378226">
                  <w:marLeft w:val="0"/>
                  <w:marRight w:val="0"/>
                  <w:marTop w:val="0"/>
                  <w:marBottom w:val="0"/>
                  <w:divBdr>
                    <w:top w:val="none" w:sz="0" w:space="0" w:color="auto"/>
                    <w:left w:val="none" w:sz="0" w:space="0" w:color="auto"/>
                    <w:bottom w:val="none" w:sz="0" w:space="0" w:color="auto"/>
                    <w:right w:val="none" w:sz="0" w:space="0" w:color="auto"/>
                  </w:divBdr>
                </w:div>
                <w:div w:id="1703281038">
                  <w:marLeft w:val="0"/>
                  <w:marRight w:val="0"/>
                  <w:marTop w:val="0"/>
                  <w:marBottom w:val="0"/>
                  <w:divBdr>
                    <w:top w:val="none" w:sz="0" w:space="0" w:color="auto"/>
                    <w:left w:val="none" w:sz="0" w:space="0" w:color="auto"/>
                    <w:bottom w:val="none" w:sz="0" w:space="0" w:color="auto"/>
                    <w:right w:val="none" w:sz="0" w:space="0" w:color="auto"/>
                  </w:divBdr>
                </w:div>
                <w:div w:id="639579035">
                  <w:marLeft w:val="0"/>
                  <w:marRight w:val="0"/>
                  <w:marTop w:val="0"/>
                  <w:marBottom w:val="0"/>
                  <w:divBdr>
                    <w:top w:val="none" w:sz="0" w:space="0" w:color="auto"/>
                    <w:left w:val="none" w:sz="0" w:space="0" w:color="auto"/>
                    <w:bottom w:val="none" w:sz="0" w:space="0" w:color="auto"/>
                    <w:right w:val="none" w:sz="0" w:space="0" w:color="auto"/>
                  </w:divBdr>
                </w:div>
                <w:div w:id="1235120353">
                  <w:marLeft w:val="0"/>
                  <w:marRight w:val="0"/>
                  <w:marTop w:val="0"/>
                  <w:marBottom w:val="0"/>
                  <w:divBdr>
                    <w:top w:val="none" w:sz="0" w:space="0" w:color="auto"/>
                    <w:left w:val="none" w:sz="0" w:space="0" w:color="auto"/>
                    <w:bottom w:val="none" w:sz="0" w:space="0" w:color="auto"/>
                    <w:right w:val="none" w:sz="0" w:space="0" w:color="auto"/>
                  </w:divBdr>
                </w:div>
                <w:div w:id="549923836">
                  <w:marLeft w:val="0"/>
                  <w:marRight w:val="0"/>
                  <w:marTop w:val="0"/>
                  <w:marBottom w:val="0"/>
                  <w:divBdr>
                    <w:top w:val="none" w:sz="0" w:space="0" w:color="auto"/>
                    <w:left w:val="none" w:sz="0" w:space="0" w:color="auto"/>
                    <w:bottom w:val="none" w:sz="0" w:space="0" w:color="auto"/>
                    <w:right w:val="none" w:sz="0" w:space="0" w:color="auto"/>
                  </w:divBdr>
                </w:div>
                <w:div w:id="2038845055">
                  <w:marLeft w:val="0"/>
                  <w:marRight w:val="0"/>
                  <w:marTop w:val="0"/>
                  <w:marBottom w:val="0"/>
                  <w:divBdr>
                    <w:top w:val="none" w:sz="0" w:space="0" w:color="auto"/>
                    <w:left w:val="none" w:sz="0" w:space="0" w:color="auto"/>
                    <w:bottom w:val="none" w:sz="0" w:space="0" w:color="auto"/>
                    <w:right w:val="none" w:sz="0" w:space="0" w:color="auto"/>
                  </w:divBdr>
                </w:div>
                <w:div w:id="253713149">
                  <w:marLeft w:val="0"/>
                  <w:marRight w:val="0"/>
                  <w:marTop w:val="0"/>
                  <w:marBottom w:val="0"/>
                  <w:divBdr>
                    <w:top w:val="none" w:sz="0" w:space="0" w:color="auto"/>
                    <w:left w:val="none" w:sz="0" w:space="0" w:color="auto"/>
                    <w:bottom w:val="none" w:sz="0" w:space="0" w:color="auto"/>
                    <w:right w:val="none" w:sz="0" w:space="0" w:color="auto"/>
                  </w:divBdr>
                </w:div>
                <w:div w:id="1317227505">
                  <w:marLeft w:val="0"/>
                  <w:marRight w:val="0"/>
                  <w:marTop w:val="0"/>
                  <w:marBottom w:val="0"/>
                  <w:divBdr>
                    <w:top w:val="none" w:sz="0" w:space="0" w:color="auto"/>
                    <w:left w:val="none" w:sz="0" w:space="0" w:color="auto"/>
                    <w:bottom w:val="none" w:sz="0" w:space="0" w:color="auto"/>
                    <w:right w:val="none" w:sz="0" w:space="0" w:color="auto"/>
                  </w:divBdr>
                </w:div>
                <w:div w:id="2012370746">
                  <w:marLeft w:val="0"/>
                  <w:marRight w:val="0"/>
                  <w:marTop w:val="0"/>
                  <w:marBottom w:val="0"/>
                  <w:divBdr>
                    <w:top w:val="none" w:sz="0" w:space="0" w:color="auto"/>
                    <w:left w:val="none" w:sz="0" w:space="0" w:color="auto"/>
                    <w:bottom w:val="none" w:sz="0" w:space="0" w:color="auto"/>
                    <w:right w:val="none" w:sz="0" w:space="0" w:color="auto"/>
                  </w:divBdr>
                </w:div>
                <w:div w:id="1549226347">
                  <w:marLeft w:val="0"/>
                  <w:marRight w:val="0"/>
                  <w:marTop w:val="0"/>
                  <w:marBottom w:val="0"/>
                  <w:divBdr>
                    <w:top w:val="none" w:sz="0" w:space="0" w:color="auto"/>
                    <w:left w:val="none" w:sz="0" w:space="0" w:color="auto"/>
                    <w:bottom w:val="none" w:sz="0" w:space="0" w:color="auto"/>
                    <w:right w:val="none" w:sz="0" w:space="0" w:color="auto"/>
                  </w:divBdr>
                </w:div>
                <w:div w:id="249314876">
                  <w:marLeft w:val="0"/>
                  <w:marRight w:val="0"/>
                  <w:marTop w:val="0"/>
                  <w:marBottom w:val="0"/>
                  <w:divBdr>
                    <w:top w:val="none" w:sz="0" w:space="0" w:color="auto"/>
                    <w:left w:val="none" w:sz="0" w:space="0" w:color="auto"/>
                    <w:bottom w:val="none" w:sz="0" w:space="0" w:color="auto"/>
                    <w:right w:val="none" w:sz="0" w:space="0" w:color="auto"/>
                  </w:divBdr>
                </w:div>
                <w:div w:id="666708919">
                  <w:marLeft w:val="0"/>
                  <w:marRight w:val="0"/>
                  <w:marTop w:val="0"/>
                  <w:marBottom w:val="0"/>
                  <w:divBdr>
                    <w:top w:val="none" w:sz="0" w:space="0" w:color="auto"/>
                    <w:left w:val="none" w:sz="0" w:space="0" w:color="auto"/>
                    <w:bottom w:val="none" w:sz="0" w:space="0" w:color="auto"/>
                    <w:right w:val="none" w:sz="0" w:space="0" w:color="auto"/>
                  </w:divBdr>
                </w:div>
                <w:div w:id="255553976">
                  <w:marLeft w:val="0"/>
                  <w:marRight w:val="0"/>
                  <w:marTop w:val="0"/>
                  <w:marBottom w:val="0"/>
                  <w:divBdr>
                    <w:top w:val="none" w:sz="0" w:space="0" w:color="auto"/>
                    <w:left w:val="none" w:sz="0" w:space="0" w:color="auto"/>
                    <w:bottom w:val="none" w:sz="0" w:space="0" w:color="auto"/>
                    <w:right w:val="none" w:sz="0" w:space="0" w:color="auto"/>
                  </w:divBdr>
                </w:div>
                <w:div w:id="1229002788">
                  <w:marLeft w:val="0"/>
                  <w:marRight w:val="0"/>
                  <w:marTop w:val="0"/>
                  <w:marBottom w:val="0"/>
                  <w:divBdr>
                    <w:top w:val="none" w:sz="0" w:space="0" w:color="auto"/>
                    <w:left w:val="none" w:sz="0" w:space="0" w:color="auto"/>
                    <w:bottom w:val="none" w:sz="0" w:space="0" w:color="auto"/>
                    <w:right w:val="none" w:sz="0" w:space="0" w:color="auto"/>
                  </w:divBdr>
                </w:div>
                <w:div w:id="763692656">
                  <w:marLeft w:val="0"/>
                  <w:marRight w:val="0"/>
                  <w:marTop w:val="0"/>
                  <w:marBottom w:val="0"/>
                  <w:divBdr>
                    <w:top w:val="none" w:sz="0" w:space="0" w:color="auto"/>
                    <w:left w:val="none" w:sz="0" w:space="0" w:color="auto"/>
                    <w:bottom w:val="none" w:sz="0" w:space="0" w:color="auto"/>
                    <w:right w:val="none" w:sz="0" w:space="0" w:color="auto"/>
                  </w:divBdr>
                </w:div>
                <w:div w:id="2070688723">
                  <w:marLeft w:val="0"/>
                  <w:marRight w:val="0"/>
                  <w:marTop w:val="0"/>
                  <w:marBottom w:val="0"/>
                  <w:divBdr>
                    <w:top w:val="none" w:sz="0" w:space="0" w:color="auto"/>
                    <w:left w:val="none" w:sz="0" w:space="0" w:color="auto"/>
                    <w:bottom w:val="none" w:sz="0" w:space="0" w:color="auto"/>
                    <w:right w:val="none" w:sz="0" w:space="0" w:color="auto"/>
                  </w:divBdr>
                </w:div>
                <w:div w:id="1063219338">
                  <w:marLeft w:val="0"/>
                  <w:marRight w:val="0"/>
                  <w:marTop w:val="0"/>
                  <w:marBottom w:val="0"/>
                  <w:divBdr>
                    <w:top w:val="none" w:sz="0" w:space="0" w:color="auto"/>
                    <w:left w:val="none" w:sz="0" w:space="0" w:color="auto"/>
                    <w:bottom w:val="none" w:sz="0" w:space="0" w:color="auto"/>
                    <w:right w:val="none" w:sz="0" w:space="0" w:color="auto"/>
                  </w:divBdr>
                </w:div>
                <w:div w:id="367461835">
                  <w:marLeft w:val="0"/>
                  <w:marRight w:val="0"/>
                  <w:marTop w:val="0"/>
                  <w:marBottom w:val="0"/>
                  <w:divBdr>
                    <w:top w:val="none" w:sz="0" w:space="0" w:color="auto"/>
                    <w:left w:val="none" w:sz="0" w:space="0" w:color="auto"/>
                    <w:bottom w:val="none" w:sz="0" w:space="0" w:color="auto"/>
                    <w:right w:val="none" w:sz="0" w:space="0" w:color="auto"/>
                  </w:divBdr>
                </w:div>
                <w:div w:id="1391806400">
                  <w:marLeft w:val="0"/>
                  <w:marRight w:val="0"/>
                  <w:marTop w:val="0"/>
                  <w:marBottom w:val="0"/>
                  <w:divBdr>
                    <w:top w:val="none" w:sz="0" w:space="0" w:color="auto"/>
                    <w:left w:val="none" w:sz="0" w:space="0" w:color="auto"/>
                    <w:bottom w:val="none" w:sz="0" w:space="0" w:color="auto"/>
                    <w:right w:val="none" w:sz="0" w:space="0" w:color="auto"/>
                  </w:divBdr>
                </w:div>
                <w:div w:id="754279474">
                  <w:marLeft w:val="0"/>
                  <w:marRight w:val="0"/>
                  <w:marTop w:val="0"/>
                  <w:marBottom w:val="0"/>
                  <w:divBdr>
                    <w:top w:val="none" w:sz="0" w:space="0" w:color="auto"/>
                    <w:left w:val="none" w:sz="0" w:space="0" w:color="auto"/>
                    <w:bottom w:val="none" w:sz="0" w:space="0" w:color="auto"/>
                    <w:right w:val="none" w:sz="0" w:space="0" w:color="auto"/>
                  </w:divBdr>
                </w:div>
                <w:div w:id="2055620516">
                  <w:marLeft w:val="0"/>
                  <w:marRight w:val="0"/>
                  <w:marTop w:val="0"/>
                  <w:marBottom w:val="0"/>
                  <w:divBdr>
                    <w:top w:val="none" w:sz="0" w:space="0" w:color="auto"/>
                    <w:left w:val="none" w:sz="0" w:space="0" w:color="auto"/>
                    <w:bottom w:val="none" w:sz="0" w:space="0" w:color="auto"/>
                    <w:right w:val="none" w:sz="0" w:space="0" w:color="auto"/>
                  </w:divBdr>
                </w:div>
                <w:div w:id="135414289">
                  <w:marLeft w:val="0"/>
                  <w:marRight w:val="0"/>
                  <w:marTop w:val="0"/>
                  <w:marBottom w:val="0"/>
                  <w:divBdr>
                    <w:top w:val="none" w:sz="0" w:space="0" w:color="auto"/>
                    <w:left w:val="none" w:sz="0" w:space="0" w:color="auto"/>
                    <w:bottom w:val="none" w:sz="0" w:space="0" w:color="auto"/>
                    <w:right w:val="none" w:sz="0" w:space="0" w:color="auto"/>
                  </w:divBdr>
                </w:div>
                <w:div w:id="587613392">
                  <w:marLeft w:val="0"/>
                  <w:marRight w:val="0"/>
                  <w:marTop w:val="0"/>
                  <w:marBottom w:val="0"/>
                  <w:divBdr>
                    <w:top w:val="none" w:sz="0" w:space="0" w:color="auto"/>
                    <w:left w:val="none" w:sz="0" w:space="0" w:color="auto"/>
                    <w:bottom w:val="none" w:sz="0" w:space="0" w:color="auto"/>
                    <w:right w:val="none" w:sz="0" w:space="0" w:color="auto"/>
                  </w:divBdr>
                </w:div>
                <w:div w:id="1953366376">
                  <w:marLeft w:val="0"/>
                  <w:marRight w:val="0"/>
                  <w:marTop w:val="0"/>
                  <w:marBottom w:val="0"/>
                  <w:divBdr>
                    <w:top w:val="none" w:sz="0" w:space="0" w:color="auto"/>
                    <w:left w:val="none" w:sz="0" w:space="0" w:color="auto"/>
                    <w:bottom w:val="none" w:sz="0" w:space="0" w:color="auto"/>
                    <w:right w:val="none" w:sz="0" w:space="0" w:color="auto"/>
                  </w:divBdr>
                </w:div>
                <w:div w:id="1862351203">
                  <w:marLeft w:val="0"/>
                  <w:marRight w:val="0"/>
                  <w:marTop w:val="0"/>
                  <w:marBottom w:val="0"/>
                  <w:divBdr>
                    <w:top w:val="none" w:sz="0" w:space="0" w:color="auto"/>
                    <w:left w:val="none" w:sz="0" w:space="0" w:color="auto"/>
                    <w:bottom w:val="none" w:sz="0" w:space="0" w:color="auto"/>
                    <w:right w:val="none" w:sz="0" w:space="0" w:color="auto"/>
                  </w:divBdr>
                </w:div>
                <w:div w:id="318924160">
                  <w:marLeft w:val="0"/>
                  <w:marRight w:val="0"/>
                  <w:marTop w:val="0"/>
                  <w:marBottom w:val="0"/>
                  <w:divBdr>
                    <w:top w:val="none" w:sz="0" w:space="0" w:color="auto"/>
                    <w:left w:val="none" w:sz="0" w:space="0" w:color="auto"/>
                    <w:bottom w:val="none" w:sz="0" w:space="0" w:color="auto"/>
                    <w:right w:val="none" w:sz="0" w:space="0" w:color="auto"/>
                  </w:divBdr>
                </w:div>
                <w:div w:id="412968055">
                  <w:marLeft w:val="0"/>
                  <w:marRight w:val="0"/>
                  <w:marTop w:val="0"/>
                  <w:marBottom w:val="0"/>
                  <w:divBdr>
                    <w:top w:val="none" w:sz="0" w:space="0" w:color="auto"/>
                    <w:left w:val="none" w:sz="0" w:space="0" w:color="auto"/>
                    <w:bottom w:val="none" w:sz="0" w:space="0" w:color="auto"/>
                    <w:right w:val="none" w:sz="0" w:space="0" w:color="auto"/>
                  </w:divBdr>
                </w:div>
                <w:div w:id="1233007378">
                  <w:marLeft w:val="0"/>
                  <w:marRight w:val="0"/>
                  <w:marTop w:val="0"/>
                  <w:marBottom w:val="0"/>
                  <w:divBdr>
                    <w:top w:val="none" w:sz="0" w:space="0" w:color="auto"/>
                    <w:left w:val="none" w:sz="0" w:space="0" w:color="auto"/>
                    <w:bottom w:val="none" w:sz="0" w:space="0" w:color="auto"/>
                    <w:right w:val="none" w:sz="0" w:space="0" w:color="auto"/>
                  </w:divBdr>
                </w:div>
                <w:div w:id="1367364472">
                  <w:marLeft w:val="0"/>
                  <w:marRight w:val="0"/>
                  <w:marTop w:val="0"/>
                  <w:marBottom w:val="0"/>
                  <w:divBdr>
                    <w:top w:val="none" w:sz="0" w:space="0" w:color="auto"/>
                    <w:left w:val="none" w:sz="0" w:space="0" w:color="auto"/>
                    <w:bottom w:val="none" w:sz="0" w:space="0" w:color="auto"/>
                    <w:right w:val="none" w:sz="0" w:space="0" w:color="auto"/>
                  </w:divBdr>
                </w:div>
                <w:div w:id="1242789865">
                  <w:marLeft w:val="0"/>
                  <w:marRight w:val="0"/>
                  <w:marTop w:val="0"/>
                  <w:marBottom w:val="0"/>
                  <w:divBdr>
                    <w:top w:val="none" w:sz="0" w:space="0" w:color="auto"/>
                    <w:left w:val="none" w:sz="0" w:space="0" w:color="auto"/>
                    <w:bottom w:val="none" w:sz="0" w:space="0" w:color="auto"/>
                    <w:right w:val="none" w:sz="0" w:space="0" w:color="auto"/>
                  </w:divBdr>
                </w:div>
                <w:div w:id="1386561462">
                  <w:marLeft w:val="0"/>
                  <w:marRight w:val="0"/>
                  <w:marTop w:val="0"/>
                  <w:marBottom w:val="0"/>
                  <w:divBdr>
                    <w:top w:val="none" w:sz="0" w:space="0" w:color="auto"/>
                    <w:left w:val="none" w:sz="0" w:space="0" w:color="auto"/>
                    <w:bottom w:val="none" w:sz="0" w:space="0" w:color="auto"/>
                    <w:right w:val="none" w:sz="0" w:space="0" w:color="auto"/>
                  </w:divBdr>
                </w:div>
                <w:div w:id="1428431078">
                  <w:marLeft w:val="0"/>
                  <w:marRight w:val="0"/>
                  <w:marTop w:val="0"/>
                  <w:marBottom w:val="0"/>
                  <w:divBdr>
                    <w:top w:val="none" w:sz="0" w:space="0" w:color="auto"/>
                    <w:left w:val="none" w:sz="0" w:space="0" w:color="auto"/>
                    <w:bottom w:val="none" w:sz="0" w:space="0" w:color="auto"/>
                    <w:right w:val="none" w:sz="0" w:space="0" w:color="auto"/>
                  </w:divBdr>
                </w:div>
                <w:div w:id="636107812">
                  <w:marLeft w:val="0"/>
                  <w:marRight w:val="0"/>
                  <w:marTop w:val="0"/>
                  <w:marBottom w:val="0"/>
                  <w:divBdr>
                    <w:top w:val="none" w:sz="0" w:space="0" w:color="auto"/>
                    <w:left w:val="none" w:sz="0" w:space="0" w:color="auto"/>
                    <w:bottom w:val="none" w:sz="0" w:space="0" w:color="auto"/>
                    <w:right w:val="none" w:sz="0" w:space="0" w:color="auto"/>
                  </w:divBdr>
                </w:div>
                <w:div w:id="1340425122">
                  <w:marLeft w:val="0"/>
                  <w:marRight w:val="0"/>
                  <w:marTop w:val="0"/>
                  <w:marBottom w:val="0"/>
                  <w:divBdr>
                    <w:top w:val="none" w:sz="0" w:space="0" w:color="auto"/>
                    <w:left w:val="none" w:sz="0" w:space="0" w:color="auto"/>
                    <w:bottom w:val="none" w:sz="0" w:space="0" w:color="auto"/>
                    <w:right w:val="none" w:sz="0" w:space="0" w:color="auto"/>
                  </w:divBdr>
                </w:div>
                <w:div w:id="948900141">
                  <w:marLeft w:val="0"/>
                  <w:marRight w:val="0"/>
                  <w:marTop w:val="0"/>
                  <w:marBottom w:val="0"/>
                  <w:divBdr>
                    <w:top w:val="none" w:sz="0" w:space="0" w:color="auto"/>
                    <w:left w:val="none" w:sz="0" w:space="0" w:color="auto"/>
                    <w:bottom w:val="none" w:sz="0" w:space="0" w:color="auto"/>
                    <w:right w:val="none" w:sz="0" w:space="0" w:color="auto"/>
                  </w:divBdr>
                </w:div>
                <w:div w:id="80300613">
                  <w:marLeft w:val="0"/>
                  <w:marRight w:val="0"/>
                  <w:marTop w:val="0"/>
                  <w:marBottom w:val="0"/>
                  <w:divBdr>
                    <w:top w:val="none" w:sz="0" w:space="0" w:color="auto"/>
                    <w:left w:val="none" w:sz="0" w:space="0" w:color="auto"/>
                    <w:bottom w:val="none" w:sz="0" w:space="0" w:color="auto"/>
                    <w:right w:val="none" w:sz="0" w:space="0" w:color="auto"/>
                  </w:divBdr>
                </w:div>
                <w:div w:id="1768499717">
                  <w:marLeft w:val="0"/>
                  <w:marRight w:val="0"/>
                  <w:marTop w:val="0"/>
                  <w:marBottom w:val="0"/>
                  <w:divBdr>
                    <w:top w:val="none" w:sz="0" w:space="0" w:color="auto"/>
                    <w:left w:val="none" w:sz="0" w:space="0" w:color="auto"/>
                    <w:bottom w:val="none" w:sz="0" w:space="0" w:color="auto"/>
                    <w:right w:val="none" w:sz="0" w:space="0" w:color="auto"/>
                  </w:divBdr>
                </w:div>
                <w:div w:id="661737814">
                  <w:marLeft w:val="0"/>
                  <w:marRight w:val="0"/>
                  <w:marTop w:val="0"/>
                  <w:marBottom w:val="0"/>
                  <w:divBdr>
                    <w:top w:val="none" w:sz="0" w:space="0" w:color="auto"/>
                    <w:left w:val="none" w:sz="0" w:space="0" w:color="auto"/>
                    <w:bottom w:val="none" w:sz="0" w:space="0" w:color="auto"/>
                    <w:right w:val="none" w:sz="0" w:space="0" w:color="auto"/>
                  </w:divBdr>
                </w:div>
                <w:div w:id="1766727355">
                  <w:marLeft w:val="0"/>
                  <w:marRight w:val="0"/>
                  <w:marTop w:val="0"/>
                  <w:marBottom w:val="0"/>
                  <w:divBdr>
                    <w:top w:val="none" w:sz="0" w:space="0" w:color="auto"/>
                    <w:left w:val="none" w:sz="0" w:space="0" w:color="auto"/>
                    <w:bottom w:val="none" w:sz="0" w:space="0" w:color="auto"/>
                    <w:right w:val="none" w:sz="0" w:space="0" w:color="auto"/>
                  </w:divBdr>
                </w:div>
                <w:div w:id="2061516699">
                  <w:marLeft w:val="0"/>
                  <w:marRight w:val="0"/>
                  <w:marTop w:val="0"/>
                  <w:marBottom w:val="0"/>
                  <w:divBdr>
                    <w:top w:val="none" w:sz="0" w:space="0" w:color="auto"/>
                    <w:left w:val="none" w:sz="0" w:space="0" w:color="auto"/>
                    <w:bottom w:val="none" w:sz="0" w:space="0" w:color="auto"/>
                    <w:right w:val="none" w:sz="0" w:space="0" w:color="auto"/>
                  </w:divBdr>
                </w:div>
                <w:div w:id="714428138">
                  <w:marLeft w:val="0"/>
                  <w:marRight w:val="0"/>
                  <w:marTop w:val="0"/>
                  <w:marBottom w:val="0"/>
                  <w:divBdr>
                    <w:top w:val="none" w:sz="0" w:space="0" w:color="auto"/>
                    <w:left w:val="none" w:sz="0" w:space="0" w:color="auto"/>
                    <w:bottom w:val="none" w:sz="0" w:space="0" w:color="auto"/>
                    <w:right w:val="none" w:sz="0" w:space="0" w:color="auto"/>
                  </w:divBdr>
                </w:div>
                <w:div w:id="2092266731">
                  <w:marLeft w:val="0"/>
                  <w:marRight w:val="0"/>
                  <w:marTop w:val="0"/>
                  <w:marBottom w:val="0"/>
                  <w:divBdr>
                    <w:top w:val="none" w:sz="0" w:space="0" w:color="auto"/>
                    <w:left w:val="none" w:sz="0" w:space="0" w:color="auto"/>
                    <w:bottom w:val="none" w:sz="0" w:space="0" w:color="auto"/>
                    <w:right w:val="none" w:sz="0" w:space="0" w:color="auto"/>
                  </w:divBdr>
                </w:div>
              </w:divsChild>
            </w:div>
            <w:div w:id="1902860746">
              <w:marLeft w:val="0"/>
              <w:marRight w:val="0"/>
              <w:marTop w:val="0"/>
              <w:marBottom w:val="0"/>
              <w:divBdr>
                <w:top w:val="none" w:sz="0" w:space="0" w:color="auto"/>
                <w:left w:val="none" w:sz="0" w:space="0" w:color="auto"/>
                <w:bottom w:val="none" w:sz="0" w:space="0" w:color="auto"/>
                <w:right w:val="none" w:sz="0" w:space="0" w:color="auto"/>
              </w:divBdr>
              <w:divsChild>
                <w:div w:id="1385180085">
                  <w:marLeft w:val="0"/>
                  <w:marRight w:val="0"/>
                  <w:marTop w:val="0"/>
                  <w:marBottom w:val="0"/>
                  <w:divBdr>
                    <w:top w:val="none" w:sz="0" w:space="0" w:color="auto"/>
                    <w:left w:val="none" w:sz="0" w:space="0" w:color="auto"/>
                    <w:bottom w:val="none" w:sz="0" w:space="0" w:color="auto"/>
                    <w:right w:val="none" w:sz="0" w:space="0" w:color="auto"/>
                  </w:divBdr>
                </w:div>
                <w:div w:id="1627588111">
                  <w:marLeft w:val="0"/>
                  <w:marRight w:val="0"/>
                  <w:marTop w:val="0"/>
                  <w:marBottom w:val="0"/>
                  <w:divBdr>
                    <w:top w:val="none" w:sz="0" w:space="0" w:color="auto"/>
                    <w:left w:val="none" w:sz="0" w:space="0" w:color="auto"/>
                    <w:bottom w:val="none" w:sz="0" w:space="0" w:color="auto"/>
                    <w:right w:val="none" w:sz="0" w:space="0" w:color="auto"/>
                  </w:divBdr>
                </w:div>
                <w:div w:id="1968706912">
                  <w:marLeft w:val="0"/>
                  <w:marRight w:val="0"/>
                  <w:marTop w:val="0"/>
                  <w:marBottom w:val="0"/>
                  <w:divBdr>
                    <w:top w:val="none" w:sz="0" w:space="0" w:color="auto"/>
                    <w:left w:val="none" w:sz="0" w:space="0" w:color="auto"/>
                    <w:bottom w:val="none" w:sz="0" w:space="0" w:color="auto"/>
                    <w:right w:val="none" w:sz="0" w:space="0" w:color="auto"/>
                  </w:divBdr>
                </w:div>
                <w:div w:id="96412813">
                  <w:marLeft w:val="0"/>
                  <w:marRight w:val="0"/>
                  <w:marTop w:val="0"/>
                  <w:marBottom w:val="0"/>
                  <w:divBdr>
                    <w:top w:val="none" w:sz="0" w:space="0" w:color="auto"/>
                    <w:left w:val="none" w:sz="0" w:space="0" w:color="auto"/>
                    <w:bottom w:val="none" w:sz="0" w:space="0" w:color="auto"/>
                    <w:right w:val="none" w:sz="0" w:space="0" w:color="auto"/>
                  </w:divBdr>
                </w:div>
                <w:div w:id="1185092337">
                  <w:marLeft w:val="0"/>
                  <w:marRight w:val="0"/>
                  <w:marTop w:val="0"/>
                  <w:marBottom w:val="0"/>
                  <w:divBdr>
                    <w:top w:val="none" w:sz="0" w:space="0" w:color="auto"/>
                    <w:left w:val="none" w:sz="0" w:space="0" w:color="auto"/>
                    <w:bottom w:val="none" w:sz="0" w:space="0" w:color="auto"/>
                    <w:right w:val="none" w:sz="0" w:space="0" w:color="auto"/>
                  </w:divBdr>
                </w:div>
                <w:div w:id="862012386">
                  <w:marLeft w:val="0"/>
                  <w:marRight w:val="0"/>
                  <w:marTop w:val="0"/>
                  <w:marBottom w:val="0"/>
                  <w:divBdr>
                    <w:top w:val="none" w:sz="0" w:space="0" w:color="auto"/>
                    <w:left w:val="none" w:sz="0" w:space="0" w:color="auto"/>
                    <w:bottom w:val="none" w:sz="0" w:space="0" w:color="auto"/>
                    <w:right w:val="none" w:sz="0" w:space="0" w:color="auto"/>
                  </w:divBdr>
                </w:div>
                <w:div w:id="1158152293">
                  <w:marLeft w:val="0"/>
                  <w:marRight w:val="0"/>
                  <w:marTop w:val="0"/>
                  <w:marBottom w:val="0"/>
                  <w:divBdr>
                    <w:top w:val="none" w:sz="0" w:space="0" w:color="auto"/>
                    <w:left w:val="none" w:sz="0" w:space="0" w:color="auto"/>
                    <w:bottom w:val="none" w:sz="0" w:space="0" w:color="auto"/>
                    <w:right w:val="none" w:sz="0" w:space="0" w:color="auto"/>
                  </w:divBdr>
                </w:div>
                <w:div w:id="885990814">
                  <w:marLeft w:val="0"/>
                  <w:marRight w:val="0"/>
                  <w:marTop w:val="0"/>
                  <w:marBottom w:val="0"/>
                  <w:divBdr>
                    <w:top w:val="none" w:sz="0" w:space="0" w:color="auto"/>
                    <w:left w:val="none" w:sz="0" w:space="0" w:color="auto"/>
                    <w:bottom w:val="none" w:sz="0" w:space="0" w:color="auto"/>
                    <w:right w:val="none" w:sz="0" w:space="0" w:color="auto"/>
                  </w:divBdr>
                </w:div>
                <w:div w:id="939921196">
                  <w:marLeft w:val="0"/>
                  <w:marRight w:val="0"/>
                  <w:marTop w:val="0"/>
                  <w:marBottom w:val="0"/>
                  <w:divBdr>
                    <w:top w:val="none" w:sz="0" w:space="0" w:color="auto"/>
                    <w:left w:val="none" w:sz="0" w:space="0" w:color="auto"/>
                    <w:bottom w:val="none" w:sz="0" w:space="0" w:color="auto"/>
                    <w:right w:val="none" w:sz="0" w:space="0" w:color="auto"/>
                  </w:divBdr>
                </w:div>
                <w:div w:id="267658963">
                  <w:marLeft w:val="0"/>
                  <w:marRight w:val="0"/>
                  <w:marTop w:val="0"/>
                  <w:marBottom w:val="0"/>
                  <w:divBdr>
                    <w:top w:val="none" w:sz="0" w:space="0" w:color="auto"/>
                    <w:left w:val="none" w:sz="0" w:space="0" w:color="auto"/>
                    <w:bottom w:val="none" w:sz="0" w:space="0" w:color="auto"/>
                    <w:right w:val="none" w:sz="0" w:space="0" w:color="auto"/>
                  </w:divBdr>
                </w:div>
                <w:div w:id="321348073">
                  <w:marLeft w:val="0"/>
                  <w:marRight w:val="0"/>
                  <w:marTop w:val="0"/>
                  <w:marBottom w:val="0"/>
                  <w:divBdr>
                    <w:top w:val="none" w:sz="0" w:space="0" w:color="auto"/>
                    <w:left w:val="none" w:sz="0" w:space="0" w:color="auto"/>
                    <w:bottom w:val="none" w:sz="0" w:space="0" w:color="auto"/>
                    <w:right w:val="none" w:sz="0" w:space="0" w:color="auto"/>
                  </w:divBdr>
                </w:div>
                <w:div w:id="1199051536">
                  <w:marLeft w:val="0"/>
                  <w:marRight w:val="0"/>
                  <w:marTop w:val="0"/>
                  <w:marBottom w:val="0"/>
                  <w:divBdr>
                    <w:top w:val="none" w:sz="0" w:space="0" w:color="auto"/>
                    <w:left w:val="none" w:sz="0" w:space="0" w:color="auto"/>
                    <w:bottom w:val="none" w:sz="0" w:space="0" w:color="auto"/>
                    <w:right w:val="none" w:sz="0" w:space="0" w:color="auto"/>
                  </w:divBdr>
                </w:div>
                <w:div w:id="1564372435">
                  <w:marLeft w:val="0"/>
                  <w:marRight w:val="0"/>
                  <w:marTop w:val="0"/>
                  <w:marBottom w:val="0"/>
                  <w:divBdr>
                    <w:top w:val="none" w:sz="0" w:space="0" w:color="auto"/>
                    <w:left w:val="none" w:sz="0" w:space="0" w:color="auto"/>
                    <w:bottom w:val="none" w:sz="0" w:space="0" w:color="auto"/>
                    <w:right w:val="none" w:sz="0" w:space="0" w:color="auto"/>
                  </w:divBdr>
                </w:div>
                <w:div w:id="1386489262">
                  <w:marLeft w:val="0"/>
                  <w:marRight w:val="0"/>
                  <w:marTop w:val="0"/>
                  <w:marBottom w:val="0"/>
                  <w:divBdr>
                    <w:top w:val="none" w:sz="0" w:space="0" w:color="auto"/>
                    <w:left w:val="none" w:sz="0" w:space="0" w:color="auto"/>
                    <w:bottom w:val="none" w:sz="0" w:space="0" w:color="auto"/>
                    <w:right w:val="none" w:sz="0" w:space="0" w:color="auto"/>
                  </w:divBdr>
                </w:div>
                <w:div w:id="654573695">
                  <w:marLeft w:val="0"/>
                  <w:marRight w:val="0"/>
                  <w:marTop w:val="0"/>
                  <w:marBottom w:val="0"/>
                  <w:divBdr>
                    <w:top w:val="none" w:sz="0" w:space="0" w:color="auto"/>
                    <w:left w:val="none" w:sz="0" w:space="0" w:color="auto"/>
                    <w:bottom w:val="none" w:sz="0" w:space="0" w:color="auto"/>
                    <w:right w:val="none" w:sz="0" w:space="0" w:color="auto"/>
                  </w:divBdr>
                </w:div>
                <w:div w:id="45183272">
                  <w:marLeft w:val="0"/>
                  <w:marRight w:val="0"/>
                  <w:marTop w:val="0"/>
                  <w:marBottom w:val="0"/>
                  <w:divBdr>
                    <w:top w:val="none" w:sz="0" w:space="0" w:color="auto"/>
                    <w:left w:val="none" w:sz="0" w:space="0" w:color="auto"/>
                    <w:bottom w:val="none" w:sz="0" w:space="0" w:color="auto"/>
                    <w:right w:val="none" w:sz="0" w:space="0" w:color="auto"/>
                  </w:divBdr>
                </w:div>
                <w:div w:id="687102921">
                  <w:marLeft w:val="0"/>
                  <w:marRight w:val="0"/>
                  <w:marTop w:val="0"/>
                  <w:marBottom w:val="0"/>
                  <w:divBdr>
                    <w:top w:val="none" w:sz="0" w:space="0" w:color="auto"/>
                    <w:left w:val="none" w:sz="0" w:space="0" w:color="auto"/>
                    <w:bottom w:val="none" w:sz="0" w:space="0" w:color="auto"/>
                    <w:right w:val="none" w:sz="0" w:space="0" w:color="auto"/>
                  </w:divBdr>
                </w:div>
                <w:div w:id="1211654728">
                  <w:marLeft w:val="0"/>
                  <w:marRight w:val="0"/>
                  <w:marTop w:val="0"/>
                  <w:marBottom w:val="0"/>
                  <w:divBdr>
                    <w:top w:val="none" w:sz="0" w:space="0" w:color="auto"/>
                    <w:left w:val="none" w:sz="0" w:space="0" w:color="auto"/>
                    <w:bottom w:val="none" w:sz="0" w:space="0" w:color="auto"/>
                    <w:right w:val="none" w:sz="0" w:space="0" w:color="auto"/>
                  </w:divBdr>
                </w:div>
                <w:div w:id="215437448">
                  <w:marLeft w:val="0"/>
                  <w:marRight w:val="0"/>
                  <w:marTop w:val="0"/>
                  <w:marBottom w:val="0"/>
                  <w:divBdr>
                    <w:top w:val="none" w:sz="0" w:space="0" w:color="auto"/>
                    <w:left w:val="none" w:sz="0" w:space="0" w:color="auto"/>
                    <w:bottom w:val="none" w:sz="0" w:space="0" w:color="auto"/>
                    <w:right w:val="none" w:sz="0" w:space="0" w:color="auto"/>
                  </w:divBdr>
                </w:div>
                <w:div w:id="378012740">
                  <w:marLeft w:val="0"/>
                  <w:marRight w:val="0"/>
                  <w:marTop w:val="0"/>
                  <w:marBottom w:val="0"/>
                  <w:divBdr>
                    <w:top w:val="none" w:sz="0" w:space="0" w:color="auto"/>
                    <w:left w:val="none" w:sz="0" w:space="0" w:color="auto"/>
                    <w:bottom w:val="none" w:sz="0" w:space="0" w:color="auto"/>
                    <w:right w:val="none" w:sz="0" w:space="0" w:color="auto"/>
                  </w:divBdr>
                </w:div>
                <w:div w:id="718633841">
                  <w:marLeft w:val="0"/>
                  <w:marRight w:val="0"/>
                  <w:marTop w:val="0"/>
                  <w:marBottom w:val="0"/>
                  <w:divBdr>
                    <w:top w:val="none" w:sz="0" w:space="0" w:color="auto"/>
                    <w:left w:val="none" w:sz="0" w:space="0" w:color="auto"/>
                    <w:bottom w:val="none" w:sz="0" w:space="0" w:color="auto"/>
                    <w:right w:val="none" w:sz="0" w:space="0" w:color="auto"/>
                  </w:divBdr>
                </w:div>
                <w:div w:id="1037585852">
                  <w:marLeft w:val="0"/>
                  <w:marRight w:val="0"/>
                  <w:marTop w:val="0"/>
                  <w:marBottom w:val="0"/>
                  <w:divBdr>
                    <w:top w:val="none" w:sz="0" w:space="0" w:color="auto"/>
                    <w:left w:val="none" w:sz="0" w:space="0" w:color="auto"/>
                    <w:bottom w:val="none" w:sz="0" w:space="0" w:color="auto"/>
                    <w:right w:val="none" w:sz="0" w:space="0" w:color="auto"/>
                  </w:divBdr>
                </w:div>
                <w:div w:id="1360009964">
                  <w:marLeft w:val="0"/>
                  <w:marRight w:val="0"/>
                  <w:marTop w:val="0"/>
                  <w:marBottom w:val="0"/>
                  <w:divBdr>
                    <w:top w:val="none" w:sz="0" w:space="0" w:color="auto"/>
                    <w:left w:val="none" w:sz="0" w:space="0" w:color="auto"/>
                    <w:bottom w:val="none" w:sz="0" w:space="0" w:color="auto"/>
                    <w:right w:val="none" w:sz="0" w:space="0" w:color="auto"/>
                  </w:divBdr>
                </w:div>
                <w:div w:id="1583416914">
                  <w:marLeft w:val="0"/>
                  <w:marRight w:val="0"/>
                  <w:marTop w:val="0"/>
                  <w:marBottom w:val="0"/>
                  <w:divBdr>
                    <w:top w:val="none" w:sz="0" w:space="0" w:color="auto"/>
                    <w:left w:val="none" w:sz="0" w:space="0" w:color="auto"/>
                    <w:bottom w:val="none" w:sz="0" w:space="0" w:color="auto"/>
                    <w:right w:val="none" w:sz="0" w:space="0" w:color="auto"/>
                  </w:divBdr>
                </w:div>
                <w:div w:id="347028594">
                  <w:marLeft w:val="0"/>
                  <w:marRight w:val="0"/>
                  <w:marTop w:val="0"/>
                  <w:marBottom w:val="0"/>
                  <w:divBdr>
                    <w:top w:val="none" w:sz="0" w:space="0" w:color="auto"/>
                    <w:left w:val="none" w:sz="0" w:space="0" w:color="auto"/>
                    <w:bottom w:val="none" w:sz="0" w:space="0" w:color="auto"/>
                    <w:right w:val="none" w:sz="0" w:space="0" w:color="auto"/>
                  </w:divBdr>
                </w:div>
                <w:div w:id="234438473">
                  <w:marLeft w:val="0"/>
                  <w:marRight w:val="0"/>
                  <w:marTop w:val="0"/>
                  <w:marBottom w:val="0"/>
                  <w:divBdr>
                    <w:top w:val="none" w:sz="0" w:space="0" w:color="auto"/>
                    <w:left w:val="none" w:sz="0" w:space="0" w:color="auto"/>
                    <w:bottom w:val="none" w:sz="0" w:space="0" w:color="auto"/>
                    <w:right w:val="none" w:sz="0" w:space="0" w:color="auto"/>
                  </w:divBdr>
                </w:div>
                <w:div w:id="2094469116">
                  <w:marLeft w:val="0"/>
                  <w:marRight w:val="0"/>
                  <w:marTop w:val="0"/>
                  <w:marBottom w:val="0"/>
                  <w:divBdr>
                    <w:top w:val="none" w:sz="0" w:space="0" w:color="auto"/>
                    <w:left w:val="none" w:sz="0" w:space="0" w:color="auto"/>
                    <w:bottom w:val="none" w:sz="0" w:space="0" w:color="auto"/>
                    <w:right w:val="none" w:sz="0" w:space="0" w:color="auto"/>
                  </w:divBdr>
                </w:div>
                <w:div w:id="1356156489">
                  <w:marLeft w:val="0"/>
                  <w:marRight w:val="0"/>
                  <w:marTop w:val="0"/>
                  <w:marBottom w:val="0"/>
                  <w:divBdr>
                    <w:top w:val="none" w:sz="0" w:space="0" w:color="auto"/>
                    <w:left w:val="none" w:sz="0" w:space="0" w:color="auto"/>
                    <w:bottom w:val="none" w:sz="0" w:space="0" w:color="auto"/>
                    <w:right w:val="none" w:sz="0" w:space="0" w:color="auto"/>
                  </w:divBdr>
                </w:div>
                <w:div w:id="1408456263">
                  <w:marLeft w:val="0"/>
                  <w:marRight w:val="0"/>
                  <w:marTop w:val="0"/>
                  <w:marBottom w:val="0"/>
                  <w:divBdr>
                    <w:top w:val="none" w:sz="0" w:space="0" w:color="auto"/>
                    <w:left w:val="none" w:sz="0" w:space="0" w:color="auto"/>
                    <w:bottom w:val="none" w:sz="0" w:space="0" w:color="auto"/>
                    <w:right w:val="none" w:sz="0" w:space="0" w:color="auto"/>
                  </w:divBdr>
                </w:div>
                <w:div w:id="121578159">
                  <w:marLeft w:val="0"/>
                  <w:marRight w:val="0"/>
                  <w:marTop w:val="0"/>
                  <w:marBottom w:val="0"/>
                  <w:divBdr>
                    <w:top w:val="none" w:sz="0" w:space="0" w:color="auto"/>
                    <w:left w:val="none" w:sz="0" w:space="0" w:color="auto"/>
                    <w:bottom w:val="none" w:sz="0" w:space="0" w:color="auto"/>
                    <w:right w:val="none" w:sz="0" w:space="0" w:color="auto"/>
                  </w:divBdr>
                </w:div>
                <w:div w:id="466167427">
                  <w:marLeft w:val="0"/>
                  <w:marRight w:val="0"/>
                  <w:marTop w:val="0"/>
                  <w:marBottom w:val="0"/>
                  <w:divBdr>
                    <w:top w:val="none" w:sz="0" w:space="0" w:color="auto"/>
                    <w:left w:val="none" w:sz="0" w:space="0" w:color="auto"/>
                    <w:bottom w:val="none" w:sz="0" w:space="0" w:color="auto"/>
                    <w:right w:val="none" w:sz="0" w:space="0" w:color="auto"/>
                  </w:divBdr>
                </w:div>
                <w:div w:id="348216489">
                  <w:marLeft w:val="0"/>
                  <w:marRight w:val="0"/>
                  <w:marTop w:val="0"/>
                  <w:marBottom w:val="0"/>
                  <w:divBdr>
                    <w:top w:val="none" w:sz="0" w:space="0" w:color="auto"/>
                    <w:left w:val="none" w:sz="0" w:space="0" w:color="auto"/>
                    <w:bottom w:val="none" w:sz="0" w:space="0" w:color="auto"/>
                    <w:right w:val="none" w:sz="0" w:space="0" w:color="auto"/>
                  </w:divBdr>
                </w:div>
                <w:div w:id="1822304359">
                  <w:marLeft w:val="0"/>
                  <w:marRight w:val="0"/>
                  <w:marTop w:val="0"/>
                  <w:marBottom w:val="0"/>
                  <w:divBdr>
                    <w:top w:val="none" w:sz="0" w:space="0" w:color="auto"/>
                    <w:left w:val="none" w:sz="0" w:space="0" w:color="auto"/>
                    <w:bottom w:val="none" w:sz="0" w:space="0" w:color="auto"/>
                    <w:right w:val="none" w:sz="0" w:space="0" w:color="auto"/>
                  </w:divBdr>
                </w:div>
                <w:div w:id="94330059">
                  <w:marLeft w:val="0"/>
                  <w:marRight w:val="0"/>
                  <w:marTop w:val="0"/>
                  <w:marBottom w:val="0"/>
                  <w:divBdr>
                    <w:top w:val="none" w:sz="0" w:space="0" w:color="auto"/>
                    <w:left w:val="none" w:sz="0" w:space="0" w:color="auto"/>
                    <w:bottom w:val="none" w:sz="0" w:space="0" w:color="auto"/>
                    <w:right w:val="none" w:sz="0" w:space="0" w:color="auto"/>
                  </w:divBdr>
                </w:div>
                <w:div w:id="169490133">
                  <w:marLeft w:val="0"/>
                  <w:marRight w:val="0"/>
                  <w:marTop w:val="0"/>
                  <w:marBottom w:val="0"/>
                  <w:divBdr>
                    <w:top w:val="none" w:sz="0" w:space="0" w:color="auto"/>
                    <w:left w:val="none" w:sz="0" w:space="0" w:color="auto"/>
                    <w:bottom w:val="none" w:sz="0" w:space="0" w:color="auto"/>
                    <w:right w:val="none" w:sz="0" w:space="0" w:color="auto"/>
                  </w:divBdr>
                </w:div>
                <w:div w:id="392313470">
                  <w:marLeft w:val="0"/>
                  <w:marRight w:val="0"/>
                  <w:marTop w:val="0"/>
                  <w:marBottom w:val="0"/>
                  <w:divBdr>
                    <w:top w:val="none" w:sz="0" w:space="0" w:color="auto"/>
                    <w:left w:val="none" w:sz="0" w:space="0" w:color="auto"/>
                    <w:bottom w:val="none" w:sz="0" w:space="0" w:color="auto"/>
                    <w:right w:val="none" w:sz="0" w:space="0" w:color="auto"/>
                  </w:divBdr>
                </w:div>
                <w:div w:id="2074086834">
                  <w:marLeft w:val="0"/>
                  <w:marRight w:val="0"/>
                  <w:marTop w:val="0"/>
                  <w:marBottom w:val="0"/>
                  <w:divBdr>
                    <w:top w:val="none" w:sz="0" w:space="0" w:color="auto"/>
                    <w:left w:val="none" w:sz="0" w:space="0" w:color="auto"/>
                    <w:bottom w:val="none" w:sz="0" w:space="0" w:color="auto"/>
                    <w:right w:val="none" w:sz="0" w:space="0" w:color="auto"/>
                  </w:divBdr>
                </w:div>
                <w:div w:id="1723211058">
                  <w:marLeft w:val="0"/>
                  <w:marRight w:val="0"/>
                  <w:marTop w:val="0"/>
                  <w:marBottom w:val="0"/>
                  <w:divBdr>
                    <w:top w:val="none" w:sz="0" w:space="0" w:color="auto"/>
                    <w:left w:val="none" w:sz="0" w:space="0" w:color="auto"/>
                    <w:bottom w:val="none" w:sz="0" w:space="0" w:color="auto"/>
                    <w:right w:val="none" w:sz="0" w:space="0" w:color="auto"/>
                  </w:divBdr>
                </w:div>
                <w:div w:id="569459437">
                  <w:marLeft w:val="0"/>
                  <w:marRight w:val="0"/>
                  <w:marTop w:val="0"/>
                  <w:marBottom w:val="0"/>
                  <w:divBdr>
                    <w:top w:val="none" w:sz="0" w:space="0" w:color="auto"/>
                    <w:left w:val="none" w:sz="0" w:space="0" w:color="auto"/>
                    <w:bottom w:val="none" w:sz="0" w:space="0" w:color="auto"/>
                    <w:right w:val="none" w:sz="0" w:space="0" w:color="auto"/>
                  </w:divBdr>
                </w:div>
                <w:div w:id="475343184">
                  <w:marLeft w:val="0"/>
                  <w:marRight w:val="0"/>
                  <w:marTop w:val="0"/>
                  <w:marBottom w:val="0"/>
                  <w:divBdr>
                    <w:top w:val="none" w:sz="0" w:space="0" w:color="auto"/>
                    <w:left w:val="none" w:sz="0" w:space="0" w:color="auto"/>
                    <w:bottom w:val="none" w:sz="0" w:space="0" w:color="auto"/>
                    <w:right w:val="none" w:sz="0" w:space="0" w:color="auto"/>
                  </w:divBdr>
                </w:div>
                <w:div w:id="109059957">
                  <w:marLeft w:val="0"/>
                  <w:marRight w:val="0"/>
                  <w:marTop w:val="0"/>
                  <w:marBottom w:val="0"/>
                  <w:divBdr>
                    <w:top w:val="none" w:sz="0" w:space="0" w:color="auto"/>
                    <w:left w:val="none" w:sz="0" w:space="0" w:color="auto"/>
                    <w:bottom w:val="none" w:sz="0" w:space="0" w:color="auto"/>
                    <w:right w:val="none" w:sz="0" w:space="0" w:color="auto"/>
                  </w:divBdr>
                </w:div>
                <w:div w:id="1720976784">
                  <w:marLeft w:val="0"/>
                  <w:marRight w:val="0"/>
                  <w:marTop w:val="0"/>
                  <w:marBottom w:val="0"/>
                  <w:divBdr>
                    <w:top w:val="none" w:sz="0" w:space="0" w:color="auto"/>
                    <w:left w:val="none" w:sz="0" w:space="0" w:color="auto"/>
                    <w:bottom w:val="none" w:sz="0" w:space="0" w:color="auto"/>
                    <w:right w:val="none" w:sz="0" w:space="0" w:color="auto"/>
                  </w:divBdr>
                </w:div>
                <w:div w:id="1930695958">
                  <w:marLeft w:val="0"/>
                  <w:marRight w:val="0"/>
                  <w:marTop w:val="0"/>
                  <w:marBottom w:val="0"/>
                  <w:divBdr>
                    <w:top w:val="none" w:sz="0" w:space="0" w:color="auto"/>
                    <w:left w:val="none" w:sz="0" w:space="0" w:color="auto"/>
                    <w:bottom w:val="none" w:sz="0" w:space="0" w:color="auto"/>
                    <w:right w:val="none" w:sz="0" w:space="0" w:color="auto"/>
                  </w:divBdr>
                </w:div>
                <w:div w:id="2053114102">
                  <w:marLeft w:val="0"/>
                  <w:marRight w:val="0"/>
                  <w:marTop w:val="0"/>
                  <w:marBottom w:val="0"/>
                  <w:divBdr>
                    <w:top w:val="none" w:sz="0" w:space="0" w:color="auto"/>
                    <w:left w:val="none" w:sz="0" w:space="0" w:color="auto"/>
                    <w:bottom w:val="none" w:sz="0" w:space="0" w:color="auto"/>
                    <w:right w:val="none" w:sz="0" w:space="0" w:color="auto"/>
                  </w:divBdr>
                </w:div>
                <w:div w:id="1169950122">
                  <w:marLeft w:val="0"/>
                  <w:marRight w:val="0"/>
                  <w:marTop w:val="0"/>
                  <w:marBottom w:val="0"/>
                  <w:divBdr>
                    <w:top w:val="none" w:sz="0" w:space="0" w:color="auto"/>
                    <w:left w:val="none" w:sz="0" w:space="0" w:color="auto"/>
                    <w:bottom w:val="none" w:sz="0" w:space="0" w:color="auto"/>
                    <w:right w:val="none" w:sz="0" w:space="0" w:color="auto"/>
                  </w:divBdr>
                </w:div>
                <w:div w:id="1288439349">
                  <w:marLeft w:val="0"/>
                  <w:marRight w:val="0"/>
                  <w:marTop w:val="0"/>
                  <w:marBottom w:val="0"/>
                  <w:divBdr>
                    <w:top w:val="none" w:sz="0" w:space="0" w:color="auto"/>
                    <w:left w:val="none" w:sz="0" w:space="0" w:color="auto"/>
                    <w:bottom w:val="none" w:sz="0" w:space="0" w:color="auto"/>
                    <w:right w:val="none" w:sz="0" w:space="0" w:color="auto"/>
                  </w:divBdr>
                </w:div>
                <w:div w:id="762148904">
                  <w:marLeft w:val="0"/>
                  <w:marRight w:val="0"/>
                  <w:marTop w:val="0"/>
                  <w:marBottom w:val="0"/>
                  <w:divBdr>
                    <w:top w:val="none" w:sz="0" w:space="0" w:color="auto"/>
                    <w:left w:val="none" w:sz="0" w:space="0" w:color="auto"/>
                    <w:bottom w:val="none" w:sz="0" w:space="0" w:color="auto"/>
                    <w:right w:val="none" w:sz="0" w:space="0" w:color="auto"/>
                  </w:divBdr>
                </w:div>
                <w:div w:id="913516393">
                  <w:marLeft w:val="0"/>
                  <w:marRight w:val="0"/>
                  <w:marTop w:val="0"/>
                  <w:marBottom w:val="0"/>
                  <w:divBdr>
                    <w:top w:val="none" w:sz="0" w:space="0" w:color="auto"/>
                    <w:left w:val="none" w:sz="0" w:space="0" w:color="auto"/>
                    <w:bottom w:val="none" w:sz="0" w:space="0" w:color="auto"/>
                    <w:right w:val="none" w:sz="0" w:space="0" w:color="auto"/>
                  </w:divBdr>
                </w:div>
                <w:div w:id="1860705035">
                  <w:marLeft w:val="0"/>
                  <w:marRight w:val="0"/>
                  <w:marTop w:val="0"/>
                  <w:marBottom w:val="0"/>
                  <w:divBdr>
                    <w:top w:val="none" w:sz="0" w:space="0" w:color="auto"/>
                    <w:left w:val="none" w:sz="0" w:space="0" w:color="auto"/>
                    <w:bottom w:val="none" w:sz="0" w:space="0" w:color="auto"/>
                    <w:right w:val="none" w:sz="0" w:space="0" w:color="auto"/>
                  </w:divBdr>
                </w:div>
                <w:div w:id="1976718542">
                  <w:marLeft w:val="0"/>
                  <w:marRight w:val="0"/>
                  <w:marTop w:val="0"/>
                  <w:marBottom w:val="0"/>
                  <w:divBdr>
                    <w:top w:val="none" w:sz="0" w:space="0" w:color="auto"/>
                    <w:left w:val="none" w:sz="0" w:space="0" w:color="auto"/>
                    <w:bottom w:val="none" w:sz="0" w:space="0" w:color="auto"/>
                    <w:right w:val="none" w:sz="0" w:space="0" w:color="auto"/>
                  </w:divBdr>
                </w:div>
                <w:div w:id="315304842">
                  <w:marLeft w:val="0"/>
                  <w:marRight w:val="0"/>
                  <w:marTop w:val="0"/>
                  <w:marBottom w:val="0"/>
                  <w:divBdr>
                    <w:top w:val="none" w:sz="0" w:space="0" w:color="auto"/>
                    <w:left w:val="none" w:sz="0" w:space="0" w:color="auto"/>
                    <w:bottom w:val="none" w:sz="0" w:space="0" w:color="auto"/>
                    <w:right w:val="none" w:sz="0" w:space="0" w:color="auto"/>
                  </w:divBdr>
                </w:div>
                <w:div w:id="1672445077">
                  <w:marLeft w:val="0"/>
                  <w:marRight w:val="0"/>
                  <w:marTop w:val="0"/>
                  <w:marBottom w:val="0"/>
                  <w:divBdr>
                    <w:top w:val="none" w:sz="0" w:space="0" w:color="auto"/>
                    <w:left w:val="none" w:sz="0" w:space="0" w:color="auto"/>
                    <w:bottom w:val="none" w:sz="0" w:space="0" w:color="auto"/>
                    <w:right w:val="none" w:sz="0" w:space="0" w:color="auto"/>
                  </w:divBdr>
                </w:div>
                <w:div w:id="245304581">
                  <w:marLeft w:val="0"/>
                  <w:marRight w:val="0"/>
                  <w:marTop w:val="0"/>
                  <w:marBottom w:val="0"/>
                  <w:divBdr>
                    <w:top w:val="none" w:sz="0" w:space="0" w:color="auto"/>
                    <w:left w:val="none" w:sz="0" w:space="0" w:color="auto"/>
                    <w:bottom w:val="none" w:sz="0" w:space="0" w:color="auto"/>
                    <w:right w:val="none" w:sz="0" w:space="0" w:color="auto"/>
                  </w:divBdr>
                </w:div>
                <w:div w:id="2136631688">
                  <w:marLeft w:val="0"/>
                  <w:marRight w:val="0"/>
                  <w:marTop w:val="0"/>
                  <w:marBottom w:val="0"/>
                  <w:divBdr>
                    <w:top w:val="none" w:sz="0" w:space="0" w:color="auto"/>
                    <w:left w:val="none" w:sz="0" w:space="0" w:color="auto"/>
                    <w:bottom w:val="none" w:sz="0" w:space="0" w:color="auto"/>
                    <w:right w:val="none" w:sz="0" w:space="0" w:color="auto"/>
                  </w:divBdr>
                </w:div>
                <w:div w:id="600145531">
                  <w:marLeft w:val="0"/>
                  <w:marRight w:val="0"/>
                  <w:marTop w:val="0"/>
                  <w:marBottom w:val="0"/>
                  <w:divBdr>
                    <w:top w:val="none" w:sz="0" w:space="0" w:color="auto"/>
                    <w:left w:val="none" w:sz="0" w:space="0" w:color="auto"/>
                    <w:bottom w:val="none" w:sz="0" w:space="0" w:color="auto"/>
                    <w:right w:val="none" w:sz="0" w:space="0" w:color="auto"/>
                  </w:divBdr>
                </w:div>
                <w:div w:id="1546942535">
                  <w:marLeft w:val="0"/>
                  <w:marRight w:val="0"/>
                  <w:marTop w:val="0"/>
                  <w:marBottom w:val="0"/>
                  <w:divBdr>
                    <w:top w:val="none" w:sz="0" w:space="0" w:color="auto"/>
                    <w:left w:val="none" w:sz="0" w:space="0" w:color="auto"/>
                    <w:bottom w:val="none" w:sz="0" w:space="0" w:color="auto"/>
                    <w:right w:val="none" w:sz="0" w:space="0" w:color="auto"/>
                  </w:divBdr>
                </w:div>
                <w:div w:id="1785999754">
                  <w:marLeft w:val="0"/>
                  <w:marRight w:val="0"/>
                  <w:marTop w:val="0"/>
                  <w:marBottom w:val="0"/>
                  <w:divBdr>
                    <w:top w:val="none" w:sz="0" w:space="0" w:color="auto"/>
                    <w:left w:val="none" w:sz="0" w:space="0" w:color="auto"/>
                    <w:bottom w:val="none" w:sz="0" w:space="0" w:color="auto"/>
                    <w:right w:val="none" w:sz="0" w:space="0" w:color="auto"/>
                  </w:divBdr>
                </w:div>
                <w:div w:id="357237960">
                  <w:marLeft w:val="0"/>
                  <w:marRight w:val="0"/>
                  <w:marTop w:val="0"/>
                  <w:marBottom w:val="0"/>
                  <w:divBdr>
                    <w:top w:val="none" w:sz="0" w:space="0" w:color="auto"/>
                    <w:left w:val="none" w:sz="0" w:space="0" w:color="auto"/>
                    <w:bottom w:val="none" w:sz="0" w:space="0" w:color="auto"/>
                    <w:right w:val="none" w:sz="0" w:space="0" w:color="auto"/>
                  </w:divBdr>
                </w:div>
                <w:div w:id="1792895662">
                  <w:marLeft w:val="0"/>
                  <w:marRight w:val="0"/>
                  <w:marTop w:val="0"/>
                  <w:marBottom w:val="0"/>
                  <w:divBdr>
                    <w:top w:val="none" w:sz="0" w:space="0" w:color="auto"/>
                    <w:left w:val="none" w:sz="0" w:space="0" w:color="auto"/>
                    <w:bottom w:val="none" w:sz="0" w:space="0" w:color="auto"/>
                    <w:right w:val="none" w:sz="0" w:space="0" w:color="auto"/>
                  </w:divBdr>
                </w:div>
                <w:div w:id="1200434615">
                  <w:marLeft w:val="0"/>
                  <w:marRight w:val="0"/>
                  <w:marTop w:val="0"/>
                  <w:marBottom w:val="0"/>
                  <w:divBdr>
                    <w:top w:val="none" w:sz="0" w:space="0" w:color="auto"/>
                    <w:left w:val="none" w:sz="0" w:space="0" w:color="auto"/>
                    <w:bottom w:val="none" w:sz="0" w:space="0" w:color="auto"/>
                    <w:right w:val="none" w:sz="0" w:space="0" w:color="auto"/>
                  </w:divBdr>
                </w:div>
                <w:div w:id="1297226376">
                  <w:marLeft w:val="0"/>
                  <w:marRight w:val="0"/>
                  <w:marTop w:val="0"/>
                  <w:marBottom w:val="0"/>
                  <w:divBdr>
                    <w:top w:val="none" w:sz="0" w:space="0" w:color="auto"/>
                    <w:left w:val="none" w:sz="0" w:space="0" w:color="auto"/>
                    <w:bottom w:val="none" w:sz="0" w:space="0" w:color="auto"/>
                    <w:right w:val="none" w:sz="0" w:space="0" w:color="auto"/>
                  </w:divBdr>
                </w:div>
              </w:divsChild>
            </w:div>
            <w:div w:id="1998683093">
              <w:marLeft w:val="0"/>
              <w:marRight w:val="0"/>
              <w:marTop w:val="0"/>
              <w:marBottom w:val="0"/>
              <w:divBdr>
                <w:top w:val="none" w:sz="0" w:space="0" w:color="auto"/>
                <w:left w:val="none" w:sz="0" w:space="0" w:color="auto"/>
                <w:bottom w:val="none" w:sz="0" w:space="0" w:color="auto"/>
                <w:right w:val="none" w:sz="0" w:space="0" w:color="auto"/>
              </w:divBdr>
              <w:divsChild>
                <w:div w:id="947351545">
                  <w:marLeft w:val="0"/>
                  <w:marRight w:val="0"/>
                  <w:marTop w:val="0"/>
                  <w:marBottom w:val="0"/>
                  <w:divBdr>
                    <w:top w:val="none" w:sz="0" w:space="0" w:color="auto"/>
                    <w:left w:val="none" w:sz="0" w:space="0" w:color="auto"/>
                    <w:bottom w:val="none" w:sz="0" w:space="0" w:color="auto"/>
                    <w:right w:val="none" w:sz="0" w:space="0" w:color="auto"/>
                  </w:divBdr>
                </w:div>
                <w:div w:id="1440760099">
                  <w:marLeft w:val="0"/>
                  <w:marRight w:val="0"/>
                  <w:marTop w:val="0"/>
                  <w:marBottom w:val="0"/>
                  <w:divBdr>
                    <w:top w:val="none" w:sz="0" w:space="0" w:color="auto"/>
                    <w:left w:val="none" w:sz="0" w:space="0" w:color="auto"/>
                    <w:bottom w:val="none" w:sz="0" w:space="0" w:color="auto"/>
                    <w:right w:val="none" w:sz="0" w:space="0" w:color="auto"/>
                  </w:divBdr>
                </w:div>
                <w:div w:id="2077825044">
                  <w:marLeft w:val="0"/>
                  <w:marRight w:val="0"/>
                  <w:marTop w:val="0"/>
                  <w:marBottom w:val="0"/>
                  <w:divBdr>
                    <w:top w:val="none" w:sz="0" w:space="0" w:color="auto"/>
                    <w:left w:val="none" w:sz="0" w:space="0" w:color="auto"/>
                    <w:bottom w:val="none" w:sz="0" w:space="0" w:color="auto"/>
                    <w:right w:val="none" w:sz="0" w:space="0" w:color="auto"/>
                  </w:divBdr>
                </w:div>
                <w:div w:id="1171725493">
                  <w:marLeft w:val="0"/>
                  <w:marRight w:val="0"/>
                  <w:marTop w:val="0"/>
                  <w:marBottom w:val="0"/>
                  <w:divBdr>
                    <w:top w:val="none" w:sz="0" w:space="0" w:color="auto"/>
                    <w:left w:val="none" w:sz="0" w:space="0" w:color="auto"/>
                    <w:bottom w:val="none" w:sz="0" w:space="0" w:color="auto"/>
                    <w:right w:val="none" w:sz="0" w:space="0" w:color="auto"/>
                  </w:divBdr>
                </w:div>
                <w:div w:id="1337079274">
                  <w:marLeft w:val="0"/>
                  <w:marRight w:val="0"/>
                  <w:marTop w:val="0"/>
                  <w:marBottom w:val="0"/>
                  <w:divBdr>
                    <w:top w:val="none" w:sz="0" w:space="0" w:color="auto"/>
                    <w:left w:val="none" w:sz="0" w:space="0" w:color="auto"/>
                    <w:bottom w:val="none" w:sz="0" w:space="0" w:color="auto"/>
                    <w:right w:val="none" w:sz="0" w:space="0" w:color="auto"/>
                  </w:divBdr>
                </w:div>
                <w:div w:id="1950432785">
                  <w:marLeft w:val="0"/>
                  <w:marRight w:val="0"/>
                  <w:marTop w:val="0"/>
                  <w:marBottom w:val="0"/>
                  <w:divBdr>
                    <w:top w:val="none" w:sz="0" w:space="0" w:color="auto"/>
                    <w:left w:val="none" w:sz="0" w:space="0" w:color="auto"/>
                    <w:bottom w:val="none" w:sz="0" w:space="0" w:color="auto"/>
                    <w:right w:val="none" w:sz="0" w:space="0" w:color="auto"/>
                  </w:divBdr>
                </w:div>
                <w:div w:id="1007755892">
                  <w:marLeft w:val="0"/>
                  <w:marRight w:val="0"/>
                  <w:marTop w:val="0"/>
                  <w:marBottom w:val="0"/>
                  <w:divBdr>
                    <w:top w:val="none" w:sz="0" w:space="0" w:color="auto"/>
                    <w:left w:val="none" w:sz="0" w:space="0" w:color="auto"/>
                    <w:bottom w:val="none" w:sz="0" w:space="0" w:color="auto"/>
                    <w:right w:val="none" w:sz="0" w:space="0" w:color="auto"/>
                  </w:divBdr>
                </w:div>
                <w:div w:id="1418945218">
                  <w:marLeft w:val="0"/>
                  <w:marRight w:val="0"/>
                  <w:marTop w:val="0"/>
                  <w:marBottom w:val="0"/>
                  <w:divBdr>
                    <w:top w:val="none" w:sz="0" w:space="0" w:color="auto"/>
                    <w:left w:val="none" w:sz="0" w:space="0" w:color="auto"/>
                    <w:bottom w:val="none" w:sz="0" w:space="0" w:color="auto"/>
                    <w:right w:val="none" w:sz="0" w:space="0" w:color="auto"/>
                  </w:divBdr>
                </w:div>
                <w:div w:id="1564565205">
                  <w:marLeft w:val="0"/>
                  <w:marRight w:val="0"/>
                  <w:marTop w:val="0"/>
                  <w:marBottom w:val="0"/>
                  <w:divBdr>
                    <w:top w:val="none" w:sz="0" w:space="0" w:color="auto"/>
                    <w:left w:val="none" w:sz="0" w:space="0" w:color="auto"/>
                    <w:bottom w:val="none" w:sz="0" w:space="0" w:color="auto"/>
                    <w:right w:val="none" w:sz="0" w:space="0" w:color="auto"/>
                  </w:divBdr>
                </w:div>
                <w:div w:id="664866937">
                  <w:marLeft w:val="0"/>
                  <w:marRight w:val="0"/>
                  <w:marTop w:val="0"/>
                  <w:marBottom w:val="0"/>
                  <w:divBdr>
                    <w:top w:val="none" w:sz="0" w:space="0" w:color="auto"/>
                    <w:left w:val="none" w:sz="0" w:space="0" w:color="auto"/>
                    <w:bottom w:val="none" w:sz="0" w:space="0" w:color="auto"/>
                    <w:right w:val="none" w:sz="0" w:space="0" w:color="auto"/>
                  </w:divBdr>
                </w:div>
                <w:div w:id="40910951">
                  <w:marLeft w:val="0"/>
                  <w:marRight w:val="0"/>
                  <w:marTop w:val="0"/>
                  <w:marBottom w:val="0"/>
                  <w:divBdr>
                    <w:top w:val="none" w:sz="0" w:space="0" w:color="auto"/>
                    <w:left w:val="none" w:sz="0" w:space="0" w:color="auto"/>
                    <w:bottom w:val="none" w:sz="0" w:space="0" w:color="auto"/>
                    <w:right w:val="none" w:sz="0" w:space="0" w:color="auto"/>
                  </w:divBdr>
                </w:div>
                <w:div w:id="1311519437">
                  <w:marLeft w:val="0"/>
                  <w:marRight w:val="0"/>
                  <w:marTop w:val="0"/>
                  <w:marBottom w:val="0"/>
                  <w:divBdr>
                    <w:top w:val="none" w:sz="0" w:space="0" w:color="auto"/>
                    <w:left w:val="none" w:sz="0" w:space="0" w:color="auto"/>
                    <w:bottom w:val="none" w:sz="0" w:space="0" w:color="auto"/>
                    <w:right w:val="none" w:sz="0" w:space="0" w:color="auto"/>
                  </w:divBdr>
                </w:div>
                <w:div w:id="1996563773">
                  <w:marLeft w:val="0"/>
                  <w:marRight w:val="0"/>
                  <w:marTop w:val="0"/>
                  <w:marBottom w:val="0"/>
                  <w:divBdr>
                    <w:top w:val="none" w:sz="0" w:space="0" w:color="auto"/>
                    <w:left w:val="none" w:sz="0" w:space="0" w:color="auto"/>
                    <w:bottom w:val="none" w:sz="0" w:space="0" w:color="auto"/>
                    <w:right w:val="none" w:sz="0" w:space="0" w:color="auto"/>
                  </w:divBdr>
                </w:div>
                <w:div w:id="543257153">
                  <w:marLeft w:val="0"/>
                  <w:marRight w:val="0"/>
                  <w:marTop w:val="0"/>
                  <w:marBottom w:val="0"/>
                  <w:divBdr>
                    <w:top w:val="none" w:sz="0" w:space="0" w:color="auto"/>
                    <w:left w:val="none" w:sz="0" w:space="0" w:color="auto"/>
                    <w:bottom w:val="none" w:sz="0" w:space="0" w:color="auto"/>
                    <w:right w:val="none" w:sz="0" w:space="0" w:color="auto"/>
                  </w:divBdr>
                </w:div>
                <w:div w:id="1603563095">
                  <w:marLeft w:val="0"/>
                  <w:marRight w:val="0"/>
                  <w:marTop w:val="0"/>
                  <w:marBottom w:val="0"/>
                  <w:divBdr>
                    <w:top w:val="none" w:sz="0" w:space="0" w:color="auto"/>
                    <w:left w:val="none" w:sz="0" w:space="0" w:color="auto"/>
                    <w:bottom w:val="none" w:sz="0" w:space="0" w:color="auto"/>
                    <w:right w:val="none" w:sz="0" w:space="0" w:color="auto"/>
                  </w:divBdr>
                </w:div>
                <w:div w:id="925072011">
                  <w:marLeft w:val="0"/>
                  <w:marRight w:val="0"/>
                  <w:marTop w:val="0"/>
                  <w:marBottom w:val="0"/>
                  <w:divBdr>
                    <w:top w:val="none" w:sz="0" w:space="0" w:color="auto"/>
                    <w:left w:val="none" w:sz="0" w:space="0" w:color="auto"/>
                    <w:bottom w:val="none" w:sz="0" w:space="0" w:color="auto"/>
                    <w:right w:val="none" w:sz="0" w:space="0" w:color="auto"/>
                  </w:divBdr>
                </w:div>
                <w:div w:id="1297182808">
                  <w:marLeft w:val="0"/>
                  <w:marRight w:val="0"/>
                  <w:marTop w:val="0"/>
                  <w:marBottom w:val="0"/>
                  <w:divBdr>
                    <w:top w:val="none" w:sz="0" w:space="0" w:color="auto"/>
                    <w:left w:val="none" w:sz="0" w:space="0" w:color="auto"/>
                    <w:bottom w:val="none" w:sz="0" w:space="0" w:color="auto"/>
                    <w:right w:val="none" w:sz="0" w:space="0" w:color="auto"/>
                  </w:divBdr>
                </w:div>
                <w:div w:id="402988329">
                  <w:marLeft w:val="0"/>
                  <w:marRight w:val="0"/>
                  <w:marTop w:val="0"/>
                  <w:marBottom w:val="0"/>
                  <w:divBdr>
                    <w:top w:val="none" w:sz="0" w:space="0" w:color="auto"/>
                    <w:left w:val="none" w:sz="0" w:space="0" w:color="auto"/>
                    <w:bottom w:val="none" w:sz="0" w:space="0" w:color="auto"/>
                    <w:right w:val="none" w:sz="0" w:space="0" w:color="auto"/>
                  </w:divBdr>
                </w:div>
                <w:div w:id="1214851813">
                  <w:marLeft w:val="0"/>
                  <w:marRight w:val="0"/>
                  <w:marTop w:val="0"/>
                  <w:marBottom w:val="0"/>
                  <w:divBdr>
                    <w:top w:val="none" w:sz="0" w:space="0" w:color="auto"/>
                    <w:left w:val="none" w:sz="0" w:space="0" w:color="auto"/>
                    <w:bottom w:val="none" w:sz="0" w:space="0" w:color="auto"/>
                    <w:right w:val="none" w:sz="0" w:space="0" w:color="auto"/>
                  </w:divBdr>
                </w:div>
                <w:div w:id="925842926">
                  <w:marLeft w:val="0"/>
                  <w:marRight w:val="0"/>
                  <w:marTop w:val="0"/>
                  <w:marBottom w:val="0"/>
                  <w:divBdr>
                    <w:top w:val="none" w:sz="0" w:space="0" w:color="auto"/>
                    <w:left w:val="none" w:sz="0" w:space="0" w:color="auto"/>
                    <w:bottom w:val="none" w:sz="0" w:space="0" w:color="auto"/>
                    <w:right w:val="none" w:sz="0" w:space="0" w:color="auto"/>
                  </w:divBdr>
                </w:div>
                <w:div w:id="2104106570">
                  <w:marLeft w:val="0"/>
                  <w:marRight w:val="0"/>
                  <w:marTop w:val="0"/>
                  <w:marBottom w:val="0"/>
                  <w:divBdr>
                    <w:top w:val="none" w:sz="0" w:space="0" w:color="auto"/>
                    <w:left w:val="none" w:sz="0" w:space="0" w:color="auto"/>
                    <w:bottom w:val="none" w:sz="0" w:space="0" w:color="auto"/>
                    <w:right w:val="none" w:sz="0" w:space="0" w:color="auto"/>
                  </w:divBdr>
                </w:div>
                <w:div w:id="439105466">
                  <w:marLeft w:val="0"/>
                  <w:marRight w:val="0"/>
                  <w:marTop w:val="0"/>
                  <w:marBottom w:val="0"/>
                  <w:divBdr>
                    <w:top w:val="none" w:sz="0" w:space="0" w:color="auto"/>
                    <w:left w:val="none" w:sz="0" w:space="0" w:color="auto"/>
                    <w:bottom w:val="none" w:sz="0" w:space="0" w:color="auto"/>
                    <w:right w:val="none" w:sz="0" w:space="0" w:color="auto"/>
                  </w:divBdr>
                </w:div>
                <w:div w:id="1990402533">
                  <w:marLeft w:val="0"/>
                  <w:marRight w:val="0"/>
                  <w:marTop w:val="0"/>
                  <w:marBottom w:val="0"/>
                  <w:divBdr>
                    <w:top w:val="none" w:sz="0" w:space="0" w:color="auto"/>
                    <w:left w:val="none" w:sz="0" w:space="0" w:color="auto"/>
                    <w:bottom w:val="none" w:sz="0" w:space="0" w:color="auto"/>
                    <w:right w:val="none" w:sz="0" w:space="0" w:color="auto"/>
                  </w:divBdr>
                </w:div>
                <w:div w:id="1875849616">
                  <w:marLeft w:val="0"/>
                  <w:marRight w:val="0"/>
                  <w:marTop w:val="0"/>
                  <w:marBottom w:val="0"/>
                  <w:divBdr>
                    <w:top w:val="none" w:sz="0" w:space="0" w:color="auto"/>
                    <w:left w:val="none" w:sz="0" w:space="0" w:color="auto"/>
                    <w:bottom w:val="none" w:sz="0" w:space="0" w:color="auto"/>
                    <w:right w:val="none" w:sz="0" w:space="0" w:color="auto"/>
                  </w:divBdr>
                </w:div>
                <w:div w:id="2029259084">
                  <w:marLeft w:val="0"/>
                  <w:marRight w:val="0"/>
                  <w:marTop w:val="0"/>
                  <w:marBottom w:val="0"/>
                  <w:divBdr>
                    <w:top w:val="none" w:sz="0" w:space="0" w:color="auto"/>
                    <w:left w:val="none" w:sz="0" w:space="0" w:color="auto"/>
                    <w:bottom w:val="none" w:sz="0" w:space="0" w:color="auto"/>
                    <w:right w:val="none" w:sz="0" w:space="0" w:color="auto"/>
                  </w:divBdr>
                </w:div>
                <w:div w:id="668679464">
                  <w:marLeft w:val="0"/>
                  <w:marRight w:val="0"/>
                  <w:marTop w:val="0"/>
                  <w:marBottom w:val="0"/>
                  <w:divBdr>
                    <w:top w:val="none" w:sz="0" w:space="0" w:color="auto"/>
                    <w:left w:val="none" w:sz="0" w:space="0" w:color="auto"/>
                    <w:bottom w:val="none" w:sz="0" w:space="0" w:color="auto"/>
                    <w:right w:val="none" w:sz="0" w:space="0" w:color="auto"/>
                  </w:divBdr>
                </w:div>
                <w:div w:id="1154494255">
                  <w:marLeft w:val="0"/>
                  <w:marRight w:val="0"/>
                  <w:marTop w:val="0"/>
                  <w:marBottom w:val="0"/>
                  <w:divBdr>
                    <w:top w:val="none" w:sz="0" w:space="0" w:color="auto"/>
                    <w:left w:val="none" w:sz="0" w:space="0" w:color="auto"/>
                    <w:bottom w:val="none" w:sz="0" w:space="0" w:color="auto"/>
                    <w:right w:val="none" w:sz="0" w:space="0" w:color="auto"/>
                  </w:divBdr>
                </w:div>
                <w:div w:id="929004951">
                  <w:marLeft w:val="0"/>
                  <w:marRight w:val="0"/>
                  <w:marTop w:val="0"/>
                  <w:marBottom w:val="0"/>
                  <w:divBdr>
                    <w:top w:val="none" w:sz="0" w:space="0" w:color="auto"/>
                    <w:left w:val="none" w:sz="0" w:space="0" w:color="auto"/>
                    <w:bottom w:val="none" w:sz="0" w:space="0" w:color="auto"/>
                    <w:right w:val="none" w:sz="0" w:space="0" w:color="auto"/>
                  </w:divBdr>
                </w:div>
                <w:div w:id="1036738787">
                  <w:marLeft w:val="0"/>
                  <w:marRight w:val="0"/>
                  <w:marTop w:val="0"/>
                  <w:marBottom w:val="0"/>
                  <w:divBdr>
                    <w:top w:val="none" w:sz="0" w:space="0" w:color="auto"/>
                    <w:left w:val="none" w:sz="0" w:space="0" w:color="auto"/>
                    <w:bottom w:val="none" w:sz="0" w:space="0" w:color="auto"/>
                    <w:right w:val="none" w:sz="0" w:space="0" w:color="auto"/>
                  </w:divBdr>
                </w:div>
                <w:div w:id="2035304680">
                  <w:marLeft w:val="0"/>
                  <w:marRight w:val="0"/>
                  <w:marTop w:val="0"/>
                  <w:marBottom w:val="0"/>
                  <w:divBdr>
                    <w:top w:val="none" w:sz="0" w:space="0" w:color="auto"/>
                    <w:left w:val="none" w:sz="0" w:space="0" w:color="auto"/>
                    <w:bottom w:val="none" w:sz="0" w:space="0" w:color="auto"/>
                    <w:right w:val="none" w:sz="0" w:space="0" w:color="auto"/>
                  </w:divBdr>
                </w:div>
                <w:div w:id="2063403791">
                  <w:marLeft w:val="0"/>
                  <w:marRight w:val="0"/>
                  <w:marTop w:val="0"/>
                  <w:marBottom w:val="0"/>
                  <w:divBdr>
                    <w:top w:val="none" w:sz="0" w:space="0" w:color="auto"/>
                    <w:left w:val="none" w:sz="0" w:space="0" w:color="auto"/>
                    <w:bottom w:val="none" w:sz="0" w:space="0" w:color="auto"/>
                    <w:right w:val="none" w:sz="0" w:space="0" w:color="auto"/>
                  </w:divBdr>
                </w:div>
                <w:div w:id="1446270289">
                  <w:marLeft w:val="0"/>
                  <w:marRight w:val="0"/>
                  <w:marTop w:val="0"/>
                  <w:marBottom w:val="0"/>
                  <w:divBdr>
                    <w:top w:val="none" w:sz="0" w:space="0" w:color="auto"/>
                    <w:left w:val="none" w:sz="0" w:space="0" w:color="auto"/>
                    <w:bottom w:val="none" w:sz="0" w:space="0" w:color="auto"/>
                    <w:right w:val="none" w:sz="0" w:space="0" w:color="auto"/>
                  </w:divBdr>
                </w:div>
                <w:div w:id="612707807">
                  <w:marLeft w:val="0"/>
                  <w:marRight w:val="0"/>
                  <w:marTop w:val="0"/>
                  <w:marBottom w:val="0"/>
                  <w:divBdr>
                    <w:top w:val="none" w:sz="0" w:space="0" w:color="auto"/>
                    <w:left w:val="none" w:sz="0" w:space="0" w:color="auto"/>
                    <w:bottom w:val="none" w:sz="0" w:space="0" w:color="auto"/>
                    <w:right w:val="none" w:sz="0" w:space="0" w:color="auto"/>
                  </w:divBdr>
                </w:div>
                <w:div w:id="1183277390">
                  <w:marLeft w:val="0"/>
                  <w:marRight w:val="0"/>
                  <w:marTop w:val="0"/>
                  <w:marBottom w:val="0"/>
                  <w:divBdr>
                    <w:top w:val="none" w:sz="0" w:space="0" w:color="auto"/>
                    <w:left w:val="none" w:sz="0" w:space="0" w:color="auto"/>
                    <w:bottom w:val="none" w:sz="0" w:space="0" w:color="auto"/>
                    <w:right w:val="none" w:sz="0" w:space="0" w:color="auto"/>
                  </w:divBdr>
                </w:div>
                <w:div w:id="2143494745">
                  <w:marLeft w:val="0"/>
                  <w:marRight w:val="0"/>
                  <w:marTop w:val="0"/>
                  <w:marBottom w:val="0"/>
                  <w:divBdr>
                    <w:top w:val="none" w:sz="0" w:space="0" w:color="auto"/>
                    <w:left w:val="none" w:sz="0" w:space="0" w:color="auto"/>
                    <w:bottom w:val="none" w:sz="0" w:space="0" w:color="auto"/>
                    <w:right w:val="none" w:sz="0" w:space="0" w:color="auto"/>
                  </w:divBdr>
                </w:div>
                <w:div w:id="1203785823">
                  <w:marLeft w:val="0"/>
                  <w:marRight w:val="0"/>
                  <w:marTop w:val="0"/>
                  <w:marBottom w:val="0"/>
                  <w:divBdr>
                    <w:top w:val="none" w:sz="0" w:space="0" w:color="auto"/>
                    <w:left w:val="none" w:sz="0" w:space="0" w:color="auto"/>
                    <w:bottom w:val="none" w:sz="0" w:space="0" w:color="auto"/>
                    <w:right w:val="none" w:sz="0" w:space="0" w:color="auto"/>
                  </w:divBdr>
                </w:div>
                <w:div w:id="1829590445">
                  <w:marLeft w:val="0"/>
                  <w:marRight w:val="0"/>
                  <w:marTop w:val="0"/>
                  <w:marBottom w:val="0"/>
                  <w:divBdr>
                    <w:top w:val="none" w:sz="0" w:space="0" w:color="auto"/>
                    <w:left w:val="none" w:sz="0" w:space="0" w:color="auto"/>
                    <w:bottom w:val="none" w:sz="0" w:space="0" w:color="auto"/>
                    <w:right w:val="none" w:sz="0" w:space="0" w:color="auto"/>
                  </w:divBdr>
                </w:div>
                <w:div w:id="1907377173">
                  <w:marLeft w:val="0"/>
                  <w:marRight w:val="0"/>
                  <w:marTop w:val="0"/>
                  <w:marBottom w:val="0"/>
                  <w:divBdr>
                    <w:top w:val="none" w:sz="0" w:space="0" w:color="auto"/>
                    <w:left w:val="none" w:sz="0" w:space="0" w:color="auto"/>
                    <w:bottom w:val="none" w:sz="0" w:space="0" w:color="auto"/>
                    <w:right w:val="none" w:sz="0" w:space="0" w:color="auto"/>
                  </w:divBdr>
                </w:div>
                <w:div w:id="1905869395">
                  <w:marLeft w:val="0"/>
                  <w:marRight w:val="0"/>
                  <w:marTop w:val="0"/>
                  <w:marBottom w:val="0"/>
                  <w:divBdr>
                    <w:top w:val="none" w:sz="0" w:space="0" w:color="auto"/>
                    <w:left w:val="none" w:sz="0" w:space="0" w:color="auto"/>
                    <w:bottom w:val="none" w:sz="0" w:space="0" w:color="auto"/>
                    <w:right w:val="none" w:sz="0" w:space="0" w:color="auto"/>
                  </w:divBdr>
                </w:div>
                <w:div w:id="352727583">
                  <w:marLeft w:val="0"/>
                  <w:marRight w:val="0"/>
                  <w:marTop w:val="0"/>
                  <w:marBottom w:val="0"/>
                  <w:divBdr>
                    <w:top w:val="none" w:sz="0" w:space="0" w:color="auto"/>
                    <w:left w:val="none" w:sz="0" w:space="0" w:color="auto"/>
                    <w:bottom w:val="none" w:sz="0" w:space="0" w:color="auto"/>
                    <w:right w:val="none" w:sz="0" w:space="0" w:color="auto"/>
                  </w:divBdr>
                </w:div>
                <w:div w:id="1858808407">
                  <w:marLeft w:val="0"/>
                  <w:marRight w:val="0"/>
                  <w:marTop w:val="0"/>
                  <w:marBottom w:val="0"/>
                  <w:divBdr>
                    <w:top w:val="none" w:sz="0" w:space="0" w:color="auto"/>
                    <w:left w:val="none" w:sz="0" w:space="0" w:color="auto"/>
                    <w:bottom w:val="none" w:sz="0" w:space="0" w:color="auto"/>
                    <w:right w:val="none" w:sz="0" w:space="0" w:color="auto"/>
                  </w:divBdr>
                </w:div>
                <w:div w:id="1784836285">
                  <w:marLeft w:val="0"/>
                  <w:marRight w:val="0"/>
                  <w:marTop w:val="0"/>
                  <w:marBottom w:val="0"/>
                  <w:divBdr>
                    <w:top w:val="none" w:sz="0" w:space="0" w:color="auto"/>
                    <w:left w:val="none" w:sz="0" w:space="0" w:color="auto"/>
                    <w:bottom w:val="none" w:sz="0" w:space="0" w:color="auto"/>
                    <w:right w:val="none" w:sz="0" w:space="0" w:color="auto"/>
                  </w:divBdr>
                </w:div>
                <w:div w:id="749275628">
                  <w:marLeft w:val="0"/>
                  <w:marRight w:val="0"/>
                  <w:marTop w:val="0"/>
                  <w:marBottom w:val="0"/>
                  <w:divBdr>
                    <w:top w:val="none" w:sz="0" w:space="0" w:color="auto"/>
                    <w:left w:val="none" w:sz="0" w:space="0" w:color="auto"/>
                    <w:bottom w:val="none" w:sz="0" w:space="0" w:color="auto"/>
                    <w:right w:val="none" w:sz="0" w:space="0" w:color="auto"/>
                  </w:divBdr>
                </w:div>
                <w:div w:id="755321048">
                  <w:marLeft w:val="0"/>
                  <w:marRight w:val="0"/>
                  <w:marTop w:val="0"/>
                  <w:marBottom w:val="0"/>
                  <w:divBdr>
                    <w:top w:val="none" w:sz="0" w:space="0" w:color="auto"/>
                    <w:left w:val="none" w:sz="0" w:space="0" w:color="auto"/>
                    <w:bottom w:val="none" w:sz="0" w:space="0" w:color="auto"/>
                    <w:right w:val="none" w:sz="0" w:space="0" w:color="auto"/>
                  </w:divBdr>
                </w:div>
                <w:div w:id="894393857">
                  <w:marLeft w:val="0"/>
                  <w:marRight w:val="0"/>
                  <w:marTop w:val="0"/>
                  <w:marBottom w:val="0"/>
                  <w:divBdr>
                    <w:top w:val="none" w:sz="0" w:space="0" w:color="auto"/>
                    <w:left w:val="none" w:sz="0" w:space="0" w:color="auto"/>
                    <w:bottom w:val="none" w:sz="0" w:space="0" w:color="auto"/>
                    <w:right w:val="none" w:sz="0" w:space="0" w:color="auto"/>
                  </w:divBdr>
                </w:div>
                <w:div w:id="1992058779">
                  <w:marLeft w:val="0"/>
                  <w:marRight w:val="0"/>
                  <w:marTop w:val="0"/>
                  <w:marBottom w:val="0"/>
                  <w:divBdr>
                    <w:top w:val="none" w:sz="0" w:space="0" w:color="auto"/>
                    <w:left w:val="none" w:sz="0" w:space="0" w:color="auto"/>
                    <w:bottom w:val="none" w:sz="0" w:space="0" w:color="auto"/>
                    <w:right w:val="none" w:sz="0" w:space="0" w:color="auto"/>
                  </w:divBdr>
                </w:div>
                <w:div w:id="1500081055">
                  <w:marLeft w:val="0"/>
                  <w:marRight w:val="0"/>
                  <w:marTop w:val="0"/>
                  <w:marBottom w:val="0"/>
                  <w:divBdr>
                    <w:top w:val="none" w:sz="0" w:space="0" w:color="auto"/>
                    <w:left w:val="none" w:sz="0" w:space="0" w:color="auto"/>
                    <w:bottom w:val="none" w:sz="0" w:space="0" w:color="auto"/>
                    <w:right w:val="none" w:sz="0" w:space="0" w:color="auto"/>
                  </w:divBdr>
                </w:div>
                <w:div w:id="1274096346">
                  <w:marLeft w:val="0"/>
                  <w:marRight w:val="0"/>
                  <w:marTop w:val="0"/>
                  <w:marBottom w:val="0"/>
                  <w:divBdr>
                    <w:top w:val="none" w:sz="0" w:space="0" w:color="auto"/>
                    <w:left w:val="none" w:sz="0" w:space="0" w:color="auto"/>
                    <w:bottom w:val="none" w:sz="0" w:space="0" w:color="auto"/>
                    <w:right w:val="none" w:sz="0" w:space="0" w:color="auto"/>
                  </w:divBdr>
                </w:div>
                <w:div w:id="15541319">
                  <w:marLeft w:val="0"/>
                  <w:marRight w:val="0"/>
                  <w:marTop w:val="0"/>
                  <w:marBottom w:val="0"/>
                  <w:divBdr>
                    <w:top w:val="none" w:sz="0" w:space="0" w:color="auto"/>
                    <w:left w:val="none" w:sz="0" w:space="0" w:color="auto"/>
                    <w:bottom w:val="none" w:sz="0" w:space="0" w:color="auto"/>
                    <w:right w:val="none" w:sz="0" w:space="0" w:color="auto"/>
                  </w:divBdr>
                </w:div>
                <w:div w:id="1243368681">
                  <w:marLeft w:val="0"/>
                  <w:marRight w:val="0"/>
                  <w:marTop w:val="0"/>
                  <w:marBottom w:val="0"/>
                  <w:divBdr>
                    <w:top w:val="none" w:sz="0" w:space="0" w:color="auto"/>
                    <w:left w:val="none" w:sz="0" w:space="0" w:color="auto"/>
                    <w:bottom w:val="none" w:sz="0" w:space="0" w:color="auto"/>
                    <w:right w:val="none" w:sz="0" w:space="0" w:color="auto"/>
                  </w:divBdr>
                </w:div>
                <w:div w:id="740755403">
                  <w:marLeft w:val="0"/>
                  <w:marRight w:val="0"/>
                  <w:marTop w:val="0"/>
                  <w:marBottom w:val="0"/>
                  <w:divBdr>
                    <w:top w:val="none" w:sz="0" w:space="0" w:color="auto"/>
                    <w:left w:val="none" w:sz="0" w:space="0" w:color="auto"/>
                    <w:bottom w:val="none" w:sz="0" w:space="0" w:color="auto"/>
                    <w:right w:val="none" w:sz="0" w:space="0" w:color="auto"/>
                  </w:divBdr>
                </w:div>
                <w:div w:id="229581609">
                  <w:marLeft w:val="0"/>
                  <w:marRight w:val="0"/>
                  <w:marTop w:val="0"/>
                  <w:marBottom w:val="0"/>
                  <w:divBdr>
                    <w:top w:val="none" w:sz="0" w:space="0" w:color="auto"/>
                    <w:left w:val="none" w:sz="0" w:space="0" w:color="auto"/>
                    <w:bottom w:val="none" w:sz="0" w:space="0" w:color="auto"/>
                    <w:right w:val="none" w:sz="0" w:space="0" w:color="auto"/>
                  </w:divBdr>
                </w:div>
                <w:div w:id="1829516789">
                  <w:marLeft w:val="0"/>
                  <w:marRight w:val="0"/>
                  <w:marTop w:val="0"/>
                  <w:marBottom w:val="0"/>
                  <w:divBdr>
                    <w:top w:val="none" w:sz="0" w:space="0" w:color="auto"/>
                    <w:left w:val="none" w:sz="0" w:space="0" w:color="auto"/>
                    <w:bottom w:val="none" w:sz="0" w:space="0" w:color="auto"/>
                    <w:right w:val="none" w:sz="0" w:space="0" w:color="auto"/>
                  </w:divBdr>
                </w:div>
                <w:div w:id="481120294">
                  <w:marLeft w:val="0"/>
                  <w:marRight w:val="0"/>
                  <w:marTop w:val="0"/>
                  <w:marBottom w:val="0"/>
                  <w:divBdr>
                    <w:top w:val="none" w:sz="0" w:space="0" w:color="auto"/>
                    <w:left w:val="none" w:sz="0" w:space="0" w:color="auto"/>
                    <w:bottom w:val="none" w:sz="0" w:space="0" w:color="auto"/>
                    <w:right w:val="none" w:sz="0" w:space="0" w:color="auto"/>
                  </w:divBdr>
                </w:div>
                <w:div w:id="1696423143">
                  <w:marLeft w:val="0"/>
                  <w:marRight w:val="0"/>
                  <w:marTop w:val="0"/>
                  <w:marBottom w:val="0"/>
                  <w:divBdr>
                    <w:top w:val="none" w:sz="0" w:space="0" w:color="auto"/>
                    <w:left w:val="none" w:sz="0" w:space="0" w:color="auto"/>
                    <w:bottom w:val="none" w:sz="0" w:space="0" w:color="auto"/>
                    <w:right w:val="none" w:sz="0" w:space="0" w:color="auto"/>
                  </w:divBdr>
                </w:div>
                <w:div w:id="668488176">
                  <w:marLeft w:val="0"/>
                  <w:marRight w:val="0"/>
                  <w:marTop w:val="0"/>
                  <w:marBottom w:val="0"/>
                  <w:divBdr>
                    <w:top w:val="none" w:sz="0" w:space="0" w:color="auto"/>
                    <w:left w:val="none" w:sz="0" w:space="0" w:color="auto"/>
                    <w:bottom w:val="none" w:sz="0" w:space="0" w:color="auto"/>
                    <w:right w:val="none" w:sz="0" w:space="0" w:color="auto"/>
                  </w:divBdr>
                </w:div>
                <w:div w:id="1965379470">
                  <w:marLeft w:val="0"/>
                  <w:marRight w:val="0"/>
                  <w:marTop w:val="0"/>
                  <w:marBottom w:val="0"/>
                  <w:divBdr>
                    <w:top w:val="none" w:sz="0" w:space="0" w:color="auto"/>
                    <w:left w:val="none" w:sz="0" w:space="0" w:color="auto"/>
                    <w:bottom w:val="none" w:sz="0" w:space="0" w:color="auto"/>
                    <w:right w:val="none" w:sz="0" w:space="0" w:color="auto"/>
                  </w:divBdr>
                </w:div>
                <w:div w:id="383795806">
                  <w:marLeft w:val="0"/>
                  <w:marRight w:val="0"/>
                  <w:marTop w:val="0"/>
                  <w:marBottom w:val="0"/>
                  <w:divBdr>
                    <w:top w:val="none" w:sz="0" w:space="0" w:color="auto"/>
                    <w:left w:val="none" w:sz="0" w:space="0" w:color="auto"/>
                    <w:bottom w:val="none" w:sz="0" w:space="0" w:color="auto"/>
                    <w:right w:val="none" w:sz="0" w:space="0" w:color="auto"/>
                  </w:divBdr>
                </w:div>
                <w:div w:id="979071950">
                  <w:marLeft w:val="0"/>
                  <w:marRight w:val="0"/>
                  <w:marTop w:val="0"/>
                  <w:marBottom w:val="0"/>
                  <w:divBdr>
                    <w:top w:val="none" w:sz="0" w:space="0" w:color="auto"/>
                    <w:left w:val="none" w:sz="0" w:space="0" w:color="auto"/>
                    <w:bottom w:val="none" w:sz="0" w:space="0" w:color="auto"/>
                    <w:right w:val="none" w:sz="0" w:space="0" w:color="auto"/>
                  </w:divBdr>
                </w:div>
                <w:div w:id="1664549332">
                  <w:marLeft w:val="0"/>
                  <w:marRight w:val="0"/>
                  <w:marTop w:val="0"/>
                  <w:marBottom w:val="0"/>
                  <w:divBdr>
                    <w:top w:val="none" w:sz="0" w:space="0" w:color="auto"/>
                    <w:left w:val="none" w:sz="0" w:space="0" w:color="auto"/>
                    <w:bottom w:val="none" w:sz="0" w:space="0" w:color="auto"/>
                    <w:right w:val="none" w:sz="0" w:space="0" w:color="auto"/>
                  </w:divBdr>
                </w:div>
                <w:div w:id="912470656">
                  <w:marLeft w:val="0"/>
                  <w:marRight w:val="0"/>
                  <w:marTop w:val="0"/>
                  <w:marBottom w:val="0"/>
                  <w:divBdr>
                    <w:top w:val="none" w:sz="0" w:space="0" w:color="auto"/>
                    <w:left w:val="none" w:sz="0" w:space="0" w:color="auto"/>
                    <w:bottom w:val="none" w:sz="0" w:space="0" w:color="auto"/>
                    <w:right w:val="none" w:sz="0" w:space="0" w:color="auto"/>
                  </w:divBdr>
                </w:div>
              </w:divsChild>
            </w:div>
            <w:div w:id="2066835974">
              <w:marLeft w:val="0"/>
              <w:marRight w:val="0"/>
              <w:marTop w:val="0"/>
              <w:marBottom w:val="0"/>
              <w:divBdr>
                <w:top w:val="none" w:sz="0" w:space="0" w:color="auto"/>
                <w:left w:val="none" w:sz="0" w:space="0" w:color="auto"/>
                <w:bottom w:val="none" w:sz="0" w:space="0" w:color="auto"/>
                <w:right w:val="none" w:sz="0" w:space="0" w:color="auto"/>
              </w:divBdr>
              <w:divsChild>
                <w:div w:id="868565626">
                  <w:marLeft w:val="0"/>
                  <w:marRight w:val="0"/>
                  <w:marTop w:val="0"/>
                  <w:marBottom w:val="0"/>
                  <w:divBdr>
                    <w:top w:val="none" w:sz="0" w:space="0" w:color="auto"/>
                    <w:left w:val="none" w:sz="0" w:space="0" w:color="auto"/>
                    <w:bottom w:val="none" w:sz="0" w:space="0" w:color="auto"/>
                    <w:right w:val="none" w:sz="0" w:space="0" w:color="auto"/>
                  </w:divBdr>
                </w:div>
                <w:div w:id="1523786173">
                  <w:marLeft w:val="0"/>
                  <w:marRight w:val="0"/>
                  <w:marTop w:val="0"/>
                  <w:marBottom w:val="0"/>
                  <w:divBdr>
                    <w:top w:val="none" w:sz="0" w:space="0" w:color="auto"/>
                    <w:left w:val="none" w:sz="0" w:space="0" w:color="auto"/>
                    <w:bottom w:val="none" w:sz="0" w:space="0" w:color="auto"/>
                    <w:right w:val="none" w:sz="0" w:space="0" w:color="auto"/>
                  </w:divBdr>
                </w:div>
                <w:div w:id="1327368159">
                  <w:marLeft w:val="0"/>
                  <w:marRight w:val="0"/>
                  <w:marTop w:val="0"/>
                  <w:marBottom w:val="0"/>
                  <w:divBdr>
                    <w:top w:val="none" w:sz="0" w:space="0" w:color="auto"/>
                    <w:left w:val="none" w:sz="0" w:space="0" w:color="auto"/>
                    <w:bottom w:val="none" w:sz="0" w:space="0" w:color="auto"/>
                    <w:right w:val="none" w:sz="0" w:space="0" w:color="auto"/>
                  </w:divBdr>
                </w:div>
                <w:div w:id="217253902">
                  <w:marLeft w:val="0"/>
                  <w:marRight w:val="0"/>
                  <w:marTop w:val="0"/>
                  <w:marBottom w:val="0"/>
                  <w:divBdr>
                    <w:top w:val="none" w:sz="0" w:space="0" w:color="auto"/>
                    <w:left w:val="none" w:sz="0" w:space="0" w:color="auto"/>
                    <w:bottom w:val="none" w:sz="0" w:space="0" w:color="auto"/>
                    <w:right w:val="none" w:sz="0" w:space="0" w:color="auto"/>
                  </w:divBdr>
                </w:div>
                <w:div w:id="210504621">
                  <w:marLeft w:val="0"/>
                  <w:marRight w:val="0"/>
                  <w:marTop w:val="0"/>
                  <w:marBottom w:val="0"/>
                  <w:divBdr>
                    <w:top w:val="none" w:sz="0" w:space="0" w:color="auto"/>
                    <w:left w:val="none" w:sz="0" w:space="0" w:color="auto"/>
                    <w:bottom w:val="none" w:sz="0" w:space="0" w:color="auto"/>
                    <w:right w:val="none" w:sz="0" w:space="0" w:color="auto"/>
                  </w:divBdr>
                </w:div>
                <w:div w:id="51973546">
                  <w:marLeft w:val="0"/>
                  <w:marRight w:val="0"/>
                  <w:marTop w:val="0"/>
                  <w:marBottom w:val="0"/>
                  <w:divBdr>
                    <w:top w:val="none" w:sz="0" w:space="0" w:color="auto"/>
                    <w:left w:val="none" w:sz="0" w:space="0" w:color="auto"/>
                    <w:bottom w:val="none" w:sz="0" w:space="0" w:color="auto"/>
                    <w:right w:val="none" w:sz="0" w:space="0" w:color="auto"/>
                  </w:divBdr>
                </w:div>
                <w:div w:id="966012142">
                  <w:marLeft w:val="0"/>
                  <w:marRight w:val="0"/>
                  <w:marTop w:val="0"/>
                  <w:marBottom w:val="0"/>
                  <w:divBdr>
                    <w:top w:val="none" w:sz="0" w:space="0" w:color="auto"/>
                    <w:left w:val="none" w:sz="0" w:space="0" w:color="auto"/>
                    <w:bottom w:val="none" w:sz="0" w:space="0" w:color="auto"/>
                    <w:right w:val="none" w:sz="0" w:space="0" w:color="auto"/>
                  </w:divBdr>
                </w:div>
                <w:div w:id="1107312558">
                  <w:marLeft w:val="0"/>
                  <w:marRight w:val="0"/>
                  <w:marTop w:val="0"/>
                  <w:marBottom w:val="0"/>
                  <w:divBdr>
                    <w:top w:val="none" w:sz="0" w:space="0" w:color="auto"/>
                    <w:left w:val="none" w:sz="0" w:space="0" w:color="auto"/>
                    <w:bottom w:val="none" w:sz="0" w:space="0" w:color="auto"/>
                    <w:right w:val="none" w:sz="0" w:space="0" w:color="auto"/>
                  </w:divBdr>
                </w:div>
                <w:div w:id="495847753">
                  <w:marLeft w:val="0"/>
                  <w:marRight w:val="0"/>
                  <w:marTop w:val="0"/>
                  <w:marBottom w:val="0"/>
                  <w:divBdr>
                    <w:top w:val="none" w:sz="0" w:space="0" w:color="auto"/>
                    <w:left w:val="none" w:sz="0" w:space="0" w:color="auto"/>
                    <w:bottom w:val="none" w:sz="0" w:space="0" w:color="auto"/>
                    <w:right w:val="none" w:sz="0" w:space="0" w:color="auto"/>
                  </w:divBdr>
                </w:div>
                <w:div w:id="1156532576">
                  <w:marLeft w:val="0"/>
                  <w:marRight w:val="0"/>
                  <w:marTop w:val="0"/>
                  <w:marBottom w:val="0"/>
                  <w:divBdr>
                    <w:top w:val="none" w:sz="0" w:space="0" w:color="auto"/>
                    <w:left w:val="none" w:sz="0" w:space="0" w:color="auto"/>
                    <w:bottom w:val="none" w:sz="0" w:space="0" w:color="auto"/>
                    <w:right w:val="none" w:sz="0" w:space="0" w:color="auto"/>
                  </w:divBdr>
                </w:div>
                <w:div w:id="281234142">
                  <w:marLeft w:val="0"/>
                  <w:marRight w:val="0"/>
                  <w:marTop w:val="0"/>
                  <w:marBottom w:val="0"/>
                  <w:divBdr>
                    <w:top w:val="none" w:sz="0" w:space="0" w:color="auto"/>
                    <w:left w:val="none" w:sz="0" w:space="0" w:color="auto"/>
                    <w:bottom w:val="none" w:sz="0" w:space="0" w:color="auto"/>
                    <w:right w:val="none" w:sz="0" w:space="0" w:color="auto"/>
                  </w:divBdr>
                </w:div>
                <w:div w:id="1107894972">
                  <w:marLeft w:val="0"/>
                  <w:marRight w:val="0"/>
                  <w:marTop w:val="0"/>
                  <w:marBottom w:val="0"/>
                  <w:divBdr>
                    <w:top w:val="none" w:sz="0" w:space="0" w:color="auto"/>
                    <w:left w:val="none" w:sz="0" w:space="0" w:color="auto"/>
                    <w:bottom w:val="none" w:sz="0" w:space="0" w:color="auto"/>
                    <w:right w:val="none" w:sz="0" w:space="0" w:color="auto"/>
                  </w:divBdr>
                </w:div>
                <w:div w:id="684399897">
                  <w:marLeft w:val="0"/>
                  <w:marRight w:val="0"/>
                  <w:marTop w:val="0"/>
                  <w:marBottom w:val="0"/>
                  <w:divBdr>
                    <w:top w:val="none" w:sz="0" w:space="0" w:color="auto"/>
                    <w:left w:val="none" w:sz="0" w:space="0" w:color="auto"/>
                    <w:bottom w:val="none" w:sz="0" w:space="0" w:color="auto"/>
                    <w:right w:val="none" w:sz="0" w:space="0" w:color="auto"/>
                  </w:divBdr>
                </w:div>
                <w:div w:id="1243178779">
                  <w:marLeft w:val="0"/>
                  <w:marRight w:val="0"/>
                  <w:marTop w:val="0"/>
                  <w:marBottom w:val="0"/>
                  <w:divBdr>
                    <w:top w:val="none" w:sz="0" w:space="0" w:color="auto"/>
                    <w:left w:val="none" w:sz="0" w:space="0" w:color="auto"/>
                    <w:bottom w:val="none" w:sz="0" w:space="0" w:color="auto"/>
                    <w:right w:val="none" w:sz="0" w:space="0" w:color="auto"/>
                  </w:divBdr>
                </w:div>
                <w:div w:id="594636060">
                  <w:marLeft w:val="0"/>
                  <w:marRight w:val="0"/>
                  <w:marTop w:val="0"/>
                  <w:marBottom w:val="0"/>
                  <w:divBdr>
                    <w:top w:val="none" w:sz="0" w:space="0" w:color="auto"/>
                    <w:left w:val="none" w:sz="0" w:space="0" w:color="auto"/>
                    <w:bottom w:val="none" w:sz="0" w:space="0" w:color="auto"/>
                    <w:right w:val="none" w:sz="0" w:space="0" w:color="auto"/>
                  </w:divBdr>
                </w:div>
                <w:div w:id="2070837663">
                  <w:marLeft w:val="0"/>
                  <w:marRight w:val="0"/>
                  <w:marTop w:val="0"/>
                  <w:marBottom w:val="0"/>
                  <w:divBdr>
                    <w:top w:val="none" w:sz="0" w:space="0" w:color="auto"/>
                    <w:left w:val="none" w:sz="0" w:space="0" w:color="auto"/>
                    <w:bottom w:val="none" w:sz="0" w:space="0" w:color="auto"/>
                    <w:right w:val="none" w:sz="0" w:space="0" w:color="auto"/>
                  </w:divBdr>
                </w:div>
                <w:div w:id="1827277005">
                  <w:marLeft w:val="0"/>
                  <w:marRight w:val="0"/>
                  <w:marTop w:val="0"/>
                  <w:marBottom w:val="0"/>
                  <w:divBdr>
                    <w:top w:val="none" w:sz="0" w:space="0" w:color="auto"/>
                    <w:left w:val="none" w:sz="0" w:space="0" w:color="auto"/>
                    <w:bottom w:val="none" w:sz="0" w:space="0" w:color="auto"/>
                    <w:right w:val="none" w:sz="0" w:space="0" w:color="auto"/>
                  </w:divBdr>
                </w:div>
                <w:div w:id="722557885">
                  <w:marLeft w:val="0"/>
                  <w:marRight w:val="0"/>
                  <w:marTop w:val="0"/>
                  <w:marBottom w:val="0"/>
                  <w:divBdr>
                    <w:top w:val="none" w:sz="0" w:space="0" w:color="auto"/>
                    <w:left w:val="none" w:sz="0" w:space="0" w:color="auto"/>
                    <w:bottom w:val="none" w:sz="0" w:space="0" w:color="auto"/>
                    <w:right w:val="none" w:sz="0" w:space="0" w:color="auto"/>
                  </w:divBdr>
                </w:div>
                <w:div w:id="114256422">
                  <w:marLeft w:val="0"/>
                  <w:marRight w:val="0"/>
                  <w:marTop w:val="0"/>
                  <w:marBottom w:val="0"/>
                  <w:divBdr>
                    <w:top w:val="none" w:sz="0" w:space="0" w:color="auto"/>
                    <w:left w:val="none" w:sz="0" w:space="0" w:color="auto"/>
                    <w:bottom w:val="none" w:sz="0" w:space="0" w:color="auto"/>
                    <w:right w:val="none" w:sz="0" w:space="0" w:color="auto"/>
                  </w:divBdr>
                </w:div>
                <w:div w:id="1586647289">
                  <w:marLeft w:val="0"/>
                  <w:marRight w:val="0"/>
                  <w:marTop w:val="0"/>
                  <w:marBottom w:val="0"/>
                  <w:divBdr>
                    <w:top w:val="none" w:sz="0" w:space="0" w:color="auto"/>
                    <w:left w:val="none" w:sz="0" w:space="0" w:color="auto"/>
                    <w:bottom w:val="none" w:sz="0" w:space="0" w:color="auto"/>
                    <w:right w:val="none" w:sz="0" w:space="0" w:color="auto"/>
                  </w:divBdr>
                </w:div>
                <w:div w:id="133377622">
                  <w:marLeft w:val="0"/>
                  <w:marRight w:val="0"/>
                  <w:marTop w:val="0"/>
                  <w:marBottom w:val="0"/>
                  <w:divBdr>
                    <w:top w:val="none" w:sz="0" w:space="0" w:color="auto"/>
                    <w:left w:val="none" w:sz="0" w:space="0" w:color="auto"/>
                    <w:bottom w:val="none" w:sz="0" w:space="0" w:color="auto"/>
                    <w:right w:val="none" w:sz="0" w:space="0" w:color="auto"/>
                  </w:divBdr>
                </w:div>
                <w:div w:id="1017389469">
                  <w:marLeft w:val="0"/>
                  <w:marRight w:val="0"/>
                  <w:marTop w:val="0"/>
                  <w:marBottom w:val="0"/>
                  <w:divBdr>
                    <w:top w:val="none" w:sz="0" w:space="0" w:color="auto"/>
                    <w:left w:val="none" w:sz="0" w:space="0" w:color="auto"/>
                    <w:bottom w:val="none" w:sz="0" w:space="0" w:color="auto"/>
                    <w:right w:val="none" w:sz="0" w:space="0" w:color="auto"/>
                  </w:divBdr>
                </w:div>
                <w:div w:id="139855376">
                  <w:marLeft w:val="0"/>
                  <w:marRight w:val="0"/>
                  <w:marTop w:val="0"/>
                  <w:marBottom w:val="0"/>
                  <w:divBdr>
                    <w:top w:val="none" w:sz="0" w:space="0" w:color="auto"/>
                    <w:left w:val="none" w:sz="0" w:space="0" w:color="auto"/>
                    <w:bottom w:val="none" w:sz="0" w:space="0" w:color="auto"/>
                    <w:right w:val="none" w:sz="0" w:space="0" w:color="auto"/>
                  </w:divBdr>
                </w:div>
                <w:div w:id="226502584">
                  <w:marLeft w:val="0"/>
                  <w:marRight w:val="0"/>
                  <w:marTop w:val="0"/>
                  <w:marBottom w:val="0"/>
                  <w:divBdr>
                    <w:top w:val="none" w:sz="0" w:space="0" w:color="auto"/>
                    <w:left w:val="none" w:sz="0" w:space="0" w:color="auto"/>
                    <w:bottom w:val="none" w:sz="0" w:space="0" w:color="auto"/>
                    <w:right w:val="none" w:sz="0" w:space="0" w:color="auto"/>
                  </w:divBdr>
                </w:div>
                <w:div w:id="1598563782">
                  <w:marLeft w:val="0"/>
                  <w:marRight w:val="0"/>
                  <w:marTop w:val="0"/>
                  <w:marBottom w:val="0"/>
                  <w:divBdr>
                    <w:top w:val="none" w:sz="0" w:space="0" w:color="auto"/>
                    <w:left w:val="none" w:sz="0" w:space="0" w:color="auto"/>
                    <w:bottom w:val="none" w:sz="0" w:space="0" w:color="auto"/>
                    <w:right w:val="none" w:sz="0" w:space="0" w:color="auto"/>
                  </w:divBdr>
                </w:div>
                <w:div w:id="997461878">
                  <w:marLeft w:val="0"/>
                  <w:marRight w:val="0"/>
                  <w:marTop w:val="0"/>
                  <w:marBottom w:val="0"/>
                  <w:divBdr>
                    <w:top w:val="none" w:sz="0" w:space="0" w:color="auto"/>
                    <w:left w:val="none" w:sz="0" w:space="0" w:color="auto"/>
                    <w:bottom w:val="none" w:sz="0" w:space="0" w:color="auto"/>
                    <w:right w:val="none" w:sz="0" w:space="0" w:color="auto"/>
                  </w:divBdr>
                </w:div>
                <w:div w:id="775057740">
                  <w:marLeft w:val="0"/>
                  <w:marRight w:val="0"/>
                  <w:marTop w:val="0"/>
                  <w:marBottom w:val="0"/>
                  <w:divBdr>
                    <w:top w:val="none" w:sz="0" w:space="0" w:color="auto"/>
                    <w:left w:val="none" w:sz="0" w:space="0" w:color="auto"/>
                    <w:bottom w:val="none" w:sz="0" w:space="0" w:color="auto"/>
                    <w:right w:val="none" w:sz="0" w:space="0" w:color="auto"/>
                  </w:divBdr>
                </w:div>
                <w:div w:id="263730157">
                  <w:marLeft w:val="0"/>
                  <w:marRight w:val="0"/>
                  <w:marTop w:val="0"/>
                  <w:marBottom w:val="0"/>
                  <w:divBdr>
                    <w:top w:val="none" w:sz="0" w:space="0" w:color="auto"/>
                    <w:left w:val="none" w:sz="0" w:space="0" w:color="auto"/>
                    <w:bottom w:val="none" w:sz="0" w:space="0" w:color="auto"/>
                    <w:right w:val="none" w:sz="0" w:space="0" w:color="auto"/>
                  </w:divBdr>
                </w:div>
                <w:div w:id="606426002">
                  <w:marLeft w:val="0"/>
                  <w:marRight w:val="0"/>
                  <w:marTop w:val="0"/>
                  <w:marBottom w:val="0"/>
                  <w:divBdr>
                    <w:top w:val="none" w:sz="0" w:space="0" w:color="auto"/>
                    <w:left w:val="none" w:sz="0" w:space="0" w:color="auto"/>
                    <w:bottom w:val="none" w:sz="0" w:space="0" w:color="auto"/>
                    <w:right w:val="none" w:sz="0" w:space="0" w:color="auto"/>
                  </w:divBdr>
                </w:div>
                <w:div w:id="939526007">
                  <w:marLeft w:val="0"/>
                  <w:marRight w:val="0"/>
                  <w:marTop w:val="0"/>
                  <w:marBottom w:val="0"/>
                  <w:divBdr>
                    <w:top w:val="none" w:sz="0" w:space="0" w:color="auto"/>
                    <w:left w:val="none" w:sz="0" w:space="0" w:color="auto"/>
                    <w:bottom w:val="none" w:sz="0" w:space="0" w:color="auto"/>
                    <w:right w:val="none" w:sz="0" w:space="0" w:color="auto"/>
                  </w:divBdr>
                </w:div>
                <w:div w:id="1950160916">
                  <w:marLeft w:val="0"/>
                  <w:marRight w:val="0"/>
                  <w:marTop w:val="0"/>
                  <w:marBottom w:val="0"/>
                  <w:divBdr>
                    <w:top w:val="none" w:sz="0" w:space="0" w:color="auto"/>
                    <w:left w:val="none" w:sz="0" w:space="0" w:color="auto"/>
                    <w:bottom w:val="none" w:sz="0" w:space="0" w:color="auto"/>
                    <w:right w:val="none" w:sz="0" w:space="0" w:color="auto"/>
                  </w:divBdr>
                </w:div>
                <w:div w:id="949094867">
                  <w:marLeft w:val="0"/>
                  <w:marRight w:val="0"/>
                  <w:marTop w:val="0"/>
                  <w:marBottom w:val="0"/>
                  <w:divBdr>
                    <w:top w:val="none" w:sz="0" w:space="0" w:color="auto"/>
                    <w:left w:val="none" w:sz="0" w:space="0" w:color="auto"/>
                    <w:bottom w:val="none" w:sz="0" w:space="0" w:color="auto"/>
                    <w:right w:val="none" w:sz="0" w:space="0" w:color="auto"/>
                  </w:divBdr>
                </w:div>
                <w:div w:id="2113084804">
                  <w:marLeft w:val="0"/>
                  <w:marRight w:val="0"/>
                  <w:marTop w:val="0"/>
                  <w:marBottom w:val="0"/>
                  <w:divBdr>
                    <w:top w:val="none" w:sz="0" w:space="0" w:color="auto"/>
                    <w:left w:val="none" w:sz="0" w:space="0" w:color="auto"/>
                    <w:bottom w:val="none" w:sz="0" w:space="0" w:color="auto"/>
                    <w:right w:val="none" w:sz="0" w:space="0" w:color="auto"/>
                  </w:divBdr>
                </w:div>
                <w:div w:id="1880779573">
                  <w:marLeft w:val="0"/>
                  <w:marRight w:val="0"/>
                  <w:marTop w:val="0"/>
                  <w:marBottom w:val="0"/>
                  <w:divBdr>
                    <w:top w:val="none" w:sz="0" w:space="0" w:color="auto"/>
                    <w:left w:val="none" w:sz="0" w:space="0" w:color="auto"/>
                    <w:bottom w:val="none" w:sz="0" w:space="0" w:color="auto"/>
                    <w:right w:val="none" w:sz="0" w:space="0" w:color="auto"/>
                  </w:divBdr>
                </w:div>
                <w:div w:id="2059090269">
                  <w:marLeft w:val="0"/>
                  <w:marRight w:val="0"/>
                  <w:marTop w:val="0"/>
                  <w:marBottom w:val="0"/>
                  <w:divBdr>
                    <w:top w:val="none" w:sz="0" w:space="0" w:color="auto"/>
                    <w:left w:val="none" w:sz="0" w:space="0" w:color="auto"/>
                    <w:bottom w:val="none" w:sz="0" w:space="0" w:color="auto"/>
                    <w:right w:val="none" w:sz="0" w:space="0" w:color="auto"/>
                  </w:divBdr>
                </w:div>
                <w:div w:id="1065302725">
                  <w:marLeft w:val="0"/>
                  <w:marRight w:val="0"/>
                  <w:marTop w:val="0"/>
                  <w:marBottom w:val="0"/>
                  <w:divBdr>
                    <w:top w:val="none" w:sz="0" w:space="0" w:color="auto"/>
                    <w:left w:val="none" w:sz="0" w:space="0" w:color="auto"/>
                    <w:bottom w:val="none" w:sz="0" w:space="0" w:color="auto"/>
                    <w:right w:val="none" w:sz="0" w:space="0" w:color="auto"/>
                  </w:divBdr>
                </w:div>
                <w:div w:id="790443878">
                  <w:marLeft w:val="0"/>
                  <w:marRight w:val="0"/>
                  <w:marTop w:val="0"/>
                  <w:marBottom w:val="0"/>
                  <w:divBdr>
                    <w:top w:val="none" w:sz="0" w:space="0" w:color="auto"/>
                    <w:left w:val="none" w:sz="0" w:space="0" w:color="auto"/>
                    <w:bottom w:val="none" w:sz="0" w:space="0" w:color="auto"/>
                    <w:right w:val="none" w:sz="0" w:space="0" w:color="auto"/>
                  </w:divBdr>
                </w:div>
                <w:div w:id="1521242834">
                  <w:marLeft w:val="0"/>
                  <w:marRight w:val="0"/>
                  <w:marTop w:val="0"/>
                  <w:marBottom w:val="0"/>
                  <w:divBdr>
                    <w:top w:val="none" w:sz="0" w:space="0" w:color="auto"/>
                    <w:left w:val="none" w:sz="0" w:space="0" w:color="auto"/>
                    <w:bottom w:val="none" w:sz="0" w:space="0" w:color="auto"/>
                    <w:right w:val="none" w:sz="0" w:space="0" w:color="auto"/>
                  </w:divBdr>
                </w:div>
                <w:div w:id="1418164268">
                  <w:marLeft w:val="0"/>
                  <w:marRight w:val="0"/>
                  <w:marTop w:val="0"/>
                  <w:marBottom w:val="0"/>
                  <w:divBdr>
                    <w:top w:val="none" w:sz="0" w:space="0" w:color="auto"/>
                    <w:left w:val="none" w:sz="0" w:space="0" w:color="auto"/>
                    <w:bottom w:val="none" w:sz="0" w:space="0" w:color="auto"/>
                    <w:right w:val="none" w:sz="0" w:space="0" w:color="auto"/>
                  </w:divBdr>
                </w:div>
                <w:div w:id="1809085131">
                  <w:marLeft w:val="0"/>
                  <w:marRight w:val="0"/>
                  <w:marTop w:val="0"/>
                  <w:marBottom w:val="0"/>
                  <w:divBdr>
                    <w:top w:val="none" w:sz="0" w:space="0" w:color="auto"/>
                    <w:left w:val="none" w:sz="0" w:space="0" w:color="auto"/>
                    <w:bottom w:val="none" w:sz="0" w:space="0" w:color="auto"/>
                    <w:right w:val="none" w:sz="0" w:space="0" w:color="auto"/>
                  </w:divBdr>
                </w:div>
                <w:div w:id="1927886878">
                  <w:marLeft w:val="0"/>
                  <w:marRight w:val="0"/>
                  <w:marTop w:val="0"/>
                  <w:marBottom w:val="0"/>
                  <w:divBdr>
                    <w:top w:val="none" w:sz="0" w:space="0" w:color="auto"/>
                    <w:left w:val="none" w:sz="0" w:space="0" w:color="auto"/>
                    <w:bottom w:val="none" w:sz="0" w:space="0" w:color="auto"/>
                    <w:right w:val="none" w:sz="0" w:space="0" w:color="auto"/>
                  </w:divBdr>
                </w:div>
                <w:div w:id="1970475382">
                  <w:marLeft w:val="0"/>
                  <w:marRight w:val="0"/>
                  <w:marTop w:val="0"/>
                  <w:marBottom w:val="0"/>
                  <w:divBdr>
                    <w:top w:val="none" w:sz="0" w:space="0" w:color="auto"/>
                    <w:left w:val="none" w:sz="0" w:space="0" w:color="auto"/>
                    <w:bottom w:val="none" w:sz="0" w:space="0" w:color="auto"/>
                    <w:right w:val="none" w:sz="0" w:space="0" w:color="auto"/>
                  </w:divBdr>
                </w:div>
                <w:div w:id="2013141583">
                  <w:marLeft w:val="0"/>
                  <w:marRight w:val="0"/>
                  <w:marTop w:val="0"/>
                  <w:marBottom w:val="0"/>
                  <w:divBdr>
                    <w:top w:val="none" w:sz="0" w:space="0" w:color="auto"/>
                    <w:left w:val="none" w:sz="0" w:space="0" w:color="auto"/>
                    <w:bottom w:val="none" w:sz="0" w:space="0" w:color="auto"/>
                    <w:right w:val="none" w:sz="0" w:space="0" w:color="auto"/>
                  </w:divBdr>
                </w:div>
                <w:div w:id="1432359503">
                  <w:marLeft w:val="0"/>
                  <w:marRight w:val="0"/>
                  <w:marTop w:val="0"/>
                  <w:marBottom w:val="0"/>
                  <w:divBdr>
                    <w:top w:val="none" w:sz="0" w:space="0" w:color="auto"/>
                    <w:left w:val="none" w:sz="0" w:space="0" w:color="auto"/>
                    <w:bottom w:val="none" w:sz="0" w:space="0" w:color="auto"/>
                    <w:right w:val="none" w:sz="0" w:space="0" w:color="auto"/>
                  </w:divBdr>
                </w:div>
                <w:div w:id="1731146866">
                  <w:marLeft w:val="0"/>
                  <w:marRight w:val="0"/>
                  <w:marTop w:val="0"/>
                  <w:marBottom w:val="0"/>
                  <w:divBdr>
                    <w:top w:val="none" w:sz="0" w:space="0" w:color="auto"/>
                    <w:left w:val="none" w:sz="0" w:space="0" w:color="auto"/>
                    <w:bottom w:val="none" w:sz="0" w:space="0" w:color="auto"/>
                    <w:right w:val="none" w:sz="0" w:space="0" w:color="auto"/>
                  </w:divBdr>
                </w:div>
                <w:div w:id="111097387">
                  <w:marLeft w:val="0"/>
                  <w:marRight w:val="0"/>
                  <w:marTop w:val="0"/>
                  <w:marBottom w:val="0"/>
                  <w:divBdr>
                    <w:top w:val="none" w:sz="0" w:space="0" w:color="auto"/>
                    <w:left w:val="none" w:sz="0" w:space="0" w:color="auto"/>
                    <w:bottom w:val="none" w:sz="0" w:space="0" w:color="auto"/>
                    <w:right w:val="none" w:sz="0" w:space="0" w:color="auto"/>
                  </w:divBdr>
                </w:div>
                <w:div w:id="972950277">
                  <w:marLeft w:val="0"/>
                  <w:marRight w:val="0"/>
                  <w:marTop w:val="0"/>
                  <w:marBottom w:val="0"/>
                  <w:divBdr>
                    <w:top w:val="none" w:sz="0" w:space="0" w:color="auto"/>
                    <w:left w:val="none" w:sz="0" w:space="0" w:color="auto"/>
                    <w:bottom w:val="none" w:sz="0" w:space="0" w:color="auto"/>
                    <w:right w:val="none" w:sz="0" w:space="0" w:color="auto"/>
                  </w:divBdr>
                </w:div>
                <w:div w:id="921059632">
                  <w:marLeft w:val="0"/>
                  <w:marRight w:val="0"/>
                  <w:marTop w:val="0"/>
                  <w:marBottom w:val="0"/>
                  <w:divBdr>
                    <w:top w:val="none" w:sz="0" w:space="0" w:color="auto"/>
                    <w:left w:val="none" w:sz="0" w:space="0" w:color="auto"/>
                    <w:bottom w:val="none" w:sz="0" w:space="0" w:color="auto"/>
                    <w:right w:val="none" w:sz="0" w:space="0" w:color="auto"/>
                  </w:divBdr>
                </w:div>
                <w:div w:id="2076656945">
                  <w:marLeft w:val="0"/>
                  <w:marRight w:val="0"/>
                  <w:marTop w:val="0"/>
                  <w:marBottom w:val="0"/>
                  <w:divBdr>
                    <w:top w:val="none" w:sz="0" w:space="0" w:color="auto"/>
                    <w:left w:val="none" w:sz="0" w:space="0" w:color="auto"/>
                    <w:bottom w:val="none" w:sz="0" w:space="0" w:color="auto"/>
                    <w:right w:val="none" w:sz="0" w:space="0" w:color="auto"/>
                  </w:divBdr>
                </w:div>
                <w:div w:id="9920125">
                  <w:marLeft w:val="0"/>
                  <w:marRight w:val="0"/>
                  <w:marTop w:val="0"/>
                  <w:marBottom w:val="0"/>
                  <w:divBdr>
                    <w:top w:val="none" w:sz="0" w:space="0" w:color="auto"/>
                    <w:left w:val="none" w:sz="0" w:space="0" w:color="auto"/>
                    <w:bottom w:val="none" w:sz="0" w:space="0" w:color="auto"/>
                    <w:right w:val="none" w:sz="0" w:space="0" w:color="auto"/>
                  </w:divBdr>
                </w:div>
                <w:div w:id="109936453">
                  <w:marLeft w:val="0"/>
                  <w:marRight w:val="0"/>
                  <w:marTop w:val="0"/>
                  <w:marBottom w:val="0"/>
                  <w:divBdr>
                    <w:top w:val="none" w:sz="0" w:space="0" w:color="auto"/>
                    <w:left w:val="none" w:sz="0" w:space="0" w:color="auto"/>
                    <w:bottom w:val="none" w:sz="0" w:space="0" w:color="auto"/>
                    <w:right w:val="none" w:sz="0" w:space="0" w:color="auto"/>
                  </w:divBdr>
                </w:div>
                <w:div w:id="494027665">
                  <w:marLeft w:val="0"/>
                  <w:marRight w:val="0"/>
                  <w:marTop w:val="0"/>
                  <w:marBottom w:val="0"/>
                  <w:divBdr>
                    <w:top w:val="none" w:sz="0" w:space="0" w:color="auto"/>
                    <w:left w:val="none" w:sz="0" w:space="0" w:color="auto"/>
                    <w:bottom w:val="none" w:sz="0" w:space="0" w:color="auto"/>
                    <w:right w:val="none" w:sz="0" w:space="0" w:color="auto"/>
                  </w:divBdr>
                </w:div>
                <w:div w:id="886376973">
                  <w:marLeft w:val="0"/>
                  <w:marRight w:val="0"/>
                  <w:marTop w:val="0"/>
                  <w:marBottom w:val="0"/>
                  <w:divBdr>
                    <w:top w:val="none" w:sz="0" w:space="0" w:color="auto"/>
                    <w:left w:val="none" w:sz="0" w:space="0" w:color="auto"/>
                    <w:bottom w:val="none" w:sz="0" w:space="0" w:color="auto"/>
                    <w:right w:val="none" w:sz="0" w:space="0" w:color="auto"/>
                  </w:divBdr>
                </w:div>
                <w:div w:id="399252405">
                  <w:marLeft w:val="0"/>
                  <w:marRight w:val="0"/>
                  <w:marTop w:val="0"/>
                  <w:marBottom w:val="0"/>
                  <w:divBdr>
                    <w:top w:val="none" w:sz="0" w:space="0" w:color="auto"/>
                    <w:left w:val="none" w:sz="0" w:space="0" w:color="auto"/>
                    <w:bottom w:val="none" w:sz="0" w:space="0" w:color="auto"/>
                    <w:right w:val="none" w:sz="0" w:space="0" w:color="auto"/>
                  </w:divBdr>
                </w:div>
                <w:div w:id="1840657296">
                  <w:marLeft w:val="0"/>
                  <w:marRight w:val="0"/>
                  <w:marTop w:val="0"/>
                  <w:marBottom w:val="0"/>
                  <w:divBdr>
                    <w:top w:val="none" w:sz="0" w:space="0" w:color="auto"/>
                    <w:left w:val="none" w:sz="0" w:space="0" w:color="auto"/>
                    <w:bottom w:val="none" w:sz="0" w:space="0" w:color="auto"/>
                    <w:right w:val="none" w:sz="0" w:space="0" w:color="auto"/>
                  </w:divBdr>
                </w:div>
                <w:div w:id="599293423">
                  <w:marLeft w:val="0"/>
                  <w:marRight w:val="0"/>
                  <w:marTop w:val="0"/>
                  <w:marBottom w:val="0"/>
                  <w:divBdr>
                    <w:top w:val="none" w:sz="0" w:space="0" w:color="auto"/>
                    <w:left w:val="none" w:sz="0" w:space="0" w:color="auto"/>
                    <w:bottom w:val="none" w:sz="0" w:space="0" w:color="auto"/>
                    <w:right w:val="none" w:sz="0" w:space="0" w:color="auto"/>
                  </w:divBdr>
                </w:div>
                <w:div w:id="1689023671">
                  <w:marLeft w:val="0"/>
                  <w:marRight w:val="0"/>
                  <w:marTop w:val="0"/>
                  <w:marBottom w:val="0"/>
                  <w:divBdr>
                    <w:top w:val="none" w:sz="0" w:space="0" w:color="auto"/>
                    <w:left w:val="none" w:sz="0" w:space="0" w:color="auto"/>
                    <w:bottom w:val="none" w:sz="0" w:space="0" w:color="auto"/>
                    <w:right w:val="none" w:sz="0" w:space="0" w:color="auto"/>
                  </w:divBdr>
                </w:div>
                <w:div w:id="952709003">
                  <w:marLeft w:val="0"/>
                  <w:marRight w:val="0"/>
                  <w:marTop w:val="0"/>
                  <w:marBottom w:val="0"/>
                  <w:divBdr>
                    <w:top w:val="none" w:sz="0" w:space="0" w:color="auto"/>
                    <w:left w:val="none" w:sz="0" w:space="0" w:color="auto"/>
                    <w:bottom w:val="none" w:sz="0" w:space="0" w:color="auto"/>
                    <w:right w:val="none" w:sz="0" w:space="0" w:color="auto"/>
                  </w:divBdr>
                </w:div>
                <w:div w:id="1939438534">
                  <w:marLeft w:val="0"/>
                  <w:marRight w:val="0"/>
                  <w:marTop w:val="0"/>
                  <w:marBottom w:val="0"/>
                  <w:divBdr>
                    <w:top w:val="none" w:sz="0" w:space="0" w:color="auto"/>
                    <w:left w:val="none" w:sz="0" w:space="0" w:color="auto"/>
                    <w:bottom w:val="none" w:sz="0" w:space="0" w:color="auto"/>
                    <w:right w:val="none" w:sz="0" w:space="0" w:color="auto"/>
                  </w:divBdr>
                </w:div>
              </w:divsChild>
            </w:div>
            <w:div w:id="926579418">
              <w:marLeft w:val="0"/>
              <w:marRight w:val="0"/>
              <w:marTop w:val="0"/>
              <w:marBottom w:val="0"/>
              <w:divBdr>
                <w:top w:val="none" w:sz="0" w:space="0" w:color="auto"/>
                <w:left w:val="none" w:sz="0" w:space="0" w:color="auto"/>
                <w:bottom w:val="none" w:sz="0" w:space="0" w:color="auto"/>
                <w:right w:val="none" w:sz="0" w:space="0" w:color="auto"/>
              </w:divBdr>
              <w:divsChild>
                <w:div w:id="992100985">
                  <w:marLeft w:val="0"/>
                  <w:marRight w:val="0"/>
                  <w:marTop w:val="0"/>
                  <w:marBottom w:val="0"/>
                  <w:divBdr>
                    <w:top w:val="none" w:sz="0" w:space="0" w:color="auto"/>
                    <w:left w:val="none" w:sz="0" w:space="0" w:color="auto"/>
                    <w:bottom w:val="none" w:sz="0" w:space="0" w:color="auto"/>
                    <w:right w:val="none" w:sz="0" w:space="0" w:color="auto"/>
                  </w:divBdr>
                </w:div>
                <w:div w:id="660038566">
                  <w:marLeft w:val="0"/>
                  <w:marRight w:val="0"/>
                  <w:marTop w:val="0"/>
                  <w:marBottom w:val="0"/>
                  <w:divBdr>
                    <w:top w:val="none" w:sz="0" w:space="0" w:color="auto"/>
                    <w:left w:val="none" w:sz="0" w:space="0" w:color="auto"/>
                    <w:bottom w:val="none" w:sz="0" w:space="0" w:color="auto"/>
                    <w:right w:val="none" w:sz="0" w:space="0" w:color="auto"/>
                  </w:divBdr>
                </w:div>
                <w:div w:id="48191259">
                  <w:marLeft w:val="0"/>
                  <w:marRight w:val="0"/>
                  <w:marTop w:val="0"/>
                  <w:marBottom w:val="0"/>
                  <w:divBdr>
                    <w:top w:val="none" w:sz="0" w:space="0" w:color="auto"/>
                    <w:left w:val="none" w:sz="0" w:space="0" w:color="auto"/>
                    <w:bottom w:val="none" w:sz="0" w:space="0" w:color="auto"/>
                    <w:right w:val="none" w:sz="0" w:space="0" w:color="auto"/>
                  </w:divBdr>
                </w:div>
                <w:div w:id="1470395459">
                  <w:marLeft w:val="0"/>
                  <w:marRight w:val="0"/>
                  <w:marTop w:val="0"/>
                  <w:marBottom w:val="0"/>
                  <w:divBdr>
                    <w:top w:val="none" w:sz="0" w:space="0" w:color="auto"/>
                    <w:left w:val="none" w:sz="0" w:space="0" w:color="auto"/>
                    <w:bottom w:val="none" w:sz="0" w:space="0" w:color="auto"/>
                    <w:right w:val="none" w:sz="0" w:space="0" w:color="auto"/>
                  </w:divBdr>
                </w:div>
                <w:div w:id="1800606560">
                  <w:marLeft w:val="0"/>
                  <w:marRight w:val="0"/>
                  <w:marTop w:val="0"/>
                  <w:marBottom w:val="0"/>
                  <w:divBdr>
                    <w:top w:val="none" w:sz="0" w:space="0" w:color="auto"/>
                    <w:left w:val="none" w:sz="0" w:space="0" w:color="auto"/>
                    <w:bottom w:val="none" w:sz="0" w:space="0" w:color="auto"/>
                    <w:right w:val="none" w:sz="0" w:space="0" w:color="auto"/>
                  </w:divBdr>
                </w:div>
                <w:div w:id="1155759187">
                  <w:marLeft w:val="0"/>
                  <w:marRight w:val="0"/>
                  <w:marTop w:val="0"/>
                  <w:marBottom w:val="0"/>
                  <w:divBdr>
                    <w:top w:val="none" w:sz="0" w:space="0" w:color="auto"/>
                    <w:left w:val="none" w:sz="0" w:space="0" w:color="auto"/>
                    <w:bottom w:val="none" w:sz="0" w:space="0" w:color="auto"/>
                    <w:right w:val="none" w:sz="0" w:space="0" w:color="auto"/>
                  </w:divBdr>
                </w:div>
                <w:div w:id="962268940">
                  <w:marLeft w:val="0"/>
                  <w:marRight w:val="0"/>
                  <w:marTop w:val="0"/>
                  <w:marBottom w:val="0"/>
                  <w:divBdr>
                    <w:top w:val="none" w:sz="0" w:space="0" w:color="auto"/>
                    <w:left w:val="none" w:sz="0" w:space="0" w:color="auto"/>
                    <w:bottom w:val="none" w:sz="0" w:space="0" w:color="auto"/>
                    <w:right w:val="none" w:sz="0" w:space="0" w:color="auto"/>
                  </w:divBdr>
                </w:div>
                <w:div w:id="1020744675">
                  <w:marLeft w:val="0"/>
                  <w:marRight w:val="0"/>
                  <w:marTop w:val="0"/>
                  <w:marBottom w:val="0"/>
                  <w:divBdr>
                    <w:top w:val="none" w:sz="0" w:space="0" w:color="auto"/>
                    <w:left w:val="none" w:sz="0" w:space="0" w:color="auto"/>
                    <w:bottom w:val="none" w:sz="0" w:space="0" w:color="auto"/>
                    <w:right w:val="none" w:sz="0" w:space="0" w:color="auto"/>
                  </w:divBdr>
                </w:div>
                <w:div w:id="1440447512">
                  <w:marLeft w:val="0"/>
                  <w:marRight w:val="0"/>
                  <w:marTop w:val="0"/>
                  <w:marBottom w:val="0"/>
                  <w:divBdr>
                    <w:top w:val="none" w:sz="0" w:space="0" w:color="auto"/>
                    <w:left w:val="none" w:sz="0" w:space="0" w:color="auto"/>
                    <w:bottom w:val="none" w:sz="0" w:space="0" w:color="auto"/>
                    <w:right w:val="none" w:sz="0" w:space="0" w:color="auto"/>
                  </w:divBdr>
                </w:div>
                <w:div w:id="1496415382">
                  <w:marLeft w:val="0"/>
                  <w:marRight w:val="0"/>
                  <w:marTop w:val="0"/>
                  <w:marBottom w:val="0"/>
                  <w:divBdr>
                    <w:top w:val="none" w:sz="0" w:space="0" w:color="auto"/>
                    <w:left w:val="none" w:sz="0" w:space="0" w:color="auto"/>
                    <w:bottom w:val="none" w:sz="0" w:space="0" w:color="auto"/>
                    <w:right w:val="none" w:sz="0" w:space="0" w:color="auto"/>
                  </w:divBdr>
                </w:div>
                <w:div w:id="780075808">
                  <w:marLeft w:val="0"/>
                  <w:marRight w:val="0"/>
                  <w:marTop w:val="0"/>
                  <w:marBottom w:val="0"/>
                  <w:divBdr>
                    <w:top w:val="none" w:sz="0" w:space="0" w:color="auto"/>
                    <w:left w:val="none" w:sz="0" w:space="0" w:color="auto"/>
                    <w:bottom w:val="none" w:sz="0" w:space="0" w:color="auto"/>
                    <w:right w:val="none" w:sz="0" w:space="0" w:color="auto"/>
                  </w:divBdr>
                </w:div>
                <w:div w:id="2076976509">
                  <w:marLeft w:val="0"/>
                  <w:marRight w:val="0"/>
                  <w:marTop w:val="0"/>
                  <w:marBottom w:val="0"/>
                  <w:divBdr>
                    <w:top w:val="none" w:sz="0" w:space="0" w:color="auto"/>
                    <w:left w:val="none" w:sz="0" w:space="0" w:color="auto"/>
                    <w:bottom w:val="none" w:sz="0" w:space="0" w:color="auto"/>
                    <w:right w:val="none" w:sz="0" w:space="0" w:color="auto"/>
                  </w:divBdr>
                </w:div>
                <w:div w:id="968826091">
                  <w:marLeft w:val="0"/>
                  <w:marRight w:val="0"/>
                  <w:marTop w:val="0"/>
                  <w:marBottom w:val="0"/>
                  <w:divBdr>
                    <w:top w:val="none" w:sz="0" w:space="0" w:color="auto"/>
                    <w:left w:val="none" w:sz="0" w:space="0" w:color="auto"/>
                    <w:bottom w:val="none" w:sz="0" w:space="0" w:color="auto"/>
                    <w:right w:val="none" w:sz="0" w:space="0" w:color="auto"/>
                  </w:divBdr>
                </w:div>
                <w:div w:id="2144233019">
                  <w:marLeft w:val="0"/>
                  <w:marRight w:val="0"/>
                  <w:marTop w:val="0"/>
                  <w:marBottom w:val="0"/>
                  <w:divBdr>
                    <w:top w:val="none" w:sz="0" w:space="0" w:color="auto"/>
                    <w:left w:val="none" w:sz="0" w:space="0" w:color="auto"/>
                    <w:bottom w:val="none" w:sz="0" w:space="0" w:color="auto"/>
                    <w:right w:val="none" w:sz="0" w:space="0" w:color="auto"/>
                  </w:divBdr>
                </w:div>
                <w:div w:id="368989499">
                  <w:marLeft w:val="0"/>
                  <w:marRight w:val="0"/>
                  <w:marTop w:val="0"/>
                  <w:marBottom w:val="0"/>
                  <w:divBdr>
                    <w:top w:val="none" w:sz="0" w:space="0" w:color="auto"/>
                    <w:left w:val="none" w:sz="0" w:space="0" w:color="auto"/>
                    <w:bottom w:val="none" w:sz="0" w:space="0" w:color="auto"/>
                    <w:right w:val="none" w:sz="0" w:space="0" w:color="auto"/>
                  </w:divBdr>
                </w:div>
                <w:div w:id="1324625578">
                  <w:marLeft w:val="0"/>
                  <w:marRight w:val="0"/>
                  <w:marTop w:val="0"/>
                  <w:marBottom w:val="0"/>
                  <w:divBdr>
                    <w:top w:val="none" w:sz="0" w:space="0" w:color="auto"/>
                    <w:left w:val="none" w:sz="0" w:space="0" w:color="auto"/>
                    <w:bottom w:val="none" w:sz="0" w:space="0" w:color="auto"/>
                    <w:right w:val="none" w:sz="0" w:space="0" w:color="auto"/>
                  </w:divBdr>
                </w:div>
                <w:div w:id="929503171">
                  <w:marLeft w:val="0"/>
                  <w:marRight w:val="0"/>
                  <w:marTop w:val="0"/>
                  <w:marBottom w:val="0"/>
                  <w:divBdr>
                    <w:top w:val="none" w:sz="0" w:space="0" w:color="auto"/>
                    <w:left w:val="none" w:sz="0" w:space="0" w:color="auto"/>
                    <w:bottom w:val="none" w:sz="0" w:space="0" w:color="auto"/>
                    <w:right w:val="none" w:sz="0" w:space="0" w:color="auto"/>
                  </w:divBdr>
                </w:div>
                <w:div w:id="808937814">
                  <w:marLeft w:val="0"/>
                  <w:marRight w:val="0"/>
                  <w:marTop w:val="0"/>
                  <w:marBottom w:val="0"/>
                  <w:divBdr>
                    <w:top w:val="none" w:sz="0" w:space="0" w:color="auto"/>
                    <w:left w:val="none" w:sz="0" w:space="0" w:color="auto"/>
                    <w:bottom w:val="none" w:sz="0" w:space="0" w:color="auto"/>
                    <w:right w:val="none" w:sz="0" w:space="0" w:color="auto"/>
                  </w:divBdr>
                </w:div>
                <w:div w:id="783233218">
                  <w:marLeft w:val="0"/>
                  <w:marRight w:val="0"/>
                  <w:marTop w:val="0"/>
                  <w:marBottom w:val="0"/>
                  <w:divBdr>
                    <w:top w:val="none" w:sz="0" w:space="0" w:color="auto"/>
                    <w:left w:val="none" w:sz="0" w:space="0" w:color="auto"/>
                    <w:bottom w:val="none" w:sz="0" w:space="0" w:color="auto"/>
                    <w:right w:val="none" w:sz="0" w:space="0" w:color="auto"/>
                  </w:divBdr>
                </w:div>
                <w:div w:id="427770340">
                  <w:marLeft w:val="0"/>
                  <w:marRight w:val="0"/>
                  <w:marTop w:val="0"/>
                  <w:marBottom w:val="0"/>
                  <w:divBdr>
                    <w:top w:val="none" w:sz="0" w:space="0" w:color="auto"/>
                    <w:left w:val="none" w:sz="0" w:space="0" w:color="auto"/>
                    <w:bottom w:val="none" w:sz="0" w:space="0" w:color="auto"/>
                    <w:right w:val="none" w:sz="0" w:space="0" w:color="auto"/>
                  </w:divBdr>
                </w:div>
                <w:div w:id="1757630388">
                  <w:marLeft w:val="0"/>
                  <w:marRight w:val="0"/>
                  <w:marTop w:val="0"/>
                  <w:marBottom w:val="0"/>
                  <w:divBdr>
                    <w:top w:val="none" w:sz="0" w:space="0" w:color="auto"/>
                    <w:left w:val="none" w:sz="0" w:space="0" w:color="auto"/>
                    <w:bottom w:val="none" w:sz="0" w:space="0" w:color="auto"/>
                    <w:right w:val="none" w:sz="0" w:space="0" w:color="auto"/>
                  </w:divBdr>
                </w:div>
                <w:div w:id="1477068793">
                  <w:marLeft w:val="0"/>
                  <w:marRight w:val="0"/>
                  <w:marTop w:val="0"/>
                  <w:marBottom w:val="0"/>
                  <w:divBdr>
                    <w:top w:val="none" w:sz="0" w:space="0" w:color="auto"/>
                    <w:left w:val="none" w:sz="0" w:space="0" w:color="auto"/>
                    <w:bottom w:val="none" w:sz="0" w:space="0" w:color="auto"/>
                    <w:right w:val="none" w:sz="0" w:space="0" w:color="auto"/>
                  </w:divBdr>
                </w:div>
                <w:div w:id="728652484">
                  <w:marLeft w:val="0"/>
                  <w:marRight w:val="0"/>
                  <w:marTop w:val="0"/>
                  <w:marBottom w:val="0"/>
                  <w:divBdr>
                    <w:top w:val="none" w:sz="0" w:space="0" w:color="auto"/>
                    <w:left w:val="none" w:sz="0" w:space="0" w:color="auto"/>
                    <w:bottom w:val="none" w:sz="0" w:space="0" w:color="auto"/>
                    <w:right w:val="none" w:sz="0" w:space="0" w:color="auto"/>
                  </w:divBdr>
                </w:div>
                <w:div w:id="666516168">
                  <w:marLeft w:val="0"/>
                  <w:marRight w:val="0"/>
                  <w:marTop w:val="0"/>
                  <w:marBottom w:val="0"/>
                  <w:divBdr>
                    <w:top w:val="none" w:sz="0" w:space="0" w:color="auto"/>
                    <w:left w:val="none" w:sz="0" w:space="0" w:color="auto"/>
                    <w:bottom w:val="none" w:sz="0" w:space="0" w:color="auto"/>
                    <w:right w:val="none" w:sz="0" w:space="0" w:color="auto"/>
                  </w:divBdr>
                </w:div>
                <w:div w:id="529296882">
                  <w:marLeft w:val="0"/>
                  <w:marRight w:val="0"/>
                  <w:marTop w:val="0"/>
                  <w:marBottom w:val="0"/>
                  <w:divBdr>
                    <w:top w:val="none" w:sz="0" w:space="0" w:color="auto"/>
                    <w:left w:val="none" w:sz="0" w:space="0" w:color="auto"/>
                    <w:bottom w:val="none" w:sz="0" w:space="0" w:color="auto"/>
                    <w:right w:val="none" w:sz="0" w:space="0" w:color="auto"/>
                  </w:divBdr>
                </w:div>
                <w:div w:id="2051950954">
                  <w:marLeft w:val="0"/>
                  <w:marRight w:val="0"/>
                  <w:marTop w:val="0"/>
                  <w:marBottom w:val="0"/>
                  <w:divBdr>
                    <w:top w:val="none" w:sz="0" w:space="0" w:color="auto"/>
                    <w:left w:val="none" w:sz="0" w:space="0" w:color="auto"/>
                    <w:bottom w:val="none" w:sz="0" w:space="0" w:color="auto"/>
                    <w:right w:val="none" w:sz="0" w:space="0" w:color="auto"/>
                  </w:divBdr>
                </w:div>
                <w:div w:id="50082192">
                  <w:marLeft w:val="0"/>
                  <w:marRight w:val="0"/>
                  <w:marTop w:val="0"/>
                  <w:marBottom w:val="0"/>
                  <w:divBdr>
                    <w:top w:val="none" w:sz="0" w:space="0" w:color="auto"/>
                    <w:left w:val="none" w:sz="0" w:space="0" w:color="auto"/>
                    <w:bottom w:val="none" w:sz="0" w:space="0" w:color="auto"/>
                    <w:right w:val="none" w:sz="0" w:space="0" w:color="auto"/>
                  </w:divBdr>
                </w:div>
                <w:div w:id="1832985790">
                  <w:marLeft w:val="0"/>
                  <w:marRight w:val="0"/>
                  <w:marTop w:val="0"/>
                  <w:marBottom w:val="0"/>
                  <w:divBdr>
                    <w:top w:val="none" w:sz="0" w:space="0" w:color="auto"/>
                    <w:left w:val="none" w:sz="0" w:space="0" w:color="auto"/>
                    <w:bottom w:val="none" w:sz="0" w:space="0" w:color="auto"/>
                    <w:right w:val="none" w:sz="0" w:space="0" w:color="auto"/>
                  </w:divBdr>
                </w:div>
                <w:div w:id="385685196">
                  <w:marLeft w:val="0"/>
                  <w:marRight w:val="0"/>
                  <w:marTop w:val="0"/>
                  <w:marBottom w:val="0"/>
                  <w:divBdr>
                    <w:top w:val="none" w:sz="0" w:space="0" w:color="auto"/>
                    <w:left w:val="none" w:sz="0" w:space="0" w:color="auto"/>
                    <w:bottom w:val="none" w:sz="0" w:space="0" w:color="auto"/>
                    <w:right w:val="none" w:sz="0" w:space="0" w:color="auto"/>
                  </w:divBdr>
                </w:div>
                <w:div w:id="707334756">
                  <w:marLeft w:val="0"/>
                  <w:marRight w:val="0"/>
                  <w:marTop w:val="0"/>
                  <w:marBottom w:val="0"/>
                  <w:divBdr>
                    <w:top w:val="none" w:sz="0" w:space="0" w:color="auto"/>
                    <w:left w:val="none" w:sz="0" w:space="0" w:color="auto"/>
                    <w:bottom w:val="none" w:sz="0" w:space="0" w:color="auto"/>
                    <w:right w:val="none" w:sz="0" w:space="0" w:color="auto"/>
                  </w:divBdr>
                </w:div>
                <w:div w:id="63069364">
                  <w:marLeft w:val="0"/>
                  <w:marRight w:val="0"/>
                  <w:marTop w:val="0"/>
                  <w:marBottom w:val="0"/>
                  <w:divBdr>
                    <w:top w:val="none" w:sz="0" w:space="0" w:color="auto"/>
                    <w:left w:val="none" w:sz="0" w:space="0" w:color="auto"/>
                    <w:bottom w:val="none" w:sz="0" w:space="0" w:color="auto"/>
                    <w:right w:val="none" w:sz="0" w:space="0" w:color="auto"/>
                  </w:divBdr>
                </w:div>
                <w:div w:id="5907333">
                  <w:marLeft w:val="0"/>
                  <w:marRight w:val="0"/>
                  <w:marTop w:val="0"/>
                  <w:marBottom w:val="0"/>
                  <w:divBdr>
                    <w:top w:val="none" w:sz="0" w:space="0" w:color="auto"/>
                    <w:left w:val="none" w:sz="0" w:space="0" w:color="auto"/>
                    <w:bottom w:val="none" w:sz="0" w:space="0" w:color="auto"/>
                    <w:right w:val="none" w:sz="0" w:space="0" w:color="auto"/>
                  </w:divBdr>
                </w:div>
                <w:div w:id="939020803">
                  <w:marLeft w:val="0"/>
                  <w:marRight w:val="0"/>
                  <w:marTop w:val="0"/>
                  <w:marBottom w:val="0"/>
                  <w:divBdr>
                    <w:top w:val="none" w:sz="0" w:space="0" w:color="auto"/>
                    <w:left w:val="none" w:sz="0" w:space="0" w:color="auto"/>
                    <w:bottom w:val="none" w:sz="0" w:space="0" w:color="auto"/>
                    <w:right w:val="none" w:sz="0" w:space="0" w:color="auto"/>
                  </w:divBdr>
                </w:div>
                <w:div w:id="1803768286">
                  <w:marLeft w:val="0"/>
                  <w:marRight w:val="0"/>
                  <w:marTop w:val="0"/>
                  <w:marBottom w:val="0"/>
                  <w:divBdr>
                    <w:top w:val="none" w:sz="0" w:space="0" w:color="auto"/>
                    <w:left w:val="none" w:sz="0" w:space="0" w:color="auto"/>
                    <w:bottom w:val="none" w:sz="0" w:space="0" w:color="auto"/>
                    <w:right w:val="none" w:sz="0" w:space="0" w:color="auto"/>
                  </w:divBdr>
                </w:div>
                <w:div w:id="1584299318">
                  <w:marLeft w:val="0"/>
                  <w:marRight w:val="0"/>
                  <w:marTop w:val="0"/>
                  <w:marBottom w:val="0"/>
                  <w:divBdr>
                    <w:top w:val="none" w:sz="0" w:space="0" w:color="auto"/>
                    <w:left w:val="none" w:sz="0" w:space="0" w:color="auto"/>
                    <w:bottom w:val="none" w:sz="0" w:space="0" w:color="auto"/>
                    <w:right w:val="none" w:sz="0" w:space="0" w:color="auto"/>
                  </w:divBdr>
                </w:div>
                <w:div w:id="742024516">
                  <w:marLeft w:val="0"/>
                  <w:marRight w:val="0"/>
                  <w:marTop w:val="0"/>
                  <w:marBottom w:val="0"/>
                  <w:divBdr>
                    <w:top w:val="none" w:sz="0" w:space="0" w:color="auto"/>
                    <w:left w:val="none" w:sz="0" w:space="0" w:color="auto"/>
                    <w:bottom w:val="none" w:sz="0" w:space="0" w:color="auto"/>
                    <w:right w:val="none" w:sz="0" w:space="0" w:color="auto"/>
                  </w:divBdr>
                </w:div>
                <w:div w:id="304504939">
                  <w:marLeft w:val="0"/>
                  <w:marRight w:val="0"/>
                  <w:marTop w:val="0"/>
                  <w:marBottom w:val="0"/>
                  <w:divBdr>
                    <w:top w:val="none" w:sz="0" w:space="0" w:color="auto"/>
                    <w:left w:val="none" w:sz="0" w:space="0" w:color="auto"/>
                    <w:bottom w:val="none" w:sz="0" w:space="0" w:color="auto"/>
                    <w:right w:val="none" w:sz="0" w:space="0" w:color="auto"/>
                  </w:divBdr>
                </w:div>
                <w:div w:id="2072463455">
                  <w:marLeft w:val="0"/>
                  <w:marRight w:val="0"/>
                  <w:marTop w:val="0"/>
                  <w:marBottom w:val="0"/>
                  <w:divBdr>
                    <w:top w:val="none" w:sz="0" w:space="0" w:color="auto"/>
                    <w:left w:val="none" w:sz="0" w:space="0" w:color="auto"/>
                    <w:bottom w:val="none" w:sz="0" w:space="0" w:color="auto"/>
                    <w:right w:val="none" w:sz="0" w:space="0" w:color="auto"/>
                  </w:divBdr>
                </w:div>
                <w:div w:id="233903125">
                  <w:marLeft w:val="0"/>
                  <w:marRight w:val="0"/>
                  <w:marTop w:val="0"/>
                  <w:marBottom w:val="0"/>
                  <w:divBdr>
                    <w:top w:val="none" w:sz="0" w:space="0" w:color="auto"/>
                    <w:left w:val="none" w:sz="0" w:space="0" w:color="auto"/>
                    <w:bottom w:val="none" w:sz="0" w:space="0" w:color="auto"/>
                    <w:right w:val="none" w:sz="0" w:space="0" w:color="auto"/>
                  </w:divBdr>
                </w:div>
                <w:div w:id="28841187">
                  <w:marLeft w:val="0"/>
                  <w:marRight w:val="0"/>
                  <w:marTop w:val="0"/>
                  <w:marBottom w:val="0"/>
                  <w:divBdr>
                    <w:top w:val="none" w:sz="0" w:space="0" w:color="auto"/>
                    <w:left w:val="none" w:sz="0" w:space="0" w:color="auto"/>
                    <w:bottom w:val="none" w:sz="0" w:space="0" w:color="auto"/>
                    <w:right w:val="none" w:sz="0" w:space="0" w:color="auto"/>
                  </w:divBdr>
                </w:div>
                <w:div w:id="1327052239">
                  <w:marLeft w:val="0"/>
                  <w:marRight w:val="0"/>
                  <w:marTop w:val="0"/>
                  <w:marBottom w:val="0"/>
                  <w:divBdr>
                    <w:top w:val="none" w:sz="0" w:space="0" w:color="auto"/>
                    <w:left w:val="none" w:sz="0" w:space="0" w:color="auto"/>
                    <w:bottom w:val="none" w:sz="0" w:space="0" w:color="auto"/>
                    <w:right w:val="none" w:sz="0" w:space="0" w:color="auto"/>
                  </w:divBdr>
                </w:div>
                <w:div w:id="1889100825">
                  <w:marLeft w:val="0"/>
                  <w:marRight w:val="0"/>
                  <w:marTop w:val="0"/>
                  <w:marBottom w:val="0"/>
                  <w:divBdr>
                    <w:top w:val="none" w:sz="0" w:space="0" w:color="auto"/>
                    <w:left w:val="none" w:sz="0" w:space="0" w:color="auto"/>
                    <w:bottom w:val="none" w:sz="0" w:space="0" w:color="auto"/>
                    <w:right w:val="none" w:sz="0" w:space="0" w:color="auto"/>
                  </w:divBdr>
                </w:div>
                <w:div w:id="675377917">
                  <w:marLeft w:val="0"/>
                  <w:marRight w:val="0"/>
                  <w:marTop w:val="0"/>
                  <w:marBottom w:val="0"/>
                  <w:divBdr>
                    <w:top w:val="none" w:sz="0" w:space="0" w:color="auto"/>
                    <w:left w:val="none" w:sz="0" w:space="0" w:color="auto"/>
                    <w:bottom w:val="none" w:sz="0" w:space="0" w:color="auto"/>
                    <w:right w:val="none" w:sz="0" w:space="0" w:color="auto"/>
                  </w:divBdr>
                </w:div>
                <w:div w:id="139736196">
                  <w:marLeft w:val="0"/>
                  <w:marRight w:val="0"/>
                  <w:marTop w:val="0"/>
                  <w:marBottom w:val="0"/>
                  <w:divBdr>
                    <w:top w:val="none" w:sz="0" w:space="0" w:color="auto"/>
                    <w:left w:val="none" w:sz="0" w:space="0" w:color="auto"/>
                    <w:bottom w:val="none" w:sz="0" w:space="0" w:color="auto"/>
                    <w:right w:val="none" w:sz="0" w:space="0" w:color="auto"/>
                  </w:divBdr>
                </w:div>
                <w:div w:id="1054233334">
                  <w:marLeft w:val="0"/>
                  <w:marRight w:val="0"/>
                  <w:marTop w:val="0"/>
                  <w:marBottom w:val="0"/>
                  <w:divBdr>
                    <w:top w:val="none" w:sz="0" w:space="0" w:color="auto"/>
                    <w:left w:val="none" w:sz="0" w:space="0" w:color="auto"/>
                    <w:bottom w:val="none" w:sz="0" w:space="0" w:color="auto"/>
                    <w:right w:val="none" w:sz="0" w:space="0" w:color="auto"/>
                  </w:divBdr>
                </w:div>
                <w:div w:id="1337490298">
                  <w:marLeft w:val="0"/>
                  <w:marRight w:val="0"/>
                  <w:marTop w:val="0"/>
                  <w:marBottom w:val="0"/>
                  <w:divBdr>
                    <w:top w:val="none" w:sz="0" w:space="0" w:color="auto"/>
                    <w:left w:val="none" w:sz="0" w:space="0" w:color="auto"/>
                    <w:bottom w:val="none" w:sz="0" w:space="0" w:color="auto"/>
                    <w:right w:val="none" w:sz="0" w:space="0" w:color="auto"/>
                  </w:divBdr>
                </w:div>
                <w:div w:id="487017676">
                  <w:marLeft w:val="0"/>
                  <w:marRight w:val="0"/>
                  <w:marTop w:val="0"/>
                  <w:marBottom w:val="0"/>
                  <w:divBdr>
                    <w:top w:val="none" w:sz="0" w:space="0" w:color="auto"/>
                    <w:left w:val="none" w:sz="0" w:space="0" w:color="auto"/>
                    <w:bottom w:val="none" w:sz="0" w:space="0" w:color="auto"/>
                    <w:right w:val="none" w:sz="0" w:space="0" w:color="auto"/>
                  </w:divBdr>
                </w:div>
                <w:div w:id="1519738930">
                  <w:marLeft w:val="0"/>
                  <w:marRight w:val="0"/>
                  <w:marTop w:val="0"/>
                  <w:marBottom w:val="0"/>
                  <w:divBdr>
                    <w:top w:val="none" w:sz="0" w:space="0" w:color="auto"/>
                    <w:left w:val="none" w:sz="0" w:space="0" w:color="auto"/>
                    <w:bottom w:val="none" w:sz="0" w:space="0" w:color="auto"/>
                    <w:right w:val="none" w:sz="0" w:space="0" w:color="auto"/>
                  </w:divBdr>
                </w:div>
                <w:div w:id="2010207444">
                  <w:marLeft w:val="0"/>
                  <w:marRight w:val="0"/>
                  <w:marTop w:val="0"/>
                  <w:marBottom w:val="0"/>
                  <w:divBdr>
                    <w:top w:val="none" w:sz="0" w:space="0" w:color="auto"/>
                    <w:left w:val="none" w:sz="0" w:space="0" w:color="auto"/>
                    <w:bottom w:val="none" w:sz="0" w:space="0" w:color="auto"/>
                    <w:right w:val="none" w:sz="0" w:space="0" w:color="auto"/>
                  </w:divBdr>
                </w:div>
                <w:div w:id="1920939733">
                  <w:marLeft w:val="0"/>
                  <w:marRight w:val="0"/>
                  <w:marTop w:val="0"/>
                  <w:marBottom w:val="0"/>
                  <w:divBdr>
                    <w:top w:val="none" w:sz="0" w:space="0" w:color="auto"/>
                    <w:left w:val="none" w:sz="0" w:space="0" w:color="auto"/>
                    <w:bottom w:val="none" w:sz="0" w:space="0" w:color="auto"/>
                    <w:right w:val="none" w:sz="0" w:space="0" w:color="auto"/>
                  </w:divBdr>
                </w:div>
                <w:div w:id="876626936">
                  <w:marLeft w:val="0"/>
                  <w:marRight w:val="0"/>
                  <w:marTop w:val="0"/>
                  <w:marBottom w:val="0"/>
                  <w:divBdr>
                    <w:top w:val="none" w:sz="0" w:space="0" w:color="auto"/>
                    <w:left w:val="none" w:sz="0" w:space="0" w:color="auto"/>
                    <w:bottom w:val="none" w:sz="0" w:space="0" w:color="auto"/>
                    <w:right w:val="none" w:sz="0" w:space="0" w:color="auto"/>
                  </w:divBdr>
                </w:div>
                <w:div w:id="650526984">
                  <w:marLeft w:val="0"/>
                  <w:marRight w:val="0"/>
                  <w:marTop w:val="0"/>
                  <w:marBottom w:val="0"/>
                  <w:divBdr>
                    <w:top w:val="none" w:sz="0" w:space="0" w:color="auto"/>
                    <w:left w:val="none" w:sz="0" w:space="0" w:color="auto"/>
                    <w:bottom w:val="none" w:sz="0" w:space="0" w:color="auto"/>
                    <w:right w:val="none" w:sz="0" w:space="0" w:color="auto"/>
                  </w:divBdr>
                </w:div>
                <w:div w:id="1760785612">
                  <w:marLeft w:val="0"/>
                  <w:marRight w:val="0"/>
                  <w:marTop w:val="0"/>
                  <w:marBottom w:val="0"/>
                  <w:divBdr>
                    <w:top w:val="none" w:sz="0" w:space="0" w:color="auto"/>
                    <w:left w:val="none" w:sz="0" w:space="0" w:color="auto"/>
                    <w:bottom w:val="none" w:sz="0" w:space="0" w:color="auto"/>
                    <w:right w:val="none" w:sz="0" w:space="0" w:color="auto"/>
                  </w:divBdr>
                </w:div>
                <w:div w:id="1682511377">
                  <w:marLeft w:val="0"/>
                  <w:marRight w:val="0"/>
                  <w:marTop w:val="0"/>
                  <w:marBottom w:val="0"/>
                  <w:divBdr>
                    <w:top w:val="none" w:sz="0" w:space="0" w:color="auto"/>
                    <w:left w:val="none" w:sz="0" w:space="0" w:color="auto"/>
                    <w:bottom w:val="none" w:sz="0" w:space="0" w:color="auto"/>
                    <w:right w:val="none" w:sz="0" w:space="0" w:color="auto"/>
                  </w:divBdr>
                </w:div>
                <w:div w:id="584806692">
                  <w:marLeft w:val="0"/>
                  <w:marRight w:val="0"/>
                  <w:marTop w:val="0"/>
                  <w:marBottom w:val="0"/>
                  <w:divBdr>
                    <w:top w:val="none" w:sz="0" w:space="0" w:color="auto"/>
                    <w:left w:val="none" w:sz="0" w:space="0" w:color="auto"/>
                    <w:bottom w:val="none" w:sz="0" w:space="0" w:color="auto"/>
                    <w:right w:val="none" w:sz="0" w:space="0" w:color="auto"/>
                  </w:divBdr>
                </w:div>
                <w:div w:id="705107633">
                  <w:marLeft w:val="0"/>
                  <w:marRight w:val="0"/>
                  <w:marTop w:val="0"/>
                  <w:marBottom w:val="0"/>
                  <w:divBdr>
                    <w:top w:val="none" w:sz="0" w:space="0" w:color="auto"/>
                    <w:left w:val="none" w:sz="0" w:space="0" w:color="auto"/>
                    <w:bottom w:val="none" w:sz="0" w:space="0" w:color="auto"/>
                    <w:right w:val="none" w:sz="0" w:space="0" w:color="auto"/>
                  </w:divBdr>
                </w:div>
                <w:div w:id="394814678">
                  <w:marLeft w:val="0"/>
                  <w:marRight w:val="0"/>
                  <w:marTop w:val="0"/>
                  <w:marBottom w:val="0"/>
                  <w:divBdr>
                    <w:top w:val="none" w:sz="0" w:space="0" w:color="auto"/>
                    <w:left w:val="none" w:sz="0" w:space="0" w:color="auto"/>
                    <w:bottom w:val="none" w:sz="0" w:space="0" w:color="auto"/>
                    <w:right w:val="none" w:sz="0" w:space="0" w:color="auto"/>
                  </w:divBdr>
                </w:div>
                <w:div w:id="63843196">
                  <w:marLeft w:val="0"/>
                  <w:marRight w:val="0"/>
                  <w:marTop w:val="0"/>
                  <w:marBottom w:val="0"/>
                  <w:divBdr>
                    <w:top w:val="none" w:sz="0" w:space="0" w:color="auto"/>
                    <w:left w:val="none" w:sz="0" w:space="0" w:color="auto"/>
                    <w:bottom w:val="none" w:sz="0" w:space="0" w:color="auto"/>
                    <w:right w:val="none" w:sz="0" w:space="0" w:color="auto"/>
                  </w:divBdr>
                </w:div>
                <w:div w:id="1358459139">
                  <w:marLeft w:val="0"/>
                  <w:marRight w:val="0"/>
                  <w:marTop w:val="0"/>
                  <w:marBottom w:val="0"/>
                  <w:divBdr>
                    <w:top w:val="none" w:sz="0" w:space="0" w:color="auto"/>
                    <w:left w:val="none" w:sz="0" w:space="0" w:color="auto"/>
                    <w:bottom w:val="none" w:sz="0" w:space="0" w:color="auto"/>
                    <w:right w:val="none" w:sz="0" w:space="0" w:color="auto"/>
                  </w:divBdr>
                </w:div>
              </w:divsChild>
            </w:div>
            <w:div w:id="1026633730">
              <w:marLeft w:val="0"/>
              <w:marRight w:val="0"/>
              <w:marTop w:val="0"/>
              <w:marBottom w:val="0"/>
              <w:divBdr>
                <w:top w:val="none" w:sz="0" w:space="0" w:color="auto"/>
                <w:left w:val="none" w:sz="0" w:space="0" w:color="auto"/>
                <w:bottom w:val="none" w:sz="0" w:space="0" w:color="auto"/>
                <w:right w:val="none" w:sz="0" w:space="0" w:color="auto"/>
              </w:divBdr>
              <w:divsChild>
                <w:div w:id="284194671">
                  <w:marLeft w:val="0"/>
                  <w:marRight w:val="0"/>
                  <w:marTop w:val="0"/>
                  <w:marBottom w:val="0"/>
                  <w:divBdr>
                    <w:top w:val="none" w:sz="0" w:space="0" w:color="auto"/>
                    <w:left w:val="none" w:sz="0" w:space="0" w:color="auto"/>
                    <w:bottom w:val="none" w:sz="0" w:space="0" w:color="auto"/>
                    <w:right w:val="none" w:sz="0" w:space="0" w:color="auto"/>
                  </w:divBdr>
                </w:div>
                <w:div w:id="442115310">
                  <w:marLeft w:val="0"/>
                  <w:marRight w:val="0"/>
                  <w:marTop w:val="0"/>
                  <w:marBottom w:val="0"/>
                  <w:divBdr>
                    <w:top w:val="none" w:sz="0" w:space="0" w:color="auto"/>
                    <w:left w:val="none" w:sz="0" w:space="0" w:color="auto"/>
                    <w:bottom w:val="none" w:sz="0" w:space="0" w:color="auto"/>
                    <w:right w:val="none" w:sz="0" w:space="0" w:color="auto"/>
                  </w:divBdr>
                </w:div>
                <w:div w:id="1297644538">
                  <w:marLeft w:val="0"/>
                  <w:marRight w:val="0"/>
                  <w:marTop w:val="0"/>
                  <w:marBottom w:val="0"/>
                  <w:divBdr>
                    <w:top w:val="none" w:sz="0" w:space="0" w:color="auto"/>
                    <w:left w:val="none" w:sz="0" w:space="0" w:color="auto"/>
                    <w:bottom w:val="none" w:sz="0" w:space="0" w:color="auto"/>
                    <w:right w:val="none" w:sz="0" w:space="0" w:color="auto"/>
                  </w:divBdr>
                </w:div>
                <w:div w:id="1536036745">
                  <w:marLeft w:val="0"/>
                  <w:marRight w:val="0"/>
                  <w:marTop w:val="0"/>
                  <w:marBottom w:val="0"/>
                  <w:divBdr>
                    <w:top w:val="none" w:sz="0" w:space="0" w:color="auto"/>
                    <w:left w:val="none" w:sz="0" w:space="0" w:color="auto"/>
                    <w:bottom w:val="none" w:sz="0" w:space="0" w:color="auto"/>
                    <w:right w:val="none" w:sz="0" w:space="0" w:color="auto"/>
                  </w:divBdr>
                </w:div>
                <w:div w:id="281545934">
                  <w:marLeft w:val="0"/>
                  <w:marRight w:val="0"/>
                  <w:marTop w:val="0"/>
                  <w:marBottom w:val="0"/>
                  <w:divBdr>
                    <w:top w:val="none" w:sz="0" w:space="0" w:color="auto"/>
                    <w:left w:val="none" w:sz="0" w:space="0" w:color="auto"/>
                    <w:bottom w:val="none" w:sz="0" w:space="0" w:color="auto"/>
                    <w:right w:val="none" w:sz="0" w:space="0" w:color="auto"/>
                  </w:divBdr>
                </w:div>
                <w:div w:id="1391228065">
                  <w:marLeft w:val="0"/>
                  <w:marRight w:val="0"/>
                  <w:marTop w:val="0"/>
                  <w:marBottom w:val="0"/>
                  <w:divBdr>
                    <w:top w:val="none" w:sz="0" w:space="0" w:color="auto"/>
                    <w:left w:val="none" w:sz="0" w:space="0" w:color="auto"/>
                    <w:bottom w:val="none" w:sz="0" w:space="0" w:color="auto"/>
                    <w:right w:val="none" w:sz="0" w:space="0" w:color="auto"/>
                  </w:divBdr>
                </w:div>
                <w:div w:id="2102094462">
                  <w:marLeft w:val="0"/>
                  <w:marRight w:val="0"/>
                  <w:marTop w:val="0"/>
                  <w:marBottom w:val="0"/>
                  <w:divBdr>
                    <w:top w:val="none" w:sz="0" w:space="0" w:color="auto"/>
                    <w:left w:val="none" w:sz="0" w:space="0" w:color="auto"/>
                    <w:bottom w:val="none" w:sz="0" w:space="0" w:color="auto"/>
                    <w:right w:val="none" w:sz="0" w:space="0" w:color="auto"/>
                  </w:divBdr>
                </w:div>
                <w:div w:id="2114009449">
                  <w:marLeft w:val="0"/>
                  <w:marRight w:val="0"/>
                  <w:marTop w:val="0"/>
                  <w:marBottom w:val="0"/>
                  <w:divBdr>
                    <w:top w:val="none" w:sz="0" w:space="0" w:color="auto"/>
                    <w:left w:val="none" w:sz="0" w:space="0" w:color="auto"/>
                    <w:bottom w:val="none" w:sz="0" w:space="0" w:color="auto"/>
                    <w:right w:val="none" w:sz="0" w:space="0" w:color="auto"/>
                  </w:divBdr>
                </w:div>
                <w:div w:id="412095530">
                  <w:marLeft w:val="0"/>
                  <w:marRight w:val="0"/>
                  <w:marTop w:val="0"/>
                  <w:marBottom w:val="0"/>
                  <w:divBdr>
                    <w:top w:val="none" w:sz="0" w:space="0" w:color="auto"/>
                    <w:left w:val="none" w:sz="0" w:space="0" w:color="auto"/>
                    <w:bottom w:val="none" w:sz="0" w:space="0" w:color="auto"/>
                    <w:right w:val="none" w:sz="0" w:space="0" w:color="auto"/>
                  </w:divBdr>
                </w:div>
                <w:div w:id="771628176">
                  <w:marLeft w:val="0"/>
                  <w:marRight w:val="0"/>
                  <w:marTop w:val="0"/>
                  <w:marBottom w:val="0"/>
                  <w:divBdr>
                    <w:top w:val="none" w:sz="0" w:space="0" w:color="auto"/>
                    <w:left w:val="none" w:sz="0" w:space="0" w:color="auto"/>
                    <w:bottom w:val="none" w:sz="0" w:space="0" w:color="auto"/>
                    <w:right w:val="none" w:sz="0" w:space="0" w:color="auto"/>
                  </w:divBdr>
                </w:div>
                <w:div w:id="1313213502">
                  <w:marLeft w:val="0"/>
                  <w:marRight w:val="0"/>
                  <w:marTop w:val="0"/>
                  <w:marBottom w:val="0"/>
                  <w:divBdr>
                    <w:top w:val="none" w:sz="0" w:space="0" w:color="auto"/>
                    <w:left w:val="none" w:sz="0" w:space="0" w:color="auto"/>
                    <w:bottom w:val="none" w:sz="0" w:space="0" w:color="auto"/>
                    <w:right w:val="none" w:sz="0" w:space="0" w:color="auto"/>
                  </w:divBdr>
                </w:div>
                <w:div w:id="832529895">
                  <w:marLeft w:val="0"/>
                  <w:marRight w:val="0"/>
                  <w:marTop w:val="0"/>
                  <w:marBottom w:val="0"/>
                  <w:divBdr>
                    <w:top w:val="none" w:sz="0" w:space="0" w:color="auto"/>
                    <w:left w:val="none" w:sz="0" w:space="0" w:color="auto"/>
                    <w:bottom w:val="none" w:sz="0" w:space="0" w:color="auto"/>
                    <w:right w:val="none" w:sz="0" w:space="0" w:color="auto"/>
                  </w:divBdr>
                </w:div>
                <w:div w:id="1735423278">
                  <w:marLeft w:val="0"/>
                  <w:marRight w:val="0"/>
                  <w:marTop w:val="0"/>
                  <w:marBottom w:val="0"/>
                  <w:divBdr>
                    <w:top w:val="none" w:sz="0" w:space="0" w:color="auto"/>
                    <w:left w:val="none" w:sz="0" w:space="0" w:color="auto"/>
                    <w:bottom w:val="none" w:sz="0" w:space="0" w:color="auto"/>
                    <w:right w:val="none" w:sz="0" w:space="0" w:color="auto"/>
                  </w:divBdr>
                </w:div>
                <w:div w:id="224099562">
                  <w:marLeft w:val="0"/>
                  <w:marRight w:val="0"/>
                  <w:marTop w:val="0"/>
                  <w:marBottom w:val="0"/>
                  <w:divBdr>
                    <w:top w:val="none" w:sz="0" w:space="0" w:color="auto"/>
                    <w:left w:val="none" w:sz="0" w:space="0" w:color="auto"/>
                    <w:bottom w:val="none" w:sz="0" w:space="0" w:color="auto"/>
                    <w:right w:val="none" w:sz="0" w:space="0" w:color="auto"/>
                  </w:divBdr>
                </w:div>
                <w:div w:id="1257788550">
                  <w:marLeft w:val="0"/>
                  <w:marRight w:val="0"/>
                  <w:marTop w:val="0"/>
                  <w:marBottom w:val="0"/>
                  <w:divBdr>
                    <w:top w:val="none" w:sz="0" w:space="0" w:color="auto"/>
                    <w:left w:val="none" w:sz="0" w:space="0" w:color="auto"/>
                    <w:bottom w:val="none" w:sz="0" w:space="0" w:color="auto"/>
                    <w:right w:val="none" w:sz="0" w:space="0" w:color="auto"/>
                  </w:divBdr>
                </w:div>
                <w:div w:id="805393322">
                  <w:marLeft w:val="0"/>
                  <w:marRight w:val="0"/>
                  <w:marTop w:val="0"/>
                  <w:marBottom w:val="0"/>
                  <w:divBdr>
                    <w:top w:val="none" w:sz="0" w:space="0" w:color="auto"/>
                    <w:left w:val="none" w:sz="0" w:space="0" w:color="auto"/>
                    <w:bottom w:val="none" w:sz="0" w:space="0" w:color="auto"/>
                    <w:right w:val="none" w:sz="0" w:space="0" w:color="auto"/>
                  </w:divBdr>
                </w:div>
                <w:div w:id="1194153780">
                  <w:marLeft w:val="0"/>
                  <w:marRight w:val="0"/>
                  <w:marTop w:val="0"/>
                  <w:marBottom w:val="0"/>
                  <w:divBdr>
                    <w:top w:val="none" w:sz="0" w:space="0" w:color="auto"/>
                    <w:left w:val="none" w:sz="0" w:space="0" w:color="auto"/>
                    <w:bottom w:val="none" w:sz="0" w:space="0" w:color="auto"/>
                    <w:right w:val="none" w:sz="0" w:space="0" w:color="auto"/>
                  </w:divBdr>
                </w:div>
                <w:div w:id="51662079">
                  <w:marLeft w:val="0"/>
                  <w:marRight w:val="0"/>
                  <w:marTop w:val="0"/>
                  <w:marBottom w:val="0"/>
                  <w:divBdr>
                    <w:top w:val="none" w:sz="0" w:space="0" w:color="auto"/>
                    <w:left w:val="none" w:sz="0" w:space="0" w:color="auto"/>
                    <w:bottom w:val="none" w:sz="0" w:space="0" w:color="auto"/>
                    <w:right w:val="none" w:sz="0" w:space="0" w:color="auto"/>
                  </w:divBdr>
                </w:div>
                <w:div w:id="2080251904">
                  <w:marLeft w:val="0"/>
                  <w:marRight w:val="0"/>
                  <w:marTop w:val="0"/>
                  <w:marBottom w:val="0"/>
                  <w:divBdr>
                    <w:top w:val="none" w:sz="0" w:space="0" w:color="auto"/>
                    <w:left w:val="none" w:sz="0" w:space="0" w:color="auto"/>
                    <w:bottom w:val="none" w:sz="0" w:space="0" w:color="auto"/>
                    <w:right w:val="none" w:sz="0" w:space="0" w:color="auto"/>
                  </w:divBdr>
                </w:div>
                <w:div w:id="892930594">
                  <w:marLeft w:val="0"/>
                  <w:marRight w:val="0"/>
                  <w:marTop w:val="0"/>
                  <w:marBottom w:val="0"/>
                  <w:divBdr>
                    <w:top w:val="none" w:sz="0" w:space="0" w:color="auto"/>
                    <w:left w:val="none" w:sz="0" w:space="0" w:color="auto"/>
                    <w:bottom w:val="none" w:sz="0" w:space="0" w:color="auto"/>
                    <w:right w:val="none" w:sz="0" w:space="0" w:color="auto"/>
                  </w:divBdr>
                </w:div>
                <w:div w:id="1243829241">
                  <w:marLeft w:val="0"/>
                  <w:marRight w:val="0"/>
                  <w:marTop w:val="0"/>
                  <w:marBottom w:val="0"/>
                  <w:divBdr>
                    <w:top w:val="none" w:sz="0" w:space="0" w:color="auto"/>
                    <w:left w:val="none" w:sz="0" w:space="0" w:color="auto"/>
                    <w:bottom w:val="none" w:sz="0" w:space="0" w:color="auto"/>
                    <w:right w:val="none" w:sz="0" w:space="0" w:color="auto"/>
                  </w:divBdr>
                </w:div>
                <w:div w:id="660736760">
                  <w:marLeft w:val="0"/>
                  <w:marRight w:val="0"/>
                  <w:marTop w:val="0"/>
                  <w:marBottom w:val="0"/>
                  <w:divBdr>
                    <w:top w:val="none" w:sz="0" w:space="0" w:color="auto"/>
                    <w:left w:val="none" w:sz="0" w:space="0" w:color="auto"/>
                    <w:bottom w:val="none" w:sz="0" w:space="0" w:color="auto"/>
                    <w:right w:val="none" w:sz="0" w:space="0" w:color="auto"/>
                  </w:divBdr>
                </w:div>
                <w:div w:id="1688485830">
                  <w:marLeft w:val="0"/>
                  <w:marRight w:val="0"/>
                  <w:marTop w:val="0"/>
                  <w:marBottom w:val="0"/>
                  <w:divBdr>
                    <w:top w:val="none" w:sz="0" w:space="0" w:color="auto"/>
                    <w:left w:val="none" w:sz="0" w:space="0" w:color="auto"/>
                    <w:bottom w:val="none" w:sz="0" w:space="0" w:color="auto"/>
                    <w:right w:val="none" w:sz="0" w:space="0" w:color="auto"/>
                  </w:divBdr>
                </w:div>
                <w:div w:id="688144610">
                  <w:marLeft w:val="0"/>
                  <w:marRight w:val="0"/>
                  <w:marTop w:val="0"/>
                  <w:marBottom w:val="0"/>
                  <w:divBdr>
                    <w:top w:val="none" w:sz="0" w:space="0" w:color="auto"/>
                    <w:left w:val="none" w:sz="0" w:space="0" w:color="auto"/>
                    <w:bottom w:val="none" w:sz="0" w:space="0" w:color="auto"/>
                    <w:right w:val="none" w:sz="0" w:space="0" w:color="auto"/>
                  </w:divBdr>
                </w:div>
                <w:div w:id="741367311">
                  <w:marLeft w:val="0"/>
                  <w:marRight w:val="0"/>
                  <w:marTop w:val="0"/>
                  <w:marBottom w:val="0"/>
                  <w:divBdr>
                    <w:top w:val="none" w:sz="0" w:space="0" w:color="auto"/>
                    <w:left w:val="none" w:sz="0" w:space="0" w:color="auto"/>
                    <w:bottom w:val="none" w:sz="0" w:space="0" w:color="auto"/>
                    <w:right w:val="none" w:sz="0" w:space="0" w:color="auto"/>
                  </w:divBdr>
                </w:div>
                <w:div w:id="311373561">
                  <w:marLeft w:val="0"/>
                  <w:marRight w:val="0"/>
                  <w:marTop w:val="0"/>
                  <w:marBottom w:val="0"/>
                  <w:divBdr>
                    <w:top w:val="none" w:sz="0" w:space="0" w:color="auto"/>
                    <w:left w:val="none" w:sz="0" w:space="0" w:color="auto"/>
                    <w:bottom w:val="none" w:sz="0" w:space="0" w:color="auto"/>
                    <w:right w:val="none" w:sz="0" w:space="0" w:color="auto"/>
                  </w:divBdr>
                </w:div>
                <w:div w:id="612329260">
                  <w:marLeft w:val="0"/>
                  <w:marRight w:val="0"/>
                  <w:marTop w:val="0"/>
                  <w:marBottom w:val="0"/>
                  <w:divBdr>
                    <w:top w:val="none" w:sz="0" w:space="0" w:color="auto"/>
                    <w:left w:val="none" w:sz="0" w:space="0" w:color="auto"/>
                    <w:bottom w:val="none" w:sz="0" w:space="0" w:color="auto"/>
                    <w:right w:val="none" w:sz="0" w:space="0" w:color="auto"/>
                  </w:divBdr>
                </w:div>
                <w:div w:id="386497649">
                  <w:marLeft w:val="0"/>
                  <w:marRight w:val="0"/>
                  <w:marTop w:val="0"/>
                  <w:marBottom w:val="0"/>
                  <w:divBdr>
                    <w:top w:val="none" w:sz="0" w:space="0" w:color="auto"/>
                    <w:left w:val="none" w:sz="0" w:space="0" w:color="auto"/>
                    <w:bottom w:val="none" w:sz="0" w:space="0" w:color="auto"/>
                    <w:right w:val="none" w:sz="0" w:space="0" w:color="auto"/>
                  </w:divBdr>
                </w:div>
                <w:div w:id="413551703">
                  <w:marLeft w:val="0"/>
                  <w:marRight w:val="0"/>
                  <w:marTop w:val="0"/>
                  <w:marBottom w:val="0"/>
                  <w:divBdr>
                    <w:top w:val="none" w:sz="0" w:space="0" w:color="auto"/>
                    <w:left w:val="none" w:sz="0" w:space="0" w:color="auto"/>
                    <w:bottom w:val="none" w:sz="0" w:space="0" w:color="auto"/>
                    <w:right w:val="none" w:sz="0" w:space="0" w:color="auto"/>
                  </w:divBdr>
                </w:div>
                <w:div w:id="1335765603">
                  <w:marLeft w:val="0"/>
                  <w:marRight w:val="0"/>
                  <w:marTop w:val="0"/>
                  <w:marBottom w:val="0"/>
                  <w:divBdr>
                    <w:top w:val="none" w:sz="0" w:space="0" w:color="auto"/>
                    <w:left w:val="none" w:sz="0" w:space="0" w:color="auto"/>
                    <w:bottom w:val="none" w:sz="0" w:space="0" w:color="auto"/>
                    <w:right w:val="none" w:sz="0" w:space="0" w:color="auto"/>
                  </w:divBdr>
                </w:div>
                <w:div w:id="1057973322">
                  <w:marLeft w:val="0"/>
                  <w:marRight w:val="0"/>
                  <w:marTop w:val="0"/>
                  <w:marBottom w:val="0"/>
                  <w:divBdr>
                    <w:top w:val="none" w:sz="0" w:space="0" w:color="auto"/>
                    <w:left w:val="none" w:sz="0" w:space="0" w:color="auto"/>
                    <w:bottom w:val="none" w:sz="0" w:space="0" w:color="auto"/>
                    <w:right w:val="none" w:sz="0" w:space="0" w:color="auto"/>
                  </w:divBdr>
                </w:div>
                <w:div w:id="581641708">
                  <w:marLeft w:val="0"/>
                  <w:marRight w:val="0"/>
                  <w:marTop w:val="0"/>
                  <w:marBottom w:val="0"/>
                  <w:divBdr>
                    <w:top w:val="none" w:sz="0" w:space="0" w:color="auto"/>
                    <w:left w:val="none" w:sz="0" w:space="0" w:color="auto"/>
                    <w:bottom w:val="none" w:sz="0" w:space="0" w:color="auto"/>
                    <w:right w:val="none" w:sz="0" w:space="0" w:color="auto"/>
                  </w:divBdr>
                </w:div>
                <w:div w:id="1332484436">
                  <w:marLeft w:val="0"/>
                  <w:marRight w:val="0"/>
                  <w:marTop w:val="0"/>
                  <w:marBottom w:val="0"/>
                  <w:divBdr>
                    <w:top w:val="none" w:sz="0" w:space="0" w:color="auto"/>
                    <w:left w:val="none" w:sz="0" w:space="0" w:color="auto"/>
                    <w:bottom w:val="none" w:sz="0" w:space="0" w:color="auto"/>
                    <w:right w:val="none" w:sz="0" w:space="0" w:color="auto"/>
                  </w:divBdr>
                </w:div>
                <w:div w:id="1002779449">
                  <w:marLeft w:val="0"/>
                  <w:marRight w:val="0"/>
                  <w:marTop w:val="0"/>
                  <w:marBottom w:val="0"/>
                  <w:divBdr>
                    <w:top w:val="none" w:sz="0" w:space="0" w:color="auto"/>
                    <w:left w:val="none" w:sz="0" w:space="0" w:color="auto"/>
                    <w:bottom w:val="none" w:sz="0" w:space="0" w:color="auto"/>
                    <w:right w:val="none" w:sz="0" w:space="0" w:color="auto"/>
                  </w:divBdr>
                </w:div>
                <w:div w:id="774710907">
                  <w:marLeft w:val="0"/>
                  <w:marRight w:val="0"/>
                  <w:marTop w:val="0"/>
                  <w:marBottom w:val="0"/>
                  <w:divBdr>
                    <w:top w:val="none" w:sz="0" w:space="0" w:color="auto"/>
                    <w:left w:val="none" w:sz="0" w:space="0" w:color="auto"/>
                    <w:bottom w:val="none" w:sz="0" w:space="0" w:color="auto"/>
                    <w:right w:val="none" w:sz="0" w:space="0" w:color="auto"/>
                  </w:divBdr>
                </w:div>
                <w:div w:id="1576822748">
                  <w:marLeft w:val="0"/>
                  <w:marRight w:val="0"/>
                  <w:marTop w:val="0"/>
                  <w:marBottom w:val="0"/>
                  <w:divBdr>
                    <w:top w:val="none" w:sz="0" w:space="0" w:color="auto"/>
                    <w:left w:val="none" w:sz="0" w:space="0" w:color="auto"/>
                    <w:bottom w:val="none" w:sz="0" w:space="0" w:color="auto"/>
                    <w:right w:val="none" w:sz="0" w:space="0" w:color="auto"/>
                  </w:divBdr>
                </w:div>
                <w:div w:id="2116092737">
                  <w:marLeft w:val="0"/>
                  <w:marRight w:val="0"/>
                  <w:marTop w:val="0"/>
                  <w:marBottom w:val="0"/>
                  <w:divBdr>
                    <w:top w:val="none" w:sz="0" w:space="0" w:color="auto"/>
                    <w:left w:val="none" w:sz="0" w:space="0" w:color="auto"/>
                    <w:bottom w:val="none" w:sz="0" w:space="0" w:color="auto"/>
                    <w:right w:val="none" w:sz="0" w:space="0" w:color="auto"/>
                  </w:divBdr>
                </w:div>
                <w:div w:id="1248420502">
                  <w:marLeft w:val="0"/>
                  <w:marRight w:val="0"/>
                  <w:marTop w:val="0"/>
                  <w:marBottom w:val="0"/>
                  <w:divBdr>
                    <w:top w:val="none" w:sz="0" w:space="0" w:color="auto"/>
                    <w:left w:val="none" w:sz="0" w:space="0" w:color="auto"/>
                    <w:bottom w:val="none" w:sz="0" w:space="0" w:color="auto"/>
                    <w:right w:val="none" w:sz="0" w:space="0" w:color="auto"/>
                  </w:divBdr>
                </w:div>
                <w:div w:id="680476871">
                  <w:marLeft w:val="0"/>
                  <w:marRight w:val="0"/>
                  <w:marTop w:val="0"/>
                  <w:marBottom w:val="0"/>
                  <w:divBdr>
                    <w:top w:val="none" w:sz="0" w:space="0" w:color="auto"/>
                    <w:left w:val="none" w:sz="0" w:space="0" w:color="auto"/>
                    <w:bottom w:val="none" w:sz="0" w:space="0" w:color="auto"/>
                    <w:right w:val="none" w:sz="0" w:space="0" w:color="auto"/>
                  </w:divBdr>
                </w:div>
                <w:div w:id="868831577">
                  <w:marLeft w:val="0"/>
                  <w:marRight w:val="0"/>
                  <w:marTop w:val="0"/>
                  <w:marBottom w:val="0"/>
                  <w:divBdr>
                    <w:top w:val="none" w:sz="0" w:space="0" w:color="auto"/>
                    <w:left w:val="none" w:sz="0" w:space="0" w:color="auto"/>
                    <w:bottom w:val="none" w:sz="0" w:space="0" w:color="auto"/>
                    <w:right w:val="none" w:sz="0" w:space="0" w:color="auto"/>
                  </w:divBdr>
                </w:div>
                <w:div w:id="1640846114">
                  <w:marLeft w:val="0"/>
                  <w:marRight w:val="0"/>
                  <w:marTop w:val="0"/>
                  <w:marBottom w:val="0"/>
                  <w:divBdr>
                    <w:top w:val="none" w:sz="0" w:space="0" w:color="auto"/>
                    <w:left w:val="none" w:sz="0" w:space="0" w:color="auto"/>
                    <w:bottom w:val="none" w:sz="0" w:space="0" w:color="auto"/>
                    <w:right w:val="none" w:sz="0" w:space="0" w:color="auto"/>
                  </w:divBdr>
                </w:div>
                <w:div w:id="1835295652">
                  <w:marLeft w:val="0"/>
                  <w:marRight w:val="0"/>
                  <w:marTop w:val="0"/>
                  <w:marBottom w:val="0"/>
                  <w:divBdr>
                    <w:top w:val="none" w:sz="0" w:space="0" w:color="auto"/>
                    <w:left w:val="none" w:sz="0" w:space="0" w:color="auto"/>
                    <w:bottom w:val="none" w:sz="0" w:space="0" w:color="auto"/>
                    <w:right w:val="none" w:sz="0" w:space="0" w:color="auto"/>
                  </w:divBdr>
                </w:div>
                <w:div w:id="707417417">
                  <w:marLeft w:val="0"/>
                  <w:marRight w:val="0"/>
                  <w:marTop w:val="0"/>
                  <w:marBottom w:val="0"/>
                  <w:divBdr>
                    <w:top w:val="none" w:sz="0" w:space="0" w:color="auto"/>
                    <w:left w:val="none" w:sz="0" w:space="0" w:color="auto"/>
                    <w:bottom w:val="none" w:sz="0" w:space="0" w:color="auto"/>
                    <w:right w:val="none" w:sz="0" w:space="0" w:color="auto"/>
                  </w:divBdr>
                </w:div>
                <w:div w:id="1955821332">
                  <w:marLeft w:val="0"/>
                  <w:marRight w:val="0"/>
                  <w:marTop w:val="0"/>
                  <w:marBottom w:val="0"/>
                  <w:divBdr>
                    <w:top w:val="none" w:sz="0" w:space="0" w:color="auto"/>
                    <w:left w:val="none" w:sz="0" w:space="0" w:color="auto"/>
                    <w:bottom w:val="none" w:sz="0" w:space="0" w:color="auto"/>
                    <w:right w:val="none" w:sz="0" w:space="0" w:color="auto"/>
                  </w:divBdr>
                </w:div>
                <w:div w:id="1502621397">
                  <w:marLeft w:val="0"/>
                  <w:marRight w:val="0"/>
                  <w:marTop w:val="0"/>
                  <w:marBottom w:val="0"/>
                  <w:divBdr>
                    <w:top w:val="none" w:sz="0" w:space="0" w:color="auto"/>
                    <w:left w:val="none" w:sz="0" w:space="0" w:color="auto"/>
                    <w:bottom w:val="none" w:sz="0" w:space="0" w:color="auto"/>
                    <w:right w:val="none" w:sz="0" w:space="0" w:color="auto"/>
                  </w:divBdr>
                </w:div>
                <w:div w:id="721368395">
                  <w:marLeft w:val="0"/>
                  <w:marRight w:val="0"/>
                  <w:marTop w:val="0"/>
                  <w:marBottom w:val="0"/>
                  <w:divBdr>
                    <w:top w:val="none" w:sz="0" w:space="0" w:color="auto"/>
                    <w:left w:val="none" w:sz="0" w:space="0" w:color="auto"/>
                    <w:bottom w:val="none" w:sz="0" w:space="0" w:color="auto"/>
                    <w:right w:val="none" w:sz="0" w:space="0" w:color="auto"/>
                  </w:divBdr>
                </w:div>
                <w:div w:id="645160869">
                  <w:marLeft w:val="0"/>
                  <w:marRight w:val="0"/>
                  <w:marTop w:val="0"/>
                  <w:marBottom w:val="0"/>
                  <w:divBdr>
                    <w:top w:val="none" w:sz="0" w:space="0" w:color="auto"/>
                    <w:left w:val="none" w:sz="0" w:space="0" w:color="auto"/>
                    <w:bottom w:val="none" w:sz="0" w:space="0" w:color="auto"/>
                    <w:right w:val="none" w:sz="0" w:space="0" w:color="auto"/>
                  </w:divBdr>
                </w:div>
                <w:div w:id="1743528082">
                  <w:marLeft w:val="0"/>
                  <w:marRight w:val="0"/>
                  <w:marTop w:val="0"/>
                  <w:marBottom w:val="0"/>
                  <w:divBdr>
                    <w:top w:val="none" w:sz="0" w:space="0" w:color="auto"/>
                    <w:left w:val="none" w:sz="0" w:space="0" w:color="auto"/>
                    <w:bottom w:val="none" w:sz="0" w:space="0" w:color="auto"/>
                    <w:right w:val="none" w:sz="0" w:space="0" w:color="auto"/>
                  </w:divBdr>
                </w:div>
                <w:div w:id="403182261">
                  <w:marLeft w:val="0"/>
                  <w:marRight w:val="0"/>
                  <w:marTop w:val="0"/>
                  <w:marBottom w:val="0"/>
                  <w:divBdr>
                    <w:top w:val="none" w:sz="0" w:space="0" w:color="auto"/>
                    <w:left w:val="none" w:sz="0" w:space="0" w:color="auto"/>
                    <w:bottom w:val="none" w:sz="0" w:space="0" w:color="auto"/>
                    <w:right w:val="none" w:sz="0" w:space="0" w:color="auto"/>
                  </w:divBdr>
                </w:div>
                <w:div w:id="976300281">
                  <w:marLeft w:val="0"/>
                  <w:marRight w:val="0"/>
                  <w:marTop w:val="0"/>
                  <w:marBottom w:val="0"/>
                  <w:divBdr>
                    <w:top w:val="none" w:sz="0" w:space="0" w:color="auto"/>
                    <w:left w:val="none" w:sz="0" w:space="0" w:color="auto"/>
                    <w:bottom w:val="none" w:sz="0" w:space="0" w:color="auto"/>
                    <w:right w:val="none" w:sz="0" w:space="0" w:color="auto"/>
                  </w:divBdr>
                </w:div>
                <w:div w:id="1707484695">
                  <w:marLeft w:val="0"/>
                  <w:marRight w:val="0"/>
                  <w:marTop w:val="0"/>
                  <w:marBottom w:val="0"/>
                  <w:divBdr>
                    <w:top w:val="none" w:sz="0" w:space="0" w:color="auto"/>
                    <w:left w:val="none" w:sz="0" w:space="0" w:color="auto"/>
                    <w:bottom w:val="none" w:sz="0" w:space="0" w:color="auto"/>
                    <w:right w:val="none" w:sz="0" w:space="0" w:color="auto"/>
                  </w:divBdr>
                </w:div>
                <w:div w:id="1541817789">
                  <w:marLeft w:val="0"/>
                  <w:marRight w:val="0"/>
                  <w:marTop w:val="0"/>
                  <w:marBottom w:val="0"/>
                  <w:divBdr>
                    <w:top w:val="none" w:sz="0" w:space="0" w:color="auto"/>
                    <w:left w:val="none" w:sz="0" w:space="0" w:color="auto"/>
                    <w:bottom w:val="none" w:sz="0" w:space="0" w:color="auto"/>
                    <w:right w:val="none" w:sz="0" w:space="0" w:color="auto"/>
                  </w:divBdr>
                </w:div>
                <w:div w:id="66388675">
                  <w:marLeft w:val="0"/>
                  <w:marRight w:val="0"/>
                  <w:marTop w:val="0"/>
                  <w:marBottom w:val="0"/>
                  <w:divBdr>
                    <w:top w:val="none" w:sz="0" w:space="0" w:color="auto"/>
                    <w:left w:val="none" w:sz="0" w:space="0" w:color="auto"/>
                    <w:bottom w:val="none" w:sz="0" w:space="0" w:color="auto"/>
                    <w:right w:val="none" w:sz="0" w:space="0" w:color="auto"/>
                  </w:divBdr>
                </w:div>
                <w:div w:id="116919307">
                  <w:marLeft w:val="0"/>
                  <w:marRight w:val="0"/>
                  <w:marTop w:val="0"/>
                  <w:marBottom w:val="0"/>
                  <w:divBdr>
                    <w:top w:val="none" w:sz="0" w:space="0" w:color="auto"/>
                    <w:left w:val="none" w:sz="0" w:space="0" w:color="auto"/>
                    <w:bottom w:val="none" w:sz="0" w:space="0" w:color="auto"/>
                    <w:right w:val="none" w:sz="0" w:space="0" w:color="auto"/>
                  </w:divBdr>
                </w:div>
                <w:div w:id="539703520">
                  <w:marLeft w:val="0"/>
                  <w:marRight w:val="0"/>
                  <w:marTop w:val="0"/>
                  <w:marBottom w:val="0"/>
                  <w:divBdr>
                    <w:top w:val="none" w:sz="0" w:space="0" w:color="auto"/>
                    <w:left w:val="none" w:sz="0" w:space="0" w:color="auto"/>
                    <w:bottom w:val="none" w:sz="0" w:space="0" w:color="auto"/>
                    <w:right w:val="none" w:sz="0" w:space="0" w:color="auto"/>
                  </w:divBdr>
                </w:div>
                <w:div w:id="160655957">
                  <w:marLeft w:val="0"/>
                  <w:marRight w:val="0"/>
                  <w:marTop w:val="0"/>
                  <w:marBottom w:val="0"/>
                  <w:divBdr>
                    <w:top w:val="none" w:sz="0" w:space="0" w:color="auto"/>
                    <w:left w:val="none" w:sz="0" w:space="0" w:color="auto"/>
                    <w:bottom w:val="none" w:sz="0" w:space="0" w:color="auto"/>
                    <w:right w:val="none" w:sz="0" w:space="0" w:color="auto"/>
                  </w:divBdr>
                </w:div>
                <w:div w:id="1506477178">
                  <w:marLeft w:val="0"/>
                  <w:marRight w:val="0"/>
                  <w:marTop w:val="0"/>
                  <w:marBottom w:val="0"/>
                  <w:divBdr>
                    <w:top w:val="none" w:sz="0" w:space="0" w:color="auto"/>
                    <w:left w:val="none" w:sz="0" w:space="0" w:color="auto"/>
                    <w:bottom w:val="none" w:sz="0" w:space="0" w:color="auto"/>
                    <w:right w:val="none" w:sz="0" w:space="0" w:color="auto"/>
                  </w:divBdr>
                </w:div>
              </w:divsChild>
            </w:div>
            <w:div w:id="950748478">
              <w:marLeft w:val="0"/>
              <w:marRight w:val="0"/>
              <w:marTop w:val="0"/>
              <w:marBottom w:val="0"/>
              <w:divBdr>
                <w:top w:val="none" w:sz="0" w:space="0" w:color="auto"/>
                <w:left w:val="none" w:sz="0" w:space="0" w:color="auto"/>
                <w:bottom w:val="none" w:sz="0" w:space="0" w:color="auto"/>
                <w:right w:val="none" w:sz="0" w:space="0" w:color="auto"/>
              </w:divBdr>
              <w:divsChild>
                <w:div w:id="1408385349">
                  <w:marLeft w:val="0"/>
                  <w:marRight w:val="0"/>
                  <w:marTop w:val="0"/>
                  <w:marBottom w:val="0"/>
                  <w:divBdr>
                    <w:top w:val="none" w:sz="0" w:space="0" w:color="auto"/>
                    <w:left w:val="none" w:sz="0" w:space="0" w:color="auto"/>
                    <w:bottom w:val="none" w:sz="0" w:space="0" w:color="auto"/>
                    <w:right w:val="none" w:sz="0" w:space="0" w:color="auto"/>
                  </w:divBdr>
                </w:div>
                <w:div w:id="468399023">
                  <w:marLeft w:val="0"/>
                  <w:marRight w:val="0"/>
                  <w:marTop w:val="0"/>
                  <w:marBottom w:val="0"/>
                  <w:divBdr>
                    <w:top w:val="none" w:sz="0" w:space="0" w:color="auto"/>
                    <w:left w:val="none" w:sz="0" w:space="0" w:color="auto"/>
                    <w:bottom w:val="none" w:sz="0" w:space="0" w:color="auto"/>
                    <w:right w:val="none" w:sz="0" w:space="0" w:color="auto"/>
                  </w:divBdr>
                </w:div>
                <w:div w:id="1427534680">
                  <w:marLeft w:val="0"/>
                  <w:marRight w:val="0"/>
                  <w:marTop w:val="0"/>
                  <w:marBottom w:val="0"/>
                  <w:divBdr>
                    <w:top w:val="none" w:sz="0" w:space="0" w:color="auto"/>
                    <w:left w:val="none" w:sz="0" w:space="0" w:color="auto"/>
                    <w:bottom w:val="none" w:sz="0" w:space="0" w:color="auto"/>
                    <w:right w:val="none" w:sz="0" w:space="0" w:color="auto"/>
                  </w:divBdr>
                </w:div>
                <w:div w:id="853105718">
                  <w:marLeft w:val="0"/>
                  <w:marRight w:val="0"/>
                  <w:marTop w:val="0"/>
                  <w:marBottom w:val="0"/>
                  <w:divBdr>
                    <w:top w:val="none" w:sz="0" w:space="0" w:color="auto"/>
                    <w:left w:val="none" w:sz="0" w:space="0" w:color="auto"/>
                    <w:bottom w:val="none" w:sz="0" w:space="0" w:color="auto"/>
                    <w:right w:val="none" w:sz="0" w:space="0" w:color="auto"/>
                  </w:divBdr>
                </w:div>
                <w:div w:id="610549247">
                  <w:marLeft w:val="0"/>
                  <w:marRight w:val="0"/>
                  <w:marTop w:val="0"/>
                  <w:marBottom w:val="0"/>
                  <w:divBdr>
                    <w:top w:val="none" w:sz="0" w:space="0" w:color="auto"/>
                    <w:left w:val="none" w:sz="0" w:space="0" w:color="auto"/>
                    <w:bottom w:val="none" w:sz="0" w:space="0" w:color="auto"/>
                    <w:right w:val="none" w:sz="0" w:space="0" w:color="auto"/>
                  </w:divBdr>
                </w:div>
                <w:div w:id="114982082">
                  <w:marLeft w:val="0"/>
                  <w:marRight w:val="0"/>
                  <w:marTop w:val="0"/>
                  <w:marBottom w:val="0"/>
                  <w:divBdr>
                    <w:top w:val="none" w:sz="0" w:space="0" w:color="auto"/>
                    <w:left w:val="none" w:sz="0" w:space="0" w:color="auto"/>
                    <w:bottom w:val="none" w:sz="0" w:space="0" w:color="auto"/>
                    <w:right w:val="none" w:sz="0" w:space="0" w:color="auto"/>
                  </w:divBdr>
                </w:div>
                <w:div w:id="1193882481">
                  <w:marLeft w:val="0"/>
                  <w:marRight w:val="0"/>
                  <w:marTop w:val="0"/>
                  <w:marBottom w:val="0"/>
                  <w:divBdr>
                    <w:top w:val="none" w:sz="0" w:space="0" w:color="auto"/>
                    <w:left w:val="none" w:sz="0" w:space="0" w:color="auto"/>
                    <w:bottom w:val="none" w:sz="0" w:space="0" w:color="auto"/>
                    <w:right w:val="none" w:sz="0" w:space="0" w:color="auto"/>
                  </w:divBdr>
                </w:div>
                <w:div w:id="89276265">
                  <w:marLeft w:val="0"/>
                  <w:marRight w:val="0"/>
                  <w:marTop w:val="0"/>
                  <w:marBottom w:val="0"/>
                  <w:divBdr>
                    <w:top w:val="none" w:sz="0" w:space="0" w:color="auto"/>
                    <w:left w:val="none" w:sz="0" w:space="0" w:color="auto"/>
                    <w:bottom w:val="none" w:sz="0" w:space="0" w:color="auto"/>
                    <w:right w:val="none" w:sz="0" w:space="0" w:color="auto"/>
                  </w:divBdr>
                </w:div>
                <w:div w:id="917834719">
                  <w:marLeft w:val="0"/>
                  <w:marRight w:val="0"/>
                  <w:marTop w:val="0"/>
                  <w:marBottom w:val="0"/>
                  <w:divBdr>
                    <w:top w:val="none" w:sz="0" w:space="0" w:color="auto"/>
                    <w:left w:val="none" w:sz="0" w:space="0" w:color="auto"/>
                    <w:bottom w:val="none" w:sz="0" w:space="0" w:color="auto"/>
                    <w:right w:val="none" w:sz="0" w:space="0" w:color="auto"/>
                  </w:divBdr>
                </w:div>
                <w:div w:id="1913274226">
                  <w:marLeft w:val="0"/>
                  <w:marRight w:val="0"/>
                  <w:marTop w:val="0"/>
                  <w:marBottom w:val="0"/>
                  <w:divBdr>
                    <w:top w:val="none" w:sz="0" w:space="0" w:color="auto"/>
                    <w:left w:val="none" w:sz="0" w:space="0" w:color="auto"/>
                    <w:bottom w:val="none" w:sz="0" w:space="0" w:color="auto"/>
                    <w:right w:val="none" w:sz="0" w:space="0" w:color="auto"/>
                  </w:divBdr>
                </w:div>
                <w:div w:id="449668990">
                  <w:marLeft w:val="0"/>
                  <w:marRight w:val="0"/>
                  <w:marTop w:val="0"/>
                  <w:marBottom w:val="0"/>
                  <w:divBdr>
                    <w:top w:val="none" w:sz="0" w:space="0" w:color="auto"/>
                    <w:left w:val="none" w:sz="0" w:space="0" w:color="auto"/>
                    <w:bottom w:val="none" w:sz="0" w:space="0" w:color="auto"/>
                    <w:right w:val="none" w:sz="0" w:space="0" w:color="auto"/>
                  </w:divBdr>
                </w:div>
                <w:div w:id="1687366487">
                  <w:marLeft w:val="0"/>
                  <w:marRight w:val="0"/>
                  <w:marTop w:val="0"/>
                  <w:marBottom w:val="0"/>
                  <w:divBdr>
                    <w:top w:val="none" w:sz="0" w:space="0" w:color="auto"/>
                    <w:left w:val="none" w:sz="0" w:space="0" w:color="auto"/>
                    <w:bottom w:val="none" w:sz="0" w:space="0" w:color="auto"/>
                    <w:right w:val="none" w:sz="0" w:space="0" w:color="auto"/>
                  </w:divBdr>
                </w:div>
                <w:div w:id="1303316621">
                  <w:marLeft w:val="0"/>
                  <w:marRight w:val="0"/>
                  <w:marTop w:val="0"/>
                  <w:marBottom w:val="0"/>
                  <w:divBdr>
                    <w:top w:val="none" w:sz="0" w:space="0" w:color="auto"/>
                    <w:left w:val="none" w:sz="0" w:space="0" w:color="auto"/>
                    <w:bottom w:val="none" w:sz="0" w:space="0" w:color="auto"/>
                    <w:right w:val="none" w:sz="0" w:space="0" w:color="auto"/>
                  </w:divBdr>
                </w:div>
                <w:div w:id="17632914">
                  <w:marLeft w:val="0"/>
                  <w:marRight w:val="0"/>
                  <w:marTop w:val="0"/>
                  <w:marBottom w:val="0"/>
                  <w:divBdr>
                    <w:top w:val="none" w:sz="0" w:space="0" w:color="auto"/>
                    <w:left w:val="none" w:sz="0" w:space="0" w:color="auto"/>
                    <w:bottom w:val="none" w:sz="0" w:space="0" w:color="auto"/>
                    <w:right w:val="none" w:sz="0" w:space="0" w:color="auto"/>
                  </w:divBdr>
                </w:div>
                <w:div w:id="176123337">
                  <w:marLeft w:val="0"/>
                  <w:marRight w:val="0"/>
                  <w:marTop w:val="0"/>
                  <w:marBottom w:val="0"/>
                  <w:divBdr>
                    <w:top w:val="none" w:sz="0" w:space="0" w:color="auto"/>
                    <w:left w:val="none" w:sz="0" w:space="0" w:color="auto"/>
                    <w:bottom w:val="none" w:sz="0" w:space="0" w:color="auto"/>
                    <w:right w:val="none" w:sz="0" w:space="0" w:color="auto"/>
                  </w:divBdr>
                </w:div>
                <w:div w:id="1661494308">
                  <w:marLeft w:val="0"/>
                  <w:marRight w:val="0"/>
                  <w:marTop w:val="0"/>
                  <w:marBottom w:val="0"/>
                  <w:divBdr>
                    <w:top w:val="none" w:sz="0" w:space="0" w:color="auto"/>
                    <w:left w:val="none" w:sz="0" w:space="0" w:color="auto"/>
                    <w:bottom w:val="none" w:sz="0" w:space="0" w:color="auto"/>
                    <w:right w:val="none" w:sz="0" w:space="0" w:color="auto"/>
                  </w:divBdr>
                </w:div>
                <w:div w:id="1318726402">
                  <w:marLeft w:val="0"/>
                  <w:marRight w:val="0"/>
                  <w:marTop w:val="0"/>
                  <w:marBottom w:val="0"/>
                  <w:divBdr>
                    <w:top w:val="none" w:sz="0" w:space="0" w:color="auto"/>
                    <w:left w:val="none" w:sz="0" w:space="0" w:color="auto"/>
                    <w:bottom w:val="none" w:sz="0" w:space="0" w:color="auto"/>
                    <w:right w:val="none" w:sz="0" w:space="0" w:color="auto"/>
                  </w:divBdr>
                </w:div>
                <w:div w:id="1978679719">
                  <w:marLeft w:val="0"/>
                  <w:marRight w:val="0"/>
                  <w:marTop w:val="0"/>
                  <w:marBottom w:val="0"/>
                  <w:divBdr>
                    <w:top w:val="none" w:sz="0" w:space="0" w:color="auto"/>
                    <w:left w:val="none" w:sz="0" w:space="0" w:color="auto"/>
                    <w:bottom w:val="none" w:sz="0" w:space="0" w:color="auto"/>
                    <w:right w:val="none" w:sz="0" w:space="0" w:color="auto"/>
                  </w:divBdr>
                </w:div>
                <w:div w:id="1319573783">
                  <w:marLeft w:val="0"/>
                  <w:marRight w:val="0"/>
                  <w:marTop w:val="0"/>
                  <w:marBottom w:val="0"/>
                  <w:divBdr>
                    <w:top w:val="none" w:sz="0" w:space="0" w:color="auto"/>
                    <w:left w:val="none" w:sz="0" w:space="0" w:color="auto"/>
                    <w:bottom w:val="none" w:sz="0" w:space="0" w:color="auto"/>
                    <w:right w:val="none" w:sz="0" w:space="0" w:color="auto"/>
                  </w:divBdr>
                </w:div>
                <w:div w:id="272593916">
                  <w:marLeft w:val="0"/>
                  <w:marRight w:val="0"/>
                  <w:marTop w:val="0"/>
                  <w:marBottom w:val="0"/>
                  <w:divBdr>
                    <w:top w:val="none" w:sz="0" w:space="0" w:color="auto"/>
                    <w:left w:val="none" w:sz="0" w:space="0" w:color="auto"/>
                    <w:bottom w:val="none" w:sz="0" w:space="0" w:color="auto"/>
                    <w:right w:val="none" w:sz="0" w:space="0" w:color="auto"/>
                  </w:divBdr>
                </w:div>
                <w:div w:id="748624036">
                  <w:marLeft w:val="0"/>
                  <w:marRight w:val="0"/>
                  <w:marTop w:val="0"/>
                  <w:marBottom w:val="0"/>
                  <w:divBdr>
                    <w:top w:val="none" w:sz="0" w:space="0" w:color="auto"/>
                    <w:left w:val="none" w:sz="0" w:space="0" w:color="auto"/>
                    <w:bottom w:val="none" w:sz="0" w:space="0" w:color="auto"/>
                    <w:right w:val="none" w:sz="0" w:space="0" w:color="auto"/>
                  </w:divBdr>
                </w:div>
                <w:div w:id="1375422547">
                  <w:marLeft w:val="0"/>
                  <w:marRight w:val="0"/>
                  <w:marTop w:val="0"/>
                  <w:marBottom w:val="0"/>
                  <w:divBdr>
                    <w:top w:val="none" w:sz="0" w:space="0" w:color="auto"/>
                    <w:left w:val="none" w:sz="0" w:space="0" w:color="auto"/>
                    <w:bottom w:val="none" w:sz="0" w:space="0" w:color="auto"/>
                    <w:right w:val="none" w:sz="0" w:space="0" w:color="auto"/>
                  </w:divBdr>
                </w:div>
                <w:div w:id="872183631">
                  <w:marLeft w:val="0"/>
                  <w:marRight w:val="0"/>
                  <w:marTop w:val="0"/>
                  <w:marBottom w:val="0"/>
                  <w:divBdr>
                    <w:top w:val="none" w:sz="0" w:space="0" w:color="auto"/>
                    <w:left w:val="none" w:sz="0" w:space="0" w:color="auto"/>
                    <w:bottom w:val="none" w:sz="0" w:space="0" w:color="auto"/>
                    <w:right w:val="none" w:sz="0" w:space="0" w:color="auto"/>
                  </w:divBdr>
                </w:div>
                <w:div w:id="1228223638">
                  <w:marLeft w:val="0"/>
                  <w:marRight w:val="0"/>
                  <w:marTop w:val="0"/>
                  <w:marBottom w:val="0"/>
                  <w:divBdr>
                    <w:top w:val="none" w:sz="0" w:space="0" w:color="auto"/>
                    <w:left w:val="none" w:sz="0" w:space="0" w:color="auto"/>
                    <w:bottom w:val="none" w:sz="0" w:space="0" w:color="auto"/>
                    <w:right w:val="none" w:sz="0" w:space="0" w:color="auto"/>
                  </w:divBdr>
                </w:div>
                <w:div w:id="2054960912">
                  <w:marLeft w:val="0"/>
                  <w:marRight w:val="0"/>
                  <w:marTop w:val="0"/>
                  <w:marBottom w:val="0"/>
                  <w:divBdr>
                    <w:top w:val="none" w:sz="0" w:space="0" w:color="auto"/>
                    <w:left w:val="none" w:sz="0" w:space="0" w:color="auto"/>
                    <w:bottom w:val="none" w:sz="0" w:space="0" w:color="auto"/>
                    <w:right w:val="none" w:sz="0" w:space="0" w:color="auto"/>
                  </w:divBdr>
                </w:div>
                <w:div w:id="2007248386">
                  <w:marLeft w:val="0"/>
                  <w:marRight w:val="0"/>
                  <w:marTop w:val="0"/>
                  <w:marBottom w:val="0"/>
                  <w:divBdr>
                    <w:top w:val="none" w:sz="0" w:space="0" w:color="auto"/>
                    <w:left w:val="none" w:sz="0" w:space="0" w:color="auto"/>
                    <w:bottom w:val="none" w:sz="0" w:space="0" w:color="auto"/>
                    <w:right w:val="none" w:sz="0" w:space="0" w:color="auto"/>
                  </w:divBdr>
                </w:div>
                <w:div w:id="234051414">
                  <w:marLeft w:val="0"/>
                  <w:marRight w:val="0"/>
                  <w:marTop w:val="0"/>
                  <w:marBottom w:val="0"/>
                  <w:divBdr>
                    <w:top w:val="none" w:sz="0" w:space="0" w:color="auto"/>
                    <w:left w:val="none" w:sz="0" w:space="0" w:color="auto"/>
                    <w:bottom w:val="none" w:sz="0" w:space="0" w:color="auto"/>
                    <w:right w:val="none" w:sz="0" w:space="0" w:color="auto"/>
                  </w:divBdr>
                </w:div>
                <w:div w:id="566383162">
                  <w:marLeft w:val="0"/>
                  <w:marRight w:val="0"/>
                  <w:marTop w:val="0"/>
                  <w:marBottom w:val="0"/>
                  <w:divBdr>
                    <w:top w:val="none" w:sz="0" w:space="0" w:color="auto"/>
                    <w:left w:val="none" w:sz="0" w:space="0" w:color="auto"/>
                    <w:bottom w:val="none" w:sz="0" w:space="0" w:color="auto"/>
                    <w:right w:val="none" w:sz="0" w:space="0" w:color="auto"/>
                  </w:divBdr>
                </w:div>
                <w:div w:id="593056427">
                  <w:marLeft w:val="0"/>
                  <w:marRight w:val="0"/>
                  <w:marTop w:val="0"/>
                  <w:marBottom w:val="0"/>
                  <w:divBdr>
                    <w:top w:val="none" w:sz="0" w:space="0" w:color="auto"/>
                    <w:left w:val="none" w:sz="0" w:space="0" w:color="auto"/>
                    <w:bottom w:val="none" w:sz="0" w:space="0" w:color="auto"/>
                    <w:right w:val="none" w:sz="0" w:space="0" w:color="auto"/>
                  </w:divBdr>
                </w:div>
                <w:div w:id="80495097">
                  <w:marLeft w:val="0"/>
                  <w:marRight w:val="0"/>
                  <w:marTop w:val="0"/>
                  <w:marBottom w:val="0"/>
                  <w:divBdr>
                    <w:top w:val="none" w:sz="0" w:space="0" w:color="auto"/>
                    <w:left w:val="none" w:sz="0" w:space="0" w:color="auto"/>
                    <w:bottom w:val="none" w:sz="0" w:space="0" w:color="auto"/>
                    <w:right w:val="none" w:sz="0" w:space="0" w:color="auto"/>
                  </w:divBdr>
                </w:div>
                <w:div w:id="195587298">
                  <w:marLeft w:val="0"/>
                  <w:marRight w:val="0"/>
                  <w:marTop w:val="0"/>
                  <w:marBottom w:val="0"/>
                  <w:divBdr>
                    <w:top w:val="none" w:sz="0" w:space="0" w:color="auto"/>
                    <w:left w:val="none" w:sz="0" w:space="0" w:color="auto"/>
                    <w:bottom w:val="none" w:sz="0" w:space="0" w:color="auto"/>
                    <w:right w:val="none" w:sz="0" w:space="0" w:color="auto"/>
                  </w:divBdr>
                </w:div>
                <w:div w:id="1380712716">
                  <w:marLeft w:val="0"/>
                  <w:marRight w:val="0"/>
                  <w:marTop w:val="0"/>
                  <w:marBottom w:val="0"/>
                  <w:divBdr>
                    <w:top w:val="none" w:sz="0" w:space="0" w:color="auto"/>
                    <w:left w:val="none" w:sz="0" w:space="0" w:color="auto"/>
                    <w:bottom w:val="none" w:sz="0" w:space="0" w:color="auto"/>
                    <w:right w:val="none" w:sz="0" w:space="0" w:color="auto"/>
                  </w:divBdr>
                </w:div>
                <w:div w:id="616984535">
                  <w:marLeft w:val="0"/>
                  <w:marRight w:val="0"/>
                  <w:marTop w:val="0"/>
                  <w:marBottom w:val="0"/>
                  <w:divBdr>
                    <w:top w:val="none" w:sz="0" w:space="0" w:color="auto"/>
                    <w:left w:val="none" w:sz="0" w:space="0" w:color="auto"/>
                    <w:bottom w:val="none" w:sz="0" w:space="0" w:color="auto"/>
                    <w:right w:val="none" w:sz="0" w:space="0" w:color="auto"/>
                  </w:divBdr>
                </w:div>
                <w:div w:id="888152939">
                  <w:marLeft w:val="0"/>
                  <w:marRight w:val="0"/>
                  <w:marTop w:val="0"/>
                  <w:marBottom w:val="0"/>
                  <w:divBdr>
                    <w:top w:val="none" w:sz="0" w:space="0" w:color="auto"/>
                    <w:left w:val="none" w:sz="0" w:space="0" w:color="auto"/>
                    <w:bottom w:val="none" w:sz="0" w:space="0" w:color="auto"/>
                    <w:right w:val="none" w:sz="0" w:space="0" w:color="auto"/>
                  </w:divBdr>
                </w:div>
                <w:div w:id="1108085857">
                  <w:marLeft w:val="0"/>
                  <w:marRight w:val="0"/>
                  <w:marTop w:val="0"/>
                  <w:marBottom w:val="0"/>
                  <w:divBdr>
                    <w:top w:val="none" w:sz="0" w:space="0" w:color="auto"/>
                    <w:left w:val="none" w:sz="0" w:space="0" w:color="auto"/>
                    <w:bottom w:val="none" w:sz="0" w:space="0" w:color="auto"/>
                    <w:right w:val="none" w:sz="0" w:space="0" w:color="auto"/>
                  </w:divBdr>
                </w:div>
                <w:div w:id="1954628028">
                  <w:marLeft w:val="0"/>
                  <w:marRight w:val="0"/>
                  <w:marTop w:val="0"/>
                  <w:marBottom w:val="0"/>
                  <w:divBdr>
                    <w:top w:val="none" w:sz="0" w:space="0" w:color="auto"/>
                    <w:left w:val="none" w:sz="0" w:space="0" w:color="auto"/>
                    <w:bottom w:val="none" w:sz="0" w:space="0" w:color="auto"/>
                    <w:right w:val="none" w:sz="0" w:space="0" w:color="auto"/>
                  </w:divBdr>
                </w:div>
                <w:div w:id="2007976902">
                  <w:marLeft w:val="0"/>
                  <w:marRight w:val="0"/>
                  <w:marTop w:val="0"/>
                  <w:marBottom w:val="0"/>
                  <w:divBdr>
                    <w:top w:val="none" w:sz="0" w:space="0" w:color="auto"/>
                    <w:left w:val="none" w:sz="0" w:space="0" w:color="auto"/>
                    <w:bottom w:val="none" w:sz="0" w:space="0" w:color="auto"/>
                    <w:right w:val="none" w:sz="0" w:space="0" w:color="auto"/>
                  </w:divBdr>
                </w:div>
                <w:div w:id="409159445">
                  <w:marLeft w:val="0"/>
                  <w:marRight w:val="0"/>
                  <w:marTop w:val="0"/>
                  <w:marBottom w:val="0"/>
                  <w:divBdr>
                    <w:top w:val="none" w:sz="0" w:space="0" w:color="auto"/>
                    <w:left w:val="none" w:sz="0" w:space="0" w:color="auto"/>
                    <w:bottom w:val="none" w:sz="0" w:space="0" w:color="auto"/>
                    <w:right w:val="none" w:sz="0" w:space="0" w:color="auto"/>
                  </w:divBdr>
                </w:div>
                <w:div w:id="434208590">
                  <w:marLeft w:val="0"/>
                  <w:marRight w:val="0"/>
                  <w:marTop w:val="0"/>
                  <w:marBottom w:val="0"/>
                  <w:divBdr>
                    <w:top w:val="none" w:sz="0" w:space="0" w:color="auto"/>
                    <w:left w:val="none" w:sz="0" w:space="0" w:color="auto"/>
                    <w:bottom w:val="none" w:sz="0" w:space="0" w:color="auto"/>
                    <w:right w:val="none" w:sz="0" w:space="0" w:color="auto"/>
                  </w:divBdr>
                </w:div>
                <w:div w:id="2052679712">
                  <w:marLeft w:val="0"/>
                  <w:marRight w:val="0"/>
                  <w:marTop w:val="0"/>
                  <w:marBottom w:val="0"/>
                  <w:divBdr>
                    <w:top w:val="none" w:sz="0" w:space="0" w:color="auto"/>
                    <w:left w:val="none" w:sz="0" w:space="0" w:color="auto"/>
                    <w:bottom w:val="none" w:sz="0" w:space="0" w:color="auto"/>
                    <w:right w:val="none" w:sz="0" w:space="0" w:color="auto"/>
                  </w:divBdr>
                </w:div>
                <w:div w:id="1080639876">
                  <w:marLeft w:val="0"/>
                  <w:marRight w:val="0"/>
                  <w:marTop w:val="0"/>
                  <w:marBottom w:val="0"/>
                  <w:divBdr>
                    <w:top w:val="none" w:sz="0" w:space="0" w:color="auto"/>
                    <w:left w:val="none" w:sz="0" w:space="0" w:color="auto"/>
                    <w:bottom w:val="none" w:sz="0" w:space="0" w:color="auto"/>
                    <w:right w:val="none" w:sz="0" w:space="0" w:color="auto"/>
                  </w:divBdr>
                </w:div>
                <w:div w:id="122357955">
                  <w:marLeft w:val="0"/>
                  <w:marRight w:val="0"/>
                  <w:marTop w:val="0"/>
                  <w:marBottom w:val="0"/>
                  <w:divBdr>
                    <w:top w:val="none" w:sz="0" w:space="0" w:color="auto"/>
                    <w:left w:val="none" w:sz="0" w:space="0" w:color="auto"/>
                    <w:bottom w:val="none" w:sz="0" w:space="0" w:color="auto"/>
                    <w:right w:val="none" w:sz="0" w:space="0" w:color="auto"/>
                  </w:divBdr>
                </w:div>
                <w:div w:id="663775486">
                  <w:marLeft w:val="0"/>
                  <w:marRight w:val="0"/>
                  <w:marTop w:val="0"/>
                  <w:marBottom w:val="0"/>
                  <w:divBdr>
                    <w:top w:val="none" w:sz="0" w:space="0" w:color="auto"/>
                    <w:left w:val="none" w:sz="0" w:space="0" w:color="auto"/>
                    <w:bottom w:val="none" w:sz="0" w:space="0" w:color="auto"/>
                    <w:right w:val="none" w:sz="0" w:space="0" w:color="auto"/>
                  </w:divBdr>
                </w:div>
                <w:div w:id="1956863780">
                  <w:marLeft w:val="0"/>
                  <w:marRight w:val="0"/>
                  <w:marTop w:val="0"/>
                  <w:marBottom w:val="0"/>
                  <w:divBdr>
                    <w:top w:val="none" w:sz="0" w:space="0" w:color="auto"/>
                    <w:left w:val="none" w:sz="0" w:space="0" w:color="auto"/>
                    <w:bottom w:val="none" w:sz="0" w:space="0" w:color="auto"/>
                    <w:right w:val="none" w:sz="0" w:space="0" w:color="auto"/>
                  </w:divBdr>
                </w:div>
                <w:div w:id="142278776">
                  <w:marLeft w:val="0"/>
                  <w:marRight w:val="0"/>
                  <w:marTop w:val="0"/>
                  <w:marBottom w:val="0"/>
                  <w:divBdr>
                    <w:top w:val="none" w:sz="0" w:space="0" w:color="auto"/>
                    <w:left w:val="none" w:sz="0" w:space="0" w:color="auto"/>
                    <w:bottom w:val="none" w:sz="0" w:space="0" w:color="auto"/>
                    <w:right w:val="none" w:sz="0" w:space="0" w:color="auto"/>
                  </w:divBdr>
                </w:div>
                <w:div w:id="274601705">
                  <w:marLeft w:val="0"/>
                  <w:marRight w:val="0"/>
                  <w:marTop w:val="0"/>
                  <w:marBottom w:val="0"/>
                  <w:divBdr>
                    <w:top w:val="none" w:sz="0" w:space="0" w:color="auto"/>
                    <w:left w:val="none" w:sz="0" w:space="0" w:color="auto"/>
                    <w:bottom w:val="none" w:sz="0" w:space="0" w:color="auto"/>
                    <w:right w:val="none" w:sz="0" w:space="0" w:color="auto"/>
                  </w:divBdr>
                </w:div>
                <w:div w:id="1926645038">
                  <w:marLeft w:val="0"/>
                  <w:marRight w:val="0"/>
                  <w:marTop w:val="0"/>
                  <w:marBottom w:val="0"/>
                  <w:divBdr>
                    <w:top w:val="none" w:sz="0" w:space="0" w:color="auto"/>
                    <w:left w:val="none" w:sz="0" w:space="0" w:color="auto"/>
                    <w:bottom w:val="none" w:sz="0" w:space="0" w:color="auto"/>
                    <w:right w:val="none" w:sz="0" w:space="0" w:color="auto"/>
                  </w:divBdr>
                </w:div>
                <w:div w:id="431899649">
                  <w:marLeft w:val="0"/>
                  <w:marRight w:val="0"/>
                  <w:marTop w:val="0"/>
                  <w:marBottom w:val="0"/>
                  <w:divBdr>
                    <w:top w:val="none" w:sz="0" w:space="0" w:color="auto"/>
                    <w:left w:val="none" w:sz="0" w:space="0" w:color="auto"/>
                    <w:bottom w:val="none" w:sz="0" w:space="0" w:color="auto"/>
                    <w:right w:val="none" w:sz="0" w:space="0" w:color="auto"/>
                  </w:divBdr>
                </w:div>
                <w:div w:id="39941874">
                  <w:marLeft w:val="0"/>
                  <w:marRight w:val="0"/>
                  <w:marTop w:val="0"/>
                  <w:marBottom w:val="0"/>
                  <w:divBdr>
                    <w:top w:val="none" w:sz="0" w:space="0" w:color="auto"/>
                    <w:left w:val="none" w:sz="0" w:space="0" w:color="auto"/>
                    <w:bottom w:val="none" w:sz="0" w:space="0" w:color="auto"/>
                    <w:right w:val="none" w:sz="0" w:space="0" w:color="auto"/>
                  </w:divBdr>
                </w:div>
                <w:div w:id="1457217032">
                  <w:marLeft w:val="0"/>
                  <w:marRight w:val="0"/>
                  <w:marTop w:val="0"/>
                  <w:marBottom w:val="0"/>
                  <w:divBdr>
                    <w:top w:val="none" w:sz="0" w:space="0" w:color="auto"/>
                    <w:left w:val="none" w:sz="0" w:space="0" w:color="auto"/>
                    <w:bottom w:val="none" w:sz="0" w:space="0" w:color="auto"/>
                    <w:right w:val="none" w:sz="0" w:space="0" w:color="auto"/>
                  </w:divBdr>
                </w:div>
                <w:div w:id="1940407241">
                  <w:marLeft w:val="0"/>
                  <w:marRight w:val="0"/>
                  <w:marTop w:val="0"/>
                  <w:marBottom w:val="0"/>
                  <w:divBdr>
                    <w:top w:val="none" w:sz="0" w:space="0" w:color="auto"/>
                    <w:left w:val="none" w:sz="0" w:space="0" w:color="auto"/>
                    <w:bottom w:val="none" w:sz="0" w:space="0" w:color="auto"/>
                    <w:right w:val="none" w:sz="0" w:space="0" w:color="auto"/>
                  </w:divBdr>
                </w:div>
                <w:div w:id="619922211">
                  <w:marLeft w:val="0"/>
                  <w:marRight w:val="0"/>
                  <w:marTop w:val="0"/>
                  <w:marBottom w:val="0"/>
                  <w:divBdr>
                    <w:top w:val="none" w:sz="0" w:space="0" w:color="auto"/>
                    <w:left w:val="none" w:sz="0" w:space="0" w:color="auto"/>
                    <w:bottom w:val="none" w:sz="0" w:space="0" w:color="auto"/>
                    <w:right w:val="none" w:sz="0" w:space="0" w:color="auto"/>
                  </w:divBdr>
                </w:div>
                <w:div w:id="909342491">
                  <w:marLeft w:val="0"/>
                  <w:marRight w:val="0"/>
                  <w:marTop w:val="0"/>
                  <w:marBottom w:val="0"/>
                  <w:divBdr>
                    <w:top w:val="none" w:sz="0" w:space="0" w:color="auto"/>
                    <w:left w:val="none" w:sz="0" w:space="0" w:color="auto"/>
                    <w:bottom w:val="none" w:sz="0" w:space="0" w:color="auto"/>
                    <w:right w:val="none" w:sz="0" w:space="0" w:color="auto"/>
                  </w:divBdr>
                </w:div>
                <w:div w:id="1870139355">
                  <w:marLeft w:val="0"/>
                  <w:marRight w:val="0"/>
                  <w:marTop w:val="0"/>
                  <w:marBottom w:val="0"/>
                  <w:divBdr>
                    <w:top w:val="none" w:sz="0" w:space="0" w:color="auto"/>
                    <w:left w:val="none" w:sz="0" w:space="0" w:color="auto"/>
                    <w:bottom w:val="none" w:sz="0" w:space="0" w:color="auto"/>
                    <w:right w:val="none" w:sz="0" w:space="0" w:color="auto"/>
                  </w:divBdr>
                </w:div>
                <w:div w:id="1620986436">
                  <w:marLeft w:val="0"/>
                  <w:marRight w:val="0"/>
                  <w:marTop w:val="0"/>
                  <w:marBottom w:val="0"/>
                  <w:divBdr>
                    <w:top w:val="none" w:sz="0" w:space="0" w:color="auto"/>
                    <w:left w:val="none" w:sz="0" w:space="0" w:color="auto"/>
                    <w:bottom w:val="none" w:sz="0" w:space="0" w:color="auto"/>
                    <w:right w:val="none" w:sz="0" w:space="0" w:color="auto"/>
                  </w:divBdr>
                </w:div>
              </w:divsChild>
            </w:div>
            <w:div w:id="108401519">
              <w:marLeft w:val="0"/>
              <w:marRight w:val="0"/>
              <w:marTop w:val="0"/>
              <w:marBottom w:val="0"/>
              <w:divBdr>
                <w:top w:val="none" w:sz="0" w:space="0" w:color="auto"/>
                <w:left w:val="none" w:sz="0" w:space="0" w:color="auto"/>
                <w:bottom w:val="none" w:sz="0" w:space="0" w:color="auto"/>
                <w:right w:val="none" w:sz="0" w:space="0" w:color="auto"/>
              </w:divBdr>
              <w:divsChild>
                <w:div w:id="546835783">
                  <w:marLeft w:val="0"/>
                  <w:marRight w:val="0"/>
                  <w:marTop w:val="0"/>
                  <w:marBottom w:val="0"/>
                  <w:divBdr>
                    <w:top w:val="none" w:sz="0" w:space="0" w:color="auto"/>
                    <w:left w:val="none" w:sz="0" w:space="0" w:color="auto"/>
                    <w:bottom w:val="none" w:sz="0" w:space="0" w:color="auto"/>
                    <w:right w:val="none" w:sz="0" w:space="0" w:color="auto"/>
                  </w:divBdr>
                </w:div>
                <w:div w:id="1590655834">
                  <w:marLeft w:val="0"/>
                  <w:marRight w:val="0"/>
                  <w:marTop w:val="0"/>
                  <w:marBottom w:val="0"/>
                  <w:divBdr>
                    <w:top w:val="none" w:sz="0" w:space="0" w:color="auto"/>
                    <w:left w:val="none" w:sz="0" w:space="0" w:color="auto"/>
                    <w:bottom w:val="none" w:sz="0" w:space="0" w:color="auto"/>
                    <w:right w:val="none" w:sz="0" w:space="0" w:color="auto"/>
                  </w:divBdr>
                </w:div>
                <w:div w:id="1349526413">
                  <w:marLeft w:val="0"/>
                  <w:marRight w:val="0"/>
                  <w:marTop w:val="0"/>
                  <w:marBottom w:val="0"/>
                  <w:divBdr>
                    <w:top w:val="none" w:sz="0" w:space="0" w:color="auto"/>
                    <w:left w:val="none" w:sz="0" w:space="0" w:color="auto"/>
                    <w:bottom w:val="none" w:sz="0" w:space="0" w:color="auto"/>
                    <w:right w:val="none" w:sz="0" w:space="0" w:color="auto"/>
                  </w:divBdr>
                </w:div>
                <w:div w:id="2025547373">
                  <w:marLeft w:val="0"/>
                  <w:marRight w:val="0"/>
                  <w:marTop w:val="0"/>
                  <w:marBottom w:val="0"/>
                  <w:divBdr>
                    <w:top w:val="none" w:sz="0" w:space="0" w:color="auto"/>
                    <w:left w:val="none" w:sz="0" w:space="0" w:color="auto"/>
                    <w:bottom w:val="none" w:sz="0" w:space="0" w:color="auto"/>
                    <w:right w:val="none" w:sz="0" w:space="0" w:color="auto"/>
                  </w:divBdr>
                </w:div>
                <w:div w:id="2110545654">
                  <w:marLeft w:val="0"/>
                  <w:marRight w:val="0"/>
                  <w:marTop w:val="0"/>
                  <w:marBottom w:val="0"/>
                  <w:divBdr>
                    <w:top w:val="none" w:sz="0" w:space="0" w:color="auto"/>
                    <w:left w:val="none" w:sz="0" w:space="0" w:color="auto"/>
                    <w:bottom w:val="none" w:sz="0" w:space="0" w:color="auto"/>
                    <w:right w:val="none" w:sz="0" w:space="0" w:color="auto"/>
                  </w:divBdr>
                </w:div>
                <w:div w:id="416707268">
                  <w:marLeft w:val="0"/>
                  <w:marRight w:val="0"/>
                  <w:marTop w:val="0"/>
                  <w:marBottom w:val="0"/>
                  <w:divBdr>
                    <w:top w:val="none" w:sz="0" w:space="0" w:color="auto"/>
                    <w:left w:val="none" w:sz="0" w:space="0" w:color="auto"/>
                    <w:bottom w:val="none" w:sz="0" w:space="0" w:color="auto"/>
                    <w:right w:val="none" w:sz="0" w:space="0" w:color="auto"/>
                  </w:divBdr>
                </w:div>
                <w:div w:id="1959605557">
                  <w:marLeft w:val="0"/>
                  <w:marRight w:val="0"/>
                  <w:marTop w:val="0"/>
                  <w:marBottom w:val="0"/>
                  <w:divBdr>
                    <w:top w:val="none" w:sz="0" w:space="0" w:color="auto"/>
                    <w:left w:val="none" w:sz="0" w:space="0" w:color="auto"/>
                    <w:bottom w:val="none" w:sz="0" w:space="0" w:color="auto"/>
                    <w:right w:val="none" w:sz="0" w:space="0" w:color="auto"/>
                  </w:divBdr>
                </w:div>
                <w:div w:id="1471824828">
                  <w:marLeft w:val="0"/>
                  <w:marRight w:val="0"/>
                  <w:marTop w:val="0"/>
                  <w:marBottom w:val="0"/>
                  <w:divBdr>
                    <w:top w:val="none" w:sz="0" w:space="0" w:color="auto"/>
                    <w:left w:val="none" w:sz="0" w:space="0" w:color="auto"/>
                    <w:bottom w:val="none" w:sz="0" w:space="0" w:color="auto"/>
                    <w:right w:val="none" w:sz="0" w:space="0" w:color="auto"/>
                  </w:divBdr>
                </w:div>
                <w:div w:id="723217848">
                  <w:marLeft w:val="0"/>
                  <w:marRight w:val="0"/>
                  <w:marTop w:val="0"/>
                  <w:marBottom w:val="0"/>
                  <w:divBdr>
                    <w:top w:val="none" w:sz="0" w:space="0" w:color="auto"/>
                    <w:left w:val="none" w:sz="0" w:space="0" w:color="auto"/>
                    <w:bottom w:val="none" w:sz="0" w:space="0" w:color="auto"/>
                    <w:right w:val="none" w:sz="0" w:space="0" w:color="auto"/>
                  </w:divBdr>
                </w:div>
                <w:div w:id="1330213016">
                  <w:marLeft w:val="0"/>
                  <w:marRight w:val="0"/>
                  <w:marTop w:val="0"/>
                  <w:marBottom w:val="0"/>
                  <w:divBdr>
                    <w:top w:val="none" w:sz="0" w:space="0" w:color="auto"/>
                    <w:left w:val="none" w:sz="0" w:space="0" w:color="auto"/>
                    <w:bottom w:val="none" w:sz="0" w:space="0" w:color="auto"/>
                    <w:right w:val="none" w:sz="0" w:space="0" w:color="auto"/>
                  </w:divBdr>
                </w:div>
                <w:div w:id="418872273">
                  <w:marLeft w:val="0"/>
                  <w:marRight w:val="0"/>
                  <w:marTop w:val="0"/>
                  <w:marBottom w:val="0"/>
                  <w:divBdr>
                    <w:top w:val="none" w:sz="0" w:space="0" w:color="auto"/>
                    <w:left w:val="none" w:sz="0" w:space="0" w:color="auto"/>
                    <w:bottom w:val="none" w:sz="0" w:space="0" w:color="auto"/>
                    <w:right w:val="none" w:sz="0" w:space="0" w:color="auto"/>
                  </w:divBdr>
                </w:div>
                <w:div w:id="1090739310">
                  <w:marLeft w:val="0"/>
                  <w:marRight w:val="0"/>
                  <w:marTop w:val="0"/>
                  <w:marBottom w:val="0"/>
                  <w:divBdr>
                    <w:top w:val="none" w:sz="0" w:space="0" w:color="auto"/>
                    <w:left w:val="none" w:sz="0" w:space="0" w:color="auto"/>
                    <w:bottom w:val="none" w:sz="0" w:space="0" w:color="auto"/>
                    <w:right w:val="none" w:sz="0" w:space="0" w:color="auto"/>
                  </w:divBdr>
                </w:div>
                <w:div w:id="281765254">
                  <w:marLeft w:val="0"/>
                  <w:marRight w:val="0"/>
                  <w:marTop w:val="0"/>
                  <w:marBottom w:val="0"/>
                  <w:divBdr>
                    <w:top w:val="none" w:sz="0" w:space="0" w:color="auto"/>
                    <w:left w:val="none" w:sz="0" w:space="0" w:color="auto"/>
                    <w:bottom w:val="none" w:sz="0" w:space="0" w:color="auto"/>
                    <w:right w:val="none" w:sz="0" w:space="0" w:color="auto"/>
                  </w:divBdr>
                </w:div>
                <w:div w:id="1792623772">
                  <w:marLeft w:val="0"/>
                  <w:marRight w:val="0"/>
                  <w:marTop w:val="0"/>
                  <w:marBottom w:val="0"/>
                  <w:divBdr>
                    <w:top w:val="none" w:sz="0" w:space="0" w:color="auto"/>
                    <w:left w:val="none" w:sz="0" w:space="0" w:color="auto"/>
                    <w:bottom w:val="none" w:sz="0" w:space="0" w:color="auto"/>
                    <w:right w:val="none" w:sz="0" w:space="0" w:color="auto"/>
                  </w:divBdr>
                </w:div>
                <w:div w:id="863442880">
                  <w:marLeft w:val="0"/>
                  <w:marRight w:val="0"/>
                  <w:marTop w:val="0"/>
                  <w:marBottom w:val="0"/>
                  <w:divBdr>
                    <w:top w:val="none" w:sz="0" w:space="0" w:color="auto"/>
                    <w:left w:val="none" w:sz="0" w:space="0" w:color="auto"/>
                    <w:bottom w:val="none" w:sz="0" w:space="0" w:color="auto"/>
                    <w:right w:val="none" w:sz="0" w:space="0" w:color="auto"/>
                  </w:divBdr>
                </w:div>
                <w:div w:id="777136405">
                  <w:marLeft w:val="0"/>
                  <w:marRight w:val="0"/>
                  <w:marTop w:val="0"/>
                  <w:marBottom w:val="0"/>
                  <w:divBdr>
                    <w:top w:val="none" w:sz="0" w:space="0" w:color="auto"/>
                    <w:left w:val="none" w:sz="0" w:space="0" w:color="auto"/>
                    <w:bottom w:val="none" w:sz="0" w:space="0" w:color="auto"/>
                    <w:right w:val="none" w:sz="0" w:space="0" w:color="auto"/>
                  </w:divBdr>
                </w:div>
                <w:div w:id="717049262">
                  <w:marLeft w:val="0"/>
                  <w:marRight w:val="0"/>
                  <w:marTop w:val="0"/>
                  <w:marBottom w:val="0"/>
                  <w:divBdr>
                    <w:top w:val="none" w:sz="0" w:space="0" w:color="auto"/>
                    <w:left w:val="none" w:sz="0" w:space="0" w:color="auto"/>
                    <w:bottom w:val="none" w:sz="0" w:space="0" w:color="auto"/>
                    <w:right w:val="none" w:sz="0" w:space="0" w:color="auto"/>
                  </w:divBdr>
                </w:div>
                <w:div w:id="1045177819">
                  <w:marLeft w:val="0"/>
                  <w:marRight w:val="0"/>
                  <w:marTop w:val="0"/>
                  <w:marBottom w:val="0"/>
                  <w:divBdr>
                    <w:top w:val="none" w:sz="0" w:space="0" w:color="auto"/>
                    <w:left w:val="none" w:sz="0" w:space="0" w:color="auto"/>
                    <w:bottom w:val="none" w:sz="0" w:space="0" w:color="auto"/>
                    <w:right w:val="none" w:sz="0" w:space="0" w:color="auto"/>
                  </w:divBdr>
                </w:div>
                <w:div w:id="1683051222">
                  <w:marLeft w:val="0"/>
                  <w:marRight w:val="0"/>
                  <w:marTop w:val="0"/>
                  <w:marBottom w:val="0"/>
                  <w:divBdr>
                    <w:top w:val="none" w:sz="0" w:space="0" w:color="auto"/>
                    <w:left w:val="none" w:sz="0" w:space="0" w:color="auto"/>
                    <w:bottom w:val="none" w:sz="0" w:space="0" w:color="auto"/>
                    <w:right w:val="none" w:sz="0" w:space="0" w:color="auto"/>
                  </w:divBdr>
                </w:div>
                <w:div w:id="2110927595">
                  <w:marLeft w:val="0"/>
                  <w:marRight w:val="0"/>
                  <w:marTop w:val="0"/>
                  <w:marBottom w:val="0"/>
                  <w:divBdr>
                    <w:top w:val="none" w:sz="0" w:space="0" w:color="auto"/>
                    <w:left w:val="none" w:sz="0" w:space="0" w:color="auto"/>
                    <w:bottom w:val="none" w:sz="0" w:space="0" w:color="auto"/>
                    <w:right w:val="none" w:sz="0" w:space="0" w:color="auto"/>
                  </w:divBdr>
                </w:div>
                <w:div w:id="1985547994">
                  <w:marLeft w:val="0"/>
                  <w:marRight w:val="0"/>
                  <w:marTop w:val="0"/>
                  <w:marBottom w:val="0"/>
                  <w:divBdr>
                    <w:top w:val="none" w:sz="0" w:space="0" w:color="auto"/>
                    <w:left w:val="none" w:sz="0" w:space="0" w:color="auto"/>
                    <w:bottom w:val="none" w:sz="0" w:space="0" w:color="auto"/>
                    <w:right w:val="none" w:sz="0" w:space="0" w:color="auto"/>
                  </w:divBdr>
                </w:div>
                <w:div w:id="1019936800">
                  <w:marLeft w:val="0"/>
                  <w:marRight w:val="0"/>
                  <w:marTop w:val="0"/>
                  <w:marBottom w:val="0"/>
                  <w:divBdr>
                    <w:top w:val="none" w:sz="0" w:space="0" w:color="auto"/>
                    <w:left w:val="none" w:sz="0" w:space="0" w:color="auto"/>
                    <w:bottom w:val="none" w:sz="0" w:space="0" w:color="auto"/>
                    <w:right w:val="none" w:sz="0" w:space="0" w:color="auto"/>
                  </w:divBdr>
                </w:div>
                <w:div w:id="1264264226">
                  <w:marLeft w:val="0"/>
                  <w:marRight w:val="0"/>
                  <w:marTop w:val="0"/>
                  <w:marBottom w:val="0"/>
                  <w:divBdr>
                    <w:top w:val="none" w:sz="0" w:space="0" w:color="auto"/>
                    <w:left w:val="none" w:sz="0" w:space="0" w:color="auto"/>
                    <w:bottom w:val="none" w:sz="0" w:space="0" w:color="auto"/>
                    <w:right w:val="none" w:sz="0" w:space="0" w:color="auto"/>
                  </w:divBdr>
                </w:div>
                <w:div w:id="1338459573">
                  <w:marLeft w:val="0"/>
                  <w:marRight w:val="0"/>
                  <w:marTop w:val="0"/>
                  <w:marBottom w:val="0"/>
                  <w:divBdr>
                    <w:top w:val="none" w:sz="0" w:space="0" w:color="auto"/>
                    <w:left w:val="none" w:sz="0" w:space="0" w:color="auto"/>
                    <w:bottom w:val="none" w:sz="0" w:space="0" w:color="auto"/>
                    <w:right w:val="none" w:sz="0" w:space="0" w:color="auto"/>
                  </w:divBdr>
                </w:div>
                <w:div w:id="1206061059">
                  <w:marLeft w:val="0"/>
                  <w:marRight w:val="0"/>
                  <w:marTop w:val="0"/>
                  <w:marBottom w:val="0"/>
                  <w:divBdr>
                    <w:top w:val="none" w:sz="0" w:space="0" w:color="auto"/>
                    <w:left w:val="none" w:sz="0" w:space="0" w:color="auto"/>
                    <w:bottom w:val="none" w:sz="0" w:space="0" w:color="auto"/>
                    <w:right w:val="none" w:sz="0" w:space="0" w:color="auto"/>
                  </w:divBdr>
                </w:div>
                <w:div w:id="1794859153">
                  <w:marLeft w:val="0"/>
                  <w:marRight w:val="0"/>
                  <w:marTop w:val="0"/>
                  <w:marBottom w:val="0"/>
                  <w:divBdr>
                    <w:top w:val="none" w:sz="0" w:space="0" w:color="auto"/>
                    <w:left w:val="none" w:sz="0" w:space="0" w:color="auto"/>
                    <w:bottom w:val="none" w:sz="0" w:space="0" w:color="auto"/>
                    <w:right w:val="none" w:sz="0" w:space="0" w:color="auto"/>
                  </w:divBdr>
                </w:div>
                <w:div w:id="937983669">
                  <w:marLeft w:val="0"/>
                  <w:marRight w:val="0"/>
                  <w:marTop w:val="0"/>
                  <w:marBottom w:val="0"/>
                  <w:divBdr>
                    <w:top w:val="none" w:sz="0" w:space="0" w:color="auto"/>
                    <w:left w:val="none" w:sz="0" w:space="0" w:color="auto"/>
                    <w:bottom w:val="none" w:sz="0" w:space="0" w:color="auto"/>
                    <w:right w:val="none" w:sz="0" w:space="0" w:color="auto"/>
                  </w:divBdr>
                </w:div>
                <w:div w:id="252205338">
                  <w:marLeft w:val="0"/>
                  <w:marRight w:val="0"/>
                  <w:marTop w:val="0"/>
                  <w:marBottom w:val="0"/>
                  <w:divBdr>
                    <w:top w:val="none" w:sz="0" w:space="0" w:color="auto"/>
                    <w:left w:val="none" w:sz="0" w:space="0" w:color="auto"/>
                    <w:bottom w:val="none" w:sz="0" w:space="0" w:color="auto"/>
                    <w:right w:val="none" w:sz="0" w:space="0" w:color="auto"/>
                  </w:divBdr>
                </w:div>
                <w:div w:id="1242527245">
                  <w:marLeft w:val="0"/>
                  <w:marRight w:val="0"/>
                  <w:marTop w:val="0"/>
                  <w:marBottom w:val="0"/>
                  <w:divBdr>
                    <w:top w:val="none" w:sz="0" w:space="0" w:color="auto"/>
                    <w:left w:val="none" w:sz="0" w:space="0" w:color="auto"/>
                    <w:bottom w:val="none" w:sz="0" w:space="0" w:color="auto"/>
                    <w:right w:val="none" w:sz="0" w:space="0" w:color="auto"/>
                  </w:divBdr>
                </w:div>
                <w:div w:id="1880707149">
                  <w:marLeft w:val="0"/>
                  <w:marRight w:val="0"/>
                  <w:marTop w:val="0"/>
                  <w:marBottom w:val="0"/>
                  <w:divBdr>
                    <w:top w:val="none" w:sz="0" w:space="0" w:color="auto"/>
                    <w:left w:val="none" w:sz="0" w:space="0" w:color="auto"/>
                    <w:bottom w:val="none" w:sz="0" w:space="0" w:color="auto"/>
                    <w:right w:val="none" w:sz="0" w:space="0" w:color="auto"/>
                  </w:divBdr>
                </w:div>
                <w:div w:id="828250615">
                  <w:marLeft w:val="0"/>
                  <w:marRight w:val="0"/>
                  <w:marTop w:val="0"/>
                  <w:marBottom w:val="0"/>
                  <w:divBdr>
                    <w:top w:val="none" w:sz="0" w:space="0" w:color="auto"/>
                    <w:left w:val="none" w:sz="0" w:space="0" w:color="auto"/>
                    <w:bottom w:val="none" w:sz="0" w:space="0" w:color="auto"/>
                    <w:right w:val="none" w:sz="0" w:space="0" w:color="auto"/>
                  </w:divBdr>
                </w:div>
                <w:div w:id="479613221">
                  <w:marLeft w:val="0"/>
                  <w:marRight w:val="0"/>
                  <w:marTop w:val="0"/>
                  <w:marBottom w:val="0"/>
                  <w:divBdr>
                    <w:top w:val="none" w:sz="0" w:space="0" w:color="auto"/>
                    <w:left w:val="none" w:sz="0" w:space="0" w:color="auto"/>
                    <w:bottom w:val="none" w:sz="0" w:space="0" w:color="auto"/>
                    <w:right w:val="none" w:sz="0" w:space="0" w:color="auto"/>
                  </w:divBdr>
                </w:div>
                <w:div w:id="404957910">
                  <w:marLeft w:val="0"/>
                  <w:marRight w:val="0"/>
                  <w:marTop w:val="0"/>
                  <w:marBottom w:val="0"/>
                  <w:divBdr>
                    <w:top w:val="none" w:sz="0" w:space="0" w:color="auto"/>
                    <w:left w:val="none" w:sz="0" w:space="0" w:color="auto"/>
                    <w:bottom w:val="none" w:sz="0" w:space="0" w:color="auto"/>
                    <w:right w:val="none" w:sz="0" w:space="0" w:color="auto"/>
                  </w:divBdr>
                </w:div>
                <w:div w:id="2036688252">
                  <w:marLeft w:val="0"/>
                  <w:marRight w:val="0"/>
                  <w:marTop w:val="0"/>
                  <w:marBottom w:val="0"/>
                  <w:divBdr>
                    <w:top w:val="none" w:sz="0" w:space="0" w:color="auto"/>
                    <w:left w:val="none" w:sz="0" w:space="0" w:color="auto"/>
                    <w:bottom w:val="none" w:sz="0" w:space="0" w:color="auto"/>
                    <w:right w:val="none" w:sz="0" w:space="0" w:color="auto"/>
                  </w:divBdr>
                </w:div>
                <w:div w:id="2097893984">
                  <w:marLeft w:val="0"/>
                  <w:marRight w:val="0"/>
                  <w:marTop w:val="0"/>
                  <w:marBottom w:val="0"/>
                  <w:divBdr>
                    <w:top w:val="none" w:sz="0" w:space="0" w:color="auto"/>
                    <w:left w:val="none" w:sz="0" w:space="0" w:color="auto"/>
                    <w:bottom w:val="none" w:sz="0" w:space="0" w:color="auto"/>
                    <w:right w:val="none" w:sz="0" w:space="0" w:color="auto"/>
                  </w:divBdr>
                </w:div>
                <w:div w:id="1546411622">
                  <w:marLeft w:val="0"/>
                  <w:marRight w:val="0"/>
                  <w:marTop w:val="0"/>
                  <w:marBottom w:val="0"/>
                  <w:divBdr>
                    <w:top w:val="none" w:sz="0" w:space="0" w:color="auto"/>
                    <w:left w:val="none" w:sz="0" w:space="0" w:color="auto"/>
                    <w:bottom w:val="none" w:sz="0" w:space="0" w:color="auto"/>
                    <w:right w:val="none" w:sz="0" w:space="0" w:color="auto"/>
                  </w:divBdr>
                </w:div>
                <w:div w:id="123432740">
                  <w:marLeft w:val="0"/>
                  <w:marRight w:val="0"/>
                  <w:marTop w:val="0"/>
                  <w:marBottom w:val="0"/>
                  <w:divBdr>
                    <w:top w:val="none" w:sz="0" w:space="0" w:color="auto"/>
                    <w:left w:val="none" w:sz="0" w:space="0" w:color="auto"/>
                    <w:bottom w:val="none" w:sz="0" w:space="0" w:color="auto"/>
                    <w:right w:val="none" w:sz="0" w:space="0" w:color="auto"/>
                  </w:divBdr>
                </w:div>
                <w:div w:id="1878855072">
                  <w:marLeft w:val="0"/>
                  <w:marRight w:val="0"/>
                  <w:marTop w:val="0"/>
                  <w:marBottom w:val="0"/>
                  <w:divBdr>
                    <w:top w:val="none" w:sz="0" w:space="0" w:color="auto"/>
                    <w:left w:val="none" w:sz="0" w:space="0" w:color="auto"/>
                    <w:bottom w:val="none" w:sz="0" w:space="0" w:color="auto"/>
                    <w:right w:val="none" w:sz="0" w:space="0" w:color="auto"/>
                  </w:divBdr>
                </w:div>
                <w:div w:id="1340767789">
                  <w:marLeft w:val="0"/>
                  <w:marRight w:val="0"/>
                  <w:marTop w:val="0"/>
                  <w:marBottom w:val="0"/>
                  <w:divBdr>
                    <w:top w:val="none" w:sz="0" w:space="0" w:color="auto"/>
                    <w:left w:val="none" w:sz="0" w:space="0" w:color="auto"/>
                    <w:bottom w:val="none" w:sz="0" w:space="0" w:color="auto"/>
                    <w:right w:val="none" w:sz="0" w:space="0" w:color="auto"/>
                  </w:divBdr>
                </w:div>
                <w:div w:id="941768460">
                  <w:marLeft w:val="0"/>
                  <w:marRight w:val="0"/>
                  <w:marTop w:val="0"/>
                  <w:marBottom w:val="0"/>
                  <w:divBdr>
                    <w:top w:val="none" w:sz="0" w:space="0" w:color="auto"/>
                    <w:left w:val="none" w:sz="0" w:space="0" w:color="auto"/>
                    <w:bottom w:val="none" w:sz="0" w:space="0" w:color="auto"/>
                    <w:right w:val="none" w:sz="0" w:space="0" w:color="auto"/>
                  </w:divBdr>
                </w:div>
                <w:div w:id="950625347">
                  <w:marLeft w:val="0"/>
                  <w:marRight w:val="0"/>
                  <w:marTop w:val="0"/>
                  <w:marBottom w:val="0"/>
                  <w:divBdr>
                    <w:top w:val="none" w:sz="0" w:space="0" w:color="auto"/>
                    <w:left w:val="none" w:sz="0" w:space="0" w:color="auto"/>
                    <w:bottom w:val="none" w:sz="0" w:space="0" w:color="auto"/>
                    <w:right w:val="none" w:sz="0" w:space="0" w:color="auto"/>
                  </w:divBdr>
                </w:div>
                <w:div w:id="255330749">
                  <w:marLeft w:val="0"/>
                  <w:marRight w:val="0"/>
                  <w:marTop w:val="0"/>
                  <w:marBottom w:val="0"/>
                  <w:divBdr>
                    <w:top w:val="none" w:sz="0" w:space="0" w:color="auto"/>
                    <w:left w:val="none" w:sz="0" w:space="0" w:color="auto"/>
                    <w:bottom w:val="none" w:sz="0" w:space="0" w:color="auto"/>
                    <w:right w:val="none" w:sz="0" w:space="0" w:color="auto"/>
                  </w:divBdr>
                </w:div>
                <w:div w:id="738671413">
                  <w:marLeft w:val="0"/>
                  <w:marRight w:val="0"/>
                  <w:marTop w:val="0"/>
                  <w:marBottom w:val="0"/>
                  <w:divBdr>
                    <w:top w:val="none" w:sz="0" w:space="0" w:color="auto"/>
                    <w:left w:val="none" w:sz="0" w:space="0" w:color="auto"/>
                    <w:bottom w:val="none" w:sz="0" w:space="0" w:color="auto"/>
                    <w:right w:val="none" w:sz="0" w:space="0" w:color="auto"/>
                  </w:divBdr>
                </w:div>
                <w:div w:id="1813448939">
                  <w:marLeft w:val="0"/>
                  <w:marRight w:val="0"/>
                  <w:marTop w:val="0"/>
                  <w:marBottom w:val="0"/>
                  <w:divBdr>
                    <w:top w:val="none" w:sz="0" w:space="0" w:color="auto"/>
                    <w:left w:val="none" w:sz="0" w:space="0" w:color="auto"/>
                    <w:bottom w:val="none" w:sz="0" w:space="0" w:color="auto"/>
                    <w:right w:val="none" w:sz="0" w:space="0" w:color="auto"/>
                  </w:divBdr>
                </w:div>
                <w:div w:id="421686026">
                  <w:marLeft w:val="0"/>
                  <w:marRight w:val="0"/>
                  <w:marTop w:val="0"/>
                  <w:marBottom w:val="0"/>
                  <w:divBdr>
                    <w:top w:val="none" w:sz="0" w:space="0" w:color="auto"/>
                    <w:left w:val="none" w:sz="0" w:space="0" w:color="auto"/>
                    <w:bottom w:val="none" w:sz="0" w:space="0" w:color="auto"/>
                    <w:right w:val="none" w:sz="0" w:space="0" w:color="auto"/>
                  </w:divBdr>
                </w:div>
                <w:div w:id="46268820">
                  <w:marLeft w:val="0"/>
                  <w:marRight w:val="0"/>
                  <w:marTop w:val="0"/>
                  <w:marBottom w:val="0"/>
                  <w:divBdr>
                    <w:top w:val="none" w:sz="0" w:space="0" w:color="auto"/>
                    <w:left w:val="none" w:sz="0" w:space="0" w:color="auto"/>
                    <w:bottom w:val="none" w:sz="0" w:space="0" w:color="auto"/>
                    <w:right w:val="none" w:sz="0" w:space="0" w:color="auto"/>
                  </w:divBdr>
                </w:div>
                <w:div w:id="604845590">
                  <w:marLeft w:val="0"/>
                  <w:marRight w:val="0"/>
                  <w:marTop w:val="0"/>
                  <w:marBottom w:val="0"/>
                  <w:divBdr>
                    <w:top w:val="none" w:sz="0" w:space="0" w:color="auto"/>
                    <w:left w:val="none" w:sz="0" w:space="0" w:color="auto"/>
                    <w:bottom w:val="none" w:sz="0" w:space="0" w:color="auto"/>
                    <w:right w:val="none" w:sz="0" w:space="0" w:color="auto"/>
                  </w:divBdr>
                </w:div>
                <w:div w:id="125591705">
                  <w:marLeft w:val="0"/>
                  <w:marRight w:val="0"/>
                  <w:marTop w:val="0"/>
                  <w:marBottom w:val="0"/>
                  <w:divBdr>
                    <w:top w:val="none" w:sz="0" w:space="0" w:color="auto"/>
                    <w:left w:val="none" w:sz="0" w:space="0" w:color="auto"/>
                    <w:bottom w:val="none" w:sz="0" w:space="0" w:color="auto"/>
                    <w:right w:val="none" w:sz="0" w:space="0" w:color="auto"/>
                  </w:divBdr>
                </w:div>
                <w:div w:id="4333670">
                  <w:marLeft w:val="0"/>
                  <w:marRight w:val="0"/>
                  <w:marTop w:val="0"/>
                  <w:marBottom w:val="0"/>
                  <w:divBdr>
                    <w:top w:val="none" w:sz="0" w:space="0" w:color="auto"/>
                    <w:left w:val="none" w:sz="0" w:space="0" w:color="auto"/>
                    <w:bottom w:val="none" w:sz="0" w:space="0" w:color="auto"/>
                    <w:right w:val="none" w:sz="0" w:space="0" w:color="auto"/>
                  </w:divBdr>
                </w:div>
                <w:div w:id="1760562028">
                  <w:marLeft w:val="0"/>
                  <w:marRight w:val="0"/>
                  <w:marTop w:val="0"/>
                  <w:marBottom w:val="0"/>
                  <w:divBdr>
                    <w:top w:val="none" w:sz="0" w:space="0" w:color="auto"/>
                    <w:left w:val="none" w:sz="0" w:space="0" w:color="auto"/>
                    <w:bottom w:val="none" w:sz="0" w:space="0" w:color="auto"/>
                    <w:right w:val="none" w:sz="0" w:space="0" w:color="auto"/>
                  </w:divBdr>
                </w:div>
                <w:div w:id="910117391">
                  <w:marLeft w:val="0"/>
                  <w:marRight w:val="0"/>
                  <w:marTop w:val="0"/>
                  <w:marBottom w:val="0"/>
                  <w:divBdr>
                    <w:top w:val="none" w:sz="0" w:space="0" w:color="auto"/>
                    <w:left w:val="none" w:sz="0" w:space="0" w:color="auto"/>
                    <w:bottom w:val="none" w:sz="0" w:space="0" w:color="auto"/>
                    <w:right w:val="none" w:sz="0" w:space="0" w:color="auto"/>
                  </w:divBdr>
                </w:div>
                <w:div w:id="1123689059">
                  <w:marLeft w:val="0"/>
                  <w:marRight w:val="0"/>
                  <w:marTop w:val="0"/>
                  <w:marBottom w:val="0"/>
                  <w:divBdr>
                    <w:top w:val="none" w:sz="0" w:space="0" w:color="auto"/>
                    <w:left w:val="none" w:sz="0" w:space="0" w:color="auto"/>
                    <w:bottom w:val="none" w:sz="0" w:space="0" w:color="auto"/>
                    <w:right w:val="none" w:sz="0" w:space="0" w:color="auto"/>
                  </w:divBdr>
                </w:div>
                <w:div w:id="1354771942">
                  <w:marLeft w:val="0"/>
                  <w:marRight w:val="0"/>
                  <w:marTop w:val="0"/>
                  <w:marBottom w:val="0"/>
                  <w:divBdr>
                    <w:top w:val="none" w:sz="0" w:space="0" w:color="auto"/>
                    <w:left w:val="none" w:sz="0" w:space="0" w:color="auto"/>
                    <w:bottom w:val="none" w:sz="0" w:space="0" w:color="auto"/>
                    <w:right w:val="none" w:sz="0" w:space="0" w:color="auto"/>
                  </w:divBdr>
                </w:div>
                <w:div w:id="1871457464">
                  <w:marLeft w:val="0"/>
                  <w:marRight w:val="0"/>
                  <w:marTop w:val="0"/>
                  <w:marBottom w:val="0"/>
                  <w:divBdr>
                    <w:top w:val="none" w:sz="0" w:space="0" w:color="auto"/>
                    <w:left w:val="none" w:sz="0" w:space="0" w:color="auto"/>
                    <w:bottom w:val="none" w:sz="0" w:space="0" w:color="auto"/>
                    <w:right w:val="none" w:sz="0" w:space="0" w:color="auto"/>
                  </w:divBdr>
                </w:div>
                <w:div w:id="563104623">
                  <w:marLeft w:val="0"/>
                  <w:marRight w:val="0"/>
                  <w:marTop w:val="0"/>
                  <w:marBottom w:val="0"/>
                  <w:divBdr>
                    <w:top w:val="none" w:sz="0" w:space="0" w:color="auto"/>
                    <w:left w:val="none" w:sz="0" w:space="0" w:color="auto"/>
                    <w:bottom w:val="none" w:sz="0" w:space="0" w:color="auto"/>
                    <w:right w:val="none" w:sz="0" w:space="0" w:color="auto"/>
                  </w:divBdr>
                </w:div>
              </w:divsChild>
            </w:div>
            <w:div w:id="2007320233">
              <w:marLeft w:val="0"/>
              <w:marRight w:val="0"/>
              <w:marTop w:val="0"/>
              <w:marBottom w:val="0"/>
              <w:divBdr>
                <w:top w:val="none" w:sz="0" w:space="0" w:color="auto"/>
                <w:left w:val="none" w:sz="0" w:space="0" w:color="auto"/>
                <w:bottom w:val="none" w:sz="0" w:space="0" w:color="auto"/>
                <w:right w:val="none" w:sz="0" w:space="0" w:color="auto"/>
              </w:divBdr>
              <w:divsChild>
                <w:div w:id="1469979522">
                  <w:marLeft w:val="0"/>
                  <w:marRight w:val="0"/>
                  <w:marTop w:val="0"/>
                  <w:marBottom w:val="0"/>
                  <w:divBdr>
                    <w:top w:val="none" w:sz="0" w:space="0" w:color="auto"/>
                    <w:left w:val="none" w:sz="0" w:space="0" w:color="auto"/>
                    <w:bottom w:val="none" w:sz="0" w:space="0" w:color="auto"/>
                    <w:right w:val="none" w:sz="0" w:space="0" w:color="auto"/>
                  </w:divBdr>
                </w:div>
                <w:div w:id="1358313744">
                  <w:marLeft w:val="0"/>
                  <w:marRight w:val="0"/>
                  <w:marTop w:val="0"/>
                  <w:marBottom w:val="0"/>
                  <w:divBdr>
                    <w:top w:val="none" w:sz="0" w:space="0" w:color="auto"/>
                    <w:left w:val="none" w:sz="0" w:space="0" w:color="auto"/>
                    <w:bottom w:val="none" w:sz="0" w:space="0" w:color="auto"/>
                    <w:right w:val="none" w:sz="0" w:space="0" w:color="auto"/>
                  </w:divBdr>
                </w:div>
                <w:div w:id="550312328">
                  <w:marLeft w:val="0"/>
                  <w:marRight w:val="0"/>
                  <w:marTop w:val="0"/>
                  <w:marBottom w:val="0"/>
                  <w:divBdr>
                    <w:top w:val="none" w:sz="0" w:space="0" w:color="auto"/>
                    <w:left w:val="none" w:sz="0" w:space="0" w:color="auto"/>
                    <w:bottom w:val="none" w:sz="0" w:space="0" w:color="auto"/>
                    <w:right w:val="none" w:sz="0" w:space="0" w:color="auto"/>
                  </w:divBdr>
                </w:div>
                <w:div w:id="2018538887">
                  <w:marLeft w:val="0"/>
                  <w:marRight w:val="0"/>
                  <w:marTop w:val="0"/>
                  <w:marBottom w:val="0"/>
                  <w:divBdr>
                    <w:top w:val="none" w:sz="0" w:space="0" w:color="auto"/>
                    <w:left w:val="none" w:sz="0" w:space="0" w:color="auto"/>
                    <w:bottom w:val="none" w:sz="0" w:space="0" w:color="auto"/>
                    <w:right w:val="none" w:sz="0" w:space="0" w:color="auto"/>
                  </w:divBdr>
                </w:div>
                <w:div w:id="1684278054">
                  <w:marLeft w:val="0"/>
                  <w:marRight w:val="0"/>
                  <w:marTop w:val="0"/>
                  <w:marBottom w:val="0"/>
                  <w:divBdr>
                    <w:top w:val="none" w:sz="0" w:space="0" w:color="auto"/>
                    <w:left w:val="none" w:sz="0" w:space="0" w:color="auto"/>
                    <w:bottom w:val="none" w:sz="0" w:space="0" w:color="auto"/>
                    <w:right w:val="none" w:sz="0" w:space="0" w:color="auto"/>
                  </w:divBdr>
                </w:div>
                <w:div w:id="722876562">
                  <w:marLeft w:val="0"/>
                  <w:marRight w:val="0"/>
                  <w:marTop w:val="0"/>
                  <w:marBottom w:val="0"/>
                  <w:divBdr>
                    <w:top w:val="none" w:sz="0" w:space="0" w:color="auto"/>
                    <w:left w:val="none" w:sz="0" w:space="0" w:color="auto"/>
                    <w:bottom w:val="none" w:sz="0" w:space="0" w:color="auto"/>
                    <w:right w:val="none" w:sz="0" w:space="0" w:color="auto"/>
                  </w:divBdr>
                </w:div>
                <w:div w:id="1468204553">
                  <w:marLeft w:val="0"/>
                  <w:marRight w:val="0"/>
                  <w:marTop w:val="0"/>
                  <w:marBottom w:val="0"/>
                  <w:divBdr>
                    <w:top w:val="none" w:sz="0" w:space="0" w:color="auto"/>
                    <w:left w:val="none" w:sz="0" w:space="0" w:color="auto"/>
                    <w:bottom w:val="none" w:sz="0" w:space="0" w:color="auto"/>
                    <w:right w:val="none" w:sz="0" w:space="0" w:color="auto"/>
                  </w:divBdr>
                </w:div>
                <w:div w:id="368994791">
                  <w:marLeft w:val="0"/>
                  <w:marRight w:val="0"/>
                  <w:marTop w:val="0"/>
                  <w:marBottom w:val="0"/>
                  <w:divBdr>
                    <w:top w:val="none" w:sz="0" w:space="0" w:color="auto"/>
                    <w:left w:val="none" w:sz="0" w:space="0" w:color="auto"/>
                    <w:bottom w:val="none" w:sz="0" w:space="0" w:color="auto"/>
                    <w:right w:val="none" w:sz="0" w:space="0" w:color="auto"/>
                  </w:divBdr>
                </w:div>
                <w:div w:id="1832795998">
                  <w:marLeft w:val="0"/>
                  <w:marRight w:val="0"/>
                  <w:marTop w:val="0"/>
                  <w:marBottom w:val="0"/>
                  <w:divBdr>
                    <w:top w:val="none" w:sz="0" w:space="0" w:color="auto"/>
                    <w:left w:val="none" w:sz="0" w:space="0" w:color="auto"/>
                    <w:bottom w:val="none" w:sz="0" w:space="0" w:color="auto"/>
                    <w:right w:val="none" w:sz="0" w:space="0" w:color="auto"/>
                  </w:divBdr>
                </w:div>
                <w:div w:id="133646743">
                  <w:marLeft w:val="0"/>
                  <w:marRight w:val="0"/>
                  <w:marTop w:val="0"/>
                  <w:marBottom w:val="0"/>
                  <w:divBdr>
                    <w:top w:val="none" w:sz="0" w:space="0" w:color="auto"/>
                    <w:left w:val="none" w:sz="0" w:space="0" w:color="auto"/>
                    <w:bottom w:val="none" w:sz="0" w:space="0" w:color="auto"/>
                    <w:right w:val="none" w:sz="0" w:space="0" w:color="auto"/>
                  </w:divBdr>
                </w:div>
                <w:div w:id="1249195670">
                  <w:marLeft w:val="0"/>
                  <w:marRight w:val="0"/>
                  <w:marTop w:val="0"/>
                  <w:marBottom w:val="0"/>
                  <w:divBdr>
                    <w:top w:val="none" w:sz="0" w:space="0" w:color="auto"/>
                    <w:left w:val="none" w:sz="0" w:space="0" w:color="auto"/>
                    <w:bottom w:val="none" w:sz="0" w:space="0" w:color="auto"/>
                    <w:right w:val="none" w:sz="0" w:space="0" w:color="auto"/>
                  </w:divBdr>
                </w:div>
                <w:div w:id="1088888106">
                  <w:marLeft w:val="0"/>
                  <w:marRight w:val="0"/>
                  <w:marTop w:val="0"/>
                  <w:marBottom w:val="0"/>
                  <w:divBdr>
                    <w:top w:val="none" w:sz="0" w:space="0" w:color="auto"/>
                    <w:left w:val="none" w:sz="0" w:space="0" w:color="auto"/>
                    <w:bottom w:val="none" w:sz="0" w:space="0" w:color="auto"/>
                    <w:right w:val="none" w:sz="0" w:space="0" w:color="auto"/>
                  </w:divBdr>
                </w:div>
                <w:div w:id="1758284252">
                  <w:marLeft w:val="0"/>
                  <w:marRight w:val="0"/>
                  <w:marTop w:val="0"/>
                  <w:marBottom w:val="0"/>
                  <w:divBdr>
                    <w:top w:val="none" w:sz="0" w:space="0" w:color="auto"/>
                    <w:left w:val="none" w:sz="0" w:space="0" w:color="auto"/>
                    <w:bottom w:val="none" w:sz="0" w:space="0" w:color="auto"/>
                    <w:right w:val="none" w:sz="0" w:space="0" w:color="auto"/>
                  </w:divBdr>
                </w:div>
                <w:div w:id="747312141">
                  <w:marLeft w:val="0"/>
                  <w:marRight w:val="0"/>
                  <w:marTop w:val="0"/>
                  <w:marBottom w:val="0"/>
                  <w:divBdr>
                    <w:top w:val="none" w:sz="0" w:space="0" w:color="auto"/>
                    <w:left w:val="none" w:sz="0" w:space="0" w:color="auto"/>
                    <w:bottom w:val="none" w:sz="0" w:space="0" w:color="auto"/>
                    <w:right w:val="none" w:sz="0" w:space="0" w:color="auto"/>
                  </w:divBdr>
                </w:div>
                <w:div w:id="1339230390">
                  <w:marLeft w:val="0"/>
                  <w:marRight w:val="0"/>
                  <w:marTop w:val="0"/>
                  <w:marBottom w:val="0"/>
                  <w:divBdr>
                    <w:top w:val="none" w:sz="0" w:space="0" w:color="auto"/>
                    <w:left w:val="none" w:sz="0" w:space="0" w:color="auto"/>
                    <w:bottom w:val="none" w:sz="0" w:space="0" w:color="auto"/>
                    <w:right w:val="none" w:sz="0" w:space="0" w:color="auto"/>
                  </w:divBdr>
                </w:div>
                <w:div w:id="985889038">
                  <w:marLeft w:val="0"/>
                  <w:marRight w:val="0"/>
                  <w:marTop w:val="0"/>
                  <w:marBottom w:val="0"/>
                  <w:divBdr>
                    <w:top w:val="none" w:sz="0" w:space="0" w:color="auto"/>
                    <w:left w:val="none" w:sz="0" w:space="0" w:color="auto"/>
                    <w:bottom w:val="none" w:sz="0" w:space="0" w:color="auto"/>
                    <w:right w:val="none" w:sz="0" w:space="0" w:color="auto"/>
                  </w:divBdr>
                </w:div>
                <w:div w:id="671690331">
                  <w:marLeft w:val="0"/>
                  <w:marRight w:val="0"/>
                  <w:marTop w:val="0"/>
                  <w:marBottom w:val="0"/>
                  <w:divBdr>
                    <w:top w:val="none" w:sz="0" w:space="0" w:color="auto"/>
                    <w:left w:val="none" w:sz="0" w:space="0" w:color="auto"/>
                    <w:bottom w:val="none" w:sz="0" w:space="0" w:color="auto"/>
                    <w:right w:val="none" w:sz="0" w:space="0" w:color="auto"/>
                  </w:divBdr>
                </w:div>
                <w:div w:id="1685859344">
                  <w:marLeft w:val="0"/>
                  <w:marRight w:val="0"/>
                  <w:marTop w:val="0"/>
                  <w:marBottom w:val="0"/>
                  <w:divBdr>
                    <w:top w:val="none" w:sz="0" w:space="0" w:color="auto"/>
                    <w:left w:val="none" w:sz="0" w:space="0" w:color="auto"/>
                    <w:bottom w:val="none" w:sz="0" w:space="0" w:color="auto"/>
                    <w:right w:val="none" w:sz="0" w:space="0" w:color="auto"/>
                  </w:divBdr>
                </w:div>
                <w:div w:id="1722249493">
                  <w:marLeft w:val="0"/>
                  <w:marRight w:val="0"/>
                  <w:marTop w:val="0"/>
                  <w:marBottom w:val="0"/>
                  <w:divBdr>
                    <w:top w:val="none" w:sz="0" w:space="0" w:color="auto"/>
                    <w:left w:val="none" w:sz="0" w:space="0" w:color="auto"/>
                    <w:bottom w:val="none" w:sz="0" w:space="0" w:color="auto"/>
                    <w:right w:val="none" w:sz="0" w:space="0" w:color="auto"/>
                  </w:divBdr>
                </w:div>
                <w:div w:id="1339576427">
                  <w:marLeft w:val="0"/>
                  <w:marRight w:val="0"/>
                  <w:marTop w:val="0"/>
                  <w:marBottom w:val="0"/>
                  <w:divBdr>
                    <w:top w:val="none" w:sz="0" w:space="0" w:color="auto"/>
                    <w:left w:val="none" w:sz="0" w:space="0" w:color="auto"/>
                    <w:bottom w:val="none" w:sz="0" w:space="0" w:color="auto"/>
                    <w:right w:val="none" w:sz="0" w:space="0" w:color="auto"/>
                  </w:divBdr>
                </w:div>
                <w:div w:id="820850632">
                  <w:marLeft w:val="0"/>
                  <w:marRight w:val="0"/>
                  <w:marTop w:val="0"/>
                  <w:marBottom w:val="0"/>
                  <w:divBdr>
                    <w:top w:val="none" w:sz="0" w:space="0" w:color="auto"/>
                    <w:left w:val="none" w:sz="0" w:space="0" w:color="auto"/>
                    <w:bottom w:val="none" w:sz="0" w:space="0" w:color="auto"/>
                    <w:right w:val="none" w:sz="0" w:space="0" w:color="auto"/>
                  </w:divBdr>
                </w:div>
                <w:div w:id="397174207">
                  <w:marLeft w:val="0"/>
                  <w:marRight w:val="0"/>
                  <w:marTop w:val="0"/>
                  <w:marBottom w:val="0"/>
                  <w:divBdr>
                    <w:top w:val="none" w:sz="0" w:space="0" w:color="auto"/>
                    <w:left w:val="none" w:sz="0" w:space="0" w:color="auto"/>
                    <w:bottom w:val="none" w:sz="0" w:space="0" w:color="auto"/>
                    <w:right w:val="none" w:sz="0" w:space="0" w:color="auto"/>
                  </w:divBdr>
                </w:div>
                <w:div w:id="2117626986">
                  <w:marLeft w:val="0"/>
                  <w:marRight w:val="0"/>
                  <w:marTop w:val="0"/>
                  <w:marBottom w:val="0"/>
                  <w:divBdr>
                    <w:top w:val="none" w:sz="0" w:space="0" w:color="auto"/>
                    <w:left w:val="none" w:sz="0" w:space="0" w:color="auto"/>
                    <w:bottom w:val="none" w:sz="0" w:space="0" w:color="auto"/>
                    <w:right w:val="none" w:sz="0" w:space="0" w:color="auto"/>
                  </w:divBdr>
                </w:div>
                <w:div w:id="1221018574">
                  <w:marLeft w:val="0"/>
                  <w:marRight w:val="0"/>
                  <w:marTop w:val="0"/>
                  <w:marBottom w:val="0"/>
                  <w:divBdr>
                    <w:top w:val="none" w:sz="0" w:space="0" w:color="auto"/>
                    <w:left w:val="none" w:sz="0" w:space="0" w:color="auto"/>
                    <w:bottom w:val="none" w:sz="0" w:space="0" w:color="auto"/>
                    <w:right w:val="none" w:sz="0" w:space="0" w:color="auto"/>
                  </w:divBdr>
                </w:div>
                <w:div w:id="1225143641">
                  <w:marLeft w:val="0"/>
                  <w:marRight w:val="0"/>
                  <w:marTop w:val="0"/>
                  <w:marBottom w:val="0"/>
                  <w:divBdr>
                    <w:top w:val="none" w:sz="0" w:space="0" w:color="auto"/>
                    <w:left w:val="none" w:sz="0" w:space="0" w:color="auto"/>
                    <w:bottom w:val="none" w:sz="0" w:space="0" w:color="auto"/>
                    <w:right w:val="none" w:sz="0" w:space="0" w:color="auto"/>
                  </w:divBdr>
                </w:div>
                <w:div w:id="714355072">
                  <w:marLeft w:val="0"/>
                  <w:marRight w:val="0"/>
                  <w:marTop w:val="0"/>
                  <w:marBottom w:val="0"/>
                  <w:divBdr>
                    <w:top w:val="none" w:sz="0" w:space="0" w:color="auto"/>
                    <w:left w:val="none" w:sz="0" w:space="0" w:color="auto"/>
                    <w:bottom w:val="none" w:sz="0" w:space="0" w:color="auto"/>
                    <w:right w:val="none" w:sz="0" w:space="0" w:color="auto"/>
                  </w:divBdr>
                </w:div>
                <w:div w:id="401564767">
                  <w:marLeft w:val="0"/>
                  <w:marRight w:val="0"/>
                  <w:marTop w:val="0"/>
                  <w:marBottom w:val="0"/>
                  <w:divBdr>
                    <w:top w:val="none" w:sz="0" w:space="0" w:color="auto"/>
                    <w:left w:val="none" w:sz="0" w:space="0" w:color="auto"/>
                    <w:bottom w:val="none" w:sz="0" w:space="0" w:color="auto"/>
                    <w:right w:val="none" w:sz="0" w:space="0" w:color="auto"/>
                  </w:divBdr>
                </w:div>
                <w:div w:id="1154565836">
                  <w:marLeft w:val="0"/>
                  <w:marRight w:val="0"/>
                  <w:marTop w:val="0"/>
                  <w:marBottom w:val="0"/>
                  <w:divBdr>
                    <w:top w:val="none" w:sz="0" w:space="0" w:color="auto"/>
                    <w:left w:val="none" w:sz="0" w:space="0" w:color="auto"/>
                    <w:bottom w:val="none" w:sz="0" w:space="0" w:color="auto"/>
                    <w:right w:val="none" w:sz="0" w:space="0" w:color="auto"/>
                  </w:divBdr>
                </w:div>
                <w:div w:id="762339668">
                  <w:marLeft w:val="0"/>
                  <w:marRight w:val="0"/>
                  <w:marTop w:val="0"/>
                  <w:marBottom w:val="0"/>
                  <w:divBdr>
                    <w:top w:val="none" w:sz="0" w:space="0" w:color="auto"/>
                    <w:left w:val="none" w:sz="0" w:space="0" w:color="auto"/>
                    <w:bottom w:val="none" w:sz="0" w:space="0" w:color="auto"/>
                    <w:right w:val="none" w:sz="0" w:space="0" w:color="auto"/>
                  </w:divBdr>
                </w:div>
                <w:div w:id="1796753243">
                  <w:marLeft w:val="0"/>
                  <w:marRight w:val="0"/>
                  <w:marTop w:val="0"/>
                  <w:marBottom w:val="0"/>
                  <w:divBdr>
                    <w:top w:val="none" w:sz="0" w:space="0" w:color="auto"/>
                    <w:left w:val="none" w:sz="0" w:space="0" w:color="auto"/>
                    <w:bottom w:val="none" w:sz="0" w:space="0" w:color="auto"/>
                    <w:right w:val="none" w:sz="0" w:space="0" w:color="auto"/>
                  </w:divBdr>
                </w:div>
                <w:div w:id="334187948">
                  <w:marLeft w:val="0"/>
                  <w:marRight w:val="0"/>
                  <w:marTop w:val="0"/>
                  <w:marBottom w:val="0"/>
                  <w:divBdr>
                    <w:top w:val="none" w:sz="0" w:space="0" w:color="auto"/>
                    <w:left w:val="none" w:sz="0" w:space="0" w:color="auto"/>
                    <w:bottom w:val="none" w:sz="0" w:space="0" w:color="auto"/>
                    <w:right w:val="none" w:sz="0" w:space="0" w:color="auto"/>
                  </w:divBdr>
                </w:div>
                <w:div w:id="1597834254">
                  <w:marLeft w:val="0"/>
                  <w:marRight w:val="0"/>
                  <w:marTop w:val="0"/>
                  <w:marBottom w:val="0"/>
                  <w:divBdr>
                    <w:top w:val="none" w:sz="0" w:space="0" w:color="auto"/>
                    <w:left w:val="none" w:sz="0" w:space="0" w:color="auto"/>
                    <w:bottom w:val="none" w:sz="0" w:space="0" w:color="auto"/>
                    <w:right w:val="none" w:sz="0" w:space="0" w:color="auto"/>
                  </w:divBdr>
                </w:div>
                <w:div w:id="385181789">
                  <w:marLeft w:val="0"/>
                  <w:marRight w:val="0"/>
                  <w:marTop w:val="0"/>
                  <w:marBottom w:val="0"/>
                  <w:divBdr>
                    <w:top w:val="none" w:sz="0" w:space="0" w:color="auto"/>
                    <w:left w:val="none" w:sz="0" w:space="0" w:color="auto"/>
                    <w:bottom w:val="none" w:sz="0" w:space="0" w:color="auto"/>
                    <w:right w:val="none" w:sz="0" w:space="0" w:color="auto"/>
                  </w:divBdr>
                </w:div>
                <w:div w:id="1516260822">
                  <w:marLeft w:val="0"/>
                  <w:marRight w:val="0"/>
                  <w:marTop w:val="0"/>
                  <w:marBottom w:val="0"/>
                  <w:divBdr>
                    <w:top w:val="none" w:sz="0" w:space="0" w:color="auto"/>
                    <w:left w:val="none" w:sz="0" w:space="0" w:color="auto"/>
                    <w:bottom w:val="none" w:sz="0" w:space="0" w:color="auto"/>
                    <w:right w:val="none" w:sz="0" w:space="0" w:color="auto"/>
                  </w:divBdr>
                </w:div>
                <w:div w:id="1017730997">
                  <w:marLeft w:val="0"/>
                  <w:marRight w:val="0"/>
                  <w:marTop w:val="0"/>
                  <w:marBottom w:val="0"/>
                  <w:divBdr>
                    <w:top w:val="none" w:sz="0" w:space="0" w:color="auto"/>
                    <w:left w:val="none" w:sz="0" w:space="0" w:color="auto"/>
                    <w:bottom w:val="none" w:sz="0" w:space="0" w:color="auto"/>
                    <w:right w:val="none" w:sz="0" w:space="0" w:color="auto"/>
                  </w:divBdr>
                </w:div>
                <w:div w:id="1806192709">
                  <w:marLeft w:val="0"/>
                  <w:marRight w:val="0"/>
                  <w:marTop w:val="0"/>
                  <w:marBottom w:val="0"/>
                  <w:divBdr>
                    <w:top w:val="none" w:sz="0" w:space="0" w:color="auto"/>
                    <w:left w:val="none" w:sz="0" w:space="0" w:color="auto"/>
                    <w:bottom w:val="none" w:sz="0" w:space="0" w:color="auto"/>
                    <w:right w:val="none" w:sz="0" w:space="0" w:color="auto"/>
                  </w:divBdr>
                </w:div>
                <w:div w:id="384331008">
                  <w:marLeft w:val="0"/>
                  <w:marRight w:val="0"/>
                  <w:marTop w:val="0"/>
                  <w:marBottom w:val="0"/>
                  <w:divBdr>
                    <w:top w:val="none" w:sz="0" w:space="0" w:color="auto"/>
                    <w:left w:val="none" w:sz="0" w:space="0" w:color="auto"/>
                    <w:bottom w:val="none" w:sz="0" w:space="0" w:color="auto"/>
                    <w:right w:val="none" w:sz="0" w:space="0" w:color="auto"/>
                  </w:divBdr>
                </w:div>
                <w:div w:id="1298560327">
                  <w:marLeft w:val="0"/>
                  <w:marRight w:val="0"/>
                  <w:marTop w:val="0"/>
                  <w:marBottom w:val="0"/>
                  <w:divBdr>
                    <w:top w:val="none" w:sz="0" w:space="0" w:color="auto"/>
                    <w:left w:val="none" w:sz="0" w:space="0" w:color="auto"/>
                    <w:bottom w:val="none" w:sz="0" w:space="0" w:color="auto"/>
                    <w:right w:val="none" w:sz="0" w:space="0" w:color="auto"/>
                  </w:divBdr>
                </w:div>
                <w:div w:id="1580752988">
                  <w:marLeft w:val="0"/>
                  <w:marRight w:val="0"/>
                  <w:marTop w:val="0"/>
                  <w:marBottom w:val="0"/>
                  <w:divBdr>
                    <w:top w:val="none" w:sz="0" w:space="0" w:color="auto"/>
                    <w:left w:val="none" w:sz="0" w:space="0" w:color="auto"/>
                    <w:bottom w:val="none" w:sz="0" w:space="0" w:color="auto"/>
                    <w:right w:val="none" w:sz="0" w:space="0" w:color="auto"/>
                  </w:divBdr>
                </w:div>
                <w:div w:id="1145781032">
                  <w:marLeft w:val="0"/>
                  <w:marRight w:val="0"/>
                  <w:marTop w:val="0"/>
                  <w:marBottom w:val="0"/>
                  <w:divBdr>
                    <w:top w:val="none" w:sz="0" w:space="0" w:color="auto"/>
                    <w:left w:val="none" w:sz="0" w:space="0" w:color="auto"/>
                    <w:bottom w:val="none" w:sz="0" w:space="0" w:color="auto"/>
                    <w:right w:val="none" w:sz="0" w:space="0" w:color="auto"/>
                  </w:divBdr>
                </w:div>
                <w:div w:id="160318855">
                  <w:marLeft w:val="0"/>
                  <w:marRight w:val="0"/>
                  <w:marTop w:val="0"/>
                  <w:marBottom w:val="0"/>
                  <w:divBdr>
                    <w:top w:val="none" w:sz="0" w:space="0" w:color="auto"/>
                    <w:left w:val="none" w:sz="0" w:space="0" w:color="auto"/>
                    <w:bottom w:val="none" w:sz="0" w:space="0" w:color="auto"/>
                    <w:right w:val="none" w:sz="0" w:space="0" w:color="auto"/>
                  </w:divBdr>
                </w:div>
                <w:div w:id="1967813256">
                  <w:marLeft w:val="0"/>
                  <w:marRight w:val="0"/>
                  <w:marTop w:val="0"/>
                  <w:marBottom w:val="0"/>
                  <w:divBdr>
                    <w:top w:val="none" w:sz="0" w:space="0" w:color="auto"/>
                    <w:left w:val="none" w:sz="0" w:space="0" w:color="auto"/>
                    <w:bottom w:val="none" w:sz="0" w:space="0" w:color="auto"/>
                    <w:right w:val="none" w:sz="0" w:space="0" w:color="auto"/>
                  </w:divBdr>
                </w:div>
                <w:div w:id="1789426129">
                  <w:marLeft w:val="0"/>
                  <w:marRight w:val="0"/>
                  <w:marTop w:val="0"/>
                  <w:marBottom w:val="0"/>
                  <w:divBdr>
                    <w:top w:val="none" w:sz="0" w:space="0" w:color="auto"/>
                    <w:left w:val="none" w:sz="0" w:space="0" w:color="auto"/>
                    <w:bottom w:val="none" w:sz="0" w:space="0" w:color="auto"/>
                    <w:right w:val="none" w:sz="0" w:space="0" w:color="auto"/>
                  </w:divBdr>
                </w:div>
                <w:div w:id="1817838350">
                  <w:marLeft w:val="0"/>
                  <w:marRight w:val="0"/>
                  <w:marTop w:val="0"/>
                  <w:marBottom w:val="0"/>
                  <w:divBdr>
                    <w:top w:val="none" w:sz="0" w:space="0" w:color="auto"/>
                    <w:left w:val="none" w:sz="0" w:space="0" w:color="auto"/>
                    <w:bottom w:val="none" w:sz="0" w:space="0" w:color="auto"/>
                    <w:right w:val="none" w:sz="0" w:space="0" w:color="auto"/>
                  </w:divBdr>
                </w:div>
                <w:div w:id="1013342191">
                  <w:marLeft w:val="0"/>
                  <w:marRight w:val="0"/>
                  <w:marTop w:val="0"/>
                  <w:marBottom w:val="0"/>
                  <w:divBdr>
                    <w:top w:val="none" w:sz="0" w:space="0" w:color="auto"/>
                    <w:left w:val="none" w:sz="0" w:space="0" w:color="auto"/>
                    <w:bottom w:val="none" w:sz="0" w:space="0" w:color="auto"/>
                    <w:right w:val="none" w:sz="0" w:space="0" w:color="auto"/>
                  </w:divBdr>
                </w:div>
                <w:div w:id="125465477">
                  <w:marLeft w:val="0"/>
                  <w:marRight w:val="0"/>
                  <w:marTop w:val="0"/>
                  <w:marBottom w:val="0"/>
                  <w:divBdr>
                    <w:top w:val="none" w:sz="0" w:space="0" w:color="auto"/>
                    <w:left w:val="none" w:sz="0" w:space="0" w:color="auto"/>
                    <w:bottom w:val="none" w:sz="0" w:space="0" w:color="auto"/>
                    <w:right w:val="none" w:sz="0" w:space="0" w:color="auto"/>
                  </w:divBdr>
                </w:div>
                <w:div w:id="1629972888">
                  <w:marLeft w:val="0"/>
                  <w:marRight w:val="0"/>
                  <w:marTop w:val="0"/>
                  <w:marBottom w:val="0"/>
                  <w:divBdr>
                    <w:top w:val="none" w:sz="0" w:space="0" w:color="auto"/>
                    <w:left w:val="none" w:sz="0" w:space="0" w:color="auto"/>
                    <w:bottom w:val="none" w:sz="0" w:space="0" w:color="auto"/>
                    <w:right w:val="none" w:sz="0" w:space="0" w:color="auto"/>
                  </w:divBdr>
                </w:div>
                <w:div w:id="479267523">
                  <w:marLeft w:val="0"/>
                  <w:marRight w:val="0"/>
                  <w:marTop w:val="0"/>
                  <w:marBottom w:val="0"/>
                  <w:divBdr>
                    <w:top w:val="none" w:sz="0" w:space="0" w:color="auto"/>
                    <w:left w:val="none" w:sz="0" w:space="0" w:color="auto"/>
                    <w:bottom w:val="none" w:sz="0" w:space="0" w:color="auto"/>
                    <w:right w:val="none" w:sz="0" w:space="0" w:color="auto"/>
                  </w:divBdr>
                </w:div>
                <w:div w:id="1787893461">
                  <w:marLeft w:val="0"/>
                  <w:marRight w:val="0"/>
                  <w:marTop w:val="0"/>
                  <w:marBottom w:val="0"/>
                  <w:divBdr>
                    <w:top w:val="none" w:sz="0" w:space="0" w:color="auto"/>
                    <w:left w:val="none" w:sz="0" w:space="0" w:color="auto"/>
                    <w:bottom w:val="none" w:sz="0" w:space="0" w:color="auto"/>
                    <w:right w:val="none" w:sz="0" w:space="0" w:color="auto"/>
                  </w:divBdr>
                </w:div>
                <w:div w:id="2098935234">
                  <w:marLeft w:val="0"/>
                  <w:marRight w:val="0"/>
                  <w:marTop w:val="0"/>
                  <w:marBottom w:val="0"/>
                  <w:divBdr>
                    <w:top w:val="none" w:sz="0" w:space="0" w:color="auto"/>
                    <w:left w:val="none" w:sz="0" w:space="0" w:color="auto"/>
                    <w:bottom w:val="none" w:sz="0" w:space="0" w:color="auto"/>
                    <w:right w:val="none" w:sz="0" w:space="0" w:color="auto"/>
                  </w:divBdr>
                </w:div>
                <w:div w:id="2030569316">
                  <w:marLeft w:val="0"/>
                  <w:marRight w:val="0"/>
                  <w:marTop w:val="0"/>
                  <w:marBottom w:val="0"/>
                  <w:divBdr>
                    <w:top w:val="none" w:sz="0" w:space="0" w:color="auto"/>
                    <w:left w:val="none" w:sz="0" w:space="0" w:color="auto"/>
                    <w:bottom w:val="none" w:sz="0" w:space="0" w:color="auto"/>
                    <w:right w:val="none" w:sz="0" w:space="0" w:color="auto"/>
                  </w:divBdr>
                </w:div>
                <w:div w:id="2133790834">
                  <w:marLeft w:val="0"/>
                  <w:marRight w:val="0"/>
                  <w:marTop w:val="0"/>
                  <w:marBottom w:val="0"/>
                  <w:divBdr>
                    <w:top w:val="none" w:sz="0" w:space="0" w:color="auto"/>
                    <w:left w:val="none" w:sz="0" w:space="0" w:color="auto"/>
                    <w:bottom w:val="none" w:sz="0" w:space="0" w:color="auto"/>
                    <w:right w:val="none" w:sz="0" w:space="0" w:color="auto"/>
                  </w:divBdr>
                </w:div>
                <w:div w:id="86269146">
                  <w:marLeft w:val="0"/>
                  <w:marRight w:val="0"/>
                  <w:marTop w:val="0"/>
                  <w:marBottom w:val="0"/>
                  <w:divBdr>
                    <w:top w:val="none" w:sz="0" w:space="0" w:color="auto"/>
                    <w:left w:val="none" w:sz="0" w:space="0" w:color="auto"/>
                    <w:bottom w:val="none" w:sz="0" w:space="0" w:color="auto"/>
                    <w:right w:val="none" w:sz="0" w:space="0" w:color="auto"/>
                  </w:divBdr>
                </w:div>
                <w:div w:id="887381976">
                  <w:marLeft w:val="0"/>
                  <w:marRight w:val="0"/>
                  <w:marTop w:val="0"/>
                  <w:marBottom w:val="0"/>
                  <w:divBdr>
                    <w:top w:val="none" w:sz="0" w:space="0" w:color="auto"/>
                    <w:left w:val="none" w:sz="0" w:space="0" w:color="auto"/>
                    <w:bottom w:val="none" w:sz="0" w:space="0" w:color="auto"/>
                    <w:right w:val="none" w:sz="0" w:space="0" w:color="auto"/>
                  </w:divBdr>
                </w:div>
                <w:div w:id="222256214">
                  <w:marLeft w:val="0"/>
                  <w:marRight w:val="0"/>
                  <w:marTop w:val="0"/>
                  <w:marBottom w:val="0"/>
                  <w:divBdr>
                    <w:top w:val="none" w:sz="0" w:space="0" w:color="auto"/>
                    <w:left w:val="none" w:sz="0" w:space="0" w:color="auto"/>
                    <w:bottom w:val="none" w:sz="0" w:space="0" w:color="auto"/>
                    <w:right w:val="none" w:sz="0" w:space="0" w:color="auto"/>
                  </w:divBdr>
                </w:div>
              </w:divsChild>
            </w:div>
            <w:div w:id="1504541008">
              <w:marLeft w:val="0"/>
              <w:marRight w:val="0"/>
              <w:marTop w:val="0"/>
              <w:marBottom w:val="0"/>
              <w:divBdr>
                <w:top w:val="none" w:sz="0" w:space="0" w:color="auto"/>
                <w:left w:val="none" w:sz="0" w:space="0" w:color="auto"/>
                <w:bottom w:val="none" w:sz="0" w:space="0" w:color="auto"/>
                <w:right w:val="none" w:sz="0" w:space="0" w:color="auto"/>
              </w:divBdr>
              <w:divsChild>
                <w:div w:id="1894081277">
                  <w:marLeft w:val="0"/>
                  <w:marRight w:val="0"/>
                  <w:marTop w:val="0"/>
                  <w:marBottom w:val="0"/>
                  <w:divBdr>
                    <w:top w:val="none" w:sz="0" w:space="0" w:color="auto"/>
                    <w:left w:val="none" w:sz="0" w:space="0" w:color="auto"/>
                    <w:bottom w:val="none" w:sz="0" w:space="0" w:color="auto"/>
                    <w:right w:val="none" w:sz="0" w:space="0" w:color="auto"/>
                  </w:divBdr>
                </w:div>
                <w:div w:id="518814498">
                  <w:marLeft w:val="0"/>
                  <w:marRight w:val="0"/>
                  <w:marTop w:val="0"/>
                  <w:marBottom w:val="0"/>
                  <w:divBdr>
                    <w:top w:val="none" w:sz="0" w:space="0" w:color="auto"/>
                    <w:left w:val="none" w:sz="0" w:space="0" w:color="auto"/>
                    <w:bottom w:val="none" w:sz="0" w:space="0" w:color="auto"/>
                    <w:right w:val="none" w:sz="0" w:space="0" w:color="auto"/>
                  </w:divBdr>
                </w:div>
                <w:div w:id="1713573622">
                  <w:marLeft w:val="0"/>
                  <w:marRight w:val="0"/>
                  <w:marTop w:val="0"/>
                  <w:marBottom w:val="0"/>
                  <w:divBdr>
                    <w:top w:val="none" w:sz="0" w:space="0" w:color="auto"/>
                    <w:left w:val="none" w:sz="0" w:space="0" w:color="auto"/>
                    <w:bottom w:val="none" w:sz="0" w:space="0" w:color="auto"/>
                    <w:right w:val="none" w:sz="0" w:space="0" w:color="auto"/>
                  </w:divBdr>
                </w:div>
                <w:div w:id="272905321">
                  <w:marLeft w:val="0"/>
                  <w:marRight w:val="0"/>
                  <w:marTop w:val="0"/>
                  <w:marBottom w:val="0"/>
                  <w:divBdr>
                    <w:top w:val="none" w:sz="0" w:space="0" w:color="auto"/>
                    <w:left w:val="none" w:sz="0" w:space="0" w:color="auto"/>
                    <w:bottom w:val="none" w:sz="0" w:space="0" w:color="auto"/>
                    <w:right w:val="none" w:sz="0" w:space="0" w:color="auto"/>
                  </w:divBdr>
                </w:div>
                <w:div w:id="660307244">
                  <w:marLeft w:val="0"/>
                  <w:marRight w:val="0"/>
                  <w:marTop w:val="0"/>
                  <w:marBottom w:val="0"/>
                  <w:divBdr>
                    <w:top w:val="none" w:sz="0" w:space="0" w:color="auto"/>
                    <w:left w:val="none" w:sz="0" w:space="0" w:color="auto"/>
                    <w:bottom w:val="none" w:sz="0" w:space="0" w:color="auto"/>
                    <w:right w:val="none" w:sz="0" w:space="0" w:color="auto"/>
                  </w:divBdr>
                </w:div>
                <w:div w:id="576790397">
                  <w:marLeft w:val="0"/>
                  <w:marRight w:val="0"/>
                  <w:marTop w:val="0"/>
                  <w:marBottom w:val="0"/>
                  <w:divBdr>
                    <w:top w:val="none" w:sz="0" w:space="0" w:color="auto"/>
                    <w:left w:val="none" w:sz="0" w:space="0" w:color="auto"/>
                    <w:bottom w:val="none" w:sz="0" w:space="0" w:color="auto"/>
                    <w:right w:val="none" w:sz="0" w:space="0" w:color="auto"/>
                  </w:divBdr>
                </w:div>
                <w:div w:id="412894136">
                  <w:marLeft w:val="0"/>
                  <w:marRight w:val="0"/>
                  <w:marTop w:val="0"/>
                  <w:marBottom w:val="0"/>
                  <w:divBdr>
                    <w:top w:val="none" w:sz="0" w:space="0" w:color="auto"/>
                    <w:left w:val="none" w:sz="0" w:space="0" w:color="auto"/>
                    <w:bottom w:val="none" w:sz="0" w:space="0" w:color="auto"/>
                    <w:right w:val="none" w:sz="0" w:space="0" w:color="auto"/>
                  </w:divBdr>
                </w:div>
                <w:div w:id="2091273151">
                  <w:marLeft w:val="0"/>
                  <w:marRight w:val="0"/>
                  <w:marTop w:val="0"/>
                  <w:marBottom w:val="0"/>
                  <w:divBdr>
                    <w:top w:val="none" w:sz="0" w:space="0" w:color="auto"/>
                    <w:left w:val="none" w:sz="0" w:space="0" w:color="auto"/>
                    <w:bottom w:val="none" w:sz="0" w:space="0" w:color="auto"/>
                    <w:right w:val="none" w:sz="0" w:space="0" w:color="auto"/>
                  </w:divBdr>
                </w:div>
                <w:div w:id="203295468">
                  <w:marLeft w:val="0"/>
                  <w:marRight w:val="0"/>
                  <w:marTop w:val="0"/>
                  <w:marBottom w:val="0"/>
                  <w:divBdr>
                    <w:top w:val="none" w:sz="0" w:space="0" w:color="auto"/>
                    <w:left w:val="none" w:sz="0" w:space="0" w:color="auto"/>
                    <w:bottom w:val="none" w:sz="0" w:space="0" w:color="auto"/>
                    <w:right w:val="none" w:sz="0" w:space="0" w:color="auto"/>
                  </w:divBdr>
                </w:div>
                <w:div w:id="423453961">
                  <w:marLeft w:val="0"/>
                  <w:marRight w:val="0"/>
                  <w:marTop w:val="0"/>
                  <w:marBottom w:val="0"/>
                  <w:divBdr>
                    <w:top w:val="none" w:sz="0" w:space="0" w:color="auto"/>
                    <w:left w:val="none" w:sz="0" w:space="0" w:color="auto"/>
                    <w:bottom w:val="none" w:sz="0" w:space="0" w:color="auto"/>
                    <w:right w:val="none" w:sz="0" w:space="0" w:color="auto"/>
                  </w:divBdr>
                </w:div>
                <w:div w:id="690496296">
                  <w:marLeft w:val="0"/>
                  <w:marRight w:val="0"/>
                  <w:marTop w:val="0"/>
                  <w:marBottom w:val="0"/>
                  <w:divBdr>
                    <w:top w:val="none" w:sz="0" w:space="0" w:color="auto"/>
                    <w:left w:val="none" w:sz="0" w:space="0" w:color="auto"/>
                    <w:bottom w:val="none" w:sz="0" w:space="0" w:color="auto"/>
                    <w:right w:val="none" w:sz="0" w:space="0" w:color="auto"/>
                  </w:divBdr>
                </w:div>
                <w:div w:id="1055857070">
                  <w:marLeft w:val="0"/>
                  <w:marRight w:val="0"/>
                  <w:marTop w:val="0"/>
                  <w:marBottom w:val="0"/>
                  <w:divBdr>
                    <w:top w:val="none" w:sz="0" w:space="0" w:color="auto"/>
                    <w:left w:val="none" w:sz="0" w:space="0" w:color="auto"/>
                    <w:bottom w:val="none" w:sz="0" w:space="0" w:color="auto"/>
                    <w:right w:val="none" w:sz="0" w:space="0" w:color="auto"/>
                  </w:divBdr>
                </w:div>
                <w:div w:id="1204907345">
                  <w:marLeft w:val="0"/>
                  <w:marRight w:val="0"/>
                  <w:marTop w:val="0"/>
                  <w:marBottom w:val="0"/>
                  <w:divBdr>
                    <w:top w:val="none" w:sz="0" w:space="0" w:color="auto"/>
                    <w:left w:val="none" w:sz="0" w:space="0" w:color="auto"/>
                    <w:bottom w:val="none" w:sz="0" w:space="0" w:color="auto"/>
                    <w:right w:val="none" w:sz="0" w:space="0" w:color="auto"/>
                  </w:divBdr>
                </w:div>
                <w:div w:id="1919633855">
                  <w:marLeft w:val="0"/>
                  <w:marRight w:val="0"/>
                  <w:marTop w:val="0"/>
                  <w:marBottom w:val="0"/>
                  <w:divBdr>
                    <w:top w:val="none" w:sz="0" w:space="0" w:color="auto"/>
                    <w:left w:val="none" w:sz="0" w:space="0" w:color="auto"/>
                    <w:bottom w:val="none" w:sz="0" w:space="0" w:color="auto"/>
                    <w:right w:val="none" w:sz="0" w:space="0" w:color="auto"/>
                  </w:divBdr>
                </w:div>
                <w:div w:id="1374385571">
                  <w:marLeft w:val="0"/>
                  <w:marRight w:val="0"/>
                  <w:marTop w:val="0"/>
                  <w:marBottom w:val="0"/>
                  <w:divBdr>
                    <w:top w:val="none" w:sz="0" w:space="0" w:color="auto"/>
                    <w:left w:val="none" w:sz="0" w:space="0" w:color="auto"/>
                    <w:bottom w:val="none" w:sz="0" w:space="0" w:color="auto"/>
                    <w:right w:val="none" w:sz="0" w:space="0" w:color="auto"/>
                  </w:divBdr>
                </w:div>
                <w:div w:id="309791971">
                  <w:marLeft w:val="0"/>
                  <w:marRight w:val="0"/>
                  <w:marTop w:val="0"/>
                  <w:marBottom w:val="0"/>
                  <w:divBdr>
                    <w:top w:val="none" w:sz="0" w:space="0" w:color="auto"/>
                    <w:left w:val="none" w:sz="0" w:space="0" w:color="auto"/>
                    <w:bottom w:val="none" w:sz="0" w:space="0" w:color="auto"/>
                    <w:right w:val="none" w:sz="0" w:space="0" w:color="auto"/>
                  </w:divBdr>
                </w:div>
                <w:div w:id="1787193803">
                  <w:marLeft w:val="0"/>
                  <w:marRight w:val="0"/>
                  <w:marTop w:val="0"/>
                  <w:marBottom w:val="0"/>
                  <w:divBdr>
                    <w:top w:val="none" w:sz="0" w:space="0" w:color="auto"/>
                    <w:left w:val="none" w:sz="0" w:space="0" w:color="auto"/>
                    <w:bottom w:val="none" w:sz="0" w:space="0" w:color="auto"/>
                    <w:right w:val="none" w:sz="0" w:space="0" w:color="auto"/>
                  </w:divBdr>
                </w:div>
                <w:div w:id="1246458896">
                  <w:marLeft w:val="0"/>
                  <w:marRight w:val="0"/>
                  <w:marTop w:val="0"/>
                  <w:marBottom w:val="0"/>
                  <w:divBdr>
                    <w:top w:val="none" w:sz="0" w:space="0" w:color="auto"/>
                    <w:left w:val="none" w:sz="0" w:space="0" w:color="auto"/>
                    <w:bottom w:val="none" w:sz="0" w:space="0" w:color="auto"/>
                    <w:right w:val="none" w:sz="0" w:space="0" w:color="auto"/>
                  </w:divBdr>
                </w:div>
                <w:div w:id="968170537">
                  <w:marLeft w:val="0"/>
                  <w:marRight w:val="0"/>
                  <w:marTop w:val="0"/>
                  <w:marBottom w:val="0"/>
                  <w:divBdr>
                    <w:top w:val="none" w:sz="0" w:space="0" w:color="auto"/>
                    <w:left w:val="none" w:sz="0" w:space="0" w:color="auto"/>
                    <w:bottom w:val="none" w:sz="0" w:space="0" w:color="auto"/>
                    <w:right w:val="none" w:sz="0" w:space="0" w:color="auto"/>
                  </w:divBdr>
                </w:div>
                <w:div w:id="1702780125">
                  <w:marLeft w:val="0"/>
                  <w:marRight w:val="0"/>
                  <w:marTop w:val="0"/>
                  <w:marBottom w:val="0"/>
                  <w:divBdr>
                    <w:top w:val="none" w:sz="0" w:space="0" w:color="auto"/>
                    <w:left w:val="none" w:sz="0" w:space="0" w:color="auto"/>
                    <w:bottom w:val="none" w:sz="0" w:space="0" w:color="auto"/>
                    <w:right w:val="none" w:sz="0" w:space="0" w:color="auto"/>
                  </w:divBdr>
                </w:div>
                <w:div w:id="926115245">
                  <w:marLeft w:val="0"/>
                  <w:marRight w:val="0"/>
                  <w:marTop w:val="0"/>
                  <w:marBottom w:val="0"/>
                  <w:divBdr>
                    <w:top w:val="none" w:sz="0" w:space="0" w:color="auto"/>
                    <w:left w:val="none" w:sz="0" w:space="0" w:color="auto"/>
                    <w:bottom w:val="none" w:sz="0" w:space="0" w:color="auto"/>
                    <w:right w:val="none" w:sz="0" w:space="0" w:color="auto"/>
                  </w:divBdr>
                </w:div>
                <w:div w:id="1001083820">
                  <w:marLeft w:val="0"/>
                  <w:marRight w:val="0"/>
                  <w:marTop w:val="0"/>
                  <w:marBottom w:val="0"/>
                  <w:divBdr>
                    <w:top w:val="none" w:sz="0" w:space="0" w:color="auto"/>
                    <w:left w:val="none" w:sz="0" w:space="0" w:color="auto"/>
                    <w:bottom w:val="none" w:sz="0" w:space="0" w:color="auto"/>
                    <w:right w:val="none" w:sz="0" w:space="0" w:color="auto"/>
                  </w:divBdr>
                </w:div>
                <w:div w:id="233320742">
                  <w:marLeft w:val="0"/>
                  <w:marRight w:val="0"/>
                  <w:marTop w:val="0"/>
                  <w:marBottom w:val="0"/>
                  <w:divBdr>
                    <w:top w:val="none" w:sz="0" w:space="0" w:color="auto"/>
                    <w:left w:val="none" w:sz="0" w:space="0" w:color="auto"/>
                    <w:bottom w:val="none" w:sz="0" w:space="0" w:color="auto"/>
                    <w:right w:val="none" w:sz="0" w:space="0" w:color="auto"/>
                  </w:divBdr>
                </w:div>
                <w:div w:id="515971342">
                  <w:marLeft w:val="0"/>
                  <w:marRight w:val="0"/>
                  <w:marTop w:val="0"/>
                  <w:marBottom w:val="0"/>
                  <w:divBdr>
                    <w:top w:val="none" w:sz="0" w:space="0" w:color="auto"/>
                    <w:left w:val="none" w:sz="0" w:space="0" w:color="auto"/>
                    <w:bottom w:val="none" w:sz="0" w:space="0" w:color="auto"/>
                    <w:right w:val="none" w:sz="0" w:space="0" w:color="auto"/>
                  </w:divBdr>
                </w:div>
                <w:div w:id="1140153190">
                  <w:marLeft w:val="0"/>
                  <w:marRight w:val="0"/>
                  <w:marTop w:val="0"/>
                  <w:marBottom w:val="0"/>
                  <w:divBdr>
                    <w:top w:val="none" w:sz="0" w:space="0" w:color="auto"/>
                    <w:left w:val="none" w:sz="0" w:space="0" w:color="auto"/>
                    <w:bottom w:val="none" w:sz="0" w:space="0" w:color="auto"/>
                    <w:right w:val="none" w:sz="0" w:space="0" w:color="auto"/>
                  </w:divBdr>
                </w:div>
                <w:div w:id="36323147">
                  <w:marLeft w:val="0"/>
                  <w:marRight w:val="0"/>
                  <w:marTop w:val="0"/>
                  <w:marBottom w:val="0"/>
                  <w:divBdr>
                    <w:top w:val="none" w:sz="0" w:space="0" w:color="auto"/>
                    <w:left w:val="none" w:sz="0" w:space="0" w:color="auto"/>
                    <w:bottom w:val="none" w:sz="0" w:space="0" w:color="auto"/>
                    <w:right w:val="none" w:sz="0" w:space="0" w:color="auto"/>
                  </w:divBdr>
                </w:div>
                <w:div w:id="757945612">
                  <w:marLeft w:val="0"/>
                  <w:marRight w:val="0"/>
                  <w:marTop w:val="0"/>
                  <w:marBottom w:val="0"/>
                  <w:divBdr>
                    <w:top w:val="none" w:sz="0" w:space="0" w:color="auto"/>
                    <w:left w:val="none" w:sz="0" w:space="0" w:color="auto"/>
                    <w:bottom w:val="none" w:sz="0" w:space="0" w:color="auto"/>
                    <w:right w:val="none" w:sz="0" w:space="0" w:color="auto"/>
                  </w:divBdr>
                </w:div>
                <w:div w:id="1531407599">
                  <w:marLeft w:val="0"/>
                  <w:marRight w:val="0"/>
                  <w:marTop w:val="0"/>
                  <w:marBottom w:val="0"/>
                  <w:divBdr>
                    <w:top w:val="none" w:sz="0" w:space="0" w:color="auto"/>
                    <w:left w:val="none" w:sz="0" w:space="0" w:color="auto"/>
                    <w:bottom w:val="none" w:sz="0" w:space="0" w:color="auto"/>
                    <w:right w:val="none" w:sz="0" w:space="0" w:color="auto"/>
                  </w:divBdr>
                </w:div>
                <w:div w:id="930701771">
                  <w:marLeft w:val="0"/>
                  <w:marRight w:val="0"/>
                  <w:marTop w:val="0"/>
                  <w:marBottom w:val="0"/>
                  <w:divBdr>
                    <w:top w:val="none" w:sz="0" w:space="0" w:color="auto"/>
                    <w:left w:val="none" w:sz="0" w:space="0" w:color="auto"/>
                    <w:bottom w:val="none" w:sz="0" w:space="0" w:color="auto"/>
                    <w:right w:val="none" w:sz="0" w:space="0" w:color="auto"/>
                  </w:divBdr>
                </w:div>
                <w:div w:id="1352296407">
                  <w:marLeft w:val="0"/>
                  <w:marRight w:val="0"/>
                  <w:marTop w:val="0"/>
                  <w:marBottom w:val="0"/>
                  <w:divBdr>
                    <w:top w:val="none" w:sz="0" w:space="0" w:color="auto"/>
                    <w:left w:val="none" w:sz="0" w:space="0" w:color="auto"/>
                    <w:bottom w:val="none" w:sz="0" w:space="0" w:color="auto"/>
                    <w:right w:val="none" w:sz="0" w:space="0" w:color="auto"/>
                  </w:divBdr>
                </w:div>
                <w:div w:id="1420908755">
                  <w:marLeft w:val="0"/>
                  <w:marRight w:val="0"/>
                  <w:marTop w:val="0"/>
                  <w:marBottom w:val="0"/>
                  <w:divBdr>
                    <w:top w:val="none" w:sz="0" w:space="0" w:color="auto"/>
                    <w:left w:val="none" w:sz="0" w:space="0" w:color="auto"/>
                    <w:bottom w:val="none" w:sz="0" w:space="0" w:color="auto"/>
                    <w:right w:val="none" w:sz="0" w:space="0" w:color="auto"/>
                  </w:divBdr>
                </w:div>
                <w:div w:id="1094517135">
                  <w:marLeft w:val="0"/>
                  <w:marRight w:val="0"/>
                  <w:marTop w:val="0"/>
                  <w:marBottom w:val="0"/>
                  <w:divBdr>
                    <w:top w:val="none" w:sz="0" w:space="0" w:color="auto"/>
                    <w:left w:val="none" w:sz="0" w:space="0" w:color="auto"/>
                    <w:bottom w:val="none" w:sz="0" w:space="0" w:color="auto"/>
                    <w:right w:val="none" w:sz="0" w:space="0" w:color="auto"/>
                  </w:divBdr>
                </w:div>
                <w:div w:id="1565945367">
                  <w:marLeft w:val="0"/>
                  <w:marRight w:val="0"/>
                  <w:marTop w:val="0"/>
                  <w:marBottom w:val="0"/>
                  <w:divBdr>
                    <w:top w:val="none" w:sz="0" w:space="0" w:color="auto"/>
                    <w:left w:val="none" w:sz="0" w:space="0" w:color="auto"/>
                    <w:bottom w:val="none" w:sz="0" w:space="0" w:color="auto"/>
                    <w:right w:val="none" w:sz="0" w:space="0" w:color="auto"/>
                  </w:divBdr>
                </w:div>
                <w:div w:id="57166490">
                  <w:marLeft w:val="0"/>
                  <w:marRight w:val="0"/>
                  <w:marTop w:val="0"/>
                  <w:marBottom w:val="0"/>
                  <w:divBdr>
                    <w:top w:val="none" w:sz="0" w:space="0" w:color="auto"/>
                    <w:left w:val="none" w:sz="0" w:space="0" w:color="auto"/>
                    <w:bottom w:val="none" w:sz="0" w:space="0" w:color="auto"/>
                    <w:right w:val="none" w:sz="0" w:space="0" w:color="auto"/>
                  </w:divBdr>
                </w:div>
                <w:div w:id="277763389">
                  <w:marLeft w:val="0"/>
                  <w:marRight w:val="0"/>
                  <w:marTop w:val="0"/>
                  <w:marBottom w:val="0"/>
                  <w:divBdr>
                    <w:top w:val="none" w:sz="0" w:space="0" w:color="auto"/>
                    <w:left w:val="none" w:sz="0" w:space="0" w:color="auto"/>
                    <w:bottom w:val="none" w:sz="0" w:space="0" w:color="auto"/>
                    <w:right w:val="none" w:sz="0" w:space="0" w:color="auto"/>
                  </w:divBdr>
                </w:div>
                <w:div w:id="359285819">
                  <w:marLeft w:val="0"/>
                  <w:marRight w:val="0"/>
                  <w:marTop w:val="0"/>
                  <w:marBottom w:val="0"/>
                  <w:divBdr>
                    <w:top w:val="none" w:sz="0" w:space="0" w:color="auto"/>
                    <w:left w:val="none" w:sz="0" w:space="0" w:color="auto"/>
                    <w:bottom w:val="none" w:sz="0" w:space="0" w:color="auto"/>
                    <w:right w:val="none" w:sz="0" w:space="0" w:color="auto"/>
                  </w:divBdr>
                </w:div>
                <w:div w:id="609627534">
                  <w:marLeft w:val="0"/>
                  <w:marRight w:val="0"/>
                  <w:marTop w:val="0"/>
                  <w:marBottom w:val="0"/>
                  <w:divBdr>
                    <w:top w:val="none" w:sz="0" w:space="0" w:color="auto"/>
                    <w:left w:val="none" w:sz="0" w:space="0" w:color="auto"/>
                    <w:bottom w:val="none" w:sz="0" w:space="0" w:color="auto"/>
                    <w:right w:val="none" w:sz="0" w:space="0" w:color="auto"/>
                  </w:divBdr>
                </w:div>
                <w:div w:id="877468445">
                  <w:marLeft w:val="0"/>
                  <w:marRight w:val="0"/>
                  <w:marTop w:val="0"/>
                  <w:marBottom w:val="0"/>
                  <w:divBdr>
                    <w:top w:val="none" w:sz="0" w:space="0" w:color="auto"/>
                    <w:left w:val="none" w:sz="0" w:space="0" w:color="auto"/>
                    <w:bottom w:val="none" w:sz="0" w:space="0" w:color="auto"/>
                    <w:right w:val="none" w:sz="0" w:space="0" w:color="auto"/>
                  </w:divBdr>
                </w:div>
                <w:div w:id="1177041933">
                  <w:marLeft w:val="0"/>
                  <w:marRight w:val="0"/>
                  <w:marTop w:val="0"/>
                  <w:marBottom w:val="0"/>
                  <w:divBdr>
                    <w:top w:val="none" w:sz="0" w:space="0" w:color="auto"/>
                    <w:left w:val="none" w:sz="0" w:space="0" w:color="auto"/>
                    <w:bottom w:val="none" w:sz="0" w:space="0" w:color="auto"/>
                    <w:right w:val="none" w:sz="0" w:space="0" w:color="auto"/>
                  </w:divBdr>
                </w:div>
                <w:div w:id="1710450207">
                  <w:marLeft w:val="0"/>
                  <w:marRight w:val="0"/>
                  <w:marTop w:val="0"/>
                  <w:marBottom w:val="0"/>
                  <w:divBdr>
                    <w:top w:val="none" w:sz="0" w:space="0" w:color="auto"/>
                    <w:left w:val="none" w:sz="0" w:space="0" w:color="auto"/>
                    <w:bottom w:val="none" w:sz="0" w:space="0" w:color="auto"/>
                    <w:right w:val="none" w:sz="0" w:space="0" w:color="auto"/>
                  </w:divBdr>
                </w:div>
                <w:div w:id="1256086818">
                  <w:marLeft w:val="0"/>
                  <w:marRight w:val="0"/>
                  <w:marTop w:val="0"/>
                  <w:marBottom w:val="0"/>
                  <w:divBdr>
                    <w:top w:val="none" w:sz="0" w:space="0" w:color="auto"/>
                    <w:left w:val="none" w:sz="0" w:space="0" w:color="auto"/>
                    <w:bottom w:val="none" w:sz="0" w:space="0" w:color="auto"/>
                    <w:right w:val="none" w:sz="0" w:space="0" w:color="auto"/>
                  </w:divBdr>
                </w:div>
                <w:div w:id="1978607099">
                  <w:marLeft w:val="0"/>
                  <w:marRight w:val="0"/>
                  <w:marTop w:val="0"/>
                  <w:marBottom w:val="0"/>
                  <w:divBdr>
                    <w:top w:val="none" w:sz="0" w:space="0" w:color="auto"/>
                    <w:left w:val="none" w:sz="0" w:space="0" w:color="auto"/>
                    <w:bottom w:val="none" w:sz="0" w:space="0" w:color="auto"/>
                    <w:right w:val="none" w:sz="0" w:space="0" w:color="auto"/>
                  </w:divBdr>
                </w:div>
                <w:div w:id="799152960">
                  <w:marLeft w:val="0"/>
                  <w:marRight w:val="0"/>
                  <w:marTop w:val="0"/>
                  <w:marBottom w:val="0"/>
                  <w:divBdr>
                    <w:top w:val="none" w:sz="0" w:space="0" w:color="auto"/>
                    <w:left w:val="none" w:sz="0" w:space="0" w:color="auto"/>
                    <w:bottom w:val="none" w:sz="0" w:space="0" w:color="auto"/>
                    <w:right w:val="none" w:sz="0" w:space="0" w:color="auto"/>
                  </w:divBdr>
                </w:div>
                <w:div w:id="155189812">
                  <w:marLeft w:val="0"/>
                  <w:marRight w:val="0"/>
                  <w:marTop w:val="0"/>
                  <w:marBottom w:val="0"/>
                  <w:divBdr>
                    <w:top w:val="none" w:sz="0" w:space="0" w:color="auto"/>
                    <w:left w:val="none" w:sz="0" w:space="0" w:color="auto"/>
                    <w:bottom w:val="none" w:sz="0" w:space="0" w:color="auto"/>
                    <w:right w:val="none" w:sz="0" w:space="0" w:color="auto"/>
                  </w:divBdr>
                </w:div>
                <w:div w:id="517810742">
                  <w:marLeft w:val="0"/>
                  <w:marRight w:val="0"/>
                  <w:marTop w:val="0"/>
                  <w:marBottom w:val="0"/>
                  <w:divBdr>
                    <w:top w:val="none" w:sz="0" w:space="0" w:color="auto"/>
                    <w:left w:val="none" w:sz="0" w:space="0" w:color="auto"/>
                    <w:bottom w:val="none" w:sz="0" w:space="0" w:color="auto"/>
                    <w:right w:val="none" w:sz="0" w:space="0" w:color="auto"/>
                  </w:divBdr>
                </w:div>
                <w:div w:id="1634479747">
                  <w:marLeft w:val="0"/>
                  <w:marRight w:val="0"/>
                  <w:marTop w:val="0"/>
                  <w:marBottom w:val="0"/>
                  <w:divBdr>
                    <w:top w:val="none" w:sz="0" w:space="0" w:color="auto"/>
                    <w:left w:val="none" w:sz="0" w:space="0" w:color="auto"/>
                    <w:bottom w:val="none" w:sz="0" w:space="0" w:color="auto"/>
                    <w:right w:val="none" w:sz="0" w:space="0" w:color="auto"/>
                  </w:divBdr>
                </w:div>
                <w:div w:id="2053263172">
                  <w:marLeft w:val="0"/>
                  <w:marRight w:val="0"/>
                  <w:marTop w:val="0"/>
                  <w:marBottom w:val="0"/>
                  <w:divBdr>
                    <w:top w:val="none" w:sz="0" w:space="0" w:color="auto"/>
                    <w:left w:val="none" w:sz="0" w:space="0" w:color="auto"/>
                    <w:bottom w:val="none" w:sz="0" w:space="0" w:color="auto"/>
                    <w:right w:val="none" w:sz="0" w:space="0" w:color="auto"/>
                  </w:divBdr>
                </w:div>
                <w:div w:id="325322385">
                  <w:marLeft w:val="0"/>
                  <w:marRight w:val="0"/>
                  <w:marTop w:val="0"/>
                  <w:marBottom w:val="0"/>
                  <w:divBdr>
                    <w:top w:val="none" w:sz="0" w:space="0" w:color="auto"/>
                    <w:left w:val="none" w:sz="0" w:space="0" w:color="auto"/>
                    <w:bottom w:val="none" w:sz="0" w:space="0" w:color="auto"/>
                    <w:right w:val="none" w:sz="0" w:space="0" w:color="auto"/>
                  </w:divBdr>
                </w:div>
                <w:div w:id="1927642844">
                  <w:marLeft w:val="0"/>
                  <w:marRight w:val="0"/>
                  <w:marTop w:val="0"/>
                  <w:marBottom w:val="0"/>
                  <w:divBdr>
                    <w:top w:val="none" w:sz="0" w:space="0" w:color="auto"/>
                    <w:left w:val="none" w:sz="0" w:space="0" w:color="auto"/>
                    <w:bottom w:val="none" w:sz="0" w:space="0" w:color="auto"/>
                    <w:right w:val="none" w:sz="0" w:space="0" w:color="auto"/>
                  </w:divBdr>
                </w:div>
                <w:div w:id="1878279151">
                  <w:marLeft w:val="0"/>
                  <w:marRight w:val="0"/>
                  <w:marTop w:val="0"/>
                  <w:marBottom w:val="0"/>
                  <w:divBdr>
                    <w:top w:val="none" w:sz="0" w:space="0" w:color="auto"/>
                    <w:left w:val="none" w:sz="0" w:space="0" w:color="auto"/>
                    <w:bottom w:val="none" w:sz="0" w:space="0" w:color="auto"/>
                    <w:right w:val="none" w:sz="0" w:space="0" w:color="auto"/>
                  </w:divBdr>
                </w:div>
                <w:div w:id="1422723562">
                  <w:marLeft w:val="0"/>
                  <w:marRight w:val="0"/>
                  <w:marTop w:val="0"/>
                  <w:marBottom w:val="0"/>
                  <w:divBdr>
                    <w:top w:val="none" w:sz="0" w:space="0" w:color="auto"/>
                    <w:left w:val="none" w:sz="0" w:space="0" w:color="auto"/>
                    <w:bottom w:val="none" w:sz="0" w:space="0" w:color="auto"/>
                    <w:right w:val="none" w:sz="0" w:space="0" w:color="auto"/>
                  </w:divBdr>
                </w:div>
                <w:div w:id="1737972148">
                  <w:marLeft w:val="0"/>
                  <w:marRight w:val="0"/>
                  <w:marTop w:val="0"/>
                  <w:marBottom w:val="0"/>
                  <w:divBdr>
                    <w:top w:val="none" w:sz="0" w:space="0" w:color="auto"/>
                    <w:left w:val="none" w:sz="0" w:space="0" w:color="auto"/>
                    <w:bottom w:val="none" w:sz="0" w:space="0" w:color="auto"/>
                    <w:right w:val="none" w:sz="0" w:space="0" w:color="auto"/>
                  </w:divBdr>
                </w:div>
                <w:div w:id="1698236915">
                  <w:marLeft w:val="0"/>
                  <w:marRight w:val="0"/>
                  <w:marTop w:val="0"/>
                  <w:marBottom w:val="0"/>
                  <w:divBdr>
                    <w:top w:val="none" w:sz="0" w:space="0" w:color="auto"/>
                    <w:left w:val="none" w:sz="0" w:space="0" w:color="auto"/>
                    <w:bottom w:val="none" w:sz="0" w:space="0" w:color="auto"/>
                    <w:right w:val="none" w:sz="0" w:space="0" w:color="auto"/>
                  </w:divBdr>
                </w:div>
                <w:div w:id="1172793201">
                  <w:marLeft w:val="0"/>
                  <w:marRight w:val="0"/>
                  <w:marTop w:val="0"/>
                  <w:marBottom w:val="0"/>
                  <w:divBdr>
                    <w:top w:val="none" w:sz="0" w:space="0" w:color="auto"/>
                    <w:left w:val="none" w:sz="0" w:space="0" w:color="auto"/>
                    <w:bottom w:val="none" w:sz="0" w:space="0" w:color="auto"/>
                    <w:right w:val="none" w:sz="0" w:space="0" w:color="auto"/>
                  </w:divBdr>
                </w:div>
                <w:div w:id="2022200735">
                  <w:marLeft w:val="0"/>
                  <w:marRight w:val="0"/>
                  <w:marTop w:val="0"/>
                  <w:marBottom w:val="0"/>
                  <w:divBdr>
                    <w:top w:val="none" w:sz="0" w:space="0" w:color="auto"/>
                    <w:left w:val="none" w:sz="0" w:space="0" w:color="auto"/>
                    <w:bottom w:val="none" w:sz="0" w:space="0" w:color="auto"/>
                    <w:right w:val="none" w:sz="0" w:space="0" w:color="auto"/>
                  </w:divBdr>
                </w:div>
              </w:divsChild>
            </w:div>
            <w:div w:id="1454594719">
              <w:marLeft w:val="0"/>
              <w:marRight w:val="0"/>
              <w:marTop w:val="0"/>
              <w:marBottom w:val="0"/>
              <w:divBdr>
                <w:top w:val="none" w:sz="0" w:space="0" w:color="auto"/>
                <w:left w:val="none" w:sz="0" w:space="0" w:color="auto"/>
                <w:bottom w:val="none" w:sz="0" w:space="0" w:color="auto"/>
                <w:right w:val="none" w:sz="0" w:space="0" w:color="auto"/>
              </w:divBdr>
              <w:divsChild>
                <w:div w:id="286551325">
                  <w:marLeft w:val="0"/>
                  <w:marRight w:val="0"/>
                  <w:marTop w:val="0"/>
                  <w:marBottom w:val="0"/>
                  <w:divBdr>
                    <w:top w:val="none" w:sz="0" w:space="0" w:color="auto"/>
                    <w:left w:val="none" w:sz="0" w:space="0" w:color="auto"/>
                    <w:bottom w:val="none" w:sz="0" w:space="0" w:color="auto"/>
                    <w:right w:val="none" w:sz="0" w:space="0" w:color="auto"/>
                  </w:divBdr>
                </w:div>
                <w:div w:id="575015850">
                  <w:marLeft w:val="0"/>
                  <w:marRight w:val="0"/>
                  <w:marTop w:val="0"/>
                  <w:marBottom w:val="0"/>
                  <w:divBdr>
                    <w:top w:val="none" w:sz="0" w:space="0" w:color="auto"/>
                    <w:left w:val="none" w:sz="0" w:space="0" w:color="auto"/>
                    <w:bottom w:val="none" w:sz="0" w:space="0" w:color="auto"/>
                    <w:right w:val="none" w:sz="0" w:space="0" w:color="auto"/>
                  </w:divBdr>
                </w:div>
                <w:div w:id="1919167620">
                  <w:marLeft w:val="0"/>
                  <w:marRight w:val="0"/>
                  <w:marTop w:val="0"/>
                  <w:marBottom w:val="0"/>
                  <w:divBdr>
                    <w:top w:val="none" w:sz="0" w:space="0" w:color="auto"/>
                    <w:left w:val="none" w:sz="0" w:space="0" w:color="auto"/>
                    <w:bottom w:val="none" w:sz="0" w:space="0" w:color="auto"/>
                    <w:right w:val="none" w:sz="0" w:space="0" w:color="auto"/>
                  </w:divBdr>
                </w:div>
                <w:div w:id="1392462628">
                  <w:marLeft w:val="0"/>
                  <w:marRight w:val="0"/>
                  <w:marTop w:val="0"/>
                  <w:marBottom w:val="0"/>
                  <w:divBdr>
                    <w:top w:val="none" w:sz="0" w:space="0" w:color="auto"/>
                    <w:left w:val="none" w:sz="0" w:space="0" w:color="auto"/>
                    <w:bottom w:val="none" w:sz="0" w:space="0" w:color="auto"/>
                    <w:right w:val="none" w:sz="0" w:space="0" w:color="auto"/>
                  </w:divBdr>
                </w:div>
                <w:div w:id="1018890244">
                  <w:marLeft w:val="0"/>
                  <w:marRight w:val="0"/>
                  <w:marTop w:val="0"/>
                  <w:marBottom w:val="0"/>
                  <w:divBdr>
                    <w:top w:val="none" w:sz="0" w:space="0" w:color="auto"/>
                    <w:left w:val="none" w:sz="0" w:space="0" w:color="auto"/>
                    <w:bottom w:val="none" w:sz="0" w:space="0" w:color="auto"/>
                    <w:right w:val="none" w:sz="0" w:space="0" w:color="auto"/>
                  </w:divBdr>
                </w:div>
                <w:div w:id="258025523">
                  <w:marLeft w:val="0"/>
                  <w:marRight w:val="0"/>
                  <w:marTop w:val="0"/>
                  <w:marBottom w:val="0"/>
                  <w:divBdr>
                    <w:top w:val="none" w:sz="0" w:space="0" w:color="auto"/>
                    <w:left w:val="none" w:sz="0" w:space="0" w:color="auto"/>
                    <w:bottom w:val="none" w:sz="0" w:space="0" w:color="auto"/>
                    <w:right w:val="none" w:sz="0" w:space="0" w:color="auto"/>
                  </w:divBdr>
                </w:div>
                <w:div w:id="844588555">
                  <w:marLeft w:val="0"/>
                  <w:marRight w:val="0"/>
                  <w:marTop w:val="0"/>
                  <w:marBottom w:val="0"/>
                  <w:divBdr>
                    <w:top w:val="none" w:sz="0" w:space="0" w:color="auto"/>
                    <w:left w:val="none" w:sz="0" w:space="0" w:color="auto"/>
                    <w:bottom w:val="none" w:sz="0" w:space="0" w:color="auto"/>
                    <w:right w:val="none" w:sz="0" w:space="0" w:color="auto"/>
                  </w:divBdr>
                </w:div>
                <w:div w:id="1195654959">
                  <w:marLeft w:val="0"/>
                  <w:marRight w:val="0"/>
                  <w:marTop w:val="0"/>
                  <w:marBottom w:val="0"/>
                  <w:divBdr>
                    <w:top w:val="none" w:sz="0" w:space="0" w:color="auto"/>
                    <w:left w:val="none" w:sz="0" w:space="0" w:color="auto"/>
                    <w:bottom w:val="none" w:sz="0" w:space="0" w:color="auto"/>
                    <w:right w:val="none" w:sz="0" w:space="0" w:color="auto"/>
                  </w:divBdr>
                </w:div>
                <w:div w:id="2124570092">
                  <w:marLeft w:val="0"/>
                  <w:marRight w:val="0"/>
                  <w:marTop w:val="0"/>
                  <w:marBottom w:val="0"/>
                  <w:divBdr>
                    <w:top w:val="none" w:sz="0" w:space="0" w:color="auto"/>
                    <w:left w:val="none" w:sz="0" w:space="0" w:color="auto"/>
                    <w:bottom w:val="none" w:sz="0" w:space="0" w:color="auto"/>
                    <w:right w:val="none" w:sz="0" w:space="0" w:color="auto"/>
                  </w:divBdr>
                </w:div>
                <w:div w:id="1557928709">
                  <w:marLeft w:val="0"/>
                  <w:marRight w:val="0"/>
                  <w:marTop w:val="0"/>
                  <w:marBottom w:val="0"/>
                  <w:divBdr>
                    <w:top w:val="none" w:sz="0" w:space="0" w:color="auto"/>
                    <w:left w:val="none" w:sz="0" w:space="0" w:color="auto"/>
                    <w:bottom w:val="none" w:sz="0" w:space="0" w:color="auto"/>
                    <w:right w:val="none" w:sz="0" w:space="0" w:color="auto"/>
                  </w:divBdr>
                </w:div>
                <w:div w:id="366177695">
                  <w:marLeft w:val="0"/>
                  <w:marRight w:val="0"/>
                  <w:marTop w:val="0"/>
                  <w:marBottom w:val="0"/>
                  <w:divBdr>
                    <w:top w:val="none" w:sz="0" w:space="0" w:color="auto"/>
                    <w:left w:val="none" w:sz="0" w:space="0" w:color="auto"/>
                    <w:bottom w:val="none" w:sz="0" w:space="0" w:color="auto"/>
                    <w:right w:val="none" w:sz="0" w:space="0" w:color="auto"/>
                  </w:divBdr>
                </w:div>
                <w:div w:id="513112656">
                  <w:marLeft w:val="0"/>
                  <w:marRight w:val="0"/>
                  <w:marTop w:val="0"/>
                  <w:marBottom w:val="0"/>
                  <w:divBdr>
                    <w:top w:val="none" w:sz="0" w:space="0" w:color="auto"/>
                    <w:left w:val="none" w:sz="0" w:space="0" w:color="auto"/>
                    <w:bottom w:val="none" w:sz="0" w:space="0" w:color="auto"/>
                    <w:right w:val="none" w:sz="0" w:space="0" w:color="auto"/>
                  </w:divBdr>
                </w:div>
                <w:div w:id="29109633">
                  <w:marLeft w:val="0"/>
                  <w:marRight w:val="0"/>
                  <w:marTop w:val="0"/>
                  <w:marBottom w:val="0"/>
                  <w:divBdr>
                    <w:top w:val="none" w:sz="0" w:space="0" w:color="auto"/>
                    <w:left w:val="none" w:sz="0" w:space="0" w:color="auto"/>
                    <w:bottom w:val="none" w:sz="0" w:space="0" w:color="auto"/>
                    <w:right w:val="none" w:sz="0" w:space="0" w:color="auto"/>
                  </w:divBdr>
                </w:div>
                <w:div w:id="1051343633">
                  <w:marLeft w:val="0"/>
                  <w:marRight w:val="0"/>
                  <w:marTop w:val="0"/>
                  <w:marBottom w:val="0"/>
                  <w:divBdr>
                    <w:top w:val="none" w:sz="0" w:space="0" w:color="auto"/>
                    <w:left w:val="none" w:sz="0" w:space="0" w:color="auto"/>
                    <w:bottom w:val="none" w:sz="0" w:space="0" w:color="auto"/>
                    <w:right w:val="none" w:sz="0" w:space="0" w:color="auto"/>
                  </w:divBdr>
                </w:div>
                <w:div w:id="622688674">
                  <w:marLeft w:val="0"/>
                  <w:marRight w:val="0"/>
                  <w:marTop w:val="0"/>
                  <w:marBottom w:val="0"/>
                  <w:divBdr>
                    <w:top w:val="none" w:sz="0" w:space="0" w:color="auto"/>
                    <w:left w:val="none" w:sz="0" w:space="0" w:color="auto"/>
                    <w:bottom w:val="none" w:sz="0" w:space="0" w:color="auto"/>
                    <w:right w:val="none" w:sz="0" w:space="0" w:color="auto"/>
                  </w:divBdr>
                </w:div>
                <w:div w:id="2035686053">
                  <w:marLeft w:val="0"/>
                  <w:marRight w:val="0"/>
                  <w:marTop w:val="0"/>
                  <w:marBottom w:val="0"/>
                  <w:divBdr>
                    <w:top w:val="none" w:sz="0" w:space="0" w:color="auto"/>
                    <w:left w:val="none" w:sz="0" w:space="0" w:color="auto"/>
                    <w:bottom w:val="none" w:sz="0" w:space="0" w:color="auto"/>
                    <w:right w:val="none" w:sz="0" w:space="0" w:color="auto"/>
                  </w:divBdr>
                </w:div>
                <w:div w:id="1154955360">
                  <w:marLeft w:val="0"/>
                  <w:marRight w:val="0"/>
                  <w:marTop w:val="0"/>
                  <w:marBottom w:val="0"/>
                  <w:divBdr>
                    <w:top w:val="none" w:sz="0" w:space="0" w:color="auto"/>
                    <w:left w:val="none" w:sz="0" w:space="0" w:color="auto"/>
                    <w:bottom w:val="none" w:sz="0" w:space="0" w:color="auto"/>
                    <w:right w:val="none" w:sz="0" w:space="0" w:color="auto"/>
                  </w:divBdr>
                </w:div>
                <w:div w:id="1552186145">
                  <w:marLeft w:val="0"/>
                  <w:marRight w:val="0"/>
                  <w:marTop w:val="0"/>
                  <w:marBottom w:val="0"/>
                  <w:divBdr>
                    <w:top w:val="none" w:sz="0" w:space="0" w:color="auto"/>
                    <w:left w:val="none" w:sz="0" w:space="0" w:color="auto"/>
                    <w:bottom w:val="none" w:sz="0" w:space="0" w:color="auto"/>
                    <w:right w:val="none" w:sz="0" w:space="0" w:color="auto"/>
                  </w:divBdr>
                </w:div>
                <w:div w:id="1247616204">
                  <w:marLeft w:val="0"/>
                  <w:marRight w:val="0"/>
                  <w:marTop w:val="0"/>
                  <w:marBottom w:val="0"/>
                  <w:divBdr>
                    <w:top w:val="none" w:sz="0" w:space="0" w:color="auto"/>
                    <w:left w:val="none" w:sz="0" w:space="0" w:color="auto"/>
                    <w:bottom w:val="none" w:sz="0" w:space="0" w:color="auto"/>
                    <w:right w:val="none" w:sz="0" w:space="0" w:color="auto"/>
                  </w:divBdr>
                </w:div>
                <w:div w:id="1161510041">
                  <w:marLeft w:val="0"/>
                  <w:marRight w:val="0"/>
                  <w:marTop w:val="0"/>
                  <w:marBottom w:val="0"/>
                  <w:divBdr>
                    <w:top w:val="none" w:sz="0" w:space="0" w:color="auto"/>
                    <w:left w:val="none" w:sz="0" w:space="0" w:color="auto"/>
                    <w:bottom w:val="none" w:sz="0" w:space="0" w:color="auto"/>
                    <w:right w:val="none" w:sz="0" w:space="0" w:color="auto"/>
                  </w:divBdr>
                </w:div>
                <w:div w:id="1707101655">
                  <w:marLeft w:val="0"/>
                  <w:marRight w:val="0"/>
                  <w:marTop w:val="0"/>
                  <w:marBottom w:val="0"/>
                  <w:divBdr>
                    <w:top w:val="none" w:sz="0" w:space="0" w:color="auto"/>
                    <w:left w:val="none" w:sz="0" w:space="0" w:color="auto"/>
                    <w:bottom w:val="none" w:sz="0" w:space="0" w:color="auto"/>
                    <w:right w:val="none" w:sz="0" w:space="0" w:color="auto"/>
                  </w:divBdr>
                </w:div>
                <w:div w:id="1100832091">
                  <w:marLeft w:val="0"/>
                  <w:marRight w:val="0"/>
                  <w:marTop w:val="0"/>
                  <w:marBottom w:val="0"/>
                  <w:divBdr>
                    <w:top w:val="none" w:sz="0" w:space="0" w:color="auto"/>
                    <w:left w:val="none" w:sz="0" w:space="0" w:color="auto"/>
                    <w:bottom w:val="none" w:sz="0" w:space="0" w:color="auto"/>
                    <w:right w:val="none" w:sz="0" w:space="0" w:color="auto"/>
                  </w:divBdr>
                </w:div>
                <w:div w:id="497234513">
                  <w:marLeft w:val="0"/>
                  <w:marRight w:val="0"/>
                  <w:marTop w:val="0"/>
                  <w:marBottom w:val="0"/>
                  <w:divBdr>
                    <w:top w:val="none" w:sz="0" w:space="0" w:color="auto"/>
                    <w:left w:val="none" w:sz="0" w:space="0" w:color="auto"/>
                    <w:bottom w:val="none" w:sz="0" w:space="0" w:color="auto"/>
                    <w:right w:val="none" w:sz="0" w:space="0" w:color="auto"/>
                  </w:divBdr>
                </w:div>
                <w:div w:id="1711563324">
                  <w:marLeft w:val="0"/>
                  <w:marRight w:val="0"/>
                  <w:marTop w:val="0"/>
                  <w:marBottom w:val="0"/>
                  <w:divBdr>
                    <w:top w:val="none" w:sz="0" w:space="0" w:color="auto"/>
                    <w:left w:val="none" w:sz="0" w:space="0" w:color="auto"/>
                    <w:bottom w:val="none" w:sz="0" w:space="0" w:color="auto"/>
                    <w:right w:val="none" w:sz="0" w:space="0" w:color="auto"/>
                  </w:divBdr>
                </w:div>
                <w:div w:id="812719865">
                  <w:marLeft w:val="0"/>
                  <w:marRight w:val="0"/>
                  <w:marTop w:val="0"/>
                  <w:marBottom w:val="0"/>
                  <w:divBdr>
                    <w:top w:val="none" w:sz="0" w:space="0" w:color="auto"/>
                    <w:left w:val="none" w:sz="0" w:space="0" w:color="auto"/>
                    <w:bottom w:val="none" w:sz="0" w:space="0" w:color="auto"/>
                    <w:right w:val="none" w:sz="0" w:space="0" w:color="auto"/>
                  </w:divBdr>
                </w:div>
                <w:div w:id="911895556">
                  <w:marLeft w:val="0"/>
                  <w:marRight w:val="0"/>
                  <w:marTop w:val="0"/>
                  <w:marBottom w:val="0"/>
                  <w:divBdr>
                    <w:top w:val="none" w:sz="0" w:space="0" w:color="auto"/>
                    <w:left w:val="none" w:sz="0" w:space="0" w:color="auto"/>
                    <w:bottom w:val="none" w:sz="0" w:space="0" w:color="auto"/>
                    <w:right w:val="none" w:sz="0" w:space="0" w:color="auto"/>
                  </w:divBdr>
                </w:div>
                <w:div w:id="1994093520">
                  <w:marLeft w:val="0"/>
                  <w:marRight w:val="0"/>
                  <w:marTop w:val="0"/>
                  <w:marBottom w:val="0"/>
                  <w:divBdr>
                    <w:top w:val="none" w:sz="0" w:space="0" w:color="auto"/>
                    <w:left w:val="none" w:sz="0" w:space="0" w:color="auto"/>
                    <w:bottom w:val="none" w:sz="0" w:space="0" w:color="auto"/>
                    <w:right w:val="none" w:sz="0" w:space="0" w:color="auto"/>
                  </w:divBdr>
                </w:div>
                <w:div w:id="174538260">
                  <w:marLeft w:val="0"/>
                  <w:marRight w:val="0"/>
                  <w:marTop w:val="0"/>
                  <w:marBottom w:val="0"/>
                  <w:divBdr>
                    <w:top w:val="none" w:sz="0" w:space="0" w:color="auto"/>
                    <w:left w:val="none" w:sz="0" w:space="0" w:color="auto"/>
                    <w:bottom w:val="none" w:sz="0" w:space="0" w:color="auto"/>
                    <w:right w:val="none" w:sz="0" w:space="0" w:color="auto"/>
                  </w:divBdr>
                </w:div>
                <w:div w:id="277689340">
                  <w:marLeft w:val="0"/>
                  <w:marRight w:val="0"/>
                  <w:marTop w:val="0"/>
                  <w:marBottom w:val="0"/>
                  <w:divBdr>
                    <w:top w:val="none" w:sz="0" w:space="0" w:color="auto"/>
                    <w:left w:val="none" w:sz="0" w:space="0" w:color="auto"/>
                    <w:bottom w:val="none" w:sz="0" w:space="0" w:color="auto"/>
                    <w:right w:val="none" w:sz="0" w:space="0" w:color="auto"/>
                  </w:divBdr>
                </w:div>
                <w:div w:id="1748455937">
                  <w:marLeft w:val="0"/>
                  <w:marRight w:val="0"/>
                  <w:marTop w:val="0"/>
                  <w:marBottom w:val="0"/>
                  <w:divBdr>
                    <w:top w:val="none" w:sz="0" w:space="0" w:color="auto"/>
                    <w:left w:val="none" w:sz="0" w:space="0" w:color="auto"/>
                    <w:bottom w:val="none" w:sz="0" w:space="0" w:color="auto"/>
                    <w:right w:val="none" w:sz="0" w:space="0" w:color="auto"/>
                  </w:divBdr>
                </w:div>
                <w:div w:id="106320924">
                  <w:marLeft w:val="0"/>
                  <w:marRight w:val="0"/>
                  <w:marTop w:val="0"/>
                  <w:marBottom w:val="0"/>
                  <w:divBdr>
                    <w:top w:val="none" w:sz="0" w:space="0" w:color="auto"/>
                    <w:left w:val="none" w:sz="0" w:space="0" w:color="auto"/>
                    <w:bottom w:val="none" w:sz="0" w:space="0" w:color="auto"/>
                    <w:right w:val="none" w:sz="0" w:space="0" w:color="auto"/>
                  </w:divBdr>
                </w:div>
                <w:div w:id="1517379014">
                  <w:marLeft w:val="0"/>
                  <w:marRight w:val="0"/>
                  <w:marTop w:val="0"/>
                  <w:marBottom w:val="0"/>
                  <w:divBdr>
                    <w:top w:val="none" w:sz="0" w:space="0" w:color="auto"/>
                    <w:left w:val="none" w:sz="0" w:space="0" w:color="auto"/>
                    <w:bottom w:val="none" w:sz="0" w:space="0" w:color="auto"/>
                    <w:right w:val="none" w:sz="0" w:space="0" w:color="auto"/>
                  </w:divBdr>
                </w:div>
                <w:div w:id="347876039">
                  <w:marLeft w:val="0"/>
                  <w:marRight w:val="0"/>
                  <w:marTop w:val="0"/>
                  <w:marBottom w:val="0"/>
                  <w:divBdr>
                    <w:top w:val="none" w:sz="0" w:space="0" w:color="auto"/>
                    <w:left w:val="none" w:sz="0" w:space="0" w:color="auto"/>
                    <w:bottom w:val="none" w:sz="0" w:space="0" w:color="auto"/>
                    <w:right w:val="none" w:sz="0" w:space="0" w:color="auto"/>
                  </w:divBdr>
                </w:div>
                <w:div w:id="657538886">
                  <w:marLeft w:val="0"/>
                  <w:marRight w:val="0"/>
                  <w:marTop w:val="0"/>
                  <w:marBottom w:val="0"/>
                  <w:divBdr>
                    <w:top w:val="none" w:sz="0" w:space="0" w:color="auto"/>
                    <w:left w:val="none" w:sz="0" w:space="0" w:color="auto"/>
                    <w:bottom w:val="none" w:sz="0" w:space="0" w:color="auto"/>
                    <w:right w:val="none" w:sz="0" w:space="0" w:color="auto"/>
                  </w:divBdr>
                </w:div>
                <w:div w:id="11959905">
                  <w:marLeft w:val="0"/>
                  <w:marRight w:val="0"/>
                  <w:marTop w:val="0"/>
                  <w:marBottom w:val="0"/>
                  <w:divBdr>
                    <w:top w:val="none" w:sz="0" w:space="0" w:color="auto"/>
                    <w:left w:val="none" w:sz="0" w:space="0" w:color="auto"/>
                    <w:bottom w:val="none" w:sz="0" w:space="0" w:color="auto"/>
                    <w:right w:val="none" w:sz="0" w:space="0" w:color="auto"/>
                  </w:divBdr>
                </w:div>
                <w:div w:id="160782612">
                  <w:marLeft w:val="0"/>
                  <w:marRight w:val="0"/>
                  <w:marTop w:val="0"/>
                  <w:marBottom w:val="0"/>
                  <w:divBdr>
                    <w:top w:val="none" w:sz="0" w:space="0" w:color="auto"/>
                    <w:left w:val="none" w:sz="0" w:space="0" w:color="auto"/>
                    <w:bottom w:val="none" w:sz="0" w:space="0" w:color="auto"/>
                    <w:right w:val="none" w:sz="0" w:space="0" w:color="auto"/>
                  </w:divBdr>
                </w:div>
                <w:div w:id="2140607437">
                  <w:marLeft w:val="0"/>
                  <w:marRight w:val="0"/>
                  <w:marTop w:val="0"/>
                  <w:marBottom w:val="0"/>
                  <w:divBdr>
                    <w:top w:val="none" w:sz="0" w:space="0" w:color="auto"/>
                    <w:left w:val="none" w:sz="0" w:space="0" w:color="auto"/>
                    <w:bottom w:val="none" w:sz="0" w:space="0" w:color="auto"/>
                    <w:right w:val="none" w:sz="0" w:space="0" w:color="auto"/>
                  </w:divBdr>
                </w:div>
                <w:div w:id="731925109">
                  <w:marLeft w:val="0"/>
                  <w:marRight w:val="0"/>
                  <w:marTop w:val="0"/>
                  <w:marBottom w:val="0"/>
                  <w:divBdr>
                    <w:top w:val="none" w:sz="0" w:space="0" w:color="auto"/>
                    <w:left w:val="none" w:sz="0" w:space="0" w:color="auto"/>
                    <w:bottom w:val="none" w:sz="0" w:space="0" w:color="auto"/>
                    <w:right w:val="none" w:sz="0" w:space="0" w:color="auto"/>
                  </w:divBdr>
                </w:div>
                <w:div w:id="129594587">
                  <w:marLeft w:val="0"/>
                  <w:marRight w:val="0"/>
                  <w:marTop w:val="0"/>
                  <w:marBottom w:val="0"/>
                  <w:divBdr>
                    <w:top w:val="none" w:sz="0" w:space="0" w:color="auto"/>
                    <w:left w:val="none" w:sz="0" w:space="0" w:color="auto"/>
                    <w:bottom w:val="none" w:sz="0" w:space="0" w:color="auto"/>
                    <w:right w:val="none" w:sz="0" w:space="0" w:color="auto"/>
                  </w:divBdr>
                </w:div>
                <w:div w:id="255329903">
                  <w:marLeft w:val="0"/>
                  <w:marRight w:val="0"/>
                  <w:marTop w:val="0"/>
                  <w:marBottom w:val="0"/>
                  <w:divBdr>
                    <w:top w:val="none" w:sz="0" w:space="0" w:color="auto"/>
                    <w:left w:val="none" w:sz="0" w:space="0" w:color="auto"/>
                    <w:bottom w:val="none" w:sz="0" w:space="0" w:color="auto"/>
                    <w:right w:val="none" w:sz="0" w:space="0" w:color="auto"/>
                  </w:divBdr>
                </w:div>
                <w:div w:id="1264652591">
                  <w:marLeft w:val="0"/>
                  <w:marRight w:val="0"/>
                  <w:marTop w:val="0"/>
                  <w:marBottom w:val="0"/>
                  <w:divBdr>
                    <w:top w:val="none" w:sz="0" w:space="0" w:color="auto"/>
                    <w:left w:val="none" w:sz="0" w:space="0" w:color="auto"/>
                    <w:bottom w:val="none" w:sz="0" w:space="0" w:color="auto"/>
                    <w:right w:val="none" w:sz="0" w:space="0" w:color="auto"/>
                  </w:divBdr>
                </w:div>
                <w:div w:id="944507515">
                  <w:marLeft w:val="0"/>
                  <w:marRight w:val="0"/>
                  <w:marTop w:val="0"/>
                  <w:marBottom w:val="0"/>
                  <w:divBdr>
                    <w:top w:val="none" w:sz="0" w:space="0" w:color="auto"/>
                    <w:left w:val="none" w:sz="0" w:space="0" w:color="auto"/>
                    <w:bottom w:val="none" w:sz="0" w:space="0" w:color="auto"/>
                    <w:right w:val="none" w:sz="0" w:space="0" w:color="auto"/>
                  </w:divBdr>
                </w:div>
                <w:div w:id="278266747">
                  <w:marLeft w:val="0"/>
                  <w:marRight w:val="0"/>
                  <w:marTop w:val="0"/>
                  <w:marBottom w:val="0"/>
                  <w:divBdr>
                    <w:top w:val="none" w:sz="0" w:space="0" w:color="auto"/>
                    <w:left w:val="none" w:sz="0" w:space="0" w:color="auto"/>
                    <w:bottom w:val="none" w:sz="0" w:space="0" w:color="auto"/>
                    <w:right w:val="none" w:sz="0" w:space="0" w:color="auto"/>
                  </w:divBdr>
                </w:div>
                <w:div w:id="264971232">
                  <w:marLeft w:val="0"/>
                  <w:marRight w:val="0"/>
                  <w:marTop w:val="0"/>
                  <w:marBottom w:val="0"/>
                  <w:divBdr>
                    <w:top w:val="none" w:sz="0" w:space="0" w:color="auto"/>
                    <w:left w:val="none" w:sz="0" w:space="0" w:color="auto"/>
                    <w:bottom w:val="none" w:sz="0" w:space="0" w:color="auto"/>
                    <w:right w:val="none" w:sz="0" w:space="0" w:color="auto"/>
                  </w:divBdr>
                </w:div>
                <w:div w:id="1498421526">
                  <w:marLeft w:val="0"/>
                  <w:marRight w:val="0"/>
                  <w:marTop w:val="0"/>
                  <w:marBottom w:val="0"/>
                  <w:divBdr>
                    <w:top w:val="none" w:sz="0" w:space="0" w:color="auto"/>
                    <w:left w:val="none" w:sz="0" w:space="0" w:color="auto"/>
                    <w:bottom w:val="none" w:sz="0" w:space="0" w:color="auto"/>
                    <w:right w:val="none" w:sz="0" w:space="0" w:color="auto"/>
                  </w:divBdr>
                </w:div>
                <w:div w:id="1670061472">
                  <w:marLeft w:val="0"/>
                  <w:marRight w:val="0"/>
                  <w:marTop w:val="0"/>
                  <w:marBottom w:val="0"/>
                  <w:divBdr>
                    <w:top w:val="none" w:sz="0" w:space="0" w:color="auto"/>
                    <w:left w:val="none" w:sz="0" w:space="0" w:color="auto"/>
                    <w:bottom w:val="none" w:sz="0" w:space="0" w:color="auto"/>
                    <w:right w:val="none" w:sz="0" w:space="0" w:color="auto"/>
                  </w:divBdr>
                </w:div>
                <w:div w:id="153886543">
                  <w:marLeft w:val="0"/>
                  <w:marRight w:val="0"/>
                  <w:marTop w:val="0"/>
                  <w:marBottom w:val="0"/>
                  <w:divBdr>
                    <w:top w:val="none" w:sz="0" w:space="0" w:color="auto"/>
                    <w:left w:val="none" w:sz="0" w:space="0" w:color="auto"/>
                    <w:bottom w:val="none" w:sz="0" w:space="0" w:color="auto"/>
                    <w:right w:val="none" w:sz="0" w:space="0" w:color="auto"/>
                  </w:divBdr>
                </w:div>
                <w:div w:id="980038667">
                  <w:marLeft w:val="0"/>
                  <w:marRight w:val="0"/>
                  <w:marTop w:val="0"/>
                  <w:marBottom w:val="0"/>
                  <w:divBdr>
                    <w:top w:val="none" w:sz="0" w:space="0" w:color="auto"/>
                    <w:left w:val="none" w:sz="0" w:space="0" w:color="auto"/>
                    <w:bottom w:val="none" w:sz="0" w:space="0" w:color="auto"/>
                    <w:right w:val="none" w:sz="0" w:space="0" w:color="auto"/>
                  </w:divBdr>
                </w:div>
                <w:div w:id="398332462">
                  <w:marLeft w:val="0"/>
                  <w:marRight w:val="0"/>
                  <w:marTop w:val="0"/>
                  <w:marBottom w:val="0"/>
                  <w:divBdr>
                    <w:top w:val="none" w:sz="0" w:space="0" w:color="auto"/>
                    <w:left w:val="none" w:sz="0" w:space="0" w:color="auto"/>
                    <w:bottom w:val="none" w:sz="0" w:space="0" w:color="auto"/>
                    <w:right w:val="none" w:sz="0" w:space="0" w:color="auto"/>
                  </w:divBdr>
                </w:div>
                <w:div w:id="98452627">
                  <w:marLeft w:val="0"/>
                  <w:marRight w:val="0"/>
                  <w:marTop w:val="0"/>
                  <w:marBottom w:val="0"/>
                  <w:divBdr>
                    <w:top w:val="none" w:sz="0" w:space="0" w:color="auto"/>
                    <w:left w:val="none" w:sz="0" w:space="0" w:color="auto"/>
                    <w:bottom w:val="none" w:sz="0" w:space="0" w:color="auto"/>
                    <w:right w:val="none" w:sz="0" w:space="0" w:color="auto"/>
                  </w:divBdr>
                </w:div>
                <w:div w:id="1714884328">
                  <w:marLeft w:val="0"/>
                  <w:marRight w:val="0"/>
                  <w:marTop w:val="0"/>
                  <w:marBottom w:val="0"/>
                  <w:divBdr>
                    <w:top w:val="none" w:sz="0" w:space="0" w:color="auto"/>
                    <w:left w:val="none" w:sz="0" w:space="0" w:color="auto"/>
                    <w:bottom w:val="none" w:sz="0" w:space="0" w:color="auto"/>
                    <w:right w:val="none" w:sz="0" w:space="0" w:color="auto"/>
                  </w:divBdr>
                </w:div>
                <w:div w:id="2002388241">
                  <w:marLeft w:val="0"/>
                  <w:marRight w:val="0"/>
                  <w:marTop w:val="0"/>
                  <w:marBottom w:val="0"/>
                  <w:divBdr>
                    <w:top w:val="none" w:sz="0" w:space="0" w:color="auto"/>
                    <w:left w:val="none" w:sz="0" w:space="0" w:color="auto"/>
                    <w:bottom w:val="none" w:sz="0" w:space="0" w:color="auto"/>
                    <w:right w:val="none" w:sz="0" w:space="0" w:color="auto"/>
                  </w:divBdr>
                </w:div>
                <w:div w:id="1620868710">
                  <w:marLeft w:val="0"/>
                  <w:marRight w:val="0"/>
                  <w:marTop w:val="0"/>
                  <w:marBottom w:val="0"/>
                  <w:divBdr>
                    <w:top w:val="none" w:sz="0" w:space="0" w:color="auto"/>
                    <w:left w:val="none" w:sz="0" w:space="0" w:color="auto"/>
                    <w:bottom w:val="none" w:sz="0" w:space="0" w:color="auto"/>
                    <w:right w:val="none" w:sz="0" w:space="0" w:color="auto"/>
                  </w:divBdr>
                </w:div>
                <w:div w:id="976954666">
                  <w:marLeft w:val="0"/>
                  <w:marRight w:val="0"/>
                  <w:marTop w:val="0"/>
                  <w:marBottom w:val="0"/>
                  <w:divBdr>
                    <w:top w:val="none" w:sz="0" w:space="0" w:color="auto"/>
                    <w:left w:val="none" w:sz="0" w:space="0" w:color="auto"/>
                    <w:bottom w:val="none" w:sz="0" w:space="0" w:color="auto"/>
                    <w:right w:val="none" w:sz="0" w:space="0" w:color="auto"/>
                  </w:divBdr>
                </w:div>
              </w:divsChild>
            </w:div>
            <w:div w:id="1843082957">
              <w:marLeft w:val="0"/>
              <w:marRight w:val="0"/>
              <w:marTop w:val="0"/>
              <w:marBottom w:val="0"/>
              <w:divBdr>
                <w:top w:val="none" w:sz="0" w:space="0" w:color="auto"/>
                <w:left w:val="none" w:sz="0" w:space="0" w:color="auto"/>
                <w:bottom w:val="none" w:sz="0" w:space="0" w:color="auto"/>
                <w:right w:val="none" w:sz="0" w:space="0" w:color="auto"/>
              </w:divBdr>
              <w:divsChild>
                <w:div w:id="1938174782">
                  <w:marLeft w:val="0"/>
                  <w:marRight w:val="0"/>
                  <w:marTop w:val="0"/>
                  <w:marBottom w:val="0"/>
                  <w:divBdr>
                    <w:top w:val="none" w:sz="0" w:space="0" w:color="auto"/>
                    <w:left w:val="none" w:sz="0" w:space="0" w:color="auto"/>
                    <w:bottom w:val="none" w:sz="0" w:space="0" w:color="auto"/>
                    <w:right w:val="none" w:sz="0" w:space="0" w:color="auto"/>
                  </w:divBdr>
                </w:div>
                <w:div w:id="1514538412">
                  <w:marLeft w:val="0"/>
                  <w:marRight w:val="0"/>
                  <w:marTop w:val="0"/>
                  <w:marBottom w:val="0"/>
                  <w:divBdr>
                    <w:top w:val="none" w:sz="0" w:space="0" w:color="auto"/>
                    <w:left w:val="none" w:sz="0" w:space="0" w:color="auto"/>
                    <w:bottom w:val="none" w:sz="0" w:space="0" w:color="auto"/>
                    <w:right w:val="none" w:sz="0" w:space="0" w:color="auto"/>
                  </w:divBdr>
                </w:div>
                <w:div w:id="357391097">
                  <w:marLeft w:val="0"/>
                  <w:marRight w:val="0"/>
                  <w:marTop w:val="0"/>
                  <w:marBottom w:val="0"/>
                  <w:divBdr>
                    <w:top w:val="none" w:sz="0" w:space="0" w:color="auto"/>
                    <w:left w:val="none" w:sz="0" w:space="0" w:color="auto"/>
                    <w:bottom w:val="none" w:sz="0" w:space="0" w:color="auto"/>
                    <w:right w:val="none" w:sz="0" w:space="0" w:color="auto"/>
                  </w:divBdr>
                </w:div>
                <w:div w:id="346566036">
                  <w:marLeft w:val="0"/>
                  <w:marRight w:val="0"/>
                  <w:marTop w:val="0"/>
                  <w:marBottom w:val="0"/>
                  <w:divBdr>
                    <w:top w:val="none" w:sz="0" w:space="0" w:color="auto"/>
                    <w:left w:val="none" w:sz="0" w:space="0" w:color="auto"/>
                    <w:bottom w:val="none" w:sz="0" w:space="0" w:color="auto"/>
                    <w:right w:val="none" w:sz="0" w:space="0" w:color="auto"/>
                  </w:divBdr>
                </w:div>
                <w:div w:id="381487978">
                  <w:marLeft w:val="0"/>
                  <w:marRight w:val="0"/>
                  <w:marTop w:val="0"/>
                  <w:marBottom w:val="0"/>
                  <w:divBdr>
                    <w:top w:val="none" w:sz="0" w:space="0" w:color="auto"/>
                    <w:left w:val="none" w:sz="0" w:space="0" w:color="auto"/>
                    <w:bottom w:val="none" w:sz="0" w:space="0" w:color="auto"/>
                    <w:right w:val="none" w:sz="0" w:space="0" w:color="auto"/>
                  </w:divBdr>
                </w:div>
                <w:div w:id="1677344558">
                  <w:marLeft w:val="0"/>
                  <w:marRight w:val="0"/>
                  <w:marTop w:val="0"/>
                  <w:marBottom w:val="0"/>
                  <w:divBdr>
                    <w:top w:val="none" w:sz="0" w:space="0" w:color="auto"/>
                    <w:left w:val="none" w:sz="0" w:space="0" w:color="auto"/>
                    <w:bottom w:val="none" w:sz="0" w:space="0" w:color="auto"/>
                    <w:right w:val="none" w:sz="0" w:space="0" w:color="auto"/>
                  </w:divBdr>
                </w:div>
                <w:div w:id="1565525588">
                  <w:marLeft w:val="0"/>
                  <w:marRight w:val="0"/>
                  <w:marTop w:val="0"/>
                  <w:marBottom w:val="0"/>
                  <w:divBdr>
                    <w:top w:val="none" w:sz="0" w:space="0" w:color="auto"/>
                    <w:left w:val="none" w:sz="0" w:space="0" w:color="auto"/>
                    <w:bottom w:val="none" w:sz="0" w:space="0" w:color="auto"/>
                    <w:right w:val="none" w:sz="0" w:space="0" w:color="auto"/>
                  </w:divBdr>
                </w:div>
                <w:div w:id="1250625111">
                  <w:marLeft w:val="0"/>
                  <w:marRight w:val="0"/>
                  <w:marTop w:val="0"/>
                  <w:marBottom w:val="0"/>
                  <w:divBdr>
                    <w:top w:val="none" w:sz="0" w:space="0" w:color="auto"/>
                    <w:left w:val="none" w:sz="0" w:space="0" w:color="auto"/>
                    <w:bottom w:val="none" w:sz="0" w:space="0" w:color="auto"/>
                    <w:right w:val="none" w:sz="0" w:space="0" w:color="auto"/>
                  </w:divBdr>
                </w:div>
                <w:div w:id="1415317628">
                  <w:marLeft w:val="0"/>
                  <w:marRight w:val="0"/>
                  <w:marTop w:val="0"/>
                  <w:marBottom w:val="0"/>
                  <w:divBdr>
                    <w:top w:val="none" w:sz="0" w:space="0" w:color="auto"/>
                    <w:left w:val="none" w:sz="0" w:space="0" w:color="auto"/>
                    <w:bottom w:val="none" w:sz="0" w:space="0" w:color="auto"/>
                    <w:right w:val="none" w:sz="0" w:space="0" w:color="auto"/>
                  </w:divBdr>
                </w:div>
                <w:div w:id="332614850">
                  <w:marLeft w:val="0"/>
                  <w:marRight w:val="0"/>
                  <w:marTop w:val="0"/>
                  <w:marBottom w:val="0"/>
                  <w:divBdr>
                    <w:top w:val="none" w:sz="0" w:space="0" w:color="auto"/>
                    <w:left w:val="none" w:sz="0" w:space="0" w:color="auto"/>
                    <w:bottom w:val="none" w:sz="0" w:space="0" w:color="auto"/>
                    <w:right w:val="none" w:sz="0" w:space="0" w:color="auto"/>
                  </w:divBdr>
                </w:div>
                <w:div w:id="1149707385">
                  <w:marLeft w:val="0"/>
                  <w:marRight w:val="0"/>
                  <w:marTop w:val="0"/>
                  <w:marBottom w:val="0"/>
                  <w:divBdr>
                    <w:top w:val="none" w:sz="0" w:space="0" w:color="auto"/>
                    <w:left w:val="none" w:sz="0" w:space="0" w:color="auto"/>
                    <w:bottom w:val="none" w:sz="0" w:space="0" w:color="auto"/>
                    <w:right w:val="none" w:sz="0" w:space="0" w:color="auto"/>
                  </w:divBdr>
                </w:div>
                <w:div w:id="1005135412">
                  <w:marLeft w:val="0"/>
                  <w:marRight w:val="0"/>
                  <w:marTop w:val="0"/>
                  <w:marBottom w:val="0"/>
                  <w:divBdr>
                    <w:top w:val="none" w:sz="0" w:space="0" w:color="auto"/>
                    <w:left w:val="none" w:sz="0" w:space="0" w:color="auto"/>
                    <w:bottom w:val="none" w:sz="0" w:space="0" w:color="auto"/>
                    <w:right w:val="none" w:sz="0" w:space="0" w:color="auto"/>
                  </w:divBdr>
                </w:div>
                <w:div w:id="862548291">
                  <w:marLeft w:val="0"/>
                  <w:marRight w:val="0"/>
                  <w:marTop w:val="0"/>
                  <w:marBottom w:val="0"/>
                  <w:divBdr>
                    <w:top w:val="none" w:sz="0" w:space="0" w:color="auto"/>
                    <w:left w:val="none" w:sz="0" w:space="0" w:color="auto"/>
                    <w:bottom w:val="none" w:sz="0" w:space="0" w:color="auto"/>
                    <w:right w:val="none" w:sz="0" w:space="0" w:color="auto"/>
                  </w:divBdr>
                </w:div>
                <w:div w:id="1321881212">
                  <w:marLeft w:val="0"/>
                  <w:marRight w:val="0"/>
                  <w:marTop w:val="0"/>
                  <w:marBottom w:val="0"/>
                  <w:divBdr>
                    <w:top w:val="none" w:sz="0" w:space="0" w:color="auto"/>
                    <w:left w:val="none" w:sz="0" w:space="0" w:color="auto"/>
                    <w:bottom w:val="none" w:sz="0" w:space="0" w:color="auto"/>
                    <w:right w:val="none" w:sz="0" w:space="0" w:color="auto"/>
                  </w:divBdr>
                </w:div>
                <w:div w:id="453132077">
                  <w:marLeft w:val="0"/>
                  <w:marRight w:val="0"/>
                  <w:marTop w:val="0"/>
                  <w:marBottom w:val="0"/>
                  <w:divBdr>
                    <w:top w:val="none" w:sz="0" w:space="0" w:color="auto"/>
                    <w:left w:val="none" w:sz="0" w:space="0" w:color="auto"/>
                    <w:bottom w:val="none" w:sz="0" w:space="0" w:color="auto"/>
                    <w:right w:val="none" w:sz="0" w:space="0" w:color="auto"/>
                  </w:divBdr>
                </w:div>
                <w:div w:id="1082215974">
                  <w:marLeft w:val="0"/>
                  <w:marRight w:val="0"/>
                  <w:marTop w:val="0"/>
                  <w:marBottom w:val="0"/>
                  <w:divBdr>
                    <w:top w:val="none" w:sz="0" w:space="0" w:color="auto"/>
                    <w:left w:val="none" w:sz="0" w:space="0" w:color="auto"/>
                    <w:bottom w:val="none" w:sz="0" w:space="0" w:color="auto"/>
                    <w:right w:val="none" w:sz="0" w:space="0" w:color="auto"/>
                  </w:divBdr>
                </w:div>
                <w:div w:id="653266751">
                  <w:marLeft w:val="0"/>
                  <w:marRight w:val="0"/>
                  <w:marTop w:val="0"/>
                  <w:marBottom w:val="0"/>
                  <w:divBdr>
                    <w:top w:val="none" w:sz="0" w:space="0" w:color="auto"/>
                    <w:left w:val="none" w:sz="0" w:space="0" w:color="auto"/>
                    <w:bottom w:val="none" w:sz="0" w:space="0" w:color="auto"/>
                    <w:right w:val="none" w:sz="0" w:space="0" w:color="auto"/>
                  </w:divBdr>
                </w:div>
                <w:div w:id="1780685789">
                  <w:marLeft w:val="0"/>
                  <w:marRight w:val="0"/>
                  <w:marTop w:val="0"/>
                  <w:marBottom w:val="0"/>
                  <w:divBdr>
                    <w:top w:val="none" w:sz="0" w:space="0" w:color="auto"/>
                    <w:left w:val="none" w:sz="0" w:space="0" w:color="auto"/>
                    <w:bottom w:val="none" w:sz="0" w:space="0" w:color="auto"/>
                    <w:right w:val="none" w:sz="0" w:space="0" w:color="auto"/>
                  </w:divBdr>
                </w:div>
                <w:div w:id="158616083">
                  <w:marLeft w:val="0"/>
                  <w:marRight w:val="0"/>
                  <w:marTop w:val="0"/>
                  <w:marBottom w:val="0"/>
                  <w:divBdr>
                    <w:top w:val="none" w:sz="0" w:space="0" w:color="auto"/>
                    <w:left w:val="none" w:sz="0" w:space="0" w:color="auto"/>
                    <w:bottom w:val="none" w:sz="0" w:space="0" w:color="auto"/>
                    <w:right w:val="none" w:sz="0" w:space="0" w:color="auto"/>
                  </w:divBdr>
                </w:div>
                <w:div w:id="1280186084">
                  <w:marLeft w:val="0"/>
                  <w:marRight w:val="0"/>
                  <w:marTop w:val="0"/>
                  <w:marBottom w:val="0"/>
                  <w:divBdr>
                    <w:top w:val="none" w:sz="0" w:space="0" w:color="auto"/>
                    <w:left w:val="none" w:sz="0" w:space="0" w:color="auto"/>
                    <w:bottom w:val="none" w:sz="0" w:space="0" w:color="auto"/>
                    <w:right w:val="none" w:sz="0" w:space="0" w:color="auto"/>
                  </w:divBdr>
                </w:div>
                <w:div w:id="855072174">
                  <w:marLeft w:val="0"/>
                  <w:marRight w:val="0"/>
                  <w:marTop w:val="0"/>
                  <w:marBottom w:val="0"/>
                  <w:divBdr>
                    <w:top w:val="none" w:sz="0" w:space="0" w:color="auto"/>
                    <w:left w:val="none" w:sz="0" w:space="0" w:color="auto"/>
                    <w:bottom w:val="none" w:sz="0" w:space="0" w:color="auto"/>
                    <w:right w:val="none" w:sz="0" w:space="0" w:color="auto"/>
                  </w:divBdr>
                </w:div>
                <w:div w:id="1908998637">
                  <w:marLeft w:val="0"/>
                  <w:marRight w:val="0"/>
                  <w:marTop w:val="0"/>
                  <w:marBottom w:val="0"/>
                  <w:divBdr>
                    <w:top w:val="none" w:sz="0" w:space="0" w:color="auto"/>
                    <w:left w:val="none" w:sz="0" w:space="0" w:color="auto"/>
                    <w:bottom w:val="none" w:sz="0" w:space="0" w:color="auto"/>
                    <w:right w:val="none" w:sz="0" w:space="0" w:color="auto"/>
                  </w:divBdr>
                </w:div>
                <w:div w:id="1558586101">
                  <w:marLeft w:val="0"/>
                  <w:marRight w:val="0"/>
                  <w:marTop w:val="0"/>
                  <w:marBottom w:val="0"/>
                  <w:divBdr>
                    <w:top w:val="none" w:sz="0" w:space="0" w:color="auto"/>
                    <w:left w:val="none" w:sz="0" w:space="0" w:color="auto"/>
                    <w:bottom w:val="none" w:sz="0" w:space="0" w:color="auto"/>
                    <w:right w:val="none" w:sz="0" w:space="0" w:color="auto"/>
                  </w:divBdr>
                </w:div>
                <w:div w:id="700404234">
                  <w:marLeft w:val="0"/>
                  <w:marRight w:val="0"/>
                  <w:marTop w:val="0"/>
                  <w:marBottom w:val="0"/>
                  <w:divBdr>
                    <w:top w:val="none" w:sz="0" w:space="0" w:color="auto"/>
                    <w:left w:val="none" w:sz="0" w:space="0" w:color="auto"/>
                    <w:bottom w:val="none" w:sz="0" w:space="0" w:color="auto"/>
                    <w:right w:val="none" w:sz="0" w:space="0" w:color="auto"/>
                  </w:divBdr>
                </w:div>
                <w:div w:id="1544052412">
                  <w:marLeft w:val="0"/>
                  <w:marRight w:val="0"/>
                  <w:marTop w:val="0"/>
                  <w:marBottom w:val="0"/>
                  <w:divBdr>
                    <w:top w:val="none" w:sz="0" w:space="0" w:color="auto"/>
                    <w:left w:val="none" w:sz="0" w:space="0" w:color="auto"/>
                    <w:bottom w:val="none" w:sz="0" w:space="0" w:color="auto"/>
                    <w:right w:val="none" w:sz="0" w:space="0" w:color="auto"/>
                  </w:divBdr>
                </w:div>
                <w:div w:id="1939289640">
                  <w:marLeft w:val="0"/>
                  <w:marRight w:val="0"/>
                  <w:marTop w:val="0"/>
                  <w:marBottom w:val="0"/>
                  <w:divBdr>
                    <w:top w:val="none" w:sz="0" w:space="0" w:color="auto"/>
                    <w:left w:val="none" w:sz="0" w:space="0" w:color="auto"/>
                    <w:bottom w:val="none" w:sz="0" w:space="0" w:color="auto"/>
                    <w:right w:val="none" w:sz="0" w:space="0" w:color="auto"/>
                  </w:divBdr>
                </w:div>
                <w:div w:id="959258860">
                  <w:marLeft w:val="0"/>
                  <w:marRight w:val="0"/>
                  <w:marTop w:val="0"/>
                  <w:marBottom w:val="0"/>
                  <w:divBdr>
                    <w:top w:val="none" w:sz="0" w:space="0" w:color="auto"/>
                    <w:left w:val="none" w:sz="0" w:space="0" w:color="auto"/>
                    <w:bottom w:val="none" w:sz="0" w:space="0" w:color="auto"/>
                    <w:right w:val="none" w:sz="0" w:space="0" w:color="auto"/>
                  </w:divBdr>
                </w:div>
                <w:div w:id="463043519">
                  <w:marLeft w:val="0"/>
                  <w:marRight w:val="0"/>
                  <w:marTop w:val="0"/>
                  <w:marBottom w:val="0"/>
                  <w:divBdr>
                    <w:top w:val="none" w:sz="0" w:space="0" w:color="auto"/>
                    <w:left w:val="none" w:sz="0" w:space="0" w:color="auto"/>
                    <w:bottom w:val="none" w:sz="0" w:space="0" w:color="auto"/>
                    <w:right w:val="none" w:sz="0" w:space="0" w:color="auto"/>
                  </w:divBdr>
                </w:div>
                <w:div w:id="2104453617">
                  <w:marLeft w:val="0"/>
                  <w:marRight w:val="0"/>
                  <w:marTop w:val="0"/>
                  <w:marBottom w:val="0"/>
                  <w:divBdr>
                    <w:top w:val="none" w:sz="0" w:space="0" w:color="auto"/>
                    <w:left w:val="none" w:sz="0" w:space="0" w:color="auto"/>
                    <w:bottom w:val="none" w:sz="0" w:space="0" w:color="auto"/>
                    <w:right w:val="none" w:sz="0" w:space="0" w:color="auto"/>
                  </w:divBdr>
                </w:div>
                <w:div w:id="1701125529">
                  <w:marLeft w:val="0"/>
                  <w:marRight w:val="0"/>
                  <w:marTop w:val="0"/>
                  <w:marBottom w:val="0"/>
                  <w:divBdr>
                    <w:top w:val="none" w:sz="0" w:space="0" w:color="auto"/>
                    <w:left w:val="none" w:sz="0" w:space="0" w:color="auto"/>
                    <w:bottom w:val="none" w:sz="0" w:space="0" w:color="auto"/>
                    <w:right w:val="none" w:sz="0" w:space="0" w:color="auto"/>
                  </w:divBdr>
                </w:div>
                <w:div w:id="388576474">
                  <w:marLeft w:val="0"/>
                  <w:marRight w:val="0"/>
                  <w:marTop w:val="0"/>
                  <w:marBottom w:val="0"/>
                  <w:divBdr>
                    <w:top w:val="none" w:sz="0" w:space="0" w:color="auto"/>
                    <w:left w:val="none" w:sz="0" w:space="0" w:color="auto"/>
                    <w:bottom w:val="none" w:sz="0" w:space="0" w:color="auto"/>
                    <w:right w:val="none" w:sz="0" w:space="0" w:color="auto"/>
                  </w:divBdr>
                </w:div>
                <w:div w:id="653408725">
                  <w:marLeft w:val="0"/>
                  <w:marRight w:val="0"/>
                  <w:marTop w:val="0"/>
                  <w:marBottom w:val="0"/>
                  <w:divBdr>
                    <w:top w:val="none" w:sz="0" w:space="0" w:color="auto"/>
                    <w:left w:val="none" w:sz="0" w:space="0" w:color="auto"/>
                    <w:bottom w:val="none" w:sz="0" w:space="0" w:color="auto"/>
                    <w:right w:val="none" w:sz="0" w:space="0" w:color="auto"/>
                  </w:divBdr>
                </w:div>
                <w:div w:id="997003745">
                  <w:marLeft w:val="0"/>
                  <w:marRight w:val="0"/>
                  <w:marTop w:val="0"/>
                  <w:marBottom w:val="0"/>
                  <w:divBdr>
                    <w:top w:val="none" w:sz="0" w:space="0" w:color="auto"/>
                    <w:left w:val="none" w:sz="0" w:space="0" w:color="auto"/>
                    <w:bottom w:val="none" w:sz="0" w:space="0" w:color="auto"/>
                    <w:right w:val="none" w:sz="0" w:space="0" w:color="auto"/>
                  </w:divBdr>
                </w:div>
                <w:div w:id="1712070282">
                  <w:marLeft w:val="0"/>
                  <w:marRight w:val="0"/>
                  <w:marTop w:val="0"/>
                  <w:marBottom w:val="0"/>
                  <w:divBdr>
                    <w:top w:val="none" w:sz="0" w:space="0" w:color="auto"/>
                    <w:left w:val="none" w:sz="0" w:space="0" w:color="auto"/>
                    <w:bottom w:val="none" w:sz="0" w:space="0" w:color="auto"/>
                    <w:right w:val="none" w:sz="0" w:space="0" w:color="auto"/>
                  </w:divBdr>
                </w:div>
                <w:div w:id="837621432">
                  <w:marLeft w:val="0"/>
                  <w:marRight w:val="0"/>
                  <w:marTop w:val="0"/>
                  <w:marBottom w:val="0"/>
                  <w:divBdr>
                    <w:top w:val="none" w:sz="0" w:space="0" w:color="auto"/>
                    <w:left w:val="none" w:sz="0" w:space="0" w:color="auto"/>
                    <w:bottom w:val="none" w:sz="0" w:space="0" w:color="auto"/>
                    <w:right w:val="none" w:sz="0" w:space="0" w:color="auto"/>
                  </w:divBdr>
                </w:div>
                <w:div w:id="607003792">
                  <w:marLeft w:val="0"/>
                  <w:marRight w:val="0"/>
                  <w:marTop w:val="0"/>
                  <w:marBottom w:val="0"/>
                  <w:divBdr>
                    <w:top w:val="none" w:sz="0" w:space="0" w:color="auto"/>
                    <w:left w:val="none" w:sz="0" w:space="0" w:color="auto"/>
                    <w:bottom w:val="none" w:sz="0" w:space="0" w:color="auto"/>
                    <w:right w:val="none" w:sz="0" w:space="0" w:color="auto"/>
                  </w:divBdr>
                </w:div>
                <w:div w:id="1257399075">
                  <w:marLeft w:val="0"/>
                  <w:marRight w:val="0"/>
                  <w:marTop w:val="0"/>
                  <w:marBottom w:val="0"/>
                  <w:divBdr>
                    <w:top w:val="none" w:sz="0" w:space="0" w:color="auto"/>
                    <w:left w:val="none" w:sz="0" w:space="0" w:color="auto"/>
                    <w:bottom w:val="none" w:sz="0" w:space="0" w:color="auto"/>
                    <w:right w:val="none" w:sz="0" w:space="0" w:color="auto"/>
                  </w:divBdr>
                </w:div>
                <w:div w:id="1463424198">
                  <w:marLeft w:val="0"/>
                  <w:marRight w:val="0"/>
                  <w:marTop w:val="0"/>
                  <w:marBottom w:val="0"/>
                  <w:divBdr>
                    <w:top w:val="none" w:sz="0" w:space="0" w:color="auto"/>
                    <w:left w:val="none" w:sz="0" w:space="0" w:color="auto"/>
                    <w:bottom w:val="none" w:sz="0" w:space="0" w:color="auto"/>
                    <w:right w:val="none" w:sz="0" w:space="0" w:color="auto"/>
                  </w:divBdr>
                </w:div>
                <w:div w:id="31468926">
                  <w:marLeft w:val="0"/>
                  <w:marRight w:val="0"/>
                  <w:marTop w:val="0"/>
                  <w:marBottom w:val="0"/>
                  <w:divBdr>
                    <w:top w:val="none" w:sz="0" w:space="0" w:color="auto"/>
                    <w:left w:val="none" w:sz="0" w:space="0" w:color="auto"/>
                    <w:bottom w:val="none" w:sz="0" w:space="0" w:color="auto"/>
                    <w:right w:val="none" w:sz="0" w:space="0" w:color="auto"/>
                  </w:divBdr>
                </w:div>
                <w:div w:id="1462571919">
                  <w:marLeft w:val="0"/>
                  <w:marRight w:val="0"/>
                  <w:marTop w:val="0"/>
                  <w:marBottom w:val="0"/>
                  <w:divBdr>
                    <w:top w:val="none" w:sz="0" w:space="0" w:color="auto"/>
                    <w:left w:val="none" w:sz="0" w:space="0" w:color="auto"/>
                    <w:bottom w:val="none" w:sz="0" w:space="0" w:color="auto"/>
                    <w:right w:val="none" w:sz="0" w:space="0" w:color="auto"/>
                  </w:divBdr>
                </w:div>
                <w:div w:id="1625765579">
                  <w:marLeft w:val="0"/>
                  <w:marRight w:val="0"/>
                  <w:marTop w:val="0"/>
                  <w:marBottom w:val="0"/>
                  <w:divBdr>
                    <w:top w:val="none" w:sz="0" w:space="0" w:color="auto"/>
                    <w:left w:val="none" w:sz="0" w:space="0" w:color="auto"/>
                    <w:bottom w:val="none" w:sz="0" w:space="0" w:color="auto"/>
                    <w:right w:val="none" w:sz="0" w:space="0" w:color="auto"/>
                  </w:divBdr>
                </w:div>
                <w:div w:id="371465406">
                  <w:marLeft w:val="0"/>
                  <w:marRight w:val="0"/>
                  <w:marTop w:val="0"/>
                  <w:marBottom w:val="0"/>
                  <w:divBdr>
                    <w:top w:val="none" w:sz="0" w:space="0" w:color="auto"/>
                    <w:left w:val="none" w:sz="0" w:space="0" w:color="auto"/>
                    <w:bottom w:val="none" w:sz="0" w:space="0" w:color="auto"/>
                    <w:right w:val="none" w:sz="0" w:space="0" w:color="auto"/>
                  </w:divBdr>
                </w:div>
                <w:div w:id="621301858">
                  <w:marLeft w:val="0"/>
                  <w:marRight w:val="0"/>
                  <w:marTop w:val="0"/>
                  <w:marBottom w:val="0"/>
                  <w:divBdr>
                    <w:top w:val="none" w:sz="0" w:space="0" w:color="auto"/>
                    <w:left w:val="none" w:sz="0" w:space="0" w:color="auto"/>
                    <w:bottom w:val="none" w:sz="0" w:space="0" w:color="auto"/>
                    <w:right w:val="none" w:sz="0" w:space="0" w:color="auto"/>
                  </w:divBdr>
                </w:div>
                <w:div w:id="1372461699">
                  <w:marLeft w:val="0"/>
                  <w:marRight w:val="0"/>
                  <w:marTop w:val="0"/>
                  <w:marBottom w:val="0"/>
                  <w:divBdr>
                    <w:top w:val="none" w:sz="0" w:space="0" w:color="auto"/>
                    <w:left w:val="none" w:sz="0" w:space="0" w:color="auto"/>
                    <w:bottom w:val="none" w:sz="0" w:space="0" w:color="auto"/>
                    <w:right w:val="none" w:sz="0" w:space="0" w:color="auto"/>
                  </w:divBdr>
                </w:div>
                <w:div w:id="328562142">
                  <w:marLeft w:val="0"/>
                  <w:marRight w:val="0"/>
                  <w:marTop w:val="0"/>
                  <w:marBottom w:val="0"/>
                  <w:divBdr>
                    <w:top w:val="none" w:sz="0" w:space="0" w:color="auto"/>
                    <w:left w:val="none" w:sz="0" w:space="0" w:color="auto"/>
                    <w:bottom w:val="none" w:sz="0" w:space="0" w:color="auto"/>
                    <w:right w:val="none" w:sz="0" w:space="0" w:color="auto"/>
                  </w:divBdr>
                </w:div>
                <w:div w:id="1964529692">
                  <w:marLeft w:val="0"/>
                  <w:marRight w:val="0"/>
                  <w:marTop w:val="0"/>
                  <w:marBottom w:val="0"/>
                  <w:divBdr>
                    <w:top w:val="none" w:sz="0" w:space="0" w:color="auto"/>
                    <w:left w:val="none" w:sz="0" w:space="0" w:color="auto"/>
                    <w:bottom w:val="none" w:sz="0" w:space="0" w:color="auto"/>
                    <w:right w:val="none" w:sz="0" w:space="0" w:color="auto"/>
                  </w:divBdr>
                </w:div>
                <w:div w:id="985625339">
                  <w:marLeft w:val="0"/>
                  <w:marRight w:val="0"/>
                  <w:marTop w:val="0"/>
                  <w:marBottom w:val="0"/>
                  <w:divBdr>
                    <w:top w:val="none" w:sz="0" w:space="0" w:color="auto"/>
                    <w:left w:val="none" w:sz="0" w:space="0" w:color="auto"/>
                    <w:bottom w:val="none" w:sz="0" w:space="0" w:color="auto"/>
                    <w:right w:val="none" w:sz="0" w:space="0" w:color="auto"/>
                  </w:divBdr>
                </w:div>
                <w:div w:id="894967430">
                  <w:marLeft w:val="0"/>
                  <w:marRight w:val="0"/>
                  <w:marTop w:val="0"/>
                  <w:marBottom w:val="0"/>
                  <w:divBdr>
                    <w:top w:val="none" w:sz="0" w:space="0" w:color="auto"/>
                    <w:left w:val="none" w:sz="0" w:space="0" w:color="auto"/>
                    <w:bottom w:val="none" w:sz="0" w:space="0" w:color="auto"/>
                    <w:right w:val="none" w:sz="0" w:space="0" w:color="auto"/>
                  </w:divBdr>
                </w:div>
                <w:div w:id="18088190">
                  <w:marLeft w:val="0"/>
                  <w:marRight w:val="0"/>
                  <w:marTop w:val="0"/>
                  <w:marBottom w:val="0"/>
                  <w:divBdr>
                    <w:top w:val="none" w:sz="0" w:space="0" w:color="auto"/>
                    <w:left w:val="none" w:sz="0" w:space="0" w:color="auto"/>
                    <w:bottom w:val="none" w:sz="0" w:space="0" w:color="auto"/>
                    <w:right w:val="none" w:sz="0" w:space="0" w:color="auto"/>
                  </w:divBdr>
                </w:div>
                <w:div w:id="655885727">
                  <w:marLeft w:val="0"/>
                  <w:marRight w:val="0"/>
                  <w:marTop w:val="0"/>
                  <w:marBottom w:val="0"/>
                  <w:divBdr>
                    <w:top w:val="none" w:sz="0" w:space="0" w:color="auto"/>
                    <w:left w:val="none" w:sz="0" w:space="0" w:color="auto"/>
                    <w:bottom w:val="none" w:sz="0" w:space="0" w:color="auto"/>
                    <w:right w:val="none" w:sz="0" w:space="0" w:color="auto"/>
                  </w:divBdr>
                </w:div>
                <w:div w:id="612247170">
                  <w:marLeft w:val="0"/>
                  <w:marRight w:val="0"/>
                  <w:marTop w:val="0"/>
                  <w:marBottom w:val="0"/>
                  <w:divBdr>
                    <w:top w:val="none" w:sz="0" w:space="0" w:color="auto"/>
                    <w:left w:val="none" w:sz="0" w:space="0" w:color="auto"/>
                    <w:bottom w:val="none" w:sz="0" w:space="0" w:color="auto"/>
                    <w:right w:val="none" w:sz="0" w:space="0" w:color="auto"/>
                  </w:divBdr>
                </w:div>
                <w:div w:id="1399862098">
                  <w:marLeft w:val="0"/>
                  <w:marRight w:val="0"/>
                  <w:marTop w:val="0"/>
                  <w:marBottom w:val="0"/>
                  <w:divBdr>
                    <w:top w:val="none" w:sz="0" w:space="0" w:color="auto"/>
                    <w:left w:val="none" w:sz="0" w:space="0" w:color="auto"/>
                    <w:bottom w:val="none" w:sz="0" w:space="0" w:color="auto"/>
                    <w:right w:val="none" w:sz="0" w:space="0" w:color="auto"/>
                  </w:divBdr>
                </w:div>
                <w:div w:id="1883470645">
                  <w:marLeft w:val="0"/>
                  <w:marRight w:val="0"/>
                  <w:marTop w:val="0"/>
                  <w:marBottom w:val="0"/>
                  <w:divBdr>
                    <w:top w:val="none" w:sz="0" w:space="0" w:color="auto"/>
                    <w:left w:val="none" w:sz="0" w:space="0" w:color="auto"/>
                    <w:bottom w:val="none" w:sz="0" w:space="0" w:color="auto"/>
                    <w:right w:val="none" w:sz="0" w:space="0" w:color="auto"/>
                  </w:divBdr>
                </w:div>
                <w:div w:id="1290818312">
                  <w:marLeft w:val="0"/>
                  <w:marRight w:val="0"/>
                  <w:marTop w:val="0"/>
                  <w:marBottom w:val="0"/>
                  <w:divBdr>
                    <w:top w:val="none" w:sz="0" w:space="0" w:color="auto"/>
                    <w:left w:val="none" w:sz="0" w:space="0" w:color="auto"/>
                    <w:bottom w:val="none" w:sz="0" w:space="0" w:color="auto"/>
                    <w:right w:val="none" w:sz="0" w:space="0" w:color="auto"/>
                  </w:divBdr>
                </w:div>
              </w:divsChild>
            </w:div>
            <w:div w:id="1652520138">
              <w:marLeft w:val="0"/>
              <w:marRight w:val="0"/>
              <w:marTop w:val="0"/>
              <w:marBottom w:val="0"/>
              <w:divBdr>
                <w:top w:val="none" w:sz="0" w:space="0" w:color="auto"/>
                <w:left w:val="none" w:sz="0" w:space="0" w:color="auto"/>
                <w:bottom w:val="none" w:sz="0" w:space="0" w:color="auto"/>
                <w:right w:val="none" w:sz="0" w:space="0" w:color="auto"/>
              </w:divBdr>
              <w:divsChild>
                <w:div w:id="1792434812">
                  <w:marLeft w:val="0"/>
                  <w:marRight w:val="0"/>
                  <w:marTop w:val="0"/>
                  <w:marBottom w:val="0"/>
                  <w:divBdr>
                    <w:top w:val="none" w:sz="0" w:space="0" w:color="auto"/>
                    <w:left w:val="none" w:sz="0" w:space="0" w:color="auto"/>
                    <w:bottom w:val="none" w:sz="0" w:space="0" w:color="auto"/>
                    <w:right w:val="none" w:sz="0" w:space="0" w:color="auto"/>
                  </w:divBdr>
                </w:div>
                <w:div w:id="1681856556">
                  <w:marLeft w:val="0"/>
                  <w:marRight w:val="0"/>
                  <w:marTop w:val="0"/>
                  <w:marBottom w:val="0"/>
                  <w:divBdr>
                    <w:top w:val="none" w:sz="0" w:space="0" w:color="auto"/>
                    <w:left w:val="none" w:sz="0" w:space="0" w:color="auto"/>
                    <w:bottom w:val="none" w:sz="0" w:space="0" w:color="auto"/>
                    <w:right w:val="none" w:sz="0" w:space="0" w:color="auto"/>
                  </w:divBdr>
                </w:div>
                <w:div w:id="1326085806">
                  <w:marLeft w:val="0"/>
                  <w:marRight w:val="0"/>
                  <w:marTop w:val="0"/>
                  <w:marBottom w:val="0"/>
                  <w:divBdr>
                    <w:top w:val="none" w:sz="0" w:space="0" w:color="auto"/>
                    <w:left w:val="none" w:sz="0" w:space="0" w:color="auto"/>
                    <w:bottom w:val="none" w:sz="0" w:space="0" w:color="auto"/>
                    <w:right w:val="none" w:sz="0" w:space="0" w:color="auto"/>
                  </w:divBdr>
                </w:div>
                <w:div w:id="673454070">
                  <w:marLeft w:val="0"/>
                  <w:marRight w:val="0"/>
                  <w:marTop w:val="0"/>
                  <w:marBottom w:val="0"/>
                  <w:divBdr>
                    <w:top w:val="none" w:sz="0" w:space="0" w:color="auto"/>
                    <w:left w:val="none" w:sz="0" w:space="0" w:color="auto"/>
                    <w:bottom w:val="none" w:sz="0" w:space="0" w:color="auto"/>
                    <w:right w:val="none" w:sz="0" w:space="0" w:color="auto"/>
                  </w:divBdr>
                </w:div>
                <w:div w:id="1381634009">
                  <w:marLeft w:val="0"/>
                  <w:marRight w:val="0"/>
                  <w:marTop w:val="0"/>
                  <w:marBottom w:val="0"/>
                  <w:divBdr>
                    <w:top w:val="none" w:sz="0" w:space="0" w:color="auto"/>
                    <w:left w:val="none" w:sz="0" w:space="0" w:color="auto"/>
                    <w:bottom w:val="none" w:sz="0" w:space="0" w:color="auto"/>
                    <w:right w:val="none" w:sz="0" w:space="0" w:color="auto"/>
                  </w:divBdr>
                </w:div>
                <w:div w:id="2052682776">
                  <w:marLeft w:val="0"/>
                  <w:marRight w:val="0"/>
                  <w:marTop w:val="0"/>
                  <w:marBottom w:val="0"/>
                  <w:divBdr>
                    <w:top w:val="none" w:sz="0" w:space="0" w:color="auto"/>
                    <w:left w:val="none" w:sz="0" w:space="0" w:color="auto"/>
                    <w:bottom w:val="none" w:sz="0" w:space="0" w:color="auto"/>
                    <w:right w:val="none" w:sz="0" w:space="0" w:color="auto"/>
                  </w:divBdr>
                </w:div>
                <w:div w:id="1969821250">
                  <w:marLeft w:val="0"/>
                  <w:marRight w:val="0"/>
                  <w:marTop w:val="0"/>
                  <w:marBottom w:val="0"/>
                  <w:divBdr>
                    <w:top w:val="none" w:sz="0" w:space="0" w:color="auto"/>
                    <w:left w:val="none" w:sz="0" w:space="0" w:color="auto"/>
                    <w:bottom w:val="none" w:sz="0" w:space="0" w:color="auto"/>
                    <w:right w:val="none" w:sz="0" w:space="0" w:color="auto"/>
                  </w:divBdr>
                </w:div>
                <w:div w:id="2077241659">
                  <w:marLeft w:val="0"/>
                  <w:marRight w:val="0"/>
                  <w:marTop w:val="0"/>
                  <w:marBottom w:val="0"/>
                  <w:divBdr>
                    <w:top w:val="none" w:sz="0" w:space="0" w:color="auto"/>
                    <w:left w:val="none" w:sz="0" w:space="0" w:color="auto"/>
                    <w:bottom w:val="none" w:sz="0" w:space="0" w:color="auto"/>
                    <w:right w:val="none" w:sz="0" w:space="0" w:color="auto"/>
                  </w:divBdr>
                </w:div>
                <w:div w:id="881787805">
                  <w:marLeft w:val="0"/>
                  <w:marRight w:val="0"/>
                  <w:marTop w:val="0"/>
                  <w:marBottom w:val="0"/>
                  <w:divBdr>
                    <w:top w:val="none" w:sz="0" w:space="0" w:color="auto"/>
                    <w:left w:val="none" w:sz="0" w:space="0" w:color="auto"/>
                    <w:bottom w:val="none" w:sz="0" w:space="0" w:color="auto"/>
                    <w:right w:val="none" w:sz="0" w:space="0" w:color="auto"/>
                  </w:divBdr>
                </w:div>
                <w:div w:id="767501601">
                  <w:marLeft w:val="0"/>
                  <w:marRight w:val="0"/>
                  <w:marTop w:val="0"/>
                  <w:marBottom w:val="0"/>
                  <w:divBdr>
                    <w:top w:val="none" w:sz="0" w:space="0" w:color="auto"/>
                    <w:left w:val="none" w:sz="0" w:space="0" w:color="auto"/>
                    <w:bottom w:val="none" w:sz="0" w:space="0" w:color="auto"/>
                    <w:right w:val="none" w:sz="0" w:space="0" w:color="auto"/>
                  </w:divBdr>
                </w:div>
                <w:div w:id="1877305627">
                  <w:marLeft w:val="0"/>
                  <w:marRight w:val="0"/>
                  <w:marTop w:val="0"/>
                  <w:marBottom w:val="0"/>
                  <w:divBdr>
                    <w:top w:val="none" w:sz="0" w:space="0" w:color="auto"/>
                    <w:left w:val="none" w:sz="0" w:space="0" w:color="auto"/>
                    <w:bottom w:val="none" w:sz="0" w:space="0" w:color="auto"/>
                    <w:right w:val="none" w:sz="0" w:space="0" w:color="auto"/>
                  </w:divBdr>
                </w:div>
                <w:div w:id="1632049633">
                  <w:marLeft w:val="0"/>
                  <w:marRight w:val="0"/>
                  <w:marTop w:val="0"/>
                  <w:marBottom w:val="0"/>
                  <w:divBdr>
                    <w:top w:val="none" w:sz="0" w:space="0" w:color="auto"/>
                    <w:left w:val="none" w:sz="0" w:space="0" w:color="auto"/>
                    <w:bottom w:val="none" w:sz="0" w:space="0" w:color="auto"/>
                    <w:right w:val="none" w:sz="0" w:space="0" w:color="auto"/>
                  </w:divBdr>
                </w:div>
                <w:div w:id="1824392028">
                  <w:marLeft w:val="0"/>
                  <w:marRight w:val="0"/>
                  <w:marTop w:val="0"/>
                  <w:marBottom w:val="0"/>
                  <w:divBdr>
                    <w:top w:val="none" w:sz="0" w:space="0" w:color="auto"/>
                    <w:left w:val="none" w:sz="0" w:space="0" w:color="auto"/>
                    <w:bottom w:val="none" w:sz="0" w:space="0" w:color="auto"/>
                    <w:right w:val="none" w:sz="0" w:space="0" w:color="auto"/>
                  </w:divBdr>
                </w:div>
                <w:div w:id="2067222829">
                  <w:marLeft w:val="0"/>
                  <w:marRight w:val="0"/>
                  <w:marTop w:val="0"/>
                  <w:marBottom w:val="0"/>
                  <w:divBdr>
                    <w:top w:val="none" w:sz="0" w:space="0" w:color="auto"/>
                    <w:left w:val="none" w:sz="0" w:space="0" w:color="auto"/>
                    <w:bottom w:val="none" w:sz="0" w:space="0" w:color="auto"/>
                    <w:right w:val="none" w:sz="0" w:space="0" w:color="auto"/>
                  </w:divBdr>
                </w:div>
                <w:div w:id="1333996471">
                  <w:marLeft w:val="0"/>
                  <w:marRight w:val="0"/>
                  <w:marTop w:val="0"/>
                  <w:marBottom w:val="0"/>
                  <w:divBdr>
                    <w:top w:val="none" w:sz="0" w:space="0" w:color="auto"/>
                    <w:left w:val="none" w:sz="0" w:space="0" w:color="auto"/>
                    <w:bottom w:val="none" w:sz="0" w:space="0" w:color="auto"/>
                    <w:right w:val="none" w:sz="0" w:space="0" w:color="auto"/>
                  </w:divBdr>
                </w:div>
                <w:div w:id="429618039">
                  <w:marLeft w:val="0"/>
                  <w:marRight w:val="0"/>
                  <w:marTop w:val="0"/>
                  <w:marBottom w:val="0"/>
                  <w:divBdr>
                    <w:top w:val="none" w:sz="0" w:space="0" w:color="auto"/>
                    <w:left w:val="none" w:sz="0" w:space="0" w:color="auto"/>
                    <w:bottom w:val="none" w:sz="0" w:space="0" w:color="auto"/>
                    <w:right w:val="none" w:sz="0" w:space="0" w:color="auto"/>
                  </w:divBdr>
                </w:div>
                <w:div w:id="1424062418">
                  <w:marLeft w:val="0"/>
                  <w:marRight w:val="0"/>
                  <w:marTop w:val="0"/>
                  <w:marBottom w:val="0"/>
                  <w:divBdr>
                    <w:top w:val="none" w:sz="0" w:space="0" w:color="auto"/>
                    <w:left w:val="none" w:sz="0" w:space="0" w:color="auto"/>
                    <w:bottom w:val="none" w:sz="0" w:space="0" w:color="auto"/>
                    <w:right w:val="none" w:sz="0" w:space="0" w:color="auto"/>
                  </w:divBdr>
                </w:div>
                <w:div w:id="1481926846">
                  <w:marLeft w:val="0"/>
                  <w:marRight w:val="0"/>
                  <w:marTop w:val="0"/>
                  <w:marBottom w:val="0"/>
                  <w:divBdr>
                    <w:top w:val="none" w:sz="0" w:space="0" w:color="auto"/>
                    <w:left w:val="none" w:sz="0" w:space="0" w:color="auto"/>
                    <w:bottom w:val="none" w:sz="0" w:space="0" w:color="auto"/>
                    <w:right w:val="none" w:sz="0" w:space="0" w:color="auto"/>
                  </w:divBdr>
                </w:div>
                <w:div w:id="1883246509">
                  <w:marLeft w:val="0"/>
                  <w:marRight w:val="0"/>
                  <w:marTop w:val="0"/>
                  <w:marBottom w:val="0"/>
                  <w:divBdr>
                    <w:top w:val="none" w:sz="0" w:space="0" w:color="auto"/>
                    <w:left w:val="none" w:sz="0" w:space="0" w:color="auto"/>
                    <w:bottom w:val="none" w:sz="0" w:space="0" w:color="auto"/>
                    <w:right w:val="none" w:sz="0" w:space="0" w:color="auto"/>
                  </w:divBdr>
                </w:div>
                <w:div w:id="1695421073">
                  <w:marLeft w:val="0"/>
                  <w:marRight w:val="0"/>
                  <w:marTop w:val="0"/>
                  <w:marBottom w:val="0"/>
                  <w:divBdr>
                    <w:top w:val="none" w:sz="0" w:space="0" w:color="auto"/>
                    <w:left w:val="none" w:sz="0" w:space="0" w:color="auto"/>
                    <w:bottom w:val="none" w:sz="0" w:space="0" w:color="auto"/>
                    <w:right w:val="none" w:sz="0" w:space="0" w:color="auto"/>
                  </w:divBdr>
                </w:div>
                <w:div w:id="1338769889">
                  <w:marLeft w:val="0"/>
                  <w:marRight w:val="0"/>
                  <w:marTop w:val="0"/>
                  <w:marBottom w:val="0"/>
                  <w:divBdr>
                    <w:top w:val="none" w:sz="0" w:space="0" w:color="auto"/>
                    <w:left w:val="none" w:sz="0" w:space="0" w:color="auto"/>
                    <w:bottom w:val="none" w:sz="0" w:space="0" w:color="auto"/>
                    <w:right w:val="none" w:sz="0" w:space="0" w:color="auto"/>
                  </w:divBdr>
                </w:div>
                <w:div w:id="611713687">
                  <w:marLeft w:val="0"/>
                  <w:marRight w:val="0"/>
                  <w:marTop w:val="0"/>
                  <w:marBottom w:val="0"/>
                  <w:divBdr>
                    <w:top w:val="none" w:sz="0" w:space="0" w:color="auto"/>
                    <w:left w:val="none" w:sz="0" w:space="0" w:color="auto"/>
                    <w:bottom w:val="none" w:sz="0" w:space="0" w:color="auto"/>
                    <w:right w:val="none" w:sz="0" w:space="0" w:color="auto"/>
                  </w:divBdr>
                </w:div>
                <w:div w:id="1398550879">
                  <w:marLeft w:val="0"/>
                  <w:marRight w:val="0"/>
                  <w:marTop w:val="0"/>
                  <w:marBottom w:val="0"/>
                  <w:divBdr>
                    <w:top w:val="none" w:sz="0" w:space="0" w:color="auto"/>
                    <w:left w:val="none" w:sz="0" w:space="0" w:color="auto"/>
                    <w:bottom w:val="none" w:sz="0" w:space="0" w:color="auto"/>
                    <w:right w:val="none" w:sz="0" w:space="0" w:color="auto"/>
                  </w:divBdr>
                </w:div>
                <w:div w:id="443115518">
                  <w:marLeft w:val="0"/>
                  <w:marRight w:val="0"/>
                  <w:marTop w:val="0"/>
                  <w:marBottom w:val="0"/>
                  <w:divBdr>
                    <w:top w:val="none" w:sz="0" w:space="0" w:color="auto"/>
                    <w:left w:val="none" w:sz="0" w:space="0" w:color="auto"/>
                    <w:bottom w:val="none" w:sz="0" w:space="0" w:color="auto"/>
                    <w:right w:val="none" w:sz="0" w:space="0" w:color="auto"/>
                  </w:divBdr>
                </w:div>
                <w:div w:id="753628107">
                  <w:marLeft w:val="0"/>
                  <w:marRight w:val="0"/>
                  <w:marTop w:val="0"/>
                  <w:marBottom w:val="0"/>
                  <w:divBdr>
                    <w:top w:val="none" w:sz="0" w:space="0" w:color="auto"/>
                    <w:left w:val="none" w:sz="0" w:space="0" w:color="auto"/>
                    <w:bottom w:val="none" w:sz="0" w:space="0" w:color="auto"/>
                    <w:right w:val="none" w:sz="0" w:space="0" w:color="auto"/>
                  </w:divBdr>
                </w:div>
                <w:div w:id="1321034816">
                  <w:marLeft w:val="0"/>
                  <w:marRight w:val="0"/>
                  <w:marTop w:val="0"/>
                  <w:marBottom w:val="0"/>
                  <w:divBdr>
                    <w:top w:val="none" w:sz="0" w:space="0" w:color="auto"/>
                    <w:left w:val="none" w:sz="0" w:space="0" w:color="auto"/>
                    <w:bottom w:val="none" w:sz="0" w:space="0" w:color="auto"/>
                    <w:right w:val="none" w:sz="0" w:space="0" w:color="auto"/>
                  </w:divBdr>
                </w:div>
                <w:div w:id="224336461">
                  <w:marLeft w:val="0"/>
                  <w:marRight w:val="0"/>
                  <w:marTop w:val="0"/>
                  <w:marBottom w:val="0"/>
                  <w:divBdr>
                    <w:top w:val="none" w:sz="0" w:space="0" w:color="auto"/>
                    <w:left w:val="none" w:sz="0" w:space="0" w:color="auto"/>
                    <w:bottom w:val="none" w:sz="0" w:space="0" w:color="auto"/>
                    <w:right w:val="none" w:sz="0" w:space="0" w:color="auto"/>
                  </w:divBdr>
                </w:div>
                <w:div w:id="2049910843">
                  <w:marLeft w:val="0"/>
                  <w:marRight w:val="0"/>
                  <w:marTop w:val="0"/>
                  <w:marBottom w:val="0"/>
                  <w:divBdr>
                    <w:top w:val="none" w:sz="0" w:space="0" w:color="auto"/>
                    <w:left w:val="none" w:sz="0" w:space="0" w:color="auto"/>
                    <w:bottom w:val="none" w:sz="0" w:space="0" w:color="auto"/>
                    <w:right w:val="none" w:sz="0" w:space="0" w:color="auto"/>
                  </w:divBdr>
                </w:div>
                <w:div w:id="1634673887">
                  <w:marLeft w:val="0"/>
                  <w:marRight w:val="0"/>
                  <w:marTop w:val="0"/>
                  <w:marBottom w:val="0"/>
                  <w:divBdr>
                    <w:top w:val="none" w:sz="0" w:space="0" w:color="auto"/>
                    <w:left w:val="none" w:sz="0" w:space="0" w:color="auto"/>
                    <w:bottom w:val="none" w:sz="0" w:space="0" w:color="auto"/>
                    <w:right w:val="none" w:sz="0" w:space="0" w:color="auto"/>
                  </w:divBdr>
                </w:div>
                <w:div w:id="442963004">
                  <w:marLeft w:val="0"/>
                  <w:marRight w:val="0"/>
                  <w:marTop w:val="0"/>
                  <w:marBottom w:val="0"/>
                  <w:divBdr>
                    <w:top w:val="none" w:sz="0" w:space="0" w:color="auto"/>
                    <w:left w:val="none" w:sz="0" w:space="0" w:color="auto"/>
                    <w:bottom w:val="none" w:sz="0" w:space="0" w:color="auto"/>
                    <w:right w:val="none" w:sz="0" w:space="0" w:color="auto"/>
                  </w:divBdr>
                </w:div>
                <w:div w:id="1320887237">
                  <w:marLeft w:val="0"/>
                  <w:marRight w:val="0"/>
                  <w:marTop w:val="0"/>
                  <w:marBottom w:val="0"/>
                  <w:divBdr>
                    <w:top w:val="none" w:sz="0" w:space="0" w:color="auto"/>
                    <w:left w:val="none" w:sz="0" w:space="0" w:color="auto"/>
                    <w:bottom w:val="none" w:sz="0" w:space="0" w:color="auto"/>
                    <w:right w:val="none" w:sz="0" w:space="0" w:color="auto"/>
                  </w:divBdr>
                </w:div>
                <w:div w:id="1048453821">
                  <w:marLeft w:val="0"/>
                  <w:marRight w:val="0"/>
                  <w:marTop w:val="0"/>
                  <w:marBottom w:val="0"/>
                  <w:divBdr>
                    <w:top w:val="none" w:sz="0" w:space="0" w:color="auto"/>
                    <w:left w:val="none" w:sz="0" w:space="0" w:color="auto"/>
                    <w:bottom w:val="none" w:sz="0" w:space="0" w:color="auto"/>
                    <w:right w:val="none" w:sz="0" w:space="0" w:color="auto"/>
                  </w:divBdr>
                </w:div>
                <w:div w:id="899973044">
                  <w:marLeft w:val="0"/>
                  <w:marRight w:val="0"/>
                  <w:marTop w:val="0"/>
                  <w:marBottom w:val="0"/>
                  <w:divBdr>
                    <w:top w:val="none" w:sz="0" w:space="0" w:color="auto"/>
                    <w:left w:val="none" w:sz="0" w:space="0" w:color="auto"/>
                    <w:bottom w:val="none" w:sz="0" w:space="0" w:color="auto"/>
                    <w:right w:val="none" w:sz="0" w:space="0" w:color="auto"/>
                  </w:divBdr>
                </w:div>
                <w:div w:id="1473249463">
                  <w:marLeft w:val="0"/>
                  <w:marRight w:val="0"/>
                  <w:marTop w:val="0"/>
                  <w:marBottom w:val="0"/>
                  <w:divBdr>
                    <w:top w:val="none" w:sz="0" w:space="0" w:color="auto"/>
                    <w:left w:val="none" w:sz="0" w:space="0" w:color="auto"/>
                    <w:bottom w:val="none" w:sz="0" w:space="0" w:color="auto"/>
                    <w:right w:val="none" w:sz="0" w:space="0" w:color="auto"/>
                  </w:divBdr>
                </w:div>
                <w:div w:id="1720785961">
                  <w:marLeft w:val="0"/>
                  <w:marRight w:val="0"/>
                  <w:marTop w:val="0"/>
                  <w:marBottom w:val="0"/>
                  <w:divBdr>
                    <w:top w:val="none" w:sz="0" w:space="0" w:color="auto"/>
                    <w:left w:val="none" w:sz="0" w:space="0" w:color="auto"/>
                    <w:bottom w:val="none" w:sz="0" w:space="0" w:color="auto"/>
                    <w:right w:val="none" w:sz="0" w:space="0" w:color="auto"/>
                  </w:divBdr>
                </w:div>
                <w:div w:id="1890339511">
                  <w:marLeft w:val="0"/>
                  <w:marRight w:val="0"/>
                  <w:marTop w:val="0"/>
                  <w:marBottom w:val="0"/>
                  <w:divBdr>
                    <w:top w:val="none" w:sz="0" w:space="0" w:color="auto"/>
                    <w:left w:val="none" w:sz="0" w:space="0" w:color="auto"/>
                    <w:bottom w:val="none" w:sz="0" w:space="0" w:color="auto"/>
                    <w:right w:val="none" w:sz="0" w:space="0" w:color="auto"/>
                  </w:divBdr>
                </w:div>
                <w:div w:id="1504079956">
                  <w:marLeft w:val="0"/>
                  <w:marRight w:val="0"/>
                  <w:marTop w:val="0"/>
                  <w:marBottom w:val="0"/>
                  <w:divBdr>
                    <w:top w:val="none" w:sz="0" w:space="0" w:color="auto"/>
                    <w:left w:val="none" w:sz="0" w:space="0" w:color="auto"/>
                    <w:bottom w:val="none" w:sz="0" w:space="0" w:color="auto"/>
                    <w:right w:val="none" w:sz="0" w:space="0" w:color="auto"/>
                  </w:divBdr>
                </w:div>
                <w:div w:id="2004506408">
                  <w:marLeft w:val="0"/>
                  <w:marRight w:val="0"/>
                  <w:marTop w:val="0"/>
                  <w:marBottom w:val="0"/>
                  <w:divBdr>
                    <w:top w:val="none" w:sz="0" w:space="0" w:color="auto"/>
                    <w:left w:val="none" w:sz="0" w:space="0" w:color="auto"/>
                    <w:bottom w:val="none" w:sz="0" w:space="0" w:color="auto"/>
                    <w:right w:val="none" w:sz="0" w:space="0" w:color="auto"/>
                  </w:divBdr>
                </w:div>
                <w:div w:id="1011225447">
                  <w:marLeft w:val="0"/>
                  <w:marRight w:val="0"/>
                  <w:marTop w:val="0"/>
                  <w:marBottom w:val="0"/>
                  <w:divBdr>
                    <w:top w:val="none" w:sz="0" w:space="0" w:color="auto"/>
                    <w:left w:val="none" w:sz="0" w:space="0" w:color="auto"/>
                    <w:bottom w:val="none" w:sz="0" w:space="0" w:color="auto"/>
                    <w:right w:val="none" w:sz="0" w:space="0" w:color="auto"/>
                  </w:divBdr>
                </w:div>
                <w:div w:id="1431970517">
                  <w:marLeft w:val="0"/>
                  <w:marRight w:val="0"/>
                  <w:marTop w:val="0"/>
                  <w:marBottom w:val="0"/>
                  <w:divBdr>
                    <w:top w:val="none" w:sz="0" w:space="0" w:color="auto"/>
                    <w:left w:val="none" w:sz="0" w:space="0" w:color="auto"/>
                    <w:bottom w:val="none" w:sz="0" w:space="0" w:color="auto"/>
                    <w:right w:val="none" w:sz="0" w:space="0" w:color="auto"/>
                  </w:divBdr>
                </w:div>
                <w:div w:id="1253321193">
                  <w:marLeft w:val="0"/>
                  <w:marRight w:val="0"/>
                  <w:marTop w:val="0"/>
                  <w:marBottom w:val="0"/>
                  <w:divBdr>
                    <w:top w:val="none" w:sz="0" w:space="0" w:color="auto"/>
                    <w:left w:val="none" w:sz="0" w:space="0" w:color="auto"/>
                    <w:bottom w:val="none" w:sz="0" w:space="0" w:color="auto"/>
                    <w:right w:val="none" w:sz="0" w:space="0" w:color="auto"/>
                  </w:divBdr>
                </w:div>
                <w:div w:id="1811360881">
                  <w:marLeft w:val="0"/>
                  <w:marRight w:val="0"/>
                  <w:marTop w:val="0"/>
                  <w:marBottom w:val="0"/>
                  <w:divBdr>
                    <w:top w:val="none" w:sz="0" w:space="0" w:color="auto"/>
                    <w:left w:val="none" w:sz="0" w:space="0" w:color="auto"/>
                    <w:bottom w:val="none" w:sz="0" w:space="0" w:color="auto"/>
                    <w:right w:val="none" w:sz="0" w:space="0" w:color="auto"/>
                  </w:divBdr>
                </w:div>
                <w:div w:id="144246813">
                  <w:marLeft w:val="0"/>
                  <w:marRight w:val="0"/>
                  <w:marTop w:val="0"/>
                  <w:marBottom w:val="0"/>
                  <w:divBdr>
                    <w:top w:val="none" w:sz="0" w:space="0" w:color="auto"/>
                    <w:left w:val="none" w:sz="0" w:space="0" w:color="auto"/>
                    <w:bottom w:val="none" w:sz="0" w:space="0" w:color="auto"/>
                    <w:right w:val="none" w:sz="0" w:space="0" w:color="auto"/>
                  </w:divBdr>
                </w:div>
                <w:div w:id="1308391887">
                  <w:marLeft w:val="0"/>
                  <w:marRight w:val="0"/>
                  <w:marTop w:val="0"/>
                  <w:marBottom w:val="0"/>
                  <w:divBdr>
                    <w:top w:val="none" w:sz="0" w:space="0" w:color="auto"/>
                    <w:left w:val="none" w:sz="0" w:space="0" w:color="auto"/>
                    <w:bottom w:val="none" w:sz="0" w:space="0" w:color="auto"/>
                    <w:right w:val="none" w:sz="0" w:space="0" w:color="auto"/>
                  </w:divBdr>
                </w:div>
                <w:div w:id="832330186">
                  <w:marLeft w:val="0"/>
                  <w:marRight w:val="0"/>
                  <w:marTop w:val="0"/>
                  <w:marBottom w:val="0"/>
                  <w:divBdr>
                    <w:top w:val="none" w:sz="0" w:space="0" w:color="auto"/>
                    <w:left w:val="none" w:sz="0" w:space="0" w:color="auto"/>
                    <w:bottom w:val="none" w:sz="0" w:space="0" w:color="auto"/>
                    <w:right w:val="none" w:sz="0" w:space="0" w:color="auto"/>
                  </w:divBdr>
                </w:div>
                <w:div w:id="1295015734">
                  <w:marLeft w:val="0"/>
                  <w:marRight w:val="0"/>
                  <w:marTop w:val="0"/>
                  <w:marBottom w:val="0"/>
                  <w:divBdr>
                    <w:top w:val="none" w:sz="0" w:space="0" w:color="auto"/>
                    <w:left w:val="none" w:sz="0" w:space="0" w:color="auto"/>
                    <w:bottom w:val="none" w:sz="0" w:space="0" w:color="auto"/>
                    <w:right w:val="none" w:sz="0" w:space="0" w:color="auto"/>
                  </w:divBdr>
                </w:div>
                <w:div w:id="1095400310">
                  <w:marLeft w:val="0"/>
                  <w:marRight w:val="0"/>
                  <w:marTop w:val="0"/>
                  <w:marBottom w:val="0"/>
                  <w:divBdr>
                    <w:top w:val="none" w:sz="0" w:space="0" w:color="auto"/>
                    <w:left w:val="none" w:sz="0" w:space="0" w:color="auto"/>
                    <w:bottom w:val="none" w:sz="0" w:space="0" w:color="auto"/>
                    <w:right w:val="none" w:sz="0" w:space="0" w:color="auto"/>
                  </w:divBdr>
                </w:div>
                <w:div w:id="2124181795">
                  <w:marLeft w:val="0"/>
                  <w:marRight w:val="0"/>
                  <w:marTop w:val="0"/>
                  <w:marBottom w:val="0"/>
                  <w:divBdr>
                    <w:top w:val="none" w:sz="0" w:space="0" w:color="auto"/>
                    <w:left w:val="none" w:sz="0" w:space="0" w:color="auto"/>
                    <w:bottom w:val="none" w:sz="0" w:space="0" w:color="auto"/>
                    <w:right w:val="none" w:sz="0" w:space="0" w:color="auto"/>
                  </w:divBdr>
                </w:div>
                <w:div w:id="110757187">
                  <w:marLeft w:val="0"/>
                  <w:marRight w:val="0"/>
                  <w:marTop w:val="0"/>
                  <w:marBottom w:val="0"/>
                  <w:divBdr>
                    <w:top w:val="none" w:sz="0" w:space="0" w:color="auto"/>
                    <w:left w:val="none" w:sz="0" w:space="0" w:color="auto"/>
                    <w:bottom w:val="none" w:sz="0" w:space="0" w:color="auto"/>
                    <w:right w:val="none" w:sz="0" w:space="0" w:color="auto"/>
                  </w:divBdr>
                </w:div>
                <w:div w:id="1625692604">
                  <w:marLeft w:val="0"/>
                  <w:marRight w:val="0"/>
                  <w:marTop w:val="0"/>
                  <w:marBottom w:val="0"/>
                  <w:divBdr>
                    <w:top w:val="none" w:sz="0" w:space="0" w:color="auto"/>
                    <w:left w:val="none" w:sz="0" w:space="0" w:color="auto"/>
                    <w:bottom w:val="none" w:sz="0" w:space="0" w:color="auto"/>
                    <w:right w:val="none" w:sz="0" w:space="0" w:color="auto"/>
                  </w:divBdr>
                </w:div>
                <w:div w:id="1487282867">
                  <w:marLeft w:val="0"/>
                  <w:marRight w:val="0"/>
                  <w:marTop w:val="0"/>
                  <w:marBottom w:val="0"/>
                  <w:divBdr>
                    <w:top w:val="none" w:sz="0" w:space="0" w:color="auto"/>
                    <w:left w:val="none" w:sz="0" w:space="0" w:color="auto"/>
                    <w:bottom w:val="none" w:sz="0" w:space="0" w:color="auto"/>
                    <w:right w:val="none" w:sz="0" w:space="0" w:color="auto"/>
                  </w:divBdr>
                </w:div>
                <w:div w:id="807286068">
                  <w:marLeft w:val="0"/>
                  <w:marRight w:val="0"/>
                  <w:marTop w:val="0"/>
                  <w:marBottom w:val="0"/>
                  <w:divBdr>
                    <w:top w:val="none" w:sz="0" w:space="0" w:color="auto"/>
                    <w:left w:val="none" w:sz="0" w:space="0" w:color="auto"/>
                    <w:bottom w:val="none" w:sz="0" w:space="0" w:color="auto"/>
                    <w:right w:val="none" w:sz="0" w:space="0" w:color="auto"/>
                  </w:divBdr>
                </w:div>
                <w:div w:id="683631228">
                  <w:marLeft w:val="0"/>
                  <w:marRight w:val="0"/>
                  <w:marTop w:val="0"/>
                  <w:marBottom w:val="0"/>
                  <w:divBdr>
                    <w:top w:val="none" w:sz="0" w:space="0" w:color="auto"/>
                    <w:left w:val="none" w:sz="0" w:space="0" w:color="auto"/>
                    <w:bottom w:val="none" w:sz="0" w:space="0" w:color="auto"/>
                    <w:right w:val="none" w:sz="0" w:space="0" w:color="auto"/>
                  </w:divBdr>
                </w:div>
              </w:divsChild>
            </w:div>
            <w:div w:id="330565189">
              <w:marLeft w:val="0"/>
              <w:marRight w:val="0"/>
              <w:marTop w:val="0"/>
              <w:marBottom w:val="0"/>
              <w:divBdr>
                <w:top w:val="none" w:sz="0" w:space="0" w:color="auto"/>
                <w:left w:val="none" w:sz="0" w:space="0" w:color="auto"/>
                <w:bottom w:val="none" w:sz="0" w:space="0" w:color="auto"/>
                <w:right w:val="none" w:sz="0" w:space="0" w:color="auto"/>
              </w:divBdr>
              <w:divsChild>
                <w:div w:id="119150646">
                  <w:marLeft w:val="0"/>
                  <w:marRight w:val="0"/>
                  <w:marTop w:val="0"/>
                  <w:marBottom w:val="0"/>
                  <w:divBdr>
                    <w:top w:val="none" w:sz="0" w:space="0" w:color="auto"/>
                    <w:left w:val="none" w:sz="0" w:space="0" w:color="auto"/>
                    <w:bottom w:val="none" w:sz="0" w:space="0" w:color="auto"/>
                    <w:right w:val="none" w:sz="0" w:space="0" w:color="auto"/>
                  </w:divBdr>
                </w:div>
                <w:div w:id="1341852374">
                  <w:marLeft w:val="0"/>
                  <w:marRight w:val="0"/>
                  <w:marTop w:val="0"/>
                  <w:marBottom w:val="0"/>
                  <w:divBdr>
                    <w:top w:val="none" w:sz="0" w:space="0" w:color="auto"/>
                    <w:left w:val="none" w:sz="0" w:space="0" w:color="auto"/>
                    <w:bottom w:val="none" w:sz="0" w:space="0" w:color="auto"/>
                    <w:right w:val="none" w:sz="0" w:space="0" w:color="auto"/>
                  </w:divBdr>
                </w:div>
                <w:div w:id="962230495">
                  <w:marLeft w:val="0"/>
                  <w:marRight w:val="0"/>
                  <w:marTop w:val="0"/>
                  <w:marBottom w:val="0"/>
                  <w:divBdr>
                    <w:top w:val="none" w:sz="0" w:space="0" w:color="auto"/>
                    <w:left w:val="none" w:sz="0" w:space="0" w:color="auto"/>
                    <w:bottom w:val="none" w:sz="0" w:space="0" w:color="auto"/>
                    <w:right w:val="none" w:sz="0" w:space="0" w:color="auto"/>
                  </w:divBdr>
                </w:div>
                <w:div w:id="900679864">
                  <w:marLeft w:val="0"/>
                  <w:marRight w:val="0"/>
                  <w:marTop w:val="0"/>
                  <w:marBottom w:val="0"/>
                  <w:divBdr>
                    <w:top w:val="none" w:sz="0" w:space="0" w:color="auto"/>
                    <w:left w:val="none" w:sz="0" w:space="0" w:color="auto"/>
                    <w:bottom w:val="none" w:sz="0" w:space="0" w:color="auto"/>
                    <w:right w:val="none" w:sz="0" w:space="0" w:color="auto"/>
                  </w:divBdr>
                </w:div>
                <w:div w:id="1422214896">
                  <w:marLeft w:val="0"/>
                  <w:marRight w:val="0"/>
                  <w:marTop w:val="0"/>
                  <w:marBottom w:val="0"/>
                  <w:divBdr>
                    <w:top w:val="none" w:sz="0" w:space="0" w:color="auto"/>
                    <w:left w:val="none" w:sz="0" w:space="0" w:color="auto"/>
                    <w:bottom w:val="none" w:sz="0" w:space="0" w:color="auto"/>
                    <w:right w:val="none" w:sz="0" w:space="0" w:color="auto"/>
                  </w:divBdr>
                </w:div>
                <w:div w:id="23530627">
                  <w:marLeft w:val="0"/>
                  <w:marRight w:val="0"/>
                  <w:marTop w:val="0"/>
                  <w:marBottom w:val="0"/>
                  <w:divBdr>
                    <w:top w:val="none" w:sz="0" w:space="0" w:color="auto"/>
                    <w:left w:val="none" w:sz="0" w:space="0" w:color="auto"/>
                    <w:bottom w:val="none" w:sz="0" w:space="0" w:color="auto"/>
                    <w:right w:val="none" w:sz="0" w:space="0" w:color="auto"/>
                  </w:divBdr>
                </w:div>
                <w:div w:id="2061897297">
                  <w:marLeft w:val="0"/>
                  <w:marRight w:val="0"/>
                  <w:marTop w:val="0"/>
                  <w:marBottom w:val="0"/>
                  <w:divBdr>
                    <w:top w:val="none" w:sz="0" w:space="0" w:color="auto"/>
                    <w:left w:val="none" w:sz="0" w:space="0" w:color="auto"/>
                    <w:bottom w:val="none" w:sz="0" w:space="0" w:color="auto"/>
                    <w:right w:val="none" w:sz="0" w:space="0" w:color="auto"/>
                  </w:divBdr>
                </w:div>
                <w:div w:id="1342900368">
                  <w:marLeft w:val="0"/>
                  <w:marRight w:val="0"/>
                  <w:marTop w:val="0"/>
                  <w:marBottom w:val="0"/>
                  <w:divBdr>
                    <w:top w:val="none" w:sz="0" w:space="0" w:color="auto"/>
                    <w:left w:val="none" w:sz="0" w:space="0" w:color="auto"/>
                    <w:bottom w:val="none" w:sz="0" w:space="0" w:color="auto"/>
                    <w:right w:val="none" w:sz="0" w:space="0" w:color="auto"/>
                  </w:divBdr>
                </w:div>
                <w:div w:id="147329215">
                  <w:marLeft w:val="0"/>
                  <w:marRight w:val="0"/>
                  <w:marTop w:val="0"/>
                  <w:marBottom w:val="0"/>
                  <w:divBdr>
                    <w:top w:val="none" w:sz="0" w:space="0" w:color="auto"/>
                    <w:left w:val="none" w:sz="0" w:space="0" w:color="auto"/>
                    <w:bottom w:val="none" w:sz="0" w:space="0" w:color="auto"/>
                    <w:right w:val="none" w:sz="0" w:space="0" w:color="auto"/>
                  </w:divBdr>
                </w:div>
                <w:div w:id="211692369">
                  <w:marLeft w:val="0"/>
                  <w:marRight w:val="0"/>
                  <w:marTop w:val="0"/>
                  <w:marBottom w:val="0"/>
                  <w:divBdr>
                    <w:top w:val="none" w:sz="0" w:space="0" w:color="auto"/>
                    <w:left w:val="none" w:sz="0" w:space="0" w:color="auto"/>
                    <w:bottom w:val="none" w:sz="0" w:space="0" w:color="auto"/>
                    <w:right w:val="none" w:sz="0" w:space="0" w:color="auto"/>
                  </w:divBdr>
                </w:div>
                <w:div w:id="1695962432">
                  <w:marLeft w:val="0"/>
                  <w:marRight w:val="0"/>
                  <w:marTop w:val="0"/>
                  <w:marBottom w:val="0"/>
                  <w:divBdr>
                    <w:top w:val="none" w:sz="0" w:space="0" w:color="auto"/>
                    <w:left w:val="none" w:sz="0" w:space="0" w:color="auto"/>
                    <w:bottom w:val="none" w:sz="0" w:space="0" w:color="auto"/>
                    <w:right w:val="none" w:sz="0" w:space="0" w:color="auto"/>
                  </w:divBdr>
                </w:div>
                <w:div w:id="562061950">
                  <w:marLeft w:val="0"/>
                  <w:marRight w:val="0"/>
                  <w:marTop w:val="0"/>
                  <w:marBottom w:val="0"/>
                  <w:divBdr>
                    <w:top w:val="none" w:sz="0" w:space="0" w:color="auto"/>
                    <w:left w:val="none" w:sz="0" w:space="0" w:color="auto"/>
                    <w:bottom w:val="none" w:sz="0" w:space="0" w:color="auto"/>
                    <w:right w:val="none" w:sz="0" w:space="0" w:color="auto"/>
                  </w:divBdr>
                </w:div>
                <w:div w:id="294607279">
                  <w:marLeft w:val="0"/>
                  <w:marRight w:val="0"/>
                  <w:marTop w:val="0"/>
                  <w:marBottom w:val="0"/>
                  <w:divBdr>
                    <w:top w:val="none" w:sz="0" w:space="0" w:color="auto"/>
                    <w:left w:val="none" w:sz="0" w:space="0" w:color="auto"/>
                    <w:bottom w:val="none" w:sz="0" w:space="0" w:color="auto"/>
                    <w:right w:val="none" w:sz="0" w:space="0" w:color="auto"/>
                  </w:divBdr>
                </w:div>
                <w:div w:id="633410257">
                  <w:marLeft w:val="0"/>
                  <w:marRight w:val="0"/>
                  <w:marTop w:val="0"/>
                  <w:marBottom w:val="0"/>
                  <w:divBdr>
                    <w:top w:val="none" w:sz="0" w:space="0" w:color="auto"/>
                    <w:left w:val="none" w:sz="0" w:space="0" w:color="auto"/>
                    <w:bottom w:val="none" w:sz="0" w:space="0" w:color="auto"/>
                    <w:right w:val="none" w:sz="0" w:space="0" w:color="auto"/>
                  </w:divBdr>
                </w:div>
                <w:div w:id="1915696641">
                  <w:marLeft w:val="0"/>
                  <w:marRight w:val="0"/>
                  <w:marTop w:val="0"/>
                  <w:marBottom w:val="0"/>
                  <w:divBdr>
                    <w:top w:val="none" w:sz="0" w:space="0" w:color="auto"/>
                    <w:left w:val="none" w:sz="0" w:space="0" w:color="auto"/>
                    <w:bottom w:val="none" w:sz="0" w:space="0" w:color="auto"/>
                    <w:right w:val="none" w:sz="0" w:space="0" w:color="auto"/>
                  </w:divBdr>
                </w:div>
                <w:div w:id="1249998446">
                  <w:marLeft w:val="0"/>
                  <w:marRight w:val="0"/>
                  <w:marTop w:val="0"/>
                  <w:marBottom w:val="0"/>
                  <w:divBdr>
                    <w:top w:val="none" w:sz="0" w:space="0" w:color="auto"/>
                    <w:left w:val="none" w:sz="0" w:space="0" w:color="auto"/>
                    <w:bottom w:val="none" w:sz="0" w:space="0" w:color="auto"/>
                    <w:right w:val="none" w:sz="0" w:space="0" w:color="auto"/>
                  </w:divBdr>
                </w:div>
                <w:div w:id="280846260">
                  <w:marLeft w:val="0"/>
                  <w:marRight w:val="0"/>
                  <w:marTop w:val="0"/>
                  <w:marBottom w:val="0"/>
                  <w:divBdr>
                    <w:top w:val="none" w:sz="0" w:space="0" w:color="auto"/>
                    <w:left w:val="none" w:sz="0" w:space="0" w:color="auto"/>
                    <w:bottom w:val="none" w:sz="0" w:space="0" w:color="auto"/>
                    <w:right w:val="none" w:sz="0" w:space="0" w:color="auto"/>
                  </w:divBdr>
                </w:div>
                <w:div w:id="534268634">
                  <w:marLeft w:val="0"/>
                  <w:marRight w:val="0"/>
                  <w:marTop w:val="0"/>
                  <w:marBottom w:val="0"/>
                  <w:divBdr>
                    <w:top w:val="none" w:sz="0" w:space="0" w:color="auto"/>
                    <w:left w:val="none" w:sz="0" w:space="0" w:color="auto"/>
                    <w:bottom w:val="none" w:sz="0" w:space="0" w:color="auto"/>
                    <w:right w:val="none" w:sz="0" w:space="0" w:color="auto"/>
                  </w:divBdr>
                </w:div>
                <w:div w:id="499587363">
                  <w:marLeft w:val="0"/>
                  <w:marRight w:val="0"/>
                  <w:marTop w:val="0"/>
                  <w:marBottom w:val="0"/>
                  <w:divBdr>
                    <w:top w:val="none" w:sz="0" w:space="0" w:color="auto"/>
                    <w:left w:val="none" w:sz="0" w:space="0" w:color="auto"/>
                    <w:bottom w:val="none" w:sz="0" w:space="0" w:color="auto"/>
                    <w:right w:val="none" w:sz="0" w:space="0" w:color="auto"/>
                  </w:divBdr>
                </w:div>
                <w:div w:id="1755281403">
                  <w:marLeft w:val="0"/>
                  <w:marRight w:val="0"/>
                  <w:marTop w:val="0"/>
                  <w:marBottom w:val="0"/>
                  <w:divBdr>
                    <w:top w:val="none" w:sz="0" w:space="0" w:color="auto"/>
                    <w:left w:val="none" w:sz="0" w:space="0" w:color="auto"/>
                    <w:bottom w:val="none" w:sz="0" w:space="0" w:color="auto"/>
                    <w:right w:val="none" w:sz="0" w:space="0" w:color="auto"/>
                  </w:divBdr>
                </w:div>
                <w:div w:id="137503578">
                  <w:marLeft w:val="0"/>
                  <w:marRight w:val="0"/>
                  <w:marTop w:val="0"/>
                  <w:marBottom w:val="0"/>
                  <w:divBdr>
                    <w:top w:val="none" w:sz="0" w:space="0" w:color="auto"/>
                    <w:left w:val="none" w:sz="0" w:space="0" w:color="auto"/>
                    <w:bottom w:val="none" w:sz="0" w:space="0" w:color="auto"/>
                    <w:right w:val="none" w:sz="0" w:space="0" w:color="auto"/>
                  </w:divBdr>
                </w:div>
                <w:div w:id="1328702459">
                  <w:marLeft w:val="0"/>
                  <w:marRight w:val="0"/>
                  <w:marTop w:val="0"/>
                  <w:marBottom w:val="0"/>
                  <w:divBdr>
                    <w:top w:val="none" w:sz="0" w:space="0" w:color="auto"/>
                    <w:left w:val="none" w:sz="0" w:space="0" w:color="auto"/>
                    <w:bottom w:val="none" w:sz="0" w:space="0" w:color="auto"/>
                    <w:right w:val="none" w:sz="0" w:space="0" w:color="auto"/>
                  </w:divBdr>
                </w:div>
                <w:div w:id="907762638">
                  <w:marLeft w:val="0"/>
                  <w:marRight w:val="0"/>
                  <w:marTop w:val="0"/>
                  <w:marBottom w:val="0"/>
                  <w:divBdr>
                    <w:top w:val="none" w:sz="0" w:space="0" w:color="auto"/>
                    <w:left w:val="none" w:sz="0" w:space="0" w:color="auto"/>
                    <w:bottom w:val="none" w:sz="0" w:space="0" w:color="auto"/>
                    <w:right w:val="none" w:sz="0" w:space="0" w:color="auto"/>
                  </w:divBdr>
                </w:div>
                <w:div w:id="425687791">
                  <w:marLeft w:val="0"/>
                  <w:marRight w:val="0"/>
                  <w:marTop w:val="0"/>
                  <w:marBottom w:val="0"/>
                  <w:divBdr>
                    <w:top w:val="none" w:sz="0" w:space="0" w:color="auto"/>
                    <w:left w:val="none" w:sz="0" w:space="0" w:color="auto"/>
                    <w:bottom w:val="none" w:sz="0" w:space="0" w:color="auto"/>
                    <w:right w:val="none" w:sz="0" w:space="0" w:color="auto"/>
                  </w:divBdr>
                </w:div>
                <w:div w:id="1611468763">
                  <w:marLeft w:val="0"/>
                  <w:marRight w:val="0"/>
                  <w:marTop w:val="0"/>
                  <w:marBottom w:val="0"/>
                  <w:divBdr>
                    <w:top w:val="none" w:sz="0" w:space="0" w:color="auto"/>
                    <w:left w:val="none" w:sz="0" w:space="0" w:color="auto"/>
                    <w:bottom w:val="none" w:sz="0" w:space="0" w:color="auto"/>
                    <w:right w:val="none" w:sz="0" w:space="0" w:color="auto"/>
                  </w:divBdr>
                </w:div>
                <w:div w:id="1424764431">
                  <w:marLeft w:val="0"/>
                  <w:marRight w:val="0"/>
                  <w:marTop w:val="0"/>
                  <w:marBottom w:val="0"/>
                  <w:divBdr>
                    <w:top w:val="none" w:sz="0" w:space="0" w:color="auto"/>
                    <w:left w:val="none" w:sz="0" w:space="0" w:color="auto"/>
                    <w:bottom w:val="none" w:sz="0" w:space="0" w:color="auto"/>
                    <w:right w:val="none" w:sz="0" w:space="0" w:color="auto"/>
                  </w:divBdr>
                </w:div>
                <w:div w:id="176579098">
                  <w:marLeft w:val="0"/>
                  <w:marRight w:val="0"/>
                  <w:marTop w:val="0"/>
                  <w:marBottom w:val="0"/>
                  <w:divBdr>
                    <w:top w:val="none" w:sz="0" w:space="0" w:color="auto"/>
                    <w:left w:val="none" w:sz="0" w:space="0" w:color="auto"/>
                    <w:bottom w:val="none" w:sz="0" w:space="0" w:color="auto"/>
                    <w:right w:val="none" w:sz="0" w:space="0" w:color="auto"/>
                  </w:divBdr>
                </w:div>
                <w:div w:id="781805407">
                  <w:marLeft w:val="0"/>
                  <w:marRight w:val="0"/>
                  <w:marTop w:val="0"/>
                  <w:marBottom w:val="0"/>
                  <w:divBdr>
                    <w:top w:val="none" w:sz="0" w:space="0" w:color="auto"/>
                    <w:left w:val="none" w:sz="0" w:space="0" w:color="auto"/>
                    <w:bottom w:val="none" w:sz="0" w:space="0" w:color="auto"/>
                    <w:right w:val="none" w:sz="0" w:space="0" w:color="auto"/>
                  </w:divBdr>
                </w:div>
                <w:div w:id="1395394679">
                  <w:marLeft w:val="0"/>
                  <w:marRight w:val="0"/>
                  <w:marTop w:val="0"/>
                  <w:marBottom w:val="0"/>
                  <w:divBdr>
                    <w:top w:val="none" w:sz="0" w:space="0" w:color="auto"/>
                    <w:left w:val="none" w:sz="0" w:space="0" w:color="auto"/>
                    <w:bottom w:val="none" w:sz="0" w:space="0" w:color="auto"/>
                    <w:right w:val="none" w:sz="0" w:space="0" w:color="auto"/>
                  </w:divBdr>
                </w:div>
                <w:div w:id="1459759295">
                  <w:marLeft w:val="0"/>
                  <w:marRight w:val="0"/>
                  <w:marTop w:val="0"/>
                  <w:marBottom w:val="0"/>
                  <w:divBdr>
                    <w:top w:val="none" w:sz="0" w:space="0" w:color="auto"/>
                    <w:left w:val="none" w:sz="0" w:space="0" w:color="auto"/>
                    <w:bottom w:val="none" w:sz="0" w:space="0" w:color="auto"/>
                    <w:right w:val="none" w:sz="0" w:space="0" w:color="auto"/>
                  </w:divBdr>
                </w:div>
                <w:div w:id="924220636">
                  <w:marLeft w:val="0"/>
                  <w:marRight w:val="0"/>
                  <w:marTop w:val="0"/>
                  <w:marBottom w:val="0"/>
                  <w:divBdr>
                    <w:top w:val="none" w:sz="0" w:space="0" w:color="auto"/>
                    <w:left w:val="none" w:sz="0" w:space="0" w:color="auto"/>
                    <w:bottom w:val="none" w:sz="0" w:space="0" w:color="auto"/>
                    <w:right w:val="none" w:sz="0" w:space="0" w:color="auto"/>
                  </w:divBdr>
                </w:div>
                <w:div w:id="534926261">
                  <w:marLeft w:val="0"/>
                  <w:marRight w:val="0"/>
                  <w:marTop w:val="0"/>
                  <w:marBottom w:val="0"/>
                  <w:divBdr>
                    <w:top w:val="none" w:sz="0" w:space="0" w:color="auto"/>
                    <w:left w:val="none" w:sz="0" w:space="0" w:color="auto"/>
                    <w:bottom w:val="none" w:sz="0" w:space="0" w:color="auto"/>
                    <w:right w:val="none" w:sz="0" w:space="0" w:color="auto"/>
                  </w:divBdr>
                </w:div>
                <w:div w:id="1654871306">
                  <w:marLeft w:val="0"/>
                  <w:marRight w:val="0"/>
                  <w:marTop w:val="0"/>
                  <w:marBottom w:val="0"/>
                  <w:divBdr>
                    <w:top w:val="none" w:sz="0" w:space="0" w:color="auto"/>
                    <w:left w:val="none" w:sz="0" w:space="0" w:color="auto"/>
                    <w:bottom w:val="none" w:sz="0" w:space="0" w:color="auto"/>
                    <w:right w:val="none" w:sz="0" w:space="0" w:color="auto"/>
                  </w:divBdr>
                </w:div>
                <w:div w:id="1956909966">
                  <w:marLeft w:val="0"/>
                  <w:marRight w:val="0"/>
                  <w:marTop w:val="0"/>
                  <w:marBottom w:val="0"/>
                  <w:divBdr>
                    <w:top w:val="none" w:sz="0" w:space="0" w:color="auto"/>
                    <w:left w:val="none" w:sz="0" w:space="0" w:color="auto"/>
                    <w:bottom w:val="none" w:sz="0" w:space="0" w:color="auto"/>
                    <w:right w:val="none" w:sz="0" w:space="0" w:color="auto"/>
                  </w:divBdr>
                </w:div>
                <w:div w:id="937056766">
                  <w:marLeft w:val="0"/>
                  <w:marRight w:val="0"/>
                  <w:marTop w:val="0"/>
                  <w:marBottom w:val="0"/>
                  <w:divBdr>
                    <w:top w:val="none" w:sz="0" w:space="0" w:color="auto"/>
                    <w:left w:val="none" w:sz="0" w:space="0" w:color="auto"/>
                    <w:bottom w:val="none" w:sz="0" w:space="0" w:color="auto"/>
                    <w:right w:val="none" w:sz="0" w:space="0" w:color="auto"/>
                  </w:divBdr>
                </w:div>
                <w:div w:id="298999268">
                  <w:marLeft w:val="0"/>
                  <w:marRight w:val="0"/>
                  <w:marTop w:val="0"/>
                  <w:marBottom w:val="0"/>
                  <w:divBdr>
                    <w:top w:val="none" w:sz="0" w:space="0" w:color="auto"/>
                    <w:left w:val="none" w:sz="0" w:space="0" w:color="auto"/>
                    <w:bottom w:val="none" w:sz="0" w:space="0" w:color="auto"/>
                    <w:right w:val="none" w:sz="0" w:space="0" w:color="auto"/>
                  </w:divBdr>
                </w:div>
                <w:div w:id="121119846">
                  <w:marLeft w:val="0"/>
                  <w:marRight w:val="0"/>
                  <w:marTop w:val="0"/>
                  <w:marBottom w:val="0"/>
                  <w:divBdr>
                    <w:top w:val="none" w:sz="0" w:space="0" w:color="auto"/>
                    <w:left w:val="none" w:sz="0" w:space="0" w:color="auto"/>
                    <w:bottom w:val="none" w:sz="0" w:space="0" w:color="auto"/>
                    <w:right w:val="none" w:sz="0" w:space="0" w:color="auto"/>
                  </w:divBdr>
                </w:div>
                <w:div w:id="2092072233">
                  <w:marLeft w:val="0"/>
                  <w:marRight w:val="0"/>
                  <w:marTop w:val="0"/>
                  <w:marBottom w:val="0"/>
                  <w:divBdr>
                    <w:top w:val="none" w:sz="0" w:space="0" w:color="auto"/>
                    <w:left w:val="none" w:sz="0" w:space="0" w:color="auto"/>
                    <w:bottom w:val="none" w:sz="0" w:space="0" w:color="auto"/>
                    <w:right w:val="none" w:sz="0" w:space="0" w:color="auto"/>
                  </w:divBdr>
                </w:div>
                <w:div w:id="978850437">
                  <w:marLeft w:val="0"/>
                  <w:marRight w:val="0"/>
                  <w:marTop w:val="0"/>
                  <w:marBottom w:val="0"/>
                  <w:divBdr>
                    <w:top w:val="none" w:sz="0" w:space="0" w:color="auto"/>
                    <w:left w:val="none" w:sz="0" w:space="0" w:color="auto"/>
                    <w:bottom w:val="none" w:sz="0" w:space="0" w:color="auto"/>
                    <w:right w:val="none" w:sz="0" w:space="0" w:color="auto"/>
                  </w:divBdr>
                </w:div>
                <w:div w:id="404039044">
                  <w:marLeft w:val="0"/>
                  <w:marRight w:val="0"/>
                  <w:marTop w:val="0"/>
                  <w:marBottom w:val="0"/>
                  <w:divBdr>
                    <w:top w:val="none" w:sz="0" w:space="0" w:color="auto"/>
                    <w:left w:val="none" w:sz="0" w:space="0" w:color="auto"/>
                    <w:bottom w:val="none" w:sz="0" w:space="0" w:color="auto"/>
                    <w:right w:val="none" w:sz="0" w:space="0" w:color="auto"/>
                  </w:divBdr>
                </w:div>
                <w:div w:id="1373462347">
                  <w:marLeft w:val="0"/>
                  <w:marRight w:val="0"/>
                  <w:marTop w:val="0"/>
                  <w:marBottom w:val="0"/>
                  <w:divBdr>
                    <w:top w:val="none" w:sz="0" w:space="0" w:color="auto"/>
                    <w:left w:val="none" w:sz="0" w:space="0" w:color="auto"/>
                    <w:bottom w:val="none" w:sz="0" w:space="0" w:color="auto"/>
                    <w:right w:val="none" w:sz="0" w:space="0" w:color="auto"/>
                  </w:divBdr>
                </w:div>
                <w:div w:id="1705902616">
                  <w:marLeft w:val="0"/>
                  <w:marRight w:val="0"/>
                  <w:marTop w:val="0"/>
                  <w:marBottom w:val="0"/>
                  <w:divBdr>
                    <w:top w:val="none" w:sz="0" w:space="0" w:color="auto"/>
                    <w:left w:val="none" w:sz="0" w:space="0" w:color="auto"/>
                    <w:bottom w:val="none" w:sz="0" w:space="0" w:color="auto"/>
                    <w:right w:val="none" w:sz="0" w:space="0" w:color="auto"/>
                  </w:divBdr>
                </w:div>
                <w:div w:id="1503856192">
                  <w:marLeft w:val="0"/>
                  <w:marRight w:val="0"/>
                  <w:marTop w:val="0"/>
                  <w:marBottom w:val="0"/>
                  <w:divBdr>
                    <w:top w:val="none" w:sz="0" w:space="0" w:color="auto"/>
                    <w:left w:val="none" w:sz="0" w:space="0" w:color="auto"/>
                    <w:bottom w:val="none" w:sz="0" w:space="0" w:color="auto"/>
                    <w:right w:val="none" w:sz="0" w:space="0" w:color="auto"/>
                  </w:divBdr>
                </w:div>
                <w:div w:id="1244804823">
                  <w:marLeft w:val="0"/>
                  <w:marRight w:val="0"/>
                  <w:marTop w:val="0"/>
                  <w:marBottom w:val="0"/>
                  <w:divBdr>
                    <w:top w:val="none" w:sz="0" w:space="0" w:color="auto"/>
                    <w:left w:val="none" w:sz="0" w:space="0" w:color="auto"/>
                    <w:bottom w:val="none" w:sz="0" w:space="0" w:color="auto"/>
                    <w:right w:val="none" w:sz="0" w:space="0" w:color="auto"/>
                  </w:divBdr>
                </w:div>
                <w:div w:id="1633099596">
                  <w:marLeft w:val="0"/>
                  <w:marRight w:val="0"/>
                  <w:marTop w:val="0"/>
                  <w:marBottom w:val="0"/>
                  <w:divBdr>
                    <w:top w:val="none" w:sz="0" w:space="0" w:color="auto"/>
                    <w:left w:val="none" w:sz="0" w:space="0" w:color="auto"/>
                    <w:bottom w:val="none" w:sz="0" w:space="0" w:color="auto"/>
                    <w:right w:val="none" w:sz="0" w:space="0" w:color="auto"/>
                  </w:divBdr>
                </w:div>
                <w:div w:id="712003336">
                  <w:marLeft w:val="0"/>
                  <w:marRight w:val="0"/>
                  <w:marTop w:val="0"/>
                  <w:marBottom w:val="0"/>
                  <w:divBdr>
                    <w:top w:val="none" w:sz="0" w:space="0" w:color="auto"/>
                    <w:left w:val="none" w:sz="0" w:space="0" w:color="auto"/>
                    <w:bottom w:val="none" w:sz="0" w:space="0" w:color="auto"/>
                    <w:right w:val="none" w:sz="0" w:space="0" w:color="auto"/>
                  </w:divBdr>
                </w:div>
                <w:div w:id="368186612">
                  <w:marLeft w:val="0"/>
                  <w:marRight w:val="0"/>
                  <w:marTop w:val="0"/>
                  <w:marBottom w:val="0"/>
                  <w:divBdr>
                    <w:top w:val="none" w:sz="0" w:space="0" w:color="auto"/>
                    <w:left w:val="none" w:sz="0" w:space="0" w:color="auto"/>
                    <w:bottom w:val="none" w:sz="0" w:space="0" w:color="auto"/>
                    <w:right w:val="none" w:sz="0" w:space="0" w:color="auto"/>
                  </w:divBdr>
                </w:div>
                <w:div w:id="1485003597">
                  <w:marLeft w:val="0"/>
                  <w:marRight w:val="0"/>
                  <w:marTop w:val="0"/>
                  <w:marBottom w:val="0"/>
                  <w:divBdr>
                    <w:top w:val="none" w:sz="0" w:space="0" w:color="auto"/>
                    <w:left w:val="none" w:sz="0" w:space="0" w:color="auto"/>
                    <w:bottom w:val="none" w:sz="0" w:space="0" w:color="auto"/>
                    <w:right w:val="none" w:sz="0" w:space="0" w:color="auto"/>
                  </w:divBdr>
                </w:div>
                <w:div w:id="988439680">
                  <w:marLeft w:val="0"/>
                  <w:marRight w:val="0"/>
                  <w:marTop w:val="0"/>
                  <w:marBottom w:val="0"/>
                  <w:divBdr>
                    <w:top w:val="none" w:sz="0" w:space="0" w:color="auto"/>
                    <w:left w:val="none" w:sz="0" w:space="0" w:color="auto"/>
                    <w:bottom w:val="none" w:sz="0" w:space="0" w:color="auto"/>
                    <w:right w:val="none" w:sz="0" w:space="0" w:color="auto"/>
                  </w:divBdr>
                </w:div>
                <w:div w:id="642269102">
                  <w:marLeft w:val="0"/>
                  <w:marRight w:val="0"/>
                  <w:marTop w:val="0"/>
                  <w:marBottom w:val="0"/>
                  <w:divBdr>
                    <w:top w:val="none" w:sz="0" w:space="0" w:color="auto"/>
                    <w:left w:val="none" w:sz="0" w:space="0" w:color="auto"/>
                    <w:bottom w:val="none" w:sz="0" w:space="0" w:color="auto"/>
                    <w:right w:val="none" w:sz="0" w:space="0" w:color="auto"/>
                  </w:divBdr>
                </w:div>
                <w:div w:id="419716624">
                  <w:marLeft w:val="0"/>
                  <w:marRight w:val="0"/>
                  <w:marTop w:val="0"/>
                  <w:marBottom w:val="0"/>
                  <w:divBdr>
                    <w:top w:val="none" w:sz="0" w:space="0" w:color="auto"/>
                    <w:left w:val="none" w:sz="0" w:space="0" w:color="auto"/>
                    <w:bottom w:val="none" w:sz="0" w:space="0" w:color="auto"/>
                    <w:right w:val="none" w:sz="0" w:space="0" w:color="auto"/>
                  </w:divBdr>
                </w:div>
                <w:div w:id="708143145">
                  <w:marLeft w:val="0"/>
                  <w:marRight w:val="0"/>
                  <w:marTop w:val="0"/>
                  <w:marBottom w:val="0"/>
                  <w:divBdr>
                    <w:top w:val="none" w:sz="0" w:space="0" w:color="auto"/>
                    <w:left w:val="none" w:sz="0" w:space="0" w:color="auto"/>
                    <w:bottom w:val="none" w:sz="0" w:space="0" w:color="auto"/>
                    <w:right w:val="none" w:sz="0" w:space="0" w:color="auto"/>
                  </w:divBdr>
                </w:div>
                <w:div w:id="292639196">
                  <w:marLeft w:val="0"/>
                  <w:marRight w:val="0"/>
                  <w:marTop w:val="0"/>
                  <w:marBottom w:val="0"/>
                  <w:divBdr>
                    <w:top w:val="none" w:sz="0" w:space="0" w:color="auto"/>
                    <w:left w:val="none" w:sz="0" w:space="0" w:color="auto"/>
                    <w:bottom w:val="none" w:sz="0" w:space="0" w:color="auto"/>
                    <w:right w:val="none" w:sz="0" w:space="0" w:color="auto"/>
                  </w:divBdr>
                </w:div>
              </w:divsChild>
            </w:div>
            <w:div w:id="1434090753">
              <w:marLeft w:val="0"/>
              <w:marRight w:val="0"/>
              <w:marTop w:val="0"/>
              <w:marBottom w:val="0"/>
              <w:divBdr>
                <w:top w:val="none" w:sz="0" w:space="0" w:color="auto"/>
                <w:left w:val="none" w:sz="0" w:space="0" w:color="auto"/>
                <w:bottom w:val="none" w:sz="0" w:space="0" w:color="auto"/>
                <w:right w:val="none" w:sz="0" w:space="0" w:color="auto"/>
              </w:divBdr>
              <w:divsChild>
                <w:div w:id="1478305002">
                  <w:marLeft w:val="0"/>
                  <w:marRight w:val="0"/>
                  <w:marTop w:val="0"/>
                  <w:marBottom w:val="0"/>
                  <w:divBdr>
                    <w:top w:val="none" w:sz="0" w:space="0" w:color="auto"/>
                    <w:left w:val="none" w:sz="0" w:space="0" w:color="auto"/>
                    <w:bottom w:val="none" w:sz="0" w:space="0" w:color="auto"/>
                    <w:right w:val="none" w:sz="0" w:space="0" w:color="auto"/>
                  </w:divBdr>
                </w:div>
                <w:div w:id="683243345">
                  <w:marLeft w:val="0"/>
                  <w:marRight w:val="0"/>
                  <w:marTop w:val="0"/>
                  <w:marBottom w:val="0"/>
                  <w:divBdr>
                    <w:top w:val="none" w:sz="0" w:space="0" w:color="auto"/>
                    <w:left w:val="none" w:sz="0" w:space="0" w:color="auto"/>
                    <w:bottom w:val="none" w:sz="0" w:space="0" w:color="auto"/>
                    <w:right w:val="none" w:sz="0" w:space="0" w:color="auto"/>
                  </w:divBdr>
                </w:div>
                <w:div w:id="448162823">
                  <w:marLeft w:val="0"/>
                  <w:marRight w:val="0"/>
                  <w:marTop w:val="0"/>
                  <w:marBottom w:val="0"/>
                  <w:divBdr>
                    <w:top w:val="none" w:sz="0" w:space="0" w:color="auto"/>
                    <w:left w:val="none" w:sz="0" w:space="0" w:color="auto"/>
                    <w:bottom w:val="none" w:sz="0" w:space="0" w:color="auto"/>
                    <w:right w:val="none" w:sz="0" w:space="0" w:color="auto"/>
                  </w:divBdr>
                </w:div>
                <w:div w:id="1575511815">
                  <w:marLeft w:val="0"/>
                  <w:marRight w:val="0"/>
                  <w:marTop w:val="0"/>
                  <w:marBottom w:val="0"/>
                  <w:divBdr>
                    <w:top w:val="none" w:sz="0" w:space="0" w:color="auto"/>
                    <w:left w:val="none" w:sz="0" w:space="0" w:color="auto"/>
                    <w:bottom w:val="none" w:sz="0" w:space="0" w:color="auto"/>
                    <w:right w:val="none" w:sz="0" w:space="0" w:color="auto"/>
                  </w:divBdr>
                </w:div>
                <w:div w:id="612370194">
                  <w:marLeft w:val="0"/>
                  <w:marRight w:val="0"/>
                  <w:marTop w:val="0"/>
                  <w:marBottom w:val="0"/>
                  <w:divBdr>
                    <w:top w:val="none" w:sz="0" w:space="0" w:color="auto"/>
                    <w:left w:val="none" w:sz="0" w:space="0" w:color="auto"/>
                    <w:bottom w:val="none" w:sz="0" w:space="0" w:color="auto"/>
                    <w:right w:val="none" w:sz="0" w:space="0" w:color="auto"/>
                  </w:divBdr>
                </w:div>
                <w:div w:id="1426613600">
                  <w:marLeft w:val="0"/>
                  <w:marRight w:val="0"/>
                  <w:marTop w:val="0"/>
                  <w:marBottom w:val="0"/>
                  <w:divBdr>
                    <w:top w:val="none" w:sz="0" w:space="0" w:color="auto"/>
                    <w:left w:val="none" w:sz="0" w:space="0" w:color="auto"/>
                    <w:bottom w:val="none" w:sz="0" w:space="0" w:color="auto"/>
                    <w:right w:val="none" w:sz="0" w:space="0" w:color="auto"/>
                  </w:divBdr>
                </w:div>
                <w:div w:id="1058360262">
                  <w:marLeft w:val="0"/>
                  <w:marRight w:val="0"/>
                  <w:marTop w:val="0"/>
                  <w:marBottom w:val="0"/>
                  <w:divBdr>
                    <w:top w:val="none" w:sz="0" w:space="0" w:color="auto"/>
                    <w:left w:val="none" w:sz="0" w:space="0" w:color="auto"/>
                    <w:bottom w:val="none" w:sz="0" w:space="0" w:color="auto"/>
                    <w:right w:val="none" w:sz="0" w:space="0" w:color="auto"/>
                  </w:divBdr>
                </w:div>
                <w:div w:id="2065905697">
                  <w:marLeft w:val="0"/>
                  <w:marRight w:val="0"/>
                  <w:marTop w:val="0"/>
                  <w:marBottom w:val="0"/>
                  <w:divBdr>
                    <w:top w:val="none" w:sz="0" w:space="0" w:color="auto"/>
                    <w:left w:val="none" w:sz="0" w:space="0" w:color="auto"/>
                    <w:bottom w:val="none" w:sz="0" w:space="0" w:color="auto"/>
                    <w:right w:val="none" w:sz="0" w:space="0" w:color="auto"/>
                  </w:divBdr>
                </w:div>
                <w:div w:id="1836678635">
                  <w:marLeft w:val="0"/>
                  <w:marRight w:val="0"/>
                  <w:marTop w:val="0"/>
                  <w:marBottom w:val="0"/>
                  <w:divBdr>
                    <w:top w:val="none" w:sz="0" w:space="0" w:color="auto"/>
                    <w:left w:val="none" w:sz="0" w:space="0" w:color="auto"/>
                    <w:bottom w:val="none" w:sz="0" w:space="0" w:color="auto"/>
                    <w:right w:val="none" w:sz="0" w:space="0" w:color="auto"/>
                  </w:divBdr>
                </w:div>
                <w:div w:id="1250042151">
                  <w:marLeft w:val="0"/>
                  <w:marRight w:val="0"/>
                  <w:marTop w:val="0"/>
                  <w:marBottom w:val="0"/>
                  <w:divBdr>
                    <w:top w:val="none" w:sz="0" w:space="0" w:color="auto"/>
                    <w:left w:val="none" w:sz="0" w:space="0" w:color="auto"/>
                    <w:bottom w:val="none" w:sz="0" w:space="0" w:color="auto"/>
                    <w:right w:val="none" w:sz="0" w:space="0" w:color="auto"/>
                  </w:divBdr>
                </w:div>
                <w:div w:id="1548184540">
                  <w:marLeft w:val="0"/>
                  <w:marRight w:val="0"/>
                  <w:marTop w:val="0"/>
                  <w:marBottom w:val="0"/>
                  <w:divBdr>
                    <w:top w:val="none" w:sz="0" w:space="0" w:color="auto"/>
                    <w:left w:val="none" w:sz="0" w:space="0" w:color="auto"/>
                    <w:bottom w:val="none" w:sz="0" w:space="0" w:color="auto"/>
                    <w:right w:val="none" w:sz="0" w:space="0" w:color="auto"/>
                  </w:divBdr>
                </w:div>
                <w:div w:id="98532731">
                  <w:marLeft w:val="0"/>
                  <w:marRight w:val="0"/>
                  <w:marTop w:val="0"/>
                  <w:marBottom w:val="0"/>
                  <w:divBdr>
                    <w:top w:val="none" w:sz="0" w:space="0" w:color="auto"/>
                    <w:left w:val="none" w:sz="0" w:space="0" w:color="auto"/>
                    <w:bottom w:val="none" w:sz="0" w:space="0" w:color="auto"/>
                    <w:right w:val="none" w:sz="0" w:space="0" w:color="auto"/>
                  </w:divBdr>
                </w:div>
                <w:div w:id="1950090500">
                  <w:marLeft w:val="0"/>
                  <w:marRight w:val="0"/>
                  <w:marTop w:val="0"/>
                  <w:marBottom w:val="0"/>
                  <w:divBdr>
                    <w:top w:val="none" w:sz="0" w:space="0" w:color="auto"/>
                    <w:left w:val="none" w:sz="0" w:space="0" w:color="auto"/>
                    <w:bottom w:val="none" w:sz="0" w:space="0" w:color="auto"/>
                    <w:right w:val="none" w:sz="0" w:space="0" w:color="auto"/>
                  </w:divBdr>
                </w:div>
                <w:div w:id="2052726166">
                  <w:marLeft w:val="0"/>
                  <w:marRight w:val="0"/>
                  <w:marTop w:val="0"/>
                  <w:marBottom w:val="0"/>
                  <w:divBdr>
                    <w:top w:val="none" w:sz="0" w:space="0" w:color="auto"/>
                    <w:left w:val="none" w:sz="0" w:space="0" w:color="auto"/>
                    <w:bottom w:val="none" w:sz="0" w:space="0" w:color="auto"/>
                    <w:right w:val="none" w:sz="0" w:space="0" w:color="auto"/>
                  </w:divBdr>
                </w:div>
                <w:div w:id="188840716">
                  <w:marLeft w:val="0"/>
                  <w:marRight w:val="0"/>
                  <w:marTop w:val="0"/>
                  <w:marBottom w:val="0"/>
                  <w:divBdr>
                    <w:top w:val="none" w:sz="0" w:space="0" w:color="auto"/>
                    <w:left w:val="none" w:sz="0" w:space="0" w:color="auto"/>
                    <w:bottom w:val="none" w:sz="0" w:space="0" w:color="auto"/>
                    <w:right w:val="none" w:sz="0" w:space="0" w:color="auto"/>
                  </w:divBdr>
                </w:div>
                <w:div w:id="366872639">
                  <w:marLeft w:val="0"/>
                  <w:marRight w:val="0"/>
                  <w:marTop w:val="0"/>
                  <w:marBottom w:val="0"/>
                  <w:divBdr>
                    <w:top w:val="none" w:sz="0" w:space="0" w:color="auto"/>
                    <w:left w:val="none" w:sz="0" w:space="0" w:color="auto"/>
                    <w:bottom w:val="none" w:sz="0" w:space="0" w:color="auto"/>
                    <w:right w:val="none" w:sz="0" w:space="0" w:color="auto"/>
                  </w:divBdr>
                </w:div>
                <w:div w:id="1904485310">
                  <w:marLeft w:val="0"/>
                  <w:marRight w:val="0"/>
                  <w:marTop w:val="0"/>
                  <w:marBottom w:val="0"/>
                  <w:divBdr>
                    <w:top w:val="none" w:sz="0" w:space="0" w:color="auto"/>
                    <w:left w:val="none" w:sz="0" w:space="0" w:color="auto"/>
                    <w:bottom w:val="none" w:sz="0" w:space="0" w:color="auto"/>
                    <w:right w:val="none" w:sz="0" w:space="0" w:color="auto"/>
                  </w:divBdr>
                </w:div>
                <w:div w:id="1437870168">
                  <w:marLeft w:val="0"/>
                  <w:marRight w:val="0"/>
                  <w:marTop w:val="0"/>
                  <w:marBottom w:val="0"/>
                  <w:divBdr>
                    <w:top w:val="none" w:sz="0" w:space="0" w:color="auto"/>
                    <w:left w:val="none" w:sz="0" w:space="0" w:color="auto"/>
                    <w:bottom w:val="none" w:sz="0" w:space="0" w:color="auto"/>
                    <w:right w:val="none" w:sz="0" w:space="0" w:color="auto"/>
                  </w:divBdr>
                </w:div>
                <w:div w:id="999893834">
                  <w:marLeft w:val="0"/>
                  <w:marRight w:val="0"/>
                  <w:marTop w:val="0"/>
                  <w:marBottom w:val="0"/>
                  <w:divBdr>
                    <w:top w:val="none" w:sz="0" w:space="0" w:color="auto"/>
                    <w:left w:val="none" w:sz="0" w:space="0" w:color="auto"/>
                    <w:bottom w:val="none" w:sz="0" w:space="0" w:color="auto"/>
                    <w:right w:val="none" w:sz="0" w:space="0" w:color="auto"/>
                  </w:divBdr>
                </w:div>
                <w:div w:id="1104761874">
                  <w:marLeft w:val="0"/>
                  <w:marRight w:val="0"/>
                  <w:marTop w:val="0"/>
                  <w:marBottom w:val="0"/>
                  <w:divBdr>
                    <w:top w:val="none" w:sz="0" w:space="0" w:color="auto"/>
                    <w:left w:val="none" w:sz="0" w:space="0" w:color="auto"/>
                    <w:bottom w:val="none" w:sz="0" w:space="0" w:color="auto"/>
                    <w:right w:val="none" w:sz="0" w:space="0" w:color="auto"/>
                  </w:divBdr>
                </w:div>
                <w:div w:id="1602759103">
                  <w:marLeft w:val="0"/>
                  <w:marRight w:val="0"/>
                  <w:marTop w:val="0"/>
                  <w:marBottom w:val="0"/>
                  <w:divBdr>
                    <w:top w:val="none" w:sz="0" w:space="0" w:color="auto"/>
                    <w:left w:val="none" w:sz="0" w:space="0" w:color="auto"/>
                    <w:bottom w:val="none" w:sz="0" w:space="0" w:color="auto"/>
                    <w:right w:val="none" w:sz="0" w:space="0" w:color="auto"/>
                  </w:divBdr>
                </w:div>
                <w:div w:id="130366467">
                  <w:marLeft w:val="0"/>
                  <w:marRight w:val="0"/>
                  <w:marTop w:val="0"/>
                  <w:marBottom w:val="0"/>
                  <w:divBdr>
                    <w:top w:val="none" w:sz="0" w:space="0" w:color="auto"/>
                    <w:left w:val="none" w:sz="0" w:space="0" w:color="auto"/>
                    <w:bottom w:val="none" w:sz="0" w:space="0" w:color="auto"/>
                    <w:right w:val="none" w:sz="0" w:space="0" w:color="auto"/>
                  </w:divBdr>
                </w:div>
                <w:div w:id="1628661646">
                  <w:marLeft w:val="0"/>
                  <w:marRight w:val="0"/>
                  <w:marTop w:val="0"/>
                  <w:marBottom w:val="0"/>
                  <w:divBdr>
                    <w:top w:val="none" w:sz="0" w:space="0" w:color="auto"/>
                    <w:left w:val="none" w:sz="0" w:space="0" w:color="auto"/>
                    <w:bottom w:val="none" w:sz="0" w:space="0" w:color="auto"/>
                    <w:right w:val="none" w:sz="0" w:space="0" w:color="auto"/>
                  </w:divBdr>
                </w:div>
                <w:div w:id="1794517166">
                  <w:marLeft w:val="0"/>
                  <w:marRight w:val="0"/>
                  <w:marTop w:val="0"/>
                  <w:marBottom w:val="0"/>
                  <w:divBdr>
                    <w:top w:val="none" w:sz="0" w:space="0" w:color="auto"/>
                    <w:left w:val="none" w:sz="0" w:space="0" w:color="auto"/>
                    <w:bottom w:val="none" w:sz="0" w:space="0" w:color="auto"/>
                    <w:right w:val="none" w:sz="0" w:space="0" w:color="auto"/>
                  </w:divBdr>
                </w:div>
                <w:div w:id="578683783">
                  <w:marLeft w:val="0"/>
                  <w:marRight w:val="0"/>
                  <w:marTop w:val="0"/>
                  <w:marBottom w:val="0"/>
                  <w:divBdr>
                    <w:top w:val="none" w:sz="0" w:space="0" w:color="auto"/>
                    <w:left w:val="none" w:sz="0" w:space="0" w:color="auto"/>
                    <w:bottom w:val="none" w:sz="0" w:space="0" w:color="auto"/>
                    <w:right w:val="none" w:sz="0" w:space="0" w:color="auto"/>
                  </w:divBdr>
                </w:div>
                <w:div w:id="1420910752">
                  <w:marLeft w:val="0"/>
                  <w:marRight w:val="0"/>
                  <w:marTop w:val="0"/>
                  <w:marBottom w:val="0"/>
                  <w:divBdr>
                    <w:top w:val="none" w:sz="0" w:space="0" w:color="auto"/>
                    <w:left w:val="none" w:sz="0" w:space="0" w:color="auto"/>
                    <w:bottom w:val="none" w:sz="0" w:space="0" w:color="auto"/>
                    <w:right w:val="none" w:sz="0" w:space="0" w:color="auto"/>
                  </w:divBdr>
                </w:div>
                <w:div w:id="132987177">
                  <w:marLeft w:val="0"/>
                  <w:marRight w:val="0"/>
                  <w:marTop w:val="0"/>
                  <w:marBottom w:val="0"/>
                  <w:divBdr>
                    <w:top w:val="none" w:sz="0" w:space="0" w:color="auto"/>
                    <w:left w:val="none" w:sz="0" w:space="0" w:color="auto"/>
                    <w:bottom w:val="none" w:sz="0" w:space="0" w:color="auto"/>
                    <w:right w:val="none" w:sz="0" w:space="0" w:color="auto"/>
                  </w:divBdr>
                </w:div>
                <w:div w:id="2064936503">
                  <w:marLeft w:val="0"/>
                  <w:marRight w:val="0"/>
                  <w:marTop w:val="0"/>
                  <w:marBottom w:val="0"/>
                  <w:divBdr>
                    <w:top w:val="none" w:sz="0" w:space="0" w:color="auto"/>
                    <w:left w:val="none" w:sz="0" w:space="0" w:color="auto"/>
                    <w:bottom w:val="none" w:sz="0" w:space="0" w:color="auto"/>
                    <w:right w:val="none" w:sz="0" w:space="0" w:color="auto"/>
                  </w:divBdr>
                </w:div>
                <w:div w:id="1255169870">
                  <w:marLeft w:val="0"/>
                  <w:marRight w:val="0"/>
                  <w:marTop w:val="0"/>
                  <w:marBottom w:val="0"/>
                  <w:divBdr>
                    <w:top w:val="none" w:sz="0" w:space="0" w:color="auto"/>
                    <w:left w:val="none" w:sz="0" w:space="0" w:color="auto"/>
                    <w:bottom w:val="none" w:sz="0" w:space="0" w:color="auto"/>
                    <w:right w:val="none" w:sz="0" w:space="0" w:color="auto"/>
                  </w:divBdr>
                </w:div>
                <w:div w:id="1783189164">
                  <w:marLeft w:val="0"/>
                  <w:marRight w:val="0"/>
                  <w:marTop w:val="0"/>
                  <w:marBottom w:val="0"/>
                  <w:divBdr>
                    <w:top w:val="none" w:sz="0" w:space="0" w:color="auto"/>
                    <w:left w:val="none" w:sz="0" w:space="0" w:color="auto"/>
                    <w:bottom w:val="none" w:sz="0" w:space="0" w:color="auto"/>
                    <w:right w:val="none" w:sz="0" w:space="0" w:color="auto"/>
                  </w:divBdr>
                </w:div>
                <w:div w:id="1092749741">
                  <w:marLeft w:val="0"/>
                  <w:marRight w:val="0"/>
                  <w:marTop w:val="0"/>
                  <w:marBottom w:val="0"/>
                  <w:divBdr>
                    <w:top w:val="none" w:sz="0" w:space="0" w:color="auto"/>
                    <w:left w:val="none" w:sz="0" w:space="0" w:color="auto"/>
                    <w:bottom w:val="none" w:sz="0" w:space="0" w:color="auto"/>
                    <w:right w:val="none" w:sz="0" w:space="0" w:color="auto"/>
                  </w:divBdr>
                </w:div>
                <w:div w:id="1058823645">
                  <w:marLeft w:val="0"/>
                  <w:marRight w:val="0"/>
                  <w:marTop w:val="0"/>
                  <w:marBottom w:val="0"/>
                  <w:divBdr>
                    <w:top w:val="none" w:sz="0" w:space="0" w:color="auto"/>
                    <w:left w:val="none" w:sz="0" w:space="0" w:color="auto"/>
                    <w:bottom w:val="none" w:sz="0" w:space="0" w:color="auto"/>
                    <w:right w:val="none" w:sz="0" w:space="0" w:color="auto"/>
                  </w:divBdr>
                </w:div>
                <w:div w:id="327442306">
                  <w:marLeft w:val="0"/>
                  <w:marRight w:val="0"/>
                  <w:marTop w:val="0"/>
                  <w:marBottom w:val="0"/>
                  <w:divBdr>
                    <w:top w:val="none" w:sz="0" w:space="0" w:color="auto"/>
                    <w:left w:val="none" w:sz="0" w:space="0" w:color="auto"/>
                    <w:bottom w:val="none" w:sz="0" w:space="0" w:color="auto"/>
                    <w:right w:val="none" w:sz="0" w:space="0" w:color="auto"/>
                  </w:divBdr>
                </w:div>
                <w:div w:id="805662890">
                  <w:marLeft w:val="0"/>
                  <w:marRight w:val="0"/>
                  <w:marTop w:val="0"/>
                  <w:marBottom w:val="0"/>
                  <w:divBdr>
                    <w:top w:val="none" w:sz="0" w:space="0" w:color="auto"/>
                    <w:left w:val="none" w:sz="0" w:space="0" w:color="auto"/>
                    <w:bottom w:val="none" w:sz="0" w:space="0" w:color="auto"/>
                    <w:right w:val="none" w:sz="0" w:space="0" w:color="auto"/>
                  </w:divBdr>
                </w:div>
                <w:div w:id="1664431055">
                  <w:marLeft w:val="0"/>
                  <w:marRight w:val="0"/>
                  <w:marTop w:val="0"/>
                  <w:marBottom w:val="0"/>
                  <w:divBdr>
                    <w:top w:val="none" w:sz="0" w:space="0" w:color="auto"/>
                    <w:left w:val="none" w:sz="0" w:space="0" w:color="auto"/>
                    <w:bottom w:val="none" w:sz="0" w:space="0" w:color="auto"/>
                    <w:right w:val="none" w:sz="0" w:space="0" w:color="auto"/>
                  </w:divBdr>
                </w:div>
                <w:div w:id="729310509">
                  <w:marLeft w:val="0"/>
                  <w:marRight w:val="0"/>
                  <w:marTop w:val="0"/>
                  <w:marBottom w:val="0"/>
                  <w:divBdr>
                    <w:top w:val="none" w:sz="0" w:space="0" w:color="auto"/>
                    <w:left w:val="none" w:sz="0" w:space="0" w:color="auto"/>
                    <w:bottom w:val="none" w:sz="0" w:space="0" w:color="auto"/>
                    <w:right w:val="none" w:sz="0" w:space="0" w:color="auto"/>
                  </w:divBdr>
                </w:div>
                <w:div w:id="511920844">
                  <w:marLeft w:val="0"/>
                  <w:marRight w:val="0"/>
                  <w:marTop w:val="0"/>
                  <w:marBottom w:val="0"/>
                  <w:divBdr>
                    <w:top w:val="none" w:sz="0" w:space="0" w:color="auto"/>
                    <w:left w:val="none" w:sz="0" w:space="0" w:color="auto"/>
                    <w:bottom w:val="none" w:sz="0" w:space="0" w:color="auto"/>
                    <w:right w:val="none" w:sz="0" w:space="0" w:color="auto"/>
                  </w:divBdr>
                </w:div>
                <w:div w:id="596251133">
                  <w:marLeft w:val="0"/>
                  <w:marRight w:val="0"/>
                  <w:marTop w:val="0"/>
                  <w:marBottom w:val="0"/>
                  <w:divBdr>
                    <w:top w:val="none" w:sz="0" w:space="0" w:color="auto"/>
                    <w:left w:val="none" w:sz="0" w:space="0" w:color="auto"/>
                    <w:bottom w:val="none" w:sz="0" w:space="0" w:color="auto"/>
                    <w:right w:val="none" w:sz="0" w:space="0" w:color="auto"/>
                  </w:divBdr>
                </w:div>
                <w:div w:id="786267974">
                  <w:marLeft w:val="0"/>
                  <w:marRight w:val="0"/>
                  <w:marTop w:val="0"/>
                  <w:marBottom w:val="0"/>
                  <w:divBdr>
                    <w:top w:val="none" w:sz="0" w:space="0" w:color="auto"/>
                    <w:left w:val="none" w:sz="0" w:space="0" w:color="auto"/>
                    <w:bottom w:val="none" w:sz="0" w:space="0" w:color="auto"/>
                    <w:right w:val="none" w:sz="0" w:space="0" w:color="auto"/>
                  </w:divBdr>
                </w:div>
                <w:div w:id="1631786562">
                  <w:marLeft w:val="0"/>
                  <w:marRight w:val="0"/>
                  <w:marTop w:val="0"/>
                  <w:marBottom w:val="0"/>
                  <w:divBdr>
                    <w:top w:val="none" w:sz="0" w:space="0" w:color="auto"/>
                    <w:left w:val="none" w:sz="0" w:space="0" w:color="auto"/>
                    <w:bottom w:val="none" w:sz="0" w:space="0" w:color="auto"/>
                    <w:right w:val="none" w:sz="0" w:space="0" w:color="auto"/>
                  </w:divBdr>
                </w:div>
                <w:div w:id="1826124272">
                  <w:marLeft w:val="0"/>
                  <w:marRight w:val="0"/>
                  <w:marTop w:val="0"/>
                  <w:marBottom w:val="0"/>
                  <w:divBdr>
                    <w:top w:val="none" w:sz="0" w:space="0" w:color="auto"/>
                    <w:left w:val="none" w:sz="0" w:space="0" w:color="auto"/>
                    <w:bottom w:val="none" w:sz="0" w:space="0" w:color="auto"/>
                    <w:right w:val="none" w:sz="0" w:space="0" w:color="auto"/>
                  </w:divBdr>
                </w:div>
                <w:div w:id="728844671">
                  <w:marLeft w:val="0"/>
                  <w:marRight w:val="0"/>
                  <w:marTop w:val="0"/>
                  <w:marBottom w:val="0"/>
                  <w:divBdr>
                    <w:top w:val="none" w:sz="0" w:space="0" w:color="auto"/>
                    <w:left w:val="none" w:sz="0" w:space="0" w:color="auto"/>
                    <w:bottom w:val="none" w:sz="0" w:space="0" w:color="auto"/>
                    <w:right w:val="none" w:sz="0" w:space="0" w:color="auto"/>
                  </w:divBdr>
                </w:div>
                <w:div w:id="929239647">
                  <w:marLeft w:val="0"/>
                  <w:marRight w:val="0"/>
                  <w:marTop w:val="0"/>
                  <w:marBottom w:val="0"/>
                  <w:divBdr>
                    <w:top w:val="none" w:sz="0" w:space="0" w:color="auto"/>
                    <w:left w:val="none" w:sz="0" w:space="0" w:color="auto"/>
                    <w:bottom w:val="none" w:sz="0" w:space="0" w:color="auto"/>
                    <w:right w:val="none" w:sz="0" w:space="0" w:color="auto"/>
                  </w:divBdr>
                </w:div>
                <w:div w:id="1259951505">
                  <w:marLeft w:val="0"/>
                  <w:marRight w:val="0"/>
                  <w:marTop w:val="0"/>
                  <w:marBottom w:val="0"/>
                  <w:divBdr>
                    <w:top w:val="none" w:sz="0" w:space="0" w:color="auto"/>
                    <w:left w:val="none" w:sz="0" w:space="0" w:color="auto"/>
                    <w:bottom w:val="none" w:sz="0" w:space="0" w:color="auto"/>
                    <w:right w:val="none" w:sz="0" w:space="0" w:color="auto"/>
                  </w:divBdr>
                </w:div>
                <w:div w:id="1058431377">
                  <w:marLeft w:val="0"/>
                  <w:marRight w:val="0"/>
                  <w:marTop w:val="0"/>
                  <w:marBottom w:val="0"/>
                  <w:divBdr>
                    <w:top w:val="none" w:sz="0" w:space="0" w:color="auto"/>
                    <w:left w:val="none" w:sz="0" w:space="0" w:color="auto"/>
                    <w:bottom w:val="none" w:sz="0" w:space="0" w:color="auto"/>
                    <w:right w:val="none" w:sz="0" w:space="0" w:color="auto"/>
                  </w:divBdr>
                </w:div>
                <w:div w:id="185145922">
                  <w:marLeft w:val="0"/>
                  <w:marRight w:val="0"/>
                  <w:marTop w:val="0"/>
                  <w:marBottom w:val="0"/>
                  <w:divBdr>
                    <w:top w:val="none" w:sz="0" w:space="0" w:color="auto"/>
                    <w:left w:val="none" w:sz="0" w:space="0" w:color="auto"/>
                    <w:bottom w:val="none" w:sz="0" w:space="0" w:color="auto"/>
                    <w:right w:val="none" w:sz="0" w:space="0" w:color="auto"/>
                  </w:divBdr>
                </w:div>
                <w:div w:id="1877429472">
                  <w:marLeft w:val="0"/>
                  <w:marRight w:val="0"/>
                  <w:marTop w:val="0"/>
                  <w:marBottom w:val="0"/>
                  <w:divBdr>
                    <w:top w:val="none" w:sz="0" w:space="0" w:color="auto"/>
                    <w:left w:val="none" w:sz="0" w:space="0" w:color="auto"/>
                    <w:bottom w:val="none" w:sz="0" w:space="0" w:color="auto"/>
                    <w:right w:val="none" w:sz="0" w:space="0" w:color="auto"/>
                  </w:divBdr>
                </w:div>
                <w:div w:id="1314405429">
                  <w:marLeft w:val="0"/>
                  <w:marRight w:val="0"/>
                  <w:marTop w:val="0"/>
                  <w:marBottom w:val="0"/>
                  <w:divBdr>
                    <w:top w:val="none" w:sz="0" w:space="0" w:color="auto"/>
                    <w:left w:val="none" w:sz="0" w:space="0" w:color="auto"/>
                    <w:bottom w:val="none" w:sz="0" w:space="0" w:color="auto"/>
                    <w:right w:val="none" w:sz="0" w:space="0" w:color="auto"/>
                  </w:divBdr>
                </w:div>
                <w:div w:id="1164052536">
                  <w:marLeft w:val="0"/>
                  <w:marRight w:val="0"/>
                  <w:marTop w:val="0"/>
                  <w:marBottom w:val="0"/>
                  <w:divBdr>
                    <w:top w:val="none" w:sz="0" w:space="0" w:color="auto"/>
                    <w:left w:val="none" w:sz="0" w:space="0" w:color="auto"/>
                    <w:bottom w:val="none" w:sz="0" w:space="0" w:color="auto"/>
                    <w:right w:val="none" w:sz="0" w:space="0" w:color="auto"/>
                  </w:divBdr>
                </w:div>
                <w:div w:id="1142037583">
                  <w:marLeft w:val="0"/>
                  <w:marRight w:val="0"/>
                  <w:marTop w:val="0"/>
                  <w:marBottom w:val="0"/>
                  <w:divBdr>
                    <w:top w:val="none" w:sz="0" w:space="0" w:color="auto"/>
                    <w:left w:val="none" w:sz="0" w:space="0" w:color="auto"/>
                    <w:bottom w:val="none" w:sz="0" w:space="0" w:color="auto"/>
                    <w:right w:val="none" w:sz="0" w:space="0" w:color="auto"/>
                  </w:divBdr>
                </w:div>
                <w:div w:id="554703825">
                  <w:marLeft w:val="0"/>
                  <w:marRight w:val="0"/>
                  <w:marTop w:val="0"/>
                  <w:marBottom w:val="0"/>
                  <w:divBdr>
                    <w:top w:val="none" w:sz="0" w:space="0" w:color="auto"/>
                    <w:left w:val="none" w:sz="0" w:space="0" w:color="auto"/>
                    <w:bottom w:val="none" w:sz="0" w:space="0" w:color="auto"/>
                    <w:right w:val="none" w:sz="0" w:space="0" w:color="auto"/>
                  </w:divBdr>
                </w:div>
                <w:div w:id="923340075">
                  <w:marLeft w:val="0"/>
                  <w:marRight w:val="0"/>
                  <w:marTop w:val="0"/>
                  <w:marBottom w:val="0"/>
                  <w:divBdr>
                    <w:top w:val="none" w:sz="0" w:space="0" w:color="auto"/>
                    <w:left w:val="none" w:sz="0" w:space="0" w:color="auto"/>
                    <w:bottom w:val="none" w:sz="0" w:space="0" w:color="auto"/>
                    <w:right w:val="none" w:sz="0" w:space="0" w:color="auto"/>
                  </w:divBdr>
                </w:div>
                <w:div w:id="946304467">
                  <w:marLeft w:val="0"/>
                  <w:marRight w:val="0"/>
                  <w:marTop w:val="0"/>
                  <w:marBottom w:val="0"/>
                  <w:divBdr>
                    <w:top w:val="none" w:sz="0" w:space="0" w:color="auto"/>
                    <w:left w:val="none" w:sz="0" w:space="0" w:color="auto"/>
                    <w:bottom w:val="none" w:sz="0" w:space="0" w:color="auto"/>
                    <w:right w:val="none" w:sz="0" w:space="0" w:color="auto"/>
                  </w:divBdr>
                </w:div>
              </w:divsChild>
            </w:div>
            <w:div w:id="542525363">
              <w:marLeft w:val="0"/>
              <w:marRight w:val="0"/>
              <w:marTop w:val="0"/>
              <w:marBottom w:val="0"/>
              <w:divBdr>
                <w:top w:val="none" w:sz="0" w:space="0" w:color="auto"/>
                <w:left w:val="none" w:sz="0" w:space="0" w:color="auto"/>
                <w:bottom w:val="none" w:sz="0" w:space="0" w:color="auto"/>
                <w:right w:val="none" w:sz="0" w:space="0" w:color="auto"/>
              </w:divBdr>
              <w:divsChild>
                <w:div w:id="13578482">
                  <w:marLeft w:val="0"/>
                  <w:marRight w:val="0"/>
                  <w:marTop w:val="0"/>
                  <w:marBottom w:val="0"/>
                  <w:divBdr>
                    <w:top w:val="none" w:sz="0" w:space="0" w:color="auto"/>
                    <w:left w:val="none" w:sz="0" w:space="0" w:color="auto"/>
                    <w:bottom w:val="none" w:sz="0" w:space="0" w:color="auto"/>
                    <w:right w:val="none" w:sz="0" w:space="0" w:color="auto"/>
                  </w:divBdr>
                </w:div>
                <w:div w:id="817765946">
                  <w:marLeft w:val="0"/>
                  <w:marRight w:val="0"/>
                  <w:marTop w:val="0"/>
                  <w:marBottom w:val="0"/>
                  <w:divBdr>
                    <w:top w:val="none" w:sz="0" w:space="0" w:color="auto"/>
                    <w:left w:val="none" w:sz="0" w:space="0" w:color="auto"/>
                    <w:bottom w:val="none" w:sz="0" w:space="0" w:color="auto"/>
                    <w:right w:val="none" w:sz="0" w:space="0" w:color="auto"/>
                  </w:divBdr>
                </w:div>
                <w:div w:id="93673700">
                  <w:marLeft w:val="0"/>
                  <w:marRight w:val="0"/>
                  <w:marTop w:val="0"/>
                  <w:marBottom w:val="0"/>
                  <w:divBdr>
                    <w:top w:val="none" w:sz="0" w:space="0" w:color="auto"/>
                    <w:left w:val="none" w:sz="0" w:space="0" w:color="auto"/>
                    <w:bottom w:val="none" w:sz="0" w:space="0" w:color="auto"/>
                    <w:right w:val="none" w:sz="0" w:space="0" w:color="auto"/>
                  </w:divBdr>
                </w:div>
                <w:div w:id="1955936965">
                  <w:marLeft w:val="0"/>
                  <w:marRight w:val="0"/>
                  <w:marTop w:val="0"/>
                  <w:marBottom w:val="0"/>
                  <w:divBdr>
                    <w:top w:val="none" w:sz="0" w:space="0" w:color="auto"/>
                    <w:left w:val="none" w:sz="0" w:space="0" w:color="auto"/>
                    <w:bottom w:val="none" w:sz="0" w:space="0" w:color="auto"/>
                    <w:right w:val="none" w:sz="0" w:space="0" w:color="auto"/>
                  </w:divBdr>
                </w:div>
                <w:div w:id="1481574774">
                  <w:marLeft w:val="0"/>
                  <w:marRight w:val="0"/>
                  <w:marTop w:val="0"/>
                  <w:marBottom w:val="0"/>
                  <w:divBdr>
                    <w:top w:val="none" w:sz="0" w:space="0" w:color="auto"/>
                    <w:left w:val="none" w:sz="0" w:space="0" w:color="auto"/>
                    <w:bottom w:val="none" w:sz="0" w:space="0" w:color="auto"/>
                    <w:right w:val="none" w:sz="0" w:space="0" w:color="auto"/>
                  </w:divBdr>
                </w:div>
                <w:div w:id="80568030">
                  <w:marLeft w:val="0"/>
                  <w:marRight w:val="0"/>
                  <w:marTop w:val="0"/>
                  <w:marBottom w:val="0"/>
                  <w:divBdr>
                    <w:top w:val="none" w:sz="0" w:space="0" w:color="auto"/>
                    <w:left w:val="none" w:sz="0" w:space="0" w:color="auto"/>
                    <w:bottom w:val="none" w:sz="0" w:space="0" w:color="auto"/>
                    <w:right w:val="none" w:sz="0" w:space="0" w:color="auto"/>
                  </w:divBdr>
                </w:div>
                <w:div w:id="549339511">
                  <w:marLeft w:val="0"/>
                  <w:marRight w:val="0"/>
                  <w:marTop w:val="0"/>
                  <w:marBottom w:val="0"/>
                  <w:divBdr>
                    <w:top w:val="none" w:sz="0" w:space="0" w:color="auto"/>
                    <w:left w:val="none" w:sz="0" w:space="0" w:color="auto"/>
                    <w:bottom w:val="none" w:sz="0" w:space="0" w:color="auto"/>
                    <w:right w:val="none" w:sz="0" w:space="0" w:color="auto"/>
                  </w:divBdr>
                </w:div>
                <w:div w:id="221255179">
                  <w:marLeft w:val="0"/>
                  <w:marRight w:val="0"/>
                  <w:marTop w:val="0"/>
                  <w:marBottom w:val="0"/>
                  <w:divBdr>
                    <w:top w:val="none" w:sz="0" w:space="0" w:color="auto"/>
                    <w:left w:val="none" w:sz="0" w:space="0" w:color="auto"/>
                    <w:bottom w:val="none" w:sz="0" w:space="0" w:color="auto"/>
                    <w:right w:val="none" w:sz="0" w:space="0" w:color="auto"/>
                  </w:divBdr>
                </w:div>
                <w:div w:id="1336416181">
                  <w:marLeft w:val="0"/>
                  <w:marRight w:val="0"/>
                  <w:marTop w:val="0"/>
                  <w:marBottom w:val="0"/>
                  <w:divBdr>
                    <w:top w:val="none" w:sz="0" w:space="0" w:color="auto"/>
                    <w:left w:val="none" w:sz="0" w:space="0" w:color="auto"/>
                    <w:bottom w:val="none" w:sz="0" w:space="0" w:color="auto"/>
                    <w:right w:val="none" w:sz="0" w:space="0" w:color="auto"/>
                  </w:divBdr>
                </w:div>
                <w:div w:id="134683416">
                  <w:marLeft w:val="0"/>
                  <w:marRight w:val="0"/>
                  <w:marTop w:val="0"/>
                  <w:marBottom w:val="0"/>
                  <w:divBdr>
                    <w:top w:val="none" w:sz="0" w:space="0" w:color="auto"/>
                    <w:left w:val="none" w:sz="0" w:space="0" w:color="auto"/>
                    <w:bottom w:val="none" w:sz="0" w:space="0" w:color="auto"/>
                    <w:right w:val="none" w:sz="0" w:space="0" w:color="auto"/>
                  </w:divBdr>
                </w:div>
                <w:div w:id="1591348062">
                  <w:marLeft w:val="0"/>
                  <w:marRight w:val="0"/>
                  <w:marTop w:val="0"/>
                  <w:marBottom w:val="0"/>
                  <w:divBdr>
                    <w:top w:val="none" w:sz="0" w:space="0" w:color="auto"/>
                    <w:left w:val="none" w:sz="0" w:space="0" w:color="auto"/>
                    <w:bottom w:val="none" w:sz="0" w:space="0" w:color="auto"/>
                    <w:right w:val="none" w:sz="0" w:space="0" w:color="auto"/>
                  </w:divBdr>
                </w:div>
                <w:div w:id="1680503295">
                  <w:marLeft w:val="0"/>
                  <w:marRight w:val="0"/>
                  <w:marTop w:val="0"/>
                  <w:marBottom w:val="0"/>
                  <w:divBdr>
                    <w:top w:val="none" w:sz="0" w:space="0" w:color="auto"/>
                    <w:left w:val="none" w:sz="0" w:space="0" w:color="auto"/>
                    <w:bottom w:val="none" w:sz="0" w:space="0" w:color="auto"/>
                    <w:right w:val="none" w:sz="0" w:space="0" w:color="auto"/>
                  </w:divBdr>
                </w:div>
                <w:div w:id="1254899575">
                  <w:marLeft w:val="0"/>
                  <w:marRight w:val="0"/>
                  <w:marTop w:val="0"/>
                  <w:marBottom w:val="0"/>
                  <w:divBdr>
                    <w:top w:val="none" w:sz="0" w:space="0" w:color="auto"/>
                    <w:left w:val="none" w:sz="0" w:space="0" w:color="auto"/>
                    <w:bottom w:val="none" w:sz="0" w:space="0" w:color="auto"/>
                    <w:right w:val="none" w:sz="0" w:space="0" w:color="auto"/>
                  </w:divBdr>
                </w:div>
                <w:div w:id="885917413">
                  <w:marLeft w:val="0"/>
                  <w:marRight w:val="0"/>
                  <w:marTop w:val="0"/>
                  <w:marBottom w:val="0"/>
                  <w:divBdr>
                    <w:top w:val="none" w:sz="0" w:space="0" w:color="auto"/>
                    <w:left w:val="none" w:sz="0" w:space="0" w:color="auto"/>
                    <w:bottom w:val="none" w:sz="0" w:space="0" w:color="auto"/>
                    <w:right w:val="none" w:sz="0" w:space="0" w:color="auto"/>
                  </w:divBdr>
                </w:div>
                <w:div w:id="2100253180">
                  <w:marLeft w:val="0"/>
                  <w:marRight w:val="0"/>
                  <w:marTop w:val="0"/>
                  <w:marBottom w:val="0"/>
                  <w:divBdr>
                    <w:top w:val="none" w:sz="0" w:space="0" w:color="auto"/>
                    <w:left w:val="none" w:sz="0" w:space="0" w:color="auto"/>
                    <w:bottom w:val="none" w:sz="0" w:space="0" w:color="auto"/>
                    <w:right w:val="none" w:sz="0" w:space="0" w:color="auto"/>
                  </w:divBdr>
                </w:div>
                <w:div w:id="1958487301">
                  <w:marLeft w:val="0"/>
                  <w:marRight w:val="0"/>
                  <w:marTop w:val="0"/>
                  <w:marBottom w:val="0"/>
                  <w:divBdr>
                    <w:top w:val="none" w:sz="0" w:space="0" w:color="auto"/>
                    <w:left w:val="none" w:sz="0" w:space="0" w:color="auto"/>
                    <w:bottom w:val="none" w:sz="0" w:space="0" w:color="auto"/>
                    <w:right w:val="none" w:sz="0" w:space="0" w:color="auto"/>
                  </w:divBdr>
                </w:div>
                <w:div w:id="1718972718">
                  <w:marLeft w:val="0"/>
                  <w:marRight w:val="0"/>
                  <w:marTop w:val="0"/>
                  <w:marBottom w:val="0"/>
                  <w:divBdr>
                    <w:top w:val="none" w:sz="0" w:space="0" w:color="auto"/>
                    <w:left w:val="none" w:sz="0" w:space="0" w:color="auto"/>
                    <w:bottom w:val="none" w:sz="0" w:space="0" w:color="auto"/>
                    <w:right w:val="none" w:sz="0" w:space="0" w:color="auto"/>
                  </w:divBdr>
                </w:div>
                <w:div w:id="1042170851">
                  <w:marLeft w:val="0"/>
                  <w:marRight w:val="0"/>
                  <w:marTop w:val="0"/>
                  <w:marBottom w:val="0"/>
                  <w:divBdr>
                    <w:top w:val="none" w:sz="0" w:space="0" w:color="auto"/>
                    <w:left w:val="none" w:sz="0" w:space="0" w:color="auto"/>
                    <w:bottom w:val="none" w:sz="0" w:space="0" w:color="auto"/>
                    <w:right w:val="none" w:sz="0" w:space="0" w:color="auto"/>
                  </w:divBdr>
                </w:div>
                <w:div w:id="827552603">
                  <w:marLeft w:val="0"/>
                  <w:marRight w:val="0"/>
                  <w:marTop w:val="0"/>
                  <w:marBottom w:val="0"/>
                  <w:divBdr>
                    <w:top w:val="none" w:sz="0" w:space="0" w:color="auto"/>
                    <w:left w:val="none" w:sz="0" w:space="0" w:color="auto"/>
                    <w:bottom w:val="none" w:sz="0" w:space="0" w:color="auto"/>
                    <w:right w:val="none" w:sz="0" w:space="0" w:color="auto"/>
                  </w:divBdr>
                </w:div>
                <w:div w:id="1818062901">
                  <w:marLeft w:val="0"/>
                  <w:marRight w:val="0"/>
                  <w:marTop w:val="0"/>
                  <w:marBottom w:val="0"/>
                  <w:divBdr>
                    <w:top w:val="none" w:sz="0" w:space="0" w:color="auto"/>
                    <w:left w:val="none" w:sz="0" w:space="0" w:color="auto"/>
                    <w:bottom w:val="none" w:sz="0" w:space="0" w:color="auto"/>
                    <w:right w:val="none" w:sz="0" w:space="0" w:color="auto"/>
                  </w:divBdr>
                </w:div>
                <w:div w:id="2060324701">
                  <w:marLeft w:val="0"/>
                  <w:marRight w:val="0"/>
                  <w:marTop w:val="0"/>
                  <w:marBottom w:val="0"/>
                  <w:divBdr>
                    <w:top w:val="none" w:sz="0" w:space="0" w:color="auto"/>
                    <w:left w:val="none" w:sz="0" w:space="0" w:color="auto"/>
                    <w:bottom w:val="none" w:sz="0" w:space="0" w:color="auto"/>
                    <w:right w:val="none" w:sz="0" w:space="0" w:color="auto"/>
                  </w:divBdr>
                </w:div>
                <w:div w:id="354768484">
                  <w:marLeft w:val="0"/>
                  <w:marRight w:val="0"/>
                  <w:marTop w:val="0"/>
                  <w:marBottom w:val="0"/>
                  <w:divBdr>
                    <w:top w:val="none" w:sz="0" w:space="0" w:color="auto"/>
                    <w:left w:val="none" w:sz="0" w:space="0" w:color="auto"/>
                    <w:bottom w:val="none" w:sz="0" w:space="0" w:color="auto"/>
                    <w:right w:val="none" w:sz="0" w:space="0" w:color="auto"/>
                  </w:divBdr>
                </w:div>
                <w:div w:id="479427249">
                  <w:marLeft w:val="0"/>
                  <w:marRight w:val="0"/>
                  <w:marTop w:val="0"/>
                  <w:marBottom w:val="0"/>
                  <w:divBdr>
                    <w:top w:val="none" w:sz="0" w:space="0" w:color="auto"/>
                    <w:left w:val="none" w:sz="0" w:space="0" w:color="auto"/>
                    <w:bottom w:val="none" w:sz="0" w:space="0" w:color="auto"/>
                    <w:right w:val="none" w:sz="0" w:space="0" w:color="auto"/>
                  </w:divBdr>
                </w:div>
                <w:div w:id="398477129">
                  <w:marLeft w:val="0"/>
                  <w:marRight w:val="0"/>
                  <w:marTop w:val="0"/>
                  <w:marBottom w:val="0"/>
                  <w:divBdr>
                    <w:top w:val="none" w:sz="0" w:space="0" w:color="auto"/>
                    <w:left w:val="none" w:sz="0" w:space="0" w:color="auto"/>
                    <w:bottom w:val="none" w:sz="0" w:space="0" w:color="auto"/>
                    <w:right w:val="none" w:sz="0" w:space="0" w:color="auto"/>
                  </w:divBdr>
                </w:div>
                <w:div w:id="93749090">
                  <w:marLeft w:val="0"/>
                  <w:marRight w:val="0"/>
                  <w:marTop w:val="0"/>
                  <w:marBottom w:val="0"/>
                  <w:divBdr>
                    <w:top w:val="none" w:sz="0" w:space="0" w:color="auto"/>
                    <w:left w:val="none" w:sz="0" w:space="0" w:color="auto"/>
                    <w:bottom w:val="none" w:sz="0" w:space="0" w:color="auto"/>
                    <w:right w:val="none" w:sz="0" w:space="0" w:color="auto"/>
                  </w:divBdr>
                </w:div>
                <w:div w:id="410665225">
                  <w:marLeft w:val="0"/>
                  <w:marRight w:val="0"/>
                  <w:marTop w:val="0"/>
                  <w:marBottom w:val="0"/>
                  <w:divBdr>
                    <w:top w:val="none" w:sz="0" w:space="0" w:color="auto"/>
                    <w:left w:val="none" w:sz="0" w:space="0" w:color="auto"/>
                    <w:bottom w:val="none" w:sz="0" w:space="0" w:color="auto"/>
                    <w:right w:val="none" w:sz="0" w:space="0" w:color="auto"/>
                  </w:divBdr>
                </w:div>
                <w:div w:id="1866479158">
                  <w:marLeft w:val="0"/>
                  <w:marRight w:val="0"/>
                  <w:marTop w:val="0"/>
                  <w:marBottom w:val="0"/>
                  <w:divBdr>
                    <w:top w:val="none" w:sz="0" w:space="0" w:color="auto"/>
                    <w:left w:val="none" w:sz="0" w:space="0" w:color="auto"/>
                    <w:bottom w:val="none" w:sz="0" w:space="0" w:color="auto"/>
                    <w:right w:val="none" w:sz="0" w:space="0" w:color="auto"/>
                  </w:divBdr>
                </w:div>
                <w:div w:id="1106271800">
                  <w:marLeft w:val="0"/>
                  <w:marRight w:val="0"/>
                  <w:marTop w:val="0"/>
                  <w:marBottom w:val="0"/>
                  <w:divBdr>
                    <w:top w:val="none" w:sz="0" w:space="0" w:color="auto"/>
                    <w:left w:val="none" w:sz="0" w:space="0" w:color="auto"/>
                    <w:bottom w:val="none" w:sz="0" w:space="0" w:color="auto"/>
                    <w:right w:val="none" w:sz="0" w:space="0" w:color="auto"/>
                  </w:divBdr>
                </w:div>
                <w:div w:id="361707470">
                  <w:marLeft w:val="0"/>
                  <w:marRight w:val="0"/>
                  <w:marTop w:val="0"/>
                  <w:marBottom w:val="0"/>
                  <w:divBdr>
                    <w:top w:val="none" w:sz="0" w:space="0" w:color="auto"/>
                    <w:left w:val="none" w:sz="0" w:space="0" w:color="auto"/>
                    <w:bottom w:val="none" w:sz="0" w:space="0" w:color="auto"/>
                    <w:right w:val="none" w:sz="0" w:space="0" w:color="auto"/>
                  </w:divBdr>
                </w:div>
                <w:div w:id="1416785934">
                  <w:marLeft w:val="0"/>
                  <w:marRight w:val="0"/>
                  <w:marTop w:val="0"/>
                  <w:marBottom w:val="0"/>
                  <w:divBdr>
                    <w:top w:val="none" w:sz="0" w:space="0" w:color="auto"/>
                    <w:left w:val="none" w:sz="0" w:space="0" w:color="auto"/>
                    <w:bottom w:val="none" w:sz="0" w:space="0" w:color="auto"/>
                    <w:right w:val="none" w:sz="0" w:space="0" w:color="auto"/>
                  </w:divBdr>
                </w:div>
                <w:div w:id="2033456039">
                  <w:marLeft w:val="0"/>
                  <w:marRight w:val="0"/>
                  <w:marTop w:val="0"/>
                  <w:marBottom w:val="0"/>
                  <w:divBdr>
                    <w:top w:val="none" w:sz="0" w:space="0" w:color="auto"/>
                    <w:left w:val="none" w:sz="0" w:space="0" w:color="auto"/>
                    <w:bottom w:val="none" w:sz="0" w:space="0" w:color="auto"/>
                    <w:right w:val="none" w:sz="0" w:space="0" w:color="auto"/>
                  </w:divBdr>
                </w:div>
                <w:div w:id="587006249">
                  <w:marLeft w:val="0"/>
                  <w:marRight w:val="0"/>
                  <w:marTop w:val="0"/>
                  <w:marBottom w:val="0"/>
                  <w:divBdr>
                    <w:top w:val="none" w:sz="0" w:space="0" w:color="auto"/>
                    <w:left w:val="none" w:sz="0" w:space="0" w:color="auto"/>
                    <w:bottom w:val="none" w:sz="0" w:space="0" w:color="auto"/>
                    <w:right w:val="none" w:sz="0" w:space="0" w:color="auto"/>
                  </w:divBdr>
                </w:div>
                <w:div w:id="343897076">
                  <w:marLeft w:val="0"/>
                  <w:marRight w:val="0"/>
                  <w:marTop w:val="0"/>
                  <w:marBottom w:val="0"/>
                  <w:divBdr>
                    <w:top w:val="none" w:sz="0" w:space="0" w:color="auto"/>
                    <w:left w:val="none" w:sz="0" w:space="0" w:color="auto"/>
                    <w:bottom w:val="none" w:sz="0" w:space="0" w:color="auto"/>
                    <w:right w:val="none" w:sz="0" w:space="0" w:color="auto"/>
                  </w:divBdr>
                </w:div>
                <w:div w:id="297609326">
                  <w:marLeft w:val="0"/>
                  <w:marRight w:val="0"/>
                  <w:marTop w:val="0"/>
                  <w:marBottom w:val="0"/>
                  <w:divBdr>
                    <w:top w:val="none" w:sz="0" w:space="0" w:color="auto"/>
                    <w:left w:val="none" w:sz="0" w:space="0" w:color="auto"/>
                    <w:bottom w:val="none" w:sz="0" w:space="0" w:color="auto"/>
                    <w:right w:val="none" w:sz="0" w:space="0" w:color="auto"/>
                  </w:divBdr>
                </w:div>
                <w:div w:id="1507548522">
                  <w:marLeft w:val="0"/>
                  <w:marRight w:val="0"/>
                  <w:marTop w:val="0"/>
                  <w:marBottom w:val="0"/>
                  <w:divBdr>
                    <w:top w:val="none" w:sz="0" w:space="0" w:color="auto"/>
                    <w:left w:val="none" w:sz="0" w:space="0" w:color="auto"/>
                    <w:bottom w:val="none" w:sz="0" w:space="0" w:color="auto"/>
                    <w:right w:val="none" w:sz="0" w:space="0" w:color="auto"/>
                  </w:divBdr>
                </w:div>
                <w:div w:id="357776881">
                  <w:marLeft w:val="0"/>
                  <w:marRight w:val="0"/>
                  <w:marTop w:val="0"/>
                  <w:marBottom w:val="0"/>
                  <w:divBdr>
                    <w:top w:val="none" w:sz="0" w:space="0" w:color="auto"/>
                    <w:left w:val="none" w:sz="0" w:space="0" w:color="auto"/>
                    <w:bottom w:val="none" w:sz="0" w:space="0" w:color="auto"/>
                    <w:right w:val="none" w:sz="0" w:space="0" w:color="auto"/>
                  </w:divBdr>
                </w:div>
                <w:div w:id="933902945">
                  <w:marLeft w:val="0"/>
                  <w:marRight w:val="0"/>
                  <w:marTop w:val="0"/>
                  <w:marBottom w:val="0"/>
                  <w:divBdr>
                    <w:top w:val="none" w:sz="0" w:space="0" w:color="auto"/>
                    <w:left w:val="none" w:sz="0" w:space="0" w:color="auto"/>
                    <w:bottom w:val="none" w:sz="0" w:space="0" w:color="auto"/>
                    <w:right w:val="none" w:sz="0" w:space="0" w:color="auto"/>
                  </w:divBdr>
                </w:div>
                <w:div w:id="1469778636">
                  <w:marLeft w:val="0"/>
                  <w:marRight w:val="0"/>
                  <w:marTop w:val="0"/>
                  <w:marBottom w:val="0"/>
                  <w:divBdr>
                    <w:top w:val="none" w:sz="0" w:space="0" w:color="auto"/>
                    <w:left w:val="none" w:sz="0" w:space="0" w:color="auto"/>
                    <w:bottom w:val="none" w:sz="0" w:space="0" w:color="auto"/>
                    <w:right w:val="none" w:sz="0" w:space="0" w:color="auto"/>
                  </w:divBdr>
                </w:div>
                <w:div w:id="1398554836">
                  <w:marLeft w:val="0"/>
                  <w:marRight w:val="0"/>
                  <w:marTop w:val="0"/>
                  <w:marBottom w:val="0"/>
                  <w:divBdr>
                    <w:top w:val="none" w:sz="0" w:space="0" w:color="auto"/>
                    <w:left w:val="none" w:sz="0" w:space="0" w:color="auto"/>
                    <w:bottom w:val="none" w:sz="0" w:space="0" w:color="auto"/>
                    <w:right w:val="none" w:sz="0" w:space="0" w:color="auto"/>
                  </w:divBdr>
                </w:div>
                <w:div w:id="1883051205">
                  <w:marLeft w:val="0"/>
                  <w:marRight w:val="0"/>
                  <w:marTop w:val="0"/>
                  <w:marBottom w:val="0"/>
                  <w:divBdr>
                    <w:top w:val="none" w:sz="0" w:space="0" w:color="auto"/>
                    <w:left w:val="none" w:sz="0" w:space="0" w:color="auto"/>
                    <w:bottom w:val="none" w:sz="0" w:space="0" w:color="auto"/>
                    <w:right w:val="none" w:sz="0" w:space="0" w:color="auto"/>
                  </w:divBdr>
                </w:div>
                <w:div w:id="1015574349">
                  <w:marLeft w:val="0"/>
                  <w:marRight w:val="0"/>
                  <w:marTop w:val="0"/>
                  <w:marBottom w:val="0"/>
                  <w:divBdr>
                    <w:top w:val="none" w:sz="0" w:space="0" w:color="auto"/>
                    <w:left w:val="none" w:sz="0" w:space="0" w:color="auto"/>
                    <w:bottom w:val="none" w:sz="0" w:space="0" w:color="auto"/>
                    <w:right w:val="none" w:sz="0" w:space="0" w:color="auto"/>
                  </w:divBdr>
                </w:div>
                <w:div w:id="2129157697">
                  <w:marLeft w:val="0"/>
                  <w:marRight w:val="0"/>
                  <w:marTop w:val="0"/>
                  <w:marBottom w:val="0"/>
                  <w:divBdr>
                    <w:top w:val="none" w:sz="0" w:space="0" w:color="auto"/>
                    <w:left w:val="none" w:sz="0" w:space="0" w:color="auto"/>
                    <w:bottom w:val="none" w:sz="0" w:space="0" w:color="auto"/>
                    <w:right w:val="none" w:sz="0" w:space="0" w:color="auto"/>
                  </w:divBdr>
                </w:div>
                <w:div w:id="1957055573">
                  <w:marLeft w:val="0"/>
                  <w:marRight w:val="0"/>
                  <w:marTop w:val="0"/>
                  <w:marBottom w:val="0"/>
                  <w:divBdr>
                    <w:top w:val="none" w:sz="0" w:space="0" w:color="auto"/>
                    <w:left w:val="none" w:sz="0" w:space="0" w:color="auto"/>
                    <w:bottom w:val="none" w:sz="0" w:space="0" w:color="auto"/>
                    <w:right w:val="none" w:sz="0" w:space="0" w:color="auto"/>
                  </w:divBdr>
                </w:div>
                <w:div w:id="1752580364">
                  <w:marLeft w:val="0"/>
                  <w:marRight w:val="0"/>
                  <w:marTop w:val="0"/>
                  <w:marBottom w:val="0"/>
                  <w:divBdr>
                    <w:top w:val="none" w:sz="0" w:space="0" w:color="auto"/>
                    <w:left w:val="none" w:sz="0" w:space="0" w:color="auto"/>
                    <w:bottom w:val="none" w:sz="0" w:space="0" w:color="auto"/>
                    <w:right w:val="none" w:sz="0" w:space="0" w:color="auto"/>
                  </w:divBdr>
                </w:div>
                <w:div w:id="1042242167">
                  <w:marLeft w:val="0"/>
                  <w:marRight w:val="0"/>
                  <w:marTop w:val="0"/>
                  <w:marBottom w:val="0"/>
                  <w:divBdr>
                    <w:top w:val="none" w:sz="0" w:space="0" w:color="auto"/>
                    <w:left w:val="none" w:sz="0" w:space="0" w:color="auto"/>
                    <w:bottom w:val="none" w:sz="0" w:space="0" w:color="auto"/>
                    <w:right w:val="none" w:sz="0" w:space="0" w:color="auto"/>
                  </w:divBdr>
                </w:div>
                <w:div w:id="40137428">
                  <w:marLeft w:val="0"/>
                  <w:marRight w:val="0"/>
                  <w:marTop w:val="0"/>
                  <w:marBottom w:val="0"/>
                  <w:divBdr>
                    <w:top w:val="none" w:sz="0" w:space="0" w:color="auto"/>
                    <w:left w:val="none" w:sz="0" w:space="0" w:color="auto"/>
                    <w:bottom w:val="none" w:sz="0" w:space="0" w:color="auto"/>
                    <w:right w:val="none" w:sz="0" w:space="0" w:color="auto"/>
                  </w:divBdr>
                </w:div>
                <w:div w:id="1559322738">
                  <w:marLeft w:val="0"/>
                  <w:marRight w:val="0"/>
                  <w:marTop w:val="0"/>
                  <w:marBottom w:val="0"/>
                  <w:divBdr>
                    <w:top w:val="none" w:sz="0" w:space="0" w:color="auto"/>
                    <w:left w:val="none" w:sz="0" w:space="0" w:color="auto"/>
                    <w:bottom w:val="none" w:sz="0" w:space="0" w:color="auto"/>
                    <w:right w:val="none" w:sz="0" w:space="0" w:color="auto"/>
                  </w:divBdr>
                </w:div>
                <w:div w:id="437604359">
                  <w:marLeft w:val="0"/>
                  <w:marRight w:val="0"/>
                  <w:marTop w:val="0"/>
                  <w:marBottom w:val="0"/>
                  <w:divBdr>
                    <w:top w:val="none" w:sz="0" w:space="0" w:color="auto"/>
                    <w:left w:val="none" w:sz="0" w:space="0" w:color="auto"/>
                    <w:bottom w:val="none" w:sz="0" w:space="0" w:color="auto"/>
                    <w:right w:val="none" w:sz="0" w:space="0" w:color="auto"/>
                  </w:divBdr>
                </w:div>
                <w:div w:id="7367311">
                  <w:marLeft w:val="0"/>
                  <w:marRight w:val="0"/>
                  <w:marTop w:val="0"/>
                  <w:marBottom w:val="0"/>
                  <w:divBdr>
                    <w:top w:val="none" w:sz="0" w:space="0" w:color="auto"/>
                    <w:left w:val="none" w:sz="0" w:space="0" w:color="auto"/>
                    <w:bottom w:val="none" w:sz="0" w:space="0" w:color="auto"/>
                    <w:right w:val="none" w:sz="0" w:space="0" w:color="auto"/>
                  </w:divBdr>
                </w:div>
                <w:div w:id="381177761">
                  <w:marLeft w:val="0"/>
                  <w:marRight w:val="0"/>
                  <w:marTop w:val="0"/>
                  <w:marBottom w:val="0"/>
                  <w:divBdr>
                    <w:top w:val="none" w:sz="0" w:space="0" w:color="auto"/>
                    <w:left w:val="none" w:sz="0" w:space="0" w:color="auto"/>
                    <w:bottom w:val="none" w:sz="0" w:space="0" w:color="auto"/>
                    <w:right w:val="none" w:sz="0" w:space="0" w:color="auto"/>
                  </w:divBdr>
                </w:div>
                <w:div w:id="1256863357">
                  <w:marLeft w:val="0"/>
                  <w:marRight w:val="0"/>
                  <w:marTop w:val="0"/>
                  <w:marBottom w:val="0"/>
                  <w:divBdr>
                    <w:top w:val="none" w:sz="0" w:space="0" w:color="auto"/>
                    <w:left w:val="none" w:sz="0" w:space="0" w:color="auto"/>
                    <w:bottom w:val="none" w:sz="0" w:space="0" w:color="auto"/>
                    <w:right w:val="none" w:sz="0" w:space="0" w:color="auto"/>
                  </w:divBdr>
                </w:div>
                <w:div w:id="2102026345">
                  <w:marLeft w:val="0"/>
                  <w:marRight w:val="0"/>
                  <w:marTop w:val="0"/>
                  <w:marBottom w:val="0"/>
                  <w:divBdr>
                    <w:top w:val="none" w:sz="0" w:space="0" w:color="auto"/>
                    <w:left w:val="none" w:sz="0" w:space="0" w:color="auto"/>
                    <w:bottom w:val="none" w:sz="0" w:space="0" w:color="auto"/>
                    <w:right w:val="none" w:sz="0" w:space="0" w:color="auto"/>
                  </w:divBdr>
                </w:div>
                <w:div w:id="1771050418">
                  <w:marLeft w:val="0"/>
                  <w:marRight w:val="0"/>
                  <w:marTop w:val="0"/>
                  <w:marBottom w:val="0"/>
                  <w:divBdr>
                    <w:top w:val="none" w:sz="0" w:space="0" w:color="auto"/>
                    <w:left w:val="none" w:sz="0" w:space="0" w:color="auto"/>
                    <w:bottom w:val="none" w:sz="0" w:space="0" w:color="auto"/>
                    <w:right w:val="none" w:sz="0" w:space="0" w:color="auto"/>
                  </w:divBdr>
                </w:div>
              </w:divsChild>
            </w:div>
            <w:div w:id="341781263">
              <w:marLeft w:val="0"/>
              <w:marRight w:val="0"/>
              <w:marTop w:val="0"/>
              <w:marBottom w:val="0"/>
              <w:divBdr>
                <w:top w:val="none" w:sz="0" w:space="0" w:color="auto"/>
                <w:left w:val="none" w:sz="0" w:space="0" w:color="auto"/>
                <w:bottom w:val="none" w:sz="0" w:space="0" w:color="auto"/>
                <w:right w:val="none" w:sz="0" w:space="0" w:color="auto"/>
              </w:divBdr>
              <w:divsChild>
                <w:div w:id="400562273">
                  <w:marLeft w:val="0"/>
                  <w:marRight w:val="0"/>
                  <w:marTop w:val="0"/>
                  <w:marBottom w:val="0"/>
                  <w:divBdr>
                    <w:top w:val="none" w:sz="0" w:space="0" w:color="auto"/>
                    <w:left w:val="none" w:sz="0" w:space="0" w:color="auto"/>
                    <w:bottom w:val="none" w:sz="0" w:space="0" w:color="auto"/>
                    <w:right w:val="none" w:sz="0" w:space="0" w:color="auto"/>
                  </w:divBdr>
                </w:div>
                <w:div w:id="1729764275">
                  <w:marLeft w:val="0"/>
                  <w:marRight w:val="0"/>
                  <w:marTop w:val="0"/>
                  <w:marBottom w:val="0"/>
                  <w:divBdr>
                    <w:top w:val="none" w:sz="0" w:space="0" w:color="auto"/>
                    <w:left w:val="none" w:sz="0" w:space="0" w:color="auto"/>
                    <w:bottom w:val="none" w:sz="0" w:space="0" w:color="auto"/>
                    <w:right w:val="none" w:sz="0" w:space="0" w:color="auto"/>
                  </w:divBdr>
                </w:div>
                <w:div w:id="2013137524">
                  <w:marLeft w:val="0"/>
                  <w:marRight w:val="0"/>
                  <w:marTop w:val="0"/>
                  <w:marBottom w:val="0"/>
                  <w:divBdr>
                    <w:top w:val="none" w:sz="0" w:space="0" w:color="auto"/>
                    <w:left w:val="none" w:sz="0" w:space="0" w:color="auto"/>
                    <w:bottom w:val="none" w:sz="0" w:space="0" w:color="auto"/>
                    <w:right w:val="none" w:sz="0" w:space="0" w:color="auto"/>
                  </w:divBdr>
                </w:div>
                <w:div w:id="82410506">
                  <w:marLeft w:val="0"/>
                  <w:marRight w:val="0"/>
                  <w:marTop w:val="0"/>
                  <w:marBottom w:val="0"/>
                  <w:divBdr>
                    <w:top w:val="none" w:sz="0" w:space="0" w:color="auto"/>
                    <w:left w:val="none" w:sz="0" w:space="0" w:color="auto"/>
                    <w:bottom w:val="none" w:sz="0" w:space="0" w:color="auto"/>
                    <w:right w:val="none" w:sz="0" w:space="0" w:color="auto"/>
                  </w:divBdr>
                </w:div>
                <w:div w:id="164516862">
                  <w:marLeft w:val="0"/>
                  <w:marRight w:val="0"/>
                  <w:marTop w:val="0"/>
                  <w:marBottom w:val="0"/>
                  <w:divBdr>
                    <w:top w:val="none" w:sz="0" w:space="0" w:color="auto"/>
                    <w:left w:val="none" w:sz="0" w:space="0" w:color="auto"/>
                    <w:bottom w:val="none" w:sz="0" w:space="0" w:color="auto"/>
                    <w:right w:val="none" w:sz="0" w:space="0" w:color="auto"/>
                  </w:divBdr>
                </w:div>
                <w:div w:id="1960911496">
                  <w:marLeft w:val="0"/>
                  <w:marRight w:val="0"/>
                  <w:marTop w:val="0"/>
                  <w:marBottom w:val="0"/>
                  <w:divBdr>
                    <w:top w:val="none" w:sz="0" w:space="0" w:color="auto"/>
                    <w:left w:val="none" w:sz="0" w:space="0" w:color="auto"/>
                    <w:bottom w:val="none" w:sz="0" w:space="0" w:color="auto"/>
                    <w:right w:val="none" w:sz="0" w:space="0" w:color="auto"/>
                  </w:divBdr>
                </w:div>
                <w:div w:id="1578395922">
                  <w:marLeft w:val="0"/>
                  <w:marRight w:val="0"/>
                  <w:marTop w:val="0"/>
                  <w:marBottom w:val="0"/>
                  <w:divBdr>
                    <w:top w:val="none" w:sz="0" w:space="0" w:color="auto"/>
                    <w:left w:val="none" w:sz="0" w:space="0" w:color="auto"/>
                    <w:bottom w:val="none" w:sz="0" w:space="0" w:color="auto"/>
                    <w:right w:val="none" w:sz="0" w:space="0" w:color="auto"/>
                  </w:divBdr>
                </w:div>
                <w:div w:id="1930036692">
                  <w:marLeft w:val="0"/>
                  <w:marRight w:val="0"/>
                  <w:marTop w:val="0"/>
                  <w:marBottom w:val="0"/>
                  <w:divBdr>
                    <w:top w:val="none" w:sz="0" w:space="0" w:color="auto"/>
                    <w:left w:val="none" w:sz="0" w:space="0" w:color="auto"/>
                    <w:bottom w:val="none" w:sz="0" w:space="0" w:color="auto"/>
                    <w:right w:val="none" w:sz="0" w:space="0" w:color="auto"/>
                  </w:divBdr>
                </w:div>
                <w:div w:id="2024044852">
                  <w:marLeft w:val="0"/>
                  <w:marRight w:val="0"/>
                  <w:marTop w:val="0"/>
                  <w:marBottom w:val="0"/>
                  <w:divBdr>
                    <w:top w:val="none" w:sz="0" w:space="0" w:color="auto"/>
                    <w:left w:val="none" w:sz="0" w:space="0" w:color="auto"/>
                    <w:bottom w:val="none" w:sz="0" w:space="0" w:color="auto"/>
                    <w:right w:val="none" w:sz="0" w:space="0" w:color="auto"/>
                  </w:divBdr>
                </w:div>
                <w:div w:id="748582796">
                  <w:marLeft w:val="0"/>
                  <w:marRight w:val="0"/>
                  <w:marTop w:val="0"/>
                  <w:marBottom w:val="0"/>
                  <w:divBdr>
                    <w:top w:val="none" w:sz="0" w:space="0" w:color="auto"/>
                    <w:left w:val="none" w:sz="0" w:space="0" w:color="auto"/>
                    <w:bottom w:val="none" w:sz="0" w:space="0" w:color="auto"/>
                    <w:right w:val="none" w:sz="0" w:space="0" w:color="auto"/>
                  </w:divBdr>
                </w:div>
                <w:div w:id="1374960125">
                  <w:marLeft w:val="0"/>
                  <w:marRight w:val="0"/>
                  <w:marTop w:val="0"/>
                  <w:marBottom w:val="0"/>
                  <w:divBdr>
                    <w:top w:val="none" w:sz="0" w:space="0" w:color="auto"/>
                    <w:left w:val="none" w:sz="0" w:space="0" w:color="auto"/>
                    <w:bottom w:val="none" w:sz="0" w:space="0" w:color="auto"/>
                    <w:right w:val="none" w:sz="0" w:space="0" w:color="auto"/>
                  </w:divBdr>
                </w:div>
                <w:div w:id="2099012019">
                  <w:marLeft w:val="0"/>
                  <w:marRight w:val="0"/>
                  <w:marTop w:val="0"/>
                  <w:marBottom w:val="0"/>
                  <w:divBdr>
                    <w:top w:val="none" w:sz="0" w:space="0" w:color="auto"/>
                    <w:left w:val="none" w:sz="0" w:space="0" w:color="auto"/>
                    <w:bottom w:val="none" w:sz="0" w:space="0" w:color="auto"/>
                    <w:right w:val="none" w:sz="0" w:space="0" w:color="auto"/>
                  </w:divBdr>
                </w:div>
                <w:div w:id="327752712">
                  <w:marLeft w:val="0"/>
                  <w:marRight w:val="0"/>
                  <w:marTop w:val="0"/>
                  <w:marBottom w:val="0"/>
                  <w:divBdr>
                    <w:top w:val="none" w:sz="0" w:space="0" w:color="auto"/>
                    <w:left w:val="none" w:sz="0" w:space="0" w:color="auto"/>
                    <w:bottom w:val="none" w:sz="0" w:space="0" w:color="auto"/>
                    <w:right w:val="none" w:sz="0" w:space="0" w:color="auto"/>
                  </w:divBdr>
                </w:div>
                <w:div w:id="1763139360">
                  <w:marLeft w:val="0"/>
                  <w:marRight w:val="0"/>
                  <w:marTop w:val="0"/>
                  <w:marBottom w:val="0"/>
                  <w:divBdr>
                    <w:top w:val="none" w:sz="0" w:space="0" w:color="auto"/>
                    <w:left w:val="none" w:sz="0" w:space="0" w:color="auto"/>
                    <w:bottom w:val="none" w:sz="0" w:space="0" w:color="auto"/>
                    <w:right w:val="none" w:sz="0" w:space="0" w:color="auto"/>
                  </w:divBdr>
                </w:div>
                <w:div w:id="1173295643">
                  <w:marLeft w:val="0"/>
                  <w:marRight w:val="0"/>
                  <w:marTop w:val="0"/>
                  <w:marBottom w:val="0"/>
                  <w:divBdr>
                    <w:top w:val="none" w:sz="0" w:space="0" w:color="auto"/>
                    <w:left w:val="none" w:sz="0" w:space="0" w:color="auto"/>
                    <w:bottom w:val="none" w:sz="0" w:space="0" w:color="auto"/>
                    <w:right w:val="none" w:sz="0" w:space="0" w:color="auto"/>
                  </w:divBdr>
                </w:div>
                <w:div w:id="2113697578">
                  <w:marLeft w:val="0"/>
                  <w:marRight w:val="0"/>
                  <w:marTop w:val="0"/>
                  <w:marBottom w:val="0"/>
                  <w:divBdr>
                    <w:top w:val="none" w:sz="0" w:space="0" w:color="auto"/>
                    <w:left w:val="none" w:sz="0" w:space="0" w:color="auto"/>
                    <w:bottom w:val="none" w:sz="0" w:space="0" w:color="auto"/>
                    <w:right w:val="none" w:sz="0" w:space="0" w:color="auto"/>
                  </w:divBdr>
                </w:div>
                <w:div w:id="584808278">
                  <w:marLeft w:val="0"/>
                  <w:marRight w:val="0"/>
                  <w:marTop w:val="0"/>
                  <w:marBottom w:val="0"/>
                  <w:divBdr>
                    <w:top w:val="none" w:sz="0" w:space="0" w:color="auto"/>
                    <w:left w:val="none" w:sz="0" w:space="0" w:color="auto"/>
                    <w:bottom w:val="none" w:sz="0" w:space="0" w:color="auto"/>
                    <w:right w:val="none" w:sz="0" w:space="0" w:color="auto"/>
                  </w:divBdr>
                </w:div>
                <w:div w:id="1195536666">
                  <w:marLeft w:val="0"/>
                  <w:marRight w:val="0"/>
                  <w:marTop w:val="0"/>
                  <w:marBottom w:val="0"/>
                  <w:divBdr>
                    <w:top w:val="none" w:sz="0" w:space="0" w:color="auto"/>
                    <w:left w:val="none" w:sz="0" w:space="0" w:color="auto"/>
                    <w:bottom w:val="none" w:sz="0" w:space="0" w:color="auto"/>
                    <w:right w:val="none" w:sz="0" w:space="0" w:color="auto"/>
                  </w:divBdr>
                </w:div>
                <w:div w:id="2144616468">
                  <w:marLeft w:val="0"/>
                  <w:marRight w:val="0"/>
                  <w:marTop w:val="0"/>
                  <w:marBottom w:val="0"/>
                  <w:divBdr>
                    <w:top w:val="none" w:sz="0" w:space="0" w:color="auto"/>
                    <w:left w:val="none" w:sz="0" w:space="0" w:color="auto"/>
                    <w:bottom w:val="none" w:sz="0" w:space="0" w:color="auto"/>
                    <w:right w:val="none" w:sz="0" w:space="0" w:color="auto"/>
                  </w:divBdr>
                </w:div>
                <w:div w:id="759133284">
                  <w:marLeft w:val="0"/>
                  <w:marRight w:val="0"/>
                  <w:marTop w:val="0"/>
                  <w:marBottom w:val="0"/>
                  <w:divBdr>
                    <w:top w:val="none" w:sz="0" w:space="0" w:color="auto"/>
                    <w:left w:val="none" w:sz="0" w:space="0" w:color="auto"/>
                    <w:bottom w:val="none" w:sz="0" w:space="0" w:color="auto"/>
                    <w:right w:val="none" w:sz="0" w:space="0" w:color="auto"/>
                  </w:divBdr>
                </w:div>
                <w:div w:id="919798147">
                  <w:marLeft w:val="0"/>
                  <w:marRight w:val="0"/>
                  <w:marTop w:val="0"/>
                  <w:marBottom w:val="0"/>
                  <w:divBdr>
                    <w:top w:val="none" w:sz="0" w:space="0" w:color="auto"/>
                    <w:left w:val="none" w:sz="0" w:space="0" w:color="auto"/>
                    <w:bottom w:val="none" w:sz="0" w:space="0" w:color="auto"/>
                    <w:right w:val="none" w:sz="0" w:space="0" w:color="auto"/>
                  </w:divBdr>
                </w:div>
                <w:div w:id="899245886">
                  <w:marLeft w:val="0"/>
                  <w:marRight w:val="0"/>
                  <w:marTop w:val="0"/>
                  <w:marBottom w:val="0"/>
                  <w:divBdr>
                    <w:top w:val="none" w:sz="0" w:space="0" w:color="auto"/>
                    <w:left w:val="none" w:sz="0" w:space="0" w:color="auto"/>
                    <w:bottom w:val="none" w:sz="0" w:space="0" w:color="auto"/>
                    <w:right w:val="none" w:sz="0" w:space="0" w:color="auto"/>
                  </w:divBdr>
                </w:div>
                <w:div w:id="1877347309">
                  <w:marLeft w:val="0"/>
                  <w:marRight w:val="0"/>
                  <w:marTop w:val="0"/>
                  <w:marBottom w:val="0"/>
                  <w:divBdr>
                    <w:top w:val="none" w:sz="0" w:space="0" w:color="auto"/>
                    <w:left w:val="none" w:sz="0" w:space="0" w:color="auto"/>
                    <w:bottom w:val="none" w:sz="0" w:space="0" w:color="auto"/>
                    <w:right w:val="none" w:sz="0" w:space="0" w:color="auto"/>
                  </w:divBdr>
                </w:div>
                <w:div w:id="1606765964">
                  <w:marLeft w:val="0"/>
                  <w:marRight w:val="0"/>
                  <w:marTop w:val="0"/>
                  <w:marBottom w:val="0"/>
                  <w:divBdr>
                    <w:top w:val="none" w:sz="0" w:space="0" w:color="auto"/>
                    <w:left w:val="none" w:sz="0" w:space="0" w:color="auto"/>
                    <w:bottom w:val="none" w:sz="0" w:space="0" w:color="auto"/>
                    <w:right w:val="none" w:sz="0" w:space="0" w:color="auto"/>
                  </w:divBdr>
                </w:div>
                <w:div w:id="88427136">
                  <w:marLeft w:val="0"/>
                  <w:marRight w:val="0"/>
                  <w:marTop w:val="0"/>
                  <w:marBottom w:val="0"/>
                  <w:divBdr>
                    <w:top w:val="none" w:sz="0" w:space="0" w:color="auto"/>
                    <w:left w:val="none" w:sz="0" w:space="0" w:color="auto"/>
                    <w:bottom w:val="none" w:sz="0" w:space="0" w:color="auto"/>
                    <w:right w:val="none" w:sz="0" w:space="0" w:color="auto"/>
                  </w:divBdr>
                </w:div>
                <w:div w:id="690689727">
                  <w:marLeft w:val="0"/>
                  <w:marRight w:val="0"/>
                  <w:marTop w:val="0"/>
                  <w:marBottom w:val="0"/>
                  <w:divBdr>
                    <w:top w:val="none" w:sz="0" w:space="0" w:color="auto"/>
                    <w:left w:val="none" w:sz="0" w:space="0" w:color="auto"/>
                    <w:bottom w:val="none" w:sz="0" w:space="0" w:color="auto"/>
                    <w:right w:val="none" w:sz="0" w:space="0" w:color="auto"/>
                  </w:divBdr>
                </w:div>
                <w:div w:id="210970455">
                  <w:marLeft w:val="0"/>
                  <w:marRight w:val="0"/>
                  <w:marTop w:val="0"/>
                  <w:marBottom w:val="0"/>
                  <w:divBdr>
                    <w:top w:val="none" w:sz="0" w:space="0" w:color="auto"/>
                    <w:left w:val="none" w:sz="0" w:space="0" w:color="auto"/>
                    <w:bottom w:val="none" w:sz="0" w:space="0" w:color="auto"/>
                    <w:right w:val="none" w:sz="0" w:space="0" w:color="auto"/>
                  </w:divBdr>
                </w:div>
                <w:div w:id="1540242669">
                  <w:marLeft w:val="0"/>
                  <w:marRight w:val="0"/>
                  <w:marTop w:val="0"/>
                  <w:marBottom w:val="0"/>
                  <w:divBdr>
                    <w:top w:val="none" w:sz="0" w:space="0" w:color="auto"/>
                    <w:left w:val="none" w:sz="0" w:space="0" w:color="auto"/>
                    <w:bottom w:val="none" w:sz="0" w:space="0" w:color="auto"/>
                    <w:right w:val="none" w:sz="0" w:space="0" w:color="auto"/>
                  </w:divBdr>
                </w:div>
                <w:div w:id="1082869352">
                  <w:marLeft w:val="0"/>
                  <w:marRight w:val="0"/>
                  <w:marTop w:val="0"/>
                  <w:marBottom w:val="0"/>
                  <w:divBdr>
                    <w:top w:val="none" w:sz="0" w:space="0" w:color="auto"/>
                    <w:left w:val="none" w:sz="0" w:space="0" w:color="auto"/>
                    <w:bottom w:val="none" w:sz="0" w:space="0" w:color="auto"/>
                    <w:right w:val="none" w:sz="0" w:space="0" w:color="auto"/>
                  </w:divBdr>
                </w:div>
                <w:div w:id="1886869533">
                  <w:marLeft w:val="0"/>
                  <w:marRight w:val="0"/>
                  <w:marTop w:val="0"/>
                  <w:marBottom w:val="0"/>
                  <w:divBdr>
                    <w:top w:val="none" w:sz="0" w:space="0" w:color="auto"/>
                    <w:left w:val="none" w:sz="0" w:space="0" w:color="auto"/>
                    <w:bottom w:val="none" w:sz="0" w:space="0" w:color="auto"/>
                    <w:right w:val="none" w:sz="0" w:space="0" w:color="auto"/>
                  </w:divBdr>
                </w:div>
                <w:div w:id="1471165878">
                  <w:marLeft w:val="0"/>
                  <w:marRight w:val="0"/>
                  <w:marTop w:val="0"/>
                  <w:marBottom w:val="0"/>
                  <w:divBdr>
                    <w:top w:val="none" w:sz="0" w:space="0" w:color="auto"/>
                    <w:left w:val="none" w:sz="0" w:space="0" w:color="auto"/>
                    <w:bottom w:val="none" w:sz="0" w:space="0" w:color="auto"/>
                    <w:right w:val="none" w:sz="0" w:space="0" w:color="auto"/>
                  </w:divBdr>
                </w:div>
                <w:div w:id="859320530">
                  <w:marLeft w:val="0"/>
                  <w:marRight w:val="0"/>
                  <w:marTop w:val="0"/>
                  <w:marBottom w:val="0"/>
                  <w:divBdr>
                    <w:top w:val="none" w:sz="0" w:space="0" w:color="auto"/>
                    <w:left w:val="none" w:sz="0" w:space="0" w:color="auto"/>
                    <w:bottom w:val="none" w:sz="0" w:space="0" w:color="auto"/>
                    <w:right w:val="none" w:sz="0" w:space="0" w:color="auto"/>
                  </w:divBdr>
                </w:div>
                <w:div w:id="2000501346">
                  <w:marLeft w:val="0"/>
                  <w:marRight w:val="0"/>
                  <w:marTop w:val="0"/>
                  <w:marBottom w:val="0"/>
                  <w:divBdr>
                    <w:top w:val="none" w:sz="0" w:space="0" w:color="auto"/>
                    <w:left w:val="none" w:sz="0" w:space="0" w:color="auto"/>
                    <w:bottom w:val="none" w:sz="0" w:space="0" w:color="auto"/>
                    <w:right w:val="none" w:sz="0" w:space="0" w:color="auto"/>
                  </w:divBdr>
                </w:div>
                <w:div w:id="1795521057">
                  <w:marLeft w:val="0"/>
                  <w:marRight w:val="0"/>
                  <w:marTop w:val="0"/>
                  <w:marBottom w:val="0"/>
                  <w:divBdr>
                    <w:top w:val="none" w:sz="0" w:space="0" w:color="auto"/>
                    <w:left w:val="none" w:sz="0" w:space="0" w:color="auto"/>
                    <w:bottom w:val="none" w:sz="0" w:space="0" w:color="auto"/>
                    <w:right w:val="none" w:sz="0" w:space="0" w:color="auto"/>
                  </w:divBdr>
                </w:div>
                <w:div w:id="466775954">
                  <w:marLeft w:val="0"/>
                  <w:marRight w:val="0"/>
                  <w:marTop w:val="0"/>
                  <w:marBottom w:val="0"/>
                  <w:divBdr>
                    <w:top w:val="none" w:sz="0" w:space="0" w:color="auto"/>
                    <w:left w:val="none" w:sz="0" w:space="0" w:color="auto"/>
                    <w:bottom w:val="none" w:sz="0" w:space="0" w:color="auto"/>
                    <w:right w:val="none" w:sz="0" w:space="0" w:color="auto"/>
                  </w:divBdr>
                </w:div>
                <w:div w:id="2074617977">
                  <w:marLeft w:val="0"/>
                  <w:marRight w:val="0"/>
                  <w:marTop w:val="0"/>
                  <w:marBottom w:val="0"/>
                  <w:divBdr>
                    <w:top w:val="none" w:sz="0" w:space="0" w:color="auto"/>
                    <w:left w:val="none" w:sz="0" w:space="0" w:color="auto"/>
                    <w:bottom w:val="none" w:sz="0" w:space="0" w:color="auto"/>
                    <w:right w:val="none" w:sz="0" w:space="0" w:color="auto"/>
                  </w:divBdr>
                </w:div>
                <w:div w:id="1351027225">
                  <w:marLeft w:val="0"/>
                  <w:marRight w:val="0"/>
                  <w:marTop w:val="0"/>
                  <w:marBottom w:val="0"/>
                  <w:divBdr>
                    <w:top w:val="none" w:sz="0" w:space="0" w:color="auto"/>
                    <w:left w:val="none" w:sz="0" w:space="0" w:color="auto"/>
                    <w:bottom w:val="none" w:sz="0" w:space="0" w:color="auto"/>
                    <w:right w:val="none" w:sz="0" w:space="0" w:color="auto"/>
                  </w:divBdr>
                </w:div>
                <w:div w:id="1917863434">
                  <w:marLeft w:val="0"/>
                  <w:marRight w:val="0"/>
                  <w:marTop w:val="0"/>
                  <w:marBottom w:val="0"/>
                  <w:divBdr>
                    <w:top w:val="none" w:sz="0" w:space="0" w:color="auto"/>
                    <w:left w:val="none" w:sz="0" w:space="0" w:color="auto"/>
                    <w:bottom w:val="none" w:sz="0" w:space="0" w:color="auto"/>
                    <w:right w:val="none" w:sz="0" w:space="0" w:color="auto"/>
                  </w:divBdr>
                </w:div>
                <w:div w:id="634063336">
                  <w:marLeft w:val="0"/>
                  <w:marRight w:val="0"/>
                  <w:marTop w:val="0"/>
                  <w:marBottom w:val="0"/>
                  <w:divBdr>
                    <w:top w:val="none" w:sz="0" w:space="0" w:color="auto"/>
                    <w:left w:val="none" w:sz="0" w:space="0" w:color="auto"/>
                    <w:bottom w:val="none" w:sz="0" w:space="0" w:color="auto"/>
                    <w:right w:val="none" w:sz="0" w:space="0" w:color="auto"/>
                  </w:divBdr>
                </w:div>
                <w:div w:id="915164481">
                  <w:marLeft w:val="0"/>
                  <w:marRight w:val="0"/>
                  <w:marTop w:val="0"/>
                  <w:marBottom w:val="0"/>
                  <w:divBdr>
                    <w:top w:val="none" w:sz="0" w:space="0" w:color="auto"/>
                    <w:left w:val="none" w:sz="0" w:space="0" w:color="auto"/>
                    <w:bottom w:val="none" w:sz="0" w:space="0" w:color="auto"/>
                    <w:right w:val="none" w:sz="0" w:space="0" w:color="auto"/>
                  </w:divBdr>
                </w:div>
                <w:div w:id="2075856026">
                  <w:marLeft w:val="0"/>
                  <w:marRight w:val="0"/>
                  <w:marTop w:val="0"/>
                  <w:marBottom w:val="0"/>
                  <w:divBdr>
                    <w:top w:val="none" w:sz="0" w:space="0" w:color="auto"/>
                    <w:left w:val="none" w:sz="0" w:space="0" w:color="auto"/>
                    <w:bottom w:val="none" w:sz="0" w:space="0" w:color="auto"/>
                    <w:right w:val="none" w:sz="0" w:space="0" w:color="auto"/>
                  </w:divBdr>
                </w:div>
                <w:div w:id="1537544232">
                  <w:marLeft w:val="0"/>
                  <w:marRight w:val="0"/>
                  <w:marTop w:val="0"/>
                  <w:marBottom w:val="0"/>
                  <w:divBdr>
                    <w:top w:val="none" w:sz="0" w:space="0" w:color="auto"/>
                    <w:left w:val="none" w:sz="0" w:space="0" w:color="auto"/>
                    <w:bottom w:val="none" w:sz="0" w:space="0" w:color="auto"/>
                    <w:right w:val="none" w:sz="0" w:space="0" w:color="auto"/>
                  </w:divBdr>
                </w:div>
                <w:div w:id="74207155">
                  <w:marLeft w:val="0"/>
                  <w:marRight w:val="0"/>
                  <w:marTop w:val="0"/>
                  <w:marBottom w:val="0"/>
                  <w:divBdr>
                    <w:top w:val="none" w:sz="0" w:space="0" w:color="auto"/>
                    <w:left w:val="none" w:sz="0" w:space="0" w:color="auto"/>
                    <w:bottom w:val="none" w:sz="0" w:space="0" w:color="auto"/>
                    <w:right w:val="none" w:sz="0" w:space="0" w:color="auto"/>
                  </w:divBdr>
                </w:div>
                <w:div w:id="1284725395">
                  <w:marLeft w:val="0"/>
                  <w:marRight w:val="0"/>
                  <w:marTop w:val="0"/>
                  <w:marBottom w:val="0"/>
                  <w:divBdr>
                    <w:top w:val="none" w:sz="0" w:space="0" w:color="auto"/>
                    <w:left w:val="none" w:sz="0" w:space="0" w:color="auto"/>
                    <w:bottom w:val="none" w:sz="0" w:space="0" w:color="auto"/>
                    <w:right w:val="none" w:sz="0" w:space="0" w:color="auto"/>
                  </w:divBdr>
                </w:div>
                <w:div w:id="475418375">
                  <w:marLeft w:val="0"/>
                  <w:marRight w:val="0"/>
                  <w:marTop w:val="0"/>
                  <w:marBottom w:val="0"/>
                  <w:divBdr>
                    <w:top w:val="none" w:sz="0" w:space="0" w:color="auto"/>
                    <w:left w:val="none" w:sz="0" w:space="0" w:color="auto"/>
                    <w:bottom w:val="none" w:sz="0" w:space="0" w:color="auto"/>
                    <w:right w:val="none" w:sz="0" w:space="0" w:color="auto"/>
                  </w:divBdr>
                </w:div>
                <w:div w:id="1231429633">
                  <w:marLeft w:val="0"/>
                  <w:marRight w:val="0"/>
                  <w:marTop w:val="0"/>
                  <w:marBottom w:val="0"/>
                  <w:divBdr>
                    <w:top w:val="none" w:sz="0" w:space="0" w:color="auto"/>
                    <w:left w:val="none" w:sz="0" w:space="0" w:color="auto"/>
                    <w:bottom w:val="none" w:sz="0" w:space="0" w:color="auto"/>
                    <w:right w:val="none" w:sz="0" w:space="0" w:color="auto"/>
                  </w:divBdr>
                </w:div>
                <w:div w:id="618226744">
                  <w:marLeft w:val="0"/>
                  <w:marRight w:val="0"/>
                  <w:marTop w:val="0"/>
                  <w:marBottom w:val="0"/>
                  <w:divBdr>
                    <w:top w:val="none" w:sz="0" w:space="0" w:color="auto"/>
                    <w:left w:val="none" w:sz="0" w:space="0" w:color="auto"/>
                    <w:bottom w:val="none" w:sz="0" w:space="0" w:color="auto"/>
                    <w:right w:val="none" w:sz="0" w:space="0" w:color="auto"/>
                  </w:divBdr>
                </w:div>
                <w:div w:id="1556626466">
                  <w:marLeft w:val="0"/>
                  <w:marRight w:val="0"/>
                  <w:marTop w:val="0"/>
                  <w:marBottom w:val="0"/>
                  <w:divBdr>
                    <w:top w:val="none" w:sz="0" w:space="0" w:color="auto"/>
                    <w:left w:val="none" w:sz="0" w:space="0" w:color="auto"/>
                    <w:bottom w:val="none" w:sz="0" w:space="0" w:color="auto"/>
                    <w:right w:val="none" w:sz="0" w:space="0" w:color="auto"/>
                  </w:divBdr>
                </w:div>
                <w:div w:id="2009407803">
                  <w:marLeft w:val="0"/>
                  <w:marRight w:val="0"/>
                  <w:marTop w:val="0"/>
                  <w:marBottom w:val="0"/>
                  <w:divBdr>
                    <w:top w:val="none" w:sz="0" w:space="0" w:color="auto"/>
                    <w:left w:val="none" w:sz="0" w:space="0" w:color="auto"/>
                    <w:bottom w:val="none" w:sz="0" w:space="0" w:color="auto"/>
                    <w:right w:val="none" w:sz="0" w:space="0" w:color="auto"/>
                  </w:divBdr>
                </w:div>
                <w:div w:id="1352301090">
                  <w:marLeft w:val="0"/>
                  <w:marRight w:val="0"/>
                  <w:marTop w:val="0"/>
                  <w:marBottom w:val="0"/>
                  <w:divBdr>
                    <w:top w:val="none" w:sz="0" w:space="0" w:color="auto"/>
                    <w:left w:val="none" w:sz="0" w:space="0" w:color="auto"/>
                    <w:bottom w:val="none" w:sz="0" w:space="0" w:color="auto"/>
                    <w:right w:val="none" w:sz="0" w:space="0" w:color="auto"/>
                  </w:divBdr>
                </w:div>
                <w:div w:id="4670945">
                  <w:marLeft w:val="0"/>
                  <w:marRight w:val="0"/>
                  <w:marTop w:val="0"/>
                  <w:marBottom w:val="0"/>
                  <w:divBdr>
                    <w:top w:val="none" w:sz="0" w:space="0" w:color="auto"/>
                    <w:left w:val="none" w:sz="0" w:space="0" w:color="auto"/>
                    <w:bottom w:val="none" w:sz="0" w:space="0" w:color="auto"/>
                    <w:right w:val="none" w:sz="0" w:space="0" w:color="auto"/>
                  </w:divBdr>
                </w:div>
                <w:div w:id="435292334">
                  <w:marLeft w:val="0"/>
                  <w:marRight w:val="0"/>
                  <w:marTop w:val="0"/>
                  <w:marBottom w:val="0"/>
                  <w:divBdr>
                    <w:top w:val="none" w:sz="0" w:space="0" w:color="auto"/>
                    <w:left w:val="none" w:sz="0" w:space="0" w:color="auto"/>
                    <w:bottom w:val="none" w:sz="0" w:space="0" w:color="auto"/>
                    <w:right w:val="none" w:sz="0" w:space="0" w:color="auto"/>
                  </w:divBdr>
                </w:div>
                <w:div w:id="1730493416">
                  <w:marLeft w:val="0"/>
                  <w:marRight w:val="0"/>
                  <w:marTop w:val="0"/>
                  <w:marBottom w:val="0"/>
                  <w:divBdr>
                    <w:top w:val="none" w:sz="0" w:space="0" w:color="auto"/>
                    <w:left w:val="none" w:sz="0" w:space="0" w:color="auto"/>
                    <w:bottom w:val="none" w:sz="0" w:space="0" w:color="auto"/>
                    <w:right w:val="none" w:sz="0" w:space="0" w:color="auto"/>
                  </w:divBdr>
                </w:div>
              </w:divsChild>
            </w:div>
            <w:div w:id="620841992">
              <w:marLeft w:val="0"/>
              <w:marRight w:val="0"/>
              <w:marTop w:val="0"/>
              <w:marBottom w:val="0"/>
              <w:divBdr>
                <w:top w:val="none" w:sz="0" w:space="0" w:color="auto"/>
                <w:left w:val="none" w:sz="0" w:space="0" w:color="auto"/>
                <w:bottom w:val="none" w:sz="0" w:space="0" w:color="auto"/>
                <w:right w:val="none" w:sz="0" w:space="0" w:color="auto"/>
              </w:divBdr>
              <w:divsChild>
                <w:div w:id="1713505099">
                  <w:marLeft w:val="0"/>
                  <w:marRight w:val="0"/>
                  <w:marTop w:val="0"/>
                  <w:marBottom w:val="0"/>
                  <w:divBdr>
                    <w:top w:val="none" w:sz="0" w:space="0" w:color="auto"/>
                    <w:left w:val="none" w:sz="0" w:space="0" w:color="auto"/>
                    <w:bottom w:val="none" w:sz="0" w:space="0" w:color="auto"/>
                    <w:right w:val="none" w:sz="0" w:space="0" w:color="auto"/>
                  </w:divBdr>
                </w:div>
                <w:div w:id="1864510489">
                  <w:marLeft w:val="0"/>
                  <w:marRight w:val="0"/>
                  <w:marTop w:val="0"/>
                  <w:marBottom w:val="0"/>
                  <w:divBdr>
                    <w:top w:val="none" w:sz="0" w:space="0" w:color="auto"/>
                    <w:left w:val="none" w:sz="0" w:space="0" w:color="auto"/>
                    <w:bottom w:val="none" w:sz="0" w:space="0" w:color="auto"/>
                    <w:right w:val="none" w:sz="0" w:space="0" w:color="auto"/>
                  </w:divBdr>
                </w:div>
                <w:div w:id="2138794632">
                  <w:marLeft w:val="0"/>
                  <w:marRight w:val="0"/>
                  <w:marTop w:val="0"/>
                  <w:marBottom w:val="0"/>
                  <w:divBdr>
                    <w:top w:val="none" w:sz="0" w:space="0" w:color="auto"/>
                    <w:left w:val="none" w:sz="0" w:space="0" w:color="auto"/>
                    <w:bottom w:val="none" w:sz="0" w:space="0" w:color="auto"/>
                    <w:right w:val="none" w:sz="0" w:space="0" w:color="auto"/>
                  </w:divBdr>
                </w:div>
                <w:div w:id="1967925314">
                  <w:marLeft w:val="0"/>
                  <w:marRight w:val="0"/>
                  <w:marTop w:val="0"/>
                  <w:marBottom w:val="0"/>
                  <w:divBdr>
                    <w:top w:val="none" w:sz="0" w:space="0" w:color="auto"/>
                    <w:left w:val="none" w:sz="0" w:space="0" w:color="auto"/>
                    <w:bottom w:val="none" w:sz="0" w:space="0" w:color="auto"/>
                    <w:right w:val="none" w:sz="0" w:space="0" w:color="auto"/>
                  </w:divBdr>
                </w:div>
                <w:div w:id="1387801044">
                  <w:marLeft w:val="0"/>
                  <w:marRight w:val="0"/>
                  <w:marTop w:val="0"/>
                  <w:marBottom w:val="0"/>
                  <w:divBdr>
                    <w:top w:val="none" w:sz="0" w:space="0" w:color="auto"/>
                    <w:left w:val="none" w:sz="0" w:space="0" w:color="auto"/>
                    <w:bottom w:val="none" w:sz="0" w:space="0" w:color="auto"/>
                    <w:right w:val="none" w:sz="0" w:space="0" w:color="auto"/>
                  </w:divBdr>
                </w:div>
                <w:div w:id="564992748">
                  <w:marLeft w:val="0"/>
                  <w:marRight w:val="0"/>
                  <w:marTop w:val="0"/>
                  <w:marBottom w:val="0"/>
                  <w:divBdr>
                    <w:top w:val="none" w:sz="0" w:space="0" w:color="auto"/>
                    <w:left w:val="none" w:sz="0" w:space="0" w:color="auto"/>
                    <w:bottom w:val="none" w:sz="0" w:space="0" w:color="auto"/>
                    <w:right w:val="none" w:sz="0" w:space="0" w:color="auto"/>
                  </w:divBdr>
                </w:div>
                <w:div w:id="98569517">
                  <w:marLeft w:val="0"/>
                  <w:marRight w:val="0"/>
                  <w:marTop w:val="0"/>
                  <w:marBottom w:val="0"/>
                  <w:divBdr>
                    <w:top w:val="none" w:sz="0" w:space="0" w:color="auto"/>
                    <w:left w:val="none" w:sz="0" w:space="0" w:color="auto"/>
                    <w:bottom w:val="none" w:sz="0" w:space="0" w:color="auto"/>
                    <w:right w:val="none" w:sz="0" w:space="0" w:color="auto"/>
                  </w:divBdr>
                </w:div>
                <w:div w:id="437529472">
                  <w:marLeft w:val="0"/>
                  <w:marRight w:val="0"/>
                  <w:marTop w:val="0"/>
                  <w:marBottom w:val="0"/>
                  <w:divBdr>
                    <w:top w:val="none" w:sz="0" w:space="0" w:color="auto"/>
                    <w:left w:val="none" w:sz="0" w:space="0" w:color="auto"/>
                    <w:bottom w:val="none" w:sz="0" w:space="0" w:color="auto"/>
                    <w:right w:val="none" w:sz="0" w:space="0" w:color="auto"/>
                  </w:divBdr>
                </w:div>
                <w:div w:id="394856760">
                  <w:marLeft w:val="0"/>
                  <w:marRight w:val="0"/>
                  <w:marTop w:val="0"/>
                  <w:marBottom w:val="0"/>
                  <w:divBdr>
                    <w:top w:val="none" w:sz="0" w:space="0" w:color="auto"/>
                    <w:left w:val="none" w:sz="0" w:space="0" w:color="auto"/>
                    <w:bottom w:val="none" w:sz="0" w:space="0" w:color="auto"/>
                    <w:right w:val="none" w:sz="0" w:space="0" w:color="auto"/>
                  </w:divBdr>
                </w:div>
                <w:div w:id="1160920899">
                  <w:marLeft w:val="0"/>
                  <w:marRight w:val="0"/>
                  <w:marTop w:val="0"/>
                  <w:marBottom w:val="0"/>
                  <w:divBdr>
                    <w:top w:val="none" w:sz="0" w:space="0" w:color="auto"/>
                    <w:left w:val="none" w:sz="0" w:space="0" w:color="auto"/>
                    <w:bottom w:val="none" w:sz="0" w:space="0" w:color="auto"/>
                    <w:right w:val="none" w:sz="0" w:space="0" w:color="auto"/>
                  </w:divBdr>
                </w:div>
                <w:div w:id="929049536">
                  <w:marLeft w:val="0"/>
                  <w:marRight w:val="0"/>
                  <w:marTop w:val="0"/>
                  <w:marBottom w:val="0"/>
                  <w:divBdr>
                    <w:top w:val="none" w:sz="0" w:space="0" w:color="auto"/>
                    <w:left w:val="none" w:sz="0" w:space="0" w:color="auto"/>
                    <w:bottom w:val="none" w:sz="0" w:space="0" w:color="auto"/>
                    <w:right w:val="none" w:sz="0" w:space="0" w:color="auto"/>
                  </w:divBdr>
                </w:div>
                <w:div w:id="426385281">
                  <w:marLeft w:val="0"/>
                  <w:marRight w:val="0"/>
                  <w:marTop w:val="0"/>
                  <w:marBottom w:val="0"/>
                  <w:divBdr>
                    <w:top w:val="none" w:sz="0" w:space="0" w:color="auto"/>
                    <w:left w:val="none" w:sz="0" w:space="0" w:color="auto"/>
                    <w:bottom w:val="none" w:sz="0" w:space="0" w:color="auto"/>
                    <w:right w:val="none" w:sz="0" w:space="0" w:color="auto"/>
                  </w:divBdr>
                </w:div>
                <w:div w:id="133450387">
                  <w:marLeft w:val="0"/>
                  <w:marRight w:val="0"/>
                  <w:marTop w:val="0"/>
                  <w:marBottom w:val="0"/>
                  <w:divBdr>
                    <w:top w:val="none" w:sz="0" w:space="0" w:color="auto"/>
                    <w:left w:val="none" w:sz="0" w:space="0" w:color="auto"/>
                    <w:bottom w:val="none" w:sz="0" w:space="0" w:color="auto"/>
                    <w:right w:val="none" w:sz="0" w:space="0" w:color="auto"/>
                  </w:divBdr>
                </w:div>
                <w:div w:id="189952614">
                  <w:marLeft w:val="0"/>
                  <w:marRight w:val="0"/>
                  <w:marTop w:val="0"/>
                  <w:marBottom w:val="0"/>
                  <w:divBdr>
                    <w:top w:val="none" w:sz="0" w:space="0" w:color="auto"/>
                    <w:left w:val="none" w:sz="0" w:space="0" w:color="auto"/>
                    <w:bottom w:val="none" w:sz="0" w:space="0" w:color="auto"/>
                    <w:right w:val="none" w:sz="0" w:space="0" w:color="auto"/>
                  </w:divBdr>
                </w:div>
                <w:div w:id="900292303">
                  <w:marLeft w:val="0"/>
                  <w:marRight w:val="0"/>
                  <w:marTop w:val="0"/>
                  <w:marBottom w:val="0"/>
                  <w:divBdr>
                    <w:top w:val="none" w:sz="0" w:space="0" w:color="auto"/>
                    <w:left w:val="none" w:sz="0" w:space="0" w:color="auto"/>
                    <w:bottom w:val="none" w:sz="0" w:space="0" w:color="auto"/>
                    <w:right w:val="none" w:sz="0" w:space="0" w:color="auto"/>
                  </w:divBdr>
                </w:div>
                <w:div w:id="130297330">
                  <w:marLeft w:val="0"/>
                  <w:marRight w:val="0"/>
                  <w:marTop w:val="0"/>
                  <w:marBottom w:val="0"/>
                  <w:divBdr>
                    <w:top w:val="none" w:sz="0" w:space="0" w:color="auto"/>
                    <w:left w:val="none" w:sz="0" w:space="0" w:color="auto"/>
                    <w:bottom w:val="none" w:sz="0" w:space="0" w:color="auto"/>
                    <w:right w:val="none" w:sz="0" w:space="0" w:color="auto"/>
                  </w:divBdr>
                </w:div>
                <w:div w:id="1178353633">
                  <w:marLeft w:val="0"/>
                  <w:marRight w:val="0"/>
                  <w:marTop w:val="0"/>
                  <w:marBottom w:val="0"/>
                  <w:divBdr>
                    <w:top w:val="none" w:sz="0" w:space="0" w:color="auto"/>
                    <w:left w:val="none" w:sz="0" w:space="0" w:color="auto"/>
                    <w:bottom w:val="none" w:sz="0" w:space="0" w:color="auto"/>
                    <w:right w:val="none" w:sz="0" w:space="0" w:color="auto"/>
                  </w:divBdr>
                </w:div>
                <w:div w:id="714546372">
                  <w:marLeft w:val="0"/>
                  <w:marRight w:val="0"/>
                  <w:marTop w:val="0"/>
                  <w:marBottom w:val="0"/>
                  <w:divBdr>
                    <w:top w:val="none" w:sz="0" w:space="0" w:color="auto"/>
                    <w:left w:val="none" w:sz="0" w:space="0" w:color="auto"/>
                    <w:bottom w:val="none" w:sz="0" w:space="0" w:color="auto"/>
                    <w:right w:val="none" w:sz="0" w:space="0" w:color="auto"/>
                  </w:divBdr>
                </w:div>
                <w:div w:id="1581283093">
                  <w:marLeft w:val="0"/>
                  <w:marRight w:val="0"/>
                  <w:marTop w:val="0"/>
                  <w:marBottom w:val="0"/>
                  <w:divBdr>
                    <w:top w:val="none" w:sz="0" w:space="0" w:color="auto"/>
                    <w:left w:val="none" w:sz="0" w:space="0" w:color="auto"/>
                    <w:bottom w:val="none" w:sz="0" w:space="0" w:color="auto"/>
                    <w:right w:val="none" w:sz="0" w:space="0" w:color="auto"/>
                  </w:divBdr>
                </w:div>
                <w:div w:id="1293249948">
                  <w:marLeft w:val="0"/>
                  <w:marRight w:val="0"/>
                  <w:marTop w:val="0"/>
                  <w:marBottom w:val="0"/>
                  <w:divBdr>
                    <w:top w:val="none" w:sz="0" w:space="0" w:color="auto"/>
                    <w:left w:val="none" w:sz="0" w:space="0" w:color="auto"/>
                    <w:bottom w:val="none" w:sz="0" w:space="0" w:color="auto"/>
                    <w:right w:val="none" w:sz="0" w:space="0" w:color="auto"/>
                  </w:divBdr>
                </w:div>
                <w:div w:id="896820660">
                  <w:marLeft w:val="0"/>
                  <w:marRight w:val="0"/>
                  <w:marTop w:val="0"/>
                  <w:marBottom w:val="0"/>
                  <w:divBdr>
                    <w:top w:val="none" w:sz="0" w:space="0" w:color="auto"/>
                    <w:left w:val="none" w:sz="0" w:space="0" w:color="auto"/>
                    <w:bottom w:val="none" w:sz="0" w:space="0" w:color="auto"/>
                    <w:right w:val="none" w:sz="0" w:space="0" w:color="auto"/>
                  </w:divBdr>
                </w:div>
                <w:div w:id="184178938">
                  <w:marLeft w:val="0"/>
                  <w:marRight w:val="0"/>
                  <w:marTop w:val="0"/>
                  <w:marBottom w:val="0"/>
                  <w:divBdr>
                    <w:top w:val="none" w:sz="0" w:space="0" w:color="auto"/>
                    <w:left w:val="none" w:sz="0" w:space="0" w:color="auto"/>
                    <w:bottom w:val="none" w:sz="0" w:space="0" w:color="auto"/>
                    <w:right w:val="none" w:sz="0" w:space="0" w:color="auto"/>
                  </w:divBdr>
                </w:div>
                <w:div w:id="793864677">
                  <w:marLeft w:val="0"/>
                  <w:marRight w:val="0"/>
                  <w:marTop w:val="0"/>
                  <w:marBottom w:val="0"/>
                  <w:divBdr>
                    <w:top w:val="none" w:sz="0" w:space="0" w:color="auto"/>
                    <w:left w:val="none" w:sz="0" w:space="0" w:color="auto"/>
                    <w:bottom w:val="none" w:sz="0" w:space="0" w:color="auto"/>
                    <w:right w:val="none" w:sz="0" w:space="0" w:color="auto"/>
                  </w:divBdr>
                </w:div>
                <w:div w:id="432751304">
                  <w:marLeft w:val="0"/>
                  <w:marRight w:val="0"/>
                  <w:marTop w:val="0"/>
                  <w:marBottom w:val="0"/>
                  <w:divBdr>
                    <w:top w:val="none" w:sz="0" w:space="0" w:color="auto"/>
                    <w:left w:val="none" w:sz="0" w:space="0" w:color="auto"/>
                    <w:bottom w:val="none" w:sz="0" w:space="0" w:color="auto"/>
                    <w:right w:val="none" w:sz="0" w:space="0" w:color="auto"/>
                  </w:divBdr>
                </w:div>
                <w:div w:id="872763292">
                  <w:marLeft w:val="0"/>
                  <w:marRight w:val="0"/>
                  <w:marTop w:val="0"/>
                  <w:marBottom w:val="0"/>
                  <w:divBdr>
                    <w:top w:val="none" w:sz="0" w:space="0" w:color="auto"/>
                    <w:left w:val="none" w:sz="0" w:space="0" w:color="auto"/>
                    <w:bottom w:val="none" w:sz="0" w:space="0" w:color="auto"/>
                    <w:right w:val="none" w:sz="0" w:space="0" w:color="auto"/>
                  </w:divBdr>
                </w:div>
                <w:div w:id="1946038543">
                  <w:marLeft w:val="0"/>
                  <w:marRight w:val="0"/>
                  <w:marTop w:val="0"/>
                  <w:marBottom w:val="0"/>
                  <w:divBdr>
                    <w:top w:val="none" w:sz="0" w:space="0" w:color="auto"/>
                    <w:left w:val="none" w:sz="0" w:space="0" w:color="auto"/>
                    <w:bottom w:val="none" w:sz="0" w:space="0" w:color="auto"/>
                    <w:right w:val="none" w:sz="0" w:space="0" w:color="auto"/>
                  </w:divBdr>
                </w:div>
                <w:div w:id="1058743139">
                  <w:marLeft w:val="0"/>
                  <w:marRight w:val="0"/>
                  <w:marTop w:val="0"/>
                  <w:marBottom w:val="0"/>
                  <w:divBdr>
                    <w:top w:val="none" w:sz="0" w:space="0" w:color="auto"/>
                    <w:left w:val="none" w:sz="0" w:space="0" w:color="auto"/>
                    <w:bottom w:val="none" w:sz="0" w:space="0" w:color="auto"/>
                    <w:right w:val="none" w:sz="0" w:space="0" w:color="auto"/>
                  </w:divBdr>
                </w:div>
                <w:div w:id="1425564764">
                  <w:marLeft w:val="0"/>
                  <w:marRight w:val="0"/>
                  <w:marTop w:val="0"/>
                  <w:marBottom w:val="0"/>
                  <w:divBdr>
                    <w:top w:val="none" w:sz="0" w:space="0" w:color="auto"/>
                    <w:left w:val="none" w:sz="0" w:space="0" w:color="auto"/>
                    <w:bottom w:val="none" w:sz="0" w:space="0" w:color="auto"/>
                    <w:right w:val="none" w:sz="0" w:space="0" w:color="auto"/>
                  </w:divBdr>
                </w:div>
                <w:div w:id="163016718">
                  <w:marLeft w:val="0"/>
                  <w:marRight w:val="0"/>
                  <w:marTop w:val="0"/>
                  <w:marBottom w:val="0"/>
                  <w:divBdr>
                    <w:top w:val="none" w:sz="0" w:space="0" w:color="auto"/>
                    <w:left w:val="none" w:sz="0" w:space="0" w:color="auto"/>
                    <w:bottom w:val="none" w:sz="0" w:space="0" w:color="auto"/>
                    <w:right w:val="none" w:sz="0" w:space="0" w:color="auto"/>
                  </w:divBdr>
                </w:div>
                <w:div w:id="304435666">
                  <w:marLeft w:val="0"/>
                  <w:marRight w:val="0"/>
                  <w:marTop w:val="0"/>
                  <w:marBottom w:val="0"/>
                  <w:divBdr>
                    <w:top w:val="none" w:sz="0" w:space="0" w:color="auto"/>
                    <w:left w:val="none" w:sz="0" w:space="0" w:color="auto"/>
                    <w:bottom w:val="none" w:sz="0" w:space="0" w:color="auto"/>
                    <w:right w:val="none" w:sz="0" w:space="0" w:color="auto"/>
                  </w:divBdr>
                </w:div>
                <w:div w:id="601186441">
                  <w:marLeft w:val="0"/>
                  <w:marRight w:val="0"/>
                  <w:marTop w:val="0"/>
                  <w:marBottom w:val="0"/>
                  <w:divBdr>
                    <w:top w:val="none" w:sz="0" w:space="0" w:color="auto"/>
                    <w:left w:val="none" w:sz="0" w:space="0" w:color="auto"/>
                    <w:bottom w:val="none" w:sz="0" w:space="0" w:color="auto"/>
                    <w:right w:val="none" w:sz="0" w:space="0" w:color="auto"/>
                  </w:divBdr>
                </w:div>
                <w:div w:id="485901853">
                  <w:marLeft w:val="0"/>
                  <w:marRight w:val="0"/>
                  <w:marTop w:val="0"/>
                  <w:marBottom w:val="0"/>
                  <w:divBdr>
                    <w:top w:val="none" w:sz="0" w:space="0" w:color="auto"/>
                    <w:left w:val="none" w:sz="0" w:space="0" w:color="auto"/>
                    <w:bottom w:val="none" w:sz="0" w:space="0" w:color="auto"/>
                    <w:right w:val="none" w:sz="0" w:space="0" w:color="auto"/>
                  </w:divBdr>
                </w:div>
                <w:div w:id="288318091">
                  <w:marLeft w:val="0"/>
                  <w:marRight w:val="0"/>
                  <w:marTop w:val="0"/>
                  <w:marBottom w:val="0"/>
                  <w:divBdr>
                    <w:top w:val="none" w:sz="0" w:space="0" w:color="auto"/>
                    <w:left w:val="none" w:sz="0" w:space="0" w:color="auto"/>
                    <w:bottom w:val="none" w:sz="0" w:space="0" w:color="auto"/>
                    <w:right w:val="none" w:sz="0" w:space="0" w:color="auto"/>
                  </w:divBdr>
                </w:div>
                <w:div w:id="896817136">
                  <w:marLeft w:val="0"/>
                  <w:marRight w:val="0"/>
                  <w:marTop w:val="0"/>
                  <w:marBottom w:val="0"/>
                  <w:divBdr>
                    <w:top w:val="none" w:sz="0" w:space="0" w:color="auto"/>
                    <w:left w:val="none" w:sz="0" w:space="0" w:color="auto"/>
                    <w:bottom w:val="none" w:sz="0" w:space="0" w:color="auto"/>
                    <w:right w:val="none" w:sz="0" w:space="0" w:color="auto"/>
                  </w:divBdr>
                </w:div>
                <w:div w:id="1623420162">
                  <w:marLeft w:val="0"/>
                  <w:marRight w:val="0"/>
                  <w:marTop w:val="0"/>
                  <w:marBottom w:val="0"/>
                  <w:divBdr>
                    <w:top w:val="none" w:sz="0" w:space="0" w:color="auto"/>
                    <w:left w:val="none" w:sz="0" w:space="0" w:color="auto"/>
                    <w:bottom w:val="none" w:sz="0" w:space="0" w:color="auto"/>
                    <w:right w:val="none" w:sz="0" w:space="0" w:color="auto"/>
                  </w:divBdr>
                </w:div>
                <w:div w:id="1476142822">
                  <w:marLeft w:val="0"/>
                  <w:marRight w:val="0"/>
                  <w:marTop w:val="0"/>
                  <w:marBottom w:val="0"/>
                  <w:divBdr>
                    <w:top w:val="none" w:sz="0" w:space="0" w:color="auto"/>
                    <w:left w:val="none" w:sz="0" w:space="0" w:color="auto"/>
                    <w:bottom w:val="none" w:sz="0" w:space="0" w:color="auto"/>
                    <w:right w:val="none" w:sz="0" w:space="0" w:color="auto"/>
                  </w:divBdr>
                </w:div>
                <w:div w:id="1832939392">
                  <w:marLeft w:val="0"/>
                  <w:marRight w:val="0"/>
                  <w:marTop w:val="0"/>
                  <w:marBottom w:val="0"/>
                  <w:divBdr>
                    <w:top w:val="none" w:sz="0" w:space="0" w:color="auto"/>
                    <w:left w:val="none" w:sz="0" w:space="0" w:color="auto"/>
                    <w:bottom w:val="none" w:sz="0" w:space="0" w:color="auto"/>
                    <w:right w:val="none" w:sz="0" w:space="0" w:color="auto"/>
                  </w:divBdr>
                </w:div>
                <w:div w:id="696589890">
                  <w:marLeft w:val="0"/>
                  <w:marRight w:val="0"/>
                  <w:marTop w:val="0"/>
                  <w:marBottom w:val="0"/>
                  <w:divBdr>
                    <w:top w:val="none" w:sz="0" w:space="0" w:color="auto"/>
                    <w:left w:val="none" w:sz="0" w:space="0" w:color="auto"/>
                    <w:bottom w:val="none" w:sz="0" w:space="0" w:color="auto"/>
                    <w:right w:val="none" w:sz="0" w:space="0" w:color="auto"/>
                  </w:divBdr>
                </w:div>
                <w:div w:id="1970041186">
                  <w:marLeft w:val="0"/>
                  <w:marRight w:val="0"/>
                  <w:marTop w:val="0"/>
                  <w:marBottom w:val="0"/>
                  <w:divBdr>
                    <w:top w:val="none" w:sz="0" w:space="0" w:color="auto"/>
                    <w:left w:val="none" w:sz="0" w:space="0" w:color="auto"/>
                    <w:bottom w:val="none" w:sz="0" w:space="0" w:color="auto"/>
                    <w:right w:val="none" w:sz="0" w:space="0" w:color="auto"/>
                  </w:divBdr>
                </w:div>
                <w:div w:id="755172773">
                  <w:marLeft w:val="0"/>
                  <w:marRight w:val="0"/>
                  <w:marTop w:val="0"/>
                  <w:marBottom w:val="0"/>
                  <w:divBdr>
                    <w:top w:val="none" w:sz="0" w:space="0" w:color="auto"/>
                    <w:left w:val="none" w:sz="0" w:space="0" w:color="auto"/>
                    <w:bottom w:val="none" w:sz="0" w:space="0" w:color="auto"/>
                    <w:right w:val="none" w:sz="0" w:space="0" w:color="auto"/>
                  </w:divBdr>
                </w:div>
                <w:div w:id="1975796455">
                  <w:marLeft w:val="0"/>
                  <w:marRight w:val="0"/>
                  <w:marTop w:val="0"/>
                  <w:marBottom w:val="0"/>
                  <w:divBdr>
                    <w:top w:val="none" w:sz="0" w:space="0" w:color="auto"/>
                    <w:left w:val="none" w:sz="0" w:space="0" w:color="auto"/>
                    <w:bottom w:val="none" w:sz="0" w:space="0" w:color="auto"/>
                    <w:right w:val="none" w:sz="0" w:space="0" w:color="auto"/>
                  </w:divBdr>
                </w:div>
                <w:div w:id="729882535">
                  <w:marLeft w:val="0"/>
                  <w:marRight w:val="0"/>
                  <w:marTop w:val="0"/>
                  <w:marBottom w:val="0"/>
                  <w:divBdr>
                    <w:top w:val="none" w:sz="0" w:space="0" w:color="auto"/>
                    <w:left w:val="none" w:sz="0" w:space="0" w:color="auto"/>
                    <w:bottom w:val="none" w:sz="0" w:space="0" w:color="auto"/>
                    <w:right w:val="none" w:sz="0" w:space="0" w:color="auto"/>
                  </w:divBdr>
                </w:div>
                <w:div w:id="1101100394">
                  <w:marLeft w:val="0"/>
                  <w:marRight w:val="0"/>
                  <w:marTop w:val="0"/>
                  <w:marBottom w:val="0"/>
                  <w:divBdr>
                    <w:top w:val="none" w:sz="0" w:space="0" w:color="auto"/>
                    <w:left w:val="none" w:sz="0" w:space="0" w:color="auto"/>
                    <w:bottom w:val="none" w:sz="0" w:space="0" w:color="auto"/>
                    <w:right w:val="none" w:sz="0" w:space="0" w:color="auto"/>
                  </w:divBdr>
                </w:div>
                <w:div w:id="777525953">
                  <w:marLeft w:val="0"/>
                  <w:marRight w:val="0"/>
                  <w:marTop w:val="0"/>
                  <w:marBottom w:val="0"/>
                  <w:divBdr>
                    <w:top w:val="none" w:sz="0" w:space="0" w:color="auto"/>
                    <w:left w:val="none" w:sz="0" w:space="0" w:color="auto"/>
                    <w:bottom w:val="none" w:sz="0" w:space="0" w:color="auto"/>
                    <w:right w:val="none" w:sz="0" w:space="0" w:color="auto"/>
                  </w:divBdr>
                </w:div>
                <w:div w:id="256639846">
                  <w:marLeft w:val="0"/>
                  <w:marRight w:val="0"/>
                  <w:marTop w:val="0"/>
                  <w:marBottom w:val="0"/>
                  <w:divBdr>
                    <w:top w:val="none" w:sz="0" w:space="0" w:color="auto"/>
                    <w:left w:val="none" w:sz="0" w:space="0" w:color="auto"/>
                    <w:bottom w:val="none" w:sz="0" w:space="0" w:color="auto"/>
                    <w:right w:val="none" w:sz="0" w:space="0" w:color="auto"/>
                  </w:divBdr>
                </w:div>
                <w:div w:id="1256132827">
                  <w:marLeft w:val="0"/>
                  <w:marRight w:val="0"/>
                  <w:marTop w:val="0"/>
                  <w:marBottom w:val="0"/>
                  <w:divBdr>
                    <w:top w:val="none" w:sz="0" w:space="0" w:color="auto"/>
                    <w:left w:val="none" w:sz="0" w:space="0" w:color="auto"/>
                    <w:bottom w:val="none" w:sz="0" w:space="0" w:color="auto"/>
                    <w:right w:val="none" w:sz="0" w:space="0" w:color="auto"/>
                  </w:divBdr>
                </w:div>
                <w:div w:id="693270983">
                  <w:marLeft w:val="0"/>
                  <w:marRight w:val="0"/>
                  <w:marTop w:val="0"/>
                  <w:marBottom w:val="0"/>
                  <w:divBdr>
                    <w:top w:val="none" w:sz="0" w:space="0" w:color="auto"/>
                    <w:left w:val="none" w:sz="0" w:space="0" w:color="auto"/>
                    <w:bottom w:val="none" w:sz="0" w:space="0" w:color="auto"/>
                    <w:right w:val="none" w:sz="0" w:space="0" w:color="auto"/>
                  </w:divBdr>
                </w:div>
                <w:div w:id="2073766966">
                  <w:marLeft w:val="0"/>
                  <w:marRight w:val="0"/>
                  <w:marTop w:val="0"/>
                  <w:marBottom w:val="0"/>
                  <w:divBdr>
                    <w:top w:val="none" w:sz="0" w:space="0" w:color="auto"/>
                    <w:left w:val="none" w:sz="0" w:space="0" w:color="auto"/>
                    <w:bottom w:val="none" w:sz="0" w:space="0" w:color="auto"/>
                    <w:right w:val="none" w:sz="0" w:space="0" w:color="auto"/>
                  </w:divBdr>
                </w:div>
                <w:div w:id="826870429">
                  <w:marLeft w:val="0"/>
                  <w:marRight w:val="0"/>
                  <w:marTop w:val="0"/>
                  <w:marBottom w:val="0"/>
                  <w:divBdr>
                    <w:top w:val="none" w:sz="0" w:space="0" w:color="auto"/>
                    <w:left w:val="none" w:sz="0" w:space="0" w:color="auto"/>
                    <w:bottom w:val="none" w:sz="0" w:space="0" w:color="auto"/>
                    <w:right w:val="none" w:sz="0" w:space="0" w:color="auto"/>
                  </w:divBdr>
                </w:div>
                <w:div w:id="187721384">
                  <w:marLeft w:val="0"/>
                  <w:marRight w:val="0"/>
                  <w:marTop w:val="0"/>
                  <w:marBottom w:val="0"/>
                  <w:divBdr>
                    <w:top w:val="none" w:sz="0" w:space="0" w:color="auto"/>
                    <w:left w:val="none" w:sz="0" w:space="0" w:color="auto"/>
                    <w:bottom w:val="none" w:sz="0" w:space="0" w:color="auto"/>
                    <w:right w:val="none" w:sz="0" w:space="0" w:color="auto"/>
                  </w:divBdr>
                </w:div>
                <w:div w:id="1268998977">
                  <w:marLeft w:val="0"/>
                  <w:marRight w:val="0"/>
                  <w:marTop w:val="0"/>
                  <w:marBottom w:val="0"/>
                  <w:divBdr>
                    <w:top w:val="none" w:sz="0" w:space="0" w:color="auto"/>
                    <w:left w:val="none" w:sz="0" w:space="0" w:color="auto"/>
                    <w:bottom w:val="none" w:sz="0" w:space="0" w:color="auto"/>
                    <w:right w:val="none" w:sz="0" w:space="0" w:color="auto"/>
                  </w:divBdr>
                </w:div>
                <w:div w:id="2109767570">
                  <w:marLeft w:val="0"/>
                  <w:marRight w:val="0"/>
                  <w:marTop w:val="0"/>
                  <w:marBottom w:val="0"/>
                  <w:divBdr>
                    <w:top w:val="none" w:sz="0" w:space="0" w:color="auto"/>
                    <w:left w:val="none" w:sz="0" w:space="0" w:color="auto"/>
                    <w:bottom w:val="none" w:sz="0" w:space="0" w:color="auto"/>
                    <w:right w:val="none" w:sz="0" w:space="0" w:color="auto"/>
                  </w:divBdr>
                </w:div>
                <w:div w:id="2093307520">
                  <w:marLeft w:val="0"/>
                  <w:marRight w:val="0"/>
                  <w:marTop w:val="0"/>
                  <w:marBottom w:val="0"/>
                  <w:divBdr>
                    <w:top w:val="none" w:sz="0" w:space="0" w:color="auto"/>
                    <w:left w:val="none" w:sz="0" w:space="0" w:color="auto"/>
                    <w:bottom w:val="none" w:sz="0" w:space="0" w:color="auto"/>
                    <w:right w:val="none" w:sz="0" w:space="0" w:color="auto"/>
                  </w:divBdr>
                </w:div>
              </w:divsChild>
            </w:div>
            <w:div w:id="1418166224">
              <w:marLeft w:val="0"/>
              <w:marRight w:val="0"/>
              <w:marTop w:val="0"/>
              <w:marBottom w:val="0"/>
              <w:divBdr>
                <w:top w:val="none" w:sz="0" w:space="0" w:color="auto"/>
                <w:left w:val="none" w:sz="0" w:space="0" w:color="auto"/>
                <w:bottom w:val="none" w:sz="0" w:space="0" w:color="auto"/>
                <w:right w:val="none" w:sz="0" w:space="0" w:color="auto"/>
              </w:divBdr>
              <w:divsChild>
                <w:div w:id="1887911700">
                  <w:marLeft w:val="0"/>
                  <w:marRight w:val="0"/>
                  <w:marTop w:val="0"/>
                  <w:marBottom w:val="0"/>
                  <w:divBdr>
                    <w:top w:val="none" w:sz="0" w:space="0" w:color="auto"/>
                    <w:left w:val="none" w:sz="0" w:space="0" w:color="auto"/>
                    <w:bottom w:val="none" w:sz="0" w:space="0" w:color="auto"/>
                    <w:right w:val="none" w:sz="0" w:space="0" w:color="auto"/>
                  </w:divBdr>
                </w:div>
                <w:div w:id="105347724">
                  <w:marLeft w:val="0"/>
                  <w:marRight w:val="0"/>
                  <w:marTop w:val="0"/>
                  <w:marBottom w:val="0"/>
                  <w:divBdr>
                    <w:top w:val="none" w:sz="0" w:space="0" w:color="auto"/>
                    <w:left w:val="none" w:sz="0" w:space="0" w:color="auto"/>
                    <w:bottom w:val="none" w:sz="0" w:space="0" w:color="auto"/>
                    <w:right w:val="none" w:sz="0" w:space="0" w:color="auto"/>
                  </w:divBdr>
                </w:div>
                <w:div w:id="1001007710">
                  <w:marLeft w:val="0"/>
                  <w:marRight w:val="0"/>
                  <w:marTop w:val="0"/>
                  <w:marBottom w:val="0"/>
                  <w:divBdr>
                    <w:top w:val="none" w:sz="0" w:space="0" w:color="auto"/>
                    <w:left w:val="none" w:sz="0" w:space="0" w:color="auto"/>
                    <w:bottom w:val="none" w:sz="0" w:space="0" w:color="auto"/>
                    <w:right w:val="none" w:sz="0" w:space="0" w:color="auto"/>
                  </w:divBdr>
                </w:div>
                <w:div w:id="2016807558">
                  <w:marLeft w:val="0"/>
                  <w:marRight w:val="0"/>
                  <w:marTop w:val="0"/>
                  <w:marBottom w:val="0"/>
                  <w:divBdr>
                    <w:top w:val="none" w:sz="0" w:space="0" w:color="auto"/>
                    <w:left w:val="none" w:sz="0" w:space="0" w:color="auto"/>
                    <w:bottom w:val="none" w:sz="0" w:space="0" w:color="auto"/>
                    <w:right w:val="none" w:sz="0" w:space="0" w:color="auto"/>
                  </w:divBdr>
                </w:div>
                <w:div w:id="505363975">
                  <w:marLeft w:val="0"/>
                  <w:marRight w:val="0"/>
                  <w:marTop w:val="0"/>
                  <w:marBottom w:val="0"/>
                  <w:divBdr>
                    <w:top w:val="none" w:sz="0" w:space="0" w:color="auto"/>
                    <w:left w:val="none" w:sz="0" w:space="0" w:color="auto"/>
                    <w:bottom w:val="none" w:sz="0" w:space="0" w:color="auto"/>
                    <w:right w:val="none" w:sz="0" w:space="0" w:color="auto"/>
                  </w:divBdr>
                </w:div>
                <w:div w:id="1489516227">
                  <w:marLeft w:val="0"/>
                  <w:marRight w:val="0"/>
                  <w:marTop w:val="0"/>
                  <w:marBottom w:val="0"/>
                  <w:divBdr>
                    <w:top w:val="none" w:sz="0" w:space="0" w:color="auto"/>
                    <w:left w:val="none" w:sz="0" w:space="0" w:color="auto"/>
                    <w:bottom w:val="none" w:sz="0" w:space="0" w:color="auto"/>
                    <w:right w:val="none" w:sz="0" w:space="0" w:color="auto"/>
                  </w:divBdr>
                </w:div>
                <w:div w:id="955404873">
                  <w:marLeft w:val="0"/>
                  <w:marRight w:val="0"/>
                  <w:marTop w:val="0"/>
                  <w:marBottom w:val="0"/>
                  <w:divBdr>
                    <w:top w:val="none" w:sz="0" w:space="0" w:color="auto"/>
                    <w:left w:val="none" w:sz="0" w:space="0" w:color="auto"/>
                    <w:bottom w:val="none" w:sz="0" w:space="0" w:color="auto"/>
                    <w:right w:val="none" w:sz="0" w:space="0" w:color="auto"/>
                  </w:divBdr>
                </w:div>
                <w:div w:id="1244414467">
                  <w:marLeft w:val="0"/>
                  <w:marRight w:val="0"/>
                  <w:marTop w:val="0"/>
                  <w:marBottom w:val="0"/>
                  <w:divBdr>
                    <w:top w:val="none" w:sz="0" w:space="0" w:color="auto"/>
                    <w:left w:val="none" w:sz="0" w:space="0" w:color="auto"/>
                    <w:bottom w:val="none" w:sz="0" w:space="0" w:color="auto"/>
                    <w:right w:val="none" w:sz="0" w:space="0" w:color="auto"/>
                  </w:divBdr>
                </w:div>
                <w:div w:id="165631038">
                  <w:marLeft w:val="0"/>
                  <w:marRight w:val="0"/>
                  <w:marTop w:val="0"/>
                  <w:marBottom w:val="0"/>
                  <w:divBdr>
                    <w:top w:val="none" w:sz="0" w:space="0" w:color="auto"/>
                    <w:left w:val="none" w:sz="0" w:space="0" w:color="auto"/>
                    <w:bottom w:val="none" w:sz="0" w:space="0" w:color="auto"/>
                    <w:right w:val="none" w:sz="0" w:space="0" w:color="auto"/>
                  </w:divBdr>
                </w:div>
                <w:div w:id="691537824">
                  <w:marLeft w:val="0"/>
                  <w:marRight w:val="0"/>
                  <w:marTop w:val="0"/>
                  <w:marBottom w:val="0"/>
                  <w:divBdr>
                    <w:top w:val="none" w:sz="0" w:space="0" w:color="auto"/>
                    <w:left w:val="none" w:sz="0" w:space="0" w:color="auto"/>
                    <w:bottom w:val="none" w:sz="0" w:space="0" w:color="auto"/>
                    <w:right w:val="none" w:sz="0" w:space="0" w:color="auto"/>
                  </w:divBdr>
                </w:div>
                <w:div w:id="491338332">
                  <w:marLeft w:val="0"/>
                  <w:marRight w:val="0"/>
                  <w:marTop w:val="0"/>
                  <w:marBottom w:val="0"/>
                  <w:divBdr>
                    <w:top w:val="none" w:sz="0" w:space="0" w:color="auto"/>
                    <w:left w:val="none" w:sz="0" w:space="0" w:color="auto"/>
                    <w:bottom w:val="none" w:sz="0" w:space="0" w:color="auto"/>
                    <w:right w:val="none" w:sz="0" w:space="0" w:color="auto"/>
                  </w:divBdr>
                </w:div>
                <w:div w:id="2029746130">
                  <w:marLeft w:val="0"/>
                  <w:marRight w:val="0"/>
                  <w:marTop w:val="0"/>
                  <w:marBottom w:val="0"/>
                  <w:divBdr>
                    <w:top w:val="none" w:sz="0" w:space="0" w:color="auto"/>
                    <w:left w:val="none" w:sz="0" w:space="0" w:color="auto"/>
                    <w:bottom w:val="none" w:sz="0" w:space="0" w:color="auto"/>
                    <w:right w:val="none" w:sz="0" w:space="0" w:color="auto"/>
                  </w:divBdr>
                </w:div>
                <w:div w:id="1508595766">
                  <w:marLeft w:val="0"/>
                  <w:marRight w:val="0"/>
                  <w:marTop w:val="0"/>
                  <w:marBottom w:val="0"/>
                  <w:divBdr>
                    <w:top w:val="none" w:sz="0" w:space="0" w:color="auto"/>
                    <w:left w:val="none" w:sz="0" w:space="0" w:color="auto"/>
                    <w:bottom w:val="none" w:sz="0" w:space="0" w:color="auto"/>
                    <w:right w:val="none" w:sz="0" w:space="0" w:color="auto"/>
                  </w:divBdr>
                </w:div>
                <w:div w:id="1533301545">
                  <w:marLeft w:val="0"/>
                  <w:marRight w:val="0"/>
                  <w:marTop w:val="0"/>
                  <w:marBottom w:val="0"/>
                  <w:divBdr>
                    <w:top w:val="none" w:sz="0" w:space="0" w:color="auto"/>
                    <w:left w:val="none" w:sz="0" w:space="0" w:color="auto"/>
                    <w:bottom w:val="none" w:sz="0" w:space="0" w:color="auto"/>
                    <w:right w:val="none" w:sz="0" w:space="0" w:color="auto"/>
                  </w:divBdr>
                </w:div>
                <w:div w:id="1342392946">
                  <w:marLeft w:val="0"/>
                  <w:marRight w:val="0"/>
                  <w:marTop w:val="0"/>
                  <w:marBottom w:val="0"/>
                  <w:divBdr>
                    <w:top w:val="none" w:sz="0" w:space="0" w:color="auto"/>
                    <w:left w:val="none" w:sz="0" w:space="0" w:color="auto"/>
                    <w:bottom w:val="none" w:sz="0" w:space="0" w:color="auto"/>
                    <w:right w:val="none" w:sz="0" w:space="0" w:color="auto"/>
                  </w:divBdr>
                </w:div>
                <w:div w:id="1739589124">
                  <w:marLeft w:val="0"/>
                  <w:marRight w:val="0"/>
                  <w:marTop w:val="0"/>
                  <w:marBottom w:val="0"/>
                  <w:divBdr>
                    <w:top w:val="none" w:sz="0" w:space="0" w:color="auto"/>
                    <w:left w:val="none" w:sz="0" w:space="0" w:color="auto"/>
                    <w:bottom w:val="none" w:sz="0" w:space="0" w:color="auto"/>
                    <w:right w:val="none" w:sz="0" w:space="0" w:color="auto"/>
                  </w:divBdr>
                </w:div>
                <w:div w:id="2125692840">
                  <w:marLeft w:val="0"/>
                  <w:marRight w:val="0"/>
                  <w:marTop w:val="0"/>
                  <w:marBottom w:val="0"/>
                  <w:divBdr>
                    <w:top w:val="none" w:sz="0" w:space="0" w:color="auto"/>
                    <w:left w:val="none" w:sz="0" w:space="0" w:color="auto"/>
                    <w:bottom w:val="none" w:sz="0" w:space="0" w:color="auto"/>
                    <w:right w:val="none" w:sz="0" w:space="0" w:color="auto"/>
                  </w:divBdr>
                </w:div>
                <w:div w:id="590238343">
                  <w:marLeft w:val="0"/>
                  <w:marRight w:val="0"/>
                  <w:marTop w:val="0"/>
                  <w:marBottom w:val="0"/>
                  <w:divBdr>
                    <w:top w:val="none" w:sz="0" w:space="0" w:color="auto"/>
                    <w:left w:val="none" w:sz="0" w:space="0" w:color="auto"/>
                    <w:bottom w:val="none" w:sz="0" w:space="0" w:color="auto"/>
                    <w:right w:val="none" w:sz="0" w:space="0" w:color="auto"/>
                  </w:divBdr>
                </w:div>
                <w:div w:id="188832975">
                  <w:marLeft w:val="0"/>
                  <w:marRight w:val="0"/>
                  <w:marTop w:val="0"/>
                  <w:marBottom w:val="0"/>
                  <w:divBdr>
                    <w:top w:val="none" w:sz="0" w:space="0" w:color="auto"/>
                    <w:left w:val="none" w:sz="0" w:space="0" w:color="auto"/>
                    <w:bottom w:val="none" w:sz="0" w:space="0" w:color="auto"/>
                    <w:right w:val="none" w:sz="0" w:space="0" w:color="auto"/>
                  </w:divBdr>
                </w:div>
                <w:div w:id="1501312054">
                  <w:marLeft w:val="0"/>
                  <w:marRight w:val="0"/>
                  <w:marTop w:val="0"/>
                  <w:marBottom w:val="0"/>
                  <w:divBdr>
                    <w:top w:val="none" w:sz="0" w:space="0" w:color="auto"/>
                    <w:left w:val="none" w:sz="0" w:space="0" w:color="auto"/>
                    <w:bottom w:val="none" w:sz="0" w:space="0" w:color="auto"/>
                    <w:right w:val="none" w:sz="0" w:space="0" w:color="auto"/>
                  </w:divBdr>
                </w:div>
                <w:div w:id="964626440">
                  <w:marLeft w:val="0"/>
                  <w:marRight w:val="0"/>
                  <w:marTop w:val="0"/>
                  <w:marBottom w:val="0"/>
                  <w:divBdr>
                    <w:top w:val="none" w:sz="0" w:space="0" w:color="auto"/>
                    <w:left w:val="none" w:sz="0" w:space="0" w:color="auto"/>
                    <w:bottom w:val="none" w:sz="0" w:space="0" w:color="auto"/>
                    <w:right w:val="none" w:sz="0" w:space="0" w:color="auto"/>
                  </w:divBdr>
                </w:div>
                <w:div w:id="1590193018">
                  <w:marLeft w:val="0"/>
                  <w:marRight w:val="0"/>
                  <w:marTop w:val="0"/>
                  <w:marBottom w:val="0"/>
                  <w:divBdr>
                    <w:top w:val="none" w:sz="0" w:space="0" w:color="auto"/>
                    <w:left w:val="none" w:sz="0" w:space="0" w:color="auto"/>
                    <w:bottom w:val="none" w:sz="0" w:space="0" w:color="auto"/>
                    <w:right w:val="none" w:sz="0" w:space="0" w:color="auto"/>
                  </w:divBdr>
                </w:div>
                <w:div w:id="1460761909">
                  <w:marLeft w:val="0"/>
                  <w:marRight w:val="0"/>
                  <w:marTop w:val="0"/>
                  <w:marBottom w:val="0"/>
                  <w:divBdr>
                    <w:top w:val="none" w:sz="0" w:space="0" w:color="auto"/>
                    <w:left w:val="none" w:sz="0" w:space="0" w:color="auto"/>
                    <w:bottom w:val="none" w:sz="0" w:space="0" w:color="auto"/>
                    <w:right w:val="none" w:sz="0" w:space="0" w:color="auto"/>
                  </w:divBdr>
                </w:div>
                <w:div w:id="671883374">
                  <w:marLeft w:val="0"/>
                  <w:marRight w:val="0"/>
                  <w:marTop w:val="0"/>
                  <w:marBottom w:val="0"/>
                  <w:divBdr>
                    <w:top w:val="none" w:sz="0" w:space="0" w:color="auto"/>
                    <w:left w:val="none" w:sz="0" w:space="0" w:color="auto"/>
                    <w:bottom w:val="none" w:sz="0" w:space="0" w:color="auto"/>
                    <w:right w:val="none" w:sz="0" w:space="0" w:color="auto"/>
                  </w:divBdr>
                </w:div>
                <w:div w:id="2010283921">
                  <w:marLeft w:val="0"/>
                  <w:marRight w:val="0"/>
                  <w:marTop w:val="0"/>
                  <w:marBottom w:val="0"/>
                  <w:divBdr>
                    <w:top w:val="none" w:sz="0" w:space="0" w:color="auto"/>
                    <w:left w:val="none" w:sz="0" w:space="0" w:color="auto"/>
                    <w:bottom w:val="none" w:sz="0" w:space="0" w:color="auto"/>
                    <w:right w:val="none" w:sz="0" w:space="0" w:color="auto"/>
                  </w:divBdr>
                </w:div>
                <w:div w:id="1894612559">
                  <w:marLeft w:val="0"/>
                  <w:marRight w:val="0"/>
                  <w:marTop w:val="0"/>
                  <w:marBottom w:val="0"/>
                  <w:divBdr>
                    <w:top w:val="none" w:sz="0" w:space="0" w:color="auto"/>
                    <w:left w:val="none" w:sz="0" w:space="0" w:color="auto"/>
                    <w:bottom w:val="none" w:sz="0" w:space="0" w:color="auto"/>
                    <w:right w:val="none" w:sz="0" w:space="0" w:color="auto"/>
                  </w:divBdr>
                </w:div>
                <w:div w:id="813714357">
                  <w:marLeft w:val="0"/>
                  <w:marRight w:val="0"/>
                  <w:marTop w:val="0"/>
                  <w:marBottom w:val="0"/>
                  <w:divBdr>
                    <w:top w:val="none" w:sz="0" w:space="0" w:color="auto"/>
                    <w:left w:val="none" w:sz="0" w:space="0" w:color="auto"/>
                    <w:bottom w:val="none" w:sz="0" w:space="0" w:color="auto"/>
                    <w:right w:val="none" w:sz="0" w:space="0" w:color="auto"/>
                  </w:divBdr>
                </w:div>
                <w:div w:id="1025251243">
                  <w:marLeft w:val="0"/>
                  <w:marRight w:val="0"/>
                  <w:marTop w:val="0"/>
                  <w:marBottom w:val="0"/>
                  <w:divBdr>
                    <w:top w:val="none" w:sz="0" w:space="0" w:color="auto"/>
                    <w:left w:val="none" w:sz="0" w:space="0" w:color="auto"/>
                    <w:bottom w:val="none" w:sz="0" w:space="0" w:color="auto"/>
                    <w:right w:val="none" w:sz="0" w:space="0" w:color="auto"/>
                  </w:divBdr>
                </w:div>
                <w:div w:id="1622414891">
                  <w:marLeft w:val="0"/>
                  <w:marRight w:val="0"/>
                  <w:marTop w:val="0"/>
                  <w:marBottom w:val="0"/>
                  <w:divBdr>
                    <w:top w:val="none" w:sz="0" w:space="0" w:color="auto"/>
                    <w:left w:val="none" w:sz="0" w:space="0" w:color="auto"/>
                    <w:bottom w:val="none" w:sz="0" w:space="0" w:color="auto"/>
                    <w:right w:val="none" w:sz="0" w:space="0" w:color="auto"/>
                  </w:divBdr>
                </w:div>
                <w:div w:id="913122272">
                  <w:marLeft w:val="0"/>
                  <w:marRight w:val="0"/>
                  <w:marTop w:val="0"/>
                  <w:marBottom w:val="0"/>
                  <w:divBdr>
                    <w:top w:val="none" w:sz="0" w:space="0" w:color="auto"/>
                    <w:left w:val="none" w:sz="0" w:space="0" w:color="auto"/>
                    <w:bottom w:val="none" w:sz="0" w:space="0" w:color="auto"/>
                    <w:right w:val="none" w:sz="0" w:space="0" w:color="auto"/>
                  </w:divBdr>
                </w:div>
                <w:div w:id="378627088">
                  <w:marLeft w:val="0"/>
                  <w:marRight w:val="0"/>
                  <w:marTop w:val="0"/>
                  <w:marBottom w:val="0"/>
                  <w:divBdr>
                    <w:top w:val="none" w:sz="0" w:space="0" w:color="auto"/>
                    <w:left w:val="none" w:sz="0" w:space="0" w:color="auto"/>
                    <w:bottom w:val="none" w:sz="0" w:space="0" w:color="auto"/>
                    <w:right w:val="none" w:sz="0" w:space="0" w:color="auto"/>
                  </w:divBdr>
                </w:div>
                <w:div w:id="973608805">
                  <w:marLeft w:val="0"/>
                  <w:marRight w:val="0"/>
                  <w:marTop w:val="0"/>
                  <w:marBottom w:val="0"/>
                  <w:divBdr>
                    <w:top w:val="none" w:sz="0" w:space="0" w:color="auto"/>
                    <w:left w:val="none" w:sz="0" w:space="0" w:color="auto"/>
                    <w:bottom w:val="none" w:sz="0" w:space="0" w:color="auto"/>
                    <w:right w:val="none" w:sz="0" w:space="0" w:color="auto"/>
                  </w:divBdr>
                </w:div>
                <w:div w:id="146898938">
                  <w:marLeft w:val="0"/>
                  <w:marRight w:val="0"/>
                  <w:marTop w:val="0"/>
                  <w:marBottom w:val="0"/>
                  <w:divBdr>
                    <w:top w:val="none" w:sz="0" w:space="0" w:color="auto"/>
                    <w:left w:val="none" w:sz="0" w:space="0" w:color="auto"/>
                    <w:bottom w:val="none" w:sz="0" w:space="0" w:color="auto"/>
                    <w:right w:val="none" w:sz="0" w:space="0" w:color="auto"/>
                  </w:divBdr>
                </w:div>
                <w:div w:id="1625959278">
                  <w:marLeft w:val="0"/>
                  <w:marRight w:val="0"/>
                  <w:marTop w:val="0"/>
                  <w:marBottom w:val="0"/>
                  <w:divBdr>
                    <w:top w:val="none" w:sz="0" w:space="0" w:color="auto"/>
                    <w:left w:val="none" w:sz="0" w:space="0" w:color="auto"/>
                    <w:bottom w:val="none" w:sz="0" w:space="0" w:color="auto"/>
                    <w:right w:val="none" w:sz="0" w:space="0" w:color="auto"/>
                  </w:divBdr>
                </w:div>
                <w:div w:id="469592059">
                  <w:marLeft w:val="0"/>
                  <w:marRight w:val="0"/>
                  <w:marTop w:val="0"/>
                  <w:marBottom w:val="0"/>
                  <w:divBdr>
                    <w:top w:val="none" w:sz="0" w:space="0" w:color="auto"/>
                    <w:left w:val="none" w:sz="0" w:space="0" w:color="auto"/>
                    <w:bottom w:val="none" w:sz="0" w:space="0" w:color="auto"/>
                    <w:right w:val="none" w:sz="0" w:space="0" w:color="auto"/>
                  </w:divBdr>
                </w:div>
                <w:div w:id="40634678">
                  <w:marLeft w:val="0"/>
                  <w:marRight w:val="0"/>
                  <w:marTop w:val="0"/>
                  <w:marBottom w:val="0"/>
                  <w:divBdr>
                    <w:top w:val="none" w:sz="0" w:space="0" w:color="auto"/>
                    <w:left w:val="none" w:sz="0" w:space="0" w:color="auto"/>
                    <w:bottom w:val="none" w:sz="0" w:space="0" w:color="auto"/>
                    <w:right w:val="none" w:sz="0" w:space="0" w:color="auto"/>
                  </w:divBdr>
                </w:div>
                <w:div w:id="1184049082">
                  <w:marLeft w:val="0"/>
                  <w:marRight w:val="0"/>
                  <w:marTop w:val="0"/>
                  <w:marBottom w:val="0"/>
                  <w:divBdr>
                    <w:top w:val="none" w:sz="0" w:space="0" w:color="auto"/>
                    <w:left w:val="none" w:sz="0" w:space="0" w:color="auto"/>
                    <w:bottom w:val="none" w:sz="0" w:space="0" w:color="auto"/>
                    <w:right w:val="none" w:sz="0" w:space="0" w:color="auto"/>
                  </w:divBdr>
                </w:div>
                <w:div w:id="354576165">
                  <w:marLeft w:val="0"/>
                  <w:marRight w:val="0"/>
                  <w:marTop w:val="0"/>
                  <w:marBottom w:val="0"/>
                  <w:divBdr>
                    <w:top w:val="none" w:sz="0" w:space="0" w:color="auto"/>
                    <w:left w:val="none" w:sz="0" w:space="0" w:color="auto"/>
                    <w:bottom w:val="none" w:sz="0" w:space="0" w:color="auto"/>
                    <w:right w:val="none" w:sz="0" w:space="0" w:color="auto"/>
                  </w:divBdr>
                </w:div>
                <w:div w:id="1022168873">
                  <w:marLeft w:val="0"/>
                  <w:marRight w:val="0"/>
                  <w:marTop w:val="0"/>
                  <w:marBottom w:val="0"/>
                  <w:divBdr>
                    <w:top w:val="none" w:sz="0" w:space="0" w:color="auto"/>
                    <w:left w:val="none" w:sz="0" w:space="0" w:color="auto"/>
                    <w:bottom w:val="none" w:sz="0" w:space="0" w:color="auto"/>
                    <w:right w:val="none" w:sz="0" w:space="0" w:color="auto"/>
                  </w:divBdr>
                </w:div>
                <w:div w:id="1719629155">
                  <w:marLeft w:val="0"/>
                  <w:marRight w:val="0"/>
                  <w:marTop w:val="0"/>
                  <w:marBottom w:val="0"/>
                  <w:divBdr>
                    <w:top w:val="none" w:sz="0" w:space="0" w:color="auto"/>
                    <w:left w:val="none" w:sz="0" w:space="0" w:color="auto"/>
                    <w:bottom w:val="none" w:sz="0" w:space="0" w:color="auto"/>
                    <w:right w:val="none" w:sz="0" w:space="0" w:color="auto"/>
                  </w:divBdr>
                </w:div>
                <w:div w:id="1971277371">
                  <w:marLeft w:val="0"/>
                  <w:marRight w:val="0"/>
                  <w:marTop w:val="0"/>
                  <w:marBottom w:val="0"/>
                  <w:divBdr>
                    <w:top w:val="none" w:sz="0" w:space="0" w:color="auto"/>
                    <w:left w:val="none" w:sz="0" w:space="0" w:color="auto"/>
                    <w:bottom w:val="none" w:sz="0" w:space="0" w:color="auto"/>
                    <w:right w:val="none" w:sz="0" w:space="0" w:color="auto"/>
                  </w:divBdr>
                </w:div>
                <w:div w:id="306204402">
                  <w:marLeft w:val="0"/>
                  <w:marRight w:val="0"/>
                  <w:marTop w:val="0"/>
                  <w:marBottom w:val="0"/>
                  <w:divBdr>
                    <w:top w:val="none" w:sz="0" w:space="0" w:color="auto"/>
                    <w:left w:val="none" w:sz="0" w:space="0" w:color="auto"/>
                    <w:bottom w:val="none" w:sz="0" w:space="0" w:color="auto"/>
                    <w:right w:val="none" w:sz="0" w:space="0" w:color="auto"/>
                  </w:divBdr>
                </w:div>
                <w:div w:id="833296528">
                  <w:marLeft w:val="0"/>
                  <w:marRight w:val="0"/>
                  <w:marTop w:val="0"/>
                  <w:marBottom w:val="0"/>
                  <w:divBdr>
                    <w:top w:val="none" w:sz="0" w:space="0" w:color="auto"/>
                    <w:left w:val="none" w:sz="0" w:space="0" w:color="auto"/>
                    <w:bottom w:val="none" w:sz="0" w:space="0" w:color="auto"/>
                    <w:right w:val="none" w:sz="0" w:space="0" w:color="auto"/>
                  </w:divBdr>
                </w:div>
                <w:div w:id="1351101942">
                  <w:marLeft w:val="0"/>
                  <w:marRight w:val="0"/>
                  <w:marTop w:val="0"/>
                  <w:marBottom w:val="0"/>
                  <w:divBdr>
                    <w:top w:val="none" w:sz="0" w:space="0" w:color="auto"/>
                    <w:left w:val="none" w:sz="0" w:space="0" w:color="auto"/>
                    <w:bottom w:val="none" w:sz="0" w:space="0" w:color="auto"/>
                    <w:right w:val="none" w:sz="0" w:space="0" w:color="auto"/>
                  </w:divBdr>
                </w:div>
                <w:div w:id="1976786549">
                  <w:marLeft w:val="0"/>
                  <w:marRight w:val="0"/>
                  <w:marTop w:val="0"/>
                  <w:marBottom w:val="0"/>
                  <w:divBdr>
                    <w:top w:val="none" w:sz="0" w:space="0" w:color="auto"/>
                    <w:left w:val="none" w:sz="0" w:space="0" w:color="auto"/>
                    <w:bottom w:val="none" w:sz="0" w:space="0" w:color="auto"/>
                    <w:right w:val="none" w:sz="0" w:space="0" w:color="auto"/>
                  </w:divBdr>
                </w:div>
                <w:div w:id="1958557188">
                  <w:marLeft w:val="0"/>
                  <w:marRight w:val="0"/>
                  <w:marTop w:val="0"/>
                  <w:marBottom w:val="0"/>
                  <w:divBdr>
                    <w:top w:val="none" w:sz="0" w:space="0" w:color="auto"/>
                    <w:left w:val="none" w:sz="0" w:space="0" w:color="auto"/>
                    <w:bottom w:val="none" w:sz="0" w:space="0" w:color="auto"/>
                    <w:right w:val="none" w:sz="0" w:space="0" w:color="auto"/>
                  </w:divBdr>
                </w:div>
                <w:div w:id="105272610">
                  <w:marLeft w:val="0"/>
                  <w:marRight w:val="0"/>
                  <w:marTop w:val="0"/>
                  <w:marBottom w:val="0"/>
                  <w:divBdr>
                    <w:top w:val="none" w:sz="0" w:space="0" w:color="auto"/>
                    <w:left w:val="none" w:sz="0" w:space="0" w:color="auto"/>
                    <w:bottom w:val="none" w:sz="0" w:space="0" w:color="auto"/>
                    <w:right w:val="none" w:sz="0" w:space="0" w:color="auto"/>
                  </w:divBdr>
                </w:div>
                <w:div w:id="1564564796">
                  <w:marLeft w:val="0"/>
                  <w:marRight w:val="0"/>
                  <w:marTop w:val="0"/>
                  <w:marBottom w:val="0"/>
                  <w:divBdr>
                    <w:top w:val="none" w:sz="0" w:space="0" w:color="auto"/>
                    <w:left w:val="none" w:sz="0" w:space="0" w:color="auto"/>
                    <w:bottom w:val="none" w:sz="0" w:space="0" w:color="auto"/>
                    <w:right w:val="none" w:sz="0" w:space="0" w:color="auto"/>
                  </w:divBdr>
                </w:div>
                <w:div w:id="369915200">
                  <w:marLeft w:val="0"/>
                  <w:marRight w:val="0"/>
                  <w:marTop w:val="0"/>
                  <w:marBottom w:val="0"/>
                  <w:divBdr>
                    <w:top w:val="none" w:sz="0" w:space="0" w:color="auto"/>
                    <w:left w:val="none" w:sz="0" w:space="0" w:color="auto"/>
                    <w:bottom w:val="none" w:sz="0" w:space="0" w:color="auto"/>
                    <w:right w:val="none" w:sz="0" w:space="0" w:color="auto"/>
                  </w:divBdr>
                </w:div>
                <w:div w:id="1226835047">
                  <w:marLeft w:val="0"/>
                  <w:marRight w:val="0"/>
                  <w:marTop w:val="0"/>
                  <w:marBottom w:val="0"/>
                  <w:divBdr>
                    <w:top w:val="none" w:sz="0" w:space="0" w:color="auto"/>
                    <w:left w:val="none" w:sz="0" w:space="0" w:color="auto"/>
                    <w:bottom w:val="none" w:sz="0" w:space="0" w:color="auto"/>
                    <w:right w:val="none" w:sz="0" w:space="0" w:color="auto"/>
                  </w:divBdr>
                </w:div>
                <w:div w:id="1444567743">
                  <w:marLeft w:val="0"/>
                  <w:marRight w:val="0"/>
                  <w:marTop w:val="0"/>
                  <w:marBottom w:val="0"/>
                  <w:divBdr>
                    <w:top w:val="none" w:sz="0" w:space="0" w:color="auto"/>
                    <w:left w:val="none" w:sz="0" w:space="0" w:color="auto"/>
                    <w:bottom w:val="none" w:sz="0" w:space="0" w:color="auto"/>
                    <w:right w:val="none" w:sz="0" w:space="0" w:color="auto"/>
                  </w:divBdr>
                </w:div>
                <w:div w:id="1772119188">
                  <w:marLeft w:val="0"/>
                  <w:marRight w:val="0"/>
                  <w:marTop w:val="0"/>
                  <w:marBottom w:val="0"/>
                  <w:divBdr>
                    <w:top w:val="none" w:sz="0" w:space="0" w:color="auto"/>
                    <w:left w:val="none" w:sz="0" w:space="0" w:color="auto"/>
                    <w:bottom w:val="none" w:sz="0" w:space="0" w:color="auto"/>
                    <w:right w:val="none" w:sz="0" w:space="0" w:color="auto"/>
                  </w:divBdr>
                </w:div>
                <w:div w:id="109710025">
                  <w:marLeft w:val="0"/>
                  <w:marRight w:val="0"/>
                  <w:marTop w:val="0"/>
                  <w:marBottom w:val="0"/>
                  <w:divBdr>
                    <w:top w:val="none" w:sz="0" w:space="0" w:color="auto"/>
                    <w:left w:val="none" w:sz="0" w:space="0" w:color="auto"/>
                    <w:bottom w:val="none" w:sz="0" w:space="0" w:color="auto"/>
                    <w:right w:val="none" w:sz="0" w:space="0" w:color="auto"/>
                  </w:divBdr>
                </w:div>
              </w:divsChild>
            </w:div>
            <w:div w:id="167134338">
              <w:marLeft w:val="0"/>
              <w:marRight w:val="0"/>
              <w:marTop w:val="0"/>
              <w:marBottom w:val="0"/>
              <w:divBdr>
                <w:top w:val="none" w:sz="0" w:space="0" w:color="auto"/>
                <w:left w:val="none" w:sz="0" w:space="0" w:color="auto"/>
                <w:bottom w:val="none" w:sz="0" w:space="0" w:color="auto"/>
                <w:right w:val="none" w:sz="0" w:space="0" w:color="auto"/>
              </w:divBdr>
              <w:divsChild>
                <w:div w:id="994184296">
                  <w:marLeft w:val="0"/>
                  <w:marRight w:val="0"/>
                  <w:marTop w:val="0"/>
                  <w:marBottom w:val="0"/>
                  <w:divBdr>
                    <w:top w:val="none" w:sz="0" w:space="0" w:color="auto"/>
                    <w:left w:val="none" w:sz="0" w:space="0" w:color="auto"/>
                    <w:bottom w:val="none" w:sz="0" w:space="0" w:color="auto"/>
                    <w:right w:val="none" w:sz="0" w:space="0" w:color="auto"/>
                  </w:divBdr>
                </w:div>
                <w:div w:id="1568031740">
                  <w:marLeft w:val="0"/>
                  <w:marRight w:val="0"/>
                  <w:marTop w:val="0"/>
                  <w:marBottom w:val="0"/>
                  <w:divBdr>
                    <w:top w:val="none" w:sz="0" w:space="0" w:color="auto"/>
                    <w:left w:val="none" w:sz="0" w:space="0" w:color="auto"/>
                    <w:bottom w:val="none" w:sz="0" w:space="0" w:color="auto"/>
                    <w:right w:val="none" w:sz="0" w:space="0" w:color="auto"/>
                  </w:divBdr>
                </w:div>
                <w:div w:id="449711284">
                  <w:marLeft w:val="0"/>
                  <w:marRight w:val="0"/>
                  <w:marTop w:val="0"/>
                  <w:marBottom w:val="0"/>
                  <w:divBdr>
                    <w:top w:val="none" w:sz="0" w:space="0" w:color="auto"/>
                    <w:left w:val="none" w:sz="0" w:space="0" w:color="auto"/>
                    <w:bottom w:val="none" w:sz="0" w:space="0" w:color="auto"/>
                    <w:right w:val="none" w:sz="0" w:space="0" w:color="auto"/>
                  </w:divBdr>
                </w:div>
                <w:div w:id="125052037">
                  <w:marLeft w:val="0"/>
                  <w:marRight w:val="0"/>
                  <w:marTop w:val="0"/>
                  <w:marBottom w:val="0"/>
                  <w:divBdr>
                    <w:top w:val="none" w:sz="0" w:space="0" w:color="auto"/>
                    <w:left w:val="none" w:sz="0" w:space="0" w:color="auto"/>
                    <w:bottom w:val="none" w:sz="0" w:space="0" w:color="auto"/>
                    <w:right w:val="none" w:sz="0" w:space="0" w:color="auto"/>
                  </w:divBdr>
                </w:div>
                <w:div w:id="2050641434">
                  <w:marLeft w:val="0"/>
                  <w:marRight w:val="0"/>
                  <w:marTop w:val="0"/>
                  <w:marBottom w:val="0"/>
                  <w:divBdr>
                    <w:top w:val="none" w:sz="0" w:space="0" w:color="auto"/>
                    <w:left w:val="none" w:sz="0" w:space="0" w:color="auto"/>
                    <w:bottom w:val="none" w:sz="0" w:space="0" w:color="auto"/>
                    <w:right w:val="none" w:sz="0" w:space="0" w:color="auto"/>
                  </w:divBdr>
                </w:div>
                <w:div w:id="229073458">
                  <w:marLeft w:val="0"/>
                  <w:marRight w:val="0"/>
                  <w:marTop w:val="0"/>
                  <w:marBottom w:val="0"/>
                  <w:divBdr>
                    <w:top w:val="none" w:sz="0" w:space="0" w:color="auto"/>
                    <w:left w:val="none" w:sz="0" w:space="0" w:color="auto"/>
                    <w:bottom w:val="none" w:sz="0" w:space="0" w:color="auto"/>
                    <w:right w:val="none" w:sz="0" w:space="0" w:color="auto"/>
                  </w:divBdr>
                </w:div>
                <w:div w:id="382943042">
                  <w:marLeft w:val="0"/>
                  <w:marRight w:val="0"/>
                  <w:marTop w:val="0"/>
                  <w:marBottom w:val="0"/>
                  <w:divBdr>
                    <w:top w:val="none" w:sz="0" w:space="0" w:color="auto"/>
                    <w:left w:val="none" w:sz="0" w:space="0" w:color="auto"/>
                    <w:bottom w:val="none" w:sz="0" w:space="0" w:color="auto"/>
                    <w:right w:val="none" w:sz="0" w:space="0" w:color="auto"/>
                  </w:divBdr>
                </w:div>
                <w:div w:id="569578150">
                  <w:marLeft w:val="0"/>
                  <w:marRight w:val="0"/>
                  <w:marTop w:val="0"/>
                  <w:marBottom w:val="0"/>
                  <w:divBdr>
                    <w:top w:val="none" w:sz="0" w:space="0" w:color="auto"/>
                    <w:left w:val="none" w:sz="0" w:space="0" w:color="auto"/>
                    <w:bottom w:val="none" w:sz="0" w:space="0" w:color="auto"/>
                    <w:right w:val="none" w:sz="0" w:space="0" w:color="auto"/>
                  </w:divBdr>
                </w:div>
                <w:div w:id="1493644161">
                  <w:marLeft w:val="0"/>
                  <w:marRight w:val="0"/>
                  <w:marTop w:val="0"/>
                  <w:marBottom w:val="0"/>
                  <w:divBdr>
                    <w:top w:val="none" w:sz="0" w:space="0" w:color="auto"/>
                    <w:left w:val="none" w:sz="0" w:space="0" w:color="auto"/>
                    <w:bottom w:val="none" w:sz="0" w:space="0" w:color="auto"/>
                    <w:right w:val="none" w:sz="0" w:space="0" w:color="auto"/>
                  </w:divBdr>
                </w:div>
                <w:div w:id="1517158424">
                  <w:marLeft w:val="0"/>
                  <w:marRight w:val="0"/>
                  <w:marTop w:val="0"/>
                  <w:marBottom w:val="0"/>
                  <w:divBdr>
                    <w:top w:val="none" w:sz="0" w:space="0" w:color="auto"/>
                    <w:left w:val="none" w:sz="0" w:space="0" w:color="auto"/>
                    <w:bottom w:val="none" w:sz="0" w:space="0" w:color="auto"/>
                    <w:right w:val="none" w:sz="0" w:space="0" w:color="auto"/>
                  </w:divBdr>
                </w:div>
                <w:div w:id="1412123047">
                  <w:marLeft w:val="0"/>
                  <w:marRight w:val="0"/>
                  <w:marTop w:val="0"/>
                  <w:marBottom w:val="0"/>
                  <w:divBdr>
                    <w:top w:val="none" w:sz="0" w:space="0" w:color="auto"/>
                    <w:left w:val="none" w:sz="0" w:space="0" w:color="auto"/>
                    <w:bottom w:val="none" w:sz="0" w:space="0" w:color="auto"/>
                    <w:right w:val="none" w:sz="0" w:space="0" w:color="auto"/>
                  </w:divBdr>
                </w:div>
                <w:div w:id="624120211">
                  <w:marLeft w:val="0"/>
                  <w:marRight w:val="0"/>
                  <w:marTop w:val="0"/>
                  <w:marBottom w:val="0"/>
                  <w:divBdr>
                    <w:top w:val="none" w:sz="0" w:space="0" w:color="auto"/>
                    <w:left w:val="none" w:sz="0" w:space="0" w:color="auto"/>
                    <w:bottom w:val="none" w:sz="0" w:space="0" w:color="auto"/>
                    <w:right w:val="none" w:sz="0" w:space="0" w:color="auto"/>
                  </w:divBdr>
                </w:div>
                <w:div w:id="1484811513">
                  <w:marLeft w:val="0"/>
                  <w:marRight w:val="0"/>
                  <w:marTop w:val="0"/>
                  <w:marBottom w:val="0"/>
                  <w:divBdr>
                    <w:top w:val="none" w:sz="0" w:space="0" w:color="auto"/>
                    <w:left w:val="none" w:sz="0" w:space="0" w:color="auto"/>
                    <w:bottom w:val="none" w:sz="0" w:space="0" w:color="auto"/>
                    <w:right w:val="none" w:sz="0" w:space="0" w:color="auto"/>
                  </w:divBdr>
                </w:div>
                <w:div w:id="912160619">
                  <w:marLeft w:val="0"/>
                  <w:marRight w:val="0"/>
                  <w:marTop w:val="0"/>
                  <w:marBottom w:val="0"/>
                  <w:divBdr>
                    <w:top w:val="none" w:sz="0" w:space="0" w:color="auto"/>
                    <w:left w:val="none" w:sz="0" w:space="0" w:color="auto"/>
                    <w:bottom w:val="none" w:sz="0" w:space="0" w:color="auto"/>
                    <w:right w:val="none" w:sz="0" w:space="0" w:color="auto"/>
                  </w:divBdr>
                </w:div>
                <w:div w:id="1659308302">
                  <w:marLeft w:val="0"/>
                  <w:marRight w:val="0"/>
                  <w:marTop w:val="0"/>
                  <w:marBottom w:val="0"/>
                  <w:divBdr>
                    <w:top w:val="none" w:sz="0" w:space="0" w:color="auto"/>
                    <w:left w:val="none" w:sz="0" w:space="0" w:color="auto"/>
                    <w:bottom w:val="none" w:sz="0" w:space="0" w:color="auto"/>
                    <w:right w:val="none" w:sz="0" w:space="0" w:color="auto"/>
                  </w:divBdr>
                </w:div>
                <w:div w:id="573903082">
                  <w:marLeft w:val="0"/>
                  <w:marRight w:val="0"/>
                  <w:marTop w:val="0"/>
                  <w:marBottom w:val="0"/>
                  <w:divBdr>
                    <w:top w:val="none" w:sz="0" w:space="0" w:color="auto"/>
                    <w:left w:val="none" w:sz="0" w:space="0" w:color="auto"/>
                    <w:bottom w:val="none" w:sz="0" w:space="0" w:color="auto"/>
                    <w:right w:val="none" w:sz="0" w:space="0" w:color="auto"/>
                  </w:divBdr>
                </w:div>
                <w:div w:id="779372447">
                  <w:marLeft w:val="0"/>
                  <w:marRight w:val="0"/>
                  <w:marTop w:val="0"/>
                  <w:marBottom w:val="0"/>
                  <w:divBdr>
                    <w:top w:val="none" w:sz="0" w:space="0" w:color="auto"/>
                    <w:left w:val="none" w:sz="0" w:space="0" w:color="auto"/>
                    <w:bottom w:val="none" w:sz="0" w:space="0" w:color="auto"/>
                    <w:right w:val="none" w:sz="0" w:space="0" w:color="auto"/>
                  </w:divBdr>
                </w:div>
                <w:div w:id="1803884856">
                  <w:marLeft w:val="0"/>
                  <w:marRight w:val="0"/>
                  <w:marTop w:val="0"/>
                  <w:marBottom w:val="0"/>
                  <w:divBdr>
                    <w:top w:val="none" w:sz="0" w:space="0" w:color="auto"/>
                    <w:left w:val="none" w:sz="0" w:space="0" w:color="auto"/>
                    <w:bottom w:val="none" w:sz="0" w:space="0" w:color="auto"/>
                    <w:right w:val="none" w:sz="0" w:space="0" w:color="auto"/>
                  </w:divBdr>
                </w:div>
                <w:div w:id="1677347248">
                  <w:marLeft w:val="0"/>
                  <w:marRight w:val="0"/>
                  <w:marTop w:val="0"/>
                  <w:marBottom w:val="0"/>
                  <w:divBdr>
                    <w:top w:val="none" w:sz="0" w:space="0" w:color="auto"/>
                    <w:left w:val="none" w:sz="0" w:space="0" w:color="auto"/>
                    <w:bottom w:val="none" w:sz="0" w:space="0" w:color="auto"/>
                    <w:right w:val="none" w:sz="0" w:space="0" w:color="auto"/>
                  </w:divBdr>
                </w:div>
                <w:div w:id="865480519">
                  <w:marLeft w:val="0"/>
                  <w:marRight w:val="0"/>
                  <w:marTop w:val="0"/>
                  <w:marBottom w:val="0"/>
                  <w:divBdr>
                    <w:top w:val="none" w:sz="0" w:space="0" w:color="auto"/>
                    <w:left w:val="none" w:sz="0" w:space="0" w:color="auto"/>
                    <w:bottom w:val="none" w:sz="0" w:space="0" w:color="auto"/>
                    <w:right w:val="none" w:sz="0" w:space="0" w:color="auto"/>
                  </w:divBdr>
                </w:div>
                <w:div w:id="411970504">
                  <w:marLeft w:val="0"/>
                  <w:marRight w:val="0"/>
                  <w:marTop w:val="0"/>
                  <w:marBottom w:val="0"/>
                  <w:divBdr>
                    <w:top w:val="none" w:sz="0" w:space="0" w:color="auto"/>
                    <w:left w:val="none" w:sz="0" w:space="0" w:color="auto"/>
                    <w:bottom w:val="none" w:sz="0" w:space="0" w:color="auto"/>
                    <w:right w:val="none" w:sz="0" w:space="0" w:color="auto"/>
                  </w:divBdr>
                </w:div>
                <w:div w:id="1219828874">
                  <w:marLeft w:val="0"/>
                  <w:marRight w:val="0"/>
                  <w:marTop w:val="0"/>
                  <w:marBottom w:val="0"/>
                  <w:divBdr>
                    <w:top w:val="none" w:sz="0" w:space="0" w:color="auto"/>
                    <w:left w:val="none" w:sz="0" w:space="0" w:color="auto"/>
                    <w:bottom w:val="none" w:sz="0" w:space="0" w:color="auto"/>
                    <w:right w:val="none" w:sz="0" w:space="0" w:color="auto"/>
                  </w:divBdr>
                </w:div>
                <w:div w:id="1667173931">
                  <w:marLeft w:val="0"/>
                  <w:marRight w:val="0"/>
                  <w:marTop w:val="0"/>
                  <w:marBottom w:val="0"/>
                  <w:divBdr>
                    <w:top w:val="none" w:sz="0" w:space="0" w:color="auto"/>
                    <w:left w:val="none" w:sz="0" w:space="0" w:color="auto"/>
                    <w:bottom w:val="none" w:sz="0" w:space="0" w:color="auto"/>
                    <w:right w:val="none" w:sz="0" w:space="0" w:color="auto"/>
                  </w:divBdr>
                </w:div>
                <w:div w:id="867527140">
                  <w:marLeft w:val="0"/>
                  <w:marRight w:val="0"/>
                  <w:marTop w:val="0"/>
                  <w:marBottom w:val="0"/>
                  <w:divBdr>
                    <w:top w:val="none" w:sz="0" w:space="0" w:color="auto"/>
                    <w:left w:val="none" w:sz="0" w:space="0" w:color="auto"/>
                    <w:bottom w:val="none" w:sz="0" w:space="0" w:color="auto"/>
                    <w:right w:val="none" w:sz="0" w:space="0" w:color="auto"/>
                  </w:divBdr>
                </w:div>
                <w:div w:id="79062077">
                  <w:marLeft w:val="0"/>
                  <w:marRight w:val="0"/>
                  <w:marTop w:val="0"/>
                  <w:marBottom w:val="0"/>
                  <w:divBdr>
                    <w:top w:val="none" w:sz="0" w:space="0" w:color="auto"/>
                    <w:left w:val="none" w:sz="0" w:space="0" w:color="auto"/>
                    <w:bottom w:val="none" w:sz="0" w:space="0" w:color="auto"/>
                    <w:right w:val="none" w:sz="0" w:space="0" w:color="auto"/>
                  </w:divBdr>
                </w:div>
                <w:div w:id="84688276">
                  <w:marLeft w:val="0"/>
                  <w:marRight w:val="0"/>
                  <w:marTop w:val="0"/>
                  <w:marBottom w:val="0"/>
                  <w:divBdr>
                    <w:top w:val="none" w:sz="0" w:space="0" w:color="auto"/>
                    <w:left w:val="none" w:sz="0" w:space="0" w:color="auto"/>
                    <w:bottom w:val="none" w:sz="0" w:space="0" w:color="auto"/>
                    <w:right w:val="none" w:sz="0" w:space="0" w:color="auto"/>
                  </w:divBdr>
                </w:div>
                <w:div w:id="275987347">
                  <w:marLeft w:val="0"/>
                  <w:marRight w:val="0"/>
                  <w:marTop w:val="0"/>
                  <w:marBottom w:val="0"/>
                  <w:divBdr>
                    <w:top w:val="none" w:sz="0" w:space="0" w:color="auto"/>
                    <w:left w:val="none" w:sz="0" w:space="0" w:color="auto"/>
                    <w:bottom w:val="none" w:sz="0" w:space="0" w:color="auto"/>
                    <w:right w:val="none" w:sz="0" w:space="0" w:color="auto"/>
                  </w:divBdr>
                </w:div>
                <w:div w:id="797649510">
                  <w:marLeft w:val="0"/>
                  <w:marRight w:val="0"/>
                  <w:marTop w:val="0"/>
                  <w:marBottom w:val="0"/>
                  <w:divBdr>
                    <w:top w:val="none" w:sz="0" w:space="0" w:color="auto"/>
                    <w:left w:val="none" w:sz="0" w:space="0" w:color="auto"/>
                    <w:bottom w:val="none" w:sz="0" w:space="0" w:color="auto"/>
                    <w:right w:val="none" w:sz="0" w:space="0" w:color="auto"/>
                  </w:divBdr>
                </w:div>
                <w:div w:id="293027771">
                  <w:marLeft w:val="0"/>
                  <w:marRight w:val="0"/>
                  <w:marTop w:val="0"/>
                  <w:marBottom w:val="0"/>
                  <w:divBdr>
                    <w:top w:val="none" w:sz="0" w:space="0" w:color="auto"/>
                    <w:left w:val="none" w:sz="0" w:space="0" w:color="auto"/>
                    <w:bottom w:val="none" w:sz="0" w:space="0" w:color="auto"/>
                    <w:right w:val="none" w:sz="0" w:space="0" w:color="auto"/>
                  </w:divBdr>
                </w:div>
                <w:div w:id="848716528">
                  <w:marLeft w:val="0"/>
                  <w:marRight w:val="0"/>
                  <w:marTop w:val="0"/>
                  <w:marBottom w:val="0"/>
                  <w:divBdr>
                    <w:top w:val="none" w:sz="0" w:space="0" w:color="auto"/>
                    <w:left w:val="none" w:sz="0" w:space="0" w:color="auto"/>
                    <w:bottom w:val="none" w:sz="0" w:space="0" w:color="auto"/>
                    <w:right w:val="none" w:sz="0" w:space="0" w:color="auto"/>
                  </w:divBdr>
                </w:div>
                <w:div w:id="1414089379">
                  <w:marLeft w:val="0"/>
                  <w:marRight w:val="0"/>
                  <w:marTop w:val="0"/>
                  <w:marBottom w:val="0"/>
                  <w:divBdr>
                    <w:top w:val="none" w:sz="0" w:space="0" w:color="auto"/>
                    <w:left w:val="none" w:sz="0" w:space="0" w:color="auto"/>
                    <w:bottom w:val="none" w:sz="0" w:space="0" w:color="auto"/>
                    <w:right w:val="none" w:sz="0" w:space="0" w:color="auto"/>
                  </w:divBdr>
                </w:div>
                <w:div w:id="611742768">
                  <w:marLeft w:val="0"/>
                  <w:marRight w:val="0"/>
                  <w:marTop w:val="0"/>
                  <w:marBottom w:val="0"/>
                  <w:divBdr>
                    <w:top w:val="none" w:sz="0" w:space="0" w:color="auto"/>
                    <w:left w:val="none" w:sz="0" w:space="0" w:color="auto"/>
                    <w:bottom w:val="none" w:sz="0" w:space="0" w:color="auto"/>
                    <w:right w:val="none" w:sz="0" w:space="0" w:color="auto"/>
                  </w:divBdr>
                </w:div>
                <w:div w:id="718237520">
                  <w:marLeft w:val="0"/>
                  <w:marRight w:val="0"/>
                  <w:marTop w:val="0"/>
                  <w:marBottom w:val="0"/>
                  <w:divBdr>
                    <w:top w:val="none" w:sz="0" w:space="0" w:color="auto"/>
                    <w:left w:val="none" w:sz="0" w:space="0" w:color="auto"/>
                    <w:bottom w:val="none" w:sz="0" w:space="0" w:color="auto"/>
                    <w:right w:val="none" w:sz="0" w:space="0" w:color="auto"/>
                  </w:divBdr>
                </w:div>
                <w:div w:id="668748946">
                  <w:marLeft w:val="0"/>
                  <w:marRight w:val="0"/>
                  <w:marTop w:val="0"/>
                  <w:marBottom w:val="0"/>
                  <w:divBdr>
                    <w:top w:val="none" w:sz="0" w:space="0" w:color="auto"/>
                    <w:left w:val="none" w:sz="0" w:space="0" w:color="auto"/>
                    <w:bottom w:val="none" w:sz="0" w:space="0" w:color="auto"/>
                    <w:right w:val="none" w:sz="0" w:space="0" w:color="auto"/>
                  </w:divBdr>
                </w:div>
                <w:div w:id="1151215381">
                  <w:marLeft w:val="0"/>
                  <w:marRight w:val="0"/>
                  <w:marTop w:val="0"/>
                  <w:marBottom w:val="0"/>
                  <w:divBdr>
                    <w:top w:val="none" w:sz="0" w:space="0" w:color="auto"/>
                    <w:left w:val="none" w:sz="0" w:space="0" w:color="auto"/>
                    <w:bottom w:val="none" w:sz="0" w:space="0" w:color="auto"/>
                    <w:right w:val="none" w:sz="0" w:space="0" w:color="auto"/>
                  </w:divBdr>
                </w:div>
                <w:div w:id="1843933275">
                  <w:marLeft w:val="0"/>
                  <w:marRight w:val="0"/>
                  <w:marTop w:val="0"/>
                  <w:marBottom w:val="0"/>
                  <w:divBdr>
                    <w:top w:val="none" w:sz="0" w:space="0" w:color="auto"/>
                    <w:left w:val="none" w:sz="0" w:space="0" w:color="auto"/>
                    <w:bottom w:val="none" w:sz="0" w:space="0" w:color="auto"/>
                    <w:right w:val="none" w:sz="0" w:space="0" w:color="auto"/>
                  </w:divBdr>
                </w:div>
                <w:div w:id="29308746">
                  <w:marLeft w:val="0"/>
                  <w:marRight w:val="0"/>
                  <w:marTop w:val="0"/>
                  <w:marBottom w:val="0"/>
                  <w:divBdr>
                    <w:top w:val="none" w:sz="0" w:space="0" w:color="auto"/>
                    <w:left w:val="none" w:sz="0" w:space="0" w:color="auto"/>
                    <w:bottom w:val="none" w:sz="0" w:space="0" w:color="auto"/>
                    <w:right w:val="none" w:sz="0" w:space="0" w:color="auto"/>
                  </w:divBdr>
                </w:div>
                <w:div w:id="140732590">
                  <w:marLeft w:val="0"/>
                  <w:marRight w:val="0"/>
                  <w:marTop w:val="0"/>
                  <w:marBottom w:val="0"/>
                  <w:divBdr>
                    <w:top w:val="none" w:sz="0" w:space="0" w:color="auto"/>
                    <w:left w:val="none" w:sz="0" w:space="0" w:color="auto"/>
                    <w:bottom w:val="none" w:sz="0" w:space="0" w:color="auto"/>
                    <w:right w:val="none" w:sz="0" w:space="0" w:color="auto"/>
                  </w:divBdr>
                </w:div>
                <w:div w:id="1740009932">
                  <w:marLeft w:val="0"/>
                  <w:marRight w:val="0"/>
                  <w:marTop w:val="0"/>
                  <w:marBottom w:val="0"/>
                  <w:divBdr>
                    <w:top w:val="none" w:sz="0" w:space="0" w:color="auto"/>
                    <w:left w:val="none" w:sz="0" w:space="0" w:color="auto"/>
                    <w:bottom w:val="none" w:sz="0" w:space="0" w:color="auto"/>
                    <w:right w:val="none" w:sz="0" w:space="0" w:color="auto"/>
                  </w:divBdr>
                </w:div>
                <w:div w:id="1594434335">
                  <w:marLeft w:val="0"/>
                  <w:marRight w:val="0"/>
                  <w:marTop w:val="0"/>
                  <w:marBottom w:val="0"/>
                  <w:divBdr>
                    <w:top w:val="none" w:sz="0" w:space="0" w:color="auto"/>
                    <w:left w:val="none" w:sz="0" w:space="0" w:color="auto"/>
                    <w:bottom w:val="none" w:sz="0" w:space="0" w:color="auto"/>
                    <w:right w:val="none" w:sz="0" w:space="0" w:color="auto"/>
                  </w:divBdr>
                </w:div>
                <w:div w:id="1763792713">
                  <w:marLeft w:val="0"/>
                  <w:marRight w:val="0"/>
                  <w:marTop w:val="0"/>
                  <w:marBottom w:val="0"/>
                  <w:divBdr>
                    <w:top w:val="none" w:sz="0" w:space="0" w:color="auto"/>
                    <w:left w:val="none" w:sz="0" w:space="0" w:color="auto"/>
                    <w:bottom w:val="none" w:sz="0" w:space="0" w:color="auto"/>
                    <w:right w:val="none" w:sz="0" w:space="0" w:color="auto"/>
                  </w:divBdr>
                </w:div>
                <w:div w:id="762412598">
                  <w:marLeft w:val="0"/>
                  <w:marRight w:val="0"/>
                  <w:marTop w:val="0"/>
                  <w:marBottom w:val="0"/>
                  <w:divBdr>
                    <w:top w:val="none" w:sz="0" w:space="0" w:color="auto"/>
                    <w:left w:val="none" w:sz="0" w:space="0" w:color="auto"/>
                    <w:bottom w:val="none" w:sz="0" w:space="0" w:color="auto"/>
                    <w:right w:val="none" w:sz="0" w:space="0" w:color="auto"/>
                  </w:divBdr>
                </w:div>
                <w:div w:id="510413447">
                  <w:marLeft w:val="0"/>
                  <w:marRight w:val="0"/>
                  <w:marTop w:val="0"/>
                  <w:marBottom w:val="0"/>
                  <w:divBdr>
                    <w:top w:val="none" w:sz="0" w:space="0" w:color="auto"/>
                    <w:left w:val="none" w:sz="0" w:space="0" w:color="auto"/>
                    <w:bottom w:val="none" w:sz="0" w:space="0" w:color="auto"/>
                    <w:right w:val="none" w:sz="0" w:space="0" w:color="auto"/>
                  </w:divBdr>
                </w:div>
                <w:div w:id="230433207">
                  <w:marLeft w:val="0"/>
                  <w:marRight w:val="0"/>
                  <w:marTop w:val="0"/>
                  <w:marBottom w:val="0"/>
                  <w:divBdr>
                    <w:top w:val="none" w:sz="0" w:space="0" w:color="auto"/>
                    <w:left w:val="none" w:sz="0" w:space="0" w:color="auto"/>
                    <w:bottom w:val="none" w:sz="0" w:space="0" w:color="auto"/>
                    <w:right w:val="none" w:sz="0" w:space="0" w:color="auto"/>
                  </w:divBdr>
                </w:div>
                <w:div w:id="1898319234">
                  <w:marLeft w:val="0"/>
                  <w:marRight w:val="0"/>
                  <w:marTop w:val="0"/>
                  <w:marBottom w:val="0"/>
                  <w:divBdr>
                    <w:top w:val="none" w:sz="0" w:space="0" w:color="auto"/>
                    <w:left w:val="none" w:sz="0" w:space="0" w:color="auto"/>
                    <w:bottom w:val="none" w:sz="0" w:space="0" w:color="auto"/>
                    <w:right w:val="none" w:sz="0" w:space="0" w:color="auto"/>
                  </w:divBdr>
                </w:div>
                <w:div w:id="1695040200">
                  <w:marLeft w:val="0"/>
                  <w:marRight w:val="0"/>
                  <w:marTop w:val="0"/>
                  <w:marBottom w:val="0"/>
                  <w:divBdr>
                    <w:top w:val="none" w:sz="0" w:space="0" w:color="auto"/>
                    <w:left w:val="none" w:sz="0" w:space="0" w:color="auto"/>
                    <w:bottom w:val="none" w:sz="0" w:space="0" w:color="auto"/>
                    <w:right w:val="none" w:sz="0" w:space="0" w:color="auto"/>
                  </w:divBdr>
                </w:div>
                <w:div w:id="328213968">
                  <w:marLeft w:val="0"/>
                  <w:marRight w:val="0"/>
                  <w:marTop w:val="0"/>
                  <w:marBottom w:val="0"/>
                  <w:divBdr>
                    <w:top w:val="none" w:sz="0" w:space="0" w:color="auto"/>
                    <w:left w:val="none" w:sz="0" w:space="0" w:color="auto"/>
                    <w:bottom w:val="none" w:sz="0" w:space="0" w:color="auto"/>
                    <w:right w:val="none" w:sz="0" w:space="0" w:color="auto"/>
                  </w:divBdr>
                </w:div>
                <w:div w:id="162936666">
                  <w:marLeft w:val="0"/>
                  <w:marRight w:val="0"/>
                  <w:marTop w:val="0"/>
                  <w:marBottom w:val="0"/>
                  <w:divBdr>
                    <w:top w:val="none" w:sz="0" w:space="0" w:color="auto"/>
                    <w:left w:val="none" w:sz="0" w:space="0" w:color="auto"/>
                    <w:bottom w:val="none" w:sz="0" w:space="0" w:color="auto"/>
                    <w:right w:val="none" w:sz="0" w:space="0" w:color="auto"/>
                  </w:divBdr>
                </w:div>
                <w:div w:id="1443303509">
                  <w:marLeft w:val="0"/>
                  <w:marRight w:val="0"/>
                  <w:marTop w:val="0"/>
                  <w:marBottom w:val="0"/>
                  <w:divBdr>
                    <w:top w:val="none" w:sz="0" w:space="0" w:color="auto"/>
                    <w:left w:val="none" w:sz="0" w:space="0" w:color="auto"/>
                    <w:bottom w:val="none" w:sz="0" w:space="0" w:color="auto"/>
                    <w:right w:val="none" w:sz="0" w:space="0" w:color="auto"/>
                  </w:divBdr>
                </w:div>
                <w:div w:id="178278546">
                  <w:marLeft w:val="0"/>
                  <w:marRight w:val="0"/>
                  <w:marTop w:val="0"/>
                  <w:marBottom w:val="0"/>
                  <w:divBdr>
                    <w:top w:val="none" w:sz="0" w:space="0" w:color="auto"/>
                    <w:left w:val="none" w:sz="0" w:space="0" w:color="auto"/>
                    <w:bottom w:val="none" w:sz="0" w:space="0" w:color="auto"/>
                    <w:right w:val="none" w:sz="0" w:space="0" w:color="auto"/>
                  </w:divBdr>
                </w:div>
                <w:div w:id="1316910972">
                  <w:marLeft w:val="0"/>
                  <w:marRight w:val="0"/>
                  <w:marTop w:val="0"/>
                  <w:marBottom w:val="0"/>
                  <w:divBdr>
                    <w:top w:val="none" w:sz="0" w:space="0" w:color="auto"/>
                    <w:left w:val="none" w:sz="0" w:space="0" w:color="auto"/>
                    <w:bottom w:val="none" w:sz="0" w:space="0" w:color="auto"/>
                    <w:right w:val="none" w:sz="0" w:space="0" w:color="auto"/>
                  </w:divBdr>
                </w:div>
                <w:div w:id="1088427304">
                  <w:marLeft w:val="0"/>
                  <w:marRight w:val="0"/>
                  <w:marTop w:val="0"/>
                  <w:marBottom w:val="0"/>
                  <w:divBdr>
                    <w:top w:val="none" w:sz="0" w:space="0" w:color="auto"/>
                    <w:left w:val="none" w:sz="0" w:space="0" w:color="auto"/>
                    <w:bottom w:val="none" w:sz="0" w:space="0" w:color="auto"/>
                    <w:right w:val="none" w:sz="0" w:space="0" w:color="auto"/>
                  </w:divBdr>
                </w:div>
                <w:div w:id="1874684211">
                  <w:marLeft w:val="0"/>
                  <w:marRight w:val="0"/>
                  <w:marTop w:val="0"/>
                  <w:marBottom w:val="0"/>
                  <w:divBdr>
                    <w:top w:val="none" w:sz="0" w:space="0" w:color="auto"/>
                    <w:left w:val="none" w:sz="0" w:space="0" w:color="auto"/>
                    <w:bottom w:val="none" w:sz="0" w:space="0" w:color="auto"/>
                    <w:right w:val="none" w:sz="0" w:space="0" w:color="auto"/>
                  </w:divBdr>
                </w:div>
              </w:divsChild>
            </w:div>
            <w:div w:id="2023623182">
              <w:marLeft w:val="0"/>
              <w:marRight w:val="0"/>
              <w:marTop w:val="0"/>
              <w:marBottom w:val="0"/>
              <w:divBdr>
                <w:top w:val="none" w:sz="0" w:space="0" w:color="auto"/>
                <w:left w:val="none" w:sz="0" w:space="0" w:color="auto"/>
                <w:bottom w:val="none" w:sz="0" w:space="0" w:color="auto"/>
                <w:right w:val="none" w:sz="0" w:space="0" w:color="auto"/>
              </w:divBdr>
              <w:divsChild>
                <w:div w:id="385295487">
                  <w:marLeft w:val="0"/>
                  <w:marRight w:val="0"/>
                  <w:marTop w:val="0"/>
                  <w:marBottom w:val="0"/>
                  <w:divBdr>
                    <w:top w:val="none" w:sz="0" w:space="0" w:color="auto"/>
                    <w:left w:val="none" w:sz="0" w:space="0" w:color="auto"/>
                    <w:bottom w:val="none" w:sz="0" w:space="0" w:color="auto"/>
                    <w:right w:val="none" w:sz="0" w:space="0" w:color="auto"/>
                  </w:divBdr>
                </w:div>
                <w:div w:id="2127461980">
                  <w:marLeft w:val="0"/>
                  <w:marRight w:val="0"/>
                  <w:marTop w:val="0"/>
                  <w:marBottom w:val="0"/>
                  <w:divBdr>
                    <w:top w:val="none" w:sz="0" w:space="0" w:color="auto"/>
                    <w:left w:val="none" w:sz="0" w:space="0" w:color="auto"/>
                    <w:bottom w:val="none" w:sz="0" w:space="0" w:color="auto"/>
                    <w:right w:val="none" w:sz="0" w:space="0" w:color="auto"/>
                  </w:divBdr>
                </w:div>
                <w:div w:id="789593723">
                  <w:marLeft w:val="0"/>
                  <w:marRight w:val="0"/>
                  <w:marTop w:val="0"/>
                  <w:marBottom w:val="0"/>
                  <w:divBdr>
                    <w:top w:val="none" w:sz="0" w:space="0" w:color="auto"/>
                    <w:left w:val="none" w:sz="0" w:space="0" w:color="auto"/>
                    <w:bottom w:val="none" w:sz="0" w:space="0" w:color="auto"/>
                    <w:right w:val="none" w:sz="0" w:space="0" w:color="auto"/>
                  </w:divBdr>
                </w:div>
                <w:div w:id="1518813101">
                  <w:marLeft w:val="0"/>
                  <w:marRight w:val="0"/>
                  <w:marTop w:val="0"/>
                  <w:marBottom w:val="0"/>
                  <w:divBdr>
                    <w:top w:val="none" w:sz="0" w:space="0" w:color="auto"/>
                    <w:left w:val="none" w:sz="0" w:space="0" w:color="auto"/>
                    <w:bottom w:val="none" w:sz="0" w:space="0" w:color="auto"/>
                    <w:right w:val="none" w:sz="0" w:space="0" w:color="auto"/>
                  </w:divBdr>
                </w:div>
                <w:div w:id="927545119">
                  <w:marLeft w:val="0"/>
                  <w:marRight w:val="0"/>
                  <w:marTop w:val="0"/>
                  <w:marBottom w:val="0"/>
                  <w:divBdr>
                    <w:top w:val="none" w:sz="0" w:space="0" w:color="auto"/>
                    <w:left w:val="none" w:sz="0" w:space="0" w:color="auto"/>
                    <w:bottom w:val="none" w:sz="0" w:space="0" w:color="auto"/>
                    <w:right w:val="none" w:sz="0" w:space="0" w:color="auto"/>
                  </w:divBdr>
                </w:div>
                <w:div w:id="1007178125">
                  <w:marLeft w:val="0"/>
                  <w:marRight w:val="0"/>
                  <w:marTop w:val="0"/>
                  <w:marBottom w:val="0"/>
                  <w:divBdr>
                    <w:top w:val="none" w:sz="0" w:space="0" w:color="auto"/>
                    <w:left w:val="none" w:sz="0" w:space="0" w:color="auto"/>
                    <w:bottom w:val="none" w:sz="0" w:space="0" w:color="auto"/>
                    <w:right w:val="none" w:sz="0" w:space="0" w:color="auto"/>
                  </w:divBdr>
                </w:div>
                <w:div w:id="266693457">
                  <w:marLeft w:val="0"/>
                  <w:marRight w:val="0"/>
                  <w:marTop w:val="0"/>
                  <w:marBottom w:val="0"/>
                  <w:divBdr>
                    <w:top w:val="none" w:sz="0" w:space="0" w:color="auto"/>
                    <w:left w:val="none" w:sz="0" w:space="0" w:color="auto"/>
                    <w:bottom w:val="none" w:sz="0" w:space="0" w:color="auto"/>
                    <w:right w:val="none" w:sz="0" w:space="0" w:color="auto"/>
                  </w:divBdr>
                </w:div>
                <w:div w:id="28185920">
                  <w:marLeft w:val="0"/>
                  <w:marRight w:val="0"/>
                  <w:marTop w:val="0"/>
                  <w:marBottom w:val="0"/>
                  <w:divBdr>
                    <w:top w:val="none" w:sz="0" w:space="0" w:color="auto"/>
                    <w:left w:val="none" w:sz="0" w:space="0" w:color="auto"/>
                    <w:bottom w:val="none" w:sz="0" w:space="0" w:color="auto"/>
                    <w:right w:val="none" w:sz="0" w:space="0" w:color="auto"/>
                  </w:divBdr>
                </w:div>
                <w:div w:id="1394310034">
                  <w:marLeft w:val="0"/>
                  <w:marRight w:val="0"/>
                  <w:marTop w:val="0"/>
                  <w:marBottom w:val="0"/>
                  <w:divBdr>
                    <w:top w:val="none" w:sz="0" w:space="0" w:color="auto"/>
                    <w:left w:val="none" w:sz="0" w:space="0" w:color="auto"/>
                    <w:bottom w:val="none" w:sz="0" w:space="0" w:color="auto"/>
                    <w:right w:val="none" w:sz="0" w:space="0" w:color="auto"/>
                  </w:divBdr>
                </w:div>
                <w:div w:id="630595373">
                  <w:marLeft w:val="0"/>
                  <w:marRight w:val="0"/>
                  <w:marTop w:val="0"/>
                  <w:marBottom w:val="0"/>
                  <w:divBdr>
                    <w:top w:val="none" w:sz="0" w:space="0" w:color="auto"/>
                    <w:left w:val="none" w:sz="0" w:space="0" w:color="auto"/>
                    <w:bottom w:val="none" w:sz="0" w:space="0" w:color="auto"/>
                    <w:right w:val="none" w:sz="0" w:space="0" w:color="auto"/>
                  </w:divBdr>
                </w:div>
                <w:div w:id="2060781911">
                  <w:marLeft w:val="0"/>
                  <w:marRight w:val="0"/>
                  <w:marTop w:val="0"/>
                  <w:marBottom w:val="0"/>
                  <w:divBdr>
                    <w:top w:val="none" w:sz="0" w:space="0" w:color="auto"/>
                    <w:left w:val="none" w:sz="0" w:space="0" w:color="auto"/>
                    <w:bottom w:val="none" w:sz="0" w:space="0" w:color="auto"/>
                    <w:right w:val="none" w:sz="0" w:space="0" w:color="auto"/>
                  </w:divBdr>
                </w:div>
                <w:div w:id="169952178">
                  <w:marLeft w:val="0"/>
                  <w:marRight w:val="0"/>
                  <w:marTop w:val="0"/>
                  <w:marBottom w:val="0"/>
                  <w:divBdr>
                    <w:top w:val="none" w:sz="0" w:space="0" w:color="auto"/>
                    <w:left w:val="none" w:sz="0" w:space="0" w:color="auto"/>
                    <w:bottom w:val="none" w:sz="0" w:space="0" w:color="auto"/>
                    <w:right w:val="none" w:sz="0" w:space="0" w:color="auto"/>
                  </w:divBdr>
                </w:div>
                <w:div w:id="158007532">
                  <w:marLeft w:val="0"/>
                  <w:marRight w:val="0"/>
                  <w:marTop w:val="0"/>
                  <w:marBottom w:val="0"/>
                  <w:divBdr>
                    <w:top w:val="none" w:sz="0" w:space="0" w:color="auto"/>
                    <w:left w:val="none" w:sz="0" w:space="0" w:color="auto"/>
                    <w:bottom w:val="none" w:sz="0" w:space="0" w:color="auto"/>
                    <w:right w:val="none" w:sz="0" w:space="0" w:color="auto"/>
                  </w:divBdr>
                </w:div>
                <w:div w:id="310331387">
                  <w:marLeft w:val="0"/>
                  <w:marRight w:val="0"/>
                  <w:marTop w:val="0"/>
                  <w:marBottom w:val="0"/>
                  <w:divBdr>
                    <w:top w:val="none" w:sz="0" w:space="0" w:color="auto"/>
                    <w:left w:val="none" w:sz="0" w:space="0" w:color="auto"/>
                    <w:bottom w:val="none" w:sz="0" w:space="0" w:color="auto"/>
                    <w:right w:val="none" w:sz="0" w:space="0" w:color="auto"/>
                  </w:divBdr>
                </w:div>
                <w:div w:id="1848396718">
                  <w:marLeft w:val="0"/>
                  <w:marRight w:val="0"/>
                  <w:marTop w:val="0"/>
                  <w:marBottom w:val="0"/>
                  <w:divBdr>
                    <w:top w:val="none" w:sz="0" w:space="0" w:color="auto"/>
                    <w:left w:val="none" w:sz="0" w:space="0" w:color="auto"/>
                    <w:bottom w:val="none" w:sz="0" w:space="0" w:color="auto"/>
                    <w:right w:val="none" w:sz="0" w:space="0" w:color="auto"/>
                  </w:divBdr>
                </w:div>
                <w:div w:id="1205824767">
                  <w:marLeft w:val="0"/>
                  <w:marRight w:val="0"/>
                  <w:marTop w:val="0"/>
                  <w:marBottom w:val="0"/>
                  <w:divBdr>
                    <w:top w:val="none" w:sz="0" w:space="0" w:color="auto"/>
                    <w:left w:val="none" w:sz="0" w:space="0" w:color="auto"/>
                    <w:bottom w:val="none" w:sz="0" w:space="0" w:color="auto"/>
                    <w:right w:val="none" w:sz="0" w:space="0" w:color="auto"/>
                  </w:divBdr>
                </w:div>
                <w:div w:id="1199663250">
                  <w:marLeft w:val="0"/>
                  <w:marRight w:val="0"/>
                  <w:marTop w:val="0"/>
                  <w:marBottom w:val="0"/>
                  <w:divBdr>
                    <w:top w:val="none" w:sz="0" w:space="0" w:color="auto"/>
                    <w:left w:val="none" w:sz="0" w:space="0" w:color="auto"/>
                    <w:bottom w:val="none" w:sz="0" w:space="0" w:color="auto"/>
                    <w:right w:val="none" w:sz="0" w:space="0" w:color="auto"/>
                  </w:divBdr>
                </w:div>
                <w:div w:id="1522356471">
                  <w:marLeft w:val="0"/>
                  <w:marRight w:val="0"/>
                  <w:marTop w:val="0"/>
                  <w:marBottom w:val="0"/>
                  <w:divBdr>
                    <w:top w:val="none" w:sz="0" w:space="0" w:color="auto"/>
                    <w:left w:val="none" w:sz="0" w:space="0" w:color="auto"/>
                    <w:bottom w:val="none" w:sz="0" w:space="0" w:color="auto"/>
                    <w:right w:val="none" w:sz="0" w:space="0" w:color="auto"/>
                  </w:divBdr>
                </w:div>
                <w:div w:id="904532576">
                  <w:marLeft w:val="0"/>
                  <w:marRight w:val="0"/>
                  <w:marTop w:val="0"/>
                  <w:marBottom w:val="0"/>
                  <w:divBdr>
                    <w:top w:val="none" w:sz="0" w:space="0" w:color="auto"/>
                    <w:left w:val="none" w:sz="0" w:space="0" w:color="auto"/>
                    <w:bottom w:val="none" w:sz="0" w:space="0" w:color="auto"/>
                    <w:right w:val="none" w:sz="0" w:space="0" w:color="auto"/>
                  </w:divBdr>
                </w:div>
                <w:div w:id="98959825">
                  <w:marLeft w:val="0"/>
                  <w:marRight w:val="0"/>
                  <w:marTop w:val="0"/>
                  <w:marBottom w:val="0"/>
                  <w:divBdr>
                    <w:top w:val="none" w:sz="0" w:space="0" w:color="auto"/>
                    <w:left w:val="none" w:sz="0" w:space="0" w:color="auto"/>
                    <w:bottom w:val="none" w:sz="0" w:space="0" w:color="auto"/>
                    <w:right w:val="none" w:sz="0" w:space="0" w:color="auto"/>
                  </w:divBdr>
                </w:div>
                <w:div w:id="125508947">
                  <w:marLeft w:val="0"/>
                  <w:marRight w:val="0"/>
                  <w:marTop w:val="0"/>
                  <w:marBottom w:val="0"/>
                  <w:divBdr>
                    <w:top w:val="none" w:sz="0" w:space="0" w:color="auto"/>
                    <w:left w:val="none" w:sz="0" w:space="0" w:color="auto"/>
                    <w:bottom w:val="none" w:sz="0" w:space="0" w:color="auto"/>
                    <w:right w:val="none" w:sz="0" w:space="0" w:color="auto"/>
                  </w:divBdr>
                </w:div>
                <w:div w:id="1515068813">
                  <w:marLeft w:val="0"/>
                  <w:marRight w:val="0"/>
                  <w:marTop w:val="0"/>
                  <w:marBottom w:val="0"/>
                  <w:divBdr>
                    <w:top w:val="none" w:sz="0" w:space="0" w:color="auto"/>
                    <w:left w:val="none" w:sz="0" w:space="0" w:color="auto"/>
                    <w:bottom w:val="none" w:sz="0" w:space="0" w:color="auto"/>
                    <w:right w:val="none" w:sz="0" w:space="0" w:color="auto"/>
                  </w:divBdr>
                </w:div>
                <w:div w:id="353926725">
                  <w:marLeft w:val="0"/>
                  <w:marRight w:val="0"/>
                  <w:marTop w:val="0"/>
                  <w:marBottom w:val="0"/>
                  <w:divBdr>
                    <w:top w:val="none" w:sz="0" w:space="0" w:color="auto"/>
                    <w:left w:val="none" w:sz="0" w:space="0" w:color="auto"/>
                    <w:bottom w:val="none" w:sz="0" w:space="0" w:color="auto"/>
                    <w:right w:val="none" w:sz="0" w:space="0" w:color="auto"/>
                  </w:divBdr>
                </w:div>
                <w:div w:id="1039284776">
                  <w:marLeft w:val="0"/>
                  <w:marRight w:val="0"/>
                  <w:marTop w:val="0"/>
                  <w:marBottom w:val="0"/>
                  <w:divBdr>
                    <w:top w:val="none" w:sz="0" w:space="0" w:color="auto"/>
                    <w:left w:val="none" w:sz="0" w:space="0" w:color="auto"/>
                    <w:bottom w:val="none" w:sz="0" w:space="0" w:color="auto"/>
                    <w:right w:val="none" w:sz="0" w:space="0" w:color="auto"/>
                  </w:divBdr>
                </w:div>
                <w:div w:id="727875424">
                  <w:marLeft w:val="0"/>
                  <w:marRight w:val="0"/>
                  <w:marTop w:val="0"/>
                  <w:marBottom w:val="0"/>
                  <w:divBdr>
                    <w:top w:val="none" w:sz="0" w:space="0" w:color="auto"/>
                    <w:left w:val="none" w:sz="0" w:space="0" w:color="auto"/>
                    <w:bottom w:val="none" w:sz="0" w:space="0" w:color="auto"/>
                    <w:right w:val="none" w:sz="0" w:space="0" w:color="auto"/>
                  </w:divBdr>
                </w:div>
                <w:div w:id="531655150">
                  <w:marLeft w:val="0"/>
                  <w:marRight w:val="0"/>
                  <w:marTop w:val="0"/>
                  <w:marBottom w:val="0"/>
                  <w:divBdr>
                    <w:top w:val="none" w:sz="0" w:space="0" w:color="auto"/>
                    <w:left w:val="none" w:sz="0" w:space="0" w:color="auto"/>
                    <w:bottom w:val="none" w:sz="0" w:space="0" w:color="auto"/>
                    <w:right w:val="none" w:sz="0" w:space="0" w:color="auto"/>
                  </w:divBdr>
                </w:div>
                <w:div w:id="1745251406">
                  <w:marLeft w:val="0"/>
                  <w:marRight w:val="0"/>
                  <w:marTop w:val="0"/>
                  <w:marBottom w:val="0"/>
                  <w:divBdr>
                    <w:top w:val="none" w:sz="0" w:space="0" w:color="auto"/>
                    <w:left w:val="none" w:sz="0" w:space="0" w:color="auto"/>
                    <w:bottom w:val="none" w:sz="0" w:space="0" w:color="auto"/>
                    <w:right w:val="none" w:sz="0" w:space="0" w:color="auto"/>
                  </w:divBdr>
                </w:div>
                <w:div w:id="25183833">
                  <w:marLeft w:val="0"/>
                  <w:marRight w:val="0"/>
                  <w:marTop w:val="0"/>
                  <w:marBottom w:val="0"/>
                  <w:divBdr>
                    <w:top w:val="none" w:sz="0" w:space="0" w:color="auto"/>
                    <w:left w:val="none" w:sz="0" w:space="0" w:color="auto"/>
                    <w:bottom w:val="none" w:sz="0" w:space="0" w:color="auto"/>
                    <w:right w:val="none" w:sz="0" w:space="0" w:color="auto"/>
                  </w:divBdr>
                </w:div>
                <w:div w:id="1934122481">
                  <w:marLeft w:val="0"/>
                  <w:marRight w:val="0"/>
                  <w:marTop w:val="0"/>
                  <w:marBottom w:val="0"/>
                  <w:divBdr>
                    <w:top w:val="none" w:sz="0" w:space="0" w:color="auto"/>
                    <w:left w:val="none" w:sz="0" w:space="0" w:color="auto"/>
                    <w:bottom w:val="none" w:sz="0" w:space="0" w:color="auto"/>
                    <w:right w:val="none" w:sz="0" w:space="0" w:color="auto"/>
                  </w:divBdr>
                </w:div>
                <w:div w:id="1476531508">
                  <w:marLeft w:val="0"/>
                  <w:marRight w:val="0"/>
                  <w:marTop w:val="0"/>
                  <w:marBottom w:val="0"/>
                  <w:divBdr>
                    <w:top w:val="none" w:sz="0" w:space="0" w:color="auto"/>
                    <w:left w:val="none" w:sz="0" w:space="0" w:color="auto"/>
                    <w:bottom w:val="none" w:sz="0" w:space="0" w:color="auto"/>
                    <w:right w:val="none" w:sz="0" w:space="0" w:color="auto"/>
                  </w:divBdr>
                </w:div>
                <w:div w:id="1339235431">
                  <w:marLeft w:val="0"/>
                  <w:marRight w:val="0"/>
                  <w:marTop w:val="0"/>
                  <w:marBottom w:val="0"/>
                  <w:divBdr>
                    <w:top w:val="none" w:sz="0" w:space="0" w:color="auto"/>
                    <w:left w:val="none" w:sz="0" w:space="0" w:color="auto"/>
                    <w:bottom w:val="none" w:sz="0" w:space="0" w:color="auto"/>
                    <w:right w:val="none" w:sz="0" w:space="0" w:color="auto"/>
                  </w:divBdr>
                </w:div>
                <w:div w:id="1677154363">
                  <w:marLeft w:val="0"/>
                  <w:marRight w:val="0"/>
                  <w:marTop w:val="0"/>
                  <w:marBottom w:val="0"/>
                  <w:divBdr>
                    <w:top w:val="none" w:sz="0" w:space="0" w:color="auto"/>
                    <w:left w:val="none" w:sz="0" w:space="0" w:color="auto"/>
                    <w:bottom w:val="none" w:sz="0" w:space="0" w:color="auto"/>
                    <w:right w:val="none" w:sz="0" w:space="0" w:color="auto"/>
                  </w:divBdr>
                </w:div>
                <w:div w:id="690105115">
                  <w:marLeft w:val="0"/>
                  <w:marRight w:val="0"/>
                  <w:marTop w:val="0"/>
                  <w:marBottom w:val="0"/>
                  <w:divBdr>
                    <w:top w:val="none" w:sz="0" w:space="0" w:color="auto"/>
                    <w:left w:val="none" w:sz="0" w:space="0" w:color="auto"/>
                    <w:bottom w:val="none" w:sz="0" w:space="0" w:color="auto"/>
                    <w:right w:val="none" w:sz="0" w:space="0" w:color="auto"/>
                  </w:divBdr>
                </w:div>
                <w:div w:id="2011790677">
                  <w:marLeft w:val="0"/>
                  <w:marRight w:val="0"/>
                  <w:marTop w:val="0"/>
                  <w:marBottom w:val="0"/>
                  <w:divBdr>
                    <w:top w:val="none" w:sz="0" w:space="0" w:color="auto"/>
                    <w:left w:val="none" w:sz="0" w:space="0" w:color="auto"/>
                    <w:bottom w:val="none" w:sz="0" w:space="0" w:color="auto"/>
                    <w:right w:val="none" w:sz="0" w:space="0" w:color="auto"/>
                  </w:divBdr>
                </w:div>
                <w:div w:id="1396976115">
                  <w:marLeft w:val="0"/>
                  <w:marRight w:val="0"/>
                  <w:marTop w:val="0"/>
                  <w:marBottom w:val="0"/>
                  <w:divBdr>
                    <w:top w:val="none" w:sz="0" w:space="0" w:color="auto"/>
                    <w:left w:val="none" w:sz="0" w:space="0" w:color="auto"/>
                    <w:bottom w:val="none" w:sz="0" w:space="0" w:color="auto"/>
                    <w:right w:val="none" w:sz="0" w:space="0" w:color="auto"/>
                  </w:divBdr>
                </w:div>
                <w:div w:id="1158963091">
                  <w:marLeft w:val="0"/>
                  <w:marRight w:val="0"/>
                  <w:marTop w:val="0"/>
                  <w:marBottom w:val="0"/>
                  <w:divBdr>
                    <w:top w:val="none" w:sz="0" w:space="0" w:color="auto"/>
                    <w:left w:val="none" w:sz="0" w:space="0" w:color="auto"/>
                    <w:bottom w:val="none" w:sz="0" w:space="0" w:color="auto"/>
                    <w:right w:val="none" w:sz="0" w:space="0" w:color="auto"/>
                  </w:divBdr>
                </w:div>
                <w:div w:id="2021810185">
                  <w:marLeft w:val="0"/>
                  <w:marRight w:val="0"/>
                  <w:marTop w:val="0"/>
                  <w:marBottom w:val="0"/>
                  <w:divBdr>
                    <w:top w:val="none" w:sz="0" w:space="0" w:color="auto"/>
                    <w:left w:val="none" w:sz="0" w:space="0" w:color="auto"/>
                    <w:bottom w:val="none" w:sz="0" w:space="0" w:color="auto"/>
                    <w:right w:val="none" w:sz="0" w:space="0" w:color="auto"/>
                  </w:divBdr>
                </w:div>
                <w:div w:id="1309554928">
                  <w:marLeft w:val="0"/>
                  <w:marRight w:val="0"/>
                  <w:marTop w:val="0"/>
                  <w:marBottom w:val="0"/>
                  <w:divBdr>
                    <w:top w:val="none" w:sz="0" w:space="0" w:color="auto"/>
                    <w:left w:val="none" w:sz="0" w:space="0" w:color="auto"/>
                    <w:bottom w:val="none" w:sz="0" w:space="0" w:color="auto"/>
                    <w:right w:val="none" w:sz="0" w:space="0" w:color="auto"/>
                  </w:divBdr>
                </w:div>
                <w:div w:id="94521426">
                  <w:marLeft w:val="0"/>
                  <w:marRight w:val="0"/>
                  <w:marTop w:val="0"/>
                  <w:marBottom w:val="0"/>
                  <w:divBdr>
                    <w:top w:val="none" w:sz="0" w:space="0" w:color="auto"/>
                    <w:left w:val="none" w:sz="0" w:space="0" w:color="auto"/>
                    <w:bottom w:val="none" w:sz="0" w:space="0" w:color="auto"/>
                    <w:right w:val="none" w:sz="0" w:space="0" w:color="auto"/>
                  </w:divBdr>
                </w:div>
                <w:div w:id="1127357287">
                  <w:marLeft w:val="0"/>
                  <w:marRight w:val="0"/>
                  <w:marTop w:val="0"/>
                  <w:marBottom w:val="0"/>
                  <w:divBdr>
                    <w:top w:val="none" w:sz="0" w:space="0" w:color="auto"/>
                    <w:left w:val="none" w:sz="0" w:space="0" w:color="auto"/>
                    <w:bottom w:val="none" w:sz="0" w:space="0" w:color="auto"/>
                    <w:right w:val="none" w:sz="0" w:space="0" w:color="auto"/>
                  </w:divBdr>
                </w:div>
                <w:div w:id="1883012537">
                  <w:marLeft w:val="0"/>
                  <w:marRight w:val="0"/>
                  <w:marTop w:val="0"/>
                  <w:marBottom w:val="0"/>
                  <w:divBdr>
                    <w:top w:val="none" w:sz="0" w:space="0" w:color="auto"/>
                    <w:left w:val="none" w:sz="0" w:space="0" w:color="auto"/>
                    <w:bottom w:val="none" w:sz="0" w:space="0" w:color="auto"/>
                    <w:right w:val="none" w:sz="0" w:space="0" w:color="auto"/>
                  </w:divBdr>
                </w:div>
                <w:div w:id="173155204">
                  <w:marLeft w:val="0"/>
                  <w:marRight w:val="0"/>
                  <w:marTop w:val="0"/>
                  <w:marBottom w:val="0"/>
                  <w:divBdr>
                    <w:top w:val="none" w:sz="0" w:space="0" w:color="auto"/>
                    <w:left w:val="none" w:sz="0" w:space="0" w:color="auto"/>
                    <w:bottom w:val="none" w:sz="0" w:space="0" w:color="auto"/>
                    <w:right w:val="none" w:sz="0" w:space="0" w:color="auto"/>
                  </w:divBdr>
                </w:div>
                <w:div w:id="53165506">
                  <w:marLeft w:val="0"/>
                  <w:marRight w:val="0"/>
                  <w:marTop w:val="0"/>
                  <w:marBottom w:val="0"/>
                  <w:divBdr>
                    <w:top w:val="none" w:sz="0" w:space="0" w:color="auto"/>
                    <w:left w:val="none" w:sz="0" w:space="0" w:color="auto"/>
                    <w:bottom w:val="none" w:sz="0" w:space="0" w:color="auto"/>
                    <w:right w:val="none" w:sz="0" w:space="0" w:color="auto"/>
                  </w:divBdr>
                </w:div>
                <w:div w:id="137694495">
                  <w:marLeft w:val="0"/>
                  <w:marRight w:val="0"/>
                  <w:marTop w:val="0"/>
                  <w:marBottom w:val="0"/>
                  <w:divBdr>
                    <w:top w:val="none" w:sz="0" w:space="0" w:color="auto"/>
                    <w:left w:val="none" w:sz="0" w:space="0" w:color="auto"/>
                    <w:bottom w:val="none" w:sz="0" w:space="0" w:color="auto"/>
                    <w:right w:val="none" w:sz="0" w:space="0" w:color="auto"/>
                  </w:divBdr>
                </w:div>
                <w:div w:id="2118983929">
                  <w:marLeft w:val="0"/>
                  <w:marRight w:val="0"/>
                  <w:marTop w:val="0"/>
                  <w:marBottom w:val="0"/>
                  <w:divBdr>
                    <w:top w:val="none" w:sz="0" w:space="0" w:color="auto"/>
                    <w:left w:val="none" w:sz="0" w:space="0" w:color="auto"/>
                    <w:bottom w:val="none" w:sz="0" w:space="0" w:color="auto"/>
                    <w:right w:val="none" w:sz="0" w:space="0" w:color="auto"/>
                  </w:divBdr>
                </w:div>
                <w:div w:id="1912889061">
                  <w:marLeft w:val="0"/>
                  <w:marRight w:val="0"/>
                  <w:marTop w:val="0"/>
                  <w:marBottom w:val="0"/>
                  <w:divBdr>
                    <w:top w:val="none" w:sz="0" w:space="0" w:color="auto"/>
                    <w:left w:val="none" w:sz="0" w:space="0" w:color="auto"/>
                    <w:bottom w:val="none" w:sz="0" w:space="0" w:color="auto"/>
                    <w:right w:val="none" w:sz="0" w:space="0" w:color="auto"/>
                  </w:divBdr>
                </w:div>
                <w:div w:id="423768745">
                  <w:marLeft w:val="0"/>
                  <w:marRight w:val="0"/>
                  <w:marTop w:val="0"/>
                  <w:marBottom w:val="0"/>
                  <w:divBdr>
                    <w:top w:val="none" w:sz="0" w:space="0" w:color="auto"/>
                    <w:left w:val="none" w:sz="0" w:space="0" w:color="auto"/>
                    <w:bottom w:val="none" w:sz="0" w:space="0" w:color="auto"/>
                    <w:right w:val="none" w:sz="0" w:space="0" w:color="auto"/>
                  </w:divBdr>
                </w:div>
                <w:div w:id="1557005246">
                  <w:marLeft w:val="0"/>
                  <w:marRight w:val="0"/>
                  <w:marTop w:val="0"/>
                  <w:marBottom w:val="0"/>
                  <w:divBdr>
                    <w:top w:val="none" w:sz="0" w:space="0" w:color="auto"/>
                    <w:left w:val="none" w:sz="0" w:space="0" w:color="auto"/>
                    <w:bottom w:val="none" w:sz="0" w:space="0" w:color="auto"/>
                    <w:right w:val="none" w:sz="0" w:space="0" w:color="auto"/>
                  </w:divBdr>
                </w:div>
                <w:div w:id="1851524702">
                  <w:marLeft w:val="0"/>
                  <w:marRight w:val="0"/>
                  <w:marTop w:val="0"/>
                  <w:marBottom w:val="0"/>
                  <w:divBdr>
                    <w:top w:val="none" w:sz="0" w:space="0" w:color="auto"/>
                    <w:left w:val="none" w:sz="0" w:space="0" w:color="auto"/>
                    <w:bottom w:val="none" w:sz="0" w:space="0" w:color="auto"/>
                    <w:right w:val="none" w:sz="0" w:space="0" w:color="auto"/>
                  </w:divBdr>
                </w:div>
                <w:div w:id="1935896354">
                  <w:marLeft w:val="0"/>
                  <w:marRight w:val="0"/>
                  <w:marTop w:val="0"/>
                  <w:marBottom w:val="0"/>
                  <w:divBdr>
                    <w:top w:val="none" w:sz="0" w:space="0" w:color="auto"/>
                    <w:left w:val="none" w:sz="0" w:space="0" w:color="auto"/>
                    <w:bottom w:val="none" w:sz="0" w:space="0" w:color="auto"/>
                    <w:right w:val="none" w:sz="0" w:space="0" w:color="auto"/>
                  </w:divBdr>
                </w:div>
                <w:div w:id="79722715">
                  <w:marLeft w:val="0"/>
                  <w:marRight w:val="0"/>
                  <w:marTop w:val="0"/>
                  <w:marBottom w:val="0"/>
                  <w:divBdr>
                    <w:top w:val="none" w:sz="0" w:space="0" w:color="auto"/>
                    <w:left w:val="none" w:sz="0" w:space="0" w:color="auto"/>
                    <w:bottom w:val="none" w:sz="0" w:space="0" w:color="auto"/>
                    <w:right w:val="none" w:sz="0" w:space="0" w:color="auto"/>
                  </w:divBdr>
                </w:div>
                <w:div w:id="1704749200">
                  <w:marLeft w:val="0"/>
                  <w:marRight w:val="0"/>
                  <w:marTop w:val="0"/>
                  <w:marBottom w:val="0"/>
                  <w:divBdr>
                    <w:top w:val="none" w:sz="0" w:space="0" w:color="auto"/>
                    <w:left w:val="none" w:sz="0" w:space="0" w:color="auto"/>
                    <w:bottom w:val="none" w:sz="0" w:space="0" w:color="auto"/>
                    <w:right w:val="none" w:sz="0" w:space="0" w:color="auto"/>
                  </w:divBdr>
                </w:div>
                <w:div w:id="806554045">
                  <w:marLeft w:val="0"/>
                  <w:marRight w:val="0"/>
                  <w:marTop w:val="0"/>
                  <w:marBottom w:val="0"/>
                  <w:divBdr>
                    <w:top w:val="none" w:sz="0" w:space="0" w:color="auto"/>
                    <w:left w:val="none" w:sz="0" w:space="0" w:color="auto"/>
                    <w:bottom w:val="none" w:sz="0" w:space="0" w:color="auto"/>
                    <w:right w:val="none" w:sz="0" w:space="0" w:color="auto"/>
                  </w:divBdr>
                </w:div>
                <w:div w:id="1249389552">
                  <w:marLeft w:val="0"/>
                  <w:marRight w:val="0"/>
                  <w:marTop w:val="0"/>
                  <w:marBottom w:val="0"/>
                  <w:divBdr>
                    <w:top w:val="none" w:sz="0" w:space="0" w:color="auto"/>
                    <w:left w:val="none" w:sz="0" w:space="0" w:color="auto"/>
                    <w:bottom w:val="none" w:sz="0" w:space="0" w:color="auto"/>
                    <w:right w:val="none" w:sz="0" w:space="0" w:color="auto"/>
                  </w:divBdr>
                </w:div>
              </w:divsChild>
            </w:div>
            <w:div w:id="59407174">
              <w:marLeft w:val="0"/>
              <w:marRight w:val="0"/>
              <w:marTop w:val="0"/>
              <w:marBottom w:val="0"/>
              <w:divBdr>
                <w:top w:val="none" w:sz="0" w:space="0" w:color="auto"/>
                <w:left w:val="none" w:sz="0" w:space="0" w:color="auto"/>
                <w:bottom w:val="none" w:sz="0" w:space="0" w:color="auto"/>
                <w:right w:val="none" w:sz="0" w:space="0" w:color="auto"/>
              </w:divBdr>
              <w:divsChild>
                <w:div w:id="1720275899">
                  <w:marLeft w:val="0"/>
                  <w:marRight w:val="0"/>
                  <w:marTop w:val="0"/>
                  <w:marBottom w:val="0"/>
                  <w:divBdr>
                    <w:top w:val="none" w:sz="0" w:space="0" w:color="auto"/>
                    <w:left w:val="none" w:sz="0" w:space="0" w:color="auto"/>
                    <w:bottom w:val="none" w:sz="0" w:space="0" w:color="auto"/>
                    <w:right w:val="none" w:sz="0" w:space="0" w:color="auto"/>
                  </w:divBdr>
                </w:div>
                <w:div w:id="923874353">
                  <w:marLeft w:val="0"/>
                  <w:marRight w:val="0"/>
                  <w:marTop w:val="0"/>
                  <w:marBottom w:val="0"/>
                  <w:divBdr>
                    <w:top w:val="none" w:sz="0" w:space="0" w:color="auto"/>
                    <w:left w:val="none" w:sz="0" w:space="0" w:color="auto"/>
                    <w:bottom w:val="none" w:sz="0" w:space="0" w:color="auto"/>
                    <w:right w:val="none" w:sz="0" w:space="0" w:color="auto"/>
                  </w:divBdr>
                </w:div>
                <w:div w:id="1622034725">
                  <w:marLeft w:val="0"/>
                  <w:marRight w:val="0"/>
                  <w:marTop w:val="0"/>
                  <w:marBottom w:val="0"/>
                  <w:divBdr>
                    <w:top w:val="none" w:sz="0" w:space="0" w:color="auto"/>
                    <w:left w:val="none" w:sz="0" w:space="0" w:color="auto"/>
                    <w:bottom w:val="none" w:sz="0" w:space="0" w:color="auto"/>
                    <w:right w:val="none" w:sz="0" w:space="0" w:color="auto"/>
                  </w:divBdr>
                </w:div>
                <w:div w:id="312297574">
                  <w:marLeft w:val="0"/>
                  <w:marRight w:val="0"/>
                  <w:marTop w:val="0"/>
                  <w:marBottom w:val="0"/>
                  <w:divBdr>
                    <w:top w:val="none" w:sz="0" w:space="0" w:color="auto"/>
                    <w:left w:val="none" w:sz="0" w:space="0" w:color="auto"/>
                    <w:bottom w:val="none" w:sz="0" w:space="0" w:color="auto"/>
                    <w:right w:val="none" w:sz="0" w:space="0" w:color="auto"/>
                  </w:divBdr>
                </w:div>
                <w:div w:id="2070885865">
                  <w:marLeft w:val="0"/>
                  <w:marRight w:val="0"/>
                  <w:marTop w:val="0"/>
                  <w:marBottom w:val="0"/>
                  <w:divBdr>
                    <w:top w:val="none" w:sz="0" w:space="0" w:color="auto"/>
                    <w:left w:val="none" w:sz="0" w:space="0" w:color="auto"/>
                    <w:bottom w:val="none" w:sz="0" w:space="0" w:color="auto"/>
                    <w:right w:val="none" w:sz="0" w:space="0" w:color="auto"/>
                  </w:divBdr>
                </w:div>
                <w:div w:id="162669895">
                  <w:marLeft w:val="0"/>
                  <w:marRight w:val="0"/>
                  <w:marTop w:val="0"/>
                  <w:marBottom w:val="0"/>
                  <w:divBdr>
                    <w:top w:val="none" w:sz="0" w:space="0" w:color="auto"/>
                    <w:left w:val="none" w:sz="0" w:space="0" w:color="auto"/>
                    <w:bottom w:val="none" w:sz="0" w:space="0" w:color="auto"/>
                    <w:right w:val="none" w:sz="0" w:space="0" w:color="auto"/>
                  </w:divBdr>
                </w:div>
                <w:div w:id="318851209">
                  <w:marLeft w:val="0"/>
                  <w:marRight w:val="0"/>
                  <w:marTop w:val="0"/>
                  <w:marBottom w:val="0"/>
                  <w:divBdr>
                    <w:top w:val="none" w:sz="0" w:space="0" w:color="auto"/>
                    <w:left w:val="none" w:sz="0" w:space="0" w:color="auto"/>
                    <w:bottom w:val="none" w:sz="0" w:space="0" w:color="auto"/>
                    <w:right w:val="none" w:sz="0" w:space="0" w:color="auto"/>
                  </w:divBdr>
                </w:div>
                <w:div w:id="919371438">
                  <w:marLeft w:val="0"/>
                  <w:marRight w:val="0"/>
                  <w:marTop w:val="0"/>
                  <w:marBottom w:val="0"/>
                  <w:divBdr>
                    <w:top w:val="none" w:sz="0" w:space="0" w:color="auto"/>
                    <w:left w:val="none" w:sz="0" w:space="0" w:color="auto"/>
                    <w:bottom w:val="none" w:sz="0" w:space="0" w:color="auto"/>
                    <w:right w:val="none" w:sz="0" w:space="0" w:color="auto"/>
                  </w:divBdr>
                </w:div>
                <w:div w:id="1518154982">
                  <w:marLeft w:val="0"/>
                  <w:marRight w:val="0"/>
                  <w:marTop w:val="0"/>
                  <w:marBottom w:val="0"/>
                  <w:divBdr>
                    <w:top w:val="none" w:sz="0" w:space="0" w:color="auto"/>
                    <w:left w:val="none" w:sz="0" w:space="0" w:color="auto"/>
                    <w:bottom w:val="none" w:sz="0" w:space="0" w:color="auto"/>
                    <w:right w:val="none" w:sz="0" w:space="0" w:color="auto"/>
                  </w:divBdr>
                </w:div>
                <w:div w:id="178856301">
                  <w:marLeft w:val="0"/>
                  <w:marRight w:val="0"/>
                  <w:marTop w:val="0"/>
                  <w:marBottom w:val="0"/>
                  <w:divBdr>
                    <w:top w:val="none" w:sz="0" w:space="0" w:color="auto"/>
                    <w:left w:val="none" w:sz="0" w:space="0" w:color="auto"/>
                    <w:bottom w:val="none" w:sz="0" w:space="0" w:color="auto"/>
                    <w:right w:val="none" w:sz="0" w:space="0" w:color="auto"/>
                  </w:divBdr>
                </w:div>
                <w:div w:id="1089496721">
                  <w:marLeft w:val="0"/>
                  <w:marRight w:val="0"/>
                  <w:marTop w:val="0"/>
                  <w:marBottom w:val="0"/>
                  <w:divBdr>
                    <w:top w:val="none" w:sz="0" w:space="0" w:color="auto"/>
                    <w:left w:val="none" w:sz="0" w:space="0" w:color="auto"/>
                    <w:bottom w:val="none" w:sz="0" w:space="0" w:color="auto"/>
                    <w:right w:val="none" w:sz="0" w:space="0" w:color="auto"/>
                  </w:divBdr>
                </w:div>
                <w:div w:id="1132819615">
                  <w:marLeft w:val="0"/>
                  <w:marRight w:val="0"/>
                  <w:marTop w:val="0"/>
                  <w:marBottom w:val="0"/>
                  <w:divBdr>
                    <w:top w:val="none" w:sz="0" w:space="0" w:color="auto"/>
                    <w:left w:val="none" w:sz="0" w:space="0" w:color="auto"/>
                    <w:bottom w:val="none" w:sz="0" w:space="0" w:color="auto"/>
                    <w:right w:val="none" w:sz="0" w:space="0" w:color="auto"/>
                  </w:divBdr>
                </w:div>
                <w:div w:id="626817220">
                  <w:marLeft w:val="0"/>
                  <w:marRight w:val="0"/>
                  <w:marTop w:val="0"/>
                  <w:marBottom w:val="0"/>
                  <w:divBdr>
                    <w:top w:val="none" w:sz="0" w:space="0" w:color="auto"/>
                    <w:left w:val="none" w:sz="0" w:space="0" w:color="auto"/>
                    <w:bottom w:val="none" w:sz="0" w:space="0" w:color="auto"/>
                    <w:right w:val="none" w:sz="0" w:space="0" w:color="auto"/>
                  </w:divBdr>
                </w:div>
                <w:div w:id="894239616">
                  <w:marLeft w:val="0"/>
                  <w:marRight w:val="0"/>
                  <w:marTop w:val="0"/>
                  <w:marBottom w:val="0"/>
                  <w:divBdr>
                    <w:top w:val="none" w:sz="0" w:space="0" w:color="auto"/>
                    <w:left w:val="none" w:sz="0" w:space="0" w:color="auto"/>
                    <w:bottom w:val="none" w:sz="0" w:space="0" w:color="auto"/>
                    <w:right w:val="none" w:sz="0" w:space="0" w:color="auto"/>
                  </w:divBdr>
                </w:div>
                <w:div w:id="1653874398">
                  <w:marLeft w:val="0"/>
                  <w:marRight w:val="0"/>
                  <w:marTop w:val="0"/>
                  <w:marBottom w:val="0"/>
                  <w:divBdr>
                    <w:top w:val="none" w:sz="0" w:space="0" w:color="auto"/>
                    <w:left w:val="none" w:sz="0" w:space="0" w:color="auto"/>
                    <w:bottom w:val="none" w:sz="0" w:space="0" w:color="auto"/>
                    <w:right w:val="none" w:sz="0" w:space="0" w:color="auto"/>
                  </w:divBdr>
                </w:div>
                <w:div w:id="1807120552">
                  <w:marLeft w:val="0"/>
                  <w:marRight w:val="0"/>
                  <w:marTop w:val="0"/>
                  <w:marBottom w:val="0"/>
                  <w:divBdr>
                    <w:top w:val="none" w:sz="0" w:space="0" w:color="auto"/>
                    <w:left w:val="none" w:sz="0" w:space="0" w:color="auto"/>
                    <w:bottom w:val="none" w:sz="0" w:space="0" w:color="auto"/>
                    <w:right w:val="none" w:sz="0" w:space="0" w:color="auto"/>
                  </w:divBdr>
                </w:div>
                <w:div w:id="1629780218">
                  <w:marLeft w:val="0"/>
                  <w:marRight w:val="0"/>
                  <w:marTop w:val="0"/>
                  <w:marBottom w:val="0"/>
                  <w:divBdr>
                    <w:top w:val="none" w:sz="0" w:space="0" w:color="auto"/>
                    <w:left w:val="none" w:sz="0" w:space="0" w:color="auto"/>
                    <w:bottom w:val="none" w:sz="0" w:space="0" w:color="auto"/>
                    <w:right w:val="none" w:sz="0" w:space="0" w:color="auto"/>
                  </w:divBdr>
                </w:div>
                <w:div w:id="747001027">
                  <w:marLeft w:val="0"/>
                  <w:marRight w:val="0"/>
                  <w:marTop w:val="0"/>
                  <w:marBottom w:val="0"/>
                  <w:divBdr>
                    <w:top w:val="none" w:sz="0" w:space="0" w:color="auto"/>
                    <w:left w:val="none" w:sz="0" w:space="0" w:color="auto"/>
                    <w:bottom w:val="none" w:sz="0" w:space="0" w:color="auto"/>
                    <w:right w:val="none" w:sz="0" w:space="0" w:color="auto"/>
                  </w:divBdr>
                </w:div>
                <w:div w:id="771708117">
                  <w:marLeft w:val="0"/>
                  <w:marRight w:val="0"/>
                  <w:marTop w:val="0"/>
                  <w:marBottom w:val="0"/>
                  <w:divBdr>
                    <w:top w:val="none" w:sz="0" w:space="0" w:color="auto"/>
                    <w:left w:val="none" w:sz="0" w:space="0" w:color="auto"/>
                    <w:bottom w:val="none" w:sz="0" w:space="0" w:color="auto"/>
                    <w:right w:val="none" w:sz="0" w:space="0" w:color="auto"/>
                  </w:divBdr>
                </w:div>
                <w:div w:id="433672202">
                  <w:marLeft w:val="0"/>
                  <w:marRight w:val="0"/>
                  <w:marTop w:val="0"/>
                  <w:marBottom w:val="0"/>
                  <w:divBdr>
                    <w:top w:val="none" w:sz="0" w:space="0" w:color="auto"/>
                    <w:left w:val="none" w:sz="0" w:space="0" w:color="auto"/>
                    <w:bottom w:val="none" w:sz="0" w:space="0" w:color="auto"/>
                    <w:right w:val="none" w:sz="0" w:space="0" w:color="auto"/>
                  </w:divBdr>
                </w:div>
                <w:div w:id="19282779">
                  <w:marLeft w:val="0"/>
                  <w:marRight w:val="0"/>
                  <w:marTop w:val="0"/>
                  <w:marBottom w:val="0"/>
                  <w:divBdr>
                    <w:top w:val="none" w:sz="0" w:space="0" w:color="auto"/>
                    <w:left w:val="none" w:sz="0" w:space="0" w:color="auto"/>
                    <w:bottom w:val="none" w:sz="0" w:space="0" w:color="auto"/>
                    <w:right w:val="none" w:sz="0" w:space="0" w:color="auto"/>
                  </w:divBdr>
                </w:div>
                <w:div w:id="1932736105">
                  <w:marLeft w:val="0"/>
                  <w:marRight w:val="0"/>
                  <w:marTop w:val="0"/>
                  <w:marBottom w:val="0"/>
                  <w:divBdr>
                    <w:top w:val="none" w:sz="0" w:space="0" w:color="auto"/>
                    <w:left w:val="none" w:sz="0" w:space="0" w:color="auto"/>
                    <w:bottom w:val="none" w:sz="0" w:space="0" w:color="auto"/>
                    <w:right w:val="none" w:sz="0" w:space="0" w:color="auto"/>
                  </w:divBdr>
                </w:div>
                <w:div w:id="1331368391">
                  <w:marLeft w:val="0"/>
                  <w:marRight w:val="0"/>
                  <w:marTop w:val="0"/>
                  <w:marBottom w:val="0"/>
                  <w:divBdr>
                    <w:top w:val="none" w:sz="0" w:space="0" w:color="auto"/>
                    <w:left w:val="none" w:sz="0" w:space="0" w:color="auto"/>
                    <w:bottom w:val="none" w:sz="0" w:space="0" w:color="auto"/>
                    <w:right w:val="none" w:sz="0" w:space="0" w:color="auto"/>
                  </w:divBdr>
                </w:div>
                <w:div w:id="1153569552">
                  <w:marLeft w:val="0"/>
                  <w:marRight w:val="0"/>
                  <w:marTop w:val="0"/>
                  <w:marBottom w:val="0"/>
                  <w:divBdr>
                    <w:top w:val="none" w:sz="0" w:space="0" w:color="auto"/>
                    <w:left w:val="none" w:sz="0" w:space="0" w:color="auto"/>
                    <w:bottom w:val="none" w:sz="0" w:space="0" w:color="auto"/>
                    <w:right w:val="none" w:sz="0" w:space="0" w:color="auto"/>
                  </w:divBdr>
                </w:div>
                <w:div w:id="1253466800">
                  <w:marLeft w:val="0"/>
                  <w:marRight w:val="0"/>
                  <w:marTop w:val="0"/>
                  <w:marBottom w:val="0"/>
                  <w:divBdr>
                    <w:top w:val="none" w:sz="0" w:space="0" w:color="auto"/>
                    <w:left w:val="none" w:sz="0" w:space="0" w:color="auto"/>
                    <w:bottom w:val="none" w:sz="0" w:space="0" w:color="auto"/>
                    <w:right w:val="none" w:sz="0" w:space="0" w:color="auto"/>
                  </w:divBdr>
                </w:div>
                <w:div w:id="246233764">
                  <w:marLeft w:val="0"/>
                  <w:marRight w:val="0"/>
                  <w:marTop w:val="0"/>
                  <w:marBottom w:val="0"/>
                  <w:divBdr>
                    <w:top w:val="none" w:sz="0" w:space="0" w:color="auto"/>
                    <w:left w:val="none" w:sz="0" w:space="0" w:color="auto"/>
                    <w:bottom w:val="none" w:sz="0" w:space="0" w:color="auto"/>
                    <w:right w:val="none" w:sz="0" w:space="0" w:color="auto"/>
                  </w:divBdr>
                </w:div>
                <w:div w:id="130679761">
                  <w:marLeft w:val="0"/>
                  <w:marRight w:val="0"/>
                  <w:marTop w:val="0"/>
                  <w:marBottom w:val="0"/>
                  <w:divBdr>
                    <w:top w:val="none" w:sz="0" w:space="0" w:color="auto"/>
                    <w:left w:val="none" w:sz="0" w:space="0" w:color="auto"/>
                    <w:bottom w:val="none" w:sz="0" w:space="0" w:color="auto"/>
                    <w:right w:val="none" w:sz="0" w:space="0" w:color="auto"/>
                  </w:divBdr>
                </w:div>
                <w:div w:id="1021469125">
                  <w:marLeft w:val="0"/>
                  <w:marRight w:val="0"/>
                  <w:marTop w:val="0"/>
                  <w:marBottom w:val="0"/>
                  <w:divBdr>
                    <w:top w:val="none" w:sz="0" w:space="0" w:color="auto"/>
                    <w:left w:val="none" w:sz="0" w:space="0" w:color="auto"/>
                    <w:bottom w:val="none" w:sz="0" w:space="0" w:color="auto"/>
                    <w:right w:val="none" w:sz="0" w:space="0" w:color="auto"/>
                  </w:divBdr>
                </w:div>
                <w:div w:id="617487551">
                  <w:marLeft w:val="0"/>
                  <w:marRight w:val="0"/>
                  <w:marTop w:val="0"/>
                  <w:marBottom w:val="0"/>
                  <w:divBdr>
                    <w:top w:val="none" w:sz="0" w:space="0" w:color="auto"/>
                    <w:left w:val="none" w:sz="0" w:space="0" w:color="auto"/>
                    <w:bottom w:val="none" w:sz="0" w:space="0" w:color="auto"/>
                    <w:right w:val="none" w:sz="0" w:space="0" w:color="auto"/>
                  </w:divBdr>
                </w:div>
                <w:div w:id="675814425">
                  <w:marLeft w:val="0"/>
                  <w:marRight w:val="0"/>
                  <w:marTop w:val="0"/>
                  <w:marBottom w:val="0"/>
                  <w:divBdr>
                    <w:top w:val="none" w:sz="0" w:space="0" w:color="auto"/>
                    <w:left w:val="none" w:sz="0" w:space="0" w:color="auto"/>
                    <w:bottom w:val="none" w:sz="0" w:space="0" w:color="auto"/>
                    <w:right w:val="none" w:sz="0" w:space="0" w:color="auto"/>
                  </w:divBdr>
                </w:div>
                <w:div w:id="1104501096">
                  <w:marLeft w:val="0"/>
                  <w:marRight w:val="0"/>
                  <w:marTop w:val="0"/>
                  <w:marBottom w:val="0"/>
                  <w:divBdr>
                    <w:top w:val="none" w:sz="0" w:space="0" w:color="auto"/>
                    <w:left w:val="none" w:sz="0" w:space="0" w:color="auto"/>
                    <w:bottom w:val="none" w:sz="0" w:space="0" w:color="auto"/>
                    <w:right w:val="none" w:sz="0" w:space="0" w:color="auto"/>
                  </w:divBdr>
                </w:div>
                <w:div w:id="1073701639">
                  <w:marLeft w:val="0"/>
                  <w:marRight w:val="0"/>
                  <w:marTop w:val="0"/>
                  <w:marBottom w:val="0"/>
                  <w:divBdr>
                    <w:top w:val="none" w:sz="0" w:space="0" w:color="auto"/>
                    <w:left w:val="none" w:sz="0" w:space="0" w:color="auto"/>
                    <w:bottom w:val="none" w:sz="0" w:space="0" w:color="auto"/>
                    <w:right w:val="none" w:sz="0" w:space="0" w:color="auto"/>
                  </w:divBdr>
                </w:div>
                <w:div w:id="131483453">
                  <w:marLeft w:val="0"/>
                  <w:marRight w:val="0"/>
                  <w:marTop w:val="0"/>
                  <w:marBottom w:val="0"/>
                  <w:divBdr>
                    <w:top w:val="none" w:sz="0" w:space="0" w:color="auto"/>
                    <w:left w:val="none" w:sz="0" w:space="0" w:color="auto"/>
                    <w:bottom w:val="none" w:sz="0" w:space="0" w:color="auto"/>
                    <w:right w:val="none" w:sz="0" w:space="0" w:color="auto"/>
                  </w:divBdr>
                </w:div>
                <w:div w:id="55856024">
                  <w:marLeft w:val="0"/>
                  <w:marRight w:val="0"/>
                  <w:marTop w:val="0"/>
                  <w:marBottom w:val="0"/>
                  <w:divBdr>
                    <w:top w:val="none" w:sz="0" w:space="0" w:color="auto"/>
                    <w:left w:val="none" w:sz="0" w:space="0" w:color="auto"/>
                    <w:bottom w:val="none" w:sz="0" w:space="0" w:color="auto"/>
                    <w:right w:val="none" w:sz="0" w:space="0" w:color="auto"/>
                  </w:divBdr>
                </w:div>
                <w:div w:id="1790318842">
                  <w:marLeft w:val="0"/>
                  <w:marRight w:val="0"/>
                  <w:marTop w:val="0"/>
                  <w:marBottom w:val="0"/>
                  <w:divBdr>
                    <w:top w:val="none" w:sz="0" w:space="0" w:color="auto"/>
                    <w:left w:val="none" w:sz="0" w:space="0" w:color="auto"/>
                    <w:bottom w:val="none" w:sz="0" w:space="0" w:color="auto"/>
                    <w:right w:val="none" w:sz="0" w:space="0" w:color="auto"/>
                  </w:divBdr>
                </w:div>
                <w:div w:id="694161080">
                  <w:marLeft w:val="0"/>
                  <w:marRight w:val="0"/>
                  <w:marTop w:val="0"/>
                  <w:marBottom w:val="0"/>
                  <w:divBdr>
                    <w:top w:val="none" w:sz="0" w:space="0" w:color="auto"/>
                    <w:left w:val="none" w:sz="0" w:space="0" w:color="auto"/>
                    <w:bottom w:val="none" w:sz="0" w:space="0" w:color="auto"/>
                    <w:right w:val="none" w:sz="0" w:space="0" w:color="auto"/>
                  </w:divBdr>
                </w:div>
                <w:div w:id="438140438">
                  <w:marLeft w:val="0"/>
                  <w:marRight w:val="0"/>
                  <w:marTop w:val="0"/>
                  <w:marBottom w:val="0"/>
                  <w:divBdr>
                    <w:top w:val="none" w:sz="0" w:space="0" w:color="auto"/>
                    <w:left w:val="none" w:sz="0" w:space="0" w:color="auto"/>
                    <w:bottom w:val="none" w:sz="0" w:space="0" w:color="auto"/>
                    <w:right w:val="none" w:sz="0" w:space="0" w:color="auto"/>
                  </w:divBdr>
                </w:div>
                <w:div w:id="2023436172">
                  <w:marLeft w:val="0"/>
                  <w:marRight w:val="0"/>
                  <w:marTop w:val="0"/>
                  <w:marBottom w:val="0"/>
                  <w:divBdr>
                    <w:top w:val="none" w:sz="0" w:space="0" w:color="auto"/>
                    <w:left w:val="none" w:sz="0" w:space="0" w:color="auto"/>
                    <w:bottom w:val="none" w:sz="0" w:space="0" w:color="auto"/>
                    <w:right w:val="none" w:sz="0" w:space="0" w:color="auto"/>
                  </w:divBdr>
                </w:div>
                <w:div w:id="1113355531">
                  <w:marLeft w:val="0"/>
                  <w:marRight w:val="0"/>
                  <w:marTop w:val="0"/>
                  <w:marBottom w:val="0"/>
                  <w:divBdr>
                    <w:top w:val="none" w:sz="0" w:space="0" w:color="auto"/>
                    <w:left w:val="none" w:sz="0" w:space="0" w:color="auto"/>
                    <w:bottom w:val="none" w:sz="0" w:space="0" w:color="auto"/>
                    <w:right w:val="none" w:sz="0" w:space="0" w:color="auto"/>
                  </w:divBdr>
                </w:div>
                <w:div w:id="1257639395">
                  <w:marLeft w:val="0"/>
                  <w:marRight w:val="0"/>
                  <w:marTop w:val="0"/>
                  <w:marBottom w:val="0"/>
                  <w:divBdr>
                    <w:top w:val="none" w:sz="0" w:space="0" w:color="auto"/>
                    <w:left w:val="none" w:sz="0" w:space="0" w:color="auto"/>
                    <w:bottom w:val="none" w:sz="0" w:space="0" w:color="auto"/>
                    <w:right w:val="none" w:sz="0" w:space="0" w:color="auto"/>
                  </w:divBdr>
                </w:div>
                <w:div w:id="532420246">
                  <w:marLeft w:val="0"/>
                  <w:marRight w:val="0"/>
                  <w:marTop w:val="0"/>
                  <w:marBottom w:val="0"/>
                  <w:divBdr>
                    <w:top w:val="none" w:sz="0" w:space="0" w:color="auto"/>
                    <w:left w:val="none" w:sz="0" w:space="0" w:color="auto"/>
                    <w:bottom w:val="none" w:sz="0" w:space="0" w:color="auto"/>
                    <w:right w:val="none" w:sz="0" w:space="0" w:color="auto"/>
                  </w:divBdr>
                </w:div>
                <w:div w:id="579289868">
                  <w:marLeft w:val="0"/>
                  <w:marRight w:val="0"/>
                  <w:marTop w:val="0"/>
                  <w:marBottom w:val="0"/>
                  <w:divBdr>
                    <w:top w:val="none" w:sz="0" w:space="0" w:color="auto"/>
                    <w:left w:val="none" w:sz="0" w:space="0" w:color="auto"/>
                    <w:bottom w:val="none" w:sz="0" w:space="0" w:color="auto"/>
                    <w:right w:val="none" w:sz="0" w:space="0" w:color="auto"/>
                  </w:divBdr>
                </w:div>
                <w:div w:id="1148739682">
                  <w:marLeft w:val="0"/>
                  <w:marRight w:val="0"/>
                  <w:marTop w:val="0"/>
                  <w:marBottom w:val="0"/>
                  <w:divBdr>
                    <w:top w:val="none" w:sz="0" w:space="0" w:color="auto"/>
                    <w:left w:val="none" w:sz="0" w:space="0" w:color="auto"/>
                    <w:bottom w:val="none" w:sz="0" w:space="0" w:color="auto"/>
                    <w:right w:val="none" w:sz="0" w:space="0" w:color="auto"/>
                  </w:divBdr>
                </w:div>
                <w:div w:id="1622106504">
                  <w:marLeft w:val="0"/>
                  <w:marRight w:val="0"/>
                  <w:marTop w:val="0"/>
                  <w:marBottom w:val="0"/>
                  <w:divBdr>
                    <w:top w:val="none" w:sz="0" w:space="0" w:color="auto"/>
                    <w:left w:val="none" w:sz="0" w:space="0" w:color="auto"/>
                    <w:bottom w:val="none" w:sz="0" w:space="0" w:color="auto"/>
                    <w:right w:val="none" w:sz="0" w:space="0" w:color="auto"/>
                  </w:divBdr>
                </w:div>
                <w:div w:id="1843352493">
                  <w:marLeft w:val="0"/>
                  <w:marRight w:val="0"/>
                  <w:marTop w:val="0"/>
                  <w:marBottom w:val="0"/>
                  <w:divBdr>
                    <w:top w:val="none" w:sz="0" w:space="0" w:color="auto"/>
                    <w:left w:val="none" w:sz="0" w:space="0" w:color="auto"/>
                    <w:bottom w:val="none" w:sz="0" w:space="0" w:color="auto"/>
                    <w:right w:val="none" w:sz="0" w:space="0" w:color="auto"/>
                  </w:divBdr>
                </w:div>
                <w:div w:id="1371611066">
                  <w:marLeft w:val="0"/>
                  <w:marRight w:val="0"/>
                  <w:marTop w:val="0"/>
                  <w:marBottom w:val="0"/>
                  <w:divBdr>
                    <w:top w:val="none" w:sz="0" w:space="0" w:color="auto"/>
                    <w:left w:val="none" w:sz="0" w:space="0" w:color="auto"/>
                    <w:bottom w:val="none" w:sz="0" w:space="0" w:color="auto"/>
                    <w:right w:val="none" w:sz="0" w:space="0" w:color="auto"/>
                  </w:divBdr>
                </w:div>
                <w:div w:id="1682312018">
                  <w:marLeft w:val="0"/>
                  <w:marRight w:val="0"/>
                  <w:marTop w:val="0"/>
                  <w:marBottom w:val="0"/>
                  <w:divBdr>
                    <w:top w:val="none" w:sz="0" w:space="0" w:color="auto"/>
                    <w:left w:val="none" w:sz="0" w:space="0" w:color="auto"/>
                    <w:bottom w:val="none" w:sz="0" w:space="0" w:color="auto"/>
                    <w:right w:val="none" w:sz="0" w:space="0" w:color="auto"/>
                  </w:divBdr>
                </w:div>
                <w:div w:id="78334092">
                  <w:marLeft w:val="0"/>
                  <w:marRight w:val="0"/>
                  <w:marTop w:val="0"/>
                  <w:marBottom w:val="0"/>
                  <w:divBdr>
                    <w:top w:val="none" w:sz="0" w:space="0" w:color="auto"/>
                    <w:left w:val="none" w:sz="0" w:space="0" w:color="auto"/>
                    <w:bottom w:val="none" w:sz="0" w:space="0" w:color="auto"/>
                    <w:right w:val="none" w:sz="0" w:space="0" w:color="auto"/>
                  </w:divBdr>
                </w:div>
                <w:div w:id="1038045804">
                  <w:marLeft w:val="0"/>
                  <w:marRight w:val="0"/>
                  <w:marTop w:val="0"/>
                  <w:marBottom w:val="0"/>
                  <w:divBdr>
                    <w:top w:val="none" w:sz="0" w:space="0" w:color="auto"/>
                    <w:left w:val="none" w:sz="0" w:space="0" w:color="auto"/>
                    <w:bottom w:val="none" w:sz="0" w:space="0" w:color="auto"/>
                    <w:right w:val="none" w:sz="0" w:space="0" w:color="auto"/>
                  </w:divBdr>
                </w:div>
                <w:div w:id="1724257954">
                  <w:marLeft w:val="0"/>
                  <w:marRight w:val="0"/>
                  <w:marTop w:val="0"/>
                  <w:marBottom w:val="0"/>
                  <w:divBdr>
                    <w:top w:val="none" w:sz="0" w:space="0" w:color="auto"/>
                    <w:left w:val="none" w:sz="0" w:space="0" w:color="auto"/>
                    <w:bottom w:val="none" w:sz="0" w:space="0" w:color="auto"/>
                    <w:right w:val="none" w:sz="0" w:space="0" w:color="auto"/>
                  </w:divBdr>
                </w:div>
                <w:div w:id="129132019">
                  <w:marLeft w:val="0"/>
                  <w:marRight w:val="0"/>
                  <w:marTop w:val="0"/>
                  <w:marBottom w:val="0"/>
                  <w:divBdr>
                    <w:top w:val="none" w:sz="0" w:space="0" w:color="auto"/>
                    <w:left w:val="none" w:sz="0" w:space="0" w:color="auto"/>
                    <w:bottom w:val="none" w:sz="0" w:space="0" w:color="auto"/>
                    <w:right w:val="none" w:sz="0" w:space="0" w:color="auto"/>
                  </w:divBdr>
                </w:div>
                <w:div w:id="988948730">
                  <w:marLeft w:val="0"/>
                  <w:marRight w:val="0"/>
                  <w:marTop w:val="0"/>
                  <w:marBottom w:val="0"/>
                  <w:divBdr>
                    <w:top w:val="none" w:sz="0" w:space="0" w:color="auto"/>
                    <w:left w:val="none" w:sz="0" w:space="0" w:color="auto"/>
                    <w:bottom w:val="none" w:sz="0" w:space="0" w:color="auto"/>
                    <w:right w:val="none" w:sz="0" w:space="0" w:color="auto"/>
                  </w:divBdr>
                </w:div>
                <w:div w:id="329217716">
                  <w:marLeft w:val="0"/>
                  <w:marRight w:val="0"/>
                  <w:marTop w:val="0"/>
                  <w:marBottom w:val="0"/>
                  <w:divBdr>
                    <w:top w:val="none" w:sz="0" w:space="0" w:color="auto"/>
                    <w:left w:val="none" w:sz="0" w:space="0" w:color="auto"/>
                    <w:bottom w:val="none" w:sz="0" w:space="0" w:color="auto"/>
                    <w:right w:val="none" w:sz="0" w:space="0" w:color="auto"/>
                  </w:divBdr>
                </w:div>
                <w:div w:id="1286548805">
                  <w:marLeft w:val="0"/>
                  <w:marRight w:val="0"/>
                  <w:marTop w:val="0"/>
                  <w:marBottom w:val="0"/>
                  <w:divBdr>
                    <w:top w:val="none" w:sz="0" w:space="0" w:color="auto"/>
                    <w:left w:val="none" w:sz="0" w:space="0" w:color="auto"/>
                    <w:bottom w:val="none" w:sz="0" w:space="0" w:color="auto"/>
                    <w:right w:val="none" w:sz="0" w:space="0" w:color="auto"/>
                  </w:divBdr>
                </w:div>
              </w:divsChild>
            </w:div>
            <w:div w:id="329068991">
              <w:marLeft w:val="0"/>
              <w:marRight w:val="0"/>
              <w:marTop w:val="0"/>
              <w:marBottom w:val="0"/>
              <w:divBdr>
                <w:top w:val="none" w:sz="0" w:space="0" w:color="auto"/>
                <w:left w:val="none" w:sz="0" w:space="0" w:color="auto"/>
                <w:bottom w:val="none" w:sz="0" w:space="0" w:color="auto"/>
                <w:right w:val="none" w:sz="0" w:space="0" w:color="auto"/>
              </w:divBdr>
              <w:divsChild>
                <w:div w:id="63844213">
                  <w:marLeft w:val="0"/>
                  <w:marRight w:val="0"/>
                  <w:marTop w:val="0"/>
                  <w:marBottom w:val="0"/>
                  <w:divBdr>
                    <w:top w:val="none" w:sz="0" w:space="0" w:color="auto"/>
                    <w:left w:val="none" w:sz="0" w:space="0" w:color="auto"/>
                    <w:bottom w:val="none" w:sz="0" w:space="0" w:color="auto"/>
                    <w:right w:val="none" w:sz="0" w:space="0" w:color="auto"/>
                  </w:divBdr>
                </w:div>
                <w:div w:id="1050956303">
                  <w:marLeft w:val="0"/>
                  <w:marRight w:val="0"/>
                  <w:marTop w:val="0"/>
                  <w:marBottom w:val="0"/>
                  <w:divBdr>
                    <w:top w:val="none" w:sz="0" w:space="0" w:color="auto"/>
                    <w:left w:val="none" w:sz="0" w:space="0" w:color="auto"/>
                    <w:bottom w:val="none" w:sz="0" w:space="0" w:color="auto"/>
                    <w:right w:val="none" w:sz="0" w:space="0" w:color="auto"/>
                  </w:divBdr>
                </w:div>
                <w:div w:id="883325014">
                  <w:marLeft w:val="0"/>
                  <w:marRight w:val="0"/>
                  <w:marTop w:val="0"/>
                  <w:marBottom w:val="0"/>
                  <w:divBdr>
                    <w:top w:val="none" w:sz="0" w:space="0" w:color="auto"/>
                    <w:left w:val="none" w:sz="0" w:space="0" w:color="auto"/>
                    <w:bottom w:val="none" w:sz="0" w:space="0" w:color="auto"/>
                    <w:right w:val="none" w:sz="0" w:space="0" w:color="auto"/>
                  </w:divBdr>
                </w:div>
                <w:div w:id="1315063234">
                  <w:marLeft w:val="0"/>
                  <w:marRight w:val="0"/>
                  <w:marTop w:val="0"/>
                  <w:marBottom w:val="0"/>
                  <w:divBdr>
                    <w:top w:val="none" w:sz="0" w:space="0" w:color="auto"/>
                    <w:left w:val="none" w:sz="0" w:space="0" w:color="auto"/>
                    <w:bottom w:val="none" w:sz="0" w:space="0" w:color="auto"/>
                    <w:right w:val="none" w:sz="0" w:space="0" w:color="auto"/>
                  </w:divBdr>
                </w:div>
                <w:div w:id="2090955861">
                  <w:marLeft w:val="0"/>
                  <w:marRight w:val="0"/>
                  <w:marTop w:val="0"/>
                  <w:marBottom w:val="0"/>
                  <w:divBdr>
                    <w:top w:val="none" w:sz="0" w:space="0" w:color="auto"/>
                    <w:left w:val="none" w:sz="0" w:space="0" w:color="auto"/>
                    <w:bottom w:val="none" w:sz="0" w:space="0" w:color="auto"/>
                    <w:right w:val="none" w:sz="0" w:space="0" w:color="auto"/>
                  </w:divBdr>
                </w:div>
                <w:div w:id="1662849901">
                  <w:marLeft w:val="0"/>
                  <w:marRight w:val="0"/>
                  <w:marTop w:val="0"/>
                  <w:marBottom w:val="0"/>
                  <w:divBdr>
                    <w:top w:val="none" w:sz="0" w:space="0" w:color="auto"/>
                    <w:left w:val="none" w:sz="0" w:space="0" w:color="auto"/>
                    <w:bottom w:val="none" w:sz="0" w:space="0" w:color="auto"/>
                    <w:right w:val="none" w:sz="0" w:space="0" w:color="auto"/>
                  </w:divBdr>
                </w:div>
                <w:div w:id="1319193104">
                  <w:marLeft w:val="0"/>
                  <w:marRight w:val="0"/>
                  <w:marTop w:val="0"/>
                  <w:marBottom w:val="0"/>
                  <w:divBdr>
                    <w:top w:val="none" w:sz="0" w:space="0" w:color="auto"/>
                    <w:left w:val="none" w:sz="0" w:space="0" w:color="auto"/>
                    <w:bottom w:val="none" w:sz="0" w:space="0" w:color="auto"/>
                    <w:right w:val="none" w:sz="0" w:space="0" w:color="auto"/>
                  </w:divBdr>
                </w:div>
                <w:div w:id="1470636034">
                  <w:marLeft w:val="0"/>
                  <w:marRight w:val="0"/>
                  <w:marTop w:val="0"/>
                  <w:marBottom w:val="0"/>
                  <w:divBdr>
                    <w:top w:val="none" w:sz="0" w:space="0" w:color="auto"/>
                    <w:left w:val="none" w:sz="0" w:space="0" w:color="auto"/>
                    <w:bottom w:val="none" w:sz="0" w:space="0" w:color="auto"/>
                    <w:right w:val="none" w:sz="0" w:space="0" w:color="auto"/>
                  </w:divBdr>
                </w:div>
                <w:div w:id="1419789216">
                  <w:marLeft w:val="0"/>
                  <w:marRight w:val="0"/>
                  <w:marTop w:val="0"/>
                  <w:marBottom w:val="0"/>
                  <w:divBdr>
                    <w:top w:val="none" w:sz="0" w:space="0" w:color="auto"/>
                    <w:left w:val="none" w:sz="0" w:space="0" w:color="auto"/>
                    <w:bottom w:val="none" w:sz="0" w:space="0" w:color="auto"/>
                    <w:right w:val="none" w:sz="0" w:space="0" w:color="auto"/>
                  </w:divBdr>
                </w:div>
                <w:div w:id="1376002668">
                  <w:marLeft w:val="0"/>
                  <w:marRight w:val="0"/>
                  <w:marTop w:val="0"/>
                  <w:marBottom w:val="0"/>
                  <w:divBdr>
                    <w:top w:val="none" w:sz="0" w:space="0" w:color="auto"/>
                    <w:left w:val="none" w:sz="0" w:space="0" w:color="auto"/>
                    <w:bottom w:val="none" w:sz="0" w:space="0" w:color="auto"/>
                    <w:right w:val="none" w:sz="0" w:space="0" w:color="auto"/>
                  </w:divBdr>
                </w:div>
                <w:div w:id="1496148818">
                  <w:marLeft w:val="0"/>
                  <w:marRight w:val="0"/>
                  <w:marTop w:val="0"/>
                  <w:marBottom w:val="0"/>
                  <w:divBdr>
                    <w:top w:val="none" w:sz="0" w:space="0" w:color="auto"/>
                    <w:left w:val="none" w:sz="0" w:space="0" w:color="auto"/>
                    <w:bottom w:val="none" w:sz="0" w:space="0" w:color="auto"/>
                    <w:right w:val="none" w:sz="0" w:space="0" w:color="auto"/>
                  </w:divBdr>
                </w:div>
                <w:div w:id="83186200">
                  <w:marLeft w:val="0"/>
                  <w:marRight w:val="0"/>
                  <w:marTop w:val="0"/>
                  <w:marBottom w:val="0"/>
                  <w:divBdr>
                    <w:top w:val="none" w:sz="0" w:space="0" w:color="auto"/>
                    <w:left w:val="none" w:sz="0" w:space="0" w:color="auto"/>
                    <w:bottom w:val="none" w:sz="0" w:space="0" w:color="auto"/>
                    <w:right w:val="none" w:sz="0" w:space="0" w:color="auto"/>
                  </w:divBdr>
                </w:div>
                <w:div w:id="1283458614">
                  <w:marLeft w:val="0"/>
                  <w:marRight w:val="0"/>
                  <w:marTop w:val="0"/>
                  <w:marBottom w:val="0"/>
                  <w:divBdr>
                    <w:top w:val="none" w:sz="0" w:space="0" w:color="auto"/>
                    <w:left w:val="none" w:sz="0" w:space="0" w:color="auto"/>
                    <w:bottom w:val="none" w:sz="0" w:space="0" w:color="auto"/>
                    <w:right w:val="none" w:sz="0" w:space="0" w:color="auto"/>
                  </w:divBdr>
                </w:div>
                <w:div w:id="150567566">
                  <w:marLeft w:val="0"/>
                  <w:marRight w:val="0"/>
                  <w:marTop w:val="0"/>
                  <w:marBottom w:val="0"/>
                  <w:divBdr>
                    <w:top w:val="none" w:sz="0" w:space="0" w:color="auto"/>
                    <w:left w:val="none" w:sz="0" w:space="0" w:color="auto"/>
                    <w:bottom w:val="none" w:sz="0" w:space="0" w:color="auto"/>
                    <w:right w:val="none" w:sz="0" w:space="0" w:color="auto"/>
                  </w:divBdr>
                </w:div>
                <w:div w:id="1016543518">
                  <w:marLeft w:val="0"/>
                  <w:marRight w:val="0"/>
                  <w:marTop w:val="0"/>
                  <w:marBottom w:val="0"/>
                  <w:divBdr>
                    <w:top w:val="none" w:sz="0" w:space="0" w:color="auto"/>
                    <w:left w:val="none" w:sz="0" w:space="0" w:color="auto"/>
                    <w:bottom w:val="none" w:sz="0" w:space="0" w:color="auto"/>
                    <w:right w:val="none" w:sz="0" w:space="0" w:color="auto"/>
                  </w:divBdr>
                </w:div>
                <w:div w:id="1256128746">
                  <w:marLeft w:val="0"/>
                  <w:marRight w:val="0"/>
                  <w:marTop w:val="0"/>
                  <w:marBottom w:val="0"/>
                  <w:divBdr>
                    <w:top w:val="none" w:sz="0" w:space="0" w:color="auto"/>
                    <w:left w:val="none" w:sz="0" w:space="0" w:color="auto"/>
                    <w:bottom w:val="none" w:sz="0" w:space="0" w:color="auto"/>
                    <w:right w:val="none" w:sz="0" w:space="0" w:color="auto"/>
                  </w:divBdr>
                </w:div>
                <w:div w:id="510146121">
                  <w:marLeft w:val="0"/>
                  <w:marRight w:val="0"/>
                  <w:marTop w:val="0"/>
                  <w:marBottom w:val="0"/>
                  <w:divBdr>
                    <w:top w:val="none" w:sz="0" w:space="0" w:color="auto"/>
                    <w:left w:val="none" w:sz="0" w:space="0" w:color="auto"/>
                    <w:bottom w:val="none" w:sz="0" w:space="0" w:color="auto"/>
                    <w:right w:val="none" w:sz="0" w:space="0" w:color="auto"/>
                  </w:divBdr>
                </w:div>
                <w:div w:id="119417867">
                  <w:marLeft w:val="0"/>
                  <w:marRight w:val="0"/>
                  <w:marTop w:val="0"/>
                  <w:marBottom w:val="0"/>
                  <w:divBdr>
                    <w:top w:val="none" w:sz="0" w:space="0" w:color="auto"/>
                    <w:left w:val="none" w:sz="0" w:space="0" w:color="auto"/>
                    <w:bottom w:val="none" w:sz="0" w:space="0" w:color="auto"/>
                    <w:right w:val="none" w:sz="0" w:space="0" w:color="auto"/>
                  </w:divBdr>
                </w:div>
                <w:div w:id="1486120735">
                  <w:marLeft w:val="0"/>
                  <w:marRight w:val="0"/>
                  <w:marTop w:val="0"/>
                  <w:marBottom w:val="0"/>
                  <w:divBdr>
                    <w:top w:val="none" w:sz="0" w:space="0" w:color="auto"/>
                    <w:left w:val="none" w:sz="0" w:space="0" w:color="auto"/>
                    <w:bottom w:val="none" w:sz="0" w:space="0" w:color="auto"/>
                    <w:right w:val="none" w:sz="0" w:space="0" w:color="auto"/>
                  </w:divBdr>
                </w:div>
                <w:div w:id="1279607791">
                  <w:marLeft w:val="0"/>
                  <w:marRight w:val="0"/>
                  <w:marTop w:val="0"/>
                  <w:marBottom w:val="0"/>
                  <w:divBdr>
                    <w:top w:val="none" w:sz="0" w:space="0" w:color="auto"/>
                    <w:left w:val="none" w:sz="0" w:space="0" w:color="auto"/>
                    <w:bottom w:val="none" w:sz="0" w:space="0" w:color="auto"/>
                    <w:right w:val="none" w:sz="0" w:space="0" w:color="auto"/>
                  </w:divBdr>
                </w:div>
                <w:div w:id="211769565">
                  <w:marLeft w:val="0"/>
                  <w:marRight w:val="0"/>
                  <w:marTop w:val="0"/>
                  <w:marBottom w:val="0"/>
                  <w:divBdr>
                    <w:top w:val="none" w:sz="0" w:space="0" w:color="auto"/>
                    <w:left w:val="none" w:sz="0" w:space="0" w:color="auto"/>
                    <w:bottom w:val="none" w:sz="0" w:space="0" w:color="auto"/>
                    <w:right w:val="none" w:sz="0" w:space="0" w:color="auto"/>
                  </w:divBdr>
                </w:div>
                <w:div w:id="774059581">
                  <w:marLeft w:val="0"/>
                  <w:marRight w:val="0"/>
                  <w:marTop w:val="0"/>
                  <w:marBottom w:val="0"/>
                  <w:divBdr>
                    <w:top w:val="none" w:sz="0" w:space="0" w:color="auto"/>
                    <w:left w:val="none" w:sz="0" w:space="0" w:color="auto"/>
                    <w:bottom w:val="none" w:sz="0" w:space="0" w:color="auto"/>
                    <w:right w:val="none" w:sz="0" w:space="0" w:color="auto"/>
                  </w:divBdr>
                </w:div>
                <w:div w:id="1365212598">
                  <w:marLeft w:val="0"/>
                  <w:marRight w:val="0"/>
                  <w:marTop w:val="0"/>
                  <w:marBottom w:val="0"/>
                  <w:divBdr>
                    <w:top w:val="none" w:sz="0" w:space="0" w:color="auto"/>
                    <w:left w:val="none" w:sz="0" w:space="0" w:color="auto"/>
                    <w:bottom w:val="none" w:sz="0" w:space="0" w:color="auto"/>
                    <w:right w:val="none" w:sz="0" w:space="0" w:color="auto"/>
                  </w:divBdr>
                </w:div>
                <w:div w:id="1345592026">
                  <w:marLeft w:val="0"/>
                  <w:marRight w:val="0"/>
                  <w:marTop w:val="0"/>
                  <w:marBottom w:val="0"/>
                  <w:divBdr>
                    <w:top w:val="none" w:sz="0" w:space="0" w:color="auto"/>
                    <w:left w:val="none" w:sz="0" w:space="0" w:color="auto"/>
                    <w:bottom w:val="none" w:sz="0" w:space="0" w:color="auto"/>
                    <w:right w:val="none" w:sz="0" w:space="0" w:color="auto"/>
                  </w:divBdr>
                </w:div>
                <w:div w:id="1379165795">
                  <w:marLeft w:val="0"/>
                  <w:marRight w:val="0"/>
                  <w:marTop w:val="0"/>
                  <w:marBottom w:val="0"/>
                  <w:divBdr>
                    <w:top w:val="none" w:sz="0" w:space="0" w:color="auto"/>
                    <w:left w:val="none" w:sz="0" w:space="0" w:color="auto"/>
                    <w:bottom w:val="none" w:sz="0" w:space="0" w:color="auto"/>
                    <w:right w:val="none" w:sz="0" w:space="0" w:color="auto"/>
                  </w:divBdr>
                </w:div>
                <w:div w:id="1596330245">
                  <w:marLeft w:val="0"/>
                  <w:marRight w:val="0"/>
                  <w:marTop w:val="0"/>
                  <w:marBottom w:val="0"/>
                  <w:divBdr>
                    <w:top w:val="none" w:sz="0" w:space="0" w:color="auto"/>
                    <w:left w:val="none" w:sz="0" w:space="0" w:color="auto"/>
                    <w:bottom w:val="none" w:sz="0" w:space="0" w:color="auto"/>
                    <w:right w:val="none" w:sz="0" w:space="0" w:color="auto"/>
                  </w:divBdr>
                </w:div>
                <w:div w:id="91367020">
                  <w:marLeft w:val="0"/>
                  <w:marRight w:val="0"/>
                  <w:marTop w:val="0"/>
                  <w:marBottom w:val="0"/>
                  <w:divBdr>
                    <w:top w:val="none" w:sz="0" w:space="0" w:color="auto"/>
                    <w:left w:val="none" w:sz="0" w:space="0" w:color="auto"/>
                    <w:bottom w:val="none" w:sz="0" w:space="0" w:color="auto"/>
                    <w:right w:val="none" w:sz="0" w:space="0" w:color="auto"/>
                  </w:divBdr>
                </w:div>
                <w:div w:id="1767190321">
                  <w:marLeft w:val="0"/>
                  <w:marRight w:val="0"/>
                  <w:marTop w:val="0"/>
                  <w:marBottom w:val="0"/>
                  <w:divBdr>
                    <w:top w:val="none" w:sz="0" w:space="0" w:color="auto"/>
                    <w:left w:val="none" w:sz="0" w:space="0" w:color="auto"/>
                    <w:bottom w:val="none" w:sz="0" w:space="0" w:color="auto"/>
                    <w:right w:val="none" w:sz="0" w:space="0" w:color="auto"/>
                  </w:divBdr>
                </w:div>
                <w:div w:id="2145845959">
                  <w:marLeft w:val="0"/>
                  <w:marRight w:val="0"/>
                  <w:marTop w:val="0"/>
                  <w:marBottom w:val="0"/>
                  <w:divBdr>
                    <w:top w:val="none" w:sz="0" w:space="0" w:color="auto"/>
                    <w:left w:val="none" w:sz="0" w:space="0" w:color="auto"/>
                    <w:bottom w:val="none" w:sz="0" w:space="0" w:color="auto"/>
                    <w:right w:val="none" w:sz="0" w:space="0" w:color="auto"/>
                  </w:divBdr>
                </w:div>
                <w:div w:id="451940577">
                  <w:marLeft w:val="0"/>
                  <w:marRight w:val="0"/>
                  <w:marTop w:val="0"/>
                  <w:marBottom w:val="0"/>
                  <w:divBdr>
                    <w:top w:val="none" w:sz="0" w:space="0" w:color="auto"/>
                    <w:left w:val="none" w:sz="0" w:space="0" w:color="auto"/>
                    <w:bottom w:val="none" w:sz="0" w:space="0" w:color="auto"/>
                    <w:right w:val="none" w:sz="0" w:space="0" w:color="auto"/>
                  </w:divBdr>
                </w:div>
                <w:div w:id="1932468324">
                  <w:marLeft w:val="0"/>
                  <w:marRight w:val="0"/>
                  <w:marTop w:val="0"/>
                  <w:marBottom w:val="0"/>
                  <w:divBdr>
                    <w:top w:val="none" w:sz="0" w:space="0" w:color="auto"/>
                    <w:left w:val="none" w:sz="0" w:space="0" w:color="auto"/>
                    <w:bottom w:val="none" w:sz="0" w:space="0" w:color="auto"/>
                    <w:right w:val="none" w:sz="0" w:space="0" w:color="auto"/>
                  </w:divBdr>
                </w:div>
                <w:div w:id="531725111">
                  <w:marLeft w:val="0"/>
                  <w:marRight w:val="0"/>
                  <w:marTop w:val="0"/>
                  <w:marBottom w:val="0"/>
                  <w:divBdr>
                    <w:top w:val="none" w:sz="0" w:space="0" w:color="auto"/>
                    <w:left w:val="none" w:sz="0" w:space="0" w:color="auto"/>
                    <w:bottom w:val="none" w:sz="0" w:space="0" w:color="auto"/>
                    <w:right w:val="none" w:sz="0" w:space="0" w:color="auto"/>
                  </w:divBdr>
                </w:div>
                <w:div w:id="1035737185">
                  <w:marLeft w:val="0"/>
                  <w:marRight w:val="0"/>
                  <w:marTop w:val="0"/>
                  <w:marBottom w:val="0"/>
                  <w:divBdr>
                    <w:top w:val="none" w:sz="0" w:space="0" w:color="auto"/>
                    <w:left w:val="none" w:sz="0" w:space="0" w:color="auto"/>
                    <w:bottom w:val="none" w:sz="0" w:space="0" w:color="auto"/>
                    <w:right w:val="none" w:sz="0" w:space="0" w:color="auto"/>
                  </w:divBdr>
                </w:div>
                <w:div w:id="651523446">
                  <w:marLeft w:val="0"/>
                  <w:marRight w:val="0"/>
                  <w:marTop w:val="0"/>
                  <w:marBottom w:val="0"/>
                  <w:divBdr>
                    <w:top w:val="none" w:sz="0" w:space="0" w:color="auto"/>
                    <w:left w:val="none" w:sz="0" w:space="0" w:color="auto"/>
                    <w:bottom w:val="none" w:sz="0" w:space="0" w:color="auto"/>
                    <w:right w:val="none" w:sz="0" w:space="0" w:color="auto"/>
                  </w:divBdr>
                </w:div>
                <w:div w:id="78451395">
                  <w:marLeft w:val="0"/>
                  <w:marRight w:val="0"/>
                  <w:marTop w:val="0"/>
                  <w:marBottom w:val="0"/>
                  <w:divBdr>
                    <w:top w:val="none" w:sz="0" w:space="0" w:color="auto"/>
                    <w:left w:val="none" w:sz="0" w:space="0" w:color="auto"/>
                    <w:bottom w:val="none" w:sz="0" w:space="0" w:color="auto"/>
                    <w:right w:val="none" w:sz="0" w:space="0" w:color="auto"/>
                  </w:divBdr>
                </w:div>
                <w:div w:id="478497454">
                  <w:marLeft w:val="0"/>
                  <w:marRight w:val="0"/>
                  <w:marTop w:val="0"/>
                  <w:marBottom w:val="0"/>
                  <w:divBdr>
                    <w:top w:val="none" w:sz="0" w:space="0" w:color="auto"/>
                    <w:left w:val="none" w:sz="0" w:space="0" w:color="auto"/>
                    <w:bottom w:val="none" w:sz="0" w:space="0" w:color="auto"/>
                    <w:right w:val="none" w:sz="0" w:space="0" w:color="auto"/>
                  </w:divBdr>
                </w:div>
                <w:div w:id="1141655758">
                  <w:marLeft w:val="0"/>
                  <w:marRight w:val="0"/>
                  <w:marTop w:val="0"/>
                  <w:marBottom w:val="0"/>
                  <w:divBdr>
                    <w:top w:val="none" w:sz="0" w:space="0" w:color="auto"/>
                    <w:left w:val="none" w:sz="0" w:space="0" w:color="auto"/>
                    <w:bottom w:val="none" w:sz="0" w:space="0" w:color="auto"/>
                    <w:right w:val="none" w:sz="0" w:space="0" w:color="auto"/>
                  </w:divBdr>
                </w:div>
                <w:div w:id="1690639449">
                  <w:marLeft w:val="0"/>
                  <w:marRight w:val="0"/>
                  <w:marTop w:val="0"/>
                  <w:marBottom w:val="0"/>
                  <w:divBdr>
                    <w:top w:val="none" w:sz="0" w:space="0" w:color="auto"/>
                    <w:left w:val="none" w:sz="0" w:space="0" w:color="auto"/>
                    <w:bottom w:val="none" w:sz="0" w:space="0" w:color="auto"/>
                    <w:right w:val="none" w:sz="0" w:space="0" w:color="auto"/>
                  </w:divBdr>
                </w:div>
                <w:div w:id="1899197435">
                  <w:marLeft w:val="0"/>
                  <w:marRight w:val="0"/>
                  <w:marTop w:val="0"/>
                  <w:marBottom w:val="0"/>
                  <w:divBdr>
                    <w:top w:val="none" w:sz="0" w:space="0" w:color="auto"/>
                    <w:left w:val="none" w:sz="0" w:space="0" w:color="auto"/>
                    <w:bottom w:val="none" w:sz="0" w:space="0" w:color="auto"/>
                    <w:right w:val="none" w:sz="0" w:space="0" w:color="auto"/>
                  </w:divBdr>
                </w:div>
                <w:div w:id="718699840">
                  <w:marLeft w:val="0"/>
                  <w:marRight w:val="0"/>
                  <w:marTop w:val="0"/>
                  <w:marBottom w:val="0"/>
                  <w:divBdr>
                    <w:top w:val="none" w:sz="0" w:space="0" w:color="auto"/>
                    <w:left w:val="none" w:sz="0" w:space="0" w:color="auto"/>
                    <w:bottom w:val="none" w:sz="0" w:space="0" w:color="auto"/>
                    <w:right w:val="none" w:sz="0" w:space="0" w:color="auto"/>
                  </w:divBdr>
                </w:div>
                <w:div w:id="1599680516">
                  <w:marLeft w:val="0"/>
                  <w:marRight w:val="0"/>
                  <w:marTop w:val="0"/>
                  <w:marBottom w:val="0"/>
                  <w:divBdr>
                    <w:top w:val="none" w:sz="0" w:space="0" w:color="auto"/>
                    <w:left w:val="none" w:sz="0" w:space="0" w:color="auto"/>
                    <w:bottom w:val="none" w:sz="0" w:space="0" w:color="auto"/>
                    <w:right w:val="none" w:sz="0" w:space="0" w:color="auto"/>
                  </w:divBdr>
                </w:div>
                <w:div w:id="1994917434">
                  <w:marLeft w:val="0"/>
                  <w:marRight w:val="0"/>
                  <w:marTop w:val="0"/>
                  <w:marBottom w:val="0"/>
                  <w:divBdr>
                    <w:top w:val="none" w:sz="0" w:space="0" w:color="auto"/>
                    <w:left w:val="none" w:sz="0" w:space="0" w:color="auto"/>
                    <w:bottom w:val="none" w:sz="0" w:space="0" w:color="auto"/>
                    <w:right w:val="none" w:sz="0" w:space="0" w:color="auto"/>
                  </w:divBdr>
                </w:div>
                <w:div w:id="1580477465">
                  <w:marLeft w:val="0"/>
                  <w:marRight w:val="0"/>
                  <w:marTop w:val="0"/>
                  <w:marBottom w:val="0"/>
                  <w:divBdr>
                    <w:top w:val="none" w:sz="0" w:space="0" w:color="auto"/>
                    <w:left w:val="none" w:sz="0" w:space="0" w:color="auto"/>
                    <w:bottom w:val="none" w:sz="0" w:space="0" w:color="auto"/>
                    <w:right w:val="none" w:sz="0" w:space="0" w:color="auto"/>
                  </w:divBdr>
                </w:div>
                <w:div w:id="1245993782">
                  <w:marLeft w:val="0"/>
                  <w:marRight w:val="0"/>
                  <w:marTop w:val="0"/>
                  <w:marBottom w:val="0"/>
                  <w:divBdr>
                    <w:top w:val="none" w:sz="0" w:space="0" w:color="auto"/>
                    <w:left w:val="none" w:sz="0" w:space="0" w:color="auto"/>
                    <w:bottom w:val="none" w:sz="0" w:space="0" w:color="auto"/>
                    <w:right w:val="none" w:sz="0" w:space="0" w:color="auto"/>
                  </w:divBdr>
                </w:div>
                <w:div w:id="1588612829">
                  <w:marLeft w:val="0"/>
                  <w:marRight w:val="0"/>
                  <w:marTop w:val="0"/>
                  <w:marBottom w:val="0"/>
                  <w:divBdr>
                    <w:top w:val="none" w:sz="0" w:space="0" w:color="auto"/>
                    <w:left w:val="none" w:sz="0" w:space="0" w:color="auto"/>
                    <w:bottom w:val="none" w:sz="0" w:space="0" w:color="auto"/>
                    <w:right w:val="none" w:sz="0" w:space="0" w:color="auto"/>
                  </w:divBdr>
                </w:div>
                <w:div w:id="2013290420">
                  <w:marLeft w:val="0"/>
                  <w:marRight w:val="0"/>
                  <w:marTop w:val="0"/>
                  <w:marBottom w:val="0"/>
                  <w:divBdr>
                    <w:top w:val="none" w:sz="0" w:space="0" w:color="auto"/>
                    <w:left w:val="none" w:sz="0" w:space="0" w:color="auto"/>
                    <w:bottom w:val="none" w:sz="0" w:space="0" w:color="auto"/>
                    <w:right w:val="none" w:sz="0" w:space="0" w:color="auto"/>
                  </w:divBdr>
                </w:div>
                <w:div w:id="1407806105">
                  <w:marLeft w:val="0"/>
                  <w:marRight w:val="0"/>
                  <w:marTop w:val="0"/>
                  <w:marBottom w:val="0"/>
                  <w:divBdr>
                    <w:top w:val="none" w:sz="0" w:space="0" w:color="auto"/>
                    <w:left w:val="none" w:sz="0" w:space="0" w:color="auto"/>
                    <w:bottom w:val="none" w:sz="0" w:space="0" w:color="auto"/>
                    <w:right w:val="none" w:sz="0" w:space="0" w:color="auto"/>
                  </w:divBdr>
                </w:div>
                <w:div w:id="281889826">
                  <w:marLeft w:val="0"/>
                  <w:marRight w:val="0"/>
                  <w:marTop w:val="0"/>
                  <w:marBottom w:val="0"/>
                  <w:divBdr>
                    <w:top w:val="none" w:sz="0" w:space="0" w:color="auto"/>
                    <w:left w:val="none" w:sz="0" w:space="0" w:color="auto"/>
                    <w:bottom w:val="none" w:sz="0" w:space="0" w:color="auto"/>
                    <w:right w:val="none" w:sz="0" w:space="0" w:color="auto"/>
                  </w:divBdr>
                </w:div>
                <w:div w:id="1252394409">
                  <w:marLeft w:val="0"/>
                  <w:marRight w:val="0"/>
                  <w:marTop w:val="0"/>
                  <w:marBottom w:val="0"/>
                  <w:divBdr>
                    <w:top w:val="none" w:sz="0" w:space="0" w:color="auto"/>
                    <w:left w:val="none" w:sz="0" w:space="0" w:color="auto"/>
                    <w:bottom w:val="none" w:sz="0" w:space="0" w:color="auto"/>
                    <w:right w:val="none" w:sz="0" w:space="0" w:color="auto"/>
                  </w:divBdr>
                </w:div>
                <w:div w:id="1770856237">
                  <w:marLeft w:val="0"/>
                  <w:marRight w:val="0"/>
                  <w:marTop w:val="0"/>
                  <w:marBottom w:val="0"/>
                  <w:divBdr>
                    <w:top w:val="none" w:sz="0" w:space="0" w:color="auto"/>
                    <w:left w:val="none" w:sz="0" w:space="0" w:color="auto"/>
                    <w:bottom w:val="none" w:sz="0" w:space="0" w:color="auto"/>
                    <w:right w:val="none" w:sz="0" w:space="0" w:color="auto"/>
                  </w:divBdr>
                </w:div>
                <w:div w:id="2169464">
                  <w:marLeft w:val="0"/>
                  <w:marRight w:val="0"/>
                  <w:marTop w:val="0"/>
                  <w:marBottom w:val="0"/>
                  <w:divBdr>
                    <w:top w:val="none" w:sz="0" w:space="0" w:color="auto"/>
                    <w:left w:val="none" w:sz="0" w:space="0" w:color="auto"/>
                    <w:bottom w:val="none" w:sz="0" w:space="0" w:color="auto"/>
                    <w:right w:val="none" w:sz="0" w:space="0" w:color="auto"/>
                  </w:divBdr>
                </w:div>
                <w:div w:id="24407116">
                  <w:marLeft w:val="0"/>
                  <w:marRight w:val="0"/>
                  <w:marTop w:val="0"/>
                  <w:marBottom w:val="0"/>
                  <w:divBdr>
                    <w:top w:val="none" w:sz="0" w:space="0" w:color="auto"/>
                    <w:left w:val="none" w:sz="0" w:space="0" w:color="auto"/>
                    <w:bottom w:val="none" w:sz="0" w:space="0" w:color="auto"/>
                    <w:right w:val="none" w:sz="0" w:space="0" w:color="auto"/>
                  </w:divBdr>
                </w:div>
                <w:div w:id="1932662436">
                  <w:marLeft w:val="0"/>
                  <w:marRight w:val="0"/>
                  <w:marTop w:val="0"/>
                  <w:marBottom w:val="0"/>
                  <w:divBdr>
                    <w:top w:val="none" w:sz="0" w:space="0" w:color="auto"/>
                    <w:left w:val="none" w:sz="0" w:space="0" w:color="auto"/>
                    <w:bottom w:val="none" w:sz="0" w:space="0" w:color="auto"/>
                    <w:right w:val="none" w:sz="0" w:space="0" w:color="auto"/>
                  </w:divBdr>
                </w:div>
                <w:div w:id="1022050029">
                  <w:marLeft w:val="0"/>
                  <w:marRight w:val="0"/>
                  <w:marTop w:val="0"/>
                  <w:marBottom w:val="0"/>
                  <w:divBdr>
                    <w:top w:val="none" w:sz="0" w:space="0" w:color="auto"/>
                    <w:left w:val="none" w:sz="0" w:space="0" w:color="auto"/>
                    <w:bottom w:val="none" w:sz="0" w:space="0" w:color="auto"/>
                    <w:right w:val="none" w:sz="0" w:space="0" w:color="auto"/>
                  </w:divBdr>
                </w:div>
              </w:divsChild>
            </w:div>
            <w:div w:id="619991241">
              <w:marLeft w:val="0"/>
              <w:marRight w:val="0"/>
              <w:marTop w:val="0"/>
              <w:marBottom w:val="0"/>
              <w:divBdr>
                <w:top w:val="none" w:sz="0" w:space="0" w:color="auto"/>
                <w:left w:val="none" w:sz="0" w:space="0" w:color="auto"/>
                <w:bottom w:val="none" w:sz="0" w:space="0" w:color="auto"/>
                <w:right w:val="none" w:sz="0" w:space="0" w:color="auto"/>
              </w:divBdr>
              <w:divsChild>
                <w:div w:id="1728646266">
                  <w:marLeft w:val="0"/>
                  <w:marRight w:val="0"/>
                  <w:marTop w:val="0"/>
                  <w:marBottom w:val="0"/>
                  <w:divBdr>
                    <w:top w:val="none" w:sz="0" w:space="0" w:color="auto"/>
                    <w:left w:val="none" w:sz="0" w:space="0" w:color="auto"/>
                    <w:bottom w:val="none" w:sz="0" w:space="0" w:color="auto"/>
                    <w:right w:val="none" w:sz="0" w:space="0" w:color="auto"/>
                  </w:divBdr>
                </w:div>
                <w:div w:id="481890289">
                  <w:marLeft w:val="0"/>
                  <w:marRight w:val="0"/>
                  <w:marTop w:val="0"/>
                  <w:marBottom w:val="0"/>
                  <w:divBdr>
                    <w:top w:val="none" w:sz="0" w:space="0" w:color="auto"/>
                    <w:left w:val="none" w:sz="0" w:space="0" w:color="auto"/>
                    <w:bottom w:val="none" w:sz="0" w:space="0" w:color="auto"/>
                    <w:right w:val="none" w:sz="0" w:space="0" w:color="auto"/>
                  </w:divBdr>
                </w:div>
                <w:div w:id="587078598">
                  <w:marLeft w:val="0"/>
                  <w:marRight w:val="0"/>
                  <w:marTop w:val="0"/>
                  <w:marBottom w:val="0"/>
                  <w:divBdr>
                    <w:top w:val="none" w:sz="0" w:space="0" w:color="auto"/>
                    <w:left w:val="none" w:sz="0" w:space="0" w:color="auto"/>
                    <w:bottom w:val="none" w:sz="0" w:space="0" w:color="auto"/>
                    <w:right w:val="none" w:sz="0" w:space="0" w:color="auto"/>
                  </w:divBdr>
                </w:div>
                <w:div w:id="475293933">
                  <w:marLeft w:val="0"/>
                  <w:marRight w:val="0"/>
                  <w:marTop w:val="0"/>
                  <w:marBottom w:val="0"/>
                  <w:divBdr>
                    <w:top w:val="none" w:sz="0" w:space="0" w:color="auto"/>
                    <w:left w:val="none" w:sz="0" w:space="0" w:color="auto"/>
                    <w:bottom w:val="none" w:sz="0" w:space="0" w:color="auto"/>
                    <w:right w:val="none" w:sz="0" w:space="0" w:color="auto"/>
                  </w:divBdr>
                </w:div>
                <w:div w:id="1809588763">
                  <w:marLeft w:val="0"/>
                  <w:marRight w:val="0"/>
                  <w:marTop w:val="0"/>
                  <w:marBottom w:val="0"/>
                  <w:divBdr>
                    <w:top w:val="none" w:sz="0" w:space="0" w:color="auto"/>
                    <w:left w:val="none" w:sz="0" w:space="0" w:color="auto"/>
                    <w:bottom w:val="none" w:sz="0" w:space="0" w:color="auto"/>
                    <w:right w:val="none" w:sz="0" w:space="0" w:color="auto"/>
                  </w:divBdr>
                </w:div>
                <w:div w:id="1762263124">
                  <w:marLeft w:val="0"/>
                  <w:marRight w:val="0"/>
                  <w:marTop w:val="0"/>
                  <w:marBottom w:val="0"/>
                  <w:divBdr>
                    <w:top w:val="none" w:sz="0" w:space="0" w:color="auto"/>
                    <w:left w:val="none" w:sz="0" w:space="0" w:color="auto"/>
                    <w:bottom w:val="none" w:sz="0" w:space="0" w:color="auto"/>
                    <w:right w:val="none" w:sz="0" w:space="0" w:color="auto"/>
                  </w:divBdr>
                </w:div>
                <w:div w:id="1388337455">
                  <w:marLeft w:val="0"/>
                  <w:marRight w:val="0"/>
                  <w:marTop w:val="0"/>
                  <w:marBottom w:val="0"/>
                  <w:divBdr>
                    <w:top w:val="none" w:sz="0" w:space="0" w:color="auto"/>
                    <w:left w:val="none" w:sz="0" w:space="0" w:color="auto"/>
                    <w:bottom w:val="none" w:sz="0" w:space="0" w:color="auto"/>
                    <w:right w:val="none" w:sz="0" w:space="0" w:color="auto"/>
                  </w:divBdr>
                </w:div>
                <w:div w:id="1765880676">
                  <w:marLeft w:val="0"/>
                  <w:marRight w:val="0"/>
                  <w:marTop w:val="0"/>
                  <w:marBottom w:val="0"/>
                  <w:divBdr>
                    <w:top w:val="none" w:sz="0" w:space="0" w:color="auto"/>
                    <w:left w:val="none" w:sz="0" w:space="0" w:color="auto"/>
                    <w:bottom w:val="none" w:sz="0" w:space="0" w:color="auto"/>
                    <w:right w:val="none" w:sz="0" w:space="0" w:color="auto"/>
                  </w:divBdr>
                </w:div>
                <w:div w:id="1768698724">
                  <w:marLeft w:val="0"/>
                  <w:marRight w:val="0"/>
                  <w:marTop w:val="0"/>
                  <w:marBottom w:val="0"/>
                  <w:divBdr>
                    <w:top w:val="none" w:sz="0" w:space="0" w:color="auto"/>
                    <w:left w:val="none" w:sz="0" w:space="0" w:color="auto"/>
                    <w:bottom w:val="none" w:sz="0" w:space="0" w:color="auto"/>
                    <w:right w:val="none" w:sz="0" w:space="0" w:color="auto"/>
                  </w:divBdr>
                </w:div>
                <w:div w:id="2137553663">
                  <w:marLeft w:val="0"/>
                  <w:marRight w:val="0"/>
                  <w:marTop w:val="0"/>
                  <w:marBottom w:val="0"/>
                  <w:divBdr>
                    <w:top w:val="none" w:sz="0" w:space="0" w:color="auto"/>
                    <w:left w:val="none" w:sz="0" w:space="0" w:color="auto"/>
                    <w:bottom w:val="none" w:sz="0" w:space="0" w:color="auto"/>
                    <w:right w:val="none" w:sz="0" w:space="0" w:color="auto"/>
                  </w:divBdr>
                </w:div>
                <w:div w:id="1693066787">
                  <w:marLeft w:val="0"/>
                  <w:marRight w:val="0"/>
                  <w:marTop w:val="0"/>
                  <w:marBottom w:val="0"/>
                  <w:divBdr>
                    <w:top w:val="none" w:sz="0" w:space="0" w:color="auto"/>
                    <w:left w:val="none" w:sz="0" w:space="0" w:color="auto"/>
                    <w:bottom w:val="none" w:sz="0" w:space="0" w:color="auto"/>
                    <w:right w:val="none" w:sz="0" w:space="0" w:color="auto"/>
                  </w:divBdr>
                </w:div>
                <w:div w:id="904685575">
                  <w:marLeft w:val="0"/>
                  <w:marRight w:val="0"/>
                  <w:marTop w:val="0"/>
                  <w:marBottom w:val="0"/>
                  <w:divBdr>
                    <w:top w:val="none" w:sz="0" w:space="0" w:color="auto"/>
                    <w:left w:val="none" w:sz="0" w:space="0" w:color="auto"/>
                    <w:bottom w:val="none" w:sz="0" w:space="0" w:color="auto"/>
                    <w:right w:val="none" w:sz="0" w:space="0" w:color="auto"/>
                  </w:divBdr>
                </w:div>
                <w:div w:id="451100484">
                  <w:marLeft w:val="0"/>
                  <w:marRight w:val="0"/>
                  <w:marTop w:val="0"/>
                  <w:marBottom w:val="0"/>
                  <w:divBdr>
                    <w:top w:val="none" w:sz="0" w:space="0" w:color="auto"/>
                    <w:left w:val="none" w:sz="0" w:space="0" w:color="auto"/>
                    <w:bottom w:val="none" w:sz="0" w:space="0" w:color="auto"/>
                    <w:right w:val="none" w:sz="0" w:space="0" w:color="auto"/>
                  </w:divBdr>
                </w:div>
                <w:div w:id="86731142">
                  <w:marLeft w:val="0"/>
                  <w:marRight w:val="0"/>
                  <w:marTop w:val="0"/>
                  <w:marBottom w:val="0"/>
                  <w:divBdr>
                    <w:top w:val="none" w:sz="0" w:space="0" w:color="auto"/>
                    <w:left w:val="none" w:sz="0" w:space="0" w:color="auto"/>
                    <w:bottom w:val="none" w:sz="0" w:space="0" w:color="auto"/>
                    <w:right w:val="none" w:sz="0" w:space="0" w:color="auto"/>
                  </w:divBdr>
                </w:div>
                <w:div w:id="1593049762">
                  <w:marLeft w:val="0"/>
                  <w:marRight w:val="0"/>
                  <w:marTop w:val="0"/>
                  <w:marBottom w:val="0"/>
                  <w:divBdr>
                    <w:top w:val="none" w:sz="0" w:space="0" w:color="auto"/>
                    <w:left w:val="none" w:sz="0" w:space="0" w:color="auto"/>
                    <w:bottom w:val="none" w:sz="0" w:space="0" w:color="auto"/>
                    <w:right w:val="none" w:sz="0" w:space="0" w:color="auto"/>
                  </w:divBdr>
                </w:div>
                <w:div w:id="969168077">
                  <w:marLeft w:val="0"/>
                  <w:marRight w:val="0"/>
                  <w:marTop w:val="0"/>
                  <w:marBottom w:val="0"/>
                  <w:divBdr>
                    <w:top w:val="none" w:sz="0" w:space="0" w:color="auto"/>
                    <w:left w:val="none" w:sz="0" w:space="0" w:color="auto"/>
                    <w:bottom w:val="none" w:sz="0" w:space="0" w:color="auto"/>
                    <w:right w:val="none" w:sz="0" w:space="0" w:color="auto"/>
                  </w:divBdr>
                </w:div>
                <w:div w:id="775906444">
                  <w:marLeft w:val="0"/>
                  <w:marRight w:val="0"/>
                  <w:marTop w:val="0"/>
                  <w:marBottom w:val="0"/>
                  <w:divBdr>
                    <w:top w:val="none" w:sz="0" w:space="0" w:color="auto"/>
                    <w:left w:val="none" w:sz="0" w:space="0" w:color="auto"/>
                    <w:bottom w:val="none" w:sz="0" w:space="0" w:color="auto"/>
                    <w:right w:val="none" w:sz="0" w:space="0" w:color="auto"/>
                  </w:divBdr>
                </w:div>
                <w:div w:id="1295329287">
                  <w:marLeft w:val="0"/>
                  <w:marRight w:val="0"/>
                  <w:marTop w:val="0"/>
                  <w:marBottom w:val="0"/>
                  <w:divBdr>
                    <w:top w:val="none" w:sz="0" w:space="0" w:color="auto"/>
                    <w:left w:val="none" w:sz="0" w:space="0" w:color="auto"/>
                    <w:bottom w:val="none" w:sz="0" w:space="0" w:color="auto"/>
                    <w:right w:val="none" w:sz="0" w:space="0" w:color="auto"/>
                  </w:divBdr>
                </w:div>
                <w:div w:id="1004287030">
                  <w:marLeft w:val="0"/>
                  <w:marRight w:val="0"/>
                  <w:marTop w:val="0"/>
                  <w:marBottom w:val="0"/>
                  <w:divBdr>
                    <w:top w:val="none" w:sz="0" w:space="0" w:color="auto"/>
                    <w:left w:val="none" w:sz="0" w:space="0" w:color="auto"/>
                    <w:bottom w:val="none" w:sz="0" w:space="0" w:color="auto"/>
                    <w:right w:val="none" w:sz="0" w:space="0" w:color="auto"/>
                  </w:divBdr>
                </w:div>
                <w:div w:id="307563831">
                  <w:marLeft w:val="0"/>
                  <w:marRight w:val="0"/>
                  <w:marTop w:val="0"/>
                  <w:marBottom w:val="0"/>
                  <w:divBdr>
                    <w:top w:val="none" w:sz="0" w:space="0" w:color="auto"/>
                    <w:left w:val="none" w:sz="0" w:space="0" w:color="auto"/>
                    <w:bottom w:val="none" w:sz="0" w:space="0" w:color="auto"/>
                    <w:right w:val="none" w:sz="0" w:space="0" w:color="auto"/>
                  </w:divBdr>
                </w:div>
                <w:div w:id="149835633">
                  <w:marLeft w:val="0"/>
                  <w:marRight w:val="0"/>
                  <w:marTop w:val="0"/>
                  <w:marBottom w:val="0"/>
                  <w:divBdr>
                    <w:top w:val="none" w:sz="0" w:space="0" w:color="auto"/>
                    <w:left w:val="none" w:sz="0" w:space="0" w:color="auto"/>
                    <w:bottom w:val="none" w:sz="0" w:space="0" w:color="auto"/>
                    <w:right w:val="none" w:sz="0" w:space="0" w:color="auto"/>
                  </w:divBdr>
                </w:div>
                <w:div w:id="485435556">
                  <w:marLeft w:val="0"/>
                  <w:marRight w:val="0"/>
                  <w:marTop w:val="0"/>
                  <w:marBottom w:val="0"/>
                  <w:divBdr>
                    <w:top w:val="none" w:sz="0" w:space="0" w:color="auto"/>
                    <w:left w:val="none" w:sz="0" w:space="0" w:color="auto"/>
                    <w:bottom w:val="none" w:sz="0" w:space="0" w:color="auto"/>
                    <w:right w:val="none" w:sz="0" w:space="0" w:color="auto"/>
                  </w:divBdr>
                </w:div>
                <w:div w:id="716509906">
                  <w:marLeft w:val="0"/>
                  <w:marRight w:val="0"/>
                  <w:marTop w:val="0"/>
                  <w:marBottom w:val="0"/>
                  <w:divBdr>
                    <w:top w:val="none" w:sz="0" w:space="0" w:color="auto"/>
                    <w:left w:val="none" w:sz="0" w:space="0" w:color="auto"/>
                    <w:bottom w:val="none" w:sz="0" w:space="0" w:color="auto"/>
                    <w:right w:val="none" w:sz="0" w:space="0" w:color="auto"/>
                  </w:divBdr>
                </w:div>
                <w:div w:id="555118284">
                  <w:marLeft w:val="0"/>
                  <w:marRight w:val="0"/>
                  <w:marTop w:val="0"/>
                  <w:marBottom w:val="0"/>
                  <w:divBdr>
                    <w:top w:val="none" w:sz="0" w:space="0" w:color="auto"/>
                    <w:left w:val="none" w:sz="0" w:space="0" w:color="auto"/>
                    <w:bottom w:val="none" w:sz="0" w:space="0" w:color="auto"/>
                    <w:right w:val="none" w:sz="0" w:space="0" w:color="auto"/>
                  </w:divBdr>
                </w:div>
                <w:div w:id="552472965">
                  <w:marLeft w:val="0"/>
                  <w:marRight w:val="0"/>
                  <w:marTop w:val="0"/>
                  <w:marBottom w:val="0"/>
                  <w:divBdr>
                    <w:top w:val="none" w:sz="0" w:space="0" w:color="auto"/>
                    <w:left w:val="none" w:sz="0" w:space="0" w:color="auto"/>
                    <w:bottom w:val="none" w:sz="0" w:space="0" w:color="auto"/>
                    <w:right w:val="none" w:sz="0" w:space="0" w:color="auto"/>
                  </w:divBdr>
                </w:div>
                <w:div w:id="1246650598">
                  <w:marLeft w:val="0"/>
                  <w:marRight w:val="0"/>
                  <w:marTop w:val="0"/>
                  <w:marBottom w:val="0"/>
                  <w:divBdr>
                    <w:top w:val="none" w:sz="0" w:space="0" w:color="auto"/>
                    <w:left w:val="none" w:sz="0" w:space="0" w:color="auto"/>
                    <w:bottom w:val="none" w:sz="0" w:space="0" w:color="auto"/>
                    <w:right w:val="none" w:sz="0" w:space="0" w:color="auto"/>
                  </w:divBdr>
                </w:div>
                <w:div w:id="387188793">
                  <w:marLeft w:val="0"/>
                  <w:marRight w:val="0"/>
                  <w:marTop w:val="0"/>
                  <w:marBottom w:val="0"/>
                  <w:divBdr>
                    <w:top w:val="none" w:sz="0" w:space="0" w:color="auto"/>
                    <w:left w:val="none" w:sz="0" w:space="0" w:color="auto"/>
                    <w:bottom w:val="none" w:sz="0" w:space="0" w:color="auto"/>
                    <w:right w:val="none" w:sz="0" w:space="0" w:color="auto"/>
                  </w:divBdr>
                </w:div>
                <w:div w:id="831676316">
                  <w:marLeft w:val="0"/>
                  <w:marRight w:val="0"/>
                  <w:marTop w:val="0"/>
                  <w:marBottom w:val="0"/>
                  <w:divBdr>
                    <w:top w:val="none" w:sz="0" w:space="0" w:color="auto"/>
                    <w:left w:val="none" w:sz="0" w:space="0" w:color="auto"/>
                    <w:bottom w:val="none" w:sz="0" w:space="0" w:color="auto"/>
                    <w:right w:val="none" w:sz="0" w:space="0" w:color="auto"/>
                  </w:divBdr>
                </w:div>
                <w:div w:id="737283629">
                  <w:marLeft w:val="0"/>
                  <w:marRight w:val="0"/>
                  <w:marTop w:val="0"/>
                  <w:marBottom w:val="0"/>
                  <w:divBdr>
                    <w:top w:val="none" w:sz="0" w:space="0" w:color="auto"/>
                    <w:left w:val="none" w:sz="0" w:space="0" w:color="auto"/>
                    <w:bottom w:val="none" w:sz="0" w:space="0" w:color="auto"/>
                    <w:right w:val="none" w:sz="0" w:space="0" w:color="auto"/>
                  </w:divBdr>
                </w:div>
                <w:div w:id="805782881">
                  <w:marLeft w:val="0"/>
                  <w:marRight w:val="0"/>
                  <w:marTop w:val="0"/>
                  <w:marBottom w:val="0"/>
                  <w:divBdr>
                    <w:top w:val="none" w:sz="0" w:space="0" w:color="auto"/>
                    <w:left w:val="none" w:sz="0" w:space="0" w:color="auto"/>
                    <w:bottom w:val="none" w:sz="0" w:space="0" w:color="auto"/>
                    <w:right w:val="none" w:sz="0" w:space="0" w:color="auto"/>
                  </w:divBdr>
                </w:div>
                <w:div w:id="213660510">
                  <w:marLeft w:val="0"/>
                  <w:marRight w:val="0"/>
                  <w:marTop w:val="0"/>
                  <w:marBottom w:val="0"/>
                  <w:divBdr>
                    <w:top w:val="none" w:sz="0" w:space="0" w:color="auto"/>
                    <w:left w:val="none" w:sz="0" w:space="0" w:color="auto"/>
                    <w:bottom w:val="none" w:sz="0" w:space="0" w:color="auto"/>
                    <w:right w:val="none" w:sz="0" w:space="0" w:color="auto"/>
                  </w:divBdr>
                </w:div>
                <w:div w:id="234583728">
                  <w:marLeft w:val="0"/>
                  <w:marRight w:val="0"/>
                  <w:marTop w:val="0"/>
                  <w:marBottom w:val="0"/>
                  <w:divBdr>
                    <w:top w:val="none" w:sz="0" w:space="0" w:color="auto"/>
                    <w:left w:val="none" w:sz="0" w:space="0" w:color="auto"/>
                    <w:bottom w:val="none" w:sz="0" w:space="0" w:color="auto"/>
                    <w:right w:val="none" w:sz="0" w:space="0" w:color="auto"/>
                  </w:divBdr>
                </w:div>
                <w:div w:id="533276698">
                  <w:marLeft w:val="0"/>
                  <w:marRight w:val="0"/>
                  <w:marTop w:val="0"/>
                  <w:marBottom w:val="0"/>
                  <w:divBdr>
                    <w:top w:val="none" w:sz="0" w:space="0" w:color="auto"/>
                    <w:left w:val="none" w:sz="0" w:space="0" w:color="auto"/>
                    <w:bottom w:val="none" w:sz="0" w:space="0" w:color="auto"/>
                    <w:right w:val="none" w:sz="0" w:space="0" w:color="auto"/>
                  </w:divBdr>
                </w:div>
                <w:div w:id="258294421">
                  <w:marLeft w:val="0"/>
                  <w:marRight w:val="0"/>
                  <w:marTop w:val="0"/>
                  <w:marBottom w:val="0"/>
                  <w:divBdr>
                    <w:top w:val="none" w:sz="0" w:space="0" w:color="auto"/>
                    <w:left w:val="none" w:sz="0" w:space="0" w:color="auto"/>
                    <w:bottom w:val="none" w:sz="0" w:space="0" w:color="auto"/>
                    <w:right w:val="none" w:sz="0" w:space="0" w:color="auto"/>
                  </w:divBdr>
                </w:div>
                <w:div w:id="650867500">
                  <w:marLeft w:val="0"/>
                  <w:marRight w:val="0"/>
                  <w:marTop w:val="0"/>
                  <w:marBottom w:val="0"/>
                  <w:divBdr>
                    <w:top w:val="none" w:sz="0" w:space="0" w:color="auto"/>
                    <w:left w:val="none" w:sz="0" w:space="0" w:color="auto"/>
                    <w:bottom w:val="none" w:sz="0" w:space="0" w:color="auto"/>
                    <w:right w:val="none" w:sz="0" w:space="0" w:color="auto"/>
                  </w:divBdr>
                </w:div>
                <w:div w:id="51277044">
                  <w:marLeft w:val="0"/>
                  <w:marRight w:val="0"/>
                  <w:marTop w:val="0"/>
                  <w:marBottom w:val="0"/>
                  <w:divBdr>
                    <w:top w:val="none" w:sz="0" w:space="0" w:color="auto"/>
                    <w:left w:val="none" w:sz="0" w:space="0" w:color="auto"/>
                    <w:bottom w:val="none" w:sz="0" w:space="0" w:color="auto"/>
                    <w:right w:val="none" w:sz="0" w:space="0" w:color="auto"/>
                  </w:divBdr>
                </w:div>
                <w:div w:id="898246155">
                  <w:marLeft w:val="0"/>
                  <w:marRight w:val="0"/>
                  <w:marTop w:val="0"/>
                  <w:marBottom w:val="0"/>
                  <w:divBdr>
                    <w:top w:val="none" w:sz="0" w:space="0" w:color="auto"/>
                    <w:left w:val="none" w:sz="0" w:space="0" w:color="auto"/>
                    <w:bottom w:val="none" w:sz="0" w:space="0" w:color="auto"/>
                    <w:right w:val="none" w:sz="0" w:space="0" w:color="auto"/>
                  </w:divBdr>
                </w:div>
                <w:div w:id="1102920621">
                  <w:marLeft w:val="0"/>
                  <w:marRight w:val="0"/>
                  <w:marTop w:val="0"/>
                  <w:marBottom w:val="0"/>
                  <w:divBdr>
                    <w:top w:val="none" w:sz="0" w:space="0" w:color="auto"/>
                    <w:left w:val="none" w:sz="0" w:space="0" w:color="auto"/>
                    <w:bottom w:val="none" w:sz="0" w:space="0" w:color="auto"/>
                    <w:right w:val="none" w:sz="0" w:space="0" w:color="auto"/>
                  </w:divBdr>
                </w:div>
                <w:div w:id="1516455130">
                  <w:marLeft w:val="0"/>
                  <w:marRight w:val="0"/>
                  <w:marTop w:val="0"/>
                  <w:marBottom w:val="0"/>
                  <w:divBdr>
                    <w:top w:val="none" w:sz="0" w:space="0" w:color="auto"/>
                    <w:left w:val="none" w:sz="0" w:space="0" w:color="auto"/>
                    <w:bottom w:val="none" w:sz="0" w:space="0" w:color="auto"/>
                    <w:right w:val="none" w:sz="0" w:space="0" w:color="auto"/>
                  </w:divBdr>
                </w:div>
                <w:div w:id="53896680">
                  <w:marLeft w:val="0"/>
                  <w:marRight w:val="0"/>
                  <w:marTop w:val="0"/>
                  <w:marBottom w:val="0"/>
                  <w:divBdr>
                    <w:top w:val="none" w:sz="0" w:space="0" w:color="auto"/>
                    <w:left w:val="none" w:sz="0" w:space="0" w:color="auto"/>
                    <w:bottom w:val="none" w:sz="0" w:space="0" w:color="auto"/>
                    <w:right w:val="none" w:sz="0" w:space="0" w:color="auto"/>
                  </w:divBdr>
                </w:div>
                <w:div w:id="1212032075">
                  <w:marLeft w:val="0"/>
                  <w:marRight w:val="0"/>
                  <w:marTop w:val="0"/>
                  <w:marBottom w:val="0"/>
                  <w:divBdr>
                    <w:top w:val="none" w:sz="0" w:space="0" w:color="auto"/>
                    <w:left w:val="none" w:sz="0" w:space="0" w:color="auto"/>
                    <w:bottom w:val="none" w:sz="0" w:space="0" w:color="auto"/>
                    <w:right w:val="none" w:sz="0" w:space="0" w:color="auto"/>
                  </w:divBdr>
                </w:div>
                <w:div w:id="264923757">
                  <w:marLeft w:val="0"/>
                  <w:marRight w:val="0"/>
                  <w:marTop w:val="0"/>
                  <w:marBottom w:val="0"/>
                  <w:divBdr>
                    <w:top w:val="none" w:sz="0" w:space="0" w:color="auto"/>
                    <w:left w:val="none" w:sz="0" w:space="0" w:color="auto"/>
                    <w:bottom w:val="none" w:sz="0" w:space="0" w:color="auto"/>
                    <w:right w:val="none" w:sz="0" w:space="0" w:color="auto"/>
                  </w:divBdr>
                </w:div>
                <w:div w:id="2102799846">
                  <w:marLeft w:val="0"/>
                  <w:marRight w:val="0"/>
                  <w:marTop w:val="0"/>
                  <w:marBottom w:val="0"/>
                  <w:divBdr>
                    <w:top w:val="none" w:sz="0" w:space="0" w:color="auto"/>
                    <w:left w:val="none" w:sz="0" w:space="0" w:color="auto"/>
                    <w:bottom w:val="none" w:sz="0" w:space="0" w:color="auto"/>
                    <w:right w:val="none" w:sz="0" w:space="0" w:color="auto"/>
                  </w:divBdr>
                </w:div>
                <w:div w:id="218564739">
                  <w:marLeft w:val="0"/>
                  <w:marRight w:val="0"/>
                  <w:marTop w:val="0"/>
                  <w:marBottom w:val="0"/>
                  <w:divBdr>
                    <w:top w:val="none" w:sz="0" w:space="0" w:color="auto"/>
                    <w:left w:val="none" w:sz="0" w:space="0" w:color="auto"/>
                    <w:bottom w:val="none" w:sz="0" w:space="0" w:color="auto"/>
                    <w:right w:val="none" w:sz="0" w:space="0" w:color="auto"/>
                  </w:divBdr>
                </w:div>
                <w:div w:id="1820685005">
                  <w:marLeft w:val="0"/>
                  <w:marRight w:val="0"/>
                  <w:marTop w:val="0"/>
                  <w:marBottom w:val="0"/>
                  <w:divBdr>
                    <w:top w:val="none" w:sz="0" w:space="0" w:color="auto"/>
                    <w:left w:val="none" w:sz="0" w:space="0" w:color="auto"/>
                    <w:bottom w:val="none" w:sz="0" w:space="0" w:color="auto"/>
                    <w:right w:val="none" w:sz="0" w:space="0" w:color="auto"/>
                  </w:divBdr>
                </w:div>
                <w:div w:id="1578589384">
                  <w:marLeft w:val="0"/>
                  <w:marRight w:val="0"/>
                  <w:marTop w:val="0"/>
                  <w:marBottom w:val="0"/>
                  <w:divBdr>
                    <w:top w:val="none" w:sz="0" w:space="0" w:color="auto"/>
                    <w:left w:val="none" w:sz="0" w:space="0" w:color="auto"/>
                    <w:bottom w:val="none" w:sz="0" w:space="0" w:color="auto"/>
                    <w:right w:val="none" w:sz="0" w:space="0" w:color="auto"/>
                  </w:divBdr>
                </w:div>
                <w:div w:id="543563342">
                  <w:marLeft w:val="0"/>
                  <w:marRight w:val="0"/>
                  <w:marTop w:val="0"/>
                  <w:marBottom w:val="0"/>
                  <w:divBdr>
                    <w:top w:val="none" w:sz="0" w:space="0" w:color="auto"/>
                    <w:left w:val="none" w:sz="0" w:space="0" w:color="auto"/>
                    <w:bottom w:val="none" w:sz="0" w:space="0" w:color="auto"/>
                    <w:right w:val="none" w:sz="0" w:space="0" w:color="auto"/>
                  </w:divBdr>
                </w:div>
                <w:div w:id="1301809758">
                  <w:marLeft w:val="0"/>
                  <w:marRight w:val="0"/>
                  <w:marTop w:val="0"/>
                  <w:marBottom w:val="0"/>
                  <w:divBdr>
                    <w:top w:val="none" w:sz="0" w:space="0" w:color="auto"/>
                    <w:left w:val="none" w:sz="0" w:space="0" w:color="auto"/>
                    <w:bottom w:val="none" w:sz="0" w:space="0" w:color="auto"/>
                    <w:right w:val="none" w:sz="0" w:space="0" w:color="auto"/>
                  </w:divBdr>
                </w:div>
                <w:div w:id="795179470">
                  <w:marLeft w:val="0"/>
                  <w:marRight w:val="0"/>
                  <w:marTop w:val="0"/>
                  <w:marBottom w:val="0"/>
                  <w:divBdr>
                    <w:top w:val="none" w:sz="0" w:space="0" w:color="auto"/>
                    <w:left w:val="none" w:sz="0" w:space="0" w:color="auto"/>
                    <w:bottom w:val="none" w:sz="0" w:space="0" w:color="auto"/>
                    <w:right w:val="none" w:sz="0" w:space="0" w:color="auto"/>
                  </w:divBdr>
                </w:div>
                <w:div w:id="1224607898">
                  <w:marLeft w:val="0"/>
                  <w:marRight w:val="0"/>
                  <w:marTop w:val="0"/>
                  <w:marBottom w:val="0"/>
                  <w:divBdr>
                    <w:top w:val="none" w:sz="0" w:space="0" w:color="auto"/>
                    <w:left w:val="none" w:sz="0" w:space="0" w:color="auto"/>
                    <w:bottom w:val="none" w:sz="0" w:space="0" w:color="auto"/>
                    <w:right w:val="none" w:sz="0" w:space="0" w:color="auto"/>
                  </w:divBdr>
                </w:div>
                <w:div w:id="1713308848">
                  <w:marLeft w:val="0"/>
                  <w:marRight w:val="0"/>
                  <w:marTop w:val="0"/>
                  <w:marBottom w:val="0"/>
                  <w:divBdr>
                    <w:top w:val="none" w:sz="0" w:space="0" w:color="auto"/>
                    <w:left w:val="none" w:sz="0" w:space="0" w:color="auto"/>
                    <w:bottom w:val="none" w:sz="0" w:space="0" w:color="auto"/>
                    <w:right w:val="none" w:sz="0" w:space="0" w:color="auto"/>
                  </w:divBdr>
                </w:div>
                <w:div w:id="1127698186">
                  <w:marLeft w:val="0"/>
                  <w:marRight w:val="0"/>
                  <w:marTop w:val="0"/>
                  <w:marBottom w:val="0"/>
                  <w:divBdr>
                    <w:top w:val="none" w:sz="0" w:space="0" w:color="auto"/>
                    <w:left w:val="none" w:sz="0" w:space="0" w:color="auto"/>
                    <w:bottom w:val="none" w:sz="0" w:space="0" w:color="auto"/>
                    <w:right w:val="none" w:sz="0" w:space="0" w:color="auto"/>
                  </w:divBdr>
                </w:div>
                <w:div w:id="1011104463">
                  <w:marLeft w:val="0"/>
                  <w:marRight w:val="0"/>
                  <w:marTop w:val="0"/>
                  <w:marBottom w:val="0"/>
                  <w:divBdr>
                    <w:top w:val="none" w:sz="0" w:space="0" w:color="auto"/>
                    <w:left w:val="none" w:sz="0" w:space="0" w:color="auto"/>
                    <w:bottom w:val="none" w:sz="0" w:space="0" w:color="auto"/>
                    <w:right w:val="none" w:sz="0" w:space="0" w:color="auto"/>
                  </w:divBdr>
                </w:div>
                <w:div w:id="353963941">
                  <w:marLeft w:val="0"/>
                  <w:marRight w:val="0"/>
                  <w:marTop w:val="0"/>
                  <w:marBottom w:val="0"/>
                  <w:divBdr>
                    <w:top w:val="none" w:sz="0" w:space="0" w:color="auto"/>
                    <w:left w:val="none" w:sz="0" w:space="0" w:color="auto"/>
                    <w:bottom w:val="none" w:sz="0" w:space="0" w:color="auto"/>
                    <w:right w:val="none" w:sz="0" w:space="0" w:color="auto"/>
                  </w:divBdr>
                </w:div>
              </w:divsChild>
            </w:div>
            <w:div w:id="640959926">
              <w:marLeft w:val="0"/>
              <w:marRight w:val="0"/>
              <w:marTop w:val="0"/>
              <w:marBottom w:val="0"/>
              <w:divBdr>
                <w:top w:val="none" w:sz="0" w:space="0" w:color="auto"/>
                <w:left w:val="none" w:sz="0" w:space="0" w:color="auto"/>
                <w:bottom w:val="none" w:sz="0" w:space="0" w:color="auto"/>
                <w:right w:val="none" w:sz="0" w:space="0" w:color="auto"/>
              </w:divBdr>
              <w:divsChild>
                <w:div w:id="1260216449">
                  <w:marLeft w:val="0"/>
                  <w:marRight w:val="0"/>
                  <w:marTop w:val="0"/>
                  <w:marBottom w:val="0"/>
                  <w:divBdr>
                    <w:top w:val="none" w:sz="0" w:space="0" w:color="auto"/>
                    <w:left w:val="none" w:sz="0" w:space="0" w:color="auto"/>
                    <w:bottom w:val="none" w:sz="0" w:space="0" w:color="auto"/>
                    <w:right w:val="none" w:sz="0" w:space="0" w:color="auto"/>
                  </w:divBdr>
                </w:div>
                <w:div w:id="333998620">
                  <w:marLeft w:val="0"/>
                  <w:marRight w:val="0"/>
                  <w:marTop w:val="0"/>
                  <w:marBottom w:val="0"/>
                  <w:divBdr>
                    <w:top w:val="none" w:sz="0" w:space="0" w:color="auto"/>
                    <w:left w:val="none" w:sz="0" w:space="0" w:color="auto"/>
                    <w:bottom w:val="none" w:sz="0" w:space="0" w:color="auto"/>
                    <w:right w:val="none" w:sz="0" w:space="0" w:color="auto"/>
                  </w:divBdr>
                </w:div>
                <w:div w:id="658928087">
                  <w:marLeft w:val="0"/>
                  <w:marRight w:val="0"/>
                  <w:marTop w:val="0"/>
                  <w:marBottom w:val="0"/>
                  <w:divBdr>
                    <w:top w:val="none" w:sz="0" w:space="0" w:color="auto"/>
                    <w:left w:val="none" w:sz="0" w:space="0" w:color="auto"/>
                    <w:bottom w:val="none" w:sz="0" w:space="0" w:color="auto"/>
                    <w:right w:val="none" w:sz="0" w:space="0" w:color="auto"/>
                  </w:divBdr>
                </w:div>
                <w:div w:id="2110808136">
                  <w:marLeft w:val="0"/>
                  <w:marRight w:val="0"/>
                  <w:marTop w:val="0"/>
                  <w:marBottom w:val="0"/>
                  <w:divBdr>
                    <w:top w:val="none" w:sz="0" w:space="0" w:color="auto"/>
                    <w:left w:val="none" w:sz="0" w:space="0" w:color="auto"/>
                    <w:bottom w:val="none" w:sz="0" w:space="0" w:color="auto"/>
                    <w:right w:val="none" w:sz="0" w:space="0" w:color="auto"/>
                  </w:divBdr>
                </w:div>
                <w:div w:id="1782072728">
                  <w:marLeft w:val="0"/>
                  <w:marRight w:val="0"/>
                  <w:marTop w:val="0"/>
                  <w:marBottom w:val="0"/>
                  <w:divBdr>
                    <w:top w:val="none" w:sz="0" w:space="0" w:color="auto"/>
                    <w:left w:val="none" w:sz="0" w:space="0" w:color="auto"/>
                    <w:bottom w:val="none" w:sz="0" w:space="0" w:color="auto"/>
                    <w:right w:val="none" w:sz="0" w:space="0" w:color="auto"/>
                  </w:divBdr>
                </w:div>
                <w:div w:id="156504004">
                  <w:marLeft w:val="0"/>
                  <w:marRight w:val="0"/>
                  <w:marTop w:val="0"/>
                  <w:marBottom w:val="0"/>
                  <w:divBdr>
                    <w:top w:val="none" w:sz="0" w:space="0" w:color="auto"/>
                    <w:left w:val="none" w:sz="0" w:space="0" w:color="auto"/>
                    <w:bottom w:val="none" w:sz="0" w:space="0" w:color="auto"/>
                    <w:right w:val="none" w:sz="0" w:space="0" w:color="auto"/>
                  </w:divBdr>
                </w:div>
                <w:div w:id="529563344">
                  <w:marLeft w:val="0"/>
                  <w:marRight w:val="0"/>
                  <w:marTop w:val="0"/>
                  <w:marBottom w:val="0"/>
                  <w:divBdr>
                    <w:top w:val="none" w:sz="0" w:space="0" w:color="auto"/>
                    <w:left w:val="none" w:sz="0" w:space="0" w:color="auto"/>
                    <w:bottom w:val="none" w:sz="0" w:space="0" w:color="auto"/>
                    <w:right w:val="none" w:sz="0" w:space="0" w:color="auto"/>
                  </w:divBdr>
                </w:div>
                <w:div w:id="1063606346">
                  <w:marLeft w:val="0"/>
                  <w:marRight w:val="0"/>
                  <w:marTop w:val="0"/>
                  <w:marBottom w:val="0"/>
                  <w:divBdr>
                    <w:top w:val="none" w:sz="0" w:space="0" w:color="auto"/>
                    <w:left w:val="none" w:sz="0" w:space="0" w:color="auto"/>
                    <w:bottom w:val="none" w:sz="0" w:space="0" w:color="auto"/>
                    <w:right w:val="none" w:sz="0" w:space="0" w:color="auto"/>
                  </w:divBdr>
                </w:div>
                <w:div w:id="1330791597">
                  <w:marLeft w:val="0"/>
                  <w:marRight w:val="0"/>
                  <w:marTop w:val="0"/>
                  <w:marBottom w:val="0"/>
                  <w:divBdr>
                    <w:top w:val="none" w:sz="0" w:space="0" w:color="auto"/>
                    <w:left w:val="none" w:sz="0" w:space="0" w:color="auto"/>
                    <w:bottom w:val="none" w:sz="0" w:space="0" w:color="auto"/>
                    <w:right w:val="none" w:sz="0" w:space="0" w:color="auto"/>
                  </w:divBdr>
                </w:div>
                <w:div w:id="1316571959">
                  <w:marLeft w:val="0"/>
                  <w:marRight w:val="0"/>
                  <w:marTop w:val="0"/>
                  <w:marBottom w:val="0"/>
                  <w:divBdr>
                    <w:top w:val="none" w:sz="0" w:space="0" w:color="auto"/>
                    <w:left w:val="none" w:sz="0" w:space="0" w:color="auto"/>
                    <w:bottom w:val="none" w:sz="0" w:space="0" w:color="auto"/>
                    <w:right w:val="none" w:sz="0" w:space="0" w:color="auto"/>
                  </w:divBdr>
                </w:div>
                <w:div w:id="942540469">
                  <w:marLeft w:val="0"/>
                  <w:marRight w:val="0"/>
                  <w:marTop w:val="0"/>
                  <w:marBottom w:val="0"/>
                  <w:divBdr>
                    <w:top w:val="none" w:sz="0" w:space="0" w:color="auto"/>
                    <w:left w:val="none" w:sz="0" w:space="0" w:color="auto"/>
                    <w:bottom w:val="none" w:sz="0" w:space="0" w:color="auto"/>
                    <w:right w:val="none" w:sz="0" w:space="0" w:color="auto"/>
                  </w:divBdr>
                </w:div>
                <w:div w:id="296617665">
                  <w:marLeft w:val="0"/>
                  <w:marRight w:val="0"/>
                  <w:marTop w:val="0"/>
                  <w:marBottom w:val="0"/>
                  <w:divBdr>
                    <w:top w:val="none" w:sz="0" w:space="0" w:color="auto"/>
                    <w:left w:val="none" w:sz="0" w:space="0" w:color="auto"/>
                    <w:bottom w:val="none" w:sz="0" w:space="0" w:color="auto"/>
                    <w:right w:val="none" w:sz="0" w:space="0" w:color="auto"/>
                  </w:divBdr>
                </w:div>
                <w:div w:id="1133059622">
                  <w:marLeft w:val="0"/>
                  <w:marRight w:val="0"/>
                  <w:marTop w:val="0"/>
                  <w:marBottom w:val="0"/>
                  <w:divBdr>
                    <w:top w:val="none" w:sz="0" w:space="0" w:color="auto"/>
                    <w:left w:val="none" w:sz="0" w:space="0" w:color="auto"/>
                    <w:bottom w:val="none" w:sz="0" w:space="0" w:color="auto"/>
                    <w:right w:val="none" w:sz="0" w:space="0" w:color="auto"/>
                  </w:divBdr>
                </w:div>
                <w:div w:id="1017776724">
                  <w:marLeft w:val="0"/>
                  <w:marRight w:val="0"/>
                  <w:marTop w:val="0"/>
                  <w:marBottom w:val="0"/>
                  <w:divBdr>
                    <w:top w:val="none" w:sz="0" w:space="0" w:color="auto"/>
                    <w:left w:val="none" w:sz="0" w:space="0" w:color="auto"/>
                    <w:bottom w:val="none" w:sz="0" w:space="0" w:color="auto"/>
                    <w:right w:val="none" w:sz="0" w:space="0" w:color="auto"/>
                  </w:divBdr>
                </w:div>
                <w:div w:id="3940460">
                  <w:marLeft w:val="0"/>
                  <w:marRight w:val="0"/>
                  <w:marTop w:val="0"/>
                  <w:marBottom w:val="0"/>
                  <w:divBdr>
                    <w:top w:val="none" w:sz="0" w:space="0" w:color="auto"/>
                    <w:left w:val="none" w:sz="0" w:space="0" w:color="auto"/>
                    <w:bottom w:val="none" w:sz="0" w:space="0" w:color="auto"/>
                    <w:right w:val="none" w:sz="0" w:space="0" w:color="auto"/>
                  </w:divBdr>
                </w:div>
                <w:div w:id="809710857">
                  <w:marLeft w:val="0"/>
                  <w:marRight w:val="0"/>
                  <w:marTop w:val="0"/>
                  <w:marBottom w:val="0"/>
                  <w:divBdr>
                    <w:top w:val="none" w:sz="0" w:space="0" w:color="auto"/>
                    <w:left w:val="none" w:sz="0" w:space="0" w:color="auto"/>
                    <w:bottom w:val="none" w:sz="0" w:space="0" w:color="auto"/>
                    <w:right w:val="none" w:sz="0" w:space="0" w:color="auto"/>
                  </w:divBdr>
                </w:div>
                <w:div w:id="718241217">
                  <w:marLeft w:val="0"/>
                  <w:marRight w:val="0"/>
                  <w:marTop w:val="0"/>
                  <w:marBottom w:val="0"/>
                  <w:divBdr>
                    <w:top w:val="none" w:sz="0" w:space="0" w:color="auto"/>
                    <w:left w:val="none" w:sz="0" w:space="0" w:color="auto"/>
                    <w:bottom w:val="none" w:sz="0" w:space="0" w:color="auto"/>
                    <w:right w:val="none" w:sz="0" w:space="0" w:color="auto"/>
                  </w:divBdr>
                </w:div>
                <w:div w:id="1419598473">
                  <w:marLeft w:val="0"/>
                  <w:marRight w:val="0"/>
                  <w:marTop w:val="0"/>
                  <w:marBottom w:val="0"/>
                  <w:divBdr>
                    <w:top w:val="none" w:sz="0" w:space="0" w:color="auto"/>
                    <w:left w:val="none" w:sz="0" w:space="0" w:color="auto"/>
                    <w:bottom w:val="none" w:sz="0" w:space="0" w:color="auto"/>
                    <w:right w:val="none" w:sz="0" w:space="0" w:color="auto"/>
                  </w:divBdr>
                </w:div>
                <w:div w:id="371077330">
                  <w:marLeft w:val="0"/>
                  <w:marRight w:val="0"/>
                  <w:marTop w:val="0"/>
                  <w:marBottom w:val="0"/>
                  <w:divBdr>
                    <w:top w:val="none" w:sz="0" w:space="0" w:color="auto"/>
                    <w:left w:val="none" w:sz="0" w:space="0" w:color="auto"/>
                    <w:bottom w:val="none" w:sz="0" w:space="0" w:color="auto"/>
                    <w:right w:val="none" w:sz="0" w:space="0" w:color="auto"/>
                  </w:divBdr>
                </w:div>
                <w:div w:id="332144065">
                  <w:marLeft w:val="0"/>
                  <w:marRight w:val="0"/>
                  <w:marTop w:val="0"/>
                  <w:marBottom w:val="0"/>
                  <w:divBdr>
                    <w:top w:val="none" w:sz="0" w:space="0" w:color="auto"/>
                    <w:left w:val="none" w:sz="0" w:space="0" w:color="auto"/>
                    <w:bottom w:val="none" w:sz="0" w:space="0" w:color="auto"/>
                    <w:right w:val="none" w:sz="0" w:space="0" w:color="auto"/>
                  </w:divBdr>
                </w:div>
                <w:div w:id="452554879">
                  <w:marLeft w:val="0"/>
                  <w:marRight w:val="0"/>
                  <w:marTop w:val="0"/>
                  <w:marBottom w:val="0"/>
                  <w:divBdr>
                    <w:top w:val="none" w:sz="0" w:space="0" w:color="auto"/>
                    <w:left w:val="none" w:sz="0" w:space="0" w:color="auto"/>
                    <w:bottom w:val="none" w:sz="0" w:space="0" w:color="auto"/>
                    <w:right w:val="none" w:sz="0" w:space="0" w:color="auto"/>
                  </w:divBdr>
                </w:div>
                <w:div w:id="1110583884">
                  <w:marLeft w:val="0"/>
                  <w:marRight w:val="0"/>
                  <w:marTop w:val="0"/>
                  <w:marBottom w:val="0"/>
                  <w:divBdr>
                    <w:top w:val="none" w:sz="0" w:space="0" w:color="auto"/>
                    <w:left w:val="none" w:sz="0" w:space="0" w:color="auto"/>
                    <w:bottom w:val="none" w:sz="0" w:space="0" w:color="auto"/>
                    <w:right w:val="none" w:sz="0" w:space="0" w:color="auto"/>
                  </w:divBdr>
                </w:div>
                <w:div w:id="1019965857">
                  <w:marLeft w:val="0"/>
                  <w:marRight w:val="0"/>
                  <w:marTop w:val="0"/>
                  <w:marBottom w:val="0"/>
                  <w:divBdr>
                    <w:top w:val="none" w:sz="0" w:space="0" w:color="auto"/>
                    <w:left w:val="none" w:sz="0" w:space="0" w:color="auto"/>
                    <w:bottom w:val="none" w:sz="0" w:space="0" w:color="auto"/>
                    <w:right w:val="none" w:sz="0" w:space="0" w:color="auto"/>
                  </w:divBdr>
                </w:div>
                <w:div w:id="1592201993">
                  <w:marLeft w:val="0"/>
                  <w:marRight w:val="0"/>
                  <w:marTop w:val="0"/>
                  <w:marBottom w:val="0"/>
                  <w:divBdr>
                    <w:top w:val="none" w:sz="0" w:space="0" w:color="auto"/>
                    <w:left w:val="none" w:sz="0" w:space="0" w:color="auto"/>
                    <w:bottom w:val="none" w:sz="0" w:space="0" w:color="auto"/>
                    <w:right w:val="none" w:sz="0" w:space="0" w:color="auto"/>
                  </w:divBdr>
                </w:div>
                <w:div w:id="1273824054">
                  <w:marLeft w:val="0"/>
                  <w:marRight w:val="0"/>
                  <w:marTop w:val="0"/>
                  <w:marBottom w:val="0"/>
                  <w:divBdr>
                    <w:top w:val="none" w:sz="0" w:space="0" w:color="auto"/>
                    <w:left w:val="none" w:sz="0" w:space="0" w:color="auto"/>
                    <w:bottom w:val="none" w:sz="0" w:space="0" w:color="auto"/>
                    <w:right w:val="none" w:sz="0" w:space="0" w:color="auto"/>
                  </w:divBdr>
                </w:div>
                <w:div w:id="1439174908">
                  <w:marLeft w:val="0"/>
                  <w:marRight w:val="0"/>
                  <w:marTop w:val="0"/>
                  <w:marBottom w:val="0"/>
                  <w:divBdr>
                    <w:top w:val="none" w:sz="0" w:space="0" w:color="auto"/>
                    <w:left w:val="none" w:sz="0" w:space="0" w:color="auto"/>
                    <w:bottom w:val="none" w:sz="0" w:space="0" w:color="auto"/>
                    <w:right w:val="none" w:sz="0" w:space="0" w:color="auto"/>
                  </w:divBdr>
                </w:div>
                <w:div w:id="314530828">
                  <w:marLeft w:val="0"/>
                  <w:marRight w:val="0"/>
                  <w:marTop w:val="0"/>
                  <w:marBottom w:val="0"/>
                  <w:divBdr>
                    <w:top w:val="none" w:sz="0" w:space="0" w:color="auto"/>
                    <w:left w:val="none" w:sz="0" w:space="0" w:color="auto"/>
                    <w:bottom w:val="none" w:sz="0" w:space="0" w:color="auto"/>
                    <w:right w:val="none" w:sz="0" w:space="0" w:color="auto"/>
                  </w:divBdr>
                </w:div>
                <w:div w:id="790364680">
                  <w:marLeft w:val="0"/>
                  <w:marRight w:val="0"/>
                  <w:marTop w:val="0"/>
                  <w:marBottom w:val="0"/>
                  <w:divBdr>
                    <w:top w:val="none" w:sz="0" w:space="0" w:color="auto"/>
                    <w:left w:val="none" w:sz="0" w:space="0" w:color="auto"/>
                    <w:bottom w:val="none" w:sz="0" w:space="0" w:color="auto"/>
                    <w:right w:val="none" w:sz="0" w:space="0" w:color="auto"/>
                  </w:divBdr>
                </w:div>
                <w:div w:id="687682149">
                  <w:marLeft w:val="0"/>
                  <w:marRight w:val="0"/>
                  <w:marTop w:val="0"/>
                  <w:marBottom w:val="0"/>
                  <w:divBdr>
                    <w:top w:val="none" w:sz="0" w:space="0" w:color="auto"/>
                    <w:left w:val="none" w:sz="0" w:space="0" w:color="auto"/>
                    <w:bottom w:val="none" w:sz="0" w:space="0" w:color="auto"/>
                    <w:right w:val="none" w:sz="0" w:space="0" w:color="auto"/>
                  </w:divBdr>
                </w:div>
                <w:div w:id="1129082749">
                  <w:marLeft w:val="0"/>
                  <w:marRight w:val="0"/>
                  <w:marTop w:val="0"/>
                  <w:marBottom w:val="0"/>
                  <w:divBdr>
                    <w:top w:val="none" w:sz="0" w:space="0" w:color="auto"/>
                    <w:left w:val="none" w:sz="0" w:space="0" w:color="auto"/>
                    <w:bottom w:val="none" w:sz="0" w:space="0" w:color="auto"/>
                    <w:right w:val="none" w:sz="0" w:space="0" w:color="auto"/>
                  </w:divBdr>
                </w:div>
                <w:div w:id="1535581003">
                  <w:marLeft w:val="0"/>
                  <w:marRight w:val="0"/>
                  <w:marTop w:val="0"/>
                  <w:marBottom w:val="0"/>
                  <w:divBdr>
                    <w:top w:val="none" w:sz="0" w:space="0" w:color="auto"/>
                    <w:left w:val="none" w:sz="0" w:space="0" w:color="auto"/>
                    <w:bottom w:val="none" w:sz="0" w:space="0" w:color="auto"/>
                    <w:right w:val="none" w:sz="0" w:space="0" w:color="auto"/>
                  </w:divBdr>
                </w:div>
                <w:div w:id="556362159">
                  <w:marLeft w:val="0"/>
                  <w:marRight w:val="0"/>
                  <w:marTop w:val="0"/>
                  <w:marBottom w:val="0"/>
                  <w:divBdr>
                    <w:top w:val="none" w:sz="0" w:space="0" w:color="auto"/>
                    <w:left w:val="none" w:sz="0" w:space="0" w:color="auto"/>
                    <w:bottom w:val="none" w:sz="0" w:space="0" w:color="auto"/>
                    <w:right w:val="none" w:sz="0" w:space="0" w:color="auto"/>
                  </w:divBdr>
                </w:div>
                <w:div w:id="1289093170">
                  <w:marLeft w:val="0"/>
                  <w:marRight w:val="0"/>
                  <w:marTop w:val="0"/>
                  <w:marBottom w:val="0"/>
                  <w:divBdr>
                    <w:top w:val="none" w:sz="0" w:space="0" w:color="auto"/>
                    <w:left w:val="none" w:sz="0" w:space="0" w:color="auto"/>
                    <w:bottom w:val="none" w:sz="0" w:space="0" w:color="auto"/>
                    <w:right w:val="none" w:sz="0" w:space="0" w:color="auto"/>
                  </w:divBdr>
                </w:div>
                <w:div w:id="936984243">
                  <w:marLeft w:val="0"/>
                  <w:marRight w:val="0"/>
                  <w:marTop w:val="0"/>
                  <w:marBottom w:val="0"/>
                  <w:divBdr>
                    <w:top w:val="none" w:sz="0" w:space="0" w:color="auto"/>
                    <w:left w:val="none" w:sz="0" w:space="0" w:color="auto"/>
                    <w:bottom w:val="none" w:sz="0" w:space="0" w:color="auto"/>
                    <w:right w:val="none" w:sz="0" w:space="0" w:color="auto"/>
                  </w:divBdr>
                </w:div>
                <w:div w:id="406193989">
                  <w:marLeft w:val="0"/>
                  <w:marRight w:val="0"/>
                  <w:marTop w:val="0"/>
                  <w:marBottom w:val="0"/>
                  <w:divBdr>
                    <w:top w:val="none" w:sz="0" w:space="0" w:color="auto"/>
                    <w:left w:val="none" w:sz="0" w:space="0" w:color="auto"/>
                    <w:bottom w:val="none" w:sz="0" w:space="0" w:color="auto"/>
                    <w:right w:val="none" w:sz="0" w:space="0" w:color="auto"/>
                  </w:divBdr>
                </w:div>
                <w:div w:id="163857437">
                  <w:marLeft w:val="0"/>
                  <w:marRight w:val="0"/>
                  <w:marTop w:val="0"/>
                  <w:marBottom w:val="0"/>
                  <w:divBdr>
                    <w:top w:val="none" w:sz="0" w:space="0" w:color="auto"/>
                    <w:left w:val="none" w:sz="0" w:space="0" w:color="auto"/>
                    <w:bottom w:val="none" w:sz="0" w:space="0" w:color="auto"/>
                    <w:right w:val="none" w:sz="0" w:space="0" w:color="auto"/>
                  </w:divBdr>
                </w:div>
                <w:div w:id="162010924">
                  <w:marLeft w:val="0"/>
                  <w:marRight w:val="0"/>
                  <w:marTop w:val="0"/>
                  <w:marBottom w:val="0"/>
                  <w:divBdr>
                    <w:top w:val="none" w:sz="0" w:space="0" w:color="auto"/>
                    <w:left w:val="none" w:sz="0" w:space="0" w:color="auto"/>
                    <w:bottom w:val="none" w:sz="0" w:space="0" w:color="auto"/>
                    <w:right w:val="none" w:sz="0" w:space="0" w:color="auto"/>
                  </w:divBdr>
                </w:div>
                <w:div w:id="1422407554">
                  <w:marLeft w:val="0"/>
                  <w:marRight w:val="0"/>
                  <w:marTop w:val="0"/>
                  <w:marBottom w:val="0"/>
                  <w:divBdr>
                    <w:top w:val="none" w:sz="0" w:space="0" w:color="auto"/>
                    <w:left w:val="none" w:sz="0" w:space="0" w:color="auto"/>
                    <w:bottom w:val="none" w:sz="0" w:space="0" w:color="auto"/>
                    <w:right w:val="none" w:sz="0" w:space="0" w:color="auto"/>
                  </w:divBdr>
                </w:div>
                <w:div w:id="880558567">
                  <w:marLeft w:val="0"/>
                  <w:marRight w:val="0"/>
                  <w:marTop w:val="0"/>
                  <w:marBottom w:val="0"/>
                  <w:divBdr>
                    <w:top w:val="none" w:sz="0" w:space="0" w:color="auto"/>
                    <w:left w:val="none" w:sz="0" w:space="0" w:color="auto"/>
                    <w:bottom w:val="none" w:sz="0" w:space="0" w:color="auto"/>
                    <w:right w:val="none" w:sz="0" w:space="0" w:color="auto"/>
                  </w:divBdr>
                </w:div>
                <w:div w:id="1270622393">
                  <w:marLeft w:val="0"/>
                  <w:marRight w:val="0"/>
                  <w:marTop w:val="0"/>
                  <w:marBottom w:val="0"/>
                  <w:divBdr>
                    <w:top w:val="none" w:sz="0" w:space="0" w:color="auto"/>
                    <w:left w:val="none" w:sz="0" w:space="0" w:color="auto"/>
                    <w:bottom w:val="none" w:sz="0" w:space="0" w:color="auto"/>
                    <w:right w:val="none" w:sz="0" w:space="0" w:color="auto"/>
                  </w:divBdr>
                </w:div>
                <w:div w:id="1484852205">
                  <w:marLeft w:val="0"/>
                  <w:marRight w:val="0"/>
                  <w:marTop w:val="0"/>
                  <w:marBottom w:val="0"/>
                  <w:divBdr>
                    <w:top w:val="none" w:sz="0" w:space="0" w:color="auto"/>
                    <w:left w:val="none" w:sz="0" w:space="0" w:color="auto"/>
                    <w:bottom w:val="none" w:sz="0" w:space="0" w:color="auto"/>
                    <w:right w:val="none" w:sz="0" w:space="0" w:color="auto"/>
                  </w:divBdr>
                </w:div>
                <w:div w:id="2098673110">
                  <w:marLeft w:val="0"/>
                  <w:marRight w:val="0"/>
                  <w:marTop w:val="0"/>
                  <w:marBottom w:val="0"/>
                  <w:divBdr>
                    <w:top w:val="none" w:sz="0" w:space="0" w:color="auto"/>
                    <w:left w:val="none" w:sz="0" w:space="0" w:color="auto"/>
                    <w:bottom w:val="none" w:sz="0" w:space="0" w:color="auto"/>
                    <w:right w:val="none" w:sz="0" w:space="0" w:color="auto"/>
                  </w:divBdr>
                </w:div>
                <w:div w:id="21178530">
                  <w:marLeft w:val="0"/>
                  <w:marRight w:val="0"/>
                  <w:marTop w:val="0"/>
                  <w:marBottom w:val="0"/>
                  <w:divBdr>
                    <w:top w:val="none" w:sz="0" w:space="0" w:color="auto"/>
                    <w:left w:val="none" w:sz="0" w:space="0" w:color="auto"/>
                    <w:bottom w:val="none" w:sz="0" w:space="0" w:color="auto"/>
                    <w:right w:val="none" w:sz="0" w:space="0" w:color="auto"/>
                  </w:divBdr>
                </w:div>
                <w:div w:id="1401056604">
                  <w:marLeft w:val="0"/>
                  <w:marRight w:val="0"/>
                  <w:marTop w:val="0"/>
                  <w:marBottom w:val="0"/>
                  <w:divBdr>
                    <w:top w:val="none" w:sz="0" w:space="0" w:color="auto"/>
                    <w:left w:val="none" w:sz="0" w:space="0" w:color="auto"/>
                    <w:bottom w:val="none" w:sz="0" w:space="0" w:color="auto"/>
                    <w:right w:val="none" w:sz="0" w:space="0" w:color="auto"/>
                  </w:divBdr>
                </w:div>
                <w:div w:id="474565882">
                  <w:marLeft w:val="0"/>
                  <w:marRight w:val="0"/>
                  <w:marTop w:val="0"/>
                  <w:marBottom w:val="0"/>
                  <w:divBdr>
                    <w:top w:val="none" w:sz="0" w:space="0" w:color="auto"/>
                    <w:left w:val="none" w:sz="0" w:space="0" w:color="auto"/>
                    <w:bottom w:val="none" w:sz="0" w:space="0" w:color="auto"/>
                    <w:right w:val="none" w:sz="0" w:space="0" w:color="auto"/>
                  </w:divBdr>
                </w:div>
                <w:div w:id="1407191566">
                  <w:marLeft w:val="0"/>
                  <w:marRight w:val="0"/>
                  <w:marTop w:val="0"/>
                  <w:marBottom w:val="0"/>
                  <w:divBdr>
                    <w:top w:val="none" w:sz="0" w:space="0" w:color="auto"/>
                    <w:left w:val="none" w:sz="0" w:space="0" w:color="auto"/>
                    <w:bottom w:val="none" w:sz="0" w:space="0" w:color="auto"/>
                    <w:right w:val="none" w:sz="0" w:space="0" w:color="auto"/>
                  </w:divBdr>
                </w:div>
                <w:div w:id="1453594690">
                  <w:marLeft w:val="0"/>
                  <w:marRight w:val="0"/>
                  <w:marTop w:val="0"/>
                  <w:marBottom w:val="0"/>
                  <w:divBdr>
                    <w:top w:val="none" w:sz="0" w:space="0" w:color="auto"/>
                    <w:left w:val="none" w:sz="0" w:space="0" w:color="auto"/>
                    <w:bottom w:val="none" w:sz="0" w:space="0" w:color="auto"/>
                    <w:right w:val="none" w:sz="0" w:space="0" w:color="auto"/>
                  </w:divBdr>
                </w:div>
                <w:div w:id="642466229">
                  <w:marLeft w:val="0"/>
                  <w:marRight w:val="0"/>
                  <w:marTop w:val="0"/>
                  <w:marBottom w:val="0"/>
                  <w:divBdr>
                    <w:top w:val="none" w:sz="0" w:space="0" w:color="auto"/>
                    <w:left w:val="none" w:sz="0" w:space="0" w:color="auto"/>
                    <w:bottom w:val="none" w:sz="0" w:space="0" w:color="auto"/>
                    <w:right w:val="none" w:sz="0" w:space="0" w:color="auto"/>
                  </w:divBdr>
                </w:div>
                <w:div w:id="1275938465">
                  <w:marLeft w:val="0"/>
                  <w:marRight w:val="0"/>
                  <w:marTop w:val="0"/>
                  <w:marBottom w:val="0"/>
                  <w:divBdr>
                    <w:top w:val="none" w:sz="0" w:space="0" w:color="auto"/>
                    <w:left w:val="none" w:sz="0" w:space="0" w:color="auto"/>
                    <w:bottom w:val="none" w:sz="0" w:space="0" w:color="auto"/>
                    <w:right w:val="none" w:sz="0" w:space="0" w:color="auto"/>
                  </w:divBdr>
                </w:div>
                <w:div w:id="525867473">
                  <w:marLeft w:val="0"/>
                  <w:marRight w:val="0"/>
                  <w:marTop w:val="0"/>
                  <w:marBottom w:val="0"/>
                  <w:divBdr>
                    <w:top w:val="none" w:sz="0" w:space="0" w:color="auto"/>
                    <w:left w:val="none" w:sz="0" w:space="0" w:color="auto"/>
                    <w:bottom w:val="none" w:sz="0" w:space="0" w:color="auto"/>
                    <w:right w:val="none" w:sz="0" w:space="0" w:color="auto"/>
                  </w:divBdr>
                </w:div>
                <w:div w:id="93794966">
                  <w:marLeft w:val="0"/>
                  <w:marRight w:val="0"/>
                  <w:marTop w:val="0"/>
                  <w:marBottom w:val="0"/>
                  <w:divBdr>
                    <w:top w:val="none" w:sz="0" w:space="0" w:color="auto"/>
                    <w:left w:val="none" w:sz="0" w:space="0" w:color="auto"/>
                    <w:bottom w:val="none" w:sz="0" w:space="0" w:color="auto"/>
                    <w:right w:val="none" w:sz="0" w:space="0" w:color="auto"/>
                  </w:divBdr>
                </w:div>
                <w:div w:id="1731417307">
                  <w:marLeft w:val="0"/>
                  <w:marRight w:val="0"/>
                  <w:marTop w:val="0"/>
                  <w:marBottom w:val="0"/>
                  <w:divBdr>
                    <w:top w:val="none" w:sz="0" w:space="0" w:color="auto"/>
                    <w:left w:val="none" w:sz="0" w:space="0" w:color="auto"/>
                    <w:bottom w:val="none" w:sz="0" w:space="0" w:color="auto"/>
                    <w:right w:val="none" w:sz="0" w:space="0" w:color="auto"/>
                  </w:divBdr>
                </w:div>
                <w:div w:id="451631042">
                  <w:marLeft w:val="0"/>
                  <w:marRight w:val="0"/>
                  <w:marTop w:val="0"/>
                  <w:marBottom w:val="0"/>
                  <w:divBdr>
                    <w:top w:val="none" w:sz="0" w:space="0" w:color="auto"/>
                    <w:left w:val="none" w:sz="0" w:space="0" w:color="auto"/>
                    <w:bottom w:val="none" w:sz="0" w:space="0" w:color="auto"/>
                    <w:right w:val="none" w:sz="0" w:space="0" w:color="auto"/>
                  </w:divBdr>
                </w:div>
                <w:div w:id="1025903057">
                  <w:marLeft w:val="0"/>
                  <w:marRight w:val="0"/>
                  <w:marTop w:val="0"/>
                  <w:marBottom w:val="0"/>
                  <w:divBdr>
                    <w:top w:val="none" w:sz="0" w:space="0" w:color="auto"/>
                    <w:left w:val="none" w:sz="0" w:space="0" w:color="auto"/>
                    <w:bottom w:val="none" w:sz="0" w:space="0" w:color="auto"/>
                    <w:right w:val="none" w:sz="0" w:space="0" w:color="auto"/>
                  </w:divBdr>
                </w:div>
              </w:divsChild>
            </w:div>
            <w:div w:id="940600849">
              <w:marLeft w:val="0"/>
              <w:marRight w:val="0"/>
              <w:marTop w:val="0"/>
              <w:marBottom w:val="0"/>
              <w:divBdr>
                <w:top w:val="none" w:sz="0" w:space="0" w:color="auto"/>
                <w:left w:val="none" w:sz="0" w:space="0" w:color="auto"/>
                <w:bottom w:val="none" w:sz="0" w:space="0" w:color="auto"/>
                <w:right w:val="none" w:sz="0" w:space="0" w:color="auto"/>
              </w:divBdr>
              <w:divsChild>
                <w:div w:id="2082408101">
                  <w:marLeft w:val="0"/>
                  <w:marRight w:val="0"/>
                  <w:marTop w:val="0"/>
                  <w:marBottom w:val="0"/>
                  <w:divBdr>
                    <w:top w:val="none" w:sz="0" w:space="0" w:color="auto"/>
                    <w:left w:val="none" w:sz="0" w:space="0" w:color="auto"/>
                    <w:bottom w:val="none" w:sz="0" w:space="0" w:color="auto"/>
                    <w:right w:val="none" w:sz="0" w:space="0" w:color="auto"/>
                  </w:divBdr>
                </w:div>
                <w:div w:id="853033772">
                  <w:marLeft w:val="0"/>
                  <w:marRight w:val="0"/>
                  <w:marTop w:val="0"/>
                  <w:marBottom w:val="0"/>
                  <w:divBdr>
                    <w:top w:val="none" w:sz="0" w:space="0" w:color="auto"/>
                    <w:left w:val="none" w:sz="0" w:space="0" w:color="auto"/>
                    <w:bottom w:val="none" w:sz="0" w:space="0" w:color="auto"/>
                    <w:right w:val="none" w:sz="0" w:space="0" w:color="auto"/>
                  </w:divBdr>
                </w:div>
                <w:div w:id="1865437197">
                  <w:marLeft w:val="0"/>
                  <w:marRight w:val="0"/>
                  <w:marTop w:val="0"/>
                  <w:marBottom w:val="0"/>
                  <w:divBdr>
                    <w:top w:val="none" w:sz="0" w:space="0" w:color="auto"/>
                    <w:left w:val="none" w:sz="0" w:space="0" w:color="auto"/>
                    <w:bottom w:val="none" w:sz="0" w:space="0" w:color="auto"/>
                    <w:right w:val="none" w:sz="0" w:space="0" w:color="auto"/>
                  </w:divBdr>
                </w:div>
                <w:div w:id="1180848514">
                  <w:marLeft w:val="0"/>
                  <w:marRight w:val="0"/>
                  <w:marTop w:val="0"/>
                  <w:marBottom w:val="0"/>
                  <w:divBdr>
                    <w:top w:val="none" w:sz="0" w:space="0" w:color="auto"/>
                    <w:left w:val="none" w:sz="0" w:space="0" w:color="auto"/>
                    <w:bottom w:val="none" w:sz="0" w:space="0" w:color="auto"/>
                    <w:right w:val="none" w:sz="0" w:space="0" w:color="auto"/>
                  </w:divBdr>
                </w:div>
                <w:div w:id="1193543127">
                  <w:marLeft w:val="0"/>
                  <w:marRight w:val="0"/>
                  <w:marTop w:val="0"/>
                  <w:marBottom w:val="0"/>
                  <w:divBdr>
                    <w:top w:val="none" w:sz="0" w:space="0" w:color="auto"/>
                    <w:left w:val="none" w:sz="0" w:space="0" w:color="auto"/>
                    <w:bottom w:val="none" w:sz="0" w:space="0" w:color="auto"/>
                    <w:right w:val="none" w:sz="0" w:space="0" w:color="auto"/>
                  </w:divBdr>
                </w:div>
                <w:div w:id="119226791">
                  <w:marLeft w:val="0"/>
                  <w:marRight w:val="0"/>
                  <w:marTop w:val="0"/>
                  <w:marBottom w:val="0"/>
                  <w:divBdr>
                    <w:top w:val="none" w:sz="0" w:space="0" w:color="auto"/>
                    <w:left w:val="none" w:sz="0" w:space="0" w:color="auto"/>
                    <w:bottom w:val="none" w:sz="0" w:space="0" w:color="auto"/>
                    <w:right w:val="none" w:sz="0" w:space="0" w:color="auto"/>
                  </w:divBdr>
                </w:div>
                <w:div w:id="1164319083">
                  <w:marLeft w:val="0"/>
                  <w:marRight w:val="0"/>
                  <w:marTop w:val="0"/>
                  <w:marBottom w:val="0"/>
                  <w:divBdr>
                    <w:top w:val="none" w:sz="0" w:space="0" w:color="auto"/>
                    <w:left w:val="none" w:sz="0" w:space="0" w:color="auto"/>
                    <w:bottom w:val="none" w:sz="0" w:space="0" w:color="auto"/>
                    <w:right w:val="none" w:sz="0" w:space="0" w:color="auto"/>
                  </w:divBdr>
                </w:div>
                <w:div w:id="1646810716">
                  <w:marLeft w:val="0"/>
                  <w:marRight w:val="0"/>
                  <w:marTop w:val="0"/>
                  <w:marBottom w:val="0"/>
                  <w:divBdr>
                    <w:top w:val="none" w:sz="0" w:space="0" w:color="auto"/>
                    <w:left w:val="none" w:sz="0" w:space="0" w:color="auto"/>
                    <w:bottom w:val="none" w:sz="0" w:space="0" w:color="auto"/>
                    <w:right w:val="none" w:sz="0" w:space="0" w:color="auto"/>
                  </w:divBdr>
                </w:div>
                <w:div w:id="1074014326">
                  <w:marLeft w:val="0"/>
                  <w:marRight w:val="0"/>
                  <w:marTop w:val="0"/>
                  <w:marBottom w:val="0"/>
                  <w:divBdr>
                    <w:top w:val="none" w:sz="0" w:space="0" w:color="auto"/>
                    <w:left w:val="none" w:sz="0" w:space="0" w:color="auto"/>
                    <w:bottom w:val="none" w:sz="0" w:space="0" w:color="auto"/>
                    <w:right w:val="none" w:sz="0" w:space="0" w:color="auto"/>
                  </w:divBdr>
                </w:div>
                <w:div w:id="1734503744">
                  <w:marLeft w:val="0"/>
                  <w:marRight w:val="0"/>
                  <w:marTop w:val="0"/>
                  <w:marBottom w:val="0"/>
                  <w:divBdr>
                    <w:top w:val="none" w:sz="0" w:space="0" w:color="auto"/>
                    <w:left w:val="none" w:sz="0" w:space="0" w:color="auto"/>
                    <w:bottom w:val="none" w:sz="0" w:space="0" w:color="auto"/>
                    <w:right w:val="none" w:sz="0" w:space="0" w:color="auto"/>
                  </w:divBdr>
                </w:div>
                <w:div w:id="1322277348">
                  <w:marLeft w:val="0"/>
                  <w:marRight w:val="0"/>
                  <w:marTop w:val="0"/>
                  <w:marBottom w:val="0"/>
                  <w:divBdr>
                    <w:top w:val="none" w:sz="0" w:space="0" w:color="auto"/>
                    <w:left w:val="none" w:sz="0" w:space="0" w:color="auto"/>
                    <w:bottom w:val="none" w:sz="0" w:space="0" w:color="auto"/>
                    <w:right w:val="none" w:sz="0" w:space="0" w:color="auto"/>
                  </w:divBdr>
                </w:div>
                <w:div w:id="2020690905">
                  <w:marLeft w:val="0"/>
                  <w:marRight w:val="0"/>
                  <w:marTop w:val="0"/>
                  <w:marBottom w:val="0"/>
                  <w:divBdr>
                    <w:top w:val="none" w:sz="0" w:space="0" w:color="auto"/>
                    <w:left w:val="none" w:sz="0" w:space="0" w:color="auto"/>
                    <w:bottom w:val="none" w:sz="0" w:space="0" w:color="auto"/>
                    <w:right w:val="none" w:sz="0" w:space="0" w:color="auto"/>
                  </w:divBdr>
                </w:div>
                <w:div w:id="1900899374">
                  <w:marLeft w:val="0"/>
                  <w:marRight w:val="0"/>
                  <w:marTop w:val="0"/>
                  <w:marBottom w:val="0"/>
                  <w:divBdr>
                    <w:top w:val="none" w:sz="0" w:space="0" w:color="auto"/>
                    <w:left w:val="none" w:sz="0" w:space="0" w:color="auto"/>
                    <w:bottom w:val="none" w:sz="0" w:space="0" w:color="auto"/>
                    <w:right w:val="none" w:sz="0" w:space="0" w:color="auto"/>
                  </w:divBdr>
                </w:div>
                <w:div w:id="61679608">
                  <w:marLeft w:val="0"/>
                  <w:marRight w:val="0"/>
                  <w:marTop w:val="0"/>
                  <w:marBottom w:val="0"/>
                  <w:divBdr>
                    <w:top w:val="none" w:sz="0" w:space="0" w:color="auto"/>
                    <w:left w:val="none" w:sz="0" w:space="0" w:color="auto"/>
                    <w:bottom w:val="none" w:sz="0" w:space="0" w:color="auto"/>
                    <w:right w:val="none" w:sz="0" w:space="0" w:color="auto"/>
                  </w:divBdr>
                </w:div>
                <w:div w:id="1367950958">
                  <w:marLeft w:val="0"/>
                  <w:marRight w:val="0"/>
                  <w:marTop w:val="0"/>
                  <w:marBottom w:val="0"/>
                  <w:divBdr>
                    <w:top w:val="none" w:sz="0" w:space="0" w:color="auto"/>
                    <w:left w:val="none" w:sz="0" w:space="0" w:color="auto"/>
                    <w:bottom w:val="none" w:sz="0" w:space="0" w:color="auto"/>
                    <w:right w:val="none" w:sz="0" w:space="0" w:color="auto"/>
                  </w:divBdr>
                </w:div>
                <w:div w:id="608707700">
                  <w:marLeft w:val="0"/>
                  <w:marRight w:val="0"/>
                  <w:marTop w:val="0"/>
                  <w:marBottom w:val="0"/>
                  <w:divBdr>
                    <w:top w:val="none" w:sz="0" w:space="0" w:color="auto"/>
                    <w:left w:val="none" w:sz="0" w:space="0" w:color="auto"/>
                    <w:bottom w:val="none" w:sz="0" w:space="0" w:color="auto"/>
                    <w:right w:val="none" w:sz="0" w:space="0" w:color="auto"/>
                  </w:divBdr>
                </w:div>
                <w:div w:id="887376270">
                  <w:marLeft w:val="0"/>
                  <w:marRight w:val="0"/>
                  <w:marTop w:val="0"/>
                  <w:marBottom w:val="0"/>
                  <w:divBdr>
                    <w:top w:val="none" w:sz="0" w:space="0" w:color="auto"/>
                    <w:left w:val="none" w:sz="0" w:space="0" w:color="auto"/>
                    <w:bottom w:val="none" w:sz="0" w:space="0" w:color="auto"/>
                    <w:right w:val="none" w:sz="0" w:space="0" w:color="auto"/>
                  </w:divBdr>
                </w:div>
                <w:div w:id="1297761999">
                  <w:marLeft w:val="0"/>
                  <w:marRight w:val="0"/>
                  <w:marTop w:val="0"/>
                  <w:marBottom w:val="0"/>
                  <w:divBdr>
                    <w:top w:val="none" w:sz="0" w:space="0" w:color="auto"/>
                    <w:left w:val="none" w:sz="0" w:space="0" w:color="auto"/>
                    <w:bottom w:val="none" w:sz="0" w:space="0" w:color="auto"/>
                    <w:right w:val="none" w:sz="0" w:space="0" w:color="auto"/>
                  </w:divBdr>
                </w:div>
                <w:div w:id="380327799">
                  <w:marLeft w:val="0"/>
                  <w:marRight w:val="0"/>
                  <w:marTop w:val="0"/>
                  <w:marBottom w:val="0"/>
                  <w:divBdr>
                    <w:top w:val="none" w:sz="0" w:space="0" w:color="auto"/>
                    <w:left w:val="none" w:sz="0" w:space="0" w:color="auto"/>
                    <w:bottom w:val="none" w:sz="0" w:space="0" w:color="auto"/>
                    <w:right w:val="none" w:sz="0" w:space="0" w:color="auto"/>
                  </w:divBdr>
                </w:div>
                <w:div w:id="357389689">
                  <w:marLeft w:val="0"/>
                  <w:marRight w:val="0"/>
                  <w:marTop w:val="0"/>
                  <w:marBottom w:val="0"/>
                  <w:divBdr>
                    <w:top w:val="none" w:sz="0" w:space="0" w:color="auto"/>
                    <w:left w:val="none" w:sz="0" w:space="0" w:color="auto"/>
                    <w:bottom w:val="none" w:sz="0" w:space="0" w:color="auto"/>
                    <w:right w:val="none" w:sz="0" w:space="0" w:color="auto"/>
                  </w:divBdr>
                </w:div>
                <w:div w:id="641546308">
                  <w:marLeft w:val="0"/>
                  <w:marRight w:val="0"/>
                  <w:marTop w:val="0"/>
                  <w:marBottom w:val="0"/>
                  <w:divBdr>
                    <w:top w:val="none" w:sz="0" w:space="0" w:color="auto"/>
                    <w:left w:val="none" w:sz="0" w:space="0" w:color="auto"/>
                    <w:bottom w:val="none" w:sz="0" w:space="0" w:color="auto"/>
                    <w:right w:val="none" w:sz="0" w:space="0" w:color="auto"/>
                  </w:divBdr>
                </w:div>
                <w:div w:id="1006251279">
                  <w:marLeft w:val="0"/>
                  <w:marRight w:val="0"/>
                  <w:marTop w:val="0"/>
                  <w:marBottom w:val="0"/>
                  <w:divBdr>
                    <w:top w:val="none" w:sz="0" w:space="0" w:color="auto"/>
                    <w:left w:val="none" w:sz="0" w:space="0" w:color="auto"/>
                    <w:bottom w:val="none" w:sz="0" w:space="0" w:color="auto"/>
                    <w:right w:val="none" w:sz="0" w:space="0" w:color="auto"/>
                  </w:divBdr>
                </w:div>
                <w:div w:id="761074219">
                  <w:marLeft w:val="0"/>
                  <w:marRight w:val="0"/>
                  <w:marTop w:val="0"/>
                  <w:marBottom w:val="0"/>
                  <w:divBdr>
                    <w:top w:val="none" w:sz="0" w:space="0" w:color="auto"/>
                    <w:left w:val="none" w:sz="0" w:space="0" w:color="auto"/>
                    <w:bottom w:val="none" w:sz="0" w:space="0" w:color="auto"/>
                    <w:right w:val="none" w:sz="0" w:space="0" w:color="auto"/>
                  </w:divBdr>
                </w:div>
                <w:div w:id="329992054">
                  <w:marLeft w:val="0"/>
                  <w:marRight w:val="0"/>
                  <w:marTop w:val="0"/>
                  <w:marBottom w:val="0"/>
                  <w:divBdr>
                    <w:top w:val="none" w:sz="0" w:space="0" w:color="auto"/>
                    <w:left w:val="none" w:sz="0" w:space="0" w:color="auto"/>
                    <w:bottom w:val="none" w:sz="0" w:space="0" w:color="auto"/>
                    <w:right w:val="none" w:sz="0" w:space="0" w:color="auto"/>
                  </w:divBdr>
                </w:div>
                <w:div w:id="802385592">
                  <w:marLeft w:val="0"/>
                  <w:marRight w:val="0"/>
                  <w:marTop w:val="0"/>
                  <w:marBottom w:val="0"/>
                  <w:divBdr>
                    <w:top w:val="none" w:sz="0" w:space="0" w:color="auto"/>
                    <w:left w:val="none" w:sz="0" w:space="0" w:color="auto"/>
                    <w:bottom w:val="none" w:sz="0" w:space="0" w:color="auto"/>
                    <w:right w:val="none" w:sz="0" w:space="0" w:color="auto"/>
                  </w:divBdr>
                </w:div>
                <w:div w:id="1643848972">
                  <w:marLeft w:val="0"/>
                  <w:marRight w:val="0"/>
                  <w:marTop w:val="0"/>
                  <w:marBottom w:val="0"/>
                  <w:divBdr>
                    <w:top w:val="none" w:sz="0" w:space="0" w:color="auto"/>
                    <w:left w:val="none" w:sz="0" w:space="0" w:color="auto"/>
                    <w:bottom w:val="none" w:sz="0" w:space="0" w:color="auto"/>
                    <w:right w:val="none" w:sz="0" w:space="0" w:color="auto"/>
                  </w:divBdr>
                </w:div>
                <w:div w:id="1380087715">
                  <w:marLeft w:val="0"/>
                  <w:marRight w:val="0"/>
                  <w:marTop w:val="0"/>
                  <w:marBottom w:val="0"/>
                  <w:divBdr>
                    <w:top w:val="none" w:sz="0" w:space="0" w:color="auto"/>
                    <w:left w:val="none" w:sz="0" w:space="0" w:color="auto"/>
                    <w:bottom w:val="none" w:sz="0" w:space="0" w:color="auto"/>
                    <w:right w:val="none" w:sz="0" w:space="0" w:color="auto"/>
                  </w:divBdr>
                </w:div>
                <w:div w:id="736169471">
                  <w:marLeft w:val="0"/>
                  <w:marRight w:val="0"/>
                  <w:marTop w:val="0"/>
                  <w:marBottom w:val="0"/>
                  <w:divBdr>
                    <w:top w:val="none" w:sz="0" w:space="0" w:color="auto"/>
                    <w:left w:val="none" w:sz="0" w:space="0" w:color="auto"/>
                    <w:bottom w:val="none" w:sz="0" w:space="0" w:color="auto"/>
                    <w:right w:val="none" w:sz="0" w:space="0" w:color="auto"/>
                  </w:divBdr>
                </w:div>
                <w:div w:id="689262673">
                  <w:marLeft w:val="0"/>
                  <w:marRight w:val="0"/>
                  <w:marTop w:val="0"/>
                  <w:marBottom w:val="0"/>
                  <w:divBdr>
                    <w:top w:val="none" w:sz="0" w:space="0" w:color="auto"/>
                    <w:left w:val="none" w:sz="0" w:space="0" w:color="auto"/>
                    <w:bottom w:val="none" w:sz="0" w:space="0" w:color="auto"/>
                    <w:right w:val="none" w:sz="0" w:space="0" w:color="auto"/>
                  </w:divBdr>
                </w:div>
                <w:div w:id="138575744">
                  <w:marLeft w:val="0"/>
                  <w:marRight w:val="0"/>
                  <w:marTop w:val="0"/>
                  <w:marBottom w:val="0"/>
                  <w:divBdr>
                    <w:top w:val="none" w:sz="0" w:space="0" w:color="auto"/>
                    <w:left w:val="none" w:sz="0" w:space="0" w:color="auto"/>
                    <w:bottom w:val="none" w:sz="0" w:space="0" w:color="auto"/>
                    <w:right w:val="none" w:sz="0" w:space="0" w:color="auto"/>
                  </w:divBdr>
                </w:div>
                <w:div w:id="1403681178">
                  <w:marLeft w:val="0"/>
                  <w:marRight w:val="0"/>
                  <w:marTop w:val="0"/>
                  <w:marBottom w:val="0"/>
                  <w:divBdr>
                    <w:top w:val="none" w:sz="0" w:space="0" w:color="auto"/>
                    <w:left w:val="none" w:sz="0" w:space="0" w:color="auto"/>
                    <w:bottom w:val="none" w:sz="0" w:space="0" w:color="auto"/>
                    <w:right w:val="none" w:sz="0" w:space="0" w:color="auto"/>
                  </w:divBdr>
                </w:div>
                <w:div w:id="1227179491">
                  <w:marLeft w:val="0"/>
                  <w:marRight w:val="0"/>
                  <w:marTop w:val="0"/>
                  <w:marBottom w:val="0"/>
                  <w:divBdr>
                    <w:top w:val="none" w:sz="0" w:space="0" w:color="auto"/>
                    <w:left w:val="none" w:sz="0" w:space="0" w:color="auto"/>
                    <w:bottom w:val="none" w:sz="0" w:space="0" w:color="auto"/>
                    <w:right w:val="none" w:sz="0" w:space="0" w:color="auto"/>
                  </w:divBdr>
                </w:div>
                <w:div w:id="766851966">
                  <w:marLeft w:val="0"/>
                  <w:marRight w:val="0"/>
                  <w:marTop w:val="0"/>
                  <w:marBottom w:val="0"/>
                  <w:divBdr>
                    <w:top w:val="none" w:sz="0" w:space="0" w:color="auto"/>
                    <w:left w:val="none" w:sz="0" w:space="0" w:color="auto"/>
                    <w:bottom w:val="none" w:sz="0" w:space="0" w:color="auto"/>
                    <w:right w:val="none" w:sz="0" w:space="0" w:color="auto"/>
                  </w:divBdr>
                </w:div>
                <w:div w:id="1128552432">
                  <w:marLeft w:val="0"/>
                  <w:marRight w:val="0"/>
                  <w:marTop w:val="0"/>
                  <w:marBottom w:val="0"/>
                  <w:divBdr>
                    <w:top w:val="none" w:sz="0" w:space="0" w:color="auto"/>
                    <w:left w:val="none" w:sz="0" w:space="0" w:color="auto"/>
                    <w:bottom w:val="none" w:sz="0" w:space="0" w:color="auto"/>
                    <w:right w:val="none" w:sz="0" w:space="0" w:color="auto"/>
                  </w:divBdr>
                </w:div>
                <w:div w:id="961303947">
                  <w:marLeft w:val="0"/>
                  <w:marRight w:val="0"/>
                  <w:marTop w:val="0"/>
                  <w:marBottom w:val="0"/>
                  <w:divBdr>
                    <w:top w:val="none" w:sz="0" w:space="0" w:color="auto"/>
                    <w:left w:val="none" w:sz="0" w:space="0" w:color="auto"/>
                    <w:bottom w:val="none" w:sz="0" w:space="0" w:color="auto"/>
                    <w:right w:val="none" w:sz="0" w:space="0" w:color="auto"/>
                  </w:divBdr>
                </w:div>
                <w:div w:id="1000308599">
                  <w:marLeft w:val="0"/>
                  <w:marRight w:val="0"/>
                  <w:marTop w:val="0"/>
                  <w:marBottom w:val="0"/>
                  <w:divBdr>
                    <w:top w:val="none" w:sz="0" w:space="0" w:color="auto"/>
                    <w:left w:val="none" w:sz="0" w:space="0" w:color="auto"/>
                    <w:bottom w:val="none" w:sz="0" w:space="0" w:color="auto"/>
                    <w:right w:val="none" w:sz="0" w:space="0" w:color="auto"/>
                  </w:divBdr>
                </w:div>
                <w:div w:id="550848037">
                  <w:marLeft w:val="0"/>
                  <w:marRight w:val="0"/>
                  <w:marTop w:val="0"/>
                  <w:marBottom w:val="0"/>
                  <w:divBdr>
                    <w:top w:val="none" w:sz="0" w:space="0" w:color="auto"/>
                    <w:left w:val="none" w:sz="0" w:space="0" w:color="auto"/>
                    <w:bottom w:val="none" w:sz="0" w:space="0" w:color="auto"/>
                    <w:right w:val="none" w:sz="0" w:space="0" w:color="auto"/>
                  </w:divBdr>
                </w:div>
                <w:div w:id="153835476">
                  <w:marLeft w:val="0"/>
                  <w:marRight w:val="0"/>
                  <w:marTop w:val="0"/>
                  <w:marBottom w:val="0"/>
                  <w:divBdr>
                    <w:top w:val="none" w:sz="0" w:space="0" w:color="auto"/>
                    <w:left w:val="none" w:sz="0" w:space="0" w:color="auto"/>
                    <w:bottom w:val="none" w:sz="0" w:space="0" w:color="auto"/>
                    <w:right w:val="none" w:sz="0" w:space="0" w:color="auto"/>
                  </w:divBdr>
                </w:div>
                <w:div w:id="1692412455">
                  <w:marLeft w:val="0"/>
                  <w:marRight w:val="0"/>
                  <w:marTop w:val="0"/>
                  <w:marBottom w:val="0"/>
                  <w:divBdr>
                    <w:top w:val="none" w:sz="0" w:space="0" w:color="auto"/>
                    <w:left w:val="none" w:sz="0" w:space="0" w:color="auto"/>
                    <w:bottom w:val="none" w:sz="0" w:space="0" w:color="auto"/>
                    <w:right w:val="none" w:sz="0" w:space="0" w:color="auto"/>
                  </w:divBdr>
                </w:div>
                <w:div w:id="510878646">
                  <w:marLeft w:val="0"/>
                  <w:marRight w:val="0"/>
                  <w:marTop w:val="0"/>
                  <w:marBottom w:val="0"/>
                  <w:divBdr>
                    <w:top w:val="none" w:sz="0" w:space="0" w:color="auto"/>
                    <w:left w:val="none" w:sz="0" w:space="0" w:color="auto"/>
                    <w:bottom w:val="none" w:sz="0" w:space="0" w:color="auto"/>
                    <w:right w:val="none" w:sz="0" w:space="0" w:color="auto"/>
                  </w:divBdr>
                </w:div>
                <w:div w:id="974604669">
                  <w:marLeft w:val="0"/>
                  <w:marRight w:val="0"/>
                  <w:marTop w:val="0"/>
                  <w:marBottom w:val="0"/>
                  <w:divBdr>
                    <w:top w:val="none" w:sz="0" w:space="0" w:color="auto"/>
                    <w:left w:val="none" w:sz="0" w:space="0" w:color="auto"/>
                    <w:bottom w:val="none" w:sz="0" w:space="0" w:color="auto"/>
                    <w:right w:val="none" w:sz="0" w:space="0" w:color="auto"/>
                  </w:divBdr>
                </w:div>
                <w:div w:id="1529174429">
                  <w:marLeft w:val="0"/>
                  <w:marRight w:val="0"/>
                  <w:marTop w:val="0"/>
                  <w:marBottom w:val="0"/>
                  <w:divBdr>
                    <w:top w:val="none" w:sz="0" w:space="0" w:color="auto"/>
                    <w:left w:val="none" w:sz="0" w:space="0" w:color="auto"/>
                    <w:bottom w:val="none" w:sz="0" w:space="0" w:color="auto"/>
                    <w:right w:val="none" w:sz="0" w:space="0" w:color="auto"/>
                  </w:divBdr>
                </w:div>
                <w:div w:id="1947419390">
                  <w:marLeft w:val="0"/>
                  <w:marRight w:val="0"/>
                  <w:marTop w:val="0"/>
                  <w:marBottom w:val="0"/>
                  <w:divBdr>
                    <w:top w:val="none" w:sz="0" w:space="0" w:color="auto"/>
                    <w:left w:val="none" w:sz="0" w:space="0" w:color="auto"/>
                    <w:bottom w:val="none" w:sz="0" w:space="0" w:color="auto"/>
                    <w:right w:val="none" w:sz="0" w:space="0" w:color="auto"/>
                  </w:divBdr>
                </w:div>
                <w:div w:id="1859348085">
                  <w:marLeft w:val="0"/>
                  <w:marRight w:val="0"/>
                  <w:marTop w:val="0"/>
                  <w:marBottom w:val="0"/>
                  <w:divBdr>
                    <w:top w:val="none" w:sz="0" w:space="0" w:color="auto"/>
                    <w:left w:val="none" w:sz="0" w:space="0" w:color="auto"/>
                    <w:bottom w:val="none" w:sz="0" w:space="0" w:color="auto"/>
                    <w:right w:val="none" w:sz="0" w:space="0" w:color="auto"/>
                  </w:divBdr>
                </w:div>
                <w:div w:id="1303197821">
                  <w:marLeft w:val="0"/>
                  <w:marRight w:val="0"/>
                  <w:marTop w:val="0"/>
                  <w:marBottom w:val="0"/>
                  <w:divBdr>
                    <w:top w:val="none" w:sz="0" w:space="0" w:color="auto"/>
                    <w:left w:val="none" w:sz="0" w:space="0" w:color="auto"/>
                    <w:bottom w:val="none" w:sz="0" w:space="0" w:color="auto"/>
                    <w:right w:val="none" w:sz="0" w:space="0" w:color="auto"/>
                  </w:divBdr>
                </w:div>
                <w:div w:id="1458572608">
                  <w:marLeft w:val="0"/>
                  <w:marRight w:val="0"/>
                  <w:marTop w:val="0"/>
                  <w:marBottom w:val="0"/>
                  <w:divBdr>
                    <w:top w:val="none" w:sz="0" w:space="0" w:color="auto"/>
                    <w:left w:val="none" w:sz="0" w:space="0" w:color="auto"/>
                    <w:bottom w:val="none" w:sz="0" w:space="0" w:color="auto"/>
                    <w:right w:val="none" w:sz="0" w:space="0" w:color="auto"/>
                  </w:divBdr>
                </w:div>
                <w:div w:id="470170345">
                  <w:marLeft w:val="0"/>
                  <w:marRight w:val="0"/>
                  <w:marTop w:val="0"/>
                  <w:marBottom w:val="0"/>
                  <w:divBdr>
                    <w:top w:val="none" w:sz="0" w:space="0" w:color="auto"/>
                    <w:left w:val="none" w:sz="0" w:space="0" w:color="auto"/>
                    <w:bottom w:val="none" w:sz="0" w:space="0" w:color="auto"/>
                    <w:right w:val="none" w:sz="0" w:space="0" w:color="auto"/>
                  </w:divBdr>
                </w:div>
                <w:div w:id="1790007697">
                  <w:marLeft w:val="0"/>
                  <w:marRight w:val="0"/>
                  <w:marTop w:val="0"/>
                  <w:marBottom w:val="0"/>
                  <w:divBdr>
                    <w:top w:val="none" w:sz="0" w:space="0" w:color="auto"/>
                    <w:left w:val="none" w:sz="0" w:space="0" w:color="auto"/>
                    <w:bottom w:val="none" w:sz="0" w:space="0" w:color="auto"/>
                    <w:right w:val="none" w:sz="0" w:space="0" w:color="auto"/>
                  </w:divBdr>
                </w:div>
                <w:div w:id="1170372896">
                  <w:marLeft w:val="0"/>
                  <w:marRight w:val="0"/>
                  <w:marTop w:val="0"/>
                  <w:marBottom w:val="0"/>
                  <w:divBdr>
                    <w:top w:val="none" w:sz="0" w:space="0" w:color="auto"/>
                    <w:left w:val="none" w:sz="0" w:space="0" w:color="auto"/>
                    <w:bottom w:val="none" w:sz="0" w:space="0" w:color="auto"/>
                    <w:right w:val="none" w:sz="0" w:space="0" w:color="auto"/>
                  </w:divBdr>
                </w:div>
                <w:div w:id="2016302025">
                  <w:marLeft w:val="0"/>
                  <w:marRight w:val="0"/>
                  <w:marTop w:val="0"/>
                  <w:marBottom w:val="0"/>
                  <w:divBdr>
                    <w:top w:val="none" w:sz="0" w:space="0" w:color="auto"/>
                    <w:left w:val="none" w:sz="0" w:space="0" w:color="auto"/>
                    <w:bottom w:val="none" w:sz="0" w:space="0" w:color="auto"/>
                    <w:right w:val="none" w:sz="0" w:space="0" w:color="auto"/>
                  </w:divBdr>
                </w:div>
                <w:div w:id="415830285">
                  <w:marLeft w:val="0"/>
                  <w:marRight w:val="0"/>
                  <w:marTop w:val="0"/>
                  <w:marBottom w:val="0"/>
                  <w:divBdr>
                    <w:top w:val="none" w:sz="0" w:space="0" w:color="auto"/>
                    <w:left w:val="none" w:sz="0" w:space="0" w:color="auto"/>
                    <w:bottom w:val="none" w:sz="0" w:space="0" w:color="auto"/>
                    <w:right w:val="none" w:sz="0" w:space="0" w:color="auto"/>
                  </w:divBdr>
                </w:div>
                <w:div w:id="137497263">
                  <w:marLeft w:val="0"/>
                  <w:marRight w:val="0"/>
                  <w:marTop w:val="0"/>
                  <w:marBottom w:val="0"/>
                  <w:divBdr>
                    <w:top w:val="none" w:sz="0" w:space="0" w:color="auto"/>
                    <w:left w:val="none" w:sz="0" w:space="0" w:color="auto"/>
                    <w:bottom w:val="none" w:sz="0" w:space="0" w:color="auto"/>
                    <w:right w:val="none" w:sz="0" w:space="0" w:color="auto"/>
                  </w:divBdr>
                </w:div>
                <w:div w:id="407119226">
                  <w:marLeft w:val="0"/>
                  <w:marRight w:val="0"/>
                  <w:marTop w:val="0"/>
                  <w:marBottom w:val="0"/>
                  <w:divBdr>
                    <w:top w:val="none" w:sz="0" w:space="0" w:color="auto"/>
                    <w:left w:val="none" w:sz="0" w:space="0" w:color="auto"/>
                    <w:bottom w:val="none" w:sz="0" w:space="0" w:color="auto"/>
                    <w:right w:val="none" w:sz="0" w:space="0" w:color="auto"/>
                  </w:divBdr>
                </w:div>
                <w:div w:id="1522888835">
                  <w:marLeft w:val="0"/>
                  <w:marRight w:val="0"/>
                  <w:marTop w:val="0"/>
                  <w:marBottom w:val="0"/>
                  <w:divBdr>
                    <w:top w:val="none" w:sz="0" w:space="0" w:color="auto"/>
                    <w:left w:val="none" w:sz="0" w:space="0" w:color="auto"/>
                    <w:bottom w:val="none" w:sz="0" w:space="0" w:color="auto"/>
                    <w:right w:val="none" w:sz="0" w:space="0" w:color="auto"/>
                  </w:divBdr>
                </w:div>
                <w:div w:id="1771657888">
                  <w:marLeft w:val="0"/>
                  <w:marRight w:val="0"/>
                  <w:marTop w:val="0"/>
                  <w:marBottom w:val="0"/>
                  <w:divBdr>
                    <w:top w:val="none" w:sz="0" w:space="0" w:color="auto"/>
                    <w:left w:val="none" w:sz="0" w:space="0" w:color="auto"/>
                    <w:bottom w:val="none" w:sz="0" w:space="0" w:color="auto"/>
                    <w:right w:val="none" w:sz="0" w:space="0" w:color="auto"/>
                  </w:divBdr>
                </w:div>
              </w:divsChild>
            </w:div>
            <w:div w:id="366610738">
              <w:marLeft w:val="0"/>
              <w:marRight w:val="0"/>
              <w:marTop w:val="0"/>
              <w:marBottom w:val="0"/>
              <w:divBdr>
                <w:top w:val="none" w:sz="0" w:space="0" w:color="auto"/>
                <w:left w:val="none" w:sz="0" w:space="0" w:color="auto"/>
                <w:bottom w:val="none" w:sz="0" w:space="0" w:color="auto"/>
                <w:right w:val="none" w:sz="0" w:space="0" w:color="auto"/>
              </w:divBdr>
              <w:divsChild>
                <w:div w:id="1204557639">
                  <w:marLeft w:val="0"/>
                  <w:marRight w:val="0"/>
                  <w:marTop w:val="0"/>
                  <w:marBottom w:val="0"/>
                  <w:divBdr>
                    <w:top w:val="none" w:sz="0" w:space="0" w:color="auto"/>
                    <w:left w:val="none" w:sz="0" w:space="0" w:color="auto"/>
                    <w:bottom w:val="none" w:sz="0" w:space="0" w:color="auto"/>
                    <w:right w:val="none" w:sz="0" w:space="0" w:color="auto"/>
                  </w:divBdr>
                </w:div>
                <w:div w:id="317345229">
                  <w:marLeft w:val="0"/>
                  <w:marRight w:val="0"/>
                  <w:marTop w:val="0"/>
                  <w:marBottom w:val="0"/>
                  <w:divBdr>
                    <w:top w:val="none" w:sz="0" w:space="0" w:color="auto"/>
                    <w:left w:val="none" w:sz="0" w:space="0" w:color="auto"/>
                    <w:bottom w:val="none" w:sz="0" w:space="0" w:color="auto"/>
                    <w:right w:val="none" w:sz="0" w:space="0" w:color="auto"/>
                  </w:divBdr>
                </w:div>
                <w:div w:id="1680161929">
                  <w:marLeft w:val="0"/>
                  <w:marRight w:val="0"/>
                  <w:marTop w:val="0"/>
                  <w:marBottom w:val="0"/>
                  <w:divBdr>
                    <w:top w:val="none" w:sz="0" w:space="0" w:color="auto"/>
                    <w:left w:val="none" w:sz="0" w:space="0" w:color="auto"/>
                    <w:bottom w:val="none" w:sz="0" w:space="0" w:color="auto"/>
                    <w:right w:val="none" w:sz="0" w:space="0" w:color="auto"/>
                  </w:divBdr>
                </w:div>
                <w:div w:id="1898779713">
                  <w:marLeft w:val="0"/>
                  <w:marRight w:val="0"/>
                  <w:marTop w:val="0"/>
                  <w:marBottom w:val="0"/>
                  <w:divBdr>
                    <w:top w:val="none" w:sz="0" w:space="0" w:color="auto"/>
                    <w:left w:val="none" w:sz="0" w:space="0" w:color="auto"/>
                    <w:bottom w:val="none" w:sz="0" w:space="0" w:color="auto"/>
                    <w:right w:val="none" w:sz="0" w:space="0" w:color="auto"/>
                  </w:divBdr>
                </w:div>
                <w:div w:id="1721202883">
                  <w:marLeft w:val="0"/>
                  <w:marRight w:val="0"/>
                  <w:marTop w:val="0"/>
                  <w:marBottom w:val="0"/>
                  <w:divBdr>
                    <w:top w:val="none" w:sz="0" w:space="0" w:color="auto"/>
                    <w:left w:val="none" w:sz="0" w:space="0" w:color="auto"/>
                    <w:bottom w:val="none" w:sz="0" w:space="0" w:color="auto"/>
                    <w:right w:val="none" w:sz="0" w:space="0" w:color="auto"/>
                  </w:divBdr>
                </w:div>
                <w:div w:id="1588610359">
                  <w:marLeft w:val="0"/>
                  <w:marRight w:val="0"/>
                  <w:marTop w:val="0"/>
                  <w:marBottom w:val="0"/>
                  <w:divBdr>
                    <w:top w:val="none" w:sz="0" w:space="0" w:color="auto"/>
                    <w:left w:val="none" w:sz="0" w:space="0" w:color="auto"/>
                    <w:bottom w:val="none" w:sz="0" w:space="0" w:color="auto"/>
                    <w:right w:val="none" w:sz="0" w:space="0" w:color="auto"/>
                  </w:divBdr>
                </w:div>
                <w:div w:id="93792461">
                  <w:marLeft w:val="0"/>
                  <w:marRight w:val="0"/>
                  <w:marTop w:val="0"/>
                  <w:marBottom w:val="0"/>
                  <w:divBdr>
                    <w:top w:val="none" w:sz="0" w:space="0" w:color="auto"/>
                    <w:left w:val="none" w:sz="0" w:space="0" w:color="auto"/>
                    <w:bottom w:val="none" w:sz="0" w:space="0" w:color="auto"/>
                    <w:right w:val="none" w:sz="0" w:space="0" w:color="auto"/>
                  </w:divBdr>
                </w:div>
                <w:div w:id="1246722735">
                  <w:marLeft w:val="0"/>
                  <w:marRight w:val="0"/>
                  <w:marTop w:val="0"/>
                  <w:marBottom w:val="0"/>
                  <w:divBdr>
                    <w:top w:val="none" w:sz="0" w:space="0" w:color="auto"/>
                    <w:left w:val="none" w:sz="0" w:space="0" w:color="auto"/>
                    <w:bottom w:val="none" w:sz="0" w:space="0" w:color="auto"/>
                    <w:right w:val="none" w:sz="0" w:space="0" w:color="auto"/>
                  </w:divBdr>
                </w:div>
                <w:div w:id="1582258225">
                  <w:marLeft w:val="0"/>
                  <w:marRight w:val="0"/>
                  <w:marTop w:val="0"/>
                  <w:marBottom w:val="0"/>
                  <w:divBdr>
                    <w:top w:val="none" w:sz="0" w:space="0" w:color="auto"/>
                    <w:left w:val="none" w:sz="0" w:space="0" w:color="auto"/>
                    <w:bottom w:val="none" w:sz="0" w:space="0" w:color="auto"/>
                    <w:right w:val="none" w:sz="0" w:space="0" w:color="auto"/>
                  </w:divBdr>
                </w:div>
                <w:div w:id="1558084337">
                  <w:marLeft w:val="0"/>
                  <w:marRight w:val="0"/>
                  <w:marTop w:val="0"/>
                  <w:marBottom w:val="0"/>
                  <w:divBdr>
                    <w:top w:val="none" w:sz="0" w:space="0" w:color="auto"/>
                    <w:left w:val="none" w:sz="0" w:space="0" w:color="auto"/>
                    <w:bottom w:val="none" w:sz="0" w:space="0" w:color="auto"/>
                    <w:right w:val="none" w:sz="0" w:space="0" w:color="auto"/>
                  </w:divBdr>
                </w:div>
                <w:div w:id="2142070408">
                  <w:marLeft w:val="0"/>
                  <w:marRight w:val="0"/>
                  <w:marTop w:val="0"/>
                  <w:marBottom w:val="0"/>
                  <w:divBdr>
                    <w:top w:val="none" w:sz="0" w:space="0" w:color="auto"/>
                    <w:left w:val="none" w:sz="0" w:space="0" w:color="auto"/>
                    <w:bottom w:val="none" w:sz="0" w:space="0" w:color="auto"/>
                    <w:right w:val="none" w:sz="0" w:space="0" w:color="auto"/>
                  </w:divBdr>
                </w:div>
                <w:div w:id="600526150">
                  <w:marLeft w:val="0"/>
                  <w:marRight w:val="0"/>
                  <w:marTop w:val="0"/>
                  <w:marBottom w:val="0"/>
                  <w:divBdr>
                    <w:top w:val="none" w:sz="0" w:space="0" w:color="auto"/>
                    <w:left w:val="none" w:sz="0" w:space="0" w:color="auto"/>
                    <w:bottom w:val="none" w:sz="0" w:space="0" w:color="auto"/>
                    <w:right w:val="none" w:sz="0" w:space="0" w:color="auto"/>
                  </w:divBdr>
                </w:div>
                <w:div w:id="2134320240">
                  <w:marLeft w:val="0"/>
                  <w:marRight w:val="0"/>
                  <w:marTop w:val="0"/>
                  <w:marBottom w:val="0"/>
                  <w:divBdr>
                    <w:top w:val="none" w:sz="0" w:space="0" w:color="auto"/>
                    <w:left w:val="none" w:sz="0" w:space="0" w:color="auto"/>
                    <w:bottom w:val="none" w:sz="0" w:space="0" w:color="auto"/>
                    <w:right w:val="none" w:sz="0" w:space="0" w:color="auto"/>
                  </w:divBdr>
                </w:div>
                <w:div w:id="1264068397">
                  <w:marLeft w:val="0"/>
                  <w:marRight w:val="0"/>
                  <w:marTop w:val="0"/>
                  <w:marBottom w:val="0"/>
                  <w:divBdr>
                    <w:top w:val="none" w:sz="0" w:space="0" w:color="auto"/>
                    <w:left w:val="none" w:sz="0" w:space="0" w:color="auto"/>
                    <w:bottom w:val="none" w:sz="0" w:space="0" w:color="auto"/>
                    <w:right w:val="none" w:sz="0" w:space="0" w:color="auto"/>
                  </w:divBdr>
                </w:div>
                <w:div w:id="1627080325">
                  <w:marLeft w:val="0"/>
                  <w:marRight w:val="0"/>
                  <w:marTop w:val="0"/>
                  <w:marBottom w:val="0"/>
                  <w:divBdr>
                    <w:top w:val="none" w:sz="0" w:space="0" w:color="auto"/>
                    <w:left w:val="none" w:sz="0" w:space="0" w:color="auto"/>
                    <w:bottom w:val="none" w:sz="0" w:space="0" w:color="auto"/>
                    <w:right w:val="none" w:sz="0" w:space="0" w:color="auto"/>
                  </w:divBdr>
                </w:div>
                <w:div w:id="1349597477">
                  <w:marLeft w:val="0"/>
                  <w:marRight w:val="0"/>
                  <w:marTop w:val="0"/>
                  <w:marBottom w:val="0"/>
                  <w:divBdr>
                    <w:top w:val="none" w:sz="0" w:space="0" w:color="auto"/>
                    <w:left w:val="none" w:sz="0" w:space="0" w:color="auto"/>
                    <w:bottom w:val="none" w:sz="0" w:space="0" w:color="auto"/>
                    <w:right w:val="none" w:sz="0" w:space="0" w:color="auto"/>
                  </w:divBdr>
                </w:div>
                <w:div w:id="933785444">
                  <w:marLeft w:val="0"/>
                  <w:marRight w:val="0"/>
                  <w:marTop w:val="0"/>
                  <w:marBottom w:val="0"/>
                  <w:divBdr>
                    <w:top w:val="none" w:sz="0" w:space="0" w:color="auto"/>
                    <w:left w:val="none" w:sz="0" w:space="0" w:color="auto"/>
                    <w:bottom w:val="none" w:sz="0" w:space="0" w:color="auto"/>
                    <w:right w:val="none" w:sz="0" w:space="0" w:color="auto"/>
                  </w:divBdr>
                </w:div>
                <w:div w:id="701711967">
                  <w:marLeft w:val="0"/>
                  <w:marRight w:val="0"/>
                  <w:marTop w:val="0"/>
                  <w:marBottom w:val="0"/>
                  <w:divBdr>
                    <w:top w:val="none" w:sz="0" w:space="0" w:color="auto"/>
                    <w:left w:val="none" w:sz="0" w:space="0" w:color="auto"/>
                    <w:bottom w:val="none" w:sz="0" w:space="0" w:color="auto"/>
                    <w:right w:val="none" w:sz="0" w:space="0" w:color="auto"/>
                  </w:divBdr>
                </w:div>
                <w:div w:id="41104924">
                  <w:marLeft w:val="0"/>
                  <w:marRight w:val="0"/>
                  <w:marTop w:val="0"/>
                  <w:marBottom w:val="0"/>
                  <w:divBdr>
                    <w:top w:val="none" w:sz="0" w:space="0" w:color="auto"/>
                    <w:left w:val="none" w:sz="0" w:space="0" w:color="auto"/>
                    <w:bottom w:val="none" w:sz="0" w:space="0" w:color="auto"/>
                    <w:right w:val="none" w:sz="0" w:space="0" w:color="auto"/>
                  </w:divBdr>
                </w:div>
                <w:div w:id="289439345">
                  <w:marLeft w:val="0"/>
                  <w:marRight w:val="0"/>
                  <w:marTop w:val="0"/>
                  <w:marBottom w:val="0"/>
                  <w:divBdr>
                    <w:top w:val="none" w:sz="0" w:space="0" w:color="auto"/>
                    <w:left w:val="none" w:sz="0" w:space="0" w:color="auto"/>
                    <w:bottom w:val="none" w:sz="0" w:space="0" w:color="auto"/>
                    <w:right w:val="none" w:sz="0" w:space="0" w:color="auto"/>
                  </w:divBdr>
                </w:div>
                <w:div w:id="1571042794">
                  <w:marLeft w:val="0"/>
                  <w:marRight w:val="0"/>
                  <w:marTop w:val="0"/>
                  <w:marBottom w:val="0"/>
                  <w:divBdr>
                    <w:top w:val="none" w:sz="0" w:space="0" w:color="auto"/>
                    <w:left w:val="none" w:sz="0" w:space="0" w:color="auto"/>
                    <w:bottom w:val="none" w:sz="0" w:space="0" w:color="auto"/>
                    <w:right w:val="none" w:sz="0" w:space="0" w:color="auto"/>
                  </w:divBdr>
                </w:div>
                <w:div w:id="990017155">
                  <w:marLeft w:val="0"/>
                  <w:marRight w:val="0"/>
                  <w:marTop w:val="0"/>
                  <w:marBottom w:val="0"/>
                  <w:divBdr>
                    <w:top w:val="none" w:sz="0" w:space="0" w:color="auto"/>
                    <w:left w:val="none" w:sz="0" w:space="0" w:color="auto"/>
                    <w:bottom w:val="none" w:sz="0" w:space="0" w:color="auto"/>
                    <w:right w:val="none" w:sz="0" w:space="0" w:color="auto"/>
                  </w:divBdr>
                </w:div>
                <w:div w:id="2038266013">
                  <w:marLeft w:val="0"/>
                  <w:marRight w:val="0"/>
                  <w:marTop w:val="0"/>
                  <w:marBottom w:val="0"/>
                  <w:divBdr>
                    <w:top w:val="none" w:sz="0" w:space="0" w:color="auto"/>
                    <w:left w:val="none" w:sz="0" w:space="0" w:color="auto"/>
                    <w:bottom w:val="none" w:sz="0" w:space="0" w:color="auto"/>
                    <w:right w:val="none" w:sz="0" w:space="0" w:color="auto"/>
                  </w:divBdr>
                </w:div>
                <w:div w:id="2082369726">
                  <w:marLeft w:val="0"/>
                  <w:marRight w:val="0"/>
                  <w:marTop w:val="0"/>
                  <w:marBottom w:val="0"/>
                  <w:divBdr>
                    <w:top w:val="none" w:sz="0" w:space="0" w:color="auto"/>
                    <w:left w:val="none" w:sz="0" w:space="0" w:color="auto"/>
                    <w:bottom w:val="none" w:sz="0" w:space="0" w:color="auto"/>
                    <w:right w:val="none" w:sz="0" w:space="0" w:color="auto"/>
                  </w:divBdr>
                </w:div>
                <w:div w:id="1510827210">
                  <w:marLeft w:val="0"/>
                  <w:marRight w:val="0"/>
                  <w:marTop w:val="0"/>
                  <w:marBottom w:val="0"/>
                  <w:divBdr>
                    <w:top w:val="none" w:sz="0" w:space="0" w:color="auto"/>
                    <w:left w:val="none" w:sz="0" w:space="0" w:color="auto"/>
                    <w:bottom w:val="none" w:sz="0" w:space="0" w:color="auto"/>
                    <w:right w:val="none" w:sz="0" w:space="0" w:color="auto"/>
                  </w:divBdr>
                </w:div>
                <w:div w:id="1907254037">
                  <w:marLeft w:val="0"/>
                  <w:marRight w:val="0"/>
                  <w:marTop w:val="0"/>
                  <w:marBottom w:val="0"/>
                  <w:divBdr>
                    <w:top w:val="none" w:sz="0" w:space="0" w:color="auto"/>
                    <w:left w:val="none" w:sz="0" w:space="0" w:color="auto"/>
                    <w:bottom w:val="none" w:sz="0" w:space="0" w:color="auto"/>
                    <w:right w:val="none" w:sz="0" w:space="0" w:color="auto"/>
                  </w:divBdr>
                </w:div>
                <w:div w:id="205723564">
                  <w:marLeft w:val="0"/>
                  <w:marRight w:val="0"/>
                  <w:marTop w:val="0"/>
                  <w:marBottom w:val="0"/>
                  <w:divBdr>
                    <w:top w:val="none" w:sz="0" w:space="0" w:color="auto"/>
                    <w:left w:val="none" w:sz="0" w:space="0" w:color="auto"/>
                    <w:bottom w:val="none" w:sz="0" w:space="0" w:color="auto"/>
                    <w:right w:val="none" w:sz="0" w:space="0" w:color="auto"/>
                  </w:divBdr>
                </w:div>
                <w:div w:id="1944846512">
                  <w:marLeft w:val="0"/>
                  <w:marRight w:val="0"/>
                  <w:marTop w:val="0"/>
                  <w:marBottom w:val="0"/>
                  <w:divBdr>
                    <w:top w:val="none" w:sz="0" w:space="0" w:color="auto"/>
                    <w:left w:val="none" w:sz="0" w:space="0" w:color="auto"/>
                    <w:bottom w:val="none" w:sz="0" w:space="0" w:color="auto"/>
                    <w:right w:val="none" w:sz="0" w:space="0" w:color="auto"/>
                  </w:divBdr>
                </w:div>
                <w:div w:id="1001354414">
                  <w:marLeft w:val="0"/>
                  <w:marRight w:val="0"/>
                  <w:marTop w:val="0"/>
                  <w:marBottom w:val="0"/>
                  <w:divBdr>
                    <w:top w:val="none" w:sz="0" w:space="0" w:color="auto"/>
                    <w:left w:val="none" w:sz="0" w:space="0" w:color="auto"/>
                    <w:bottom w:val="none" w:sz="0" w:space="0" w:color="auto"/>
                    <w:right w:val="none" w:sz="0" w:space="0" w:color="auto"/>
                  </w:divBdr>
                </w:div>
                <w:div w:id="68767986">
                  <w:marLeft w:val="0"/>
                  <w:marRight w:val="0"/>
                  <w:marTop w:val="0"/>
                  <w:marBottom w:val="0"/>
                  <w:divBdr>
                    <w:top w:val="none" w:sz="0" w:space="0" w:color="auto"/>
                    <w:left w:val="none" w:sz="0" w:space="0" w:color="auto"/>
                    <w:bottom w:val="none" w:sz="0" w:space="0" w:color="auto"/>
                    <w:right w:val="none" w:sz="0" w:space="0" w:color="auto"/>
                  </w:divBdr>
                </w:div>
                <w:div w:id="905534984">
                  <w:marLeft w:val="0"/>
                  <w:marRight w:val="0"/>
                  <w:marTop w:val="0"/>
                  <w:marBottom w:val="0"/>
                  <w:divBdr>
                    <w:top w:val="none" w:sz="0" w:space="0" w:color="auto"/>
                    <w:left w:val="none" w:sz="0" w:space="0" w:color="auto"/>
                    <w:bottom w:val="none" w:sz="0" w:space="0" w:color="auto"/>
                    <w:right w:val="none" w:sz="0" w:space="0" w:color="auto"/>
                  </w:divBdr>
                </w:div>
                <w:div w:id="2013988111">
                  <w:marLeft w:val="0"/>
                  <w:marRight w:val="0"/>
                  <w:marTop w:val="0"/>
                  <w:marBottom w:val="0"/>
                  <w:divBdr>
                    <w:top w:val="none" w:sz="0" w:space="0" w:color="auto"/>
                    <w:left w:val="none" w:sz="0" w:space="0" w:color="auto"/>
                    <w:bottom w:val="none" w:sz="0" w:space="0" w:color="auto"/>
                    <w:right w:val="none" w:sz="0" w:space="0" w:color="auto"/>
                  </w:divBdr>
                </w:div>
                <w:div w:id="1154179017">
                  <w:marLeft w:val="0"/>
                  <w:marRight w:val="0"/>
                  <w:marTop w:val="0"/>
                  <w:marBottom w:val="0"/>
                  <w:divBdr>
                    <w:top w:val="none" w:sz="0" w:space="0" w:color="auto"/>
                    <w:left w:val="none" w:sz="0" w:space="0" w:color="auto"/>
                    <w:bottom w:val="none" w:sz="0" w:space="0" w:color="auto"/>
                    <w:right w:val="none" w:sz="0" w:space="0" w:color="auto"/>
                  </w:divBdr>
                </w:div>
                <w:div w:id="1751195043">
                  <w:marLeft w:val="0"/>
                  <w:marRight w:val="0"/>
                  <w:marTop w:val="0"/>
                  <w:marBottom w:val="0"/>
                  <w:divBdr>
                    <w:top w:val="none" w:sz="0" w:space="0" w:color="auto"/>
                    <w:left w:val="none" w:sz="0" w:space="0" w:color="auto"/>
                    <w:bottom w:val="none" w:sz="0" w:space="0" w:color="auto"/>
                    <w:right w:val="none" w:sz="0" w:space="0" w:color="auto"/>
                  </w:divBdr>
                </w:div>
                <w:div w:id="349257854">
                  <w:marLeft w:val="0"/>
                  <w:marRight w:val="0"/>
                  <w:marTop w:val="0"/>
                  <w:marBottom w:val="0"/>
                  <w:divBdr>
                    <w:top w:val="none" w:sz="0" w:space="0" w:color="auto"/>
                    <w:left w:val="none" w:sz="0" w:space="0" w:color="auto"/>
                    <w:bottom w:val="none" w:sz="0" w:space="0" w:color="auto"/>
                    <w:right w:val="none" w:sz="0" w:space="0" w:color="auto"/>
                  </w:divBdr>
                </w:div>
                <w:div w:id="1351879758">
                  <w:marLeft w:val="0"/>
                  <w:marRight w:val="0"/>
                  <w:marTop w:val="0"/>
                  <w:marBottom w:val="0"/>
                  <w:divBdr>
                    <w:top w:val="none" w:sz="0" w:space="0" w:color="auto"/>
                    <w:left w:val="none" w:sz="0" w:space="0" w:color="auto"/>
                    <w:bottom w:val="none" w:sz="0" w:space="0" w:color="auto"/>
                    <w:right w:val="none" w:sz="0" w:space="0" w:color="auto"/>
                  </w:divBdr>
                </w:div>
                <w:div w:id="1037122468">
                  <w:marLeft w:val="0"/>
                  <w:marRight w:val="0"/>
                  <w:marTop w:val="0"/>
                  <w:marBottom w:val="0"/>
                  <w:divBdr>
                    <w:top w:val="none" w:sz="0" w:space="0" w:color="auto"/>
                    <w:left w:val="none" w:sz="0" w:space="0" w:color="auto"/>
                    <w:bottom w:val="none" w:sz="0" w:space="0" w:color="auto"/>
                    <w:right w:val="none" w:sz="0" w:space="0" w:color="auto"/>
                  </w:divBdr>
                </w:div>
                <w:div w:id="2131313558">
                  <w:marLeft w:val="0"/>
                  <w:marRight w:val="0"/>
                  <w:marTop w:val="0"/>
                  <w:marBottom w:val="0"/>
                  <w:divBdr>
                    <w:top w:val="none" w:sz="0" w:space="0" w:color="auto"/>
                    <w:left w:val="none" w:sz="0" w:space="0" w:color="auto"/>
                    <w:bottom w:val="none" w:sz="0" w:space="0" w:color="auto"/>
                    <w:right w:val="none" w:sz="0" w:space="0" w:color="auto"/>
                  </w:divBdr>
                </w:div>
                <w:div w:id="186529359">
                  <w:marLeft w:val="0"/>
                  <w:marRight w:val="0"/>
                  <w:marTop w:val="0"/>
                  <w:marBottom w:val="0"/>
                  <w:divBdr>
                    <w:top w:val="none" w:sz="0" w:space="0" w:color="auto"/>
                    <w:left w:val="none" w:sz="0" w:space="0" w:color="auto"/>
                    <w:bottom w:val="none" w:sz="0" w:space="0" w:color="auto"/>
                    <w:right w:val="none" w:sz="0" w:space="0" w:color="auto"/>
                  </w:divBdr>
                </w:div>
                <w:div w:id="1669869639">
                  <w:marLeft w:val="0"/>
                  <w:marRight w:val="0"/>
                  <w:marTop w:val="0"/>
                  <w:marBottom w:val="0"/>
                  <w:divBdr>
                    <w:top w:val="none" w:sz="0" w:space="0" w:color="auto"/>
                    <w:left w:val="none" w:sz="0" w:space="0" w:color="auto"/>
                    <w:bottom w:val="none" w:sz="0" w:space="0" w:color="auto"/>
                    <w:right w:val="none" w:sz="0" w:space="0" w:color="auto"/>
                  </w:divBdr>
                </w:div>
                <w:div w:id="563641190">
                  <w:marLeft w:val="0"/>
                  <w:marRight w:val="0"/>
                  <w:marTop w:val="0"/>
                  <w:marBottom w:val="0"/>
                  <w:divBdr>
                    <w:top w:val="none" w:sz="0" w:space="0" w:color="auto"/>
                    <w:left w:val="none" w:sz="0" w:space="0" w:color="auto"/>
                    <w:bottom w:val="none" w:sz="0" w:space="0" w:color="auto"/>
                    <w:right w:val="none" w:sz="0" w:space="0" w:color="auto"/>
                  </w:divBdr>
                </w:div>
                <w:div w:id="388919426">
                  <w:marLeft w:val="0"/>
                  <w:marRight w:val="0"/>
                  <w:marTop w:val="0"/>
                  <w:marBottom w:val="0"/>
                  <w:divBdr>
                    <w:top w:val="none" w:sz="0" w:space="0" w:color="auto"/>
                    <w:left w:val="none" w:sz="0" w:space="0" w:color="auto"/>
                    <w:bottom w:val="none" w:sz="0" w:space="0" w:color="auto"/>
                    <w:right w:val="none" w:sz="0" w:space="0" w:color="auto"/>
                  </w:divBdr>
                </w:div>
                <w:div w:id="1949660321">
                  <w:marLeft w:val="0"/>
                  <w:marRight w:val="0"/>
                  <w:marTop w:val="0"/>
                  <w:marBottom w:val="0"/>
                  <w:divBdr>
                    <w:top w:val="none" w:sz="0" w:space="0" w:color="auto"/>
                    <w:left w:val="none" w:sz="0" w:space="0" w:color="auto"/>
                    <w:bottom w:val="none" w:sz="0" w:space="0" w:color="auto"/>
                    <w:right w:val="none" w:sz="0" w:space="0" w:color="auto"/>
                  </w:divBdr>
                </w:div>
                <w:div w:id="1260212939">
                  <w:marLeft w:val="0"/>
                  <w:marRight w:val="0"/>
                  <w:marTop w:val="0"/>
                  <w:marBottom w:val="0"/>
                  <w:divBdr>
                    <w:top w:val="none" w:sz="0" w:space="0" w:color="auto"/>
                    <w:left w:val="none" w:sz="0" w:space="0" w:color="auto"/>
                    <w:bottom w:val="none" w:sz="0" w:space="0" w:color="auto"/>
                    <w:right w:val="none" w:sz="0" w:space="0" w:color="auto"/>
                  </w:divBdr>
                </w:div>
                <w:div w:id="208995483">
                  <w:marLeft w:val="0"/>
                  <w:marRight w:val="0"/>
                  <w:marTop w:val="0"/>
                  <w:marBottom w:val="0"/>
                  <w:divBdr>
                    <w:top w:val="none" w:sz="0" w:space="0" w:color="auto"/>
                    <w:left w:val="none" w:sz="0" w:space="0" w:color="auto"/>
                    <w:bottom w:val="none" w:sz="0" w:space="0" w:color="auto"/>
                    <w:right w:val="none" w:sz="0" w:space="0" w:color="auto"/>
                  </w:divBdr>
                </w:div>
                <w:div w:id="1472021630">
                  <w:marLeft w:val="0"/>
                  <w:marRight w:val="0"/>
                  <w:marTop w:val="0"/>
                  <w:marBottom w:val="0"/>
                  <w:divBdr>
                    <w:top w:val="none" w:sz="0" w:space="0" w:color="auto"/>
                    <w:left w:val="none" w:sz="0" w:space="0" w:color="auto"/>
                    <w:bottom w:val="none" w:sz="0" w:space="0" w:color="auto"/>
                    <w:right w:val="none" w:sz="0" w:space="0" w:color="auto"/>
                  </w:divBdr>
                </w:div>
                <w:div w:id="1101607869">
                  <w:marLeft w:val="0"/>
                  <w:marRight w:val="0"/>
                  <w:marTop w:val="0"/>
                  <w:marBottom w:val="0"/>
                  <w:divBdr>
                    <w:top w:val="none" w:sz="0" w:space="0" w:color="auto"/>
                    <w:left w:val="none" w:sz="0" w:space="0" w:color="auto"/>
                    <w:bottom w:val="none" w:sz="0" w:space="0" w:color="auto"/>
                    <w:right w:val="none" w:sz="0" w:space="0" w:color="auto"/>
                  </w:divBdr>
                </w:div>
                <w:div w:id="1245997516">
                  <w:marLeft w:val="0"/>
                  <w:marRight w:val="0"/>
                  <w:marTop w:val="0"/>
                  <w:marBottom w:val="0"/>
                  <w:divBdr>
                    <w:top w:val="none" w:sz="0" w:space="0" w:color="auto"/>
                    <w:left w:val="none" w:sz="0" w:space="0" w:color="auto"/>
                    <w:bottom w:val="none" w:sz="0" w:space="0" w:color="auto"/>
                    <w:right w:val="none" w:sz="0" w:space="0" w:color="auto"/>
                  </w:divBdr>
                </w:div>
                <w:div w:id="929848091">
                  <w:marLeft w:val="0"/>
                  <w:marRight w:val="0"/>
                  <w:marTop w:val="0"/>
                  <w:marBottom w:val="0"/>
                  <w:divBdr>
                    <w:top w:val="none" w:sz="0" w:space="0" w:color="auto"/>
                    <w:left w:val="none" w:sz="0" w:space="0" w:color="auto"/>
                    <w:bottom w:val="none" w:sz="0" w:space="0" w:color="auto"/>
                    <w:right w:val="none" w:sz="0" w:space="0" w:color="auto"/>
                  </w:divBdr>
                </w:div>
              </w:divsChild>
            </w:div>
            <w:div w:id="188106578">
              <w:marLeft w:val="0"/>
              <w:marRight w:val="0"/>
              <w:marTop w:val="0"/>
              <w:marBottom w:val="0"/>
              <w:divBdr>
                <w:top w:val="none" w:sz="0" w:space="0" w:color="auto"/>
                <w:left w:val="none" w:sz="0" w:space="0" w:color="auto"/>
                <w:bottom w:val="none" w:sz="0" w:space="0" w:color="auto"/>
                <w:right w:val="none" w:sz="0" w:space="0" w:color="auto"/>
              </w:divBdr>
              <w:divsChild>
                <w:div w:id="431627178">
                  <w:marLeft w:val="0"/>
                  <w:marRight w:val="0"/>
                  <w:marTop w:val="0"/>
                  <w:marBottom w:val="0"/>
                  <w:divBdr>
                    <w:top w:val="none" w:sz="0" w:space="0" w:color="auto"/>
                    <w:left w:val="none" w:sz="0" w:space="0" w:color="auto"/>
                    <w:bottom w:val="none" w:sz="0" w:space="0" w:color="auto"/>
                    <w:right w:val="none" w:sz="0" w:space="0" w:color="auto"/>
                  </w:divBdr>
                </w:div>
                <w:div w:id="1218123147">
                  <w:marLeft w:val="0"/>
                  <w:marRight w:val="0"/>
                  <w:marTop w:val="0"/>
                  <w:marBottom w:val="0"/>
                  <w:divBdr>
                    <w:top w:val="none" w:sz="0" w:space="0" w:color="auto"/>
                    <w:left w:val="none" w:sz="0" w:space="0" w:color="auto"/>
                    <w:bottom w:val="none" w:sz="0" w:space="0" w:color="auto"/>
                    <w:right w:val="none" w:sz="0" w:space="0" w:color="auto"/>
                  </w:divBdr>
                </w:div>
                <w:div w:id="55322120">
                  <w:marLeft w:val="0"/>
                  <w:marRight w:val="0"/>
                  <w:marTop w:val="0"/>
                  <w:marBottom w:val="0"/>
                  <w:divBdr>
                    <w:top w:val="none" w:sz="0" w:space="0" w:color="auto"/>
                    <w:left w:val="none" w:sz="0" w:space="0" w:color="auto"/>
                    <w:bottom w:val="none" w:sz="0" w:space="0" w:color="auto"/>
                    <w:right w:val="none" w:sz="0" w:space="0" w:color="auto"/>
                  </w:divBdr>
                </w:div>
                <w:div w:id="173424331">
                  <w:marLeft w:val="0"/>
                  <w:marRight w:val="0"/>
                  <w:marTop w:val="0"/>
                  <w:marBottom w:val="0"/>
                  <w:divBdr>
                    <w:top w:val="none" w:sz="0" w:space="0" w:color="auto"/>
                    <w:left w:val="none" w:sz="0" w:space="0" w:color="auto"/>
                    <w:bottom w:val="none" w:sz="0" w:space="0" w:color="auto"/>
                    <w:right w:val="none" w:sz="0" w:space="0" w:color="auto"/>
                  </w:divBdr>
                </w:div>
                <w:div w:id="851720763">
                  <w:marLeft w:val="0"/>
                  <w:marRight w:val="0"/>
                  <w:marTop w:val="0"/>
                  <w:marBottom w:val="0"/>
                  <w:divBdr>
                    <w:top w:val="none" w:sz="0" w:space="0" w:color="auto"/>
                    <w:left w:val="none" w:sz="0" w:space="0" w:color="auto"/>
                    <w:bottom w:val="none" w:sz="0" w:space="0" w:color="auto"/>
                    <w:right w:val="none" w:sz="0" w:space="0" w:color="auto"/>
                  </w:divBdr>
                </w:div>
                <w:div w:id="1402824522">
                  <w:marLeft w:val="0"/>
                  <w:marRight w:val="0"/>
                  <w:marTop w:val="0"/>
                  <w:marBottom w:val="0"/>
                  <w:divBdr>
                    <w:top w:val="none" w:sz="0" w:space="0" w:color="auto"/>
                    <w:left w:val="none" w:sz="0" w:space="0" w:color="auto"/>
                    <w:bottom w:val="none" w:sz="0" w:space="0" w:color="auto"/>
                    <w:right w:val="none" w:sz="0" w:space="0" w:color="auto"/>
                  </w:divBdr>
                </w:div>
                <w:div w:id="1326474792">
                  <w:marLeft w:val="0"/>
                  <w:marRight w:val="0"/>
                  <w:marTop w:val="0"/>
                  <w:marBottom w:val="0"/>
                  <w:divBdr>
                    <w:top w:val="none" w:sz="0" w:space="0" w:color="auto"/>
                    <w:left w:val="none" w:sz="0" w:space="0" w:color="auto"/>
                    <w:bottom w:val="none" w:sz="0" w:space="0" w:color="auto"/>
                    <w:right w:val="none" w:sz="0" w:space="0" w:color="auto"/>
                  </w:divBdr>
                </w:div>
                <w:div w:id="981496518">
                  <w:marLeft w:val="0"/>
                  <w:marRight w:val="0"/>
                  <w:marTop w:val="0"/>
                  <w:marBottom w:val="0"/>
                  <w:divBdr>
                    <w:top w:val="none" w:sz="0" w:space="0" w:color="auto"/>
                    <w:left w:val="none" w:sz="0" w:space="0" w:color="auto"/>
                    <w:bottom w:val="none" w:sz="0" w:space="0" w:color="auto"/>
                    <w:right w:val="none" w:sz="0" w:space="0" w:color="auto"/>
                  </w:divBdr>
                </w:div>
                <w:div w:id="109322547">
                  <w:marLeft w:val="0"/>
                  <w:marRight w:val="0"/>
                  <w:marTop w:val="0"/>
                  <w:marBottom w:val="0"/>
                  <w:divBdr>
                    <w:top w:val="none" w:sz="0" w:space="0" w:color="auto"/>
                    <w:left w:val="none" w:sz="0" w:space="0" w:color="auto"/>
                    <w:bottom w:val="none" w:sz="0" w:space="0" w:color="auto"/>
                    <w:right w:val="none" w:sz="0" w:space="0" w:color="auto"/>
                  </w:divBdr>
                </w:div>
                <w:div w:id="1444492102">
                  <w:marLeft w:val="0"/>
                  <w:marRight w:val="0"/>
                  <w:marTop w:val="0"/>
                  <w:marBottom w:val="0"/>
                  <w:divBdr>
                    <w:top w:val="none" w:sz="0" w:space="0" w:color="auto"/>
                    <w:left w:val="none" w:sz="0" w:space="0" w:color="auto"/>
                    <w:bottom w:val="none" w:sz="0" w:space="0" w:color="auto"/>
                    <w:right w:val="none" w:sz="0" w:space="0" w:color="auto"/>
                  </w:divBdr>
                </w:div>
                <w:div w:id="1986354521">
                  <w:marLeft w:val="0"/>
                  <w:marRight w:val="0"/>
                  <w:marTop w:val="0"/>
                  <w:marBottom w:val="0"/>
                  <w:divBdr>
                    <w:top w:val="none" w:sz="0" w:space="0" w:color="auto"/>
                    <w:left w:val="none" w:sz="0" w:space="0" w:color="auto"/>
                    <w:bottom w:val="none" w:sz="0" w:space="0" w:color="auto"/>
                    <w:right w:val="none" w:sz="0" w:space="0" w:color="auto"/>
                  </w:divBdr>
                </w:div>
                <w:div w:id="532304043">
                  <w:marLeft w:val="0"/>
                  <w:marRight w:val="0"/>
                  <w:marTop w:val="0"/>
                  <w:marBottom w:val="0"/>
                  <w:divBdr>
                    <w:top w:val="none" w:sz="0" w:space="0" w:color="auto"/>
                    <w:left w:val="none" w:sz="0" w:space="0" w:color="auto"/>
                    <w:bottom w:val="none" w:sz="0" w:space="0" w:color="auto"/>
                    <w:right w:val="none" w:sz="0" w:space="0" w:color="auto"/>
                  </w:divBdr>
                </w:div>
                <w:div w:id="851452012">
                  <w:marLeft w:val="0"/>
                  <w:marRight w:val="0"/>
                  <w:marTop w:val="0"/>
                  <w:marBottom w:val="0"/>
                  <w:divBdr>
                    <w:top w:val="none" w:sz="0" w:space="0" w:color="auto"/>
                    <w:left w:val="none" w:sz="0" w:space="0" w:color="auto"/>
                    <w:bottom w:val="none" w:sz="0" w:space="0" w:color="auto"/>
                    <w:right w:val="none" w:sz="0" w:space="0" w:color="auto"/>
                  </w:divBdr>
                </w:div>
                <w:div w:id="1553494967">
                  <w:marLeft w:val="0"/>
                  <w:marRight w:val="0"/>
                  <w:marTop w:val="0"/>
                  <w:marBottom w:val="0"/>
                  <w:divBdr>
                    <w:top w:val="none" w:sz="0" w:space="0" w:color="auto"/>
                    <w:left w:val="none" w:sz="0" w:space="0" w:color="auto"/>
                    <w:bottom w:val="none" w:sz="0" w:space="0" w:color="auto"/>
                    <w:right w:val="none" w:sz="0" w:space="0" w:color="auto"/>
                  </w:divBdr>
                </w:div>
                <w:div w:id="1606499249">
                  <w:marLeft w:val="0"/>
                  <w:marRight w:val="0"/>
                  <w:marTop w:val="0"/>
                  <w:marBottom w:val="0"/>
                  <w:divBdr>
                    <w:top w:val="none" w:sz="0" w:space="0" w:color="auto"/>
                    <w:left w:val="none" w:sz="0" w:space="0" w:color="auto"/>
                    <w:bottom w:val="none" w:sz="0" w:space="0" w:color="auto"/>
                    <w:right w:val="none" w:sz="0" w:space="0" w:color="auto"/>
                  </w:divBdr>
                </w:div>
                <w:div w:id="1579708132">
                  <w:marLeft w:val="0"/>
                  <w:marRight w:val="0"/>
                  <w:marTop w:val="0"/>
                  <w:marBottom w:val="0"/>
                  <w:divBdr>
                    <w:top w:val="none" w:sz="0" w:space="0" w:color="auto"/>
                    <w:left w:val="none" w:sz="0" w:space="0" w:color="auto"/>
                    <w:bottom w:val="none" w:sz="0" w:space="0" w:color="auto"/>
                    <w:right w:val="none" w:sz="0" w:space="0" w:color="auto"/>
                  </w:divBdr>
                </w:div>
                <w:div w:id="546920369">
                  <w:marLeft w:val="0"/>
                  <w:marRight w:val="0"/>
                  <w:marTop w:val="0"/>
                  <w:marBottom w:val="0"/>
                  <w:divBdr>
                    <w:top w:val="none" w:sz="0" w:space="0" w:color="auto"/>
                    <w:left w:val="none" w:sz="0" w:space="0" w:color="auto"/>
                    <w:bottom w:val="none" w:sz="0" w:space="0" w:color="auto"/>
                    <w:right w:val="none" w:sz="0" w:space="0" w:color="auto"/>
                  </w:divBdr>
                </w:div>
                <w:div w:id="2067484528">
                  <w:marLeft w:val="0"/>
                  <w:marRight w:val="0"/>
                  <w:marTop w:val="0"/>
                  <w:marBottom w:val="0"/>
                  <w:divBdr>
                    <w:top w:val="none" w:sz="0" w:space="0" w:color="auto"/>
                    <w:left w:val="none" w:sz="0" w:space="0" w:color="auto"/>
                    <w:bottom w:val="none" w:sz="0" w:space="0" w:color="auto"/>
                    <w:right w:val="none" w:sz="0" w:space="0" w:color="auto"/>
                  </w:divBdr>
                </w:div>
                <w:div w:id="839198888">
                  <w:marLeft w:val="0"/>
                  <w:marRight w:val="0"/>
                  <w:marTop w:val="0"/>
                  <w:marBottom w:val="0"/>
                  <w:divBdr>
                    <w:top w:val="none" w:sz="0" w:space="0" w:color="auto"/>
                    <w:left w:val="none" w:sz="0" w:space="0" w:color="auto"/>
                    <w:bottom w:val="none" w:sz="0" w:space="0" w:color="auto"/>
                    <w:right w:val="none" w:sz="0" w:space="0" w:color="auto"/>
                  </w:divBdr>
                </w:div>
                <w:div w:id="903444323">
                  <w:marLeft w:val="0"/>
                  <w:marRight w:val="0"/>
                  <w:marTop w:val="0"/>
                  <w:marBottom w:val="0"/>
                  <w:divBdr>
                    <w:top w:val="none" w:sz="0" w:space="0" w:color="auto"/>
                    <w:left w:val="none" w:sz="0" w:space="0" w:color="auto"/>
                    <w:bottom w:val="none" w:sz="0" w:space="0" w:color="auto"/>
                    <w:right w:val="none" w:sz="0" w:space="0" w:color="auto"/>
                  </w:divBdr>
                </w:div>
                <w:div w:id="1225794408">
                  <w:marLeft w:val="0"/>
                  <w:marRight w:val="0"/>
                  <w:marTop w:val="0"/>
                  <w:marBottom w:val="0"/>
                  <w:divBdr>
                    <w:top w:val="none" w:sz="0" w:space="0" w:color="auto"/>
                    <w:left w:val="none" w:sz="0" w:space="0" w:color="auto"/>
                    <w:bottom w:val="none" w:sz="0" w:space="0" w:color="auto"/>
                    <w:right w:val="none" w:sz="0" w:space="0" w:color="auto"/>
                  </w:divBdr>
                </w:div>
                <w:div w:id="806976851">
                  <w:marLeft w:val="0"/>
                  <w:marRight w:val="0"/>
                  <w:marTop w:val="0"/>
                  <w:marBottom w:val="0"/>
                  <w:divBdr>
                    <w:top w:val="none" w:sz="0" w:space="0" w:color="auto"/>
                    <w:left w:val="none" w:sz="0" w:space="0" w:color="auto"/>
                    <w:bottom w:val="none" w:sz="0" w:space="0" w:color="auto"/>
                    <w:right w:val="none" w:sz="0" w:space="0" w:color="auto"/>
                  </w:divBdr>
                </w:div>
                <w:div w:id="330530179">
                  <w:marLeft w:val="0"/>
                  <w:marRight w:val="0"/>
                  <w:marTop w:val="0"/>
                  <w:marBottom w:val="0"/>
                  <w:divBdr>
                    <w:top w:val="none" w:sz="0" w:space="0" w:color="auto"/>
                    <w:left w:val="none" w:sz="0" w:space="0" w:color="auto"/>
                    <w:bottom w:val="none" w:sz="0" w:space="0" w:color="auto"/>
                    <w:right w:val="none" w:sz="0" w:space="0" w:color="auto"/>
                  </w:divBdr>
                </w:div>
                <w:div w:id="1882546652">
                  <w:marLeft w:val="0"/>
                  <w:marRight w:val="0"/>
                  <w:marTop w:val="0"/>
                  <w:marBottom w:val="0"/>
                  <w:divBdr>
                    <w:top w:val="none" w:sz="0" w:space="0" w:color="auto"/>
                    <w:left w:val="none" w:sz="0" w:space="0" w:color="auto"/>
                    <w:bottom w:val="none" w:sz="0" w:space="0" w:color="auto"/>
                    <w:right w:val="none" w:sz="0" w:space="0" w:color="auto"/>
                  </w:divBdr>
                </w:div>
                <w:div w:id="874122574">
                  <w:marLeft w:val="0"/>
                  <w:marRight w:val="0"/>
                  <w:marTop w:val="0"/>
                  <w:marBottom w:val="0"/>
                  <w:divBdr>
                    <w:top w:val="none" w:sz="0" w:space="0" w:color="auto"/>
                    <w:left w:val="none" w:sz="0" w:space="0" w:color="auto"/>
                    <w:bottom w:val="none" w:sz="0" w:space="0" w:color="auto"/>
                    <w:right w:val="none" w:sz="0" w:space="0" w:color="auto"/>
                  </w:divBdr>
                </w:div>
                <w:div w:id="1995182297">
                  <w:marLeft w:val="0"/>
                  <w:marRight w:val="0"/>
                  <w:marTop w:val="0"/>
                  <w:marBottom w:val="0"/>
                  <w:divBdr>
                    <w:top w:val="none" w:sz="0" w:space="0" w:color="auto"/>
                    <w:left w:val="none" w:sz="0" w:space="0" w:color="auto"/>
                    <w:bottom w:val="none" w:sz="0" w:space="0" w:color="auto"/>
                    <w:right w:val="none" w:sz="0" w:space="0" w:color="auto"/>
                  </w:divBdr>
                </w:div>
                <w:div w:id="41247837">
                  <w:marLeft w:val="0"/>
                  <w:marRight w:val="0"/>
                  <w:marTop w:val="0"/>
                  <w:marBottom w:val="0"/>
                  <w:divBdr>
                    <w:top w:val="none" w:sz="0" w:space="0" w:color="auto"/>
                    <w:left w:val="none" w:sz="0" w:space="0" w:color="auto"/>
                    <w:bottom w:val="none" w:sz="0" w:space="0" w:color="auto"/>
                    <w:right w:val="none" w:sz="0" w:space="0" w:color="auto"/>
                  </w:divBdr>
                </w:div>
                <w:div w:id="715741241">
                  <w:marLeft w:val="0"/>
                  <w:marRight w:val="0"/>
                  <w:marTop w:val="0"/>
                  <w:marBottom w:val="0"/>
                  <w:divBdr>
                    <w:top w:val="none" w:sz="0" w:space="0" w:color="auto"/>
                    <w:left w:val="none" w:sz="0" w:space="0" w:color="auto"/>
                    <w:bottom w:val="none" w:sz="0" w:space="0" w:color="auto"/>
                    <w:right w:val="none" w:sz="0" w:space="0" w:color="auto"/>
                  </w:divBdr>
                </w:div>
                <w:div w:id="1367827845">
                  <w:marLeft w:val="0"/>
                  <w:marRight w:val="0"/>
                  <w:marTop w:val="0"/>
                  <w:marBottom w:val="0"/>
                  <w:divBdr>
                    <w:top w:val="none" w:sz="0" w:space="0" w:color="auto"/>
                    <w:left w:val="none" w:sz="0" w:space="0" w:color="auto"/>
                    <w:bottom w:val="none" w:sz="0" w:space="0" w:color="auto"/>
                    <w:right w:val="none" w:sz="0" w:space="0" w:color="auto"/>
                  </w:divBdr>
                </w:div>
                <w:div w:id="1355423264">
                  <w:marLeft w:val="0"/>
                  <w:marRight w:val="0"/>
                  <w:marTop w:val="0"/>
                  <w:marBottom w:val="0"/>
                  <w:divBdr>
                    <w:top w:val="none" w:sz="0" w:space="0" w:color="auto"/>
                    <w:left w:val="none" w:sz="0" w:space="0" w:color="auto"/>
                    <w:bottom w:val="none" w:sz="0" w:space="0" w:color="auto"/>
                    <w:right w:val="none" w:sz="0" w:space="0" w:color="auto"/>
                  </w:divBdr>
                </w:div>
                <w:div w:id="460341520">
                  <w:marLeft w:val="0"/>
                  <w:marRight w:val="0"/>
                  <w:marTop w:val="0"/>
                  <w:marBottom w:val="0"/>
                  <w:divBdr>
                    <w:top w:val="none" w:sz="0" w:space="0" w:color="auto"/>
                    <w:left w:val="none" w:sz="0" w:space="0" w:color="auto"/>
                    <w:bottom w:val="none" w:sz="0" w:space="0" w:color="auto"/>
                    <w:right w:val="none" w:sz="0" w:space="0" w:color="auto"/>
                  </w:divBdr>
                </w:div>
                <w:div w:id="1094474685">
                  <w:marLeft w:val="0"/>
                  <w:marRight w:val="0"/>
                  <w:marTop w:val="0"/>
                  <w:marBottom w:val="0"/>
                  <w:divBdr>
                    <w:top w:val="none" w:sz="0" w:space="0" w:color="auto"/>
                    <w:left w:val="none" w:sz="0" w:space="0" w:color="auto"/>
                    <w:bottom w:val="none" w:sz="0" w:space="0" w:color="auto"/>
                    <w:right w:val="none" w:sz="0" w:space="0" w:color="auto"/>
                  </w:divBdr>
                </w:div>
                <w:div w:id="305162878">
                  <w:marLeft w:val="0"/>
                  <w:marRight w:val="0"/>
                  <w:marTop w:val="0"/>
                  <w:marBottom w:val="0"/>
                  <w:divBdr>
                    <w:top w:val="none" w:sz="0" w:space="0" w:color="auto"/>
                    <w:left w:val="none" w:sz="0" w:space="0" w:color="auto"/>
                    <w:bottom w:val="none" w:sz="0" w:space="0" w:color="auto"/>
                    <w:right w:val="none" w:sz="0" w:space="0" w:color="auto"/>
                  </w:divBdr>
                </w:div>
                <w:div w:id="2073111725">
                  <w:marLeft w:val="0"/>
                  <w:marRight w:val="0"/>
                  <w:marTop w:val="0"/>
                  <w:marBottom w:val="0"/>
                  <w:divBdr>
                    <w:top w:val="none" w:sz="0" w:space="0" w:color="auto"/>
                    <w:left w:val="none" w:sz="0" w:space="0" w:color="auto"/>
                    <w:bottom w:val="none" w:sz="0" w:space="0" w:color="auto"/>
                    <w:right w:val="none" w:sz="0" w:space="0" w:color="auto"/>
                  </w:divBdr>
                </w:div>
                <w:div w:id="696582727">
                  <w:marLeft w:val="0"/>
                  <w:marRight w:val="0"/>
                  <w:marTop w:val="0"/>
                  <w:marBottom w:val="0"/>
                  <w:divBdr>
                    <w:top w:val="none" w:sz="0" w:space="0" w:color="auto"/>
                    <w:left w:val="none" w:sz="0" w:space="0" w:color="auto"/>
                    <w:bottom w:val="none" w:sz="0" w:space="0" w:color="auto"/>
                    <w:right w:val="none" w:sz="0" w:space="0" w:color="auto"/>
                  </w:divBdr>
                </w:div>
                <w:div w:id="296763870">
                  <w:marLeft w:val="0"/>
                  <w:marRight w:val="0"/>
                  <w:marTop w:val="0"/>
                  <w:marBottom w:val="0"/>
                  <w:divBdr>
                    <w:top w:val="none" w:sz="0" w:space="0" w:color="auto"/>
                    <w:left w:val="none" w:sz="0" w:space="0" w:color="auto"/>
                    <w:bottom w:val="none" w:sz="0" w:space="0" w:color="auto"/>
                    <w:right w:val="none" w:sz="0" w:space="0" w:color="auto"/>
                  </w:divBdr>
                </w:div>
                <w:div w:id="557402479">
                  <w:marLeft w:val="0"/>
                  <w:marRight w:val="0"/>
                  <w:marTop w:val="0"/>
                  <w:marBottom w:val="0"/>
                  <w:divBdr>
                    <w:top w:val="none" w:sz="0" w:space="0" w:color="auto"/>
                    <w:left w:val="none" w:sz="0" w:space="0" w:color="auto"/>
                    <w:bottom w:val="none" w:sz="0" w:space="0" w:color="auto"/>
                    <w:right w:val="none" w:sz="0" w:space="0" w:color="auto"/>
                  </w:divBdr>
                </w:div>
                <w:div w:id="1978290722">
                  <w:marLeft w:val="0"/>
                  <w:marRight w:val="0"/>
                  <w:marTop w:val="0"/>
                  <w:marBottom w:val="0"/>
                  <w:divBdr>
                    <w:top w:val="none" w:sz="0" w:space="0" w:color="auto"/>
                    <w:left w:val="none" w:sz="0" w:space="0" w:color="auto"/>
                    <w:bottom w:val="none" w:sz="0" w:space="0" w:color="auto"/>
                    <w:right w:val="none" w:sz="0" w:space="0" w:color="auto"/>
                  </w:divBdr>
                </w:div>
                <w:div w:id="251352261">
                  <w:marLeft w:val="0"/>
                  <w:marRight w:val="0"/>
                  <w:marTop w:val="0"/>
                  <w:marBottom w:val="0"/>
                  <w:divBdr>
                    <w:top w:val="none" w:sz="0" w:space="0" w:color="auto"/>
                    <w:left w:val="none" w:sz="0" w:space="0" w:color="auto"/>
                    <w:bottom w:val="none" w:sz="0" w:space="0" w:color="auto"/>
                    <w:right w:val="none" w:sz="0" w:space="0" w:color="auto"/>
                  </w:divBdr>
                </w:div>
                <w:div w:id="1203712820">
                  <w:marLeft w:val="0"/>
                  <w:marRight w:val="0"/>
                  <w:marTop w:val="0"/>
                  <w:marBottom w:val="0"/>
                  <w:divBdr>
                    <w:top w:val="none" w:sz="0" w:space="0" w:color="auto"/>
                    <w:left w:val="none" w:sz="0" w:space="0" w:color="auto"/>
                    <w:bottom w:val="none" w:sz="0" w:space="0" w:color="auto"/>
                    <w:right w:val="none" w:sz="0" w:space="0" w:color="auto"/>
                  </w:divBdr>
                </w:div>
                <w:div w:id="2104639808">
                  <w:marLeft w:val="0"/>
                  <w:marRight w:val="0"/>
                  <w:marTop w:val="0"/>
                  <w:marBottom w:val="0"/>
                  <w:divBdr>
                    <w:top w:val="none" w:sz="0" w:space="0" w:color="auto"/>
                    <w:left w:val="none" w:sz="0" w:space="0" w:color="auto"/>
                    <w:bottom w:val="none" w:sz="0" w:space="0" w:color="auto"/>
                    <w:right w:val="none" w:sz="0" w:space="0" w:color="auto"/>
                  </w:divBdr>
                </w:div>
                <w:div w:id="1768576709">
                  <w:marLeft w:val="0"/>
                  <w:marRight w:val="0"/>
                  <w:marTop w:val="0"/>
                  <w:marBottom w:val="0"/>
                  <w:divBdr>
                    <w:top w:val="none" w:sz="0" w:space="0" w:color="auto"/>
                    <w:left w:val="none" w:sz="0" w:space="0" w:color="auto"/>
                    <w:bottom w:val="none" w:sz="0" w:space="0" w:color="auto"/>
                    <w:right w:val="none" w:sz="0" w:space="0" w:color="auto"/>
                  </w:divBdr>
                </w:div>
                <w:div w:id="748772218">
                  <w:marLeft w:val="0"/>
                  <w:marRight w:val="0"/>
                  <w:marTop w:val="0"/>
                  <w:marBottom w:val="0"/>
                  <w:divBdr>
                    <w:top w:val="none" w:sz="0" w:space="0" w:color="auto"/>
                    <w:left w:val="none" w:sz="0" w:space="0" w:color="auto"/>
                    <w:bottom w:val="none" w:sz="0" w:space="0" w:color="auto"/>
                    <w:right w:val="none" w:sz="0" w:space="0" w:color="auto"/>
                  </w:divBdr>
                </w:div>
                <w:div w:id="264584767">
                  <w:marLeft w:val="0"/>
                  <w:marRight w:val="0"/>
                  <w:marTop w:val="0"/>
                  <w:marBottom w:val="0"/>
                  <w:divBdr>
                    <w:top w:val="none" w:sz="0" w:space="0" w:color="auto"/>
                    <w:left w:val="none" w:sz="0" w:space="0" w:color="auto"/>
                    <w:bottom w:val="none" w:sz="0" w:space="0" w:color="auto"/>
                    <w:right w:val="none" w:sz="0" w:space="0" w:color="auto"/>
                  </w:divBdr>
                </w:div>
                <w:div w:id="591937354">
                  <w:marLeft w:val="0"/>
                  <w:marRight w:val="0"/>
                  <w:marTop w:val="0"/>
                  <w:marBottom w:val="0"/>
                  <w:divBdr>
                    <w:top w:val="none" w:sz="0" w:space="0" w:color="auto"/>
                    <w:left w:val="none" w:sz="0" w:space="0" w:color="auto"/>
                    <w:bottom w:val="none" w:sz="0" w:space="0" w:color="auto"/>
                    <w:right w:val="none" w:sz="0" w:space="0" w:color="auto"/>
                  </w:divBdr>
                </w:div>
                <w:div w:id="75834477">
                  <w:marLeft w:val="0"/>
                  <w:marRight w:val="0"/>
                  <w:marTop w:val="0"/>
                  <w:marBottom w:val="0"/>
                  <w:divBdr>
                    <w:top w:val="none" w:sz="0" w:space="0" w:color="auto"/>
                    <w:left w:val="none" w:sz="0" w:space="0" w:color="auto"/>
                    <w:bottom w:val="none" w:sz="0" w:space="0" w:color="auto"/>
                    <w:right w:val="none" w:sz="0" w:space="0" w:color="auto"/>
                  </w:divBdr>
                </w:div>
                <w:div w:id="748384190">
                  <w:marLeft w:val="0"/>
                  <w:marRight w:val="0"/>
                  <w:marTop w:val="0"/>
                  <w:marBottom w:val="0"/>
                  <w:divBdr>
                    <w:top w:val="none" w:sz="0" w:space="0" w:color="auto"/>
                    <w:left w:val="none" w:sz="0" w:space="0" w:color="auto"/>
                    <w:bottom w:val="none" w:sz="0" w:space="0" w:color="auto"/>
                    <w:right w:val="none" w:sz="0" w:space="0" w:color="auto"/>
                  </w:divBdr>
                </w:div>
                <w:div w:id="921337434">
                  <w:marLeft w:val="0"/>
                  <w:marRight w:val="0"/>
                  <w:marTop w:val="0"/>
                  <w:marBottom w:val="0"/>
                  <w:divBdr>
                    <w:top w:val="none" w:sz="0" w:space="0" w:color="auto"/>
                    <w:left w:val="none" w:sz="0" w:space="0" w:color="auto"/>
                    <w:bottom w:val="none" w:sz="0" w:space="0" w:color="auto"/>
                    <w:right w:val="none" w:sz="0" w:space="0" w:color="auto"/>
                  </w:divBdr>
                </w:div>
                <w:div w:id="366150537">
                  <w:marLeft w:val="0"/>
                  <w:marRight w:val="0"/>
                  <w:marTop w:val="0"/>
                  <w:marBottom w:val="0"/>
                  <w:divBdr>
                    <w:top w:val="none" w:sz="0" w:space="0" w:color="auto"/>
                    <w:left w:val="none" w:sz="0" w:space="0" w:color="auto"/>
                    <w:bottom w:val="none" w:sz="0" w:space="0" w:color="auto"/>
                    <w:right w:val="none" w:sz="0" w:space="0" w:color="auto"/>
                  </w:divBdr>
                </w:div>
              </w:divsChild>
            </w:div>
            <w:div w:id="278538279">
              <w:marLeft w:val="0"/>
              <w:marRight w:val="0"/>
              <w:marTop w:val="0"/>
              <w:marBottom w:val="0"/>
              <w:divBdr>
                <w:top w:val="none" w:sz="0" w:space="0" w:color="auto"/>
                <w:left w:val="none" w:sz="0" w:space="0" w:color="auto"/>
                <w:bottom w:val="none" w:sz="0" w:space="0" w:color="auto"/>
                <w:right w:val="none" w:sz="0" w:space="0" w:color="auto"/>
              </w:divBdr>
              <w:divsChild>
                <w:div w:id="1699894559">
                  <w:marLeft w:val="0"/>
                  <w:marRight w:val="0"/>
                  <w:marTop w:val="0"/>
                  <w:marBottom w:val="0"/>
                  <w:divBdr>
                    <w:top w:val="none" w:sz="0" w:space="0" w:color="auto"/>
                    <w:left w:val="none" w:sz="0" w:space="0" w:color="auto"/>
                    <w:bottom w:val="none" w:sz="0" w:space="0" w:color="auto"/>
                    <w:right w:val="none" w:sz="0" w:space="0" w:color="auto"/>
                  </w:divBdr>
                </w:div>
                <w:div w:id="2071683559">
                  <w:marLeft w:val="0"/>
                  <w:marRight w:val="0"/>
                  <w:marTop w:val="0"/>
                  <w:marBottom w:val="0"/>
                  <w:divBdr>
                    <w:top w:val="none" w:sz="0" w:space="0" w:color="auto"/>
                    <w:left w:val="none" w:sz="0" w:space="0" w:color="auto"/>
                    <w:bottom w:val="none" w:sz="0" w:space="0" w:color="auto"/>
                    <w:right w:val="none" w:sz="0" w:space="0" w:color="auto"/>
                  </w:divBdr>
                </w:div>
                <w:div w:id="599065589">
                  <w:marLeft w:val="0"/>
                  <w:marRight w:val="0"/>
                  <w:marTop w:val="0"/>
                  <w:marBottom w:val="0"/>
                  <w:divBdr>
                    <w:top w:val="none" w:sz="0" w:space="0" w:color="auto"/>
                    <w:left w:val="none" w:sz="0" w:space="0" w:color="auto"/>
                    <w:bottom w:val="none" w:sz="0" w:space="0" w:color="auto"/>
                    <w:right w:val="none" w:sz="0" w:space="0" w:color="auto"/>
                  </w:divBdr>
                </w:div>
                <w:div w:id="2084913441">
                  <w:marLeft w:val="0"/>
                  <w:marRight w:val="0"/>
                  <w:marTop w:val="0"/>
                  <w:marBottom w:val="0"/>
                  <w:divBdr>
                    <w:top w:val="none" w:sz="0" w:space="0" w:color="auto"/>
                    <w:left w:val="none" w:sz="0" w:space="0" w:color="auto"/>
                    <w:bottom w:val="none" w:sz="0" w:space="0" w:color="auto"/>
                    <w:right w:val="none" w:sz="0" w:space="0" w:color="auto"/>
                  </w:divBdr>
                </w:div>
                <w:div w:id="1093672967">
                  <w:marLeft w:val="0"/>
                  <w:marRight w:val="0"/>
                  <w:marTop w:val="0"/>
                  <w:marBottom w:val="0"/>
                  <w:divBdr>
                    <w:top w:val="none" w:sz="0" w:space="0" w:color="auto"/>
                    <w:left w:val="none" w:sz="0" w:space="0" w:color="auto"/>
                    <w:bottom w:val="none" w:sz="0" w:space="0" w:color="auto"/>
                    <w:right w:val="none" w:sz="0" w:space="0" w:color="auto"/>
                  </w:divBdr>
                </w:div>
                <w:div w:id="1401904323">
                  <w:marLeft w:val="0"/>
                  <w:marRight w:val="0"/>
                  <w:marTop w:val="0"/>
                  <w:marBottom w:val="0"/>
                  <w:divBdr>
                    <w:top w:val="none" w:sz="0" w:space="0" w:color="auto"/>
                    <w:left w:val="none" w:sz="0" w:space="0" w:color="auto"/>
                    <w:bottom w:val="none" w:sz="0" w:space="0" w:color="auto"/>
                    <w:right w:val="none" w:sz="0" w:space="0" w:color="auto"/>
                  </w:divBdr>
                </w:div>
                <w:div w:id="1281840281">
                  <w:marLeft w:val="0"/>
                  <w:marRight w:val="0"/>
                  <w:marTop w:val="0"/>
                  <w:marBottom w:val="0"/>
                  <w:divBdr>
                    <w:top w:val="none" w:sz="0" w:space="0" w:color="auto"/>
                    <w:left w:val="none" w:sz="0" w:space="0" w:color="auto"/>
                    <w:bottom w:val="none" w:sz="0" w:space="0" w:color="auto"/>
                    <w:right w:val="none" w:sz="0" w:space="0" w:color="auto"/>
                  </w:divBdr>
                </w:div>
                <w:div w:id="1330211815">
                  <w:marLeft w:val="0"/>
                  <w:marRight w:val="0"/>
                  <w:marTop w:val="0"/>
                  <w:marBottom w:val="0"/>
                  <w:divBdr>
                    <w:top w:val="none" w:sz="0" w:space="0" w:color="auto"/>
                    <w:left w:val="none" w:sz="0" w:space="0" w:color="auto"/>
                    <w:bottom w:val="none" w:sz="0" w:space="0" w:color="auto"/>
                    <w:right w:val="none" w:sz="0" w:space="0" w:color="auto"/>
                  </w:divBdr>
                </w:div>
                <w:div w:id="150678037">
                  <w:marLeft w:val="0"/>
                  <w:marRight w:val="0"/>
                  <w:marTop w:val="0"/>
                  <w:marBottom w:val="0"/>
                  <w:divBdr>
                    <w:top w:val="none" w:sz="0" w:space="0" w:color="auto"/>
                    <w:left w:val="none" w:sz="0" w:space="0" w:color="auto"/>
                    <w:bottom w:val="none" w:sz="0" w:space="0" w:color="auto"/>
                    <w:right w:val="none" w:sz="0" w:space="0" w:color="auto"/>
                  </w:divBdr>
                </w:div>
                <w:div w:id="134877005">
                  <w:marLeft w:val="0"/>
                  <w:marRight w:val="0"/>
                  <w:marTop w:val="0"/>
                  <w:marBottom w:val="0"/>
                  <w:divBdr>
                    <w:top w:val="none" w:sz="0" w:space="0" w:color="auto"/>
                    <w:left w:val="none" w:sz="0" w:space="0" w:color="auto"/>
                    <w:bottom w:val="none" w:sz="0" w:space="0" w:color="auto"/>
                    <w:right w:val="none" w:sz="0" w:space="0" w:color="auto"/>
                  </w:divBdr>
                </w:div>
                <w:div w:id="1937588392">
                  <w:marLeft w:val="0"/>
                  <w:marRight w:val="0"/>
                  <w:marTop w:val="0"/>
                  <w:marBottom w:val="0"/>
                  <w:divBdr>
                    <w:top w:val="none" w:sz="0" w:space="0" w:color="auto"/>
                    <w:left w:val="none" w:sz="0" w:space="0" w:color="auto"/>
                    <w:bottom w:val="none" w:sz="0" w:space="0" w:color="auto"/>
                    <w:right w:val="none" w:sz="0" w:space="0" w:color="auto"/>
                  </w:divBdr>
                </w:div>
                <w:div w:id="1440180274">
                  <w:marLeft w:val="0"/>
                  <w:marRight w:val="0"/>
                  <w:marTop w:val="0"/>
                  <w:marBottom w:val="0"/>
                  <w:divBdr>
                    <w:top w:val="none" w:sz="0" w:space="0" w:color="auto"/>
                    <w:left w:val="none" w:sz="0" w:space="0" w:color="auto"/>
                    <w:bottom w:val="none" w:sz="0" w:space="0" w:color="auto"/>
                    <w:right w:val="none" w:sz="0" w:space="0" w:color="auto"/>
                  </w:divBdr>
                </w:div>
                <w:div w:id="2032879117">
                  <w:marLeft w:val="0"/>
                  <w:marRight w:val="0"/>
                  <w:marTop w:val="0"/>
                  <w:marBottom w:val="0"/>
                  <w:divBdr>
                    <w:top w:val="none" w:sz="0" w:space="0" w:color="auto"/>
                    <w:left w:val="none" w:sz="0" w:space="0" w:color="auto"/>
                    <w:bottom w:val="none" w:sz="0" w:space="0" w:color="auto"/>
                    <w:right w:val="none" w:sz="0" w:space="0" w:color="auto"/>
                  </w:divBdr>
                </w:div>
                <w:div w:id="1424570550">
                  <w:marLeft w:val="0"/>
                  <w:marRight w:val="0"/>
                  <w:marTop w:val="0"/>
                  <w:marBottom w:val="0"/>
                  <w:divBdr>
                    <w:top w:val="none" w:sz="0" w:space="0" w:color="auto"/>
                    <w:left w:val="none" w:sz="0" w:space="0" w:color="auto"/>
                    <w:bottom w:val="none" w:sz="0" w:space="0" w:color="auto"/>
                    <w:right w:val="none" w:sz="0" w:space="0" w:color="auto"/>
                  </w:divBdr>
                </w:div>
                <w:div w:id="86705335">
                  <w:marLeft w:val="0"/>
                  <w:marRight w:val="0"/>
                  <w:marTop w:val="0"/>
                  <w:marBottom w:val="0"/>
                  <w:divBdr>
                    <w:top w:val="none" w:sz="0" w:space="0" w:color="auto"/>
                    <w:left w:val="none" w:sz="0" w:space="0" w:color="auto"/>
                    <w:bottom w:val="none" w:sz="0" w:space="0" w:color="auto"/>
                    <w:right w:val="none" w:sz="0" w:space="0" w:color="auto"/>
                  </w:divBdr>
                </w:div>
                <w:div w:id="2107578751">
                  <w:marLeft w:val="0"/>
                  <w:marRight w:val="0"/>
                  <w:marTop w:val="0"/>
                  <w:marBottom w:val="0"/>
                  <w:divBdr>
                    <w:top w:val="none" w:sz="0" w:space="0" w:color="auto"/>
                    <w:left w:val="none" w:sz="0" w:space="0" w:color="auto"/>
                    <w:bottom w:val="none" w:sz="0" w:space="0" w:color="auto"/>
                    <w:right w:val="none" w:sz="0" w:space="0" w:color="auto"/>
                  </w:divBdr>
                </w:div>
                <w:div w:id="635989830">
                  <w:marLeft w:val="0"/>
                  <w:marRight w:val="0"/>
                  <w:marTop w:val="0"/>
                  <w:marBottom w:val="0"/>
                  <w:divBdr>
                    <w:top w:val="none" w:sz="0" w:space="0" w:color="auto"/>
                    <w:left w:val="none" w:sz="0" w:space="0" w:color="auto"/>
                    <w:bottom w:val="none" w:sz="0" w:space="0" w:color="auto"/>
                    <w:right w:val="none" w:sz="0" w:space="0" w:color="auto"/>
                  </w:divBdr>
                </w:div>
                <w:div w:id="560942108">
                  <w:marLeft w:val="0"/>
                  <w:marRight w:val="0"/>
                  <w:marTop w:val="0"/>
                  <w:marBottom w:val="0"/>
                  <w:divBdr>
                    <w:top w:val="none" w:sz="0" w:space="0" w:color="auto"/>
                    <w:left w:val="none" w:sz="0" w:space="0" w:color="auto"/>
                    <w:bottom w:val="none" w:sz="0" w:space="0" w:color="auto"/>
                    <w:right w:val="none" w:sz="0" w:space="0" w:color="auto"/>
                  </w:divBdr>
                </w:div>
                <w:div w:id="271282346">
                  <w:marLeft w:val="0"/>
                  <w:marRight w:val="0"/>
                  <w:marTop w:val="0"/>
                  <w:marBottom w:val="0"/>
                  <w:divBdr>
                    <w:top w:val="none" w:sz="0" w:space="0" w:color="auto"/>
                    <w:left w:val="none" w:sz="0" w:space="0" w:color="auto"/>
                    <w:bottom w:val="none" w:sz="0" w:space="0" w:color="auto"/>
                    <w:right w:val="none" w:sz="0" w:space="0" w:color="auto"/>
                  </w:divBdr>
                </w:div>
                <w:div w:id="1013528649">
                  <w:marLeft w:val="0"/>
                  <w:marRight w:val="0"/>
                  <w:marTop w:val="0"/>
                  <w:marBottom w:val="0"/>
                  <w:divBdr>
                    <w:top w:val="none" w:sz="0" w:space="0" w:color="auto"/>
                    <w:left w:val="none" w:sz="0" w:space="0" w:color="auto"/>
                    <w:bottom w:val="none" w:sz="0" w:space="0" w:color="auto"/>
                    <w:right w:val="none" w:sz="0" w:space="0" w:color="auto"/>
                  </w:divBdr>
                </w:div>
                <w:div w:id="1112088544">
                  <w:marLeft w:val="0"/>
                  <w:marRight w:val="0"/>
                  <w:marTop w:val="0"/>
                  <w:marBottom w:val="0"/>
                  <w:divBdr>
                    <w:top w:val="none" w:sz="0" w:space="0" w:color="auto"/>
                    <w:left w:val="none" w:sz="0" w:space="0" w:color="auto"/>
                    <w:bottom w:val="none" w:sz="0" w:space="0" w:color="auto"/>
                    <w:right w:val="none" w:sz="0" w:space="0" w:color="auto"/>
                  </w:divBdr>
                </w:div>
                <w:div w:id="1076319281">
                  <w:marLeft w:val="0"/>
                  <w:marRight w:val="0"/>
                  <w:marTop w:val="0"/>
                  <w:marBottom w:val="0"/>
                  <w:divBdr>
                    <w:top w:val="none" w:sz="0" w:space="0" w:color="auto"/>
                    <w:left w:val="none" w:sz="0" w:space="0" w:color="auto"/>
                    <w:bottom w:val="none" w:sz="0" w:space="0" w:color="auto"/>
                    <w:right w:val="none" w:sz="0" w:space="0" w:color="auto"/>
                  </w:divBdr>
                </w:div>
                <w:div w:id="2057971066">
                  <w:marLeft w:val="0"/>
                  <w:marRight w:val="0"/>
                  <w:marTop w:val="0"/>
                  <w:marBottom w:val="0"/>
                  <w:divBdr>
                    <w:top w:val="none" w:sz="0" w:space="0" w:color="auto"/>
                    <w:left w:val="none" w:sz="0" w:space="0" w:color="auto"/>
                    <w:bottom w:val="none" w:sz="0" w:space="0" w:color="auto"/>
                    <w:right w:val="none" w:sz="0" w:space="0" w:color="auto"/>
                  </w:divBdr>
                </w:div>
                <w:div w:id="441071172">
                  <w:marLeft w:val="0"/>
                  <w:marRight w:val="0"/>
                  <w:marTop w:val="0"/>
                  <w:marBottom w:val="0"/>
                  <w:divBdr>
                    <w:top w:val="none" w:sz="0" w:space="0" w:color="auto"/>
                    <w:left w:val="none" w:sz="0" w:space="0" w:color="auto"/>
                    <w:bottom w:val="none" w:sz="0" w:space="0" w:color="auto"/>
                    <w:right w:val="none" w:sz="0" w:space="0" w:color="auto"/>
                  </w:divBdr>
                </w:div>
                <w:div w:id="127163298">
                  <w:marLeft w:val="0"/>
                  <w:marRight w:val="0"/>
                  <w:marTop w:val="0"/>
                  <w:marBottom w:val="0"/>
                  <w:divBdr>
                    <w:top w:val="none" w:sz="0" w:space="0" w:color="auto"/>
                    <w:left w:val="none" w:sz="0" w:space="0" w:color="auto"/>
                    <w:bottom w:val="none" w:sz="0" w:space="0" w:color="auto"/>
                    <w:right w:val="none" w:sz="0" w:space="0" w:color="auto"/>
                  </w:divBdr>
                </w:div>
                <w:div w:id="607349990">
                  <w:marLeft w:val="0"/>
                  <w:marRight w:val="0"/>
                  <w:marTop w:val="0"/>
                  <w:marBottom w:val="0"/>
                  <w:divBdr>
                    <w:top w:val="none" w:sz="0" w:space="0" w:color="auto"/>
                    <w:left w:val="none" w:sz="0" w:space="0" w:color="auto"/>
                    <w:bottom w:val="none" w:sz="0" w:space="0" w:color="auto"/>
                    <w:right w:val="none" w:sz="0" w:space="0" w:color="auto"/>
                  </w:divBdr>
                </w:div>
                <w:div w:id="91820939">
                  <w:marLeft w:val="0"/>
                  <w:marRight w:val="0"/>
                  <w:marTop w:val="0"/>
                  <w:marBottom w:val="0"/>
                  <w:divBdr>
                    <w:top w:val="none" w:sz="0" w:space="0" w:color="auto"/>
                    <w:left w:val="none" w:sz="0" w:space="0" w:color="auto"/>
                    <w:bottom w:val="none" w:sz="0" w:space="0" w:color="auto"/>
                    <w:right w:val="none" w:sz="0" w:space="0" w:color="auto"/>
                  </w:divBdr>
                </w:div>
                <w:div w:id="1522888427">
                  <w:marLeft w:val="0"/>
                  <w:marRight w:val="0"/>
                  <w:marTop w:val="0"/>
                  <w:marBottom w:val="0"/>
                  <w:divBdr>
                    <w:top w:val="none" w:sz="0" w:space="0" w:color="auto"/>
                    <w:left w:val="none" w:sz="0" w:space="0" w:color="auto"/>
                    <w:bottom w:val="none" w:sz="0" w:space="0" w:color="auto"/>
                    <w:right w:val="none" w:sz="0" w:space="0" w:color="auto"/>
                  </w:divBdr>
                </w:div>
                <w:div w:id="13044895">
                  <w:marLeft w:val="0"/>
                  <w:marRight w:val="0"/>
                  <w:marTop w:val="0"/>
                  <w:marBottom w:val="0"/>
                  <w:divBdr>
                    <w:top w:val="none" w:sz="0" w:space="0" w:color="auto"/>
                    <w:left w:val="none" w:sz="0" w:space="0" w:color="auto"/>
                    <w:bottom w:val="none" w:sz="0" w:space="0" w:color="auto"/>
                    <w:right w:val="none" w:sz="0" w:space="0" w:color="auto"/>
                  </w:divBdr>
                </w:div>
                <w:div w:id="50469525">
                  <w:marLeft w:val="0"/>
                  <w:marRight w:val="0"/>
                  <w:marTop w:val="0"/>
                  <w:marBottom w:val="0"/>
                  <w:divBdr>
                    <w:top w:val="none" w:sz="0" w:space="0" w:color="auto"/>
                    <w:left w:val="none" w:sz="0" w:space="0" w:color="auto"/>
                    <w:bottom w:val="none" w:sz="0" w:space="0" w:color="auto"/>
                    <w:right w:val="none" w:sz="0" w:space="0" w:color="auto"/>
                  </w:divBdr>
                </w:div>
                <w:div w:id="127287789">
                  <w:marLeft w:val="0"/>
                  <w:marRight w:val="0"/>
                  <w:marTop w:val="0"/>
                  <w:marBottom w:val="0"/>
                  <w:divBdr>
                    <w:top w:val="none" w:sz="0" w:space="0" w:color="auto"/>
                    <w:left w:val="none" w:sz="0" w:space="0" w:color="auto"/>
                    <w:bottom w:val="none" w:sz="0" w:space="0" w:color="auto"/>
                    <w:right w:val="none" w:sz="0" w:space="0" w:color="auto"/>
                  </w:divBdr>
                </w:div>
                <w:div w:id="2064135254">
                  <w:marLeft w:val="0"/>
                  <w:marRight w:val="0"/>
                  <w:marTop w:val="0"/>
                  <w:marBottom w:val="0"/>
                  <w:divBdr>
                    <w:top w:val="none" w:sz="0" w:space="0" w:color="auto"/>
                    <w:left w:val="none" w:sz="0" w:space="0" w:color="auto"/>
                    <w:bottom w:val="none" w:sz="0" w:space="0" w:color="auto"/>
                    <w:right w:val="none" w:sz="0" w:space="0" w:color="auto"/>
                  </w:divBdr>
                </w:div>
                <w:div w:id="644240977">
                  <w:marLeft w:val="0"/>
                  <w:marRight w:val="0"/>
                  <w:marTop w:val="0"/>
                  <w:marBottom w:val="0"/>
                  <w:divBdr>
                    <w:top w:val="none" w:sz="0" w:space="0" w:color="auto"/>
                    <w:left w:val="none" w:sz="0" w:space="0" w:color="auto"/>
                    <w:bottom w:val="none" w:sz="0" w:space="0" w:color="auto"/>
                    <w:right w:val="none" w:sz="0" w:space="0" w:color="auto"/>
                  </w:divBdr>
                </w:div>
                <w:div w:id="1889299626">
                  <w:marLeft w:val="0"/>
                  <w:marRight w:val="0"/>
                  <w:marTop w:val="0"/>
                  <w:marBottom w:val="0"/>
                  <w:divBdr>
                    <w:top w:val="none" w:sz="0" w:space="0" w:color="auto"/>
                    <w:left w:val="none" w:sz="0" w:space="0" w:color="auto"/>
                    <w:bottom w:val="none" w:sz="0" w:space="0" w:color="auto"/>
                    <w:right w:val="none" w:sz="0" w:space="0" w:color="auto"/>
                  </w:divBdr>
                </w:div>
                <w:div w:id="1798638455">
                  <w:marLeft w:val="0"/>
                  <w:marRight w:val="0"/>
                  <w:marTop w:val="0"/>
                  <w:marBottom w:val="0"/>
                  <w:divBdr>
                    <w:top w:val="none" w:sz="0" w:space="0" w:color="auto"/>
                    <w:left w:val="none" w:sz="0" w:space="0" w:color="auto"/>
                    <w:bottom w:val="none" w:sz="0" w:space="0" w:color="auto"/>
                    <w:right w:val="none" w:sz="0" w:space="0" w:color="auto"/>
                  </w:divBdr>
                </w:div>
                <w:div w:id="1016613077">
                  <w:marLeft w:val="0"/>
                  <w:marRight w:val="0"/>
                  <w:marTop w:val="0"/>
                  <w:marBottom w:val="0"/>
                  <w:divBdr>
                    <w:top w:val="none" w:sz="0" w:space="0" w:color="auto"/>
                    <w:left w:val="none" w:sz="0" w:space="0" w:color="auto"/>
                    <w:bottom w:val="none" w:sz="0" w:space="0" w:color="auto"/>
                    <w:right w:val="none" w:sz="0" w:space="0" w:color="auto"/>
                  </w:divBdr>
                </w:div>
                <w:div w:id="1344431440">
                  <w:marLeft w:val="0"/>
                  <w:marRight w:val="0"/>
                  <w:marTop w:val="0"/>
                  <w:marBottom w:val="0"/>
                  <w:divBdr>
                    <w:top w:val="none" w:sz="0" w:space="0" w:color="auto"/>
                    <w:left w:val="none" w:sz="0" w:space="0" w:color="auto"/>
                    <w:bottom w:val="none" w:sz="0" w:space="0" w:color="auto"/>
                    <w:right w:val="none" w:sz="0" w:space="0" w:color="auto"/>
                  </w:divBdr>
                </w:div>
                <w:div w:id="1308051516">
                  <w:marLeft w:val="0"/>
                  <w:marRight w:val="0"/>
                  <w:marTop w:val="0"/>
                  <w:marBottom w:val="0"/>
                  <w:divBdr>
                    <w:top w:val="none" w:sz="0" w:space="0" w:color="auto"/>
                    <w:left w:val="none" w:sz="0" w:space="0" w:color="auto"/>
                    <w:bottom w:val="none" w:sz="0" w:space="0" w:color="auto"/>
                    <w:right w:val="none" w:sz="0" w:space="0" w:color="auto"/>
                  </w:divBdr>
                </w:div>
                <w:div w:id="118957079">
                  <w:marLeft w:val="0"/>
                  <w:marRight w:val="0"/>
                  <w:marTop w:val="0"/>
                  <w:marBottom w:val="0"/>
                  <w:divBdr>
                    <w:top w:val="none" w:sz="0" w:space="0" w:color="auto"/>
                    <w:left w:val="none" w:sz="0" w:space="0" w:color="auto"/>
                    <w:bottom w:val="none" w:sz="0" w:space="0" w:color="auto"/>
                    <w:right w:val="none" w:sz="0" w:space="0" w:color="auto"/>
                  </w:divBdr>
                </w:div>
                <w:div w:id="1076324715">
                  <w:marLeft w:val="0"/>
                  <w:marRight w:val="0"/>
                  <w:marTop w:val="0"/>
                  <w:marBottom w:val="0"/>
                  <w:divBdr>
                    <w:top w:val="none" w:sz="0" w:space="0" w:color="auto"/>
                    <w:left w:val="none" w:sz="0" w:space="0" w:color="auto"/>
                    <w:bottom w:val="none" w:sz="0" w:space="0" w:color="auto"/>
                    <w:right w:val="none" w:sz="0" w:space="0" w:color="auto"/>
                  </w:divBdr>
                </w:div>
                <w:div w:id="592973241">
                  <w:marLeft w:val="0"/>
                  <w:marRight w:val="0"/>
                  <w:marTop w:val="0"/>
                  <w:marBottom w:val="0"/>
                  <w:divBdr>
                    <w:top w:val="none" w:sz="0" w:space="0" w:color="auto"/>
                    <w:left w:val="none" w:sz="0" w:space="0" w:color="auto"/>
                    <w:bottom w:val="none" w:sz="0" w:space="0" w:color="auto"/>
                    <w:right w:val="none" w:sz="0" w:space="0" w:color="auto"/>
                  </w:divBdr>
                </w:div>
                <w:div w:id="1468745439">
                  <w:marLeft w:val="0"/>
                  <w:marRight w:val="0"/>
                  <w:marTop w:val="0"/>
                  <w:marBottom w:val="0"/>
                  <w:divBdr>
                    <w:top w:val="none" w:sz="0" w:space="0" w:color="auto"/>
                    <w:left w:val="none" w:sz="0" w:space="0" w:color="auto"/>
                    <w:bottom w:val="none" w:sz="0" w:space="0" w:color="auto"/>
                    <w:right w:val="none" w:sz="0" w:space="0" w:color="auto"/>
                  </w:divBdr>
                </w:div>
                <w:div w:id="212499949">
                  <w:marLeft w:val="0"/>
                  <w:marRight w:val="0"/>
                  <w:marTop w:val="0"/>
                  <w:marBottom w:val="0"/>
                  <w:divBdr>
                    <w:top w:val="none" w:sz="0" w:space="0" w:color="auto"/>
                    <w:left w:val="none" w:sz="0" w:space="0" w:color="auto"/>
                    <w:bottom w:val="none" w:sz="0" w:space="0" w:color="auto"/>
                    <w:right w:val="none" w:sz="0" w:space="0" w:color="auto"/>
                  </w:divBdr>
                </w:div>
                <w:div w:id="257493282">
                  <w:marLeft w:val="0"/>
                  <w:marRight w:val="0"/>
                  <w:marTop w:val="0"/>
                  <w:marBottom w:val="0"/>
                  <w:divBdr>
                    <w:top w:val="none" w:sz="0" w:space="0" w:color="auto"/>
                    <w:left w:val="none" w:sz="0" w:space="0" w:color="auto"/>
                    <w:bottom w:val="none" w:sz="0" w:space="0" w:color="auto"/>
                    <w:right w:val="none" w:sz="0" w:space="0" w:color="auto"/>
                  </w:divBdr>
                </w:div>
                <w:div w:id="1991713224">
                  <w:marLeft w:val="0"/>
                  <w:marRight w:val="0"/>
                  <w:marTop w:val="0"/>
                  <w:marBottom w:val="0"/>
                  <w:divBdr>
                    <w:top w:val="none" w:sz="0" w:space="0" w:color="auto"/>
                    <w:left w:val="none" w:sz="0" w:space="0" w:color="auto"/>
                    <w:bottom w:val="none" w:sz="0" w:space="0" w:color="auto"/>
                    <w:right w:val="none" w:sz="0" w:space="0" w:color="auto"/>
                  </w:divBdr>
                </w:div>
                <w:div w:id="1034187347">
                  <w:marLeft w:val="0"/>
                  <w:marRight w:val="0"/>
                  <w:marTop w:val="0"/>
                  <w:marBottom w:val="0"/>
                  <w:divBdr>
                    <w:top w:val="none" w:sz="0" w:space="0" w:color="auto"/>
                    <w:left w:val="none" w:sz="0" w:space="0" w:color="auto"/>
                    <w:bottom w:val="none" w:sz="0" w:space="0" w:color="auto"/>
                    <w:right w:val="none" w:sz="0" w:space="0" w:color="auto"/>
                  </w:divBdr>
                </w:div>
                <w:div w:id="793063974">
                  <w:marLeft w:val="0"/>
                  <w:marRight w:val="0"/>
                  <w:marTop w:val="0"/>
                  <w:marBottom w:val="0"/>
                  <w:divBdr>
                    <w:top w:val="none" w:sz="0" w:space="0" w:color="auto"/>
                    <w:left w:val="none" w:sz="0" w:space="0" w:color="auto"/>
                    <w:bottom w:val="none" w:sz="0" w:space="0" w:color="auto"/>
                    <w:right w:val="none" w:sz="0" w:space="0" w:color="auto"/>
                  </w:divBdr>
                </w:div>
                <w:div w:id="123694004">
                  <w:marLeft w:val="0"/>
                  <w:marRight w:val="0"/>
                  <w:marTop w:val="0"/>
                  <w:marBottom w:val="0"/>
                  <w:divBdr>
                    <w:top w:val="none" w:sz="0" w:space="0" w:color="auto"/>
                    <w:left w:val="none" w:sz="0" w:space="0" w:color="auto"/>
                    <w:bottom w:val="none" w:sz="0" w:space="0" w:color="auto"/>
                    <w:right w:val="none" w:sz="0" w:space="0" w:color="auto"/>
                  </w:divBdr>
                </w:div>
                <w:div w:id="673918531">
                  <w:marLeft w:val="0"/>
                  <w:marRight w:val="0"/>
                  <w:marTop w:val="0"/>
                  <w:marBottom w:val="0"/>
                  <w:divBdr>
                    <w:top w:val="none" w:sz="0" w:space="0" w:color="auto"/>
                    <w:left w:val="none" w:sz="0" w:space="0" w:color="auto"/>
                    <w:bottom w:val="none" w:sz="0" w:space="0" w:color="auto"/>
                    <w:right w:val="none" w:sz="0" w:space="0" w:color="auto"/>
                  </w:divBdr>
                </w:div>
              </w:divsChild>
            </w:div>
            <w:div w:id="958878187">
              <w:marLeft w:val="0"/>
              <w:marRight w:val="0"/>
              <w:marTop w:val="0"/>
              <w:marBottom w:val="0"/>
              <w:divBdr>
                <w:top w:val="none" w:sz="0" w:space="0" w:color="auto"/>
                <w:left w:val="none" w:sz="0" w:space="0" w:color="auto"/>
                <w:bottom w:val="none" w:sz="0" w:space="0" w:color="auto"/>
                <w:right w:val="none" w:sz="0" w:space="0" w:color="auto"/>
              </w:divBdr>
              <w:divsChild>
                <w:div w:id="547498720">
                  <w:marLeft w:val="0"/>
                  <w:marRight w:val="0"/>
                  <w:marTop w:val="0"/>
                  <w:marBottom w:val="0"/>
                  <w:divBdr>
                    <w:top w:val="none" w:sz="0" w:space="0" w:color="auto"/>
                    <w:left w:val="none" w:sz="0" w:space="0" w:color="auto"/>
                    <w:bottom w:val="none" w:sz="0" w:space="0" w:color="auto"/>
                    <w:right w:val="none" w:sz="0" w:space="0" w:color="auto"/>
                  </w:divBdr>
                </w:div>
                <w:div w:id="802385546">
                  <w:marLeft w:val="0"/>
                  <w:marRight w:val="0"/>
                  <w:marTop w:val="0"/>
                  <w:marBottom w:val="0"/>
                  <w:divBdr>
                    <w:top w:val="none" w:sz="0" w:space="0" w:color="auto"/>
                    <w:left w:val="none" w:sz="0" w:space="0" w:color="auto"/>
                    <w:bottom w:val="none" w:sz="0" w:space="0" w:color="auto"/>
                    <w:right w:val="none" w:sz="0" w:space="0" w:color="auto"/>
                  </w:divBdr>
                </w:div>
                <w:div w:id="1748074443">
                  <w:marLeft w:val="0"/>
                  <w:marRight w:val="0"/>
                  <w:marTop w:val="0"/>
                  <w:marBottom w:val="0"/>
                  <w:divBdr>
                    <w:top w:val="none" w:sz="0" w:space="0" w:color="auto"/>
                    <w:left w:val="none" w:sz="0" w:space="0" w:color="auto"/>
                    <w:bottom w:val="none" w:sz="0" w:space="0" w:color="auto"/>
                    <w:right w:val="none" w:sz="0" w:space="0" w:color="auto"/>
                  </w:divBdr>
                </w:div>
                <w:div w:id="1404527506">
                  <w:marLeft w:val="0"/>
                  <w:marRight w:val="0"/>
                  <w:marTop w:val="0"/>
                  <w:marBottom w:val="0"/>
                  <w:divBdr>
                    <w:top w:val="none" w:sz="0" w:space="0" w:color="auto"/>
                    <w:left w:val="none" w:sz="0" w:space="0" w:color="auto"/>
                    <w:bottom w:val="none" w:sz="0" w:space="0" w:color="auto"/>
                    <w:right w:val="none" w:sz="0" w:space="0" w:color="auto"/>
                  </w:divBdr>
                </w:div>
                <w:div w:id="1718241636">
                  <w:marLeft w:val="0"/>
                  <w:marRight w:val="0"/>
                  <w:marTop w:val="0"/>
                  <w:marBottom w:val="0"/>
                  <w:divBdr>
                    <w:top w:val="none" w:sz="0" w:space="0" w:color="auto"/>
                    <w:left w:val="none" w:sz="0" w:space="0" w:color="auto"/>
                    <w:bottom w:val="none" w:sz="0" w:space="0" w:color="auto"/>
                    <w:right w:val="none" w:sz="0" w:space="0" w:color="auto"/>
                  </w:divBdr>
                </w:div>
                <w:div w:id="1782723562">
                  <w:marLeft w:val="0"/>
                  <w:marRight w:val="0"/>
                  <w:marTop w:val="0"/>
                  <w:marBottom w:val="0"/>
                  <w:divBdr>
                    <w:top w:val="none" w:sz="0" w:space="0" w:color="auto"/>
                    <w:left w:val="none" w:sz="0" w:space="0" w:color="auto"/>
                    <w:bottom w:val="none" w:sz="0" w:space="0" w:color="auto"/>
                    <w:right w:val="none" w:sz="0" w:space="0" w:color="auto"/>
                  </w:divBdr>
                </w:div>
                <w:div w:id="1506090008">
                  <w:marLeft w:val="0"/>
                  <w:marRight w:val="0"/>
                  <w:marTop w:val="0"/>
                  <w:marBottom w:val="0"/>
                  <w:divBdr>
                    <w:top w:val="none" w:sz="0" w:space="0" w:color="auto"/>
                    <w:left w:val="none" w:sz="0" w:space="0" w:color="auto"/>
                    <w:bottom w:val="none" w:sz="0" w:space="0" w:color="auto"/>
                    <w:right w:val="none" w:sz="0" w:space="0" w:color="auto"/>
                  </w:divBdr>
                </w:div>
                <w:div w:id="2024816063">
                  <w:marLeft w:val="0"/>
                  <w:marRight w:val="0"/>
                  <w:marTop w:val="0"/>
                  <w:marBottom w:val="0"/>
                  <w:divBdr>
                    <w:top w:val="none" w:sz="0" w:space="0" w:color="auto"/>
                    <w:left w:val="none" w:sz="0" w:space="0" w:color="auto"/>
                    <w:bottom w:val="none" w:sz="0" w:space="0" w:color="auto"/>
                    <w:right w:val="none" w:sz="0" w:space="0" w:color="auto"/>
                  </w:divBdr>
                </w:div>
                <w:div w:id="1122383445">
                  <w:marLeft w:val="0"/>
                  <w:marRight w:val="0"/>
                  <w:marTop w:val="0"/>
                  <w:marBottom w:val="0"/>
                  <w:divBdr>
                    <w:top w:val="none" w:sz="0" w:space="0" w:color="auto"/>
                    <w:left w:val="none" w:sz="0" w:space="0" w:color="auto"/>
                    <w:bottom w:val="none" w:sz="0" w:space="0" w:color="auto"/>
                    <w:right w:val="none" w:sz="0" w:space="0" w:color="auto"/>
                  </w:divBdr>
                </w:div>
                <w:div w:id="2075620337">
                  <w:marLeft w:val="0"/>
                  <w:marRight w:val="0"/>
                  <w:marTop w:val="0"/>
                  <w:marBottom w:val="0"/>
                  <w:divBdr>
                    <w:top w:val="none" w:sz="0" w:space="0" w:color="auto"/>
                    <w:left w:val="none" w:sz="0" w:space="0" w:color="auto"/>
                    <w:bottom w:val="none" w:sz="0" w:space="0" w:color="auto"/>
                    <w:right w:val="none" w:sz="0" w:space="0" w:color="auto"/>
                  </w:divBdr>
                </w:div>
                <w:div w:id="1989629943">
                  <w:marLeft w:val="0"/>
                  <w:marRight w:val="0"/>
                  <w:marTop w:val="0"/>
                  <w:marBottom w:val="0"/>
                  <w:divBdr>
                    <w:top w:val="none" w:sz="0" w:space="0" w:color="auto"/>
                    <w:left w:val="none" w:sz="0" w:space="0" w:color="auto"/>
                    <w:bottom w:val="none" w:sz="0" w:space="0" w:color="auto"/>
                    <w:right w:val="none" w:sz="0" w:space="0" w:color="auto"/>
                  </w:divBdr>
                </w:div>
                <w:div w:id="239098346">
                  <w:marLeft w:val="0"/>
                  <w:marRight w:val="0"/>
                  <w:marTop w:val="0"/>
                  <w:marBottom w:val="0"/>
                  <w:divBdr>
                    <w:top w:val="none" w:sz="0" w:space="0" w:color="auto"/>
                    <w:left w:val="none" w:sz="0" w:space="0" w:color="auto"/>
                    <w:bottom w:val="none" w:sz="0" w:space="0" w:color="auto"/>
                    <w:right w:val="none" w:sz="0" w:space="0" w:color="auto"/>
                  </w:divBdr>
                </w:div>
                <w:div w:id="268973094">
                  <w:marLeft w:val="0"/>
                  <w:marRight w:val="0"/>
                  <w:marTop w:val="0"/>
                  <w:marBottom w:val="0"/>
                  <w:divBdr>
                    <w:top w:val="none" w:sz="0" w:space="0" w:color="auto"/>
                    <w:left w:val="none" w:sz="0" w:space="0" w:color="auto"/>
                    <w:bottom w:val="none" w:sz="0" w:space="0" w:color="auto"/>
                    <w:right w:val="none" w:sz="0" w:space="0" w:color="auto"/>
                  </w:divBdr>
                </w:div>
                <w:div w:id="50883018">
                  <w:marLeft w:val="0"/>
                  <w:marRight w:val="0"/>
                  <w:marTop w:val="0"/>
                  <w:marBottom w:val="0"/>
                  <w:divBdr>
                    <w:top w:val="none" w:sz="0" w:space="0" w:color="auto"/>
                    <w:left w:val="none" w:sz="0" w:space="0" w:color="auto"/>
                    <w:bottom w:val="none" w:sz="0" w:space="0" w:color="auto"/>
                    <w:right w:val="none" w:sz="0" w:space="0" w:color="auto"/>
                  </w:divBdr>
                </w:div>
                <w:div w:id="1732725193">
                  <w:marLeft w:val="0"/>
                  <w:marRight w:val="0"/>
                  <w:marTop w:val="0"/>
                  <w:marBottom w:val="0"/>
                  <w:divBdr>
                    <w:top w:val="none" w:sz="0" w:space="0" w:color="auto"/>
                    <w:left w:val="none" w:sz="0" w:space="0" w:color="auto"/>
                    <w:bottom w:val="none" w:sz="0" w:space="0" w:color="auto"/>
                    <w:right w:val="none" w:sz="0" w:space="0" w:color="auto"/>
                  </w:divBdr>
                </w:div>
                <w:div w:id="2144812227">
                  <w:marLeft w:val="0"/>
                  <w:marRight w:val="0"/>
                  <w:marTop w:val="0"/>
                  <w:marBottom w:val="0"/>
                  <w:divBdr>
                    <w:top w:val="none" w:sz="0" w:space="0" w:color="auto"/>
                    <w:left w:val="none" w:sz="0" w:space="0" w:color="auto"/>
                    <w:bottom w:val="none" w:sz="0" w:space="0" w:color="auto"/>
                    <w:right w:val="none" w:sz="0" w:space="0" w:color="auto"/>
                  </w:divBdr>
                </w:div>
                <w:div w:id="1004094904">
                  <w:marLeft w:val="0"/>
                  <w:marRight w:val="0"/>
                  <w:marTop w:val="0"/>
                  <w:marBottom w:val="0"/>
                  <w:divBdr>
                    <w:top w:val="none" w:sz="0" w:space="0" w:color="auto"/>
                    <w:left w:val="none" w:sz="0" w:space="0" w:color="auto"/>
                    <w:bottom w:val="none" w:sz="0" w:space="0" w:color="auto"/>
                    <w:right w:val="none" w:sz="0" w:space="0" w:color="auto"/>
                  </w:divBdr>
                </w:div>
                <w:div w:id="683703020">
                  <w:marLeft w:val="0"/>
                  <w:marRight w:val="0"/>
                  <w:marTop w:val="0"/>
                  <w:marBottom w:val="0"/>
                  <w:divBdr>
                    <w:top w:val="none" w:sz="0" w:space="0" w:color="auto"/>
                    <w:left w:val="none" w:sz="0" w:space="0" w:color="auto"/>
                    <w:bottom w:val="none" w:sz="0" w:space="0" w:color="auto"/>
                    <w:right w:val="none" w:sz="0" w:space="0" w:color="auto"/>
                  </w:divBdr>
                </w:div>
                <w:div w:id="1584340075">
                  <w:marLeft w:val="0"/>
                  <w:marRight w:val="0"/>
                  <w:marTop w:val="0"/>
                  <w:marBottom w:val="0"/>
                  <w:divBdr>
                    <w:top w:val="none" w:sz="0" w:space="0" w:color="auto"/>
                    <w:left w:val="none" w:sz="0" w:space="0" w:color="auto"/>
                    <w:bottom w:val="none" w:sz="0" w:space="0" w:color="auto"/>
                    <w:right w:val="none" w:sz="0" w:space="0" w:color="auto"/>
                  </w:divBdr>
                </w:div>
                <w:div w:id="1118336239">
                  <w:marLeft w:val="0"/>
                  <w:marRight w:val="0"/>
                  <w:marTop w:val="0"/>
                  <w:marBottom w:val="0"/>
                  <w:divBdr>
                    <w:top w:val="none" w:sz="0" w:space="0" w:color="auto"/>
                    <w:left w:val="none" w:sz="0" w:space="0" w:color="auto"/>
                    <w:bottom w:val="none" w:sz="0" w:space="0" w:color="auto"/>
                    <w:right w:val="none" w:sz="0" w:space="0" w:color="auto"/>
                  </w:divBdr>
                </w:div>
                <w:div w:id="807238136">
                  <w:marLeft w:val="0"/>
                  <w:marRight w:val="0"/>
                  <w:marTop w:val="0"/>
                  <w:marBottom w:val="0"/>
                  <w:divBdr>
                    <w:top w:val="none" w:sz="0" w:space="0" w:color="auto"/>
                    <w:left w:val="none" w:sz="0" w:space="0" w:color="auto"/>
                    <w:bottom w:val="none" w:sz="0" w:space="0" w:color="auto"/>
                    <w:right w:val="none" w:sz="0" w:space="0" w:color="auto"/>
                  </w:divBdr>
                </w:div>
                <w:div w:id="832450707">
                  <w:marLeft w:val="0"/>
                  <w:marRight w:val="0"/>
                  <w:marTop w:val="0"/>
                  <w:marBottom w:val="0"/>
                  <w:divBdr>
                    <w:top w:val="none" w:sz="0" w:space="0" w:color="auto"/>
                    <w:left w:val="none" w:sz="0" w:space="0" w:color="auto"/>
                    <w:bottom w:val="none" w:sz="0" w:space="0" w:color="auto"/>
                    <w:right w:val="none" w:sz="0" w:space="0" w:color="auto"/>
                  </w:divBdr>
                </w:div>
                <w:div w:id="1160005665">
                  <w:marLeft w:val="0"/>
                  <w:marRight w:val="0"/>
                  <w:marTop w:val="0"/>
                  <w:marBottom w:val="0"/>
                  <w:divBdr>
                    <w:top w:val="none" w:sz="0" w:space="0" w:color="auto"/>
                    <w:left w:val="none" w:sz="0" w:space="0" w:color="auto"/>
                    <w:bottom w:val="none" w:sz="0" w:space="0" w:color="auto"/>
                    <w:right w:val="none" w:sz="0" w:space="0" w:color="auto"/>
                  </w:divBdr>
                </w:div>
                <w:div w:id="969749740">
                  <w:marLeft w:val="0"/>
                  <w:marRight w:val="0"/>
                  <w:marTop w:val="0"/>
                  <w:marBottom w:val="0"/>
                  <w:divBdr>
                    <w:top w:val="none" w:sz="0" w:space="0" w:color="auto"/>
                    <w:left w:val="none" w:sz="0" w:space="0" w:color="auto"/>
                    <w:bottom w:val="none" w:sz="0" w:space="0" w:color="auto"/>
                    <w:right w:val="none" w:sz="0" w:space="0" w:color="auto"/>
                  </w:divBdr>
                </w:div>
                <w:div w:id="185599581">
                  <w:marLeft w:val="0"/>
                  <w:marRight w:val="0"/>
                  <w:marTop w:val="0"/>
                  <w:marBottom w:val="0"/>
                  <w:divBdr>
                    <w:top w:val="none" w:sz="0" w:space="0" w:color="auto"/>
                    <w:left w:val="none" w:sz="0" w:space="0" w:color="auto"/>
                    <w:bottom w:val="none" w:sz="0" w:space="0" w:color="auto"/>
                    <w:right w:val="none" w:sz="0" w:space="0" w:color="auto"/>
                  </w:divBdr>
                </w:div>
                <w:div w:id="1042636192">
                  <w:marLeft w:val="0"/>
                  <w:marRight w:val="0"/>
                  <w:marTop w:val="0"/>
                  <w:marBottom w:val="0"/>
                  <w:divBdr>
                    <w:top w:val="none" w:sz="0" w:space="0" w:color="auto"/>
                    <w:left w:val="none" w:sz="0" w:space="0" w:color="auto"/>
                    <w:bottom w:val="none" w:sz="0" w:space="0" w:color="auto"/>
                    <w:right w:val="none" w:sz="0" w:space="0" w:color="auto"/>
                  </w:divBdr>
                </w:div>
                <w:div w:id="496963350">
                  <w:marLeft w:val="0"/>
                  <w:marRight w:val="0"/>
                  <w:marTop w:val="0"/>
                  <w:marBottom w:val="0"/>
                  <w:divBdr>
                    <w:top w:val="none" w:sz="0" w:space="0" w:color="auto"/>
                    <w:left w:val="none" w:sz="0" w:space="0" w:color="auto"/>
                    <w:bottom w:val="none" w:sz="0" w:space="0" w:color="auto"/>
                    <w:right w:val="none" w:sz="0" w:space="0" w:color="auto"/>
                  </w:divBdr>
                </w:div>
                <w:div w:id="252474073">
                  <w:marLeft w:val="0"/>
                  <w:marRight w:val="0"/>
                  <w:marTop w:val="0"/>
                  <w:marBottom w:val="0"/>
                  <w:divBdr>
                    <w:top w:val="none" w:sz="0" w:space="0" w:color="auto"/>
                    <w:left w:val="none" w:sz="0" w:space="0" w:color="auto"/>
                    <w:bottom w:val="none" w:sz="0" w:space="0" w:color="auto"/>
                    <w:right w:val="none" w:sz="0" w:space="0" w:color="auto"/>
                  </w:divBdr>
                </w:div>
                <w:div w:id="771391180">
                  <w:marLeft w:val="0"/>
                  <w:marRight w:val="0"/>
                  <w:marTop w:val="0"/>
                  <w:marBottom w:val="0"/>
                  <w:divBdr>
                    <w:top w:val="none" w:sz="0" w:space="0" w:color="auto"/>
                    <w:left w:val="none" w:sz="0" w:space="0" w:color="auto"/>
                    <w:bottom w:val="none" w:sz="0" w:space="0" w:color="auto"/>
                    <w:right w:val="none" w:sz="0" w:space="0" w:color="auto"/>
                  </w:divBdr>
                </w:div>
                <w:div w:id="564609990">
                  <w:marLeft w:val="0"/>
                  <w:marRight w:val="0"/>
                  <w:marTop w:val="0"/>
                  <w:marBottom w:val="0"/>
                  <w:divBdr>
                    <w:top w:val="none" w:sz="0" w:space="0" w:color="auto"/>
                    <w:left w:val="none" w:sz="0" w:space="0" w:color="auto"/>
                    <w:bottom w:val="none" w:sz="0" w:space="0" w:color="auto"/>
                    <w:right w:val="none" w:sz="0" w:space="0" w:color="auto"/>
                  </w:divBdr>
                </w:div>
                <w:div w:id="2105950322">
                  <w:marLeft w:val="0"/>
                  <w:marRight w:val="0"/>
                  <w:marTop w:val="0"/>
                  <w:marBottom w:val="0"/>
                  <w:divBdr>
                    <w:top w:val="none" w:sz="0" w:space="0" w:color="auto"/>
                    <w:left w:val="none" w:sz="0" w:space="0" w:color="auto"/>
                    <w:bottom w:val="none" w:sz="0" w:space="0" w:color="auto"/>
                    <w:right w:val="none" w:sz="0" w:space="0" w:color="auto"/>
                  </w:divBdr>
                </w:div>
                <w:div w:id="215165896">
                  <w:marLeft w:val="0"/>
                  <w:marRight w:val="0"/>
                  <w:marTop w:val="0"/>
                  <w:marBottom w:val="0"/>
                  <w:divBdr>
                    <w:top w:val="none" w:sz="0" w:space="0" w:color="auto"/>
                    <w:left w:val="none" w:sz="0" w:space="0" w:color="auto"/>
                    <w:bottom w:val="none" w:sz="0" w:space="0" w:color="auto"/>
                    <w:right w:val="none" w:sz="0" w:space="0" w:color="auto"/>
                  </w:divBdr>
                </w:div>
                <w:div w:id="147400859">
                  <w:marLeft w:val="0"/>
                  <w:marRight w:val="0"/>
                  <w:marTop w:val="0"/>
                  <w:marBottom w:val="0"/>
                  <w:divBdr>
                    <w:top w:val="none" w:sz="0" w:space="0" w:color="auto"/>
                    <w:left w:val="none" w:sz="0" w:space="0" w:color="auto"/>
                    <w:bottom w:val="none" w:sz="0" w:space="0" w:color="auto"/>
                    <w:right w:val="none" w:sz="0" w:space="0" w:color="auto"/>
                  </w:divBdr>
                </w:div>
                <w:div w:id="1671830376">
                  <w:marLeft w:val="0"/>
                  <w:marRight w:val="0"/>
                  <w:marTop w:val="0"/>
                  <w:marBottom w:val="0"/>
                  <w:divBdr>
                    <w:top w:val="none" w:sz="0" w:space="0" w:color="auto"/>
                    <w:left w:val="none" w:sz="0" w:space="0" w:color="auto"/>
                    <w:bottom w:val="none" w:sz="0" w:space="0" w:color="auto"/>
                    <w:right w:val="none" w:sz="0" w:space="0" w:color="auto"/>
                  </w:divBdr>
                </w:div>
                <w:div w:id="420610972">
                  <w:marLeft w:val="0"/>
                  <w:marRight w:val="0"/>
                  <w:marTop w:val="0"/>
                  <w:marBottom w:val="0"/>
                  <w:divBdr>
                    <w:top w:val="none" w:sz="0" w:space="0" w:color="auto"/>
                    <w:left w:val="none" w:sz="0" w:space="0" w:color="auto"/>
                    <w:bottom w:val="none" w:sz="0" w:space="0" w:color="auto"/>
                    <w:right w:val="none" w:sz="0" w:space="0" w:color="auto"/>
                  </w:divBdr>
                </w:div>
                <w:div w:id="515001159">
                  <w:marLeft w:val="0"/>
                  <w:marRight w:val="0"/>
                  <w:marTop w:val="0"/>
                  <w:marBottom w:val="0"/>
                  <w:divBdr>
                    <w:top w:val="none" w:sz="0" w:space="0" w:color="auto"/>
                    <w:left w:val="none" w:sz="0" w:space="0" w:color="auto"/>
                    <w:bottom w:val="none" w:sz="0" w:space="0" w:color="auto"/>
                    <w:right w:val="none" w:sz="0" w:space="0" w:color="auto"/>
                  </w:divBdr>
                </w:div>
                <w:div w:id="947393123">
                  <w:marLeft w:val="0"/>
                  <w:marRight w:val="0"/>
                  <w:marTop w:val="0"/>
                  <w:marBottom w:val="0"/>
                  <w:divBdr>
                    <w:top w:val="none" w:sz="0" w:space="0" w:color="auto"/>
                    <w:left w:val="none" w:sz="0" w:space="0" w:color="auto"/>
                    <w:bottom w:val="none" w:sz="0" w:space="0" w:color="auto"/>
                    <w:right w:val="none" w:sz="0" w:space="0" w:color="auto"/>
                  </w:divBdr>
                </w:div>
                <w:div w:id="1986930423">
                  <w:marLeft w:val="0"/>
                  <w:marRight w:val="0"/>
                  <w:marTop w:val="0"/>
                  <w:marBottom w:val="0"/>
                  <w:divBdr>
                    <w:top w:val="none" w:sz="0" w:space="0" w:color="auto"/>
                    <w:left w:val="none" w:sz="0" w:space="0" w:color="auto"/>
                    <w:bottom w:val="none" w:sz="0" w:space="0" w:color="auto"/>
                    <w:right w:val="none" w:sz="0" w:space="0" w:color="auto"/>
                  </w:divBdr>
                </w:div>
                <w:div w:id="2024477190">
                  <w:marLeft w:val="0"/>
                  <w:marRight w:val="0"/>
                  <w:marTop w:val="0"/>
                  <w:marBottom w:val="0"/>
                  <w:divBdr>
                    <w:top w:val="none" w:sz="0" w:space="0" w:color="auto"/>
                    <w:left w:val="none" w:sz="0" w:space="0" w:color="auto"/>
                    <w:bottom w:val="none" w:sz="0" w:space="0" w:color="auto"/>
                    <w:right w:val="none" w:sz="0" w:space="0" w:color="auto"/>
                  </w:divBdr>
                </w:div>
                <w:div w:id="1776778725">
                  <w:marLeft w:val="0"/>
                  <w:marRight w:val="0"/>
                  <w:marTop w:val="0"/>
                  <w:marBottom w:val="0"/>
                  <w:divBdr>
                    <w:top w:val="none" w:sz="0" w:space="0" w:color="auto"/>
                    <w:left w:val="none" w:sz="0" w:space="0" w:color="auto"/>
                    <w:bottom w:val="none" w:sz="0" w:space="0" w:color="auto"/>
                    <w:right w:val="none" w:sz="0" w:space="0" w:color="auto"/>
                  </w:divBdr>
                </w:div>
                <w:div w:id="969046261">
                  <w:marLeft w:val="0"/>
                  <w:marRight w:val="0"/>
                  <w:marTop w:val="0"/>
                  <w:marBottom w:val="0"/>
                  <w:divBdr>
                    <w:top w:val="none" w:sz="0" w:space="0" w:color="auto"/>
                    <w:left w:val="none" w:sz="0" w:space="0" w:color="auto"/>
                    <w:bottom w:val="none" w:sz="0" w:space="0" w:color="auto"/>
                    <w:right w:val="none" w:sz="0" w:space="0" w:color="auto"/>
                  </w:divBdr>
                </w:div>
                <w:div w:id="604003848">
                  <w:marLeft w:val="0"/>
                  <w:marRight w:val="0"/>
                  <w:marTop w:val="0"/>
                  <w:marBottom w:val="0"/>
                  <w:divBdr>
                    <w:top w:val="none" w:sz="0" w:space="0" w:color="auto"/>
                    <w:left w:val="none" w:sz="0" w:space="0" w:color="auto"/>
                    <w:bottom w:val="none" w:sz="0" w:space="0" w:color="auto"/>
                    <w:right w:val="none" w:sz="0" w:space="0" w:color="auto"/>
                  </w:divBdr>
                </w:div>
                <w:div w:id="145783501">
                  <w:marLeft w:val="0"/>
                  <w:marRight w:val="0"/>
                  <w:marTop w:val="0"/>
                  <w:marBottom w:val="0"/>
                  <w:divBdr>
                    <w:top w:val="none" w:sz="0" w:space="0" w:color="auto"/>
                    <w:left w:val="none" w:sz="0" w:space="0" w:color="auto"/>
                    <w:bottom w:val="none" w:sz="0" w:space="0" w:color="auto"/>
                    <w:right w:val="none" w:sz="0" w:space="0" w:color="auto"/>
                  </w:divBdr>
                </w:div>
                <w:div w:id="1544948925">
                  <w:marLeft w:val="0"/>
                  <w:marRight w:val="0"/>
                  <w:marTop w:val="0"/>
                  <w:marBottom w:val="0"/>
                  <w:divBdr>
                    <w:top w:val="none" w:sz="0" w:space="0" w:color="auto"/>
                    <w:left w:val="none" w:sz="0" w:space="0" w:color="auto"/>
                    <w:bottom w:val="none" w:sz="0" w:space="0" w:color="auto"/>
                    <w:right w:val="none" w:sz="0" w:space="0" w:color="auto"/>
                  </w:divBdr>
                </w:div>
                <w:div w:id="468283743">
                  <w:marLeft w:val="0"/>
                  <w:marRight w:val="0"/>
                  <w:marTop w:val="0"/>
                  <w:marBottom w:val="0"/>
                  <w:divBdr>
                    <w:top w:val="none" w:sz="0" w:space="0" w:color="auto"/>
                    <w:left w:val="none" w:sz="0" w:space="0" w:color="auto"/>
                    <w:bottom w:val="none" w:sz="0" w:space="0" w:color="auto"/>
                    <w:right w:val="none" w:sz="0" w:space="0" w:color="auto"/>
                  </w:divBdr>
                </w:div>
                <w:div w:id="1398629249">
                  <w:marLeft w:val="0"/>
                  <w:marRight w:val="0"/>
                  <w:marTop w:val="0"/>
                  <w:marBottom w:val="0"/>
                  <w:divBdr>
                    <w:top w:val="none" w:sz="0" w:space="0" w:color="auto"/>
                    <w:left w:val="none" w:sz="0" w:space="0" w:color="auto"/>
                    <w:bottom w:val="none" w:sz="0" w:space="0" w:color="auto"/>
                    <w:right w:val="none" w:sz="0" w:space="0" w:color="auto"/>
                  </w:divBdr>
                </w:div>
                <w:div w:id="1478720743">
                  <w:marLeft w:val="0"/>
                  <w:marRight w:val="0"/>
                  <w:marTop w:val="0"/>
                  <w:marBottom w:val="0"/>
                  <w:divBdr>
                    <w:top w:val="none" w:sz="0" w:space="0" w:color="auto"/>
                    <w:left w:val="none" w:sz="0" w:space="0" w:color="auto"/>
                    <w:bottom w:val="none" w:sz="0" w:space="0" w:color="auto"/>
                    <w:right w:val="none" w:sz="0" w:space="0" w:color="auto"/>
                  </w:divBdr>
                </w:div>
                <w:div w:id="455874626">
                  <w:marLeft w:val="0"/>
                  <w:marRight w:val="0"/>
                  <w:marTop w:val="0"/>
                  <w:marBottom w:val="0"/>
                  <w:divBdr>
                    <w:top w:val="none" w:sz="0" w:space="0" w:color="auto"/>
                    <w:left w:val="none" w:sz="0" w:space="0" w:color="auto"/>
                    <w:bottom w:val="none" w:sz="0" w:space="0" w:color="auto"/>
                    <w:right w:val="none" w:sz="0" w:space="0" w:color="auto"/>
                  </w:divBdr>
                </w:div>
                <w:div w:id="899176172">
                  <w:marLeft w:val="0"/>
                  <w:marRight w:val="0"/>
                  <w:marTop w:val="0"/>
                  <w:marBottom w:val="0"/>
                  <w:divBdr>
                    <w:top w:val="none" w:sz="0" w:space="0" w:color="auto"/>
                    <w:left w:val="none" w:sz="0" w:space="0" w:color="auto"/>
                    <w:bottom w:val="none" w:sz="0" w:space="0" w:color="auto"/>
                    <w:right w:val="none" w:sz="0" w:space="0" w:color="auto"/>
                  </w:divBdr>
                </w:div>
              </w:divsChild>
            </w:div>
            <w:div w:id="1928536985">
              <w:marLeft w:val="0"/>
              <w:marRight w:val="0"/>
              <w:marTop w:val="0"/>
              <w:marBottom w:val="0"/>
              <w:divBdr>
                <w:top w:val="none" w:sz="0" w:space="0" w:color="auto"/>
                <w:left w:val="none" w:sz="0" w:space="0" w:color="auto"/>
                <w:bottom w:val="none" w:sz="0" w:space="0" w:color="auto"/>
                <w:right w:val="none" w:sz="0" w:space="0" w:color="auto"/>
              </w:divBdr>
              <w:divsChild>
                <w:div w:id="703873527">
                  <w:marLeft w:val="0"/>
                  <w:marRight w:val="0"/>
                  <w:marTop w:val="0"/>
                  <w:marBottom w:val="0"/>
                  <w:divBdr>
                    <w:top w:val="none" w:sz="0" w:space="0" w:color="auto"/>
                    <w:left w:val="none" w:sz="0" w:space="0" w:color="auto"/>
                    <w:bottom w:val="none" w:sz="0" w:space="0" w:color="auto"/>
                    <w:right w:val="none" w:sz="0" w:space="0" w:color="auto"/>
                  </w:divBdr>
                </w:div>
                <w:div w:id="252710654">
                  <w:marLeft w:val="0"/>
                  <w:marRight w:val="0"/>
                  <w:marTop w:val="0"/>
                  <w:marBottom w:val="0"/>
                  <w:divBdr>
                    <w:top w:val="none" w:sz="0" w:space="0" w:color="auto"/>
                    <w:left w:val="none" w:sz="0" w:space="0" w:color="auto"/>
                    <w:bottom w:val="none" w:sz="0" w:space="0" w:color="auto"/>
                    <w:right w:val="none" w:sz="0" w:space="0" w:color="auto"/>
                  </w:divBdr>
                </w:div>
                <w:div w:id="1975601830">
                  <w:marLeft w:val="0"/>
                  <w:marRight w:val="0"/>
                  <w:marTop w:val="0"/>
                  <w:marBottom w:val="0"/>
                  <w:divBdr>
                    <w:top w:val="none" w:sz="0" w:space="0" w:color="auto"/>
                    <w:left w:val="none" w:sz="0" w:space="0" w:color="auto"/>
                    <w:bottom w:val="none" w:sz="0" w:space="0" w:color="auto"/>
                    <w:right w:val="none" w:sz="0" w:space="0" w:color="auto"/>
                  </w:divBdr>
                </w:div>
                <w:div w:id="441993196">
                  <w:marLeft w:val="0"/>
                  <w:marRight w:val="0"/>
                  <w:marTop w:val="0"/>
                  <w:marBottom w:val="0"/>
                  <w:divBdr>
                    <w:top w:val="none" w:sz="0" w:space="0" w:color="auto"/>
                    <w:left w:val="none" w:sz="0" w:space="0" w:color="auto"/>
                    <w:bottom w:val="none" w:sz="0" w:space="0" w:color="auto"/>
                    <w:right w:val="none" w:sz="0" w:space="0" w:color="auto"/>
                  </w:divBdr>
                </w:div>
                <w:div w:id="300505232">
                  <w:marLeft w:val="0"/>
                  <w:marRight w:val="0"/>
                  <w:marTop w:val="0"/>
                  <w:marBottom w:val="0"/>
                  <w:divBdr>
                    <w:top w:val="none" w:sz="0" w:space="0" w:color="auto"/>
                    <w:left w:val="none" w:sz="0" w:space="0" w:color="auto"/>
                    <w:bottom w:val="none" w:sz="0" w:space="0" w:color="auto"/>
                    <w:right w:val="none" w:sz="0" w:space="0" w:color="auto"/>
                  </w:divBdr>
                </w:div>
                <w:div w:id="1619482626">
                  <w:marLeft w:val="0"/>
                  <w:marRight w:val="0"/>
                  <w:marTop w:val="0"/>
                  <w:marBottom w:val="0"/>
                  <w:divBdr>
                    <w:top w:val="none" w:sz="0" w:space="0" w:color="auto"/>
                    <w:left w:val="none" w:sz="0" w:space="0" w:color="auto"/>
                    <w:bottom w:val="none" w:sz="0" w:space="0" w:color="auto"/>
                    <w:right w:val="none" w:sz="0" w:space="0" w:color="auto"/>
                  </w:divBdr>
                </w:div>
                <w:div w:id="1829710709">
                  <w:marLeft w:val="0"/>
                  <w:marRight w:val="0"/>
                  <w:marTop w:val="0"/>
                  <w:marBottom w:val="0"/>
                  <w:divBdr>
                    <w:top w:val="none" w:sz="0" w:space="0" w:color="auto"/>
                    <w:left w:val="none" w:sz="0" w:space="0" w:color="auto"/>
                    <w:bottom w:val="none" w:sz="0" w:space="0" w:color="auto"/>
                    <w:right w:val="none" w:sz="0" w:space="0" w:color="auto"/>
                  </w:divBdr>
                </w:div>
                <w:div w:id="1126974367">
                  <w:marLeft w:val="0"/>
                  <w:marRight w:val="0"/>
                  <w:marTop w:val="0"/>
                  <w:marBottom w:val="0"/>
                  <w:divBdr>
                    <w:top w:val="none" w:sz="0" w:space="0" w:color="auto"/>
                    <w:left w:val="none" w:sz="0" w:space="0" w:color="auto"/>
                    <w:bottom w:val="none" w:sz="0" w:space="0" w:color="auto"/>
                    <w:right w:val="none" w:sz="0" w:space="0" w:color="auto"/>
                  </w:divBdr>
                </w:div>
                <w:div w:id="1729303737">
                  <w:marLeft w:val="0"/>
                  <w:marRight w:val="0"/>
                  <w:marTop w:val="0"/>
                  <w:marBottom w:val="0"/>
                  <w:divBdr>
                    <w:top w:val="none" w:sz="0" w:space="0" w:color="auto"/>
                    <w:left w:val="none" w:sz="0" w:space="0" w:color="auto"/>
                    <w:bottom w:val="none" w:sz="0" w:space="0" w:color="auto"/>
                    <w:right w:val="none" w:sz="0" w:space="0" w:color="auto"/>
                  </w:divBdr>
                </w:div>
                <w:div w:id="921835104">
                  <w:marLeft w:val="0"/>
                  <w:marRight w:val="0"/>
                  <w:marTop w:val="0"/>
                  <w:marBottom w:val="0"/>
                  <w:divBdr>
                    <w:top w:val="none" w:sz="0" w:space="0" w:color="auto"/>
                    <w:left w:val="none" w:sz="0" w:space="0" w:color="auto"/>
                    <w:bottom w:val="none" w:sz="0" w:space="0" w:color="auto"/>
                    <w:right w:val="none" w:sz="0" w:space="0" w:color="auto"/>
                  </w:divBdr>
                </w:div>
                <w:div w:id="1499230054">
                  <w:marLeft w:val="0"/>
                  <w:marRight w:val="0"/>
                  <w:marTop w:val="0"/>
                  <w:marBottom w:val="0"/>
                  <w:divBdr>
                    <w:top w:val="none" w:sz="0" w:space="0" w:color="auto"/>
                    <w:left w:val="none" w:sz="0" w:space="0" w:color="auto"/>
                    <w:bottom w:val="none" w:sz="0" w:space="0" w:color="auto"/>
                    <w:right w:val="none" w:sz="0" w:space="0" w:color="auto"/>
                  </w:divBdr>
                </w:div>
                <w:div w:id="449788298">
                  <w:marLeft w:val="0"/>
                  <w:marRight w:val="0"/>
                  <w:marTop w:val="0"/>
                  <w:marBottom w:val="0"/>
                  <w:divBdr>
                    <w:top w:val="none" w:sz="0" w:space="0" w:color="auto"/>
                    <w:left w:val="none" w:sz="0" w:space="0" w:color="auto"/>
                    <w:bottom w:val="none" w:sz="0" w:space="0" w:color="auto"/>
                    <w:right w:val="none" w:sz="0" w:space="0" w:color="auto"/>
                  </w:divBdr>
                </w:div>
                <w:div w:id="250089856">
                  <w:marLeft w:val="0"/>
                  <w:marRight w:val="0"/>
                  <w:marTop w:val="0"/>
                  <w:marBottom w:val="0"/>
                  <w:divBdr>
                    <w:top w:val="none" w:sz="0" w:space="0" w:color="auto"/>
                    <w:left w:val="none" w:sz="0" w:space="0" w:color="auto"/>
                    <w:bottom w:val="none" w:sz="0" w:space="0" w:color="auto"/>
                    <w:right w:val="none" w:sz="0" w:space="0" w:color="auto"/>
                  </w:divBdr>
                </w:div>
                <w:div w:id="32734147">
                  <w:marLeft w:val="0"/>
                  <w:marRight w:val="0"/>
                  <w:marTop w:val="0"/>
                  <w:marBottom w:val="0"/>
                  <w:divBdr>
                    <w:top w:val="none" w:sz="0" w:space="0" w:color="auto"/>
                    <w:left w:val="none" w:sz="0" w:space="0" w:color="auto"/>
                    <w:bottom w:val="none" w:sz="0" w:space="0" w:color="auto"/>
                    <w:right w:val="none" w:sz="0" w:space="0" w:color="auto"/>
                  </w:divBdr>
                </w:div>
                <w:div w:id="961224325">
                  <w:marLeft w:val="0"/>
                  <w:marRight w:val="0"/>
                  <w:marTop w:val="0"/>
                  <w:marBottom w:val="0"/>
                  <w:divBdr>
                    <w:top w:val="none" w:sz="0" w:space="0" w:color="auto"/>
                    <w:left w:val="none" w:sz="0" w:space="0" w:color="auto"/>
                    <w:bottom w:val="none" w:sz="0" w:space="0" w:color="auto"/>
                    <w:right w:val="none" w:sz="0" w:space="0" w:color="auto"/>
                  </w:divBdr>
                </w:div>
                <w:div w:id="1185629892">
                  <w:marLeft w:val="0"/>
                  <w:marRight w:val="0"/>
                  <w:marTop w:val="0"/>
                  <w:marBottom w:val="0"/>
                  <w:divBdr>
                    <w:top w:val="none" w:sz="0" w:space="0" w:color="auto"/>
                    <w:left w:val="none" w:sz="0" w:space="0" w:color="auto"/>
                    <w:bottom w:val="none" w:sz="0" w:space="0" w:color="auto"/>
                    <w:right w:val="none" w:sz="0" w:space="0" w:color="auto"/>
                  </w:divBdr>
                </w:div>
                <w:div w:id="1476994565">
                  <w:marLeft w:val="0"/>
                  <w:marRight w:val="0"/>
                  <w:marTop w:val="0"/>
                  <w:marBottom w:val="0"/>
                  <w:divBdr>
                    <w:top w:val="none" w:sz="0" w:space="0" w:color="auto"/>
                    <w:left w:val="none" w:sz="0" w:space="0" w:color="auto"/>
                    <w:bottom w:val="none" w:sz="0" w:space="0" w:color="auto"/>
                    <w:right w:val="none" w:sz="0" w:space="0" w:color="auto"/>
                  </w:divBdr>
                </w:div>
                <w:div w:id="458109512">
                  <w:marLeft w:val="0"/>
                  <w:marRight w:val="0"/>
                  <w:marTop w:val="0"/>
                  <w:marBottom w:val="0"/>
                  <w:divBdr>
                    <w:top w:val="none" w:sz="0" w:space="0" w:color="auto"/>
                    <w:left w:val="none" w:sz="0" w:space="0" w:color="auto"/>
                    <w:bottom w:val="none" w:sz="0" w:space="0" w:color="auto"/>
                    <w:right w:val="none" w:sz="0" w:space="0" w:color="auto"/>
                  </w:divBdr>
                </w:div>
                <w:div w:id="683944601">
                  <w:marLeft w:val="0"/>
                  <w:marRight w:val="0"/>
                  <w:marTop w:val="0"/>
                  <w:marBottom w:val="0"/>
                  <w:divBdr>
                    <w:top w:val="none" w:sz="0" w:space="0" w:color="auto"/>
                    <w:left w:val="none" w:sz="0" w:space="0" w:color="auto"/>
                    <w:bottom w:val="none" w:sz="0" w:space="0" w:color="auto"/>
                    <w:right w:val="none" w:sz="0" w:space="0" w:color="auto"/>
                  </w:divBdr>
                </w:div>
                <w:div w:id="2121221286">
                  <w:marLeft w:val="0"/>
                  <w:marRight w:val="0"/>
                  <w:marTop w:val="0"/>
                  <w:marBottom w:val="0"/>
                  <w:divBdr>
                    <w:top w:val="none" w:sz="0" w:space="0" w:color="auto"/>
                    <w:left w:val="none" w:sz="0" w:space="0" w:color="auto"/>
                    <w:bottom w:val="none" w:sz="0" w:space="0" w:color="auto"/>
                    <w:right w:val="none" w:sz="0" w:space="0" w:color="auto"/>
                  </w:divBdr>
                </w:div>
                <w:div w:id="2074615548">
                  <w:marLeft w:val="0"/>
                  <w:marRight w:val="0"/>
                  <w:marTop w:val="0"/>
                  <w:marBottom w:val="0"/>
                  <w:divBdr>
                    <w:top w:val="none" w:sz="0" w:space="0" w:color="auto"/>
                    <w:left w:val="none" w:sz="0" w:space="0" w:color="auto"/>
                    <w:bottom w:val="none" w:sz="0" w:space="0" w:color="auto"/>
                    <w:right w:val="none" w:sz="0" w:space="0" w:color="auto"/>
                  </w:divBdr>
                </w:div>
                <w:div w:id="2008364451">
                  <w:marLeft w:val="0"/>
                  <w:marRight w:val="0"/>
                  <w:marTop w:val="0"/>
                  <w:marBottom w:val="0"/>
                  <w:divBdr>
                    <w:top w:val="none" w:sz="0" w:space="0" w:color="auto"/>
                    <w:left w:val="none" w:sz="0" w:space="0" w:color="auto"/>
                    <w:bottom w:val="none" w:sz="0" w:space="0" w:color="auto"/>
                    <w:right w:val="none" w:sz="0" w:space="0" w:color="auto"/>
                  </w:divBdr>
                </w:div>
                <w:div w:id="1623070533">
                  <w:marLeft w:val="0"/>
                  <w:marRight w:val="0"/>
                  <w:marTop w:val="0"/>
                  <w:marBottom w:val="0"/>
                  <w:divBdr>
                    <w:top w:val="none" w:sz="0" w:space="0" w:color="auto"/>
                    <w:left w:val="none" w:sz="0" w:space="0" w:color="auto"/>
                    <w:bottom w:val="none" w:sz="0" w:space="0" w:color="auto"/>
                    <w:right w:val="none" w:sz="0" w:space="0" w:color="auto"/>
                  </w:divBdr>
                </w:div>
                <w:div w:id="603420159">
                  <w:marLeft w:val="0"/>
                  <w:marRight w:val="0"/>
                  <w:marTop w:val="0"/>
                  <w:marBottom w:val="0"/>
                  <w:divBdr>
                    <w:top w:val="none" w:sz="0" w:space="0" w:color="auto"/>
                    <w:left w:val="none" w:sz="0" w:space="0" w:color="auto"/>
                    <w:bottom w:val="none" w:sz="0" w:space="0" w:color="auto"/>
                    <w:right w:val="none" w:sz="0" w:space="0" w:color="auto"/>
                  </w:divBdr>
                </w:div>
                <w:div w:id="72703055">
                  <w:marLeft w:val="0"/>
                  <w:marRight w:val="0"/>
                  <w:marTop w:val="0"/>
                  <w:marBottom w:val="0"/>
                  <w:divBdr>
                    <w:top w:val="none" w:sz="0" w:space="0" w:color="auto"/>
                    <w:left w:val="none" w:sz="0" w:space="0" w:color="auto"/>
                    <w:bottom w:val="none" w:sz="0" w:space="0" w:color="auto"/>
                    <w:right w:val="none" w:sz="0" w:space="0" w:color="auto"/>
                  </w:divBdr>
                </w:div>
                <w:div w:id="781346312">
                  <w:marLeft w:val="0"/>
                  <w:marRight w:val="0"/>
                  <w:marTop w:val="0"/>
                  <w:marBottom w:val="0"/>
                  <w:divBdr>
                    <w:top w:val="none" w:sz="0" w:space="0" w:color="auto"/>
                    <w:left w:val="none" w:sz="0" w:space="0" w:color="auto"/>
                    <w:bottom w:val="none" w:sz="0" w:space="0" w:color="auto"/>
                    <w:right w:val="none" w:sz="0" w:space="0" w:color="auto"/>
                  </w:divBdr>
                </w:div>
                <w:div w:id="1139806626">
                  <w:marLeft w:val="0"/>
                  <w:marRight w:val="0"/>
                  <w:marTop w:val="0"/>
                  <w:marBottom w:val="0"/>
                  <w:divBdr>
                    <w:top w:val="none" w:sz="0" w:space="0" w:color="auto"/>
                    <w:left w:val="none" w:sz="0" w:space="0" w:color="auto"/>
                    <w:bottom w:val="none" w:sz="0" w:space="0" w:color="auto"/>
                    <w:right w:val="none" w:sz="0" w:space="0" w:color="auto"/>
                  </w:divBdr>
                </w:div>
                <w:div w:id="370348873">
                  <w:marLeft w:val="0"/>
                  <w:marRight w:val="0"/>
                  <w:marTop w:val="0"/>
                  <w:marBottom w:val="0"/>
                  <w:divBdr>
                    <w:top w:val="none" w:sz="0" w:space="0" w:color="auto"/>
                    <w:left w:val="none" w:sz="0" w:space="0" w:color="auto"/>
                    <w:bottom w:val="none" w:sz="0" w:space="0" w:color="auto"/>
                    <w:right w:val="none" w:sz="0" w:space="0" w:color="auto"/>
                  </w:divBdr>
                </w:div>
                <w:div w:id="1089306213">
                  <w:marLeft w:val="0"/>
                  <w:marRight w:val="0"/>
                  <w:marTop w:val="0"/>
                  <w:marBottom w:val="0"/>
                  <w:divBdr>
                    <w:top w:val="none" w:sz="0" w:space="0" w:color="auto"/>
                    <w:left w:val="none" w:sz="0" w:space="0" w:color="auto"/>
                    <w:bottom w:val="none" w:sz="0" w:space="0" w:color="auto"/>
                    <w:right w:val="none" w:sz="0" w:space="0" w:color="auto"/>
                  </w:divBdr>
                </w:div>
                <w:div w:id="1497762857">
                  <w:marLeft w:val="0"/>
                  <w:marRight w:val="0"/>
                  <w:marTop w:val="0"/>
                  <w:marBottom w:val="0"/>
                  <w:divBdr>
                    <w:top w:val="none" w:sz="0" w:space="0" w:color="auto"/>
                    <w:left w:val="none" w:sz="0" w:space="0" w:color="auto"/>
                    <w:bottom w:val="none" w:sz="0" w:space="0" w:color="auto"/>
                    <w:right w:val="none" w:sz="0" w:space="0" w:color="auto"/>
                  </w:divBdr>
                </w:div>
                <w:div w:id="1358845104">
                  <w:marLeft w:val="0"/>
                  <w:marRight w:val="0"/>
                  <w:marTop w:val="0"/>
                  <w:marBottom w:val="0"/>
                  <w:divBdr>
                    <w:top w:val="none" w:sz="0" w:space="0" w:color="auto"/>
                    <w:left w:val="none" w:sz="0" w:space="0" w:color="auto"/>
                    <w:bottom w:val="none" w:sz="0" w:space="0" w:color="auto"/>
                    <w:right w:val="none" w:sz="0" w:space="0" w:color="auto"/>
                  </w:divBdr>
                </w:div>
                <w:div w:id="784810172">
                  <w:marLeft w:val="0"/>
                  <w:marRight w:val="0"/>
                  <w:marTop w:val="0"/>
                  <w:marBottom w:val="0"/>
                  <w:divBdr>
                    <w:top w:val="none" w:sz="0" w:space="0" w:color="auto"/>
                    <w:left w:val="none" w:sz="0" w:space="0" w:color="auto"/>
                    <w:bottom w:val="none" w:sz="0" w:space="0" w:color="auto"/>
                    <w:right w:val="none" w:sz="0" w:space="0" w:color="auto"/>
                  </w:divBdr>
                </w:div>
                <w:div w:id="2033259916">
                  <w:marLeft w:val="0"/>
                  <w:marRight w:val="0"/>
                  <w:marTop w:val="0"/>
                  <w:marBottom w:val="0"/>
                  <w:divBdr>
                    <w:top w:val="none" w:sz="0" w:space="0" w:color="auto"/>
                    <w:left w:val="none" w:sz="0" w:space="0" w:color="auto"/>
                    <w:bottom w:val="none" w:sz="0" w:space="0" w:color="auto"/>
                    <w:right w:val="none" w:sz="0" w:space="0" w:color="auto"/>
                  </w:divBdr>
                </w:div>
                <w:div w:id="814758085">
                  <w:marLeft w:val="0"/>
                  <w:marRight w:val="0"/>
                  <w:marTop w:val="0"/>
                  <w:marBottom w:val="0"/>
                  <w:divBdr>
                    <w:top w:val="none" w:sz="0" w:space="0" w:color="auto"/>
                    <w:left w:val="none" w:sz="0" w:space="0" w:color="auto"/>
                    <w:bottom w:val="none" w:sz="0" w:space="0" w:color="auto"/>
                    <w:right w:val="none" w:sz="0" w:space="0" w:color="auto"/>
                  </w:divBdr>
                </w:div>
                <w:div w:id="785395662">
                  <w:marLeft w:val="0"/>
                  <w:marRight w:val="0"/>
                  <w:marTop w:val="0"/>
                  <w:marBottom w:val="0"/>
                  <w:divBdr>
                    <w:top w:val="none" w:sz="0" w:space="0" w:color="auto"/>
                    <w:left w:val="none" w:sz="0" w:space="0" w:color="auto"/>
                    <w:bottom w:val="none" w:sz="0" w:space="0" w:color="auto"/>
                    <w:right w:val="none" w:sz="0" w:space="0" w:color="auto"/>
                  </w:divBdr>
                </w:div>
                <w:div w:id="1200631174">
                  <w:marLeft w:val="0"/>
                  <w:marRight w:val="0"/>
                  <w:marTop w:val="0"/>
                  <w:marBottom w:val="0"/>
                  <w:divBdr>
                    <w:top w:val="none" w:sz="0" w:space="0" w:color="auto"/>
                    <w:left w:val="none" w:sz="0" w:space="0" w:color="auto"/>
                    <w:bottom w:val="none" w:sz="0" w:space="0" w:color="auto"/>
                    <w:right w:val="none" w:sz="0" w:space="0" w:color="auto"/>
                  </w:divBdr>
                </w:div>
                <w:div w:id="505756503">
                  <w:marLeft w:val="0"/>
                  <w:marRight w:val="0"/>
                  <w:marTop w:val="0"/>
                  <w:marBottom w:val="0"/>
                  <w:divBdr>
                    <w:top w:val="none" w:sz="0" w:space="0" w:color="auto"/>
                    <w:left w:val="none" w:sz="0" w:space="0" w:color="auto"/>
                    <w:bottom w:val="none" w:sz="0" w:space="0" w:color="auto"/>
                    <w:right w:val="none" w:sz="0" w:space="0" w:color="auto"/>
                  </w:divBdr>
                </w:div>
                <w:div w:id="2020621459">
                  <w:marLeft w:val="0"/>
                  <w:marRight w:val="0"/>
                  <w:marTop w:val="0"/>
                  <w:marBottom w:val="0"/>
                  <w:divBdr>
                    <w:top w:val="none" w:sz="0" w:space="0" w:color="auto"/>
                    <w:left w:val="none" w:sz="0" w:space="0" w:color="auto"/>
                    <w:bottom w:val="none" w:sz="0" w:space="0" w:color="auto"/>
                    <w:right w:val="none" w:sz="0" w:space="0" w:color="auto"/>
                  </w:divBdr>
                </w:div>
                <w:div w:id="478494471">
                  <w:marLeft w:val="0"/>
                  <w:marRight w:val="0"/>
                  <w:marTop w:val="0"/>
                  <w:marBottom w:val="0"/>
                  <w:divBdr>
                    <w:top w:val="none" w:sz="0" w:space="0" w:color="auto"/>
                    <w:left w:val="none" w:sz="0" w:space="0" w:color="auto"/>
                    <w:bottom w:val="none" w:sz="0" w:space="0" w:color="auto"/>
                    <w:right w:val="none" w:sz="0" w:space="0" w:color="auto"/>
                  </w:divBdr>
                </w:div>
                <w:div w:id="993606407">
                  <w:marLeft w:val="0"/>
                  <w:marRight w:val="0"/>
                  <w:marTop w:val="0"/>
                  <w:marBottom w:val="0"/>
                  <w:divBdr>
                    <w:top w:val="none" w:sz="0" w:space="0" w:color="auto"/>
                    <w:left w:val="none" w:sz="0" w:space="0" w:color="auto"/>
                    <w:bottom w:val="none" w:sz="0" w:space="0" w:color="auto"/>
                    <w:right w:val="none" w:sz="0" w:space="0" w:color="auto"/>
                  </w:divBdr>
                </w:div>
                <w:div w:id="2034459831">
                  <w:marLeft w:val="0"/>
                  <w:marRight w:val="0"/>
                  <w:marTop w:val="0"/>
                  <w:marBottom w:val="0"/>
                  <w:divBdr>
                    <w:top w:val="none" w:sz="0" w:space="0" w:color="auto"/>
                    <w:left w:val="none" w:sz="0" w:space="0" w:color="auto"/>
                    <w:bottom w:val="none" w:sz="0" w:space="0" w:color="auto"/>
                    <w:right w:val="none" w:sz="0" w:space="0" w:color="auto"/>
                  </w:divBdr>
                </w:div>
                <w:div w:id="1665081592">
                  <w:marLeft w:val="0"/>
                  <w:marRight w:val="0"/>
                  <w:marTop w:val="0"/>
                  <w:marBottom w:val="0"/>
                  <w:divBdr>
                    <w:top w:val="none" w:sz="0" w:space="0" w:color="auto"/>
                    <w:left w:val="none" w:sz="0" w:space="0" w:color="auto"/>
                    <w:bottom w:val="none" w:sz="0" w:space="0" w:color="auto"/>
                    <w:right w:val="none" w:sz="0" w:space="0" w:color="auto"/>
                  </w:divBdr>
                </w:div>
                <w:div w:id="656571627">
                  <w:marLeft w:val="0"/>
                  <w:marRight w:val="0"/>
                  <w:marTop w:val="0"/>
                  <w:marBottom w:val="0"/>
                  <w:divBdr>
                    <w:top w:val="none" w:sz="0" w:space="0" w:color="auto"/>
                    <w:left w:val="none" w:sz="0" w:space="0" w:color="auto"/>
                    <w:bottom w:val="none" w:sz="0" w:space="0" w:color="auto"/>
                    <w:right w:val="none" w:sz="0" w:space="0" w:color="auto"/>
                  </w:divBdr>
                </w:div>
                <w:div w:id="891624169">
                  <w:marLeft w:val="0"/>
                  <w:marRight w:val="0"/>
                  <w:marTop w:val="0"/>
                  <w:marBottom w:val="0"/>
                  <w:divBdr>
                    <w:top w:val="none" w:sz="0" w:space="0" w:color="auto"/>
                    <w:left w:val="none" w:sz="0" w:space="0" w:color="auto"/>
                    <w:bottom w:val="none" w:sz="0" w:space="0" w:color="auto"/>
                    <w:right w:val="none" w:sz="0" w:space="0" w:color="auto"/>
                  </w:divBdr>
                </w:div>
                <w:div w:id="4602567">
                  <w:marLeft w:val="0"/>
                  <w:marRight w:val="0"/>
                  <w:marTop w:val="0"/>
                  <w:marBottom w:val="0"/>
                  <w:divBdr>
                    <w:top w:val="none" w:sz="0" w:space="0" w:color="auto"/>
                    <w:left w:val="none" w:sz="0" w:space="0" w:color="auto"/>
                    <w:bottom w:val="none" w:sz="0" w:space="0" w:color="auto"/>
                    <w:right w:val="none" w:sz="0" w:space="0" w:color="auto"/>
                  </w:divBdr>
                </w:div>
                <w:div w:id="1065295991">
                  <w:marLeft w:val="0"/>
                  <w:marRight w:val="0"/>
                  <w:marTop w:val="0"/>
                  <w:marBottom w:val="0"/>
                  <w:divBdr>
                    <w:top w:val="none" w:sz="0" w:space="0" w:color="auto"/>
                    <w:left w:val="none" w:sz="0" w:space="0" w:color="auto"/>
                    <w:bottom w:val="none" w:sz="0" w:space="0" w:color="auto"/>
                    <w:right w:val="none" w:sz="0" w:space="0" w:color="auto"/>
                  </w:divBdr>
                </w:div>
                <w:div w:id="195196406">
                  <w:marLeft w:val="0"/>
                  <w:marRight w:val="0"/>
                  <w:marTop w:val="0"/>
                  <w:marBottom w:val="0"/>
                  <w:divBdr>
                    <w:top w:val="none" w:sz="0" w:space="0" w:color="auto"/>
                    <w:left w:val="none" w:sz="0" w:space="0" w:color="auto"/>
                    <w:bottom w:val="none" w:sz="0" w:space="0" w:color="auto"/>
                    <w:right w:val="none" w:sz="0" w:space="0" w:color="auto"/>
                  </w:divBdr>
                </w:div>
                <w:div w:id="1829205110">
                  <w:marLeft w:val="0"/>
                  <w:marRight w:val="0"/>
                  <w:marTop w:val="0"/>
                  <w:marBottom w:val="0"/>
                  <w:divBdr>
                    <w:top w:val="none" w:sz="0" w:space="0" w:color="auto"/>
                    <w:left w:val="none" w:sz="0" w:space="0" w:color="auto"/>
                    <w:bottom w:val="none" w:sz="0" w:space="0" w:color="auto"/>
                    <w:right w:val="none" w:sz="0" w:space="0" w:color="auto"/>
                  </w:divBdr>
                </w:div>
                <w:div w:id="1313753722">
                  <w:marLeft w:val="0"/>
                  <w:marRight w:val="0"/>
                  <w:marTop w:val="0"/>
                  <w:marBottom w:val="0"/>
                  <w:divBdr>
                    <w:top w:val="none" w:sz="0" w:space="0" w:color="auto"/>
                    <w:left w:val="none" w:sz="0" w:space="0" w:color="auto"/>
                    <w:bottom w:val="none" w:sz="0" w:space="0" w:color="auto"/>
                    <w:right w:val="none" w:sz="0" w:space="0" w:color="auto"/>
                  </w:divBdr>
                </w:div>
              </w:divsChild>
            </w:div>
            <w:div w:id="1497841057">
              <w:marLeft w:val="0"/>
              <w:marRight w:val="0"/>
              <w:marTop w:val="0"/>
              <w:marBottom w:val="0"/>
              <w:divBdr>
                <w:top w:val="none" w:sz="0" w:space="0" w:color="auto"/>
                <w:left w:val="none" w:sz="0" w:space="0" w:color="auto"/>
                <w:bottom w:val="none" w:sz="0" w:space="0" w:color="auto"/>
                <w:right w:val="none" w:sz="0" w:space="0" w:color="auto"/>
              </w:divBdr>
              <w:divsChild>
                <w:div w:id="1804419506">
                  <w:marLeft w:val="0"/>
                  <w:marRight w:val="0"/>
                  <w:marTop w:val="0"/>
                  <w:marBottom w:val="0"/>
                  <w:divBdr>
                    <w:top w:val="none" w:sz="0" w:space="0" w:color="auto"/>
                    <w:left w:val="none" w:sz="0" w:space="0" w:color="auto"/>
                    <w:bottom w:val="none" w:sz="0" w:space="0" w:color="auto"/>
                    <w:right w:val="none" w:sz="0" w:space="0" w:color="auto"/>
                  </w:divBdr>
                </w:div>
                <w:div w:id="1612128865">
                  <w:marLeft w:val="0"/>
                  <w:marRight w:val="0"/>
                  <w:marTop w:val="0"/>
                  <w:marBottom w:val="0"/>
                  <w:divBdr>
                    <w:top w:val="none" w:sz="0" w:space="0" w:color="auto"/>
                    <w:left w:val="none" w:sz="0" w:space="0" w:color="auto"/>
                    <w:bottom w:val="none" w:sz="0" w:space="0" w:color="auto"/>
                    <w:right w:val="none" w:sz="0" w:space="0" w:color="auto"/>
                  </w:divBdr>
                </w:div>
                <w:div w:id="2037121104">
                  <w:marLeft w:val="0"/>
                  <w:marRight w:val="0"/>
                  <w:marTop w:val="0"/>
                  <w:marBottom w:val="0"/>
                  <w:divBdr>
                    <w:top w:val="none" w:sz="0" w:space="0" w:color="auto"/>
                    <w:left w:val="none" w:sz="0" w:space="0" w:color="auto"/>
                    <w:bottom w:val="none" w:sz="0" w:space="0" w:color="auto"/>
                    <w:right w:val="none" w:sz="0" w:space="0" w:color="auto"/>
                  </w:divBdr>
                </w:div>
                <w:div w:id="1985498800">
                  <w:marLeft w:val="0"/>
                  <w:marRight w:val="0"/>
                  <w:marTop w:val="0"/>
                  <w:marBottom w:val="0"/>
                  <w:divBdr>
                    <w:top w:val="none" w:sz="0" w:space="0" w:color="auto"/>
                    <w:left w:val="none" w:sz="0" w:space="0" w:color="auto"/>
                    <w:bottom w:val="none" w:sz="0" w:space="0" w:color="auto"/>
                    <w:right w:val="none" w:sz="0" w:space="0" w:color="auto"/>
                  </w:divBdr>
                </w:div>
                <w:div w:id="755517133">
                  <w:marLeft w:val="0"/>
                  <w:marRight w:val="0"/>
                  <w:marTop w:val="0"/>
                  <w:marBottom w:val="0"/>
                  <w:divBdr>
                    <w:top w:val="none" w:sz="0" w:space="0" w:color="auto"/>
                    <w:left w:val="none" w:sz="0" w:space="0" w:color="auto"/>
                    <w:bottom w:val="none" w:sz="0" w:space="0" w:color="auto"/>
                    <w:right w:val="none" w:sz="0" w:space="0" w:color="auto"/>
                  </w:divBdr>
                </w:div>
                <w:div w:id="96215266">
                  <w:marLeft w:val="0"/>
                  <w:marRight w:val="0"/>
                  <w:marTop w:val="0"/>
                  <w:marBottom w:val="0"/>
                  <w:divBdr>
                    <w:top w:val="none" w:sz="0" w:space="0" w:color="auto"/>
                    <w:left w:val="none" w:sz="0" w:space="0" w:color="auto"/>
                    <w:bottom w:val="none" w:sz="0" w:space="0" w:color="auto"/>
                    <w:right w:val="none" w:sz="0" w:space="0" w:color="auto"/>
                  </w:divBdr>
                </w:div>
                <w:div w:id="1410925528">
                  <w:marLeft w:val="0"/>
                  <w:marRight w:val="0"/>
                  <w:marTop w:val="0"/>
                  <w:marBottom w:val="0"/>
                  <w:divBdr>
                    <w:top w:val="none" w:sz="0" w:space="0" w:color="auto"/>
                    <w:left w:val="none" w:sz="0" w:space="0" w:color="auto"/>
                    <w:bottom w:val="none" w:sz="0" w:space="0" w:color="auto"/>
                    <w:right w:val="none" w:sz="0" w:space="0" w:color="auto"/>
                  </w:divBdr>
                </w:div>
                <w:div w:id="979654319">
                  <w:marLeft w:val="0"/>
                  <w:marRight w:val="0"/>
                  <w:marTop w:val="0"/>
                  <w:marBottom w:val="0"/>
                  <w:divBdr>
                    <w:top w:val="none" w:sz="0" w:space="0" w:color="auto"/>
                    <w:left w:val="none" w:sz="0" w:space="0" w:color="auto"/>
                    <w:bottom w:val="none" w:sz="0" w:space="0" w:color="auto"/>
                    <w:right w:val="none" w:sz="0" w:space="0" w:color="auto"/>
                  </w:divBdr>
                </w:div>
                <w:div w:id="868224269">
                  <w:marLeft w:val="0"/>
                  <w:marRight w:val="0"/>
                  <w:marTop w:val="0"/>
                  <w:marBottom w:val="0"/>
                  <w:divBdr>
                    <w:top w:val="none" w:sz="0" w:space="0" w:color="auto"/>
                    <w:left w:val="none" w:sz="0" w:space="0" w:color="auto"/>
                    <w:bottom w:val="none" w:sz="0" w:space="0" w:color="auto"/>
                    <w:right w:val="none" w:sz="0" w:space="0" w:color="auto"/>
                  </w:divBdr>
                </w:div>
                <w:div w:id="2102406866">
                  <w:marLeft w:val="0"/>
                  <w:marRight w:val="0"/>
                  <w:marTop w:val="0"/>
                  <w:marBottom w:val="0"/>
                  <w:divBdr>
                    <w:top w:val="none" w:sz="0" w:space="0" w:color="auto"/>
                    <w:left w:val="none" w:sz="0" w:space="0" w:color="auto"/>
                    <w:bottom w:val="none" w:sz="0" w:space="0" w:color="auto"/>
                    <w:right w:val="none" w:sz="0" w:space="0" w:color="auto"/>
                  </w:divBdr>
                </w:div>
                <w:div w:id="311300577">
                  <w:marLeft w:val="0"/>
                  <w:marRight w:val="0"/>
                  <w:marTop w:val="0"/>
                  <w:marBottom w:val="0"/>
                  <w:divBdr>
                    <w:top w:val="none" w:sz="0" w:space="0" w:color="auto"/>
                    <w:left w:val="none" w:sz="0" w:space="0" w:color="auto"/>
                    <w:bottom w:val="none" w:sz="0" w:space="0" w:color="auto"/>
                    <w:right w:val="none" w:sz="0" w:space="0" w:color="auto"/>
                  </w:divBdr>
                </w:div>
                <w:div w:id="1967278026">
                  <w:marLeft w:val="0"/>
                  <w:marRight w:val="0"/>
                  <w:marTop w:val="0"/>
                  <w:marBottom w:val="0"/>
                  <w:divBdr>
                    <w:top w:val="none" w:sz="0" w:space="0" w:color="auto"/>
                    <w:left w:val="none" w:sz="0" w:space="0" w:color="auto"/>
                    <w:bottom w:val="none" w:sz="0" w:space="0" w:color="auto"/>
                    <w:right w:val="none" w:sz="0" w:space="0" w:color="auto"/>
                  </w:divBdr>
                </w:div>
                <w:div w:id="758016266">
                  <w:marLeft w:val="0"/>
                  <w:marRight w:val="0"/>
                  <w:marTop w:val="0"/>
                  <w:marBottom w:val="0"/>
                  <w:divBdr>
                    <w:top w:val="none" w:sz="0" w:space="0" w:color="auto"/>
                    <w:left w:val="none" w:sz="0" w:space="0" w:color="auto"/>
                    <w:bottom w:val="none" w:sz="0" w:space="0" w:color="auto"/>
                    <w:right w:val="none" w:sz="0" w:space="0" w:color="auto"/>
                  </w:divBdr>
                </w:div>
                <w:div w:id="2079748673">
                  <w:marLeft w:val="0"/>
                  <w:marRight w:val="0"/>
                  <w:marTop w:val="0"/>
                  <w:marBottom w:val="0"/>
                  <w:divBdr>
                    <w:top w:val="none" w:sz="0" w:space="0" w:color="auto"/>
                    <w:left w:val="none" w:sz="0" w:space="0" w:color="auto"/>
                    <w:bottom w:val="none" w:sz="0" w:space="0" w:color="auto"/>
                    <w:right w:val="none" w:sz="0" w:space="0" w:color="auto"/>
                  </w:divBdr>
                </w:div>
                <w:div w:id="795637319">
                  <w:marLeft w:val="0"/>
                  <w:marRight w:val="0"/>
                  <w:marTop w:val="0"/>
                  <w:marBottom w:val="0"/>
                  <w:divBdr>
                    <w:top w:val="none" w:sz="0" w:space="0" w:color="auto"/>
                    <w:left w:val="none" w:sz="0" w:space="0" w:color="auto"/>
                    <w:bottom w:val="none" w:sz="0" w:space="0" w:color="auto"/>
                    <w:right w:val="none" w:sz="0" w:space="0" w:color="auto"/>
                  </w:divBdr>
                </w:div>
                <w:div w:id="168446419">
                  <w:marLeft w:val="0"/>
                  <w:marRight w:val="0"/>
                  <w:marTop w:val="0"/>
                  <w:marBottom w:val="0"/>
                  <w:divBdr>
                    <w:top w:val="none" w:sz="0" w:space="0" w:color="auto"/>
                    <w:left w:val="none" w:sz="0" w:space="0" w:color="auto"/>
                    <w:bottom w:val="none" w:sz="0" w:space="0" w:color="auto"/>
                    <w:right w:val="none" w:sz="0" w:space="0" w:color="auto"/>
                  </w:divBdr>
                </w:div>
                <w:div w:id="1459880568">
                  <w:marLeft w:val="0"/>
                  <w:marRight w:val="0"/>
                  <w:marTop w:val="0"/>
                  <w:marBottom w:val="0"/>
                  <w:divBdr>
                    <w:top w:val="none" w:sz="0" w:space="0" w:color="auto"/>
                    <w:left w:val="none" w:sz="0" w:space="0" w:color="auto"/>
                    <w:bottom w:val="none" w:sz="0" w:space="0" w:color="auto"/>
                    <w:right w:val="none" w:sz="0" w:space="0" w:color="auto"/>
                  </w:divBdr>
                </w:div>
                <w:div w:id="1421606964">
                  <w:marLeft w:val="0"/>
                  <w:marRight w:val="0"/>
                  <w:marTop w:val="0"/>
                  <w:marBottom w:val="0"/>
                  <w:divBdr>
                    <w:top w:val="none" w:sz="0" w:space="0" w:color="auto"/>
                    <w:left w:val="none" w:sz="0" w:space="0" w:color="auto"/>
                    <w:bottom w:val="none" w:sz="0" w:space="0" w:color="auto"/>
                    <w:right w:val="none" w:sz="0" w:space="0" w:color="auto"/>
                  </w:divBdr>
                </w:div>
                <w:div w:id="330331690">
                  <w:marLeft w:val="0"/>
                  <w:marRight w:val="0"/>
                  <w:marTop w:val="0"/>
                  <w:marBottom w:val="0"/>
                  <w:divBdr>
                    <w:top w:val="none" w:sz="0" w:space="0" w:color="auto"/>
                    <w:left w:val="none" w:sz="0" w:space="0" w:color="auto"/>
                    <w:bottom w:val="none" w:sz="0" w:space="0" w:color="auto"/>
                    <w:right w:val="none" w:sz="0" w:space="0" w:color="auto"/>
                  </w:divBdr>
                </w:div>
                <w:div w:id="1566069145">
                  <w:marLeft w:val="0"/>
                  <w:marRight w:val="0"/>
                  <w:marTop w:val="0"/>
                  <w:marBottom w:val="0"/>
                  <w:divBdr>
                    <w:top w:val="none" w:sz="0" w:space="0" w:color="auto"/>
                    <w:left w:val="none" w:sz="0" w:space="0" w:color="auto"/>
                    <w:bottom w:val="none" w:sz="0" w:space="0" w:color="auto"/>
                    <w:right w:val="none" w:sz="0" w:space="0" w:color="auto"/>
                  </w:divBdr>
                </w:div>
                <w:div w:id="25759974">
                  <w:marLeft w:val="0"/>
                  <w:marRight w:val="0"/>
                  <w:marTop w:val="0"/>
                  <w:marBottom w:val="0"/>
                  <w:divBdr>
                    <w:top w:val="none" w:sz="0" w:space="0" w:color="auto"/>
                    <w:left w:val="none" w:sz="0" w:space="0" w:color="auto"/>
                    <w:bottom w:val="none" w:sz="0" w:space="0" w:color="auto"/>
                    <w:right w:val="none" w:sz="0" w:space="0" w:color="auto"/>
                  </w:divBdr>
                </w:div>
                <w:div w:id="1907183291">
                  <w:marLeft w:val="0"/>
                  <w:marRight w:val="0"/>
                  <w:marTop w:val="0"/>
                  <w:marBottom w:val="0"/>
                  <w:divBdr>
                    <w:top w:val="none" w:sz="0" w:space="0" w:color="auto"/>
                    <w:left w:val="none" w:sz="0" w:space="0" w:color="auto"/>
                    <w:bottom w:val="none" w:sz="0" w:space="0" w:color="auto"/>
                    <w:right w:val="none" w:sz="0" w:space="0" w:color="auto"/>
                  </w:divBdr>
                </w:div>
                <w:div w:id="1654409774">
                  <w:marLeft w:val="0"/>
                  <w:marRight w:val="0"/>
                  <w:marTop w:val="0"/>
                  <w:marBottom w:val="0"/>
                  <w:divBdr>
                    <w:top w:val="none" w:sz="0" w:space="0" w:color="auto"/>
                    <w:left w:val="none" w:sz="0" w:space="0" w:color="auto"/>
                    <w:bottom w:val="none" w:sz="0" w:space="0" w:color="auto"/>
                    <w:right w:val="none" w:sz="0" w:space="0" w:color="auto"/>
                  </w:divBdr>
                </w:div>
                <w:div w:id="2076854740">
                  <w:marLeft w:val="0"/>
                  <w:marRight w:val="0"/>
                  <w:marTop w:val="0"/>
                  <w:marBottom w:val="0"/>
                  <w:divBdr>
                    <w:top w:val="none" w:sz="0" w:space="0" w:color="auto"/>
                    <w:left w:val="none" w:sz="0" w:space="0" w:color="auto"/>
                    <w:bottom w:val="none" w:sz="0" w:space="0" w:color="auto"/>
                    <w:right w:val="none" w:sz="0" w:space="0" w:color="auto"/>
                  </w:divBdr>
                </w:div>
                <w:div w:id="1891770612">
                  <w:marLeft w:val="0"/>
                  <w:marRight w:val="0"/>
                  <w:marTop w:val="0"/>
                  <w:marBottom w:val="0"/>
                  <w:divBdr>
                    <w:top w:val="none" w:sz="0" w:space="0" w:color="auto"/>
                    <w:left w:val="none" w:sz="0" w:space="0" w:color="auto"/>
                    <w:bottom w:val="none" w:sz="0" w:space="0" w:color="auto"/>
                    <w:right w:val="none" w:sz="0" w:space="0" w:color="auto"/>
                  </w:divBdr>
                </w:div>
                <w:div w:id="2082094277">
                  <w:marLeft w:val="0"/>
                  <w:marRight w:val="0"/>
                  <w:marTop w:val="0"/>
                  <w:marBottom w:val="0"/>
                  <w:divBdr>
                    <w:top w:val="none" w:sz="0" w:space="0" w:color="auto"/>
                    <w:left w:val="none" w:sz="0" w:space="0" w:color="auto"/>
                    <w:bottom w:val="none" w:sz="0" w:space="0" w:color="auto"/>
                    <w:right w:val="none" w:sz="0" w:space="0" w:color="auto"/>
                  </w:divBdr>
                </w:div>
                <w:div w:id="1763260301">
                  <w:marLeft w:val="0"/>
                  <w:marRight w:val="0"/>
                  <w:marTop w:val="0"/>
                  <w:marBottom w:val="0"/>
                  <w:divBdr>
                    <w:top w:val="none" w:sz="0" w:space="0" w:color="auto"/>
                    <w:left w:val="none" w:sz="0" w:space="0" w:color="auto"/>
                    <w:bottom w:val="none" w:sz="0" w:space="0" w:color="auto"/>
                    <w:right w:val="none" w:sz="0" w:space="0" w:color="auto"/>
                  </w:divBdr>
                </w:div>
                <w:div w:id="379743357">
                  <w:marLeft w:val="0"/>
                  <w:marRight w:val="0"/>
                  <w:marTop w:val="0"/>
                  <w:marBottom w:val="0"/>
                  <w:divBdr>
                    <w:top w:val="none" w:sz="0" w:space="0" w:color="auto"/>
                    <w:left w:val="none" w:sz="0" w:space="0" w:color="auto"/>
                    <w:bottom w:val="none" w:sz="0" w:space="0" w:color="auto"/>
                    <w:right w:val="none" w:sz="0" w:space="0" w:color="auto"/>
                  </w:divBdr>
                </w:div>
                <w:div w:id="890843468">
                  <w:marLeft w:val="0"/>
                  <w:marRight w:val="0"/>
                  <w:marTop w:val="0"/>
                  <w:marBottom w:val="0"/>
                  <w:divBdr>
                    <w:top w:val="none" w:sz="0" w:space="0" w:color="auto"/>
                    <w:left w:val="none" w:sz="0" w:space="0" w:color="auto"/>
                    <w:bottom w:val="none" w:sz="0" w:space="0" w:color="auto"/>
                    <w:right w:val="none" w:sz="0" w:space="0" w:color="auto"/>
                  </w:divBdr>
                </w:div>
                <w:div w:id="1412004515">
                  <w:marLeft w:val="0"/>
                  <w:marRight w:val="0"/>
                  <w:marTop w:val="0"/>
                  <w:marBottom w:val="0"/>
                  <w:divBdr>
                    <w:top w:val="none" w:sz="0" w:space="0" w:color="auto"/>
                    <w:left w:val="none" w:sz="0" w:space="0" w:color="auto"/>
                    <w:bottom w:val="none" w:sz="0" w:space="0" w:color="auto"/>
                    <w:right w:val="none" w:sz="0" w:space="0" w:color="auto"/>
                  </w:divBdr>
                </w:div>
                <w:div w:id="356851224">
                  <w:marLeft w:val="0"/>
                  <w:marRight w:val="0"/>
                  <w:marTop w:val="0"/>
                  <w:marBottom w:val="0"/>
                  <w:divBdr>
                    <w:top w:val="none" w:sz="0" w:space="0" w:color="auto"/>
                    <w:left w:val="none" w:sz="0" w:space="0" w:color="auto"/>
                    <w:bottom w:val="none" w:sz="0" w:space="0" w:color="auto"/>
                    <w:right w:val="none" w:sz="0" w:space="0" w:color="auto"/>
                  </w:divBdr>
                </w:div>
                <w:div w:id="830606364">
                  <w:marLeft w:val="0"/>
                  <w:marRight w:val="0"/>
                  <w:marTop w:val="0"/>
                  <w:marBottom w:val="0"/>
                  <w:divBdr>
                    <w:top w:val="none" w:sz="0" w:space="0" w:color="auto"/>
                    <w:left w:val="none" w:sz="0" w:space="0" w:color="auto"/>
                    <w:bottom w:val="none" w:sz="0" w:space="0" w:color="auto"/>
                    <w:right w:val="none" w:sz="0" w:space="0" w:color="auto"/>
                  </w:divBdr>
                </w:div>
                <w:div w:id="829053638">
                  <w:marLeft w:val="0"/>
                  <w:marRight w:val="0"/>
                  <w:marTop w:val="0"/>
                  <w:marBottom w:val="0"/>
                  <w:divBdr>
                    <w:top w:val="none" w:sz="0" w:space="0" w:color="auto"/>
                    <w:left w:val="none" w:sz="0" w:space="0" w:color="auto"/>
                    <w:bottom w:val="none" w:sz="0" w:space="0" w:color="auto"/>
                    <w:right w:val="none" w:sz="0" w:space="0" w:color="auto"/>
                  </w:divBdr>
                </w:div>
                <w:div w:id="1079059541">
                  <w:marLeft w:val="0"/>
                  <w:marRight w:val="0"/>
                  <w:marTop w:val="0"/>
                  <w:marBottom w:val="0"/>
                  <w:divBdr>
                    <w:top w:val="none" w:sz="0" w:space="0" w:color="auto"/>
                    <w:left w:val="none" w:sz="0" w:space="0" w:color="auto"/>
                    <w:bottom w:val="none" w:sz="0" w:space="0" w:color="auto"/>
                    <w:right w:val="none" w:sz="0" w:space="0" w:color="auto"/>
                  </w:divBdr>
                </w:div>
                <w:div w:id="294994503">
                  <w:marLeft w:val="0"/>
                  <w:marRight w:val="0"/>
                  <w:marTop w:val="0"/>
                  <w:marBottom w:val="0"/>
                  <w:divBdr>
                    <w:top w:val="none" w:sz="0" w:space="0" w:color="auto"/>
                    <w:left w:val="none" w:sz="0" w:space="0" w:color="auto"/>
                    <w:bottom w:val="none" w:sz="0" w:space="0" w:color="auto"/>
                    <w:right w:val="none" w:sz="0" w:space="0" w:color="auto"/>
                  </w:divBdr>
                </w:div>
                <w:div w:id="1723403057">
                  <w:marLeft w:val="0"/>
                  <w:marRight w:val="0"/>
                  <w:marTop w:val="0"/>
                  <w:marBottom w:val="0"/>
                  <w:divBdr>
                    <w:top w:val="none" w:sz="0" w:space="0" w:color="auto"/>
                    <w:left w:val="none" w:sz="0" w:space="0" w:color="auto"/>
                    <w:bottom w:val="none" w:sz="0" w:space="0" w:color="auto"/>
                    <w:right w:val="none" w:sz="0" w:space="0" w:color="auto"/>
                  </w:divBdr>
                </w:div>
                <w:div w:id="812136559">
                  <w:marLeft w:val="0"/>
                  <w:marRight w:val="0"/>
                  <w:marTop w:val="0"/>
                  <w:marBottom w:val="0"/>
                  <w:divBdr>
                    <w:top w:val="none" w:sz="0" w:space="0" w:color="auto"/>
                    <w:left w:val="none" w:sz="0" w:space="0" w:color="auto"/>
                    <w:bottom w:val="none" w:sz="0" w:space="0" w:color="auto"/>
                    <w:right w:val="none" w:sz="0" w:space="0" w:color="auto"/>
                  </w:divBdr>
                </w:div>
                <w:div w:id="62455930">
                  <w:marLeft w:val="0"/>
                  <w:marRight w:val="0"/>
                  <w:marTop w:val="0"/>
                  <w:marBottom w:val="0"/>
                  <w:divBdr>
                    <w:top w:val="none" w:sz="0" w:space="0" w:color="auto"/>
                    <w:left w:val="none" w:sz="0" w:space="0" w:color="auto"/>
                    <w:bottom w:val="none" w:sz="0" w:space="0" w:color="auto"/>
                    <w:right w:val="none" w:sz="0" w:space="0" w:color="auto"/>
                  </w:divBdr>
                </w:div>
                <w:div w:id="2120251202">
                  <w:marLeft w:val="0"/>
                  <w:marRight w:val="0"/>
                  <w:marTop w:val="0"/>
                  <w:marBottom w:val="0"/>
                  <w:divBdr>
                    <w:top w:val="none" w:sz="0" w:space="0" w:color="auto"/>
                    <w:left w:val="none" w:sz="0" w:space="0" w:color="auto"/>
                    <w:bottom w:val="none" w:sz="0" w:space="0" w:color="auto"/>
                    <w:right w:val="none" w:sz="0" w:space="0" w:color="auto"/>
                  </w:divBdr>
                </w:div>
                <w:div w:id="2102069290">
                  <w:marLeft w:val="0"/>
                  <w:marRight w:val="0"/>
                  <w:marTop w:val="0"/>
                  <w:marBottom w:val="0"/>
                  <w:divBdr>
                    <w:top w:val="none" w:sz="0" w:space="0" w:color="auto"/>
                    <w:left w:val="none" w:sz="0" w:space="0" w:color="auto"/>
                    <w:bottom w:val="none" w:sz="0" w:space="0" w:color="auto"/>
                    <w:right w:val="none" w:sz="0" w:space="0" w:color="auto"/>
                  </w:divBdr>
                </w:div>
                <w:div w:id="1231960194">
                  <w:marLeft w:val="0"/>
                  <w:marRight w:val="0"/>
                  <w:marTop w:val="0"/>
                  <w:marBottom w:val="0"/>
                  <w:divBdr>
                    <w:top w:val="none" w:sz="0" w:space="0" w:color="auto"/>
                    <w:left w:val="none" w:sz="0" w:space="0" w:color="auto"/>
                    <w:bottom w:val="none" w:sz="0" w:space="0" w:color="auto"/>
                    <w:right w:val="none" w:sz="0" w:space="0" w:color="auto"/>
                  </w:divBdr>
                </w:div>
                <w:div w:id="2040204855">
                  <w:marLeft w:val="0"/>
                  <w:marRight w:val="0"/>
                  <w:marTop w:val="0"/>
                  <w:marBottom w:val="0"/>
                  <w:divBdr>
                    <w:top w:val="none" w:sz="0" w:space="0" w:color="auto"/>
                    <w:left w:val="none" w:sz="0" w:space="0" w:color="auto"/>
                    <w:bottom w:val="none" w:sz="0" w:space="0" w:color="auto"/>
                    <w:right w:val="none" w:sz="0" w:space="0" w:color="auto"/>
                  </w:divBdr>
                </w:div>
                <w:div w:id="2076925813">
                  <w:marLeft w:val="0"/>
                  <w:marRight w:val="0"/>
                  <w:marTop w:val="0"/>
                  <w:marBottom w:val="0"/>
                  <w:divBdr>
                    <w:top w:val="none" w:sz="0" w:space="0" w:color="auto"/>
                    <w:left w:val="none" w:sz="0" w:space="0" w:color="auto"/>
                    <w:bottom w:val="none" w:sz="0" w:space="0" w:color="auto"/>
                    <w:right w:val="none" w:sz="0" w:space="0" w:color="auto"/>
                  </w:divBdr>
                </w:div>
                <w:div w:id="774788890">
                  <w:marLeft w:val="0"/>
                  <w:marRight w:val="0"/>
                  <w:marTop w:val="0"/>
                  <w:marBottom w:val="0"/>
                  <w:divBdr>
                    <w:top w:val="none" w:sz="0" w:space="0" w:color="auto"/>
                    <w:left w:val="none" w:sz="0" w:space="0" w:color="auto"/>
                    <w:bottom w:val="none" w:sz="0" w:space="0" w:color="auto"/>
                    <w:right w:val="none" w:sz="0" w:space="0" w:color="auto"/>
                  </w:divBdr>
                </w:div>
                <w:div w:id="197744460">
                  <w:marLeft w:val="0"/>
                  <w:marRight w:val="0"/>
                  <w:marTop w:val="0"/>
                  <w:marBottom w:val="0"/>
                  <w:divBdr>
                    <w:top w:val="none" w:sz="0" w:space="0" w:color="auto"/>
                    <w:left w:val="none" w:sz="0" w:space="0" w:color="auto"/>
                    <w:bottom w:val="none" w:sz="0" w:space="0" w:color="auto"/>
                    <w:right w:val="none" w:sz="0" w:space="0" w:color="auto"/>
                  </w:divBdr>
                </w:div>
                <w:div w:id="1164903065">
                  <w:marLeft w:val="0"/>
                  <w:marRight w:val="0"/>
                  <w:marTop w:val="0"/>
                  <w:marBottom w:val="0"/>
                  <w:divBdr>
                    <w:top w:val="none" w:sz="0" w:space="0" w:color="auto"/>
                    <w:left w:val="none" w:sz="0" w:space="0" w:color="auto"/>
                    <w:bottom w:val="none" w:sz="0" w:space="0" w:color="auto"/>
                    <w:right w:val="none" w:sz="0" w:space="0" w:color="auto"/>
                  </w:divBdr>
                </w:div>
                <w:div w:id="275330971">
                  <w:marLeft w:val="0"/>
                  <w:marRight w:val="0"/>
                  <w:marTop w:val="0"/>
                  <w:marBottom w:val="0"/>
                  <w:divBdr>
                    <w:top w:val="none" w:sz="0" w:space="0" w:color="auto"/>
                    <w:left w:val="none" w:sz="0" w:space="0" w:color="auto"/>
                    <w:bottom w:val="none" w:sz="0" w:space="0" w:color="auto"/>
                    <w:right w:val="none" w:sz="0" w:space="0" w:color="auto"/>
                  </w:divBdr>
                </w:div>
                <w:div w:id="2003467176">
                  <w:marLeft w:val="0"/>
                  <w:marRight w:val="0"/>
                  <w:marTop w:val="0"/>
                  <w:marBottom w:val="0"/>
                  <w:divBdr>
                    <w:top w:val="none" w:sz="0" w:space="0" w:color="auto"/>
                    <w:left w:val="none" w:sz="0" w:space="0" w:color="auto"/>
                    <w:bottom w:val="none" w:sz="0" w:space="0" w:color="auto"/>
                    <w:right w:val="none" w:sz="0" w:space="0" w:color="auto"/>
                  </w:divBdr>
                </w:div>
                <w:div w:id="185602163">
                  <w:marLeft w:val="0"/>
                  <w:marRight w:val="0"/>
                  <w:marTop w:val="0"/>
                  <w:marBottom w:val="0"/>
                  <w:divBdr>
                    <w:top w:val="none" w:sz="0" w:space="0" w:color="auto"/>
                    <w:left w:val="none" w:sz="0" w:space="0" w:color="auto"/>
                    <w:bottom w:val="none" w:sz="0" w:space="0" w:color="auto"/>
                    <w:right w:val="none" w:sz="0" w:space="0" w:color="auto"/>
                  </w:divBdr>
                </w:div>
              </w:divsChild>
            </w:div>
            <w:div w:id="1743218919">
              <w:marLeft w:val="0"/>
              <w:marRight w:val="0"/>
              <w:marTop w:val="0"/>
              <w:marBottom w:val="0"/>
              <w:divBdr>
                <w:top w:val="none" w:sz="0" w:space="0" w:color="auto"/>
                <w:left w:val="none" w:sz="0" w:space="0" w:color="auto"/>
                <w:bottom w:val="none" w:sz="0" w:space="0" w:color="auto"/>
                <w:right w:val="none" w:sz="0" w:space="0" w:color="auto"/>
              </w:divBdr>
              <w:divsChild>
                <w:div w:id="196236954">
                  <w:marLeft w:val="0"/>
                  <w:marRight w:val="0"/>
                  <w:marTop w:val="0"/>
                  <w:marBottom w:val="0"/>
                  <w:divBdr>
                    <w:top w:val="none" w:sz="0" w:space="0" w:color="auto"/>
                    <w:left w:val="none" w:sz="0" w:space="0" w:color="auto"/>
                    <w:bottom w:val="none" w:sz="0" w:space="0" w:color="auto"/>
                    <w:right w:val="none" w:sz="0" w:space="0" w:color="auto"/>
                  </w:divBdr>
                </w:div>
                <w:div w:id="630408051">
                  <w:marLeft w:val="0"/>
                  <w:marRight w:val="0"/>
                  <w:marTop w:val="0"/>
                  <w:marBottom w:val="0"/>
                  <w:divBdr>
                    <w:top w:val="none" w:sz="0" w:space="0" w:color="auto"/>
                    <w:left w:val="none" w:sz="0" w:space="0" w:color="auto"/>
                    <w:bottom w:val="none" w:sz="0" w:space="0" w:color="auto"/>
                    <w:right w:val="none" w:sz="0" w:space="0" w:color="auto"/>
                  </w:divBdr>
                </w:div>
                <w:div w:id="966007046">
                  <w:marLeft w:val="0"/>
                  <w:marRight w:val="0"/>
                  <w:marTop w:val="0"/>
                  <w:marBottom w:val="0"/>
                  <w:divBdr>
                    <w:top w:val="none" w:sz="0" w:space="0" w:color="auto"/>
                    <w:left w:val="none" w:sz="0" w:space="0" w:color="auto"/>
                    <w:bottom w:val="none" w:sz="0" w:space="0" w:color="auto"/>
                    <w:right w:val="none" w:sz="0" w:space="0" w:color="auto"/>
                  </w:divBdr>
                </w:div>
                <w:div w:id="1609658130">
                  <w:marLeft w:val="0"/>
                  <w:marRight w:val="0"/>
                  <w:marTop w:val="0"/>
                  <w:marBottom w:val="0"/>
                  <w:divBdr>
                    <w:top w:val="none" w:sz="0" w:space="0" w:color="auto"/>
                    <w:left w:val="none" w:sz="0" w:space="0" w:color="auto"/>
                    <w:bottom w:val="none" w:sz="0" w:space="0" w:color="auto"/>
                    <w:right w:val="none" w:sz="0" w:space="0" w:color="auto"/>
                  </w:divBdr>
                </w:div>
                <w:div w:id="2036692994">
                  <w:marLeft w:val="0"/>
                  <w:marRight w:val="0"/>
                  <w:marTop w:val="0"/>
                  <w:marBottom w:val="0"/>
                  <w:divBdr>
                    <w:top w:val="none" w:sz="0" w:space="0" w:color="auto"/>
                    <w:left w:val="none" w:sz="0" w:space="0" w:color="auto"/>
                    <w:bottom w:val="none" w:sz="0" w:space="0" w:color="auto"/>
                    <w:right w:val="none" w:sz="0" w:space="0" w:color="auto"/>
                  </w:divBdr>
                </w:div>
                <w:div w:id="1324506134">
                  <w:marLeft w:val="0"/>
                  <w:marRight w:val="0"/>
                  <w:marTop w:val="0"/>
                  <w:marBottom w:val="0"/>
                  <w:divBdr>
                    <w:top w:val="none" w:sz="0" w:space="0" w:color="auto"/>
                    <w:left w:val="none" w:sz="0" w:space="0" w:color="auto"/>
                    <w:bottom w:val="none" w:sz="0" w:space="0" w:color="auto"/>
                    <w:right w:val="none" w:sz="0" w:space="0" w:color="auto"/>
                  </w:divBdr>
                </w:div>
                <w:div w:id="256719118">
                  <w:marLeft w:val="0"/>
                  <w:marRight w:val="0"/>
                  <w:marTop w:val="0"/>
                  <w:marBottom w:val="0"/>
                  <w:divBdr>
                    <w:top w:val="none" w:sz="0" w:space="0" w:color="auto"/>
                    <w:left w:val="none" w:sz="0" w:space="0" w:color="auto"/>
                    <w:bottom w:val="none" w:sz="0" w:space="0" w:color="auto"/>
                    <w:right w:val="none" w:sz="0" w:space="0" w:color="auto"/>
                  </w:divBdr>
                </w:div>
                <w:div w:id="1454321040">
                  <w:marLeft w:val="0"/>
                  <w:marRight w:val="0"/>
                  <w:marTop w:val="0"/>
                  <w:marBottom w:val="0"/>
                  <w:divBdr>
                    <w:top w:val="none" w:sz="0" w:space="0" w:color="auto"/>
                    <w:left w:val="none" w:sz="0" w:space="0" w:color="auto"/>
                    <w:bottom w:val="none" w:sz="0" w:space="0" w:color="auto"/>
                    <w:right w:val="none" w:sz="0" w:space="0" w:color="auto"/>
                  </w:divBdr>
                </w:div>
                <w:div w:id="305664173">
                  <w:marLeft w:val="0"/>
                  <w:marRight w:val="0"/>
                  <w:marTop w:val="0"/>
                  <w:marBottom w:val="0"/>
                  <w:divBdr>
                    <w:top w:val="none" w:sz="0" w:space="0" w:color="auto"/>
                    <w:left w:val="none" w:sz="0" w:space="0" w:color="auto"/>
                    <w:bottom w:val="none" w:sz="0" w:space="0" w:color="auto"/>
                    <w:right w:val="none" w:sz="0" w:space="0" w:color="auto"/>
                  </w:divBdr>
                </w:div>
                <w:div w:id="253637251">
                  <w:marLeft w:val="0"/>
                  <w:marRight w:val="0"/>
                  <w:marTop w:val="0"/>
                  <w:marBottom w:val="0"/>
                  <w:divBdr>
                    <w:top w:val="none" w:sz="0" w:space="0" w:color="auto"/>
                    <w:left w:val="none" w:sz="0" w:space="0" w:color="auto"/>
                    <w:bottom w:val="none" w:sz="0" w:space="0" w:color="auto"/>
                    <w:right w:val="none" w:sz="0" w:space="0" w:color="auto"/>
                  </w:divBdr>
                </w:div>
                <w:div w:id="153691747">
                  <w:marLeft w:val="0"/>
                  <w:marRight w:val="0"/>
                  <w:marTop w:val="0"/>
                  <w:marBottom w:val="0"/>
                  <w:divBdr>
                    <w:top w:val="none" w:sz="0" w:space="0" w:color="auto"/>
                    <w:left w:val="none" w:sz="0" w:space="0" w:color="auto"/>
                    <w:bottom w:val="none" w:sz="0" w:space="0" w:color="auto"/>
                    <w:right w:val="none" w:sz="0" w:space="0" w:color="auto"/>
                  </w:divBdr>
                </w:div>
                <w:div w:id="1494177567">
                  <w:marLeft w:val="0"/>
                  <w:marRight w:val="0"/>
                  <w:marTop w:val="0"/>
                  <w:marBottom w:val="0"/>
                  <w:divBdr>
                    <w:top w:val="none" w:sz="0" w:space="0" w:color="auto"/>
                    <w:left w:val="none" w:sz="0" w:space="0" w:color="auto"/>
                    <w:bottom w:val="none" w:sz="0" w:space="0" w:color="auto"/>
                    <w:right w:val="none" w:sz="0" w:space="0" w:color="auto"/>
                  </w:divBdr>
                </w:div>
                <w:div w:id="116678142">
                  <w:marLeft w:val="0"/>
                  <w:marRight w:val="0"/>
                  <w:marTop w:val="0"/>
                  <w:marBottom w:val="0"/>
                  <w:divBdr>
                    <w:top w:val="none" w:sz="0" w:space="0" w:color="auto"/>
                    <w:left w:val="none" w:sz="0" w:space="0" w:color="auto"/>
                    <w:bottom w:val="none" w:sz="0" w:space="0" w:color="auto"/>
                    <w:right w:val="none" w:sz="0" w:space="0" w:color="auto"/>
                  </w:divBdr>
                </w:div>
                <w:div w:id="1943804958">
                  <w:marLeft w:val="0"/>
                  <w:marRight w:val="0"/>
                  <w:marTop w:val="0"/>
                  <w:marBottom w:val="0"/>
                  <w:divBdr>
                    <w:top w:val="none" w:sz="0" w:space="0" w:color="auto"/>
                    <w:left w:val="none" w:sz="0" w:space="0" w:color="auto"/>
                    <w:bottom w:val="none" w:sz="0" w:space="0" w:color="auto"/>
                    <w:right w:val="none" w:sz="0" w:space="0" w:color="auto"/>
                  </w:divBdr>
                </w:div>
                <w:div w:id="106896264">
                  <w:marLeft w:val="0"/>
                  <w:marRight w:val="0"/>
                  <w:marTop w:val="0"/>
                  <w:marBottom w:val="0"/>
                  <w:divBdr>
                    <w:top w:val="none" w:sz="0" w:space="0" w:color="auto"/>
                    <w:left w:val="none" w:sz="0" w:space="0" w:color="auto"/>
                    <w:bottom w:val="none" w:sz="0" w:space="0" w:color="auto"/>
                    <w:right w:val="none" w:sz="0" w:space="0" w:color="auto"/>
                  </w:divBdr>
                </w:div>
                <w:div w:id="241985899">
                  <w:marLeft w:val="0"/>
                  <w:marRight w:val="0"/>
                  <w:marTop w:val="0"/>
                  <w:marBottom w:val="0"/>
                  <w:divBdr>
                    <w:top w:val="none" w:sz="0" w:space="0" w:color="auto"/>
                    <w:left w:val="none" w:sz="0" w:space="0" w:color="auto"/>
                    <w:bottom w:val="none" w:sz="0" w:space="0" w:color="auto"/>
                    <w:right w:val="none" w:sz="0" w:space="0" w:color="auto"/>
                  </w:divBdr>
                </w:div>
                <w:div w:id="352651435">
                  <w:marLeft w:val="0"/>
                  <w:marRight w:val="0"/>
                  <w:marTop w:val="0"/>
                  <w:marBottom w:val="0"/>
                  <w:divBdr>
                    <w:top w:val="none" w:sz="0" w:space="0" w:color="auto"/>
                    <w:left w:val="none" w:sz="0" w:space="0" w:color="auto"/>
                    <w:bottom w:val="none" w:sz="0" w:space="0" w:color="auto"/>
                    <w:right w:val="none" w:sz="0" w:space="0" w:color="auto"/>
                  </w:divBdr>
                </w:div>
                <w:div w:id="1034160126">
                  <w:marLeft w:val="0"/>
                  <w:marRight w:val="0"/>
                  <w:marTop w:val="0"/>
                  <w:marBottom w:val="0"/>
                  <w:divBdr>
                    <w:top w:val="none" w:sz="0" w:space="0" w:color="auto"/>
                    <w:left w:val="none" w:sz="0" w:space="0" w:color="auto"/>
                    <w:bottom w:val="none" w:sz="0" w:space="0" w:color="auto"/>
                    <w:right w:val="none" w:sz="0" w:space="0" w:color="auto"/>
                  </w:divBdr>
                </w:div>
                <w:div w:id="1240363803">
                  <w:marLeft w:val="0"/>
                  <w:marRight w:val="0"/>
                  <w:marTop w:val="0"/>
                  <w:marBottom w:val="0"/>
                  <w:divBdr>
                    <w:top w:val="none" w:sz="0" w:space="0" w:color="auto"/>
                    <w:left w:val="none" w:sz="0" w:space="0" w:color="auto"/>
                    <w:bottom w:val="none" w:sz="0" w:space="0" w:color="auto"/>
                    <w:right w:val="none" w:sz="0" w:space="0" w:color="auto"/>
                  </w:divBdr>
                </w:div>
                <w:div w:id="1919245804">
                  <w:marLeft w:val="0"/>
                  <w:marRight w:val="0"/>
                  <w:marTop w:val="0"/>
                  <w:marBottom w:val="0"/>
                  <w:divBdr>
                    <w:top w:val="none" w:sz="0" w:space="0" w:color="auto"/>
                    <w:left w:val="none" w:sz="0" w:space="0" w:color="auto"/>
                    <w:bottom w:val="none" w:sz="0" w:space="0" w:color="auto"/>
                    <w:right w:val="none" w:sz="0" w:space="0" w:color="auto"/>
                  </w:divBdr>
                </w:div>
                <w:div w:id="564336302">
                  <w:marLeft w:val="0"/>
                  <w:marRight w:val="0"/>
                  <w:marTop w:val="0"/>
                  <w:marBottom w:val="0"/>
                  <w:divBdr>
                    <w:top w:val="none" w:sz="0" w:space="0" w:color="auto"/>
                    <w:left w:val="none" w:sz="0" w:space="0" w:color="auto"/>
                    <w:bottom w:val="none" w:sz="0" w:space="0" w:color="auto"/>
                    <w:right w:val="none" w:sz="0" w:space="0" w:color="auto"/>
                  </w:divBdr>
                </w:div>
                <w:div w:id="1307272932">
                  <w:marLeft w:val="0"/>
                  <w:marRight w:val="0"/>
                  <w:marTop w:val="0"/>
                  <w:marBottom w:val="0"/>
                  <w:divBdr>
                    <w:top w:val="none" w:sz="0" w:space="0" w:color="auto"/>
                    <w:left w:val="none" w:sz="0" w:space="0" w:color="auto"/>
                    <w:bottom w:val="none" w:sz="0" w:space="0" w:color="auto"/>
                    <w:right w:val="none" w:sz="0" w:space="0" w:color="auto"/>
                  </w:divBdr>
                </w:div>
                <w:div w:id="90052863">
                  <w:marLeft w:val="0"/>
                  <w:marRight w:val="0"/>
                  <w:marTop w:val="0"/>
                  <w:marBottom w:val="0"/>
                  <w:divBdr>
                    <w:top w:val="none" w:sz="0" w:space="0" w:color="auto"/>
                    <w:left w:val="none" w:sz="0" w:space="0" w:color="auto"/>
                    <w:bottom w:val="none" w:sz="0" w:space="0" w:color="auto"/>
                    <w:right w:val="none" w:sz="0" w:space="0" w:color="auto"/>
                  </w:divBdr>
                </w:div>
                <w:div w:id="1507331592">
                  <w:marLeft w:val="0"/>
                  <w:marRight w:val="0"/>
                  <w:marTop w:val="0"/>
                  <w:marBottom w:val="0"/>
                  <w:divBdr>
                    <w:top w:val="none" w:sz="0" w:space="0" w:color="auto"/>
                    <w:left w:val="none" w:sz="0" w:space="0" w:color="auto"/>
                    <w:bottom w:val="none" w:sz="0" w:space="0" w:color="auto"/>
                    <w:right w:val="none" w:sz="0" w:space="0" w:color="auto"/>
                  </w:divBdr>
                </w:div>
                <w:div w:id="722097204">
                  <w:marLeft w:val="0"/>
                  <w:marRight w:val="0"/>
                  <w:marTop w:val="0"/>
                  <w:marBottom w:val="0"/>
                  <w:divBdr>
                    <w:top w:val="none" w:sz="0" w:space="0" w:color="auto"/>
                    <w:left w:val="none" w:sz="0" w:space="0" w:color="auto"/>
                    <w:bottom w:val="none" w:sz="0" w:space="0" w:color="auto"/>
                    <w:right w:val="none" w:sz="0" w:space="0" w:color="auto"/>
                  </w:divBdr>
                </w:div>
                <w:div w:id="314338238">
                  <w:marLeft w:val="0"/>
                  <w:marRight w:val="0"/>
                  <w:marTop w:val="0"/>
                  <w:marBottom w:val="0"/>
                  <w:divBdr>
                    <w:top w:val="none" w:sz="0" w:space="0" w:color="auto"/>
                    <w:left w:val="none" w:sz="0" w:space="0" w:color="auto"/>
                    <w:bottom w:val="none" w:sz="0" w:space="0" w:color="auto"/>
                    <w:right w:val="none" w:sz="0" w:space="0" w:color="auto"/>
                  </w:divBdr>
                </w:div>
                <w:div w:id="472216203">
                  <w:marLeft w:val="0"/>
                  <w:marRight w:val="0"/>
                  <w:marTop w:val="0"/>
                  <w:marBottom w:val="0"/>
                  <w:divBdr>
                    <w:top w:val="none" w:sz="0" w:space="0" w:color="auto"/>
                    <w:left w:val="none" w:sz="0" w:space="0" w:color="auto"/>
                    <w:bottom w:val="none" w:sz="0" w:space="0" w:color="auto"/>
                    <w:right w:val="none" w:sz="0" w:space="0" w:color="auto"/>
                  </w:divBdr>
                </w:div>
                <w:div w:id="858272166">
                  <w:marLeft w:val="0"/>
                  <w:marRight w:val="0"/>
                  <w:marTop w:val="0"/>
                  <w:marBottom w:val="0"/>
                  <w:divBdr>
                    <w:top w:val="none" w:sz="0" w:space="0" w:color="auto"/>
                    <w:left w:val="none" w:sz="0" w:space="0" w:color="auto"/>
                    <w:bottom w:val="none" w:sz="0" w:space="0" w:color="auto"/>
                    <w:right w:val="none" w:sz="0" w:space="0" w:color="auto"/>
                  </w:divBdr>
                </w:div>
                <w:div w:id="204342046">
                  <w:marLeft w:val="0"/>
                  <w:marRight w:val="0"/>
                  <w:marTop w:val="0"/>
                  <w:marBottom w:val="0"/>
                  <w:divBdr>
                    <w:top w:val="none" w:sz="0" w:space="0" w:color="auto"/>
                    <w:left w:val="none" w:sz="0" w:space="0" w:color="auto"/>
                    <w:bottom w:val="none" w:sz="0" w:space="0" w:color="auto"/>
                    <w:right w:val="none" w:sz="0" w:space="0" w:color="auto"/>
                  </w:divBdr>
                </w:div>
                <w:div w:id="1220167560">
                  <w:marLeft w:val="0"/>
                  <w:marRight w:val="0"/>
                  <w:marTop w:val="0"/>
                  <w:marBottom w:val="0"/>
                  <w:divBdr>
                    <w:top w:val="none" w:sz="0" w:space="0" w:color="auto"/>
                    <w:left w:val="none" w:sz="0" w:space="0" w:color="auto"/>
                    <w:bottom w:val="none" w:sz="0" w:space="0" w:color="auto"/>
                    <w:right w:val="none" w:sz="0" w:space="0" w:color="auto"/>
                  </w:divBdr>
                </w:div>
                <w:div w:id="2048870979">
                  <w:marLeft w:val="0"/>
                  <w:marRight w:val="0"/>
                  <w:marTop w:val="0"/>
                  <w:marBottom w:val="0"/>
                  <w:divBdr>
                    <w:top w:val="none" w:sz="0" w:space="0" w:color="auto"/>
                    <w:left w:val="none" w:sz="0" w:space="0" w:color="auto"/>
                    <w:bottom w:val="none" w:sz="0" w:space="0" w:color="auto"/>
                    <w:right w:val="none" w:sz="0" w:space="0" w:color="auto"/>
                  </w:divBdr>
                </w:div>
                <w:div w:id="2013800540">
                  <w:marLeft w:val="0"/>
                  <w:marRight w:val="0"/>
                  <w:marTop w:val="0"/>
                  <w:marBottom w:val="0"/>
                  <w:divBdr>
                    <w:top w:val="none" w:sz="0" w:space="0" w:color="auto"/>
                    <w:left w:val="none" w:sz="0" w:space="0" w:color="auto"/>
                    <w:bottom w:val="none" w:sz="0" w:space="0" w:color="auto"/>
                    <w:right w:val="none" w:sz="0" w:space="0" w:color="auto"/>
                  </w:divBdr>
                </w:div>
                <w:div w:id="23751090">
                  <w:marLeft w:val="0"/>
                  <w:marRight w:val="0"/>
                  <w:marTop w:val="0"/>
                  <w:marBottom w:val="0"/>
                  <w:divBdr>
                    <w:top w:val="none" w:sz="0" w:space="0" w:color="auto"/>
                    <w:left w:val="none" w:sz="0" w:space="0" w:color="auto"/>
                    <w:bottom w:val="none" w:sz="0" w:space="0" w:color="auto"/>
                    <w:right w:val="none" w:sz="0" w:space="0" w:color="auto"/>
                  </w:divBdr>
                </w:div>
                <w:div w:id="493374940">
                  <w:marLeft w:val="0"/>
                  <w:marRight w:val="0"/>
                  <w:marTop w:val="0"/>
                  <w:marBottom w:val="0"/>
                  <w:divBdr>
                    <w:top w:val="none" w:sz="0" w:space="0" w:color="auto"/>
                    <w:left w:val="none" w:sz="0" w:space="0" w:color="auto"/>
                    <w:bottom w:val="none" w:sz="0" w:space="0" w:color="auto"/>
                    <w:right w:val="none" w:sz="0" w:space="0" w:color="auto"/>
                  </w:divBdr>
                </w:div>
                <w:div w:id="357046921">
                  <w:marLeft w:val="0"/>
                  <w:marRight w:val="0"/>
                  <w:marTop w:val="0"/>
                  <w:marBottom w:val="0"/>
                  <w:divBdr>
                    <w:top w:val="none" w:sz="0" w:space="0" w:color="auto"/>
                    <w:left w:val="none" w:sz="0" w:space="0" w:color="auto"/>
                    <w:bottom w:val="none" w:sz="0" w:space="0" w:color="auto"/>
                    <w:right w:val="none" w:sz="0" w:space="0" w:color="auto"/>
                  </w:divBdr>
                </w:div>
                <w:div w:id="1291208329">
                  <w:marLeft w:val="0"/>
                  <w:marRight w:val="0"/>
                  <w:marTop w:val="0"/>
                  <w:marBottom w:val="0"/>
                  <w:divBdr>
                    <w:top w:val="none" w:sz="0" w:space="0" w:color="auto"/>
                    <w:left w:val="none" w:sz="0" w:space="0" w:color="auto"/>
                    <w:bottom w:val="none" w:sz="0" w:space="0" w:color="auto"/>
                    <w:right w:val="none" w:sz="0" w:space="0" w:color="auto"/>
                  </w:divBdr>
                </w:div>
                <w:div w:id="629211569">
                  <w:marLeft w:val="0"/>
                  <w:marRight w:val="0"/>
                  <w:marTop w:val="0"/>
                  <w:marBottom w:val="0"/>
                  <w:divBdr>
                    <w:top w:val="none" w:sz="0" w:space="0" w:color="auto"/>
                    <w:left w:val="none" w:sz="0" w:space="0" w:color="auto"/>
                    <w:bottom w:val="none" w:sz="0" w:space="0" w:color="auto"/>
                    <w:right w:val="none" w:sz="0" w:space="0" w:color="auto"/>
                  </w:divBdr>
                </w:div>
                <w:div w:id="1100102443">
                  <w:marLeft w:val="0"/>
                  <w:marRight w:val="0"/>
                  <w:marTop w:val="0"/>
                  <w:marBottom w:val="0"/>
                  <w:divBdr>
                    <w:top w:val="none" w:sz="0" w:space="0" w:color="auto"/>
                    <w:left w:val="none" w:sz="0" w:space="0" w:color="auto"/>
                    <w:bottom w:val="none" w:sz="0" w:space="0" w:color="auto"/>
                    <w:right w:val="none" w:sz="0" w:space="0" w:color="auto"/>
                  </w:divBdr>
                </w:div>
                <w:div w:id="745761124">
                  <w:marLeft w:val="0"/>
                  <w:marRight w:val="0"/>
                  <w:marTop w:val="0"/>
                  <w:marBottom w:val="0"/>
                  <w:divBdr>
                    <w:top w:val="none" w:sz="0" w:space="0" w:color="auto"/>
                    <w:left w:val="none" w:sz="0" w:space="0" w:color="auto"/>
                    <w:bottom w:val="none" w:sz="0" w:space="0" w:color="auto"/>
                    <w:right w:val="none" w:sz="0" w:space="0" w:color="auto"/>
                  </w:divBdr>
                </w:div>
                <w:div w:id="1021468543">
                  <w:marLeft w:val="0"/>
                  <w:marRight w:val="0"/>
                  <w:marTop w:val="0"/>
                  <w:marBottom w:val="0"/>
                  <w:divBdr>
                    <w:top w:val="none" w:sz="0" w:space="0" w:color="auto"/>
                    <w:left w:val="none" w:sz="0" w:space="0" w:color="auto"/>
                    <w:bottom w:val="none" w:sz="0" w:space="0" w:color="auto"/>
                    <w:right w:val="none" w:sz="0" w:space="0" w:color="auto"/>
                  </w:divBdr>
                </w:div>
                <w:div w:id="262151322">
                  <w:marLeft w:val="0"/>
                  <w:marRight w:val="0"/>
                  <w:marTop w:val="0"/>
                  <w:marBottom w:val="0"/>
                  <w:divBdr>
                    <w:top w:val="none" w:sz="0" w:space="0" w:color="auto"/>
                    <w:left w:val="none" w:sz="0" w:space="0" w:color="auto"/>
                    <w:bottom w:val="none" w:sz="0" w:space="0" w:color="auto"/>
                    <w:right w:val="none" w:sz="0" w:space="0" w:color="auto"/>
                  </w:divBdr>
                </w:div>
                <w:div w:id="1039208734">
                  <w:marLeft w:val="0"/>
                  <w:marRight w:val="0"/>
                  <w:marTop w:val="0"/>
                  <w:marBottom w:val="0"/>
                  <w:divBdr>
                    <w:top w:val="none" w:sz="0" w:space="0" w:color="auto"/>
                    <w:left w:val="none" w:sz="0" w:space="0" w:color="auto"/>
                    <w:bottom w:val="none" w:sz="0" w:space="0" w:color="auto"/>
                    <w:right w:val="none" w:sz="0" w:space="0" w:color="auto"/>
                  </w:divBdr>
                </w:div>
                <w:div w:id="960695959">
                  <w:marLeft w:val="0"/>
                  <w:marRight w:val="0"/>
                  <w:marTop w:val="0"/>
                  <w:marBottom w:val="0"/>
                  <w:divBdr>
                    <w:top w:val="none" w:sz="0" w:space="0" w:color="auto"/>
                    <w:left w:val="none" w:sz="0" w:space="0" w:color="auto"/>
                    <w:bottom w:val="none" w:sz="0" w:space="0" w:color="auto"/>
                    <w:right w:val="none" w:sz="0" w:space="0" w:color="auto"/>
                  </w:divBdr>
                </w:div>
                <w:div w:id="875585039">
                  <w:marLeft w:val="0"/>
                  <w:marRight w:val="0"/>
                  <w:marTop w:val="0"/>
                  <w:marBottom w:val="0"/>
                  <w:divBdr>
                    <w:top w:val="none" w:sz="0" w:space="0" w:color="auto"/>
                    <w:left w:val="none" w:sz="0" w:space="0" w:color="auto"/>
                    <w:bottom w:val="none" w:sz="0" w:space="0" w:color="auto"/>
                    <w:right w:val="none" w:sz="0" w:space="0" w:color="auto"/>
                  </w:divBdr>
                </w:div>
                <w:div w:id="1560677025">
                  <w:marLeft w:val="0"/>
                  <w:marRight w:val="0"/>
                  <w:marTop w:val="0"/>
                  <w:marBottom w:val="0"/>
                  <w:divBdr>
                    <w:top w:val="none" w:sz="0" w:space="0" w:color="auto"/>
                    <w:left w:val="none" w:sz="0" w:space="0" w:color="auto"/>
                    <w:bottom w:val="none" w:sz="0" w:space="0" w:color="auto"/>
                    <w:right w:val="none" w:sz="0" w:space="0" w:color="auto"/>
                  </w:divBdr>
                </w:div>
                <w:div w:id="277108363">
                  <w:marLeft w:val="0"/>
                  <w:marRight w:val="0"/>
                  <w:marTop w:val="0"/>
                  <w:marBottom w:val="0"/>
                  <w:divBdr>
                    <w:top w:val="none" w:sz="0" w:space="0" w:color="auto"/>
                    <w:left w:val="none" w:sz="0" w:space="0" w:color="auto"/>
                    <w:bottom w:val="none" w:sz="0" w:space="0" w:color="auto"/>
                    <w:right w:val="none" w:sz="0" w:space="0" w:color="auto"/>
                  </w:divBdr>
                </w:div>
                <w:div w:id="1035615080">
                  <w:marLeft w:val="0"/>
                  <w:marRight w:val="0"/>
                  <w:marTop w:val="0"/>
                  <w:marBottom w:val="0"/>
                  <w:divBdr>
                    <w:top w:val="none" w:sz="0" w:space="0" w:color="auto"/>
                    <w:left w:val="none" w:sz="0" w:space="0" w:color="auto"/>
                    <w:bottom w:val="none" w:sz="0" w:space="0" w:color="auto"/>
                    <w:right w:val="none" w:sz="0" w:space="0" w:color="auto"/>
                  </w:divBdr>
                </w:div>
                <w:div w:id="1406339348">
                  <w:marLeft w:val="0"/>
                  <w:marRight w:val="0"/>
                  <w:marTop w:val="0"/>
                  <w:marBottom w:val="0"/>
                  <w:divBdr>
                    <w:top w:val="none" w:sz="0" w:space="0" w:color="auto"/>
                    <w:left w:val="none" w:sz="0" w:space="0" w:color="auto"/>
                    <w:bottom w:val="none" w:sz="0" w:space="0" w:color="auto"/>
                    <w:right w:val="none" w:sz="0" w:space="0" w:color="auto"/>
                  </w:divBdr>
                </w:div>
                <w:div w:id="522013211">
                  <w:marLeft w:val="0"/>
                  <w:marRight w:val="0"/>
                  <w:marTop w:val="0"/>
                  <w:marBottom w:val="0"/>
                  <w:divBdr>
                    <w:top w:val="none" w:sz="0" w:space="0" w:color="auto"/>
                    <w:left w:val="none" w:sz="0" w:space="0" w:color="auto"/>
                    <w:bottom w:val="none" w:sz="0" w:space="0" w:color="auto"/>
                    <w:right w:val="none" w:sz="0" w:space="0" w:color="auto"/>
                  </w:divBdr>
                </w:div>
              </w:divsChild>
            </w:div>
            <w:div w:id="755371517">
              <w:marLeft w:val="0"/>
              <w:marRight w:val="0"/>
              <w:marTop w:val="0"/>
              <w:marBottom w:val="0"/>
              <w:divBdr>
                <w:top w:val="none" w:sz="0" w:space="0" w:color="auto"/>
                <w:left w:val="none" w:sz="0" w:space="0" w:color="auto"/>
                <w:bottom w:val="none" w:sz="0" w:space="0" w:color="auto"/>
                <w:right w:val="none" w:sz="0" w:space="0" w:color="auto"/>
              </w:divBdr>
              <w:divsChild>
                <w:div w:id="1419445363">
                  <w:marLeft w:val="0"/>
                  <w:marRight w:val="0"/>
                  <w:marTop w:val="0"/>
                  <w:marBottom w:val="0"/>
                  <w:divBdr>
                    <w:top w:val="none" w:sz="0" w:space="0" w:color="auto"/>
                    <w:left w:val="none" w:sz="0" w:space="0" w:color="auto"/>
                    <w:bottom w:val="none" w:sz="0" w:space="0" w:color="auto"/>
                    <w:right w:val="none" w:sz="0" w:space="0" w:color="auto"/>
                  </w:divBdr>
                </w:div>
                <w:div w:id="1191336250">
                  <w:marLeft w:val="0"/>
                  <w:marRight w:val="0"/>
                  <w:marTop w:val="0"/>
                  <w:marBottom w:val="0"/>
                  <w:divBdr>
                    <w:top w:val="none" w:sz="0" w:space="0" w:color="auto"/>
                    <w:left w:val="none" w:sz="0" w:space="0" w:color="auto"/>
                    <w:bottom w:val="none" w:sz="0" w:space="0" w:color="auto"/>
                    <w:right w:val="none" w:sz="0" w:space="0" w:color="auto"/>
                  </w:divBdr>
                </w:div>
                <w:div w:id="636880999">
                  <w:marLeft w:val="0"/>
                  <w:marRight w:val="0"/>
                  <w:marTop w:val="0"/>
                  <w:marBottom w:val="0"/>
                  <w:divBdr>
                    <w:top w:val="none" w:sz="0" w:space="0" w:color="auto"/>
                    <w:left w:val="none" w:sz="0" w:space="0" w:color="auto"/>
                    <w:bottom w:val="none" w:sz="0" w:space="0" w:color="auto"/>
                    <w:right w:val="none" w:sz="0" w:space="0" w:color="auto"/>
                  </w:divBdr>
                </w:div>
                <w:div w:id="1127698213">
                  <w:marLeft w:val="0"/>
                  <w:marRight w:val="0"/>
                  <w:marTop w:val="0"/>
                  <w:marBottom w:val="0"/>
                  <w:divBdr>
                    <w:top w:val="none" w:sz="0" w:space="0" w:color="auto"/>
                    <w:left w:val="none" w:sz="0" w:space="0" w:color="auto"/>
                    <w:bottom w:val="none" w:sz="0" w:space="0" w:color="auto"/>
                    <w:right w:val="none" w:sz="0" w:space="0" w:color="auto"/>
                  </w:divBdr>
                </w:div>
                <w:div w:id="1644845850">
                  <w:marLeft w:val="0"/>
                  <w:marRight w:val="0"/>
                  <w:marTop w:val="0"/>
                  <w:marBottom w:val="0"/>
                  <w:divBdr>
                    <w:top w:val="none" w:sz="0" w:space="0" w:color="auto"/>
                    <w:left w:val="none" w:sz="0" w:space="0" w:color="auto"/>
                    <w:bottom w:val="none" w:sz="0" w:space="0" w:color="auto"/>
                    <w:right w:val="none" w:sz="0" w:space="0" w:color="auto"/>
                  </w:divBdr>
                </w:div>
                <w:div w:id="1406296995">
                  <w:marLeft w:val="0"/>
                  <w:marRight w:val="0"/>
                  <w:marTop w:val="0"/>
                  <w:marBottom w:val="0"/>
                  <w:divBdr>
                    <w:top w:val="none" w:sz="0" w:space="0" w:color="auto"/>
                    <w:left w:val="none" w:sz="0" w:space="0" w:color="auto"/>
                    <w:bottom w:val="none" w:sz="0" w:space="0" w:color="auto"/>
                    <w:right w:val="none" w:sz="0" w:space="0" w:color="auto"/>
                  </w:divBdr>
                </w:div>
                <w:div w:id="1528130311">
                  <w:marLeft w:val="0"/>
                  <w:marRight w:val="0"/>
                  <w:marTop w:val="0"/>
                  <w:marBottom w:val="0"/>
                  <w:divBdr>
                    <w:top w:val="none" w:sz="0" w:space="0" w:color="auto"/>
                    <w:left w:val="none" w:sz="0" w:space="0" w:color="auto"/>
                    <w:bottom w:val="none" w:sz="0" w:space="0" w:color="auto"/>
                    <w:right w:val="none" w:sz="0" w:space="0" w:color="auto"/>
                  </w:divBdr>
                </w:div>
                <w:div w:id="1349869150">
                  <w:marLeft w:val="0"/>
                  <w:marRight w:val="0"/>
                  <w:marTop w:val="0"/>
                  <w:marBottom w:val="0"/>
                  <w:divBdr>
                    <w:top w:val="none" w:sz="0" w:space="0" w:color="auto"/>
                    <w:left w:val="none" w:sz="0" w:space="0" w:color="auto"/>
                    <w:bottom w:val="none" w:sz="0" w:space="0" w:color="auto"/>
                    <w:right w:val="none" w:sz="0" w:space="0" w:color="auto"/>
                  </w:divBdr>
                </w:div>
                <w:div w:id="1881236275">
                  <w:marLeft w:val="0"/>
                  <w:marRight w:val="0"/>
                  <w:marTop w:val="0"/>
                  <w:marBottom w:val="0"/>
                  <w:divBdr>
                    <w:top w:val="none" w:sz="0" w:space="0" w:color="auto"/>
                    <w:left w:val="none" w:sz="0" w:space="0" w:color="auto"/>
                    <w:bottom w:val="none" w:sz="0" w:space="0" w:color="auto"/>
                    <w:right w:val="none" w:sz="0" w:space="0" w:color="auto"/>
                  </w:divBdr>
                </w:div>
                <w:div w:id="1853907634">
                  <w:marLeft w:val="0"/>
                  <w:marRight w:val="0"/>
                  <w:marTop w:val="0"/>
                  <w:marBottom w:val="0"/>
                  <w:divBdr>
                    <w:top w:val="none" w:sz="0" w:space="0" w:color="auto"/>
                    <w:left w:val="none" w:sz="0" w:space="0" w:color="auto"/>
                    <w:bottom w:val="none" w:sz="0" w:space="0" w:color="auto"/>
                    <w:right w:val="none" w:sz="0" w:space="0" w:color="auto"/>
                  </w:divBdr>
                </w:div>
                <w:div w:id="1096827103">
                  <w:marLeft w:val="0"/>
                  <w:marRight w:val="0"/>
                  <w:marTop w:val="0"/>
                  <w:marBottom w:val="0"/>
                  <w:divBdr>
                    <w:top w:val="none" w:sz="0" w:space="0" w:color="auto"/>
                    <w:left w:val="none" w:sz="0" w:space="0" w:color="auto"/>
                    <w:bottom w:val="none" w:sz="0" w:space="0" w:color="auto"/>
                    <w:right w:val="none" w:sz="0" w:space="0" w:color="auto"/>
                  </w:divBdr>
                </w:div>
                <w:div w:id="396130733">
                  <w:marLeft w:val="0"/>
                  <w:marRight w:val="0"/>
                  <w:marTop w:val="0"/>
                  <w:marBottom w:val="0"/>
                  <w:divBdr>
                    <w:top w:val="none" w:sz="0" w:space="0" w:color="auto"/>
                    <w:left w:val="none" w:sz="0" w:space="0" w:color="auto"/>
                    <w:bottom w:val="none" w:sz="0" w:space="0" w:color="auto"/>
                    <w:right w:val="none" w:sz="0" w:space="0" w:color="auto"/>
                  </w:divBdr>
                </w:div>
                <w:div w:id="606931646">
                  <w:marLeft w:val="0"/>
                  <w:marRight w:val="0"/>
                  <w:marTop w:val="0"/>
                  <w:marBottom w:val="0"/>
                  <w:divBdr>
                    <w:top w:val="none" w:sz="0" w:space="0" w:color="auto"/>
                    <w:left w:val="none" w:sz="0" w:space="0" w:color="auto"/>
                    <w:bottom w:val="none" w:sz="0" w:space="0" w:color="auto"/>
                    <w:right w:val="none" w:sz="0" w:space="0" w:color="auto"/>
                  </w:divBdr>
                </w:div>
                <w:div w:id="1575971318">
                  <w:marLeft w:val="0"/>
                  <w:marRight w:val="0"/>
                  <w:marTop w:val="0"/>
                  <w:marBottom w:val="0"/>
                  <w:divBdr>
                    <w:top w:val="none" w:sz="0" w:space="0" w:color="auto"/>
                    <w:left w:val="none" w:sz="0" w:space="0" w:color="auto"/>
                    <w:bottom w:val="none" w:sz="0" w:space="0" w:color="auto"/>
                    <w:right w:val="none" w:sz="0" w:space="0" w:color="auto"/>
                  </w:divBdr>
                </w:div>
                <w:div w:id="1473715062">
                  <w:marLeft w:val="0"/>
                  <w:marRight w:val="0"/>
                  <w:marTop w:val="0"/>
                  <w:marBottom w:val="0"/>
                  <w:divBdr>
                    <w:top w:val="none" w:sz="0" w:space="0" w:color="auto"/>
                    <w:left w:val="none" w:sz="0" w:space="0" w:color="auto"/>
                    <w:bottom w:val="none" w:sz="0" w:space="0" w:color="auto"/>
                    <w:right w:val="none" w:sz="0" w:space="0" w:color="auto"/>
                  </w:divBdr>
                </w:div>
                <w:div w:id="1036388587">
                  <w:marLeft w:val="0"/>
                  <w:marRight w:val="0"/>
                  <w:marTop w:val="0"/>
                  <w:marBottom w:val="0"/>
                  <w:divBdr>
                    <w:top w:val="none" w:sz="0" w:space="0" w:color="auto"/>
                    <w:left w:val="none" w:sz="0" w:space="0" w:color="auto"/>
                    <w:bottom w:val="none" w:sz="0" w:space="0" w:color="auto"/>
                    <w:right w:val="none" w:sz="0" w:space="0" w:color="auto"/>
                  </w:divBdr>
                </w:div>
                <w:div w:id="405960835">
                  <w:marLeft w:val="0"/>
                  <w:marRight w:val="0"/>
                  <w:marTop w:val="0"/>
                  <w:marBottom w:val="0"/>
                  <w:divBdr>
                    <w:top w:val="none" w:sz="0" w:space="0" w:color="auto"/>
                    <w:left w:val="none" w:sz="0" w:space="0" w:color="auto"/>
                    <w:bottom w:val="none" w:sz="0" w:space="0" w:color="auto"/>
                    <w:right w:val="none" w:sz="0" w:space="0" w:color="auto"/>
                  </w:divBdr>
                </w:div>
                <w:div w:id="16398271">
                  <w:marLeft w:val="0"/>
                  <w:marRight w:val="0"/>
                  <w:marTop w:val="0"/>
                  <w:marBottom w:val="0"/>
                  <w:divBdr>
                    <w:top w:val="none" w:sz="0" w:space="0" w:color="auto"/>
                    <w:left w:val="none" w:sz="0" w:space="0" w:color="auto"/>
                    <w:bottom w:val="none" w:sz="0" w:space="0" w:color="auto"/>
                    <w:right w:val="none" w:sz="0" w:space="0" w:color="auto"/>
                  </w:divBdr>
                </w:div>
                <w:div w:id="861746385">
                  <w:marLeft w:val="0"/>
                  <w:marRight w:val="0"/>
                  <w:marTop w:val="0"/>
                  <w:marBottom w:val="0"/>
                  <w:divBdr>
                    <w:top w:val="none" w:sz="0" w:space="0" w:color="auto"/>
                    <w:left w:val="none" w:sz="0" w:space="0" w:color="auto"/>
                    <w:bottom w:val="none" w:sz="0" w:space="0" w:color="auto"/>
                    <w:right w:val="none" w:sz="0" w:space="0" w:color="auto"/>
                  </w:divBdr>
                </w:div>
                <w:div w:id="1101687578">
                  <w:marLeft w:val="0"/>
                  <w:marRight w:val="0"/>
                  <w:marTop w:val="0"/>
                  <w:marBottom w:val="0"/>
                  <w:divBdr>
                    <w:top w:val="none" w:sz="0" w:space="0" w:color="auto"/>
                    <w:left w:val="none" w:sz="0" w:space="0" w:color="auto"/>
                    <w:bottom w:val="none" w:sz="0" w:space="0" w:color="auto"/>
                    <w:right w:val="none" w:sz="0" w:space="0" w:color="auto"/>
                  </w:divBdr>
                </w:div>
                <w:div w:id="480931762">
                  <w:marLeft w:val="0"/>
                  <w:marRight w:val="0"/>
                  <w:marTop w:val="0"/>
                  <w:marBottom w:val="0"/>
                  <w:divBdr>
                    <w:top w:val="none" w:sz="0" w:space="0" w:color="auto"/>
                    <w:left w:val="none" w:sz="0" w:space="0" w:color="auto"/>
                    <w:bottom w:val="none" w:sz="0" w:space="0" w:color="auto"/>
                    <w:right w:val="none" w:sz="0" w:space="0" w:color="auto"/>
                  </w:divBdr>
                </w:div>
                <w:div w:id="1715540298">
                  <w:marLeft w:val="0"/>
                  <w:marRight w:val="0"/>
                  <w:marTop w:val="0"/>
                  <w:marBottom w:val="0"/>
                  <w:divBdr>
                    <w:top w:val="none" w:sz="0" w:space="0" w:color="auto"/>
                    <w:left w:val="none" w:sz="0" w:space="0" w:color="auto"/>
                    <w:bottom w:val="none" w:sz="0" w:space="0" w:color="auto"/>
                    <w:right w:val="none" w:sz="0" w:space="0" w:color="auto"/>
                  </w:divBdr>
                </w:div>
                <w:div w:id="136144321">
                  <w:marLeft w:val="0"/>
                  <w:marRight w:val="0"/>
                  <w:marTop w:val="0"/>
                  <w:marBottom w:val="0"/>
                  <w:divBdr>
                    <w:top w:val="none" w:sz="0" w:space="0" w:color="auto"/>
                    <w:left w:val="none" w:sz="0" w:space="0" w:color="auto"/>
                    <w:bottom w:val="none" w:sz="0" w:space="0" w:color="auto"/>
                    <w:right w:val="none" w:sz="0" w:space="0" w:color="auto"/>
                  </w:divBdr>
                </w:div>
                <w:div w:id="50739668">
                  <w:marLeft w:val="0"/>
                  <w:marRight w:val="0"/>
                  <w:marTop w:val="0"/>
                  <w:marBottom w:val="0"/>
                  <w:divBdr>
                    <w:top w:val="none" w:sz="0" w:space="0" w:color="auto"/>
                    <w:left w:val="none" w:sz="0" w:space="0" w:color="auto"/>
                    <w:bottom w:val="none" w:sz="0" w:space="0" w:color="auto"/>
                    <w:right w:val="none" w:sz="0" w:space="0" w:color="auto"/>
                  </w:divBdr>
                </w:div>
                <w:div w:id="781415284">
                  <w:marLeft w:val="0"/>
                  <w:marRight w:val="0"/>
                  <w:marTop w:val="0"/>
                  <w:marBottom w:val="0"/>
                  <w:divBdr>
                    <w:top w:val="none" w:sz="0" w:space="0" w:color="auto"/>
                    <w:left w:val="none" w:sz="0" w:space="0" w:color="auto"/>
                    <w:bottom w:val="none" w:sz="0" w:space="0" w:color="auto"/>
                    <w:right w:val="none" w:sz="0" w:space="0" w:color="auto"/>
                  </w:divBdr>
                </w:div>
                <w:div w:id="332923153">
                  <w:marLeft w:val="0"/>
                  <w:marRight w:val="0"/>
                  <w:marTop w:val="0"/>
                  <w:marBottom w:val="0"/>
                  <w:divBdr>
                    <w:top w:val="none" w:sz="0" w:space="0" w:color="auto"/>
                    <w:left w:val="none" w:sz="0" w:space="0" w:color="auto"/>
                    <w:bottom w:val="none" w:sz="0" w:space="0" w:color="auto"/>
                    <w:right w:val="none" w:sz="0" w:space="0" w:color="auto"/>
                  </w:divBdr>
                </w:div>
                <w:div w:id="1262647691">
                  <w:marLeft w:val="0"/>
                  <w:marRight w:val="0"/>
                  <w:marTop w:val="0"/>
                  <w:marBottom w:val="0"/>
                  <w:divBdr>
                    <w:top w:val="none" w:sz="0" w:space="0" w:color="auto"/>
                    <w:left w:val="none" w:sz="0" w:space="0" w:color="auto"/>
                    <w:bottom w:val="none" w:sz="0" w:space="0" w:color="auto"/>
                    <w:right w:val="none" w:sz="0" w:space="0" w:color="auto"/>
                  </w:divBdr>
                </w:div>
                <w:div w:id="1301106883">
                  <w:marLeft w:val="0"/>
                  <w:marRight w:val="0"/>
                  <w:marTop w:val="0"/>
                  <w:marBottom w:val="0"/>
                  <w:divBdr>
                    <w:top w:val="none" w:sz="0" w:space="0" w:color="auto"/>
                    <w:left w:val="none" w:sz="0" w:space="0" w:color="auto"/>
                    <w:bottom w:val="none" w:sz="0" w:space="0" w:color="auto"/>
                    <w:right w:val="none" w:sz="0" w:space="0" w:color="auto"/>
                  </w:divBdr>
                </w:div>
                <w:div w:id="961348239">
                  <w:marLeft w:val="0"/>
                  <w:marRight w:val="0"/>
                  <w:marTop w:val="0"/>
                  <w:marBottom w:val="0"/>
                  <w:divBdr>
                    <w:top w:val="none" w:sz="0" w:space="0" w:color="auto"/>
                    <w:left w:val="none" w:sz="0" w:space="0" w:color="auto"/>
                    <w:bottom w:val="none" w:sz="0" w:space="0" w:color="auto"/>
                    <w:right w:val="none" w:sz="0" w:space="0" w:color="auto"/>
                  </w:divBdr>
                </w:div>
                <w:div w:id="17199373">
                  <w:marLeft w:val="0"/>
                  <w:marRight w:val="0"/>
                  <w:marTop w:val="0"/>
                  <w:marBottom w:val="0"/>
                  <w:divBdr>
                    <w:top w:val="none" w:sz="0" w:space="0" w:color="auto"/>
                    <w:left w:val="none" w:sz="0" w:space="0" w:color="auto"/>
                    <w:bottom w:val="none" w:sz="0" w:space="0" w:color="auto"/>
                    <w:right w:val="none" w:sz="0" w:space="0" w:color="auto"/>
                  </w:divBdr>
                </w:div>
                <w:div w:id="1321811185">
                  <w:marLeft w:val="0"/>
                  <w:marRight w:val="0"/>
                  <w:marTop w:val="0"/>
                  <w:marBottom w:val="0"/>
                  <w:divBdr>
                    <w:top w:val="none" w:sz="0" w:space="0" w:color="auto"/>
                    <w:left w:val="none" w:sz="0" w:space="0" w:color="auto"/>
                    <w:bottom w:val="none" w:sz="0" w:space="0" w:color="auto"/>
                    <w:right w:val="none" w:sz="0" w:space="0" w:color="auto"/>
                  </w:divBdr>
                </w:div>
                <w:div w:id="2032173055">
                  <w:marLeft w:val="0"/>
                  <w:marRight w:val="0"/>
                  <w:marTop w:val="0"/>
                  <w:marBottom w:val="0"/>
                  <w:divBdr>
                    <w:top w:val="none" w:sz="0" w:space="0" w:color="auto"/>
                    <w:left w:val="none" w:sz="0" w:space="0" w:color="auto"/>
                    <w:bottom w:val="none" w:sz="0" w:space="0" w:color="auto"/>
                    <w:right w:val="none" w:sz="0" w:space="0" w:color="auto"/>
                  </w:divBdr>
                </w:div>
                <w:div w:id="943465074">
                  <w:marLeft w:val="0"/>
                  <w:marRight w:val="0"/>
                  <w:marTop w:val="0"/>
                  <w:marBottom w:val="0"/>
                  <w:divBdr>
                    <w:top w:val="none" w:sz="0" w:space="0" w:color="auto"/>
                    <w:left w:val="none" w:sz="0" w:space="0" w:color="auto"/>
                    <w:bottom w:val="none" w:sz="0" w:space="0" w:color="auto"/>
                    <w:right w:val="none" w:sz="0" w:space="0" w:color="auto"/>
                  </w:divBdr>
                </w:div>
                <w:div w:id="1127895182">
                  <w:marLeft w:val="0"/>
                  <w:marRight w:val="0"/>
                  <w:marTop w:val="0"/>
                  <w:marBottom w:val="0"/>
                  <w:divBdr>
                    <w:top w:val="none" w:sz="0" w:space="0" w:color="auto"/>
                    <w:left w:val="none" w:sz="0" w:space="0" w:color="auto"/>
                    <w:bottom w:val="none" w:sz="0" w:space="0" w:color="auto"/>
                    <w:right w:val="none" w:sz="0" w:space="0" w:color="auto"/>
                  </w:divBdr>
                </w:div>
                <w:div w:id="917980047">
                  <w:marLeft w:val="0"/>
                  <w:marRight w:val="0"/>
                  <w:marTop w:val="0"/>
                  <w:marBottom w:val="0"/>
                  <w:divBdr>
                    <w:top w:val="none" w:sz="0" w:space="0" w:color="auto"/>
                    <w:left w:val="none" w:sz="0" w:space="0" w:color="auto"/>
                    <w:bottom w:val="none" w:sz="0" w:space="0" w:color="auto"/>
                    <w:right w:val="none" w:sz="0" w:space="0" w:color="auto"/>
                  </w:divBdr>
                </w:div>
                <w:div w:id="184906932">
                  <w:marLeft w:val="0"/>
                  <w:marRight w:val="0"/>
                  <w:marTop w:val="0"/>
                  <w:marBottom w:val="0"/>
                  <w:divBdr>
                    <w:top w:val="none" w:sz="0" w:space="0" w:color="auto"/>
                    <w:left w:val="none" w:sz="0" w:space="0" w:color="auto"/>
                    <w:bottom w:val="none" w:sz="0" w:space="0" w:color="auto"/>
                    <w:right w:val="none" w:sz="0" w:space="0" w:color="auto"/>
                  </w:divBdr>
                </w:div>
                <w:div w:id="2001958355">
                  <w:marLeft w:val="0"/>
                  <w:marRight w:val="0"/>
                  <w:marTop w:val="0"/>
                  <w:marBottom w:val="0"/>
                  <w:divBdr>
                    <w:top w:val="none" w:sz="0" w:space="0" w:color="auto"/>
                    <w:left w:val="none" w:sz="0" w:space="0" w:color="auto"/>
                    <w:bottom w:val="none" w:sz="0" w:space="0" w:color="auto"/>
                    <w:right w:val="none" w:sz="0" w:space="0" w:color="auto"/>
                  </w:divBdr>
                </w:div>
                <w:div w:id="211357017">
                  <w:marLeft w:val="0"/>
                  <w:marRight w:val="0"/>
                  <w:marTop w:val="0"/>
                  <w:marBottom w:val="0"/>
                  <w:divBdr>
                    <w:top w:val="none" w:sz="0" w:space="0" w:color="auto"/>
                    <w:left w:val="none" w:sz="0" w:space="0" w:color="auto"/>
                    <w:bottom w:val="none" w:sz="0" w:space="0" w:color="auto"/>
                    <w:right w:val="none" w:sz="0" w:space="0" w:color="auto"/>
                  </w:divBdr>
                </w:div>
                <w:div w:id="1472140236">
                  <w:marLeft w:val="0"/>
                  <w:marRight w:val="0"/>
                  <w:marTop w:val="0"/>
                  <w:marBottom w:val="0"/>
                  <w:divBdr>
                    <w:top w:val="none" w:sz="0" w:space="0" w:color="auto"/>
                    <w:left w:val="none" w:sz="0" w:space="0" w:color="auto"/>
                    <w:bottom w:val="none" w:sz="0" w:space="0" w:color="auto"/>
                    <w:right w:val="none" w:sz="0" w:space="0" w:color="auto"/>
                  </w:divBdr>
                </w:div>
                <w:div w:id="1730569610">
                  <w:marLeft w:val="0"/>
                  <w:marRight w:val="0"/>
                  <w:marTop w:val="0"/>
                  <w:marBottom w:val="0"/>
                  <w:divBdr>
                    <w:top w:val="none" w:sz="0" w:space="0" w:color="auto"/>
                    <w:left w:val="none" w:sz="0" w:space="0" w:color="auto"/>
                    <w:bottom w:val="none" w:sz="0" w:space="0" w:color="auto"/>
                    <w:right w:val="none" w:sz="0" w:space="0" w:color="auto"/>
                  </w:divBdr>
                </w:div>
                <w:div w:id="568005168">
                  <w:marLeft w:val="0"/>
                  <w:marRight w:val="0"/>
                  <w:marTop w:val="0"/>
                  <w:marBottom w:val="0"/>
                  <w:divBdr>
                    <w:top w:val="none" w:sz="0" w:space="0" w:color="auto"/>
                    <w:left w:val="none" w:sz="0" w:space="0" w:color="auto"/>
                    <w:bottom w:val="none" w:sz="0" w:space="0" w:color="auto"/>
                    <w:right w:val="none" w:sz="0" w:space="0" w:color="auto"/>
                  </w:divBdr>
                </w:div>
                <w:div w:id="1311519771">
                  <w:marLeft w:val="0"/>
                  <w:marRight w:val="0"/>
                  <w:marTop w:val="0"/>
                  <w:marBottom w:val="0"/>
                  <w:divBdr>
                    <w:top w:val="none" w:sz="0" w:space="0" w:color="auto"/>
                    <w:left w:val="none" w:sz="0" w:space="0" w:color="auto"/>
                    <w:bottom w:val="none" w:sz="0" w:space="0" w:color="auto"/>
                    <w:right w:val="none" w:sz="0" w:space="0" w:color="auto"/>
                  </w:divBdr>
                </w:div>
                <w:div w:id="1126969756">
                  <w:marLeft w:val="0"/>
                  <w:marRight w:val="0"/>
                  <w:marTop w:val="0"/>
                  <w:marBottom w:val="0"/>
                  <w:divBdr>
                    <w:top w:val="none" w:sz="0" w:space="0" w:color="auto"/>
                    <w:left w:val="none" w:sz="0" w:space="0" w:color="auto"/>
                    <w:bottom w:val="none" w:sz="0" w:space="0" w:color="auto"/>
                    <w:right w:val="none" w:sz="0" w:space="0" w:color="auto"/>
                  </w:divBdr>
                </w:div>
                <w:div w:id="233392812">
                  <w:marLeft w:val="0"/>
                  <w:marRight w:val="0"/>
                  <w:marTop w:val="0"/>
                  <w:marBottom w:val="0"/>
                  <w:divBdr>
                    <w:top w:val="none" w:sz="0" w:space="0" w:color="auto"/>
                    <w:left w:val="none" w:sz="0" w:space="0" w:color="auto"/>
                    <w:bottom w:val="none" w:sz="0" w:space="0" w:color="auto"/>
                    <w:right w:val="none" w:sz="0" w:space="0" w:color="auto"/>
                  </w:divBdr>
                </w:div>
                <w:div w:id="59907056">
                  <w:marLeft w:val="0"/>
                  <w:marRight w:val="0"/>
                  <w:marTop w:val="0"/>
                  <w:marBottom w:val="0"/>
                  <w:divBdr>
                    <w:top w:val="none" w:sz="0" w:space="0" w:color="auto"/>
                    <w:left w:val="none" w:sz="0" w:space="0" w:color="auto"/>
                    <w:bottom w:val="none" w:sz="0" w:space="0" w:color="auto"/>
                    <w:right w:val="none" w:sz="0" w:space="0" w:color="auto"/>
                  </w:divBdr>
                </w:div>
                <w:div w:id="1300650719">
                  <w:marLeft w:val="0"/>
                  <w:marRight w:val="0"/>
                  <w:marTop w:val="0"/>
                  <w:marBottom w:val="0"/>
                  <w:divBdr>
                    <w:top w:val="none" w:sz="0" w:space="0" w:color="auto"/>
                    <w:left w:val="none" w:sz="0" w:space="0" w:color="auto"/>
                    <w:bottom w:val="none" w:sz="0" w:space="0" w:color="auto"/>
                    <w:right w:val="none" w:sz="0" w:space="0" w:color="auto"/>
                  </w:divBdr>
                </w:div>
                <w:div w:id="1374227322">
                  <w:marLeft w:val="0"/>
                  <w:marRight w:val="0"/>
                  <w:marTop w:val="0"/>
                  <w:marBottom w:val="0"/>
                  <w:divBdr>
                    <w:top w:val="none" w:sz="0" w:space="0" w:color="auto"/>
                    <w:left w:val="none" w:sz="0" w:space="0" w:color="auto"/>
                    <w:bottom w:val="none" w:sz="0" w:space="0" w:color="auto"/>
                    <w:right w:val="none" w:sz="0" w:space="0" w:color="auto"/>
                  </w:divBdr>
                </w:div>
                <w:div w:id="1670135059">
                  <w:marLeft w:val="0"/>
                  <w:marRight w:val="0"/>
                  <w:marTop w:val="0"/>
                  <w:marBottom w:val="0"/>
                  <w:divBdr>
                    <w:top w:val="none" w:sz="0" w:space="0" w:color="auto"/>
                    <w:left w:val="none" w:sz="0" w:space="0" w:color="auto"/>
                    <w:bottom w:val="none" w:sz="0" w:space="0" w:color="auto"/>
                    <w:right w:val="none" w:sz="0" w:space="0" w:color="auto"/>
                  </w:divBdr>
                </w:div>
                <w:div w:id="2067411914">
                  <w:marLeft w:val="0"/>
                  <w:marRight w:val="0"/>
                  <w:marTop w:val="0"/>
                  <w:marBottom w:val="0"/>
                  <w:divBdr>
                    <w:top w:val="none" w:sz="0" w:space="0" w:color="auto"/>
                    <w:left w:val="none" w:sz="0" w:space="0" w:color="auto"/>
                    <w:bottom w:val="none" w:sz="0" w:space="0" w:color="auto"/>
                    <w:right w:val="none" w:sz="0" w:space="0" w:color="auto"/>
                  </w:divBdr>
                </w:div>
              </w:divsChild>
            </w:div>
            <w:div w:id="1270744414">
              <w:marLeft w:val="0"/>
              <w:marRight w:val="0"/>
              <w:marTop w:val="0"/>
              <w:marBottom w:val="0"/>
              <w:divBdr>
                <w:top w:val="none" w:sz="0" w:space="0" w:color="auto"/>
                <w:left w:val="none" w:sz="0" w:space="0" w:color="auto"/>
                <w:bottom w:val="none" w:sz="0" w:space="0" w:color="auto"/>
                <w:right w:val="none" w:sz="0" w:space="0" w:color="auto"/>
              </w:divBdr>
              <w:divsChild>
                <w:div w:id="19941850">
                  <w:marLeft w:val="0"/>
                  <w:marRight w:val="0"/>
                  <w:marTop w:val="0"/>
                  <w:marBottom w:val="0"/>
                  <w:divBdr>
                    <w:top w:val="none" w:sz="0" w:space="0" w:color="auto"/>
                    <w:left w:val="none" w:sz="0" w:space="0" w:color="auto"/>
                    <w:bottom w:val="none" w:sz="0" w:space="0" w:color="auto"/>
                    <w:right w:val="none" w:sz="0" w:space="0" w:color="auto"/>
                  </w:divBdr>
                </w:div>
                <w:div w:id="751319763">
                  <w:marLeft w:val="0"/>
                  <w:marRight w:val="0"/>
                  <w:marTop w:val="0"/>
                  <w:marBottom w:val="0"/>
                  <w:divBdr>
                    <w:top w:val="none" w:sz="0" w:space="0" w:color="auto"/>
                    <w:left w:val="none" w:sz="0" w:space="0" w:color="auto"/>
                    <w:bottom w:val="none" w:sz="0" w:space="0" w:color="auto"/>
                    <w:right w:val="none" w:sz="0" w:space="0" w:color="auto"/>
                  </w:divBdr>
                </w:div>
                <w:div w:id="2077581827">
                  <w:marLeft w:val="0"/>
                  <w:marRight w:val="0"/>
                  <w:marTop w:val="0"/>
                  <w:marBottom w:val="0"/>
                  <w:divBdr>
                    <w:top w:val="none" w:sz="0" w:space="0" w:color="auto"/>
                    <w:left w:val="none" w:sz="0" w:space="0" w:color="auto"/>
                    <w:bottom w:val="none" w:sz="0" w:space="0" w:color="auto"/>
                    <w:right w:val="none" w:sz="0" w:space="0" w:color="auto"/>
                  </w:divBdr>
                </w:div>
                <w:div w:id="1770393284">
                  <w:marLeft w:val="0"/>
                  <w:marRight w:val="0"/>
                  <w:marTop w:val="0"/>
                  <w:marBottom w:val="0"/>
                  <w:divBdr>
                    <w:top w:val="none" w:sz="0" w:space="0" w:color="auto"/>
                    <w:left w:val="none" w:sz="0" w:space="0" w:color="auto"/>
                    <w:bottom w:val="none" w:sz="0" w:space="0" w:color="auto"/>
                    <w:right w:val="none" w:sz="0" w:space="0" w:color="auto"/>
                  </w:divBdr>
                </w:div>
                <w:div w:id="1184395289">
                  <w:marLeft w:val="0"/>
                  <w:marRight w:val="0"/>
                  <w:marTop w:val="0"/>
                  <w:marBottom w:val="0"/>
                  <w:divBdr>
                    <w:top w:val="none" w:sz="0" w:space="0" w:color="auto"/>
                    <w:left w:val="none" w:sz="0" w:space="0" w:color="auto"/>
                    <w:bottom w:val="none" w:sz="0" w:space="0" w:color="auto"/>
                    <w:right w:val="none" w:sz="0" w:space="0" w:color="auto"/>
                  </w:divBdr>
                </w:div>
                <w:div w:id="214779824">
                  <w:marLeft w:val="0"/>
                  <w:marRight w:val="0"/>
                  <w:marTop w:val="0"/>
                  <w:marBottom w:val="0"/>
                  <w:divBdr>
                    <w:top w:val="none" w:sz="0" w:space="0" w:color="auto"/>
                    <w:left w:val="none" w:sz="0" w:space="0" w:color="auto"/>
                    <w:bottom w:val="none" w:sz="0" w:space="0" w:color="auto"/>
                    <w:right w:val="none" w:sz="0" w:space="0" w:color="auto"/>
                  </w:divBdr>
                </w:div>
                <w:div w:id="1497306066">
                  <w:marLeft w:val="0"/>
                  <w:marRight w:val="0"/>
                  <w:marTop w:val="0"/>
                  <w:marBottom w:val="0"/>
                  <w:divBdr>
                    <w:top w:val="none" w:sz="0" w:space="0" w:color="auto"/>
                    <w:left w:val="none" w:sz="0" w:space="0" w:color="auto"/>
                    <w:bottom w:val="none" w:sz="0" w:space="0" w:color="auto"/>
                    <w:right w:val="none" w:sz="0" w:space="0" w:color="auto"/>
                  </w:divBdr>
                </w:div>
                <w:div w:id="1122458845">
                  <w:marLeft w:val="0"/>
                  <w:marRight w:val="0"/>
                  <w:marTop w:val="0"/>
                  <w:marBottom w:val="0"/>
                  <w:divBdr>
                    <w:top w:val="none" w:sz="0" w:space="0" w:color="auto"/>
                    <w:left w:val="none" w:sz="0" w:space="0" w:color="auto"/>
                    <w:bottom w:val="none" w:sz="0" w:space="0" w:color="auto"/>
                    <w:right w:val="none" w:sz="0" w:space="0" w:color="auto"/>
                  </w:divBdr>
                </w:div>
                <w:div w:id="794524789">
                  <w:marLeft w:val="0"/>
                  <w:marRight w:val="0"/>
                  <w:marTop w:val="0"/>
                  <w:marBottom w:val="0"/>
                  <w:divBdr>
                    <w:top w:val="none" w:sz="0" w:space="0" w:color="auto"/>
                    <w:left w:val="none" w:sz="0" w:space="0" w:color="auto"/>
                    <w:bottom w:val="none" w:sz="0" w:space="0" w:color="auto"/>
                    <w:right w:val="none" w:sz="0" w:space="0" w:color="auto"/>
                  </w:divBdr>
                </w:div>
                <w:div w:id="2065059725">
                  <w:marLeft w:val="0"/>
                  <w:marRight w:val="0"/>
                  <w:marTop w:val="0"/>
                  <w:marBottom w:val="0"/>
                  <w:divBdr>
                    <w:top w:val="none" w:sz="0" w:space="0" w:color="auto"/>
                    <w:left w:val="none" w:sz="0" w:space="0" w:color="auto"/>
                    <w:bottom w:val="none" w:sz="0" w:space="0" w:color="auto"/>
                    <w:right w:val="none" w:sz="0" w:space="0" w:color="auto"/>
                  </w:divBdr>
                </w:div>
                <w:div w:id="1707876052">
                  <w:marLeft w:val="0"/>
                  <w:marRight w:val="0"/>
                  <w:marTop w:val="0"/>
                  <w:marBottom w:val="0"/>
                  <w:divBdr>
                    <w:top w:val="none" w:sz="0" w:space="0" w:color="auto"/>
                    <w:left w:val="none" w:sz="0" w:space="0" w:color="auto"/>
                    <w:bottom w:val="none" w:sz="0" w:space="0" w:color="auto"/>
                    <w:right w:val="none" w:sz="0" w:space="0" w:color="auto"/>
                  </w:divBdr>
                </w:div>
                <w:div w:id="1413284163">
                  <w:marLeft w:val="0"/>
                  <w:marRight w:val="0"/>
                  <w:marTop w:val="0"/>
                  <w:marBottom w:val="0"/>
                  <w:divBdr>
                    <w:top w:val="none" w:sz="0" w:space="0" w:color="auto"/>
                    <w:left w:val="none" w:sz="0" w:space="0" w:color="auto"/>
                    <w:bottom w:val="none" w:sz="0" w:space="0" w:color="auto"/>
                    <w:right w:val="none" w:sz="0" w:space="0" w:color="auto"/>
                  </w:divBdr>
                </w:div>
                <w:div w:id="1727529820">
                  <w:marLeft w:val="0"/>
                  <w:marRight w:val="0"/>
                  <w:marTop w:val="0"/>
                  <w:marBottom w:val="0"/>
                  <w:divBdr>
                    <w:top w:val="none" w:sz="0" w:space="0" w:color="auto"/>
                    <w:left w:val="none" w:sz="0" w:space="0" w:color="auto"/>
                    <w:bottom w:val="none" w:sz="0" w:space="0" w:color="auto"/>
                    <w:right w:val="none" w:sz="0" w:space="0" w:color="auto"/>
                  </w:divBdr>
                </w:div>
                <w:div w:id="1920825678">
                  <w:marLeft w:val="0"/>
                  <w:marRight w:val="0"/>
                  <w:marTop w:val="0"/>
                  <w:marBottom w:val="0"/>
                  <w:divBdr>
                    <w:top w:val="none" w:sz="0" w:space="0" w:color="auto"/>
                    <w:left w:val="none" w:sz="0" w:space="0" w:color="auto"/>
                    <w:bottom w:val="none" w:sz="0" w:space="0" w:color="auto"/>
                    <w:right w:val="none" w:sz="0" w:space="0" w:color="auto"/>
                  </w:divBdr>
                </w:div>
                <w:div w:id="978144034">
                  <w:marLeft w:val="0"/>
                  <w:marRight w:val="0"/>
                  <w:marTop w:val="0"/>
                  <w:marBottom w:val="0"/>
                  <w:divBdr>
                    <w:top w:val="none" w:sz="0" w:space="0" w:color="auto"/>
                    <w:left w:val="none" w:sz="0" w:space="0" w:color="auto"/>
                    <w:bottom w:val="none" w:sz="0" w:space="0" w:color="auto"/>
                    <w:right w:val="none" w:sz="0" w:space="0" w:color="auto"/>
                  </w:divBdr>
                </w:div>
                <w:div w:id="2035114548">
                  <w:marLeft w:val="0"/>
                  <w:marRight w:val="0"/>
                  <w:marTop w:val="0"/>
                  <w:marBottom w:val="0"/>
                  <w:divBdr>
                    <w:top w:val="none" w:sz="0" w:space="0" w:color="auto"/>
                    <w:left w:val="none" w:sz="0" w:space="0" w:color="auto"/>
                    <w:bottom w:val="none" w:sz="0" w:space="0" w:color="auto"/>
                    <w:right w:val="none" w:sz="0" w:space="0" w:color="auto"/>
                  </w:divBdr>
                </w:div>
                <w:div w:id="904410453">
                  <w:marLeft w:val="0"/>
                  <w:marRight w:val="0"/>
                  <w:marTop w:val="0"/>
                  <w:marBottom w:val="0"/>
                  <w:divBdr>
                    <w:top w:val="none" w:sz="0" w:space="0" w:color="auto"/>
                    <w:left w:val="none" w:sz="0" w:space="0" w:color="auto"/>
                    <w:bottom w:val="none" w:sz="0" w:space="0" w:color="auto"/>
                    <w:right w:val="none" w:sz="0" w:space="0" w:color="auto"/>
                  </w:divBdr>
                </w:div>
                <w:div w:id="53819922">
                  <w:marLeft w:val="0"/>
                  <w:marRight w:val="0"/>
                  <w:marTop w:val="0"/>
                  <w:marBottom w:val="0"/>
                  <w:divBdr>
                    <w:top w:val="none" w:sz="0" w:space="0" w:color="auto"/>
                    <w:left w:val="none" w:sz="0" w:space="0" w:color="auto"/>
                    <w:bottom w:val="none" w:sz="0" w:space="0" w:color="auto"/>
                    <w:right w:val="none" w:sz="0" w:space="0" w:color="auto"/>
                  </w:divBdr>
                </w:div>
                <w:div w:id="688527498">
                  <w:marLeft w:val="0"/>
                  <w:marRight w:val="0"/>
                  <w:marTop w:val="0"/>
                  <w:marBottom w:val="0"/>
                  <w:divBdr>
                    <w:top w:val="none" w:sz="0" w:space="0" w:color="auto"/>
                    <w:left w:val="none" w:sz="0" w:space="0" w:color="auto"/>
                    <w:bottom w:val="none" w:sz="0" w:space="0" w:color="auto"/>
                    <w:right w:val="none" w:sz="0" w:space="0" w:color="auto"/>
                  </w:divBdr>
                </w:div>
                <w:div w:id="497035118">
                  <w:marLeft w:val="0"/>
                  <w:marRight w:val="0"/>
                  <w:marTop w:val="0"/>
                  <w:marBottom w:val="0"/>
                  <w:divBdr>
                    <w:top w:val="none" w:sz="0" w:space="0" w:color="auto"/>
                    <w:left w:val="none" w:sz="0" w:space="0" w:color="auto"/>
                    <w:bottom w:val="none" w:sz="0" w:space="0" w:color="auto"/>
                    <w:right w:val="none" w:sz="0" w:space="0" w:color="auto"/>
                  </w:divBdr>
                </w:div>
                <w:div w:id="1399674111">
                  <w:marLeft w:val="0"/>
                  <w:marRight w:val="0"/>
                  <w:marTop w:val="0"/>
                  <w:marBottom w:val="0"/>
                  <w:divBdr>
                    <w:top w:val="none" w:sz="0" w:space="0" w:color="auto"/>
                    <w:left w:val="none" w:sz="0" w:space="0" w:color="auto"/>
                    <w:bottom w:val="none" w:sz="0" w:space="0" w:color="auto"/>
                    <w:right w:val="none" w:sz="0" w:space="0" w:color="auto"/>
                  </w:divBdr>
                </w:div>
                <w:div w:id="1938904007">
                  <w:marLeft w:val="0"/>
                  <w:marRight w:val="0"/>
                  <w:marTop w:val="0"/>
                  <w:marBottom w:val="0"/>
                  <w:divBdr>
                    <w:top w:val="none" w:sz="0" w:space="0" w:color="auto"/>
                    <w:left w:val="none" w:sz="0" w:space="0" w:color="auto"/>
                    <w:bottom w:val="none" w:sz="0" w:space="0" w:color="auto"/>
                    <w:right w:val="none" w:sz="0" w:space="0" w:color="auto"/>
                  </w:divBdr>
                </w:div>
                <w:div w:id="1728410330">
                  <w:marLeft w:val="0"/>
                  <w:marRight w:val="0"/>
                  <w:marTop w:val="0"/>
                  <w:marBottom w:val="0"/>
                  <w:divBdr>
                    <w:top w:val="none" w:sz="0" w:space="0" w:color="auto"/>
                    <w:left w:val="none" w:sz="0" w:space="0" w:color="auto"/>
                    <w:bottom w:val="none" w:sz="0" w:space="0" w:color="auto"/>
                    <w:right w:val="none" w:sz="0" w:space="0" w:color="auto"/>
                  </w:divBdr>
                </w:div>
                <w:div w:id="78605475">
                  <w:marLeft w:val="0"/>
                  <w:marRight w:val="0"/>
                  <w:marTop w:val="0"/>
                  <w:marBottom w:val="0"/>
                  <w:divBdr>
                    <w:top w:val="none" w:sz="0" w:space="0" w:color="auto"/>
                    <w:left w:val="none" w:sz="0" w:space="0" w:color="auto"/>
                    <w:bottom w:val="none" w:sz="0" w:space="0" w:color="auto"/>
                    <w:right w:val="none" w:sz="0" w:space="0" w:color="auto"/>
                  </w:divBdr>
                </w:div>
                <w:div w:id="115223192">
                  <w:marLeft w:val="0"/>
                  <w:marRight w:val="0"/>
                  <w:marTop w:val="0"/>
                  <w:marBottom w:val="0"/>
                  <w:divBdr>
                    <w:top w:val="none" w:sz="0" w:space="0" w:color="auto"/>
                    <w:left w:val="none" w:sz="0" w:space="0" w:color="auto"/>
                    <w:bottom w:val="none" w:sz="0" w:space="0" w:color="auto"/>
                    <w:right w:val="none" w:sz="0" w:space="0" w:color="auto"/>
                  </w:divBdr>
                </w:div>
                <w:div w:id="683672649">
                  <w:marLeft w:val="0"/>
                  <w:marRight w:val="0"/>
                  <w:marTop w:val="0"/>
                  <w:marBottom w:val="0"/>
                  <w:divBdr>
                    <w:top w:val="none" w:sz="0" w:space="0" w:color="auto"/>
                    <w:left w:val="none" w:sz="0" w:space="0" w:color="auto"/>
                    <w:bottom w:val="none" w:sz="0" w:space="0" w:color="auto"/>
                    <w:right w:val="none" w:sz="0" w:space="0" w:color="auto"/>
                  </w:divBdr>
                </w:div>
                <w:div w:id="1230767810">
                  <w:marLeft w:val="0"/>
                  <w:marRight w:val="0"/>
                  <w:marTop w:val="0"/>
                  <w:marBottom w:val="0"/>
                  <w:divBdr>
                    <w:top w:val="none" w:sz="0" w:space="0" w:color="auto"/>
                    <w:left w:val="none" w:sz="0" w:space="0" w:color="auto"/>
                    <w:bottom w:val="none" w:sz="0" w:space="0" w:color="auto"/>
                    <w:right w:val="none" w:sz="0" w:space="0" w:color="auto"/>
                  </w:divBdr>
                </w:div>
                <w:div w:id="202795182">
                  <w:marLeft w:val="0"/>
                  <w:marRight w:val="0"/>
                  <w:marTop w:val="0"/>
                  <w:marBottom w:val="0"/>
                  <w:divBdr>
                    <w:top w:val="none" w:sz="0" w:space="0" w:color="auto"/>
                    <w:left w:val="none" w:sz="0" w:space="0" w:color="auto"/>
                    <w:bottom w:val="none" w:sz="0" w:space="0" w:color="auto"/>
                    <w:right w:val="none" w:sz="0" w:space="0" w:color="auto"/>
                  </w:divBdr>
                </w:div>
                <w:div w:id="328489636">
                  <w:marLeft w:val="0"/>
                  <w:marRight w:val="0"/>
                  <w:marTop w:val="0"/>
                  <w:marBottom w:val="0"/>
                  <w:divBdr>
                    <w:top w:val="none" w:sz="0" w:space="0" w:color="auto"/>
                    <w:left w:val="none" w:sz="0" w:space="0" w:color="auto"/>
                    <w:bottom w:val="none" w:sz="0" w:space="0" w:color="auto"/>
                    <w:right w:val="none" w:sz="0" w:space="0" w:color="auto"/>
                  </w:divBdr>
                </w:div>
                <w:div w:id="1769545926">
                  <w:marLeft w:val="0"/>
                  <w:marRight w:val="0"/>
                  <w:marTop w:val="0"/>
                  <w:marBottom w:val="0"/>
                  <w:divBdr>
                    <w:top w:val="none" w:sz="0" w:space="0" w:color="auto"/>
                    <w:left w:val="none" w:sz="0" w:space="0" w:color="auto"/>
                    <w:bottom w:val="none" w:sz="0" w:space="0" w:color="auto"/>
                    <w:right w:val="none" w:sz="0" w:space="0" w:color="auto"/>
                  </w:divBdr>
                </w:div>
                <w:div w:id="131481536">
                  <w:marLeft w:val="0"/>
                  <w:marRight w:val="0"/>
                  <w:marTop w:val="0"/>
                  <w:marBottom w:val="0"/>
                  <w:divBdr>
                    <w:top w:val="none" w:sz="0" w:space="0" w:color="auto"/>
                    <w:left w:val="none" w:sz="0" w:space="0" w:color="auto"/>
                    <w:bottom w:val="none" w:sz="0" w:space="0" w:color="auto"/>
                    <w:right w:val="none" w:sz="0" w:space="0" w:color="auto"/>
                  </w:divBdr>
                </w:div>
                <w:div w:id="1929773407">
                  <w:marLeft w:val="0"/>
                  <w:marRight w:val="0"/>
                  <w:marTop w:val="0"/>
                  <w:marBottom w:val="0"/>
                  <w:divBdr>
                    <w:top w:val="none" w:sz="0" w:space="0" w:color="auto"/>
                    <w:left w:val="none" w:sz="0" w:space="0" w:color="auto"/>
                    <w:bottom w:val="none" w:sz="0" w:space="0" w:color="auto"/>
                    <w:right w:val="none" w:sz="0" w:space="0" w:color="auto"/>
                  </w:divBdr>
                </w:div>
                <w:div w:id="1706637358">
                  <w:marLeft w:val="0"/>
                  <w:marRight w:val="0"/>
                  <w:marTop w:val="0"/>
                  <w:marBottom w:val="0"/>
                  <w:divBdr>
                    <w:top w:val="none" w:sz="0" w:space="0" w:color="auto"/>
                    <w:left w:val="none" w:sz="0" w:space="0" w:color="auto"/>
                    <w:bottom w:val="none" w:sz="0" w:space="0" w:color="auto"/>
                    <w:right w:val="none" w:sz="0" w:space="0" w:color="auto"/>
                  </w:divBdr>
                </w:div>
                <w:div w:id="685790742">
                  <w:marLeft w:val="0"/>
                  <w:marRight w:val="0"/>
                  <w:marTop w:val="0"/>
                  <w:marBottom w:val="0"/>
                  <w:divBdr>
                    <w:top w:val="none" w:sz="0" w:space="0" w:color="auto"/>
                    <w:left w:val="none" w:sz="0" w:space="0" w:color="auto"/>
                    <w:bottom w:val="none" w:sz="0" w:space="0" w:color="auto"/>
                    <w:right w:val="none" w:sz="0" w:space="0" w:color="auto"/>
                  </w:divBdr>
                </w:div>
                <w:div w:id="2006592900">
                  <w:marLeft w:val="0"/>
                  <w:marRight w:val="0"/>
                  <w:marTop w:val="0"/>
                  <w:marBottom w:val="0"/>
                  <w:divBdr>
                    <w:top w:val="none" w:sz="0" w:space="0" w:color="auto"/>
                    <w:left w:val="none" w:sz="0" w:space="0" w:color="auto"/>
                    <w:bottom w:val="none" w:sz="0" w:space="0" w:color="auto"/>
                    <w:right w:val="none" w:sz="0" w:space="0" w:color="auto"/>
                  </w:divBdr>
                </w:div>
                <w:div w:id="1454638251">
                  <w:marLeft w:val="0"/>
                  <w:marRight w:val="0"/>
                  <w:marTop w:val="0"/>
                  <w:marBottom w:val="0"/>
                  <w:divBdr>
                    <w:top w:val="none" w:sz="0" w:space="0" w:color="auto"/>
                    <w:left w:val="none" w:sz="0" w:space="0" w:color="auto"/>
                    <w:bottom w:val="none" w:sz="0" w:space="0" w:color="auto"/>
                    <w:right w:val="none" w:sz="0" w:space="0" w:color="auto"/>
                  </w:divBdr>
                </w:div>
                <w:div w:id="2083749758">
                  <w:marLeft w:val="0"/>
                  <w:marRight w:val="0"/>
                  <w:marTop w:val="0"/>
                  <w:marBottom w:val="0"/>
                  <w:divBdr>
                    <w:top w:val="none" w:sz="0" w:space="0" w:color="auto"/>
                    <w:left w:val="none" w:sz="0" w:space="0" w:color="auto"/>
                    <w:bottom w:val="none" w:sz="0" w:space="0" w:color="auto"/>
                    <w:right w:val="none" w:sz="0" w:space="0" w:color="auto"/>
                  </w:divBdr>
                </w:div>
                <w:div w:id="1538008113">
                  <w:marLeft w:val="0"/>
                  <w:marRight w:val="0"/>
                  <w:marTop w:val="0"/>
                  <w:marBottom w:val="0"/>
                  <w:divBdr>
                    <w:top w:val="none" w:sz="0" w:space="0" w:color="auto"/>
                    <w:left w:val="none" w:sz="0" w:space="0" w:color="auto"/>
                    <w:bottom w:val="none" w:sz="0" w:space="0" w:color="auto"/>
                    <w:right w:val="none" w:sz="0" w:space="0" w:color="auto"/>
                  </w:divBdr>
                </w:div>
                <w:div w:id="642808579">
                  <w:marLeft w:val="0"/>
                  <w:marRight w:val="0"/>
                  <w:marTop w:val="0"/>
                  <w:marBottom w:val="0"/>
                  <w:divBdr>
                    <w:top w:val="none" w:sz="0" w:space="0" w:color="auto"/>
                    <w:left w:val="none" w:sz="0" w:space="0" w:color="auto"/>
                    <w:bottom w:val="none" w:sz="0" w:space="0" w:color="auto"/>
                    <w:right w:val="none" w:sz="0" w:space="0" w:color="auto"/>
                  </w:divBdr>
                </w:div>
                <w:div w:id="1234006003">
                  <w:marLeft w:val="0"/>
                  <w:marRight w:val="0"/>
                  <w:marTop w:val="0"/>
                  <w:marBottom w:val="0"/>
                  <w:divBdr>
                    <w:top w:val="none" w:sz="0" w:space="0" w:color="auto"/>
                    <w:left w:val="none" w:sz="0" w:space="0" w:color="auto"/>
                    <w:bottom w:val="none" w:sz="0" w:space="0" w:color="auto"/>
                    <w:right w:val="none" w:sz="0" w:space="0" w:color="auto"/>
                  </w:divBdr>
                </w:div>
                <w:div w:id="1901402355">
                  <w:marLeft w:val="0"/>
                  <w:marRight w:val="0"/>
                  <w:marTop w:val="0"/>
                  <w:marBottom w:val="0"/>
                  <w:divBdr>
                    <w:top w:val="none" w:sz="0" w:space="0" w:color="auto"/>
                    <w:left w:val="none" w:sz="0" w:space="0" w:color="auto"/>
                    <w:bottom w:val="none" w:sz="0" w:space="0" w:color="auto"/>
                    <w:right w:val="none" w:sz="0" w:space="0" w:color="auto"/>
                  </w:divBdr>
                </w:div>
                <w:div w:id="675956722">
                  <w:marLeft w:val="0"/>
                  <w:marRight w:val="0"/>
                  <w:marTop w:val="0"/>
                  <w:marBottom w:val="0"/>
                  <w:divBdr>
                    <w:top w:val="none" w:sz="0" w:space="0" w:color="auto"/>
                    <w:left w:val="none" w:sz="0" w:space="0" w:color="auto"/>
                    <w:bottom w:val="none" w:sz="0" w:space="0" w:color="auto"/>
                    <w:right w:val="none" w:sz="0" w:space="0" w:color="auto"/>
                  </w:divBdr>
                </w:div>
                <w:div w:id="465634281">
                  <w:marLeft w:val="0"/>
                  <w:marRight w:val="0"/>
                  <w:marTop w:val="0"/>
                  <w:marBottom w:val="0"/>
                  <w:divBdr>
                    <w:top w:val="none" w:sz="0" w:space="0" w:color="auto"/>
                    <w:left w:val="none" w:sz="0" w:space="0" w:color="auto"/>
                    <w:bottom w:val="none" w:sz="0" w:space="0" w:color="auto"/>
                    <w:right w:val="none" w:sz="0" w:space="0" w:color="auto"/>
                  </w:divBdr>
                </w:div>
                <w:div w:id="280964248">
                  <w:marLeft w:val="0"/>
                  <w:marRight w:val="0"/>
                  <w:marTop w:val="0"/>
                  <w:marBottom w:val="0"/>
                  <w:divBdr>
                    <w:top w:val="none" w:sz="0" w:space="0" w:color="auto"/>
                    <w:left w:val="none" w:sz="0" w:space="0" w:color="auto"/>
                    <w:bottom w:val="none" w:sz="0" w:space="0" w:color="auto"/>
                    <w:right w:val="none" w:sz="0" w:space="0" w:color="auto"/>
                  </w:divBdr>
                </w:div>
                <w:div w:id="635453101">
                  <w:marLeft w:val="0"/>
                  <w:marRight w:val="0"/>
                  <w:marTop w:val="0"/>
                  <w:marBottom w:val="0"/>
                  <w:divBdr>
                    <w:top w:val="none" w:sz="0" w:space="0" w:color="auto"/>
                    <w:left w:val="none" w:sz="0" w:space="0" w:color="auto"/>
                    <w:bottom w:val="none" w:sz="0" w:space="0" w:color="auto"/>
                    <w:right w:val="none" w:sz="0" w:space="0" w:color="auto"/>
                  </w:divBdr>
                </w:div>
                <w:div w:id="1144275564">
                  <w:marLeft w:val="0"/>
                  <w:marRight w:val="0"/>
                  <w:marTop w:val="0"/>
                  <w:marBottom w:val="0"/>
                  <w:divBdr>
                    <w:top w:val="none" w:sz="0" w:space="0" w:color="auto"/>
                    <w:left w:val="none" w:sz="0" w:space="0" w:color="auto"/>
                    <w:bottom w:val="none" w:sz="0" w:space="0" w:color="auto"/>
                    <w:right w:val="none" w:sz="0" w:space="0" w:color="auto"/>
                  </w:divBdr>
                </w:div>
                <w:div w:id="379282374">
                  <w:marLeft w:val="0"/>
                  <w:marRight w:val="0"/>
                  <w:marTop w:val="0"/>
                  <w:marBottom w:val="0"/>
                  <w:divBdr>
                    <w:top w:val="none" w:sz="0" w:space="0" w:color="auto"/>
                    <w:left w:val="none" w:sz="0" w:space="0" w:color="auto"/>
                    <w:bottom w:val="none" w:sz="0" w:space="0" w:color="auto"/>
                    <w:right w:val="none" w:sz="0" w:space="0" w:color="auto"/>
                  </w:divBdr>
                </w:div>
                <w:div w:id="395279893">
                  <w:marLeft w:val="0"/>
                  <w:marRight w:val="0"/>
                  <w:marTop w:val="0"/>
                  <w:marBottom w:val="0"/>
                  <w:divBdr>
                    <w:top w:val="none" w:sz="0" w:space="0" w:color="auto"/>
                    <w:left w:val="none" w:sz="0" w:space="0" w:color="auto"/>
                    <w:bottom w:val="none" w:sz="0" w:space="0" w:color="auto"/>
                    <w:right w:val="none" w:sz="0" w:space="0" w:color="auto"/>
                  </w:divBdr>
                </w:div>
                <w:div w:id="668946855">
                  <w:marLeft w:val="0"/>
                  <w:marRight w:val="0"/>
                  <w:marTop w:val="0"/>
                  <w:marBottom w:val="0"/>
                  <w:divBdr>
                    <w:top w:val="none" w:sz="0" w:space="0" w:color="auto"/>
                    <w:left w:val="none" w:sz="0" w:space="0" w:color="auto"/>
                    <w:bottom w:val="none" w:sz="0" w:space="0" w:color="auto"/>
                    <w:right w:val="none" w:sz="0" w:space="0" w:color="auto"/>
                  </w:divBdr>
                </w:div>
              </w:divsChild>
            </w:div>
            <w:div w:id="701520621">
              <w:marLeft w:val="0"/>
              <w:marRight w:val="0"/>
              <w:marTop w:val="0"/>
              <w:marBottom w:val="0"/>
              <w:divBdr>
                <w:top w:val="none" w:sz="0" w:space="0" w:color="auto"/>
                <w:left w:val="none" w:sz="0" w:space="0" w:color="auto"/>
                <w:bottom w:val="none" w:sz="0" w:space="0" w:color="auto"/>
                <w:right w:val="none" w:sz="0" w:space="0" w:color="auto"/>
              </w:divBdr>
              <w:divsChild>
                <w:div w:id="494222594">
                  <w:marLeft w:val="0"/>
                  <w:marRight w:val="0"/>
                  <w:marTop w:val="0"/>
                  <w:marBottom w:val="0"/>
                  <w:divBdr>
                    <w:top w:val="none" w:sz="0" w:space="0" w:color="auto"/>
                    <w:left w:val="none" w:sz="0" w:space="0" w:color="auto"/>
                    <w:bottom w:val="none" w:sz="0" w:space="0" w:color="auto"/>
                    <w:right w:val="none" w:sz="0" w:space="0" w:color="auto"/>
                  </w:divBdr>
                </w:div>
                <w:div w:id="589503426">
                  <w:marLeft w:val="0"/>
                  <w:marRight w:val="0"/>
                  <w:marTop w:val="0"/>
                  <w:marBottom w:val="0"/>
                  <w:divBdr>
                    <w:top w:val="none" w:sz="0" w:space="0" w:color="auto"/>
                    <w:left w:val="none" w:sz="0" w:space="0" w:color="auto"/>
                    <w:bottom w:val="none" w:sz="0" w:space="0" w:color="auto"/>
                    <w:right w:val="none" w:sz="0" w:space="0" w:color="auto"/>
                  </w:divBdr>
                </w:div>
                <w:div w:id="1248534867">
                  <w:marLeft w:val="0"/>
                  <w:marRight w:val="0"/>
                  <w:marTop w:val="0"/>
                  <w:marBottom w:val="0"/>
                  <w:divBdr>
                    <w:top w:val="none" w:sz="0" w:space="0" w:color="auto"/>
                    <w:left w:val="none" w:sz="0" w:space="0" w:color="auto"/>
                    <w:bottom w:val="none" w:sz="0" w:space="0" w:color="auto"/>
                    <w:right w:val="none" w:sz="0" w:space="0" w:color="auto"/>
                  </w:divBdr>
                </w:div>
                <w:div w:id="145247413">
                  <w:marLeft w:val="0"/>
                  <w:marRight w:val="0"/>
                  <w:marTop w:val="0"/>
                  <w:marBottom w:val="0"/>
                  <w:divBdr>
                    <w:top w:val="none" w:sz="0" w:space="0" w:color="auto"/>
                    <w:left w:val="none" w:sz="0" w:space="0" w:color="auto"/>
                    <w:bottom w:val="none" w:sz="0" w:space="0" w:color="auto"/>
                    <w:right w:val="none" w:sz="0" w:space="0" w:color="auto"/>
                  </w:divBdr>
                </w:div>
                <w:div w:id="891964767">
                  <w:marLeft w:val="0"/>
                  <w:marRight w:val="0"/>
                  <w:marTop w:val="0"/>
                  <w:marBottom w:val="0"/>
                  <w:divBdr>
                    <w:top w:val="none" w:sz="0" w:space="0" w:color="auto"/>
                    <w:left w:val="none" w:sz="0" w:space="0" w:color="auto"/>
                    <w:bottom w:val="none" w:sz="0" w:space="0" w:color="auto"/>
                    <w:right w:val="none" w:sz="0" w:space="0" w:color="auto"/>
                  </w:divBdr>
                </w:div>
                <w:div w:id="1660111416">
                  <w:marLeft w:val="0"/>
                  <w:marRight w:val="0"/>
                  <w:marTop w:val="0"/>
                  <w:marBottom w:val="0"/>
                  <w:divBdr>
                    <w:top w:val="none" w:sz="0" w:space="0" w:color="auto"/>
                    <w:left w:val="none" w:sz="0" w:space="0" w:color="auto"/>
                    <w:bottom w:val="none" w:sz="0" w:space="0" w:color="auto"/>
                    <w:right w:val="none" w:sz="0" w:space="0" w:color="auto"/>
                  </w:divBdr>
                </w:div>
                <w:div w:id="1366565430">
                  <w:marLeft w:val="0"/>
                  <w:marRight w:val="0"/>
                  <w:marTop w:val="0"/>
                  <w:marBottom w:val="0"/>
                  <w:divBdr>
                    <w:top w:val="none" w:sz="0" w:space="0" w:color="auto"/>
                    <w:left w:val="none" w:sz="0" w:space="0" w:color="auto"/>
                    <w:bottom w:val="none" w:sz="0" w:space="0" w:color="auto"/>
                    <w:right w:val="none" w:sz="0" w:space="0" w:color="auto"/>
                  </w:divBdr>
                </w:div>
                <w:div w:id="1243493446">
                  <w:marLeft w:val="0"/>
                  <w:marRight w:val="0"/>
                  <w:marTop w:val="0"/>
                  <w:marBottom w:val="0"/>
                  <w:divBdr>
                    <w:top w:val="none" w:sz="0" w:space="0" w:color="auto"/>
                    <w:left w:val="none" w:sz="0" w:space="0" w:color="auto"/>
                    <w:bottom w:val="none" w:sz="0" w:space="0" w:color="auto"/>
                    <w:right w:val="none" w:sz="0" w:space="0" w:color="auto"/>
                  </w:divBdr>
                </w:div>
                <w:div w:id="258222177">
                  <w:marLeft w:val="0"/>
                  <w:marRight w:val="0"/>
                  <w:marTop w:val="0"/>
                  <w:marBottom w:val="0"/>
                  <w:divBdr>
                    <w:top w:val="none" w:sz="0" w:space="0" w:color="auto"/>
                    <w:left w:val="none" w:sz="0" w:space="0" w:color="auto"/>
                    <w:bottom w:val="none" w:sz="0" w:space="0" w:color="auto"/>
                    <w:right w:val="none" w:sz="0" w:space="0" w:color="auto"/>
                  </w:divBdr>
                </w:div>
                <w:div w:id="222834373">
                  <w:marLeft w:val="0"/>
                  <w:marRight w:val="0"/>
                  <w:marTop w:val="0"/>
                  <w:marBottom w:val="0"/>
                  <w:divBdr>
                    <w:top w:val="none" w:sz="0" w:space="0" w:color="auto"/>
                    <w:left w:val="none" w:sz="0" w:space="0" w:color="auto"/>
                    <w:bottom w:val="none" w:sz="0" w:space="0" w:color="auto"/>
                    <w:right w:val="none" w:sz="0" w:space="0" w:color="auto"/>
                  </w:divBdr>
                </w:div>
                <w:div w:id="1077440593">
                  <w:marLeft w:val="0"/>
                  <w:marRight w:val="0"/>
                  <w:marTop w:val="0"/>
                  <w:marBottom w:val="0"/>
                  <w:divBdr>
                    <w:top w:val="none" w:sz="0" w:space="0" w:color="auto"/>
                    <w:left w:val="none" w:sz="0" w:space="0" w:color="auto"/>
                    <w:bottom w:val="none" w:sz="0" w:space="0" w:color="auto"/>
                    <w:right w:val="none" w:sz="0" w:space="0" w:color="auto"/>
                  </w:divBdr>
                </w:div>
                <w:div w:id="878710361">
                  <w:marLeft w:val="0"/>
                  <w:marRight w:val="0"/>
                  <w:marTop w:val="0"/>
                  <w:marBottom w:val="0"/>
                  <w:divBdr>
                    <w:top w:val="none" w:sz="0" w:space="0" w:color="auto"/>
                    <w:left w:val="none" w:sz="0" w:space="0" w:color="auto"/>
                    <w:bottom w:val="none" w:sz="0" w:space="0" w:color="auto"/>
                    <w:right w:val="none" w:sz="0" w:space="0" w:color="auto"/>
                  </w:divBdr>
                </w:div>
                <w:div w:id="1922329831">
                  <w:marLeft w:val="0"/>
                  <w:marRight w:val="0"/>
                  <w:marTop w:val="0"/>
                  <w:marBottom w:val="0"/>
                  <w:divBdr>
                    <w:top w:val="none" w:sz="0" w:space="0" w:color="auto"/>
                    <w:left w:val="none" w:sz="0" w:space="0" w:color="auto"/>
                    <w:bottom w:val="none" w:sz="0" w:space="0" w:color="auto"/>
                    <w:right w:val="none" w:sz="0" w:space="0" w:color="auto"/>
                  </w:divBdr>
                </w:div>
                <w:div w:id="2058309203">
                  <w:marLeft w:val="0"/>
                  <w:marRight w:val="0"/>
                  <w:marTop w:val="0"/>
                  <w:marBottom w:val="0"/>
                  <w:divBdr>
                    <w:top w:val="none" w:sz="0" w:space="0" w:color="auto"/>
                    <w:left w:val="none" w:sz="0" w:space="0" w:color="auto"/>
                    <w:bottom w:val="none" w:sz="0" w:space="0" w:color="auto"/>
                    <w:right w:val="none" w:sz="0" w:space="0" w:color="auto"/>
                  </w:divBdr>
                </w:div>
                <w:div w:id="222568976">
                  <w:marLeft w:val="0"/>
                  <w:marRight w:val="0"/>
                  <w:marTop w:val="0"/>
                  <w:marBottom w:val="0"/>
                  <w:divBdr>
                    <w:top w:val="none" w:sz="0" w:space="0" w:color="auto"/>
                    <w:left w:val="none" w:sz="0" w:space="0" w:color="auto"/>
                    <w:bottom w:val="none" w:sz="0" w:space="0" w:color="auto"/>
                    <w:right w:val="none" w:sz="0" w:space="0" w:color="auto"/>
                  </w:divBdr>
                </w:div>
                <w:div w:id="100497212">
                  <w:marLeft w:val="0"/>
                  <w:marRight w:val="0"/>
                  <w:marTop w:val="0"/>
                  <w:marBottom w:val="0"/>
                  <w:divBdr>
                    <w:top w:val="none" w:sz="0" w:space="0" w:color="auto"/>
                    <w:left w:val="none" w:sz="0" w:space="0" w:color="auto"/>
                    <w:bottom w:val="none" w:sz="0" w:space="0" w:color="auto"/>
                    <w:right w:val="none" w:sz="0" w:space="0" w:color="auto"/>
                  </w:divBdr>
                </w:div>
                <w:div w:id="869074486">
                  <w:marLeft w:val="0"/>
                  <w:marRight w:val="0"/>
                  <w:marTop w:val="0"/>
                  <w:marBottom w:val="0"/>
                  <w:divBdr>
                    <w:top w:val="none" w:sz="0" w:space="0" w:color="auto"/>
                    <w:left w:val="none" w:sz="0" w:space="0" w:color="auto"/>
                    <w:bottom w:val="none" w:sz="0" w:space="0" w:color="auto"/>
                    <w:right w:val="none" w:sz="0" w:space="0" w:color="auto"/>
                  </w:divBdr>
                </w:div>
                <w:div w:id="1243566176">
                  <w:marLeft w:val="0"/>
                  <w:marRight w:val="0"/>
                  <w:marTop w:val="0"/>
                  <w:marBottom w:val="0"/>
                  <w:divBdr>
                    <w:top w:val="none" w:sz="0" w:space="0" w:color="auto"/>
                    <w:left w:val="none" w:sz="0" w:space="0" w:color="auto"/>
                    <w:bottom w:val="none" w:sz="0" w:space="0" w:color="auto"/>
                    <w:right w:val="none" w:sz="0" w:space="0" w:color="auto"/>
                  </w:divBdr>
                </w:div>
                <w:div w:id="6296588">
                  <w:marLeft w:val="0"/>
                  <w:marRight w:val="0"/>
                  <w:marTop w:val="0"/>
                  <w:marBottom w:val="0"/>
                  <w:divBdr>
                    <w:top w:val="none" w:sz="0" w:space="0" w:color="auto"/>
                    <w:left w:val="none" w:sz="0" w:space="0" w:color="auto"/>
                    <w:bottom w:val="none" w:sz="0" w:space="0" w:color="auto"/>
                    <w:right w:val="none" w:sz="0" w:space="0" w:color="auto"/>
                  </w:divBdr>
                </w:div>
                <w:div w:id="1772581299">
                  <w:marLeft w:val="0"/>
                  <w:marRight w:val="0"/>
                  <w:marTop w:val="0"/>
                  <w:marBottom w:val="0"/>
                  <w:divBdr>
                    <w:top w:val="none" w:sz="0" w:space="0" w:color="auto"/>
                    <w:left w:val="none" w:sz="0" w:space="0" w:color="auto"/>
                    <w:bottom w:val="none" w:sz="0" w:space="0" w:color="auto"/>
                    <w:right w:val="none" w:sz="0" w:space="0" w:color="auto"/>
                  </w:divBdr>
                </w:div>
                <w:div w:id="2128499836">
                  <w:marLeft w:val="0"/>
                  <w:marRight w:val="0"/>
                  <w:marTop w:val="0"/>
                  <w:marBottom w:val="0"/>
                  <w:divBdr>
                    <w:top w:val="none" w:sz="0" w:space="0" w:color="auto"/>
                    <w:left w:val="none" w:sz="0" w:space="0" w:color="auto"/>
                    <w:bottom w:val="none" w:sz="0" w:space="0" w:color="auto"/>
                    <w:right w:val="none" w:sz="0" w:space="0" w:color="auto"/>
                  </w:divBdr>
                </w:div>
                <w:div w:id="1212696791">
                  <w:marLeft w:val="0"/>
                  <w:marRight w:val="0"/>
                  <w:marTop w:val="0"/>
                  <w:marBottom w:val="0"/>
                  <w:divBdr>
                    <w:top w:val="none" w:sz="0" w:space="0" w:color="auto"/>
                    <w:left w:val="none" w:sz="0" w:space="0" w:color="auto"/>
                    <w:bottom w:val="none" w:sz="0" w:space="0" w:color="auto"/>
                    <w:right w:val="none" w:sz="0" w:space="0" w:color="auto"/>
                  </w:divBdr>
                </w:div>
                <w:div w:id="1001356007">
                  <w:marLeft w:val="0"/>
                  <w:marRight w:val="0"/>
                  <w:marTop w:val="0"/>
                  <w:marBottom w:val="0"/>
                  <w:divBdr>
                    <w:top w:val="none" w:sz="0" w:space="0" w:color="auto"/>
                    <w:left w:val="none" w:sz="0" w:space="0" w:color="auto"/>
                    <w:bottom w:val="none" w:sz="0" w:space="0" w:color="auto"/>
                    <w:right w:val="none" w:sz="0" w:space="0" w:color="auto"/>
                  </w:divBdr>
                </w:div>
                <w:div w:id="1148549120">
                  <w:marLeft w:val="0"/>
                  <w:marRight w:val="0"/>
                  <w:marTop w:val="0"/>
                  <w:marBottom w:val="0"/>
                  <w:divBdr>
                    <w:top w:val="none" w:sz="0" w:space="0" w:color="auto"/>
                    <w:left w:val="none" w:sz="0" w:space="0" w:color="auto"/>
                    <w:bottom w:val="none" w:sz="0" w:space="0" w:color="auto"/>
                    <w:right w:val="none" w:sz="0" w:space="0" w:color="auto"/>
                  </w:divBdr>
                </w:div>
                <w:div w:id="1215118744">
                  <w:marLeft w:val="0"/>
                  <w:marRight w:val="0"/>
                  <w:marTop w:val="0"/>
                  <w:marBottom w:val="0"/>
                  <w:divBdr>
                    <w:top w:val="none" w:sz="0" w:space="0" w:color="auto"/>
                    <w:left w:val="none" w:sz="0" w:space="0" w:color="auto"/>
                    <w:bottom w:val="none" w:sz="0" w:space="0" w:color="auto"/>
                    <w:right w:val="none" w:sz="0" w:space="0" w:color="auto"/>
                  </w:divBdr>
                </w:div>
                <w:div w:id="1121539072">
                  <w:marLeft w:val="0"/>
                  <w:marRight w:val="0"/>
                  <w:marTop w:val="0"/>
                  <w:marBottom w:val="0"/>
                  <w:divBdr>
                    <w:top w:val="none" w:sz="0" w:space="0" w:color="auto"/>
                    <w:left w:val="none" w:sz="0" w:space="0" w:color="auto"/>
                    <w:bottom w:val="none" w:sz="0" w:space="0" w:color="auto"/>
                    <w:right w:val="none" w:sz="0" w:space="0" w:color="auto"/>
                  </w:divBdr>
                </w:div>
                <w:div w:id="1510951192">
                  <w:marLeft w:val="0"/>
                  <w:marRight w:val="0"/>
                  <w:marTop w:val="0"/>
                  <w:marBottom w:val="0"/>
                  <w:divBdr>
                    <w:top w:val="none" w:sz="0" w:space="0" w:color="auto"/>
                    <w:left w:val="none" w:sz="0" w:space="0" w:color="auto"/>
                    <w:bottom w:val="none" w:sz="0" w:space="0" w:color="auto"/>
                    <w:right w:val="none" w:sz="0" w:space="0" w:color="auto"/>
                  </w:divBdr>
                </w:div>
                <w:div w:id="340207085">
                  <w:marLeft w:val="0"/>
                  <w:marRight w:val="0"/>
                  <w:marTop w:val="0"/>
                  <w:marBottom w:val="0"/>
                  <w:divBdr>
                    <w:top w:val="none" w:sz="0" w:space="0" w:color="auto"/>
                    <w:left w:val="none" w:sz="0" w:space="0" w:color="auto"/>
                    <w:bottom w:val="none" w:sz="0" w:space="0" w:color="auto"/>
                    <w:right w:val="none" w:sz="0" w:space="0" w:color="auto"/>
                  </w:divBdr>
                </w:div>
                <w:div w:id="1911189737">
                  <w:marLeft w:val="0"/>
                  <w:marRight w:val="0"/>
                  <w:marTop w:val="0"/>
                  <w:marBottom w:val="0"/>
                  <w:divBdr>
                    <w:top w:val="none" w:sz="0" w:space="0" w:color="auto"/>
                    <w:left w:val="none" w:sz="0" w:space="0" w:color="auto"/>
                    <w:bottom w:val="none" w:sz="0" w:space="0" w:color="auto"/>
                    <w:right w:val="none" w:sz="0" w:space="0" w:color="auto"/>
                  </w:divBdr>
                </w:div>
                <w:div w:id="1577785645">
                  <w:marLeft w:val="0"/>
                  <w:marRight w:val="0"/>
                  <w:marTop w:val="0"/>
                  <w:marBottom w:val="0"/>
                  <w:divBdr>
                    <w:top w:val="none" w:sz="0" w:space="0" w:color="auto"/>
                    <w:left w:val="none" w:sz="0" w:space="0" w:color="auto"/>
                    <w:bottom w:val="none" w:sz="0" w:space="0" w:color="auto"/>
                    <w:right w:val="none" w:sz="0" w:space="0" w:color="auto"/>
                  </w:divBdr>
                </w:div>
                <w:div w:id="166211222">
                  <w:marLeft w:val="0"/>
                  <w:marRight w:val="0"/>
                  <w:marTop w:val="0"/>
                  <w:marBottom w:val="0"/>
                  <w:divBdr>
                    <w:top w:val="none" w:sz="0" w:space="0" w:color="auto"/>
                    <w:left w:val="none" w:sz="0" w:space="0" w:color="auto"/>
                    <w:bottom w:val="none" w:sz="0" w:space="0" w:color="auto"/>
                    <w:right w:val="none" w:sz="0" w:space="0" w:color="auto"/>
                  </w:divBdr>
                </w:div>
                <w:div w:id="1131898259">
                  <w:marLeft w:val="0"/>
                  <w:marRight w:val="0"/>
                  <w:marTop w:val="0"/>
                  <w:marBottom w:val="0"/>
                  <w:divBdr>
                    <w:top w:val="none" w:sz="0" w:space="0" w:color="auto"/>
                    <w:left w:val="none" w:sz="0" w:space="0" w:color="auto"/>
                    <w:bottom w:val="none" w:sz="0" w:space="0" w:color="auto"/>
                    <w:right w:val="none" w:sz="0" w:space="0" w:color="auto"/>
                  </w:divBdr>
                </w:div>
                <w:div w:id="357321008">
                  <w:marLeft w:val="0"/>
                  <w:marRight w:val="0"/>
                  <w:marTop w:val="0"/>
                  <w:marBottom w:val="0"/>
                  <w:divBdr>
                    <w:top w:val="none" w:sz="0" w:space="0" w:color="auto"/>
                    <w:left w:val="none" w:sz="0" w:space="0" w:color="auto"/>
                    <w:bottom w:val="none" w:sz="0" w:space="0" w:color="auto"/>
                    <w:right w:val="none" w:sz="0" w:space="0" w:color="auto"/>
                  </w:divBdr>
                </w:div>
                <w:div w:id="147015835">
                  <w:marLeft w:val="0"/>
                  <w:marRight w:val="0"/>
                  <w:marTop w:val="0"/>
                  <w:marBottom w:val="0"/>
                  <w:divBdr>
                    <w:top w:val="none" w:sz="0" w:space="0" w:color="auto"/>
                    <w:left w:val="none" w:sz="0" w:space="0" w:color="auto"/>
                    <w:bottom w:val="none" w:sz="0" w:space="0" w:color="auto"/>
                    <w:right w:val="none" w:sz="0" w:space="0" w:color="auto"/>
                  </w:divBdr>
                </w:div>
                <w:div w:id="824055916">
                  <w:marLeft w:val="0"/>
                  <w:marRight w:val="0"/>
                  <w:marTop w:val="0"/>
                  <w:marBottom w:val="0"/>
                  <w:divBdr>
                    <w:top w:val="none" w:sz="0" w:space="0" w:color="auto"/>
                    <w:left w:val="none" w:sz="0" w:space="0" w:color="auto"/>
                    <w:bottom w:val="none" w:sz="0" w:space="0" w:color="auto"/>
                    <w:right w:val="none" w:sz="0" w:space="0" w:color="auto"/>
                  </w:divBdr>
                </w:div>
                <w:div w:id="2091583037">
                  <w:marLeft w:val="0"/>
                  <w:marRight w:val="0"/>
                  <w:marTop w:val="0"/>
                  <w:marBottom w:val="0"/>
                  <w:divBdr>
                    <w:top w:val="none" w:sz="0" w:space="0" w:color="auto"/>
                    <w:left w:val="none" w:sz="0" w:space="0" w:color="auto"/>
                    <w:bottom w:val="none" w:sz="0" w:space="0" w:color="auto"/>
                    <w:right w:val="none" w:sz="0" w:space="0" w:color="auto"/>
                  </w:divBdr>
                </w:div>
                <w:div w:id="71783236">
                  <w:marLeft w:val="0"/>
                  <w:marRight w:val="0"/>
                  <w:marTop w:val="0"/>
                  <w:marBottom w:val="0"/>
                  <w:divBdr>
                    <w:top w:val="none" w:sz="0" w:space="0" w:color="auto"/>
                    <w:left w:val="none" w:sz="0" w:space="0" w:color="auto"/>
                    <w:bottom w:val="none" w:sz="0" w:space="0" w:color="auto"/>
                    <w:right w:val="none" w:sz="0" w:space="0" w:color="auto"/>
                  </w:divBdr>
                </w:div>
                <w:div w:id="416246199">
                  <w:marLeft w:val="0"/>
                  <w:marRight w:val="0"/>
                  <w:marTop w:val="0"/>
                  <w:marBottom w:val="0"/>
                  <w:divBdr>
                    <w:top w:val="none" w:sz="0" w:space="0" w:color="auto"/>
                    <w:left w:val="none" w:sz="0" w:space="0" w:color="auto"/>
                    <w:bottom w:val="none" w:sz="0" w:space="0" w:color="auto"/>
                    <w:right w:val="none" w:sz="0" w:space="0" w:color="auto"/>
                  </w:divBdr>
                </w:div>
                <w:div w:id="2100826748">
                  <w:marLeft w:val="0"/>
                  <w:marRight w:val="0"/>
                  <w:marTop w:val="0"/>
                  <w:marBottom w:val="0"/>
                  <w:divBdr>
                    <w:top w:val="none" w:sz="0" w:space="0" w:color="auto"/>
                    <w:left w:val="none" w:sz="0" w:space="0" w:color="auto"/>
                    <w:bottom w:val="none" w:sz="0" w:space="0" w:color="auto"/>
                    <w:right w:val="none" w:sz="0" w:space="0" w:color="auto"/>
                  </w:divBdr>
                </w:div>
                <w:div w:id="175851520">
                  <w:marLeft w:val="0"/>
                  <w:marRight w:val="0"/>
                  <w:marTop w:val="0"/>
                  <w:marBottom w:val="0"/>
                  <w:divBdr>
                    <w:top w:val="none" w:sz="0" w:space="0" w:color="auto"/>
                    <w:left w:val="none" w:sz="0" w:space="0" w:color="auto"/>
                    <w:bottom w:val="none" w:sz="0" w:space="0" w:color="auto"/>
                    <w:right w:val="none" w:sz="0" w:space="0" w:color="auto"/>
                  </w:divBdr>
                </w:div>
                <w:div w:id="1282758574">
                  <w:marLeft w:val="0"/>
                  <w:marRight w:val="0"/>
                  <w:marTop w:val="0"/>
                  <w:marBottom w:val="0"/>
                  <w:divBdr>
                    <w:top w:val="none" w:sz="0" w:space="0" w:color="auto"/>
                    <w:left w:val="none" w:sz="0" w:space="0" w:color="auto"/>
                    <w:bottom w:val="none" w:sz="0" w:space="0" w:color="auto"/>
                    <w:right w:val="none" w:sz="0" w:space="0" w:color="auto"/>
                  </w:divBdr>
                </w:div>
                <w:div w:id="610285472">
                  <w:marLeft w:val="0"/>
                  <w:marRight w:val="0"/>
                  <w:marTop w:val="0"/>
                  <w:marBottom w:val="0"/>
                  <w:divBdr>
                    <w:top w:val="none" w:sz="0" w:space="0" w:color="auto"/>
                    <w:left w:val="none" w:sz="0" w:space="0" w:color="auto"/>
                    <w:bottom w:val="none" w:sz="0" w:space="0" w:color="auto"/>
                    <w:right w:val="none" w:sz="0" w:space="0" w:color="auto"/>
                  </w:divBdr>
                </w:div>
                <w:div w:id="1565094265">
                  <w:marLeft w:val="0"/>
                  <w:marRight w:val="0"/>
                  <w:marTop w:val="0"/>
                  <w:marBottom w:val="0"/>
                  <w:divBdr>
                    <w:top w:val="none" w:sz="0" w:space="0" w:color="auto"/>
                    <w:left w:val="none" w:sz="0" w:space="0" w:color="auto"/>
                    <w:bottom w:val="none" w:sz="0" w:space="0" w:color="auto"/>
                    <w:right w:val="none" w:sz="0" w:space="0" w:color="auto"/>
                  </w:divBdr>
                </w:div>
                <w:div w:id="1387023991">
                  <w:marLeft w:val="0"/>
                  <w:marRight w:val="0"/>
                  <w:marTop w:val="0"/>
                  <w:marBottom w:val="0"/>
                  <w:divBdr>
                    <w:top w:val="none" w:sz="0" w:space="0" w:color="auto"/>
                    <w:left w:val="none" w:sz="0" w:space="0" w:color="auto"/>
                    <w:bottom w:val="none" w:sz="0" w:space="0" w:color="auto"/>
                    <w:right w:val="none" w:sz="0" w:space="0" w:color="auto"/>
                  </w:divBdr>
                </w:div>
                <w:div w:id="2088915496">
                  <w:marLeft w:val="0"/>
                  <w:marRight w:val="0"/>
                  <w:marTop w:val="0"/>
                  <w:marBottom w:val="0"/>
                  <w:divBdr>
                    <w:top w:val="none" w:sz="0" w:space="0" w:color="auto"/>
                    <w:left w:val="none" w:sz="0" w:space="0" w:color="auto"/>
                    <w:bottom w:val="none" w:sz="0" w:space="0" w:color="auto"/>
                    <w:right w:val="none" w:sz="0" w:space="0" w:color="auto"/>
                  </w:divBdr>
                </w:div>
                <w:div w:id="1404911433">
                  <w:marLeft w:val="0"/>
                  <w:marRight w:val="0"/>
                  <w:marTop w:val="0"/>
                  <w:marBottom w:val="0"/>
                  <w:divBdr>
                    <w:top w:val="none" w:sz="0" w:space="0" w:color="auto"/>
                    <w:left w:val="none" w:sz="0" w:space="0" w:color="auto"/>
                    <w:bottom w:val="none" w:sz="0" w:space="0" w:color="auto"/>
                    <w:right w:val="none" w:sz="0" w:space="0" w:color="auto"/>
                  </w:divBdr>
                </w:div>
                <w:div w:id="400981960">
                  <w:marLeft w:val="0"/>
                  <w:marRight w:val="0"/>
                  <w:marTop w:val="0"/>
                  <w:marBottom w:val="0"/>
                  <w:divBdr>
                    <w:top w:val="none" w:sz="0" w:space="0" w:color="auto"/>
                    <w:left w:val="none" w:sz="0" w:space="0" w:color="auto"/>
                    <w:bottom w:val="none" w:sz="0" w:space="0" w:color="auto"/>
                    <w:right w:val="none" w:sz="0" w:space="0" w:color="auto"/>
                  </w:divBdr>
                </w:div>
                <w:div w:id="78455127">
                  <w:marLeft w:val="0"/>
                  <w:marRight w:val="0"/>
                  <w:marTop w:val="0"/>
                  <w:marBottom w:val="0"/>
                  <w:divBdr>
                    <w:top w:val="none" w:sz="0" w:space="0" w:color="auto"/>
                    <w:left w:val="none" w:sz="0" w:space="0" w:color="auto"/>
                    <w:bottom w:val="none" w:sz="0" w:space="0" w:color="auto"/>
                    <w:right w:val="none" w:sz="0" w:space="0" w:color="auto"/>
                  </w:divBdr>
                </w:div>
                <w:div w:id="100224871">
                  <w:marLeft w:val="0"/>
                  <w:marRight w:val="0"/>
                  <w:marTop w:val="0"/>
                  <w:marBottom w:val="0"/>
                  <w:divBdr>
                    <w:top w:val="none" w:sz="0" w:space="0" w:color="auto"/>
                    <w:left w:val="none" w:sz="0" w:space="0" w:color="auto"/>
                    <w:bottom w:val="none" w:sz="0" w:space="0" w:color="auto"/>
                    <w:right w:val="none" w:sz="0" w:space="0" w:color="auto"/>
                  </w:divBdr>
                </w:div>
              </w:divsChild>
            </w:div>
            <w:div w:id="985167233">
              <w:marLeft w:val="0"/>
              <w:marRight w:val="0"/>
              <w:marTop w:val="0"/>
              <w:marBottom w:val="0"/>
              <w:divBdr>
                <w:top w:val="none" w:sz="0" w:space="0" w:color="auto"/>
                <w:left w:val="none" w:sz="0" w:space="0" w:color="auto"/>
                <w:bottom w:val="none" w:sz="0" w:space="0" w:color="auto"/>
                <w:right w:val="none" w:sz="0" w:space="0" w:color="auto"/>
              </w:divBdr>
              <w:divsChild>
                <w:div w:id="2033650365">
                  <w:marLeft w:val="0"/>
                  <w:marRight w:val="0"/>
                  <w:marTop w:val="0"/>
                  <w:marBottom w:val="0"/>
                  <w:divBdr>
                    <w:top w:val="none" w:sz="0" w:space="0" w:color="auto"/>
                    <w:left w:val="none" w:sz="0" w:space="0" w:color="auto"/>
                    <w:bottom w:val="none" w:sz="0" w:space="0" w:color="auto"/>
                    <w:right w:val="none" w:sz="0" w:space="0" w:color="auto"/>
                  </w:divBdr>
                </w:div>
                <w:div w:id="1270770333">
                  <w:marLeft w:val="0"/>
                  <w:marRight w:val="0"/>
                  <w:marTop w:val="0"/>
                  <w:marBottom w:val="0"/>
                  <w:divBdr>
                    <w:top w:val="none" w:sz="0" w:space="0" w:color="auto"/>
                    <w:left w:val="none" w:sz="0" w:space="0" w:color="auto"/>
                    <w:bottom w:val="none" w:sz="0" w:space="0" w:color="auto"/>
                    <w:right w:val="none" w:sz="0" w:space="0" w:color="auto"/>
                  </w:divBdr>
                </w:div>
                <w:div w:id="1650596633">
                  <w:marLeft w:val="0"/>
                  <w:marRight w:val="0"/>
                  <w:marTop w:val="0"/>
                  <w:marBottom w:val="0"/>
                  <w:divBdr>
                    <w:top w:val="none" w:sz="0" w:space="0" w:color="auto"/>
                    <w:left w:val="none" w:sz="0" w:space="0" w:color="auto"/>
                    <w:bottom w:val="none" w:sz="0" w:space="0" w:color="auto"/>
                    <w:right w:val="none" w:sz="0" w:space="0" w:color="auto"/>
                  </w:divBdr>
                </w:div>
                <w:div w:id="753477568">
                  <w:marLeft w:val="0"/>
                  <w:marRight w:val="0"/>
                  <w:marTop w:val="0"/>
                  <w:marBottom w:val="0"/>
                  <w:divBdr>
                    <w:top w:val="none" w:sz="0" w:space="0" w:color="auto"/>
                    <w:left w:val="none" w:sz="0" w:space="0" w:color="auto"/>
                    <w:bottom w:val="none" w:sz="0" w:space="0" w:color="auto"/>
                    <w:right w:val="none" w:sz="0" w:space="0" w:color="auto"/>
                  </w:divBdr>
                </w:div>
                <w:div w:id="1627008271">
                  <w:marLeft w:val="0"/>
                  <w:marRight w:val="0"/>
                  <w:marTop w:val="0"/>
                  <w:marBottom w:val="0"/>
                  <w:divBdr>
                    <w:top w:val="none" w:sz="0" w:space="0" w:color="auto"/>
                    <w:left w:val="none" w:sz="0" w:space="0" w:color="auto"/>
                    <w:bottom w:val="none" w:sz="0" w:space="0" w:color="auto"/>
                    <w:right w:val="none" w:sz="0" w:space="0" w:color="auto"/>
                  </w:divBdr>
                </w:div>
                <w:div w:id="1902475763">
                  <w:marLeft w:val="0"/>
                  <w:marRight w:val="0"/>
                  <w:marTop w:val="0"/>
                  <w:marBottom w:val="0"/>
                  <w:divBdr>
                    <w:top w:val="none" w:sz="0" w:space="0" w:color="auto"/>
                    <w:left w:val="none" w:sz="0" w:space="0" w:color="auto"/>
                    <w:bottom w:val="none" w:sz="0" w:space="0" w:color="auto"/>
                    <w:right w:val="none" w:sz="0" w:space="0" w:color="auto"/>
                  </w:divBdr>
                </w:div>
                <w:div w:id="2140491212">
                  <w:marLeft w:val="0"/>
                  <w:marRight w:val="0"/>
                  <w:marTop w:val="0"/>
                  <w:marBottom w:val="0"/>
                  <w:divBdr>
                    <w:top w:val="none" w:sz="0" w:space="0" w:color="auto"/>
                    <w:left w:val="none" w:sz="0" w:space="0" w:color="auto"/>
                    <w:bottom w:val="none" w:sz="0" w:space="0" w:color="auto"/>
                    <w:right w:val="none" w:sz="0" w:space="0" w:color="auto"/>
                  </w:divBdr>
                </w:div>
                <w:div w:id="87509800">
                  <w:marLeft w:val="0"/>
                  <w:marRight w:val="0"/>
                  <w:marTop w:val="0"/>
                  <w:marBottom w:val="0"/>
                  <w:divBdr>
                    <w:top w:val="none" w:sz="0" w:space="0" w:color="auto"/>
                    <w:left w:val="none" w:sz="0" w:space="0" w:color="auto"/>
                    <w:bottom w:val="none" w:sz="0" w:space="0" w:color="auto"/>
                    <w:right w:val="none" w:sz="0" w:space="0" w:color="auto"/>
                  </w:divBdr>
                </w:div>
                <w:div w:id="1234048111">
                  <w:marLeft w:val="0"/>
                  <w:marRight w:val="0"/>
                  <w:marTop w:val="0"/>
                  <w:marBottom w:val="0"/>
                  <w:divBdr>
                    <w:top w:val="none" w:sz="0" w:space="0" w:color="auto"/>
                    <w:left w:val="none" w:sz="0" w:space="0" w:color="auto"/>
                    <w:bottom w:val="none" w:sz="0" w:space="0" w:color="auto"/>
                    <w:right w:val="none" w:sz="0" w:space="0" w:color="auto"/>
                  </w:divBdr>
                </w:div>
                <w:div w:id="1619217485">
                  <w:marLeft w:val="0"/>
                  <w:marRight w:val="0"/>
                  <w:marTop w:val="0"/>
                  <w:marBottom w:val="0"/>
                  <w:divBdr>
                    <w:top w:val="none" w:sz="0" w:space="0" w:color="auto"/>
                    <w:left w:val="none" w:sz="0" w:space="0" w:color="auto"/>
                    <w:bottom w:val="none" w:sz="0" w:space="0" w:color="auto"/>
                    <w:right w:val="none" w:sz="0" w:space="0" w:color="auto"/>
                  </w:divBdr>
                </w:div>
                <w:div w:id="768965710">
                  <w:marLeft w:val="0"/>
                  <w:marRight w:val="0"/>
                  <w:marTop w:val="0"/>
                  <w:marBottom w:val="0"/>
                  <w:divBdr>
                    <w:top w:val="none" w:sz="0" w:space="0" w:color="auto"/>
                    <w:left w:val="none" w:sz="0" w:space="0" w:color="auto"/>
                    <w:bottom w:val="none" w:sz="0" w:space="0" w:color="auto"/>
                    <w:right w:val="none" w:sz="0" w:space="0" w:color="auto"/>
                  </w:divBdr>
                </w:div>
                <w:div w:id="450974362">
                  <w:marLeft w:val="0"/>
                  <w:marRight w:val="0"/>
                  <w:marTop w:val="0"/>
                  <w:marBottom w:val="0"/>
                  <w:divBdr>
                    <w:top w:val="none" w:sz="0" w:space="0" w:color="auto"/>
                    <w:left w:val="none" w:sz="0" w:space="0" w:color="auto"/>
                    <w:bottom w:val="none" w:sz="0" w:space="0" w:color="auto"/>
                    <w:right w:val="none" w:sz="0" w:space="0" w:color="auto"/>
                  </w:divBdr>
                </w:div>
                <w:div w:id="1766341584">
                  <w:marLeft w:val="0"/>
                  <w:marRight w:val="0"/>
                  <w:marTop w:val="0"/>
                  <w:marBottom w:val="0"/>
                  <w:divBdr>
                    <w:top w:val="none" w:sz="0" w:space="0" w:color="auto"/>
                    <w:left w:val="none" w:sz="0" w:space="0" w:color="auto"/>
                    <w:bottom w:val="none" w:sz="0" w:space="0" w:color="auto"/>
                    <w:right w:val="none" w:sz="0" w:space="0" w:color="auto"/>
                  </w:divBdr>
                </w:div>
                <w:div w:id="1443453554">
                  <w:marLeft w:val="0"/>
                  <w:marRight w:val="0"/>
                  <w:marTop w:val="0"/>
                  <w:marBottom w:val="0"/>
                  <w:divBdr>
                    <w:top w:val="none" w:sz="0" w:space="0" w:color="auto"/>
                    <w:left w:val="none" w:sz="0" w:space="0" w:color="auto"/>
                    <w:bottom w:val="none" w:sz="0" w:space="0" w:color="auto"/>
                    <w:right w:val="none" w:sz="0" w:space="0" w:color="auto"/>
                  </w:divBdr>
                </w:div>
                <w:div w:id="1420907405">
                  <w:marLeft w:val="0"/>
                  <w:marRight w:val="0"/>
                  <w:marTop w:val="0"/>
                  <w:marBottom w:val="0"/>
                  <w:divBdr>
                    <w:top w:val="none" w:sz="0" w:space="0" w:color="auto"/>
                    <w:left w:val="none" w:sz="0" w:space="0" w:color="auto"/>
                    <w:bottom w:val="none" w:sz="0" w:space="0" w:color="auto"/>
                    <w:right w:val="none" w:sz="0" w:space="0" w:color="auto"/>
                  </w:divBdr>
                </w:div>
                <w:div w:id="423306521">
                  <w:marLeft w:val="0"/>
                  <w:marRight w:val="0"/>
                  <w:marTop w:val="0"/>
                  <w:marBottom w:val="0"/>
                  <w:divBdr>
                    <w:top w:val="none" w:sz="0" w:space="0" w:color="auto"/>
                    <w:left w:val="none" w:sz="0" w:space="0" w:color="auto"/>
                    <w:bottom w:val="none" w:sz="0" w:space="0" w:color="auto"/>
                    <w:right w:val="none" w:sz="0" w:space="0" w:color="auto"/>
                  </w:divBdr>
                </w:div>
                <w:div w:id="538320093">
                  <w:marLeft w:val="0"/>
                  <w:marRight w:val="0"/>
                  <w:marTop w:val="0"/>
                  <w:marBottom w:val="0"/>
                  <w:divBdr>
                    <w:top w:val="none" w:sz="0" w:space="0" w:color="auto"/>
                    <w:left w:val="none" w:sz="0" w:space="0" w:color="auto"/>
                    <w:bottom w:val="none" w:sz="0" w:space="0" w:color="auto"/>
                    <w:right w:val="none" w:sz="0" w:space="0" w:color="auto"/>
                  </w:divBdr>
                </w:div>
                <w:div w:id="1300767304">
                  <w:marLeft w:val="0"/>
                  <w:marRight w:val="0"/>
                  <w:marTop w:val="0"/>
                  <w:marBottom w:val="0"/>
                  <w:divBdr>
                    <w:top w:val="none" w:sz="0" w:space="0" w:color="auto"/>
                    <w:left w:val="none" w:sz="0" w:space="0" w:color="auto"/>
                    <w:bottom w:val="none" w:sz="0" w:space="0" w:color="auto"/>
                    <w:right w:val="none" w:sz="0" w:space="0" w:color="auto"/>
                  </w:divBdr>
                </w:div>
                <w:div w:id="1705131772">
                  <w:marLeft w:val="0"/>
                  <w:marRight w:val="0"/>
                  <w:marTop w:val="0"/>
                  <w:marBottom w:val="0"/>
                  <w:divBdr>
                    <w:top w:val="none" w:sz="0" w:space="0" w:color="auto"/>
                    <w:left w:val="none" w:sz="0" w:space="0" w:color="auto"/>
                    <w:bottom w:val="none" w:sz="0" w:space="0" w:color="auto"/>
                    <w:right w:val="none" w:sz="0" w:space="0" w:color="auto"/>
                  </w:divBdr>
                </w:div>
                <w:div w:id="81991902">
                  <w:marLeft w:val="0"/>
                  <w:marRight w:val="0"/>
                  <w:marTop w:val="0"/>
                  <w:marBottom w:val="0"/>
                  <w:divBdr>
                    <w:top w:val="none" w:sz="0" w:space="0" w:color="auto"/>
                    <w:left w:val="none" w:sz="0" w:space="0" w:color="auto"/>
                    <w:bottom w:val="none" w:sz="0" w:space="0" w:color="auto"/>
                    <w:right w:val="none" w:sz="0" w:space="0" w:color="auto"/>
                  </w:divBdr>
                </w:div>
                <w:div w:id="1579439874">
                  <w:marLeft w:val="0"/>
                  <w:marRight w:val="0"/>
                  <w:marTop w:val="0"/>
                  <w:marBottom w:val="0"/>
                  <w:divBdr>
                    <w:top w:val="none" w:sz="0" w:space="0" w:color="auto"/>
                    <w:left w:val="none" w:sz="0" w:space="0" w:color="auto"/>
                    <w:bottom w:val="none" w:sz="0" w:space="0" w:color="auto"/>
                    <w:right w:val="none" w:sz="0" w:space="0" w:color="auto"/>
                  </w:divBdr>
                </w:div>
                <w:div w:id="1598126474">
                  <w:marLeft w:val="0"/>
                  <w:marRight w:val="0"/>
                  <w:marTop w:val="0"/>
                  <w:marBottom w:val="0"/>
                  <w:divBdr>
                    <w:top w:val="none" w:sz="0" w:space="0" w:color="auto"/>
                    <w:left w:val="none" w:sz="0" w:space="0" w:color="auto"/>
                    <w:bottom w:val="none" w:sz="0" w:space="0" w:color="auto"/>
                    <w:right w:val="none" w:sz="0" w:space="0" w:color="auto"/>
                  </w:divBdr>
                </w:div>
                <w:div w:id="862747865">
                  <w:marLeft w:val="0"/>
                  <w:marRight w:val="0"/>
                  <w:marTop w:val="0"/>
                  <w:marBottom w:val="0"/>
                  <w:divBdr>
                    <w:top w:val="none" w:sz="0" w:space="0" w:color="auto"/>
                    <w:left w:val="none" w:sz="0" w:space="0" w:color="auto"/>
                    <w:bottom w:val="none" w:sz="0" w:space="0" w:color="auto"/>
                    <w:right w:val="none" w:sz="0" w:space="0" w:color="auto"/>
                  </w:divBdr>
                </w:div>
                <w:div w:id="1164197740">
                  <w:marLeft w:val="0"/>
                  <w:marRight w:val="0"/>
                  <w:marTop w:val="0"/>
                  <w:marBottom w:val="0"/>
                  <w:divBdr>
                    <w:top w:val="none" w:sz="0" w:space="0" w:color="auto"/>
                    <w:left w:val="none" w:sz="0" w:space="0" w:color="auto"/>
                    <w:bottom w:val="none" w:sz="0" w:space="0" w:color="auto"/>
                    <w:right w:val="none" w:sz="0" w:space="0" w:color="auto"/>
                  </w:divBdr>
                </w:div>
                <w:div w:id="1512723073">
                  <w:marLeft w:val="0"/>
                  <w:marRight w:val="0"/>
                  <w:marTop w:val="0"/>
                  <w:marBottom w:val="0"/>
                  <w:divBdr>
                    <w:top w:val="none" w:sz="0" w:space="0" w:color="auto"/>
                    <w:left w:val="none" w:sz="0" w:space="0" w:color="auto"/>
                    <w:bottom w:val="none" w:sz="0" w:space="0" w:color="auto"/>
                    <w:right w:val="none" w:sz="0" w:space="0" w:color="auto"/>
                  </w:divBdr>
                </w:div>
                <w:div w:id="2134131416">
                  <w:marLeft w:val="0"/>
                  <w:marRight w:val="0"/>
                  <w:marTop w:val="0"/>
                  <w:marBottom w:val="0"/>
                  <w:divBdr>
                    <w:top w:val="none" w:sz="0" w:space="0" w:color="auto"/>
                    <w:left w:val="none" w:sz="0" w:space="0" w:color="auto"/>
                    <w:bottom w:val="none" w:sz="0" w:space="0" w:color="auto"/>
                    <w:right w:val="none" w:sz="0" w:space="0" w:color="auto"/>
                  </w:divBdr>
                </w:div>
                <w:div w:id="1621839824">
                  <w:marLeft w:val="0"/>
                  <w:marRight w:val="0"/>
                  <w:marTop w:val="0"/>
                  <w:marBottom w:val="0"/>
                  <w:divBdr>
                    <w:top w:val="none" w:sz="0" w:space="0" w:color="auto"/>
                    <w:left w:val="none" w:sz="0" w:space="0" w:color="auto"/>
                    <w:bottom w:val="none" w:sz="0" w:space="0" w:color="auto"/>
                    <w:right w:val="none" w:sz="0" w:space="0" w:color="auto"/>
                  </w:divBdr>
                </w:div>
                <w:div w:id="1152717769">
                  <w:marLeft w:val="0"/>
                  <w:marRight w:val="0"/>
                  <w:marTop w:val="0"/>
                  <w:marBottom w:val="0"/>
                  <w:divBdr>
                    <w:top w:val="none" w:sz="0" w:space="0" w:color="auto"/>
                    <w:left w:val="none" w:sz="0" w:space="0" w:color="auto"/>
                    <w:bottom w:val="none" w:sz="0" w:space="0" w:color="auto"/>
                    <w:right w:val="none" w:sz="0" w:space="0" w:color="auto"/>
                  </w:divBdr>
                </w:div>
                <w:div w:id="410156674">
                  <w:marLeft w:val="0"/>
                  <w:marRight w:val="0"/>
                  <w:marTop w:val="0"/>
                  <w:marBottom w:val="0"/>
                  <w:divBdr>
                    <w:top w:val="none" w:sz="0" w:space="0" w:color="auto"/>
                    <w:left w:val="none" w:sz="0" w:space="0" w:color="auto"/>
                    <w:bottom w:val="none" w:sz="0" w:space="0" w:color="auto"/>
                    <w:right w:val="none" w:sz="0" w:space="0" w:color="auto"/>
                  </w:divBdr>
                </w:div>
                <w:div w:id="1848980016">
                  <w:marLeft w:val="0"/>
                  <w:marRight w:val="0"/>
                  <w:marTop w:val="0"/>
                  <w:marBottom w:val="0"/>
                  <w:divBdr>
                    <w:top w:val="none" w:sz="0" w:space="0" w:color="auto"/>
                    <w:left w:val="none" w:sz="0" w:space="0" w:color="auto"/>
                    <w:bottom w:val="none" w:sz="0" w:space="0" w:color="auto"/>
                    <w:right w:val="none" w:sz="0" w:space="0" w:color="auto"/>
                  </w:divBdr>
                </w:div>
                <w:div w:id="884366282">
                  <w:marLeft w:val="0"/>
                  <w:marRight w:val="0"/>
                  <w:marTop w:val="0"/>
                  <w:marBottom w:val="0"/>
                  <w:divBdr>
                    <w:top w:val="none" w:sz="0" w:space="0" w:color="auto"/>
                    <w:left w:val="none" w:sz="0" w:space="0" w:color="auto"/>
                    <w:bottom w:val="none" w:sz="0" w:space="0" w:color="auto"/>
                    <w:right w:val="none" w:sz="0" w:space="0" w:color="auto"/>
                  </w:divBdr>
                </w:div>
                <w:div w:id="462817840">
                  <w:marLeft w:val="0"/>
                  <w:marRight w:val="0"/>
                  <w:marTop w:val="0"/>
                  <w:marBottom w:val="0"/>
                  <w:divBdr>
                    <w:top w:val="none" w:sz="0" w:space="0" w:color="auto"/>
                    <w:left w:val="none" w:sz="0" w:space="0" w:color="auto"/>
                    <w:bottom w:val="none" w:sz="0" w:space="0" w:color="auto"/>
                    <w:right w:val="none" w:sz="0" w:space="0" w:color="auto"/>
                  </w:divBdr>
                </w:div>
                <w:div w:id="365329040">
                  <w:marLeft w:val="0"/>
                  <w:marRight w:val="0"/>
                  <w:marTop w:val="0"/>
                  <w:marBottom w:val="0"/>
                  <w:divBdr>
                    <w:top w:val="none" w:sz="0" w:space="0" w:color="auto"/>
                    <w:left w:val="none" w:sz="0" w:space="0" w:color="auto"/>
                    <w:bottom w:val="none" w:sz="0" w:space="0" w:color="auto"/>
                    <w:right w:val="none" w:sz="0" w:space="0" w:color="auto"/>
                  </w:divBdr>
                </w:div>
                <w:div w:id="92240027">
                  <w:marLeft w:val="0"/>
                  <w:marRight w:val="0"/>
                  <w:marTop w:val="0"/>
                  <w:marBottom w:val="0"/>
                  <w:divBdr>
                    <w:top w:val="none" w:sz="0" w:space="0" w:color="auto"/>
                    <w:left w:val="none" w:sz="0" w:space="0" w:color="auto"/>
                    <w:bottom w:val="none" w:sz="0" w:space="0" w:color="auto"/>
                    <w:right w:val="none" w:sz="0" w:space="0" w:color="auto"/>
                  </w:divBdr>
                </w:div>
                <w:div w:id="1865091333">
                  <w:marLeft w:val="0"/>
                  <w:marRight w:val="0"/>
                  <w:marTop w:val="0"/>
                  <w:marBottom w:val="0"/>
                  <w:divBdr>
                    <w:top w:val="none" w:sz="0" w:space="0" w:color="auto"/>
                    <w:left w:val="none" w:sz="0" w:space="0" w:color="auto"/>
                    <w:bottom w:val="none" w:sz="0" w:space="0" w:color="auto"/>
                    <w:right w:val="none" w:sz="0" w:space="0" w:color="auto"/>
                  </w:divBdr>
                </w:div>
                <w:div w:id="1279948219">
                  <w:marLeft w:val="0"/>
                  <w:marRight w:val="0"/>
                  <w:marTop w:val="0"/>
                  <w:marBottom w:val="0"/>
                  <w:divBdr>
                    <w:top w:val="none" w:sz="0" w:space="0" w:color="auto"/>
                    <w:left w:val="none" w:sz="0" w:space="0" w:color="auto"/>
                    <w:bottom w:val="none" w:sz="0" w:space="0" w:color="auto"/>
                    <w:right w:val="none" w:sz="0" w:space="0" w:color="auto"/>
                  </w:divBdr>
                </w:div>
                <w:div w:id="1028990796">
                  <w:marLeft w:val="0"/>
                  <w:marRight w:val="0"/>
                  <w:marTop w:val="0"/>
                  <w:marBottom w:val="0"/>
                  <w:divBdr>
                    <w:top w:val="none" w:sz="0" w:space="0" w:color="auto"/>
                    <w:left w:val="none" w:sz="0" w:space="0" w:color="auto"/>
                    <w:bottom w:val="none" w:sz="0" w:space="0" w:color="auto"/>
                    <w:right w:val="none" w:sz="0" w:space="0" w:color="auto"/>
                  </w:divBdr>
                </w:div>
                <w:div w:id="1697727768">
                  <w:marLeft w:val="0"/>
                  <w:marRight w:val="0"/>
                  <w:marTop w:val="0"/>
                  <w:marBottom w:val="0"/>
                  <w:divBdr>
                    <w:top w:val="none" w:sz="0" w:space="0" w:color="auto"/>
                    <w:left w:val="none" w:sz="0" w:space="0" w:color="auto"/>
                    <w:bottom w:val="none" w:sz="0" w:space="0" w:color="auto"/>
                    <w:right w:val="none" w:sz="0" w:space="0" w:color="auto"/>
                  </w:divBdr>
                </w:div>
                <w:div w:id="388773490">
                  <w:marLeft w:val="0"/>
                  <w:marRight w:val="0"/>
                  <w:marTop w:val="0"/>
                  <w:marBottom w:val="0"/>
                  <w:divBdr>
                    <w:top w:val="none" w:sz="0" w:space="0" w:color="auto"/>
                    <w:left w:val="none" w:sz="0" w:space="0" w:color="auto"/>
                    <w:bottom w:val="none" w:sz="0" w:space="0" w:color="auto"/>
                    <w:right w:val="none" w:sz="0" w:space="0" w:color="auto"/>
                  </w:divBdr>
                </w:div>
                <w:div w:id="757023987">
                  <w:marLeft w:val="0"/>
                  <w:marRight w:val="0"/>
                  <w:marTop w:val="0"/>
                  <w:marBottom w:val="0"/>
                  <w:divBdr>
                    <w:top w:val="none" w:sz="0" w:space="0" w:color="auto"/>
                    <w:left w:val="none" w:sz="0" w:space="0" w:color="auto"/>
                    <w:bottom w:val="none" w:sz="0" w:space="0" w:color="auto"/>
                    <w:right w:val="none" w:sz="0" w:space="0" w:color="auto"/>
                  </w:divBdr>
                </w:div>
                <w:div w:id="460661019">
                  <w:marLeft w:val="0"/>
                  <w:marRight w:val="0"/>
                  <w:marTop w:val="0"/>
                  <w:marBottom w:val="0"/>
                  <w:divBdr>
                    <w:top w:val="none" w:sz="0" w:space="0" w:color="auto"/>
                    <w:left w:val="none" w:sz="0" w:space="0" w:color="auto"/>
                    <w:bottom w:val="none" w:sz="0" w:space="0" w:color="auto"/>
                    <w:right w:val="none" w:sz="0" w:space="0" w:color="auto"/>
                  </w:divBdr>
                </w:div>
                <w:div w:id="87703192">
                  <w:marLeft w:val="0"/>
                  <w:marRight w:val="0"/>
                  <w:marTop w:val="0"/>
                  <w:marBottom w:val="0"/>
                  <w:divBdr>
                    <w:top w:val="none" w:sz="0" w:space="0" w:color="auto"/>
                    <w:left w:val="none" w:sz="0" w:space="0" w:color="auto"/>
                    <w:bottom w:val="none" w:sz="0" w:space="0" w:color="auto"/>
                    <w:right w:val="none" w:sz="0" w:space="0" w:color="auto"/>
                  </w:divBdr>
                </w:div>
                <w:div w:id="1494953595">
                  <w:marLeft w:val="0"/>
                  <w:marRight w:val="0"/>
                  <w:marTop w:val="0"/>
                  <w:marBottom w:val="0"/>
                  <w:divBdr>
                    <w:top w:val="none" w:sz="0" w:space="0" w:color="auto"/>
                    <w:left w:val="none" w:sz="0" w:space="0" w:color="auto"/>
                    <w:bottom w:val="none" w:sz="0" w:space="0" w:color="auto"/>
                    <w:right w:val="none" w:sz="0" w:space="0" w:color="auto"/>
                  </w:divBdr>
                </w:div>
                <w:div w:id="1615165128">
                  <w:marLeft w:val="0"/>
                  <w:marRight w:val="0"/>
                  <w:marTop w:val="0"/>
                  <w:marBottom w:val="0"/>
                  <w:divBdr>
                    <w:top w:val="none" w:sz="0" w:space="0" w:color="auto"/>
                    <w:left w:val="none" w:sz="0" w:space="0" w:color="auto"/>
                    <w:bottom w:val="none" w:sz="0" w:space="0" w:color="auto"/>
                    <w:right w:val="none" w:sz="0" w:space="0" w:color="auto"/>
                  </w:divBdr>
                </w:div>
                <w:div w:id="473447301">
                  <w:marLeft w:val="0"/>
                  <w:marRight w:val="0"/>
                  <w:marTop w:val="0"/>
                  <w:marBottom w:val="0"/>
                  <w:divBdr>
                    <w:top w:val="none" w:sz="0" w:space="0" w:color="auto"/>
                    <w:left w:val="none" w:sz="0" w:space="0" w:color="auto"/>
                    <w:bottom w:val="none" w:sz="0" w:space="0" w:color="auto"/>
                    <w:right w:val="none" w:sz="0" w:space="0" w:color="auto"/>
                  </w:divBdr>
                </w:div>
                <w:div w:id="1411543390">
                  <w:marLeft w:val="0"/>
                  <w:marRight w:val="0"/>
                  <w:marTop w:val="0"/>
                  <w:marBottom w:val="0"/>
                  <w:divBdr>
                    <w:top w:val="none" w:sz="0" w:space="0" w:color="auto"/>
                    <w:left w:val="none" w:sz="0" w:space="0" w:color="auto"/>
                    <w:bottom w:val="none" w:sz="0" w:space="0" w:color="auto"/>
                    <w:right w:val="none" w:sz="0" w:space="0" w:color="auto"/>
                  </w:divBdr>
                </w:div>
                <w:div w:id="1743526842">
                  <w:marLeft w:val="0"/>
                  <w:marRight w:val="0"/>
                  <w:marTop w:val="0"/>
                  <w:marBottom w:val="0"/>
                  <w:divBdr>
                    <w:top w:val="none" w:sz="0" w:space="0" w:color="auto"/>
                    <w:left w:val="none" w:sz="0" w:space="0" w:color="auto"/>
                    <w:bottom w:val="none" w:sz="0" w:space="0" w:color="auto"/>
                    <w:right w:val="none" w:sz="0" w:space="0" w:color="auto"/>
                  </w:divBdr>
                </w:div>
                <w:div w:id="4401808">
                  <w:marLeft w:val="0"/>
                  <w:marRight w:val="0"/>
                  <w:marTop w:val="0"/>
                  <w:marBottom w:val="0"/>
                  <w:divBdr>
                    <w:top w:val="none" w:sz="0" w:space="0" w:color="auto"/>
                    <w:left w:val="none" w:sz="0" w:space="0" w:color="auto"/>
                    <w:bottom w:val="none" w:sz="0" w:space="0" w:color="auto"/>
                    <w:right w:val="none" w:sz="0" w:space="0" w:color="auto"/>
                  </w:divBdr>
                </w:div>
              </w:divsChild>
            </w:div>
            <w:div w:id="433550835">
              <w:marLeft w:val="0"/>
              <w:marRight w:val="0"/>
              <w:marTop w:val="0"/>
              <w:marBottom w:val="0"/>
              <w:divBdr>
                <w:top w:val="none" w:sz="0" w:space="0" w:color="auto"/>
                <w:left w:val="none" w:sz="0" w:space="0" w:color="auto"/>
                <w:bottom w:val="none" w:sz="0" w:space="0" w:color="auto"/>
                <w:right w:val="none" w:sz="0" w:space="0" w:color="auto"/>
              </w:divBdr>
              <w:divsChild>
                <w:div w:id="1992127370">
                  <w:marLeft w:val="0"/>
                  <w:marRight w:val="0"/>
                  <w:marTop w:val="0"/>
                  <w:marBottom w:val="0"/>
                  <w:divBdr>
                    <w:top w:val="none" w:sz="0" w:space="0" w:color="auto"/>
                    <w:left w:val="none" w:sz="0" w:space="0" w:color="auto"/>
                    <w:bottom w:val="none" w:sz="0" w:space="0" w:color="auto"/>
                    <w:right w:val="none" w:sz="0" w:space="0" w:color="auto"/>
                  </w:divBdr>
                </w:div>
                <w:div w:id="115566371">
                  <w:marLeft w:val="0"/>
                  <w:marRight w:val="0"/>
                  <w:marTop w:val="0"/>
                  <w:marBottom w:val="0"/>
                  <w:divBdr>
                    <w:top w:val="none" w:sz="0" w:space="0" w:color="auto"/>
                    <w:left w:val="none" w:sz="0" w:space="0" w:color="auto"/>
                    <w:bottom w:val="none" w:sz="0" w:space="0" w:color="auto"/>
                    <w:right w:val="none" w:sz="0" w:space="0" w:color="auto"/>
                  </w:divBdr>
                </w:div>
                <w:div w:id="1863979800">
                  <w:marLeft w:val="0"/>
                  <w:marRight w:val="0"/>
                  <w:marTop w:val="0"/>
                  <w:marBottom w:val="0"/>
                  <w:divBdr>
                    <w:top w:val="none" w:sz="0" w:space="0" w:color="auto"/>
                    <w:left w:val="none" w:sz="0" w:space="0" w:color="auto"/>
                    <w:bottom w:val="none" w:sz="0" w:space="0" w:color="auto"/>
                    <w:right w:val="none" w:sz="0" w:space="0" w:color="auto"/>
                  </w:divBdr>
                </w:div>
                <w:div w:id="1686248180">
                  <w:marLeft w:val="0"/>
                  <w:marRight w:val="0"/>
                  <w:marTop w:val="0"/>
                  <w:marBottom w:val="0"/>
                  <w:divBdr>
                    <w:top w:val="none" w:sz="0" w:space="0" w:color="auto"/>
                    <w:left w:val="none" w:sz="0" w:space="0" w:color="auto"/>
                    <w:bottom w:val="none" w:sz="0" w:space="0" w:color="auto"/>
                    <w:right w:val="none" w:sz="0" w:space="0" w:color="auto"/>
                  </w:divBdr>
                </w:div>
                <w:div w:id="1679695618">
                  <w:marLeft w:val="0"/>
                  <w:marRight w:val="0"/>
                  <w:marTop w:val="0"/>
                  <w:marBottom w:val="0"/>
                  <w:divBdr>
                    <w:top w:val="none" w:sz="0" w:space="0" w:color="auto"/>
                    <w:left w:val="none" w:sz="0" w:space="0" w:color="auto"/>
                    <w:bottom w:val="none" w:sz="0" w:space="0" w:color="auto"/>
                    <w:right w:val="none" w:sz="0" w:space="0" w:color="auto"/>
                  </w:divBdr>
                </w:div>
                <w:div w:id="374813846">
                  <w:marLeft w:val="0"/>
                  <w:marRight w:val="0"/>
                  <w:marTop w:val="0"/>
                  <w:marBottom w:val="0"/>
                  <w:divBdr>
                    <w:top w:val="none" w:sz="0" w:space="0" w:color="auto"/>
                    <w:left w:val="none" w:sz="0" w:space="0" w:color="auto"/>
                    <w:bottom w:val="none" w:sz="0" w:space="0" w:color="auto"/>
                    <w:right w:val="none" w:sz="0" w:space="0" w:color="auto"/>
                  </w:divBdr>
                </w:div>
                <w:div w:id="118038252">
                  <w:marLeft w:val="0"/>
                  <w:marRight w:val="0"/>
                  <w:marTop w:val="0"/>
                  <w:marBottom w:val="0"/>
                  <w:divBdr>
                    <w:top w:val="none" w:sz="0" w:space="0" w:color="auto"/>
                    <w:left w:val="none" w:sz="0" w:space="0" w:color="auto"/>
                    <w:bottom w:val="none" w:sz="0" w:space="0" w:color="auto"/>
                    <w:right w:val="none" w:sz="0" w:space="0" w:color="auto"/>
                  </w:divBdr>
                </w:div>
                <w:div w:id="288896239">
                  <w:marLeft w:val="0"/>
                  <w:marRight w:val="0"/>
                  <w:marTop w:val="0"/>
                  <w:marBottom w:val="0"/>
                  <w:divBdr>
                    <w:top w:val="none" w:sz="0" w:space="0" w:color="auto"/>
                    <w:left w:val="none" w:sz="0" w:space="0" w:color="auto"/>
                    <w:bottom w:val="none" w:sz="0" w:space="0" w:color="auto"/>
                    <w:right w:val="none" w:sz="0" w:space="0" w:color="auto"/>
                  </w:divBdr>
                </w:div>
                <w:div w:id="145316169">
                  <w:marLeft w:val="0"/>
                  <w:marRight w:val="0"/>
                  <w:marTop w:val="0"/>
                  <w:marBottom w:val="0"/>
                  <w:divBdr>
                    <w:top w:val="none" w:sz="0" w:space="0" w:color="auto"/>
                    <w:left w:val="none" w:sz="0" w:space="0" w:color="auto"/>
                    <w:bottom w:val="none" w:sz="0" w:space="0" w:color="auto"/>
                    <w:right w:val="none" w:sz="0" w:space="0" w:color="auto"/>
                  </w:divBdr>
                </w:div>
                <w:div w:id="1370838745">
                  <w:marLeft w:val="0"/>
                  <w:marRight w:val="0"/>
                  <w:marTop w:val="0"/>
                  <w:marBottom w:val="0"/>
                  <w:divBdr>
                    <w:top w:val="none" w:sz="0" w:space="0" w:color="auto"/>
                    <w:left w:val="none" w:sz="0" w:space="0" w:color="auto"/>
                    <w:bottom w:val="none" w:sz="0" w:space="0" w:color="auto"/>
                    <w:right w:val="none" w:sz="0" w:space="0" w:color="auto"/>
                  </w:divBdr>
                </w:div>
                <w:div w:id="780495328">
                  <w:marLeft w:val="0"/>
                  <w:marRight w:val="0"/>
                  <w:marTop w:val="0"/>
                  <w:marBottom w:val="0"/>
                  <w:divBdr>
                    <w:top w:val="none" w:sz="0" w:space="0" w:color="auto"/>
                    <w:left w:val="none" w:sz="0" w:space="0" w:color="auto"/>
                    <w:bottom w:val="none" w:sz="0" w:space="0" w:color="auto"/>
                    <w:right w:val="none" w:sz="0" w:space="0" w:color="auto"/>
                  </w:divBdr>
                </w:div>
                <w:div w:id="875118119">
                  <w:marLeft w:val="0"/>
                  <w:marRight w:val="0"/>
                  <w:marTop w:val="0"/>
                  <w:marBottom w:val="0"/>
                  <w:divBdr>
                    <w:top w:val="none" w:sz="0" w:space="0" w:color="auto"/>
                    <w:left w:val="none" w:sz="0" w:space="0" w:color="auto"/>
                    <w:bottom w:val="none" w:sz="0" w:space="0" w:color="auto"/>
                    <w:right w:val="none" w:sz="0" w:space="0" w:color="auto"/>
                  </w:divBdr>
                </w:div>
                <w:div w:id="684093866">
                  <w:marLeft w:val="0"/>
                  <w:marRight w:val="0"/>
                  <w:marTop w:val="0"/>
                  <w:marBottom w:val="0"/>
                  <w:divBdr>
                    <w:top w:val="none" w:sz="0" w:space="0" w:color="auto"/>
                    <w:left w:val="none" w:sz="0" w:space="0" w:color="auto"/>
                    <w:bottom w:val="none" w:sz="0" w:space="0" w:color="auto"/>
                    <w:right w:val="none" w:sz="0" w:space="0" w:color="auto"/>
                  </w:divBdr>
                </w:div>
                <w:div w:id="1852603728">
                  <w:marLeft w:val="0"/>
                  <w:marRight w:val="0"/>
                  <w:marTop w:val="0"/>
                  <w:marBottom w:val="0"/>
                  <w:divBdr>
                    <w:top w:val="none" w:sz="0" w:space="0" w:color="auto"/>
                    <w:left w:val="none" w:sz="0" w:space="0" w:color="auto"/>
                    <w:bottom w:val="none" w:sz="0" w:space="0" w:color="auto"/>
                    <w:right w:val="none" w:sz="0" w:space="0" w:color="auto"/>
                  </w:divBdr>
                </w:div>
                <w:div w:id="911425927">
                  <w:marLeft w:val="0"/>
                  <w:marRight w:val="0"/>
                  <w:marTop w:val="0"/>
                  <w:marBottom w:val="0"/>
                  <w:divBdr>
                    <w:top w:val="none" w:sz="0" w:space="0" w:color="auto"/>
                    <w:left w:val="none" w:sz="0" w:space="0" w:color="auto"/>
                    <w:bottom w:val="none" w:sz="0" w:space="0" w:color="auto"/>
                    <w:right w:val="none" w:sz="0" w:space="0" w:color="auto"/>
                  </w:divBdr>
                </w:div>
                <w:div w:id="733821878">
                  <w:marLeft w:val="0"/>
                  <w:marRight w:val="0"/>
                  <w:marTop w:val="0"/>
                  <w:marBottom w:val="0"/>
                  <w:divBdr>
                    <w:top w:val="none" w:sz="0" w:space="0" w:color="auto"/>
                    <w:left w:val="none" w:sz="0" w:space="0" w:color="auto"/>
                    <w:bottom w:val="none" w:sz="0" w:space="0" w:color="auto"/>
                    <w:right w:val="none" w:sz="0" w:space="0" w:color="auto"/>
                  </w:divBdr>
                </w:div>
                <w:div w:id="1100443175">
                  <w:marLeft w:val="0"/>
                  <w:marRight w:val="0"/>
                  <w:marTop w:val="0"/>
                  <w:marBottom w:val="0"/>
                  <w:divBdr>
                    <w:top w:val="none" w:sz="0" w:space="0" w:color="auto"/>
                    <w:left w:val="none" w:sz="0" w:space="0" w:color="auto"/>
                    <w:bottom w:val="none" w:sz="0" w:space="0" w:color="auto"/>
                    <w:right w:val="none" w:sz="0" w:space="0" w:color="auto"/>
                  </w:divBdr>
                </w:div>
                <w:div w:id="269552728">
                  <w:marLeft w:val="0"/>
                  <w:marRight w:val="0"/>
                  <w:marTop w:val="0"/>
                  <w:marBottom w:val="0"/>
                  <w:divBdr>
                    <w:top w:val="none" w:sz="0" w:space="0" w:color="auto"/>
                    <w:left w:val="none" w:sz="0" w:space="0" w:color="auto"/>
                    <w:bottom w:val="none" w:sz="0" w:space="0" w:color="auto"/>
                    <w:right w:val="none" w:sz="0" w:space="0" w:color="auto"/>
                  </w:divBdr>
                </w:div>
                <w:div w:id="1330524081">
                  <w:marLeft w:val="0"/>
                  <w:marRight w:val="0"/>
                  <w:marTop w:val="0"/>
                  <w:marBottom w:val="0"/>
                  <w:divBdr>
                    <w:top w:val="none" w:sz="0" w:space="0" w:color="auto"/>
                    <w:left w:val="none" w:sz="0" w:space="0" w:color="auto"/>
                    <w:bottom w:val="none" w:sz="0" w:space="0" w:color="auto"/>
                    <w:right w:val="none" w:sz="0" w:space="0" w:color="auto"/>
                  </w:divBdr>
                </w:div>
                <w:div w:id="198444337">
                  <w:marLeft w:val="0"/>
                  <w:marRight w:val="0"/>
                  <w:marTop w:val="0"/>
                  <w:marBottom w:val="0"/>
                  <w:divBdr>
                    <w:top w:val="none" w:sz="0" w:space="0" w:color="auto"/>
                    <w:left w:val="none" w:sz="0" w:space="0" w:color="auto"/>
                    <w:bottom w:val="none" w:sz="0" w:space="0" w:color="auto"/>
                    <w:right w:val="none" w:sz="0" w:space="0" w:color="auto"/>
                  </w:divBdr>
                </w:div>
                <w:div w:id="828836620">
                  <w:marLeft w:val="0"/>
                  <w:marRight w:val="0"/>
                  <w:marTop w:val="0"/>
                  <w:marBottom w:val="0"/>
                  <w:divBdr>
                    <w:top w:val="none" w:sz="0" w:space="0" w:color="auto"/>
                    <w:left w:val="none" w:sz="0" w:space="0" w:color="auto"/>
                    <w:bottom w:val="none" w:sz="0" w:space="0" w:color="auto"/>
                    <w:right w:val="none" w:sz="0" w:space="0" w:color="auto"/>
                  </w:divBdr>
                </w:div>
                <w:div w:id="1412584479">
                  <w:marLeft w:val="0"/>
                  <w:marRight w:val="0"/>
                  <w:marTop w:val="0"/>
                  <w:marBottom w:val="0"/>
                  <w:divBdr>
                    <w:top w:val="none" w:sz="0" w:space="0" w:color="auto"/>
                    <w:left w:val="none" w:sz="0" w:space="0" w:color="auto"/>
                    <w:bottom w:val="none" w:sz="0" w:space="0" w:color="auto"/>
                    <w:right w:val="none" w:sz="0" w:space="0" w:color="auto"/>
                  </w:divBdr>
                </w:div>
                <w:div w:id="994995821">
                  <w:marLeft w:val="0"/>
                  <w:marRight w:val="0"/>
                  <w:marTop w:val="0"/>
                  <w:marBottom w:val="0"/>
                  <w:divBdr>
                    <w:top w:val="none" w:sz="0" w:space="0" w:color="auto"/>
                    <w:left w:val="none" w:sz="0" w:space="0" w:color="auto"/>
                    <w:bottom w:val="none" w:sz="0" w:space="0" w:color="auto"/>
                    <w:right w:val="none" w:sz="0" w:space="0" w:color="auto"/>
                  </w:divBdr>
                </w:div>
                <w:div w:id="2008825934">
                  <w:marLeft w:val="0"/>
                  <w:marRight w:val="0"/>
                  <w:marTop w:val="0"/>
                  <w:marBottom w:val="0"/>
                  <w:divBdr>
                    <w:top w:val="none" w:sz="0" w:space="0" w:color="auto"/>
                    <w:left w:val="none" w:sz="0" w:space="0" w:color="auto"/>
                    <w:bottom w:val="none" w:sz="0" w:space="0" w:color="auto"/>
                    <w:right w:val="none" w:sz="0" w:space="0" w:color="auto"/>
                  </w:divBdr>
                </w:div>
                <w:div w:id="489950233">
                  <w:marLeft w:val="0"/>
                  <w:marRight w:val="0"/>
                  <w:marTop w:val="0"/>
                  <w:marBottom w:val="0"/>
                  <w:divBdr>
                    <w:top w:val="none" w:sz="0" w:space="0" w:color="auto"/>
                    <w:left w:val="none" w:sz="0" w:space="0" w:color="auto"/>
                    <w:bottom w:val="none" w:sz="0" w:space="0" w:color="auto"/>
                    <w:right w:val="none" w:sz="0" w:space="0" w:color="auto"/>
                  </w:divBdr>
                </w:div>
                <w:div w:id="1016076945">
                  <w:marLeft w:val="0"/>
                  <w:marRight w:val="0"/>
                  <w:marTop w:val="0"/>
                  <w:marBottom w:val="0"/>
                  <w:divBdr>
                    <w:top w:val="none" w:sz="0" w:space="0" w:color="auto"/>
                    <w:left w:val="none" w:sz="0" w:space="0" w:color="auto"/>
                    <w:bottom w:val="none" w:sz="0" w:space="0" w:color="auto"/>
                    <w:right w:val="none" w:sz="0" w:space="0" w:color="auto"/>
                  </w:divBdr>
                </w:div>
                <w:div w:id="395978106">
                  <w:marLeft w:val="0"/>
                  <w:marRight w:val="0"/>
                  <w:marTop w:val="0"/>
                  <w:marBottom w:val="0"/>
                  <w:divBdr>
                    <w:top w:val="none" w:sz="0" w:space="0" w:color="auto"/>
                    <w:left w:val="none" w:sz="0" w:space="0" w:color="auto"/>
                    <w:bottom w:val="none" w:sz="0" w:space="0" w:color="auto"/>
                    <w:right w:val="none" w:sz="0" w:space="0" w:color="auto"/>
                  </w:divBdr>
                </w:div>
                <w:div w:id="1342590019">
                  <w:marLeft w:val="0"/>
                  <w:marRight w:val="0"/>
                  <w:marTop w:val="0"/>
                  <w:marBottom w:val="0"/>
                  <w:divBdr>
                    <w:top w:val="none" w:sz="0" w:space="0" w:color="auto"/>
                    <w:left w:val="none" w:sz="0" w:space="0" w:color="auto"/>
                    <w:bottom w:val="none" w:sz="0" w:space="0" w:color="auto"/>
                    <w:right w:val="none" w:sz="0" w:space="0" w:color="auto"/>
                  </w:divBdr>
                </w:div>
                <w:div w:id="90929188">
                  <w:marLeft w:val="0"/>
                  <w:marRight w:val="0"/>
                  <w:marTop w:val="0"/>
                  <w:marBottom w:val="0"/>
                  <w:divBdr>
                    <w:top w:val="none" w:sz="0" w:space="0" w:color="auto"/>
                    <w:left w:val="none" w:sz="0" w:space="0" w:color="auto"/>
                    <w:bottom w:val="none" w:sz="0" w:space="0" w:color="auto"/>
                    <w:right w:val="none" w:sz="0" w:space="0" w:color="auto"/>
                  </w:divBdr>
                </w:div>
                <w:div w:id="328754474">
                  <w:marLeft w:val="0"/>
                  <w:marRight w:val="0"/>
                  <w:marTop w:val="0"/>
                  <w:marBottom w:val="0"/>
                  <w:divBdr>
                    <w:top w:val="none" w:sz="0" w:space="0" w:color="auto"/>
                    <w:left w:val="none" w:sz="0" w:space="0" w:color="auto"/>
                    <w:bottom w:val="none" w:sz="0" w:space="0" w:color="auto"/>
                    <w:right w:val="none" w:sz="0" w:space="0" w:color="auto"/>
                  </w:divBdr>
                </w:div>
                <w:div w:id="1903127948">
                  <w:marLeft w:val="0"/>
                  <w:marRight w:val="0"/>
                  <w:marTop w:val="0"/>
                  <w:marBottom w:val="0"/>
                  <w:divBdr>
                    <w:top w:val="none" w:sz="0" w:space="0" w:color="auto"/>
                    <w:left w:val="none" w:sz="0" w:space="0" w:color="auto"/>
                    <w:bottom w:val="none" w:sz="0" w:space="0" w:color="auto"/>
                    <w:right w:val="none" w:sz="0" w:space="0" w:color="auto"/>
                  </w:divBdr>
                </w:div>
                <w:div w:id="615599337">
                  <w:marLeft w:val="0"/>
                  <w:marRight w:val="0"/>
                  <w:marTop w:val="0"/>
                  <w:marBottom w:val="0"/>
                  <w:divBdr>
                    <w:top w:val="none" w:sz="0" w:space="0" w:color="auto"/>
                    <w:left w:val="none" w:sz="0" w:space="0" w:color="auto"/>
                    <w:bottom w:val="none" w:sz="0" w:space="0" w:color="auto"/>
                    <w:right w:val="none" w:sz="0" w:space="0" w:color="auto"/>
                  </w:divBdr>
                </w:div>
                <w:div w:id="608705063">
                  <w:marLeft w:val="0"/>
                  <w:marRight w:val="0"/>
                  <w:marTop w:val="0"/>
                  <w:marBottom w:val="0"/>
                  <w:divBdr>
                    <w:top w:val="none" w:sz="0" w:space="0" w:color="auto"/>
                    <w:left w:val="none" w:sz="0" w:space="0" w:color="auto"/>
                    <w:bottom w:val="none" w:sz="0" w:space="0" w:color="auto"/>
                    <w:right w:val="none" w:sz="0" w:space="0" w:color="auto"/>
                  </w:divBdr>
                </w:div>
                <w:div w:id="1067604058">
                  <w:marLeft w:val="0"/>
                  <w:marRight w:val="0"/>
                  <w:marTop w:val="0"/>
                  <w:marBottom w:val="0"/>
                  <w:divBdr>
                    <w:top w:val="none" w:sz="0" w:space="0" w:color="auto"/>
                    <w:left w:val="none" w:sz="0" w:space="0" w:color="auto"/>
                    <w:bottom w:val="none" w:sz="0" w:space="0" w:color="auto"/>
                    <w:right w:val="none" w:sz="0" w:space="0" w:color="auto"/>
                  </w:divBdr>
                </w:div>
                <w:div w:id="1179153450">
                  <w:marLeft w:val="0"/>
                  <w:marRight w:val="0"/>
                  <w:marTop w:val="0"/>
                  <w:marBottom w:val="0"/>
                  <w:divBdr>
                    <w:top w:val="none" w:sz="0" w:space="0" w:color="auto"/>
                    <w:left w:val="none" w:sz="0" w:space="0" w:color="auto"/>
                    <w:bottom w:val="none" w:sz="0" w:space="0" w:color="auto"/>
                    <w:right w:val="none" w:sz="0" w:space="0" w:color="auto"/>
                  </w:divBdr>
                </w:div>
                <w:div w:id="943653951">
                  <w:marLeft w:val="0"/>
                  <w:marRight w:val="0"/>
                  <w:marTop w:val="0"/>
                  <w:marBottom w:val="0"/>
                  <w:divBdr>
                    <w:top w:val="none" w:sz="0" w:space="0" w:color="auto"/>
                    <w:left w:val="none" w:sz="0" w:space="0" w:color="auto"/>
                    <w:bottom w:val="none" w:sz="0" w:space="0" w:color="auto"/>
                    <w:right w:val="none" w:sz="0" w:space="0" w:color="auto"/>
                  </w:divBdr>
                </w:div>
                <w:div w:id="1008412239">
                  <w:marLeft w:val="0"/>
                  <w:marRight w:val="0"/>
                  <w:marTop w:val="0"/>
                  <w:marBottom w:val="0"/>
                  <w:divBdr>
                    <w:top w:val="none" w:sz="0" w:space="0" w:color="auto"/>
                    <w:left w:val="none" w:sz="0" w:space="0" w:color="auto"/>
                    <w:bottom w:val="none" w:sz="0" w:space="0" w:color="auto"/>
                    <w:right w:val="none" w:sz="0" w:space="0" w:color="auto"/>
                  </w:divBdr>
                </w:div>
                <w:div w:id="335773072">
                  <w:marLeft w:val="0"/>
                  <w:marRight w:val="0"/>
                  <w:marTop w:val="0"/>
                  <w:marBottom w:val="0"/>
                  <w:divBdr>
                    <w:top w:val="none" w:sz="0" w:space="0" w:color="auto"/>
                    <w:left w:val="none" w:sz="0" w:space="0" w:color="auto"/>
                    <w:bottom w:val="none" w:sz="0" w:space="0" w:color="auto"/>
                    <w:right w:val="none" w:sz="0" w:space="0" w:color="auto"/>
                  </w:divBdr>
                </w:div>
                <w:div w:id="23752361">
                  <w:marLeft w:val="0"/>
                  <w:marRight w:val="0"/>
                  <w:marTop w:val="0"/>
                  <w:marBottom w:val="0"/>
                  <w:divBdr>
                    <w:top w:val="none" w:sz="0" w:space="0" w:color="auto"/>
                    <w:left w:val="none" w:sz="0" w:space="0" w:color="auto"/>
                    <w:bottom w:val="none" w:sz="0" w:space="0" w:color="auto"/>
                    <w:right w:val="none" w:sz="0" w:space="0" w:color="auto"/>
                  </w:divBdr>
                </w:div>
                <w:div w:id="841507005">
                  <w:marLeft w:val="0"/>
                  <w:marRight w:val="0"/>
                  <w:marTop w:val="0"/>
                  <w:marBottom w:val="0"/>
                  <w:divBdr>
                    <w:top w:val="none" w:sz="0" w:space="0" w:color="auto"/>
                    <w:left w:val="none" w:sz="0" w:space="0" w:color="auto"/>
                    <w:bottom w:val="none" w:sz="0" w:space="0" w:color="auto"/>
                    <w:right w:val="none" w:sz="0" w:space="0" w:color="auto"/>
                  </w:divBdr>
                </w:div>
                <w:div w:id="621113477">
                  <w:marLeft w:val="0"/>
                  <w:marRight w:val="0"/>
                  <w:marTop w:val="0"/>
                  <w:marBottom w:val="0"/>
                  <w:divBdr>
                    <w:top w:val="none" w:sz="0" w:space="0" w:color="auto"/>
                    <w:left w:val="none" w:sz="0" w:space="0" w:color="auto"/>
                    <w:bottom w:val="none" w:sz="0" w:space="0" w:color="auto"/>
                    <w:right w:val="none" w:sz="0" w:space="0" w:color="auto"/>
                  </w:divBdr>
                </w:div>
                <w:div w:id="1254391738">
                  <w:marLeft w:val="0"/>
                  <w:marRight w:val="0"/>
                  <w:marTop w:val="0"/>
                  <w:marBottom w:val="0"/>
                  <w:divBdr>
                    <w:top w:val="none" w:sz="0" w:space="0" w:color="auto"/>
                    <w:left w:val="none" w:sz="0" w:space="0" w:color="auto"/>
                    <w:bottom w:val="none" w:sz="0" w:space="0" w:color="auto"/>
                    <w:right w:val="none" w:sz="0" w:space="0" w:color="auto"/>
                  </w:divBdr>
                </w:div>
                <w:div w:id="885800587">
                  <w:marLeft w:val="0"/>
                  <w:marRight w:val="0"/>
                  <w:marTop w:val="0"/>
                  <w:marBottom w:val="0"/>
                  <w:divBdr>
                    <w:top w:val="none" w:sz="0" w:space="0" w:color="auto"/>
                    <w:left w:val="none" w:sz="0" w:space="0" w:color="auto"/>
                    <w:bottom w:val="none" w:sz="0" w:space="0" w:color="auto"/>
                    <w:right w:val="none" w:sz="0" w:space="0" w:color="auto"/>
                  </w:divBdr>
                </w:div>
                <w:div w:id="41174880">
                  <w:marLeft w:val="0"/>
                  <w:marRight w:val="0"/>
                  <w:marTop w:val="0"/>
                  <w:marBottom w:val="0"/>
                  <w:divBdr>
                    <w:top w:val="none" w:sz="0" w:space="0" w:color="auto"/>
                    <w:left w:val="none" w:sz="0" w:space="0" w:color="auto"/>
                    <w:bottom w:val="none" w:sz="0" w:space="0" w:color="auto"/>
                    <w:right w:val="none" w:sz="0" w:space="0" w:color="auto"/>
                  </w:divBdr>
                </w:div>
                <w:div w:id="307788921">
                  <w:marLeft w:val="0"/>
                  <w:marRight w:val="0"/>
                  <w:marTop w:val="0"/>
                  <w:marBottom w:val="0"/>
                  <w:divBdr>
                    <w:top w:val="none" w:sz="0" w:space="0" w:color="auto"/>
                    <w:left w:val="none" w:sz="0" w:space="0" w:color="auto"/>
                    <w:bottom w:val="none" w:sz="0" w:space="0" w:color="auto"/>
                    <w:right w:val="none" w:sz="0" w:space="0" w:color="auto"/>
                  </w:divBdr>
                </w:div>
                <w:div w:id="1558129031">
                  <w:marLeft w:val="0"/>
                  <w:marRight w:val="0"/>
                  <w:marTop w:val="0"/>
                  <w:marBottom w:val="0"/>
                  <w:divBdr>
                    <w:top w:val="none" w:sz="0" w:space="0" w:color="auto"/>
                    <w:left w:val="none" w:sz="0" w:space="0" w:color="auto"/>
                    <w:bottom w:val="none" w:sz="0" w:space="0" w:color="auto"/>
                    <w:right w:val="none" w:sz="0" w:space="0" w:color="auto"/>
                  </w:divBdr>
                </w:div>
                <w:div w:id="1415320785">
                  <w:marLeft w:val="0"/>
                  <w:marRight w:val="0"/>
                  <w:marTop w:val="0"/>
                  <w:marBottom w:val="0"/>
                  <w:divBdr>
                    <w:top w:val="none" w:sz="0" w:space="0" w:color="auto"/>
                    <w:left w:val="none" w:sz="0" w:space="0" w:color="auto"/>
                    <w:bottom w:val="none" w:sz="0" w:space="0" w:color="auto"/>
                    <w:right w:val="none" w:sz="0" w:space="0" w:color="auto"/>
                  </w:divBdr>
                </w:div>
                <w:div w:id="1213033386">
                  <w:marLeft w:val="0"/>
                  <w:marRight w:val="0"/>
                  <w:marTop w:val="0"/>
                  <w:marBottom w:val="0"/>
                  <w:divBdr>
                    <w:top w:val="none" w:sz="0" w:space="0" w:color="auto"/>
                    <w:left w:val="none" w:sz="0" w:space="0" w:color="auto"/>
                    <w:bottom w:val="none" w:sz="0" w:space="0" w:color="auto"/>
                    <w:right w:val="none" w:sz="0" w:space="0" w:color="auto"/>
                  </w:divBdr>
                </w:div>
              </w:divsChild>
            </w:div>
            <w:div w:id="1858542163">
              <w:marLeft w:val="0"/>
              <w:marRight w:val="0"/>
              <w:marTop w:val="0"/>
              <w:marBottom w:val="0"/>
              <w:divBdr>
                <w:top w:val="none" w:sz="0" w:space="0" w:color="auto"/>
                <w:left w:val="none" w:sz="0" w:space="0" w:color="auto"/>
                <w:bottom w:val="none" w:sz="0" w:space="0" w:color="auto"/>
                <w:right w:val="none" w:sz="0" w:space="0" w:color="auto"/>
              </w:divBdr>
              <w:divsChild>
                <w:div w:id="104540540">
                  <w:marLeft w:val="0"/>
                  <w:marRight w:val="0"/>
                  <w:marTop w:val="0"/>
                  <w:marBottom w:val="0"/>
                  <w:divBdr>
                    <w:top w:val="none" w:sz="0" w:space="0" w:color="auto"/>
                    <w:left w:val="none" w:sz="0" w:space="0" w:color="auto"/>
                    <w:bottom w:val="none" w:sz="0" w:space="0" w:color="auto"/>
                    <w:right w:val="none" w:sz="0" w:space="0" w:color="auto"/>
                  </w:divBdr>
                </w:div>
                <w:div w:id="30882421">
                  <w:marLeft w:val="0"/>
                  <w:marRight w:val="0"/>
                  <w:marTop w:val="0"/>
                  <w:marBottom w:val="0"/>
                  <w:divBdr>
                    <w:top w:val="none" w:sz="0" w:space="0" w:color="auto"/>
                    <w:left w:val="none" w:sz="0" w:space="0" w:color="auto"/>
                    <w:bottom w:val="none" w:sz="0" w:space="0" w:color="auto"/>
                    <w:right w:val="none" w:sz="0" w:space="0" w:color="auto"/>
                  </w:divBdr>
                </w:div>
                <w:div w:id="644512162">
                  <w:marLeft w:val="0"/>
                  <w:marRight w:val="0"/>
                  <w:marTop w:val="0"/>
                  <w:marBottom w:val="0"/>
                  <w:divBdr>
                    <w:top w:val="none" w:sz="0" w:space="0" w:color="auto"/>
                    <w:left w:val="none" w:sz="0" w:space="0" w:color="auto"/>
                    <w:bottom w:val="none" w:sz="0" w:space="0" w:color="auto"/>
                    <w:right w:val="none" w:sz="0" w:space="0" w:color="auto"/>
                  </w:divBdr>
                </w:div>
                <w:div w:id="1711800578">
                  <w:marLeft w:val="0"/>
                  <w:marRight w:val="0"/>
                  <w:marTop w:val="0"/>
                  <w:marBottom w:val="0"/>
                  <w:divBdr>
                    <w:top w:val="none" w:sz="0" w:space="0" w:color="auto"/>
                    <w:left w:val="none" w:sz="0" w:space="0" w:color="auto"/>
                    <w:bottom w:val="none" w:sz="0" w:space="0" w:color="auto"/>
                    <w:right w:val="none" w:sz="0" w:space="0" w:color="auto"/>
                  </w:divBdr>
                </w:div>
                <w:div w:id="1656689758">
                  <w:marLeft w:val="0"/>
                  <w:marRight w:val="0"/>
                  <w:marTop w:val="0"/>
                  <w:marBottom w:val="0"/>
                  <w:divBdr>
                    <w:top w:val="none" w:sz="0" w:space="0" w:color="auto"/>
                    <w:left w:val="none" w:sz="0" w:space="0" w:color="auto"/>
                    <w:bottom w:val="none" w:sz="0" w:space="0" w:color="auto"/>
                    <w:right w:val="none" w:sz="0" w:space="0" w:color="auto"/>
                  </w:divBdr>
                </w:div>
                <w:div w:id="1835105870">
                  <w:marLeft w:val="0"/>
                  <w:marRight w:val="0"/>
                  <w:marTop w:val="0"/>
                  <w:marBottom w:val="0"/>
                  <w:divBdr>
                    <w:top w:val="none" w:sz="0" w:space="0" w:color="auto"/>
                    <w:left w:val="none" w:sz="0" w:space="0" w:color="auto"/>
                    <w:bottom w:val="none" w:sz="0" w:space="0" w:color="auto"/>
                    <w:right w:val="none" w:sz="0" w:space="0" w:color="auto"/>
                  </w:divBdr>
                </w:div>
                <w:div w:id="543829191">
                  <w:marLeft w:val="0"/>
                  <w:marRight w:val="0"/>
                  <w:marTop w:val="0"/>
                  <w:marBottom w:val="0"/>
                  <w:divBdr>
                    <w:top w:val="none" w:sz="0" w:space="0" w:color="auto"/>
                    <w:left w:val="none" w:sz="0" w:space="0" w:color="auto"/>
                    <w:bottom w:val="none" w:sz="0" w:space="0" w:color="auto"/>
                    <w:right w:val="none" w:sz="0" w:space="0" w:color="auto"/>
                  </w:divBdr>
                </w:div>
                <w:div w:id="1172646958">
                  <w:marLeft w:val="0"/>
                  <w:marRight w:val="0"/>
                  <w:marTop w:val="0"/>
                  <w:marBottom w:val="0"/>
                  <w:divBdr>
                    <w:top w:val="none" w:sz="0" w:space="0" w:color="auto"/>
                    <w:left w:val="none" w:sz="0" w:space="0" w:color="auto"/>
                    <w:bottom w:val="none" w:sz="0" w:space="0" w:color="auto"/>
                    <w:right w:val="none" w:sz="0" w:space="0" w:color="auto"/>
                  </w:divBdr>
                </w:div>
                <w:div w:id="1201431665">
                  <w:marLeft w:val="0"/>
                  <w:marRight w:val="0"/>
                  <w:marTop w:val="0"/>
                  <w:marBottom w:val="0"/>
                  <w:divBdr>
                    <w:top w:val="none" w:sz="0" w:space="0" w:color="auto"/>
                    <w:left w:val="none" w:sz="0" w:space="0" w:color="auto"/>
                    <w:bottom w:val="none" w:sz="0" w:space="0" w:color="auto"/>
                    <w:right w:val="none" w:sz="0" w:space="0" w:color="auto"/>
                  </w:divBdr>
                </w:div>
                <w:div w:id="1979219503">
                  <w:marLeft w:val="0"/>
                  <w:marRight w:val="0"/>
                  <w:marTop w:val="0"/>
                  <w:marBottom w:val="0"/>
                  <w:divBdr>
                    <w:top w:val="none" w:sz="0" w:space="0" w:color="auto"/>
                    <w:left w:val="none" w:sz="0" w:space="0" w:color="auto"/>
                    <w:bottom w:val="none" w:sz="0" w:space="0" w:color="auto"/>
                    <w:right w:val="none" w:sz="0" w:space="0" w:color="auto"/>
                  </w:divBdr>
                </w:div>
                <w:div w:id="117530379">
                  <w:marLeft w:val="0"/>
                  <w:marRight w:val="0"/>
                  <w:marTop w:val="0"/>
                  <w:marBottom w:val="0"/>
                  <w:divBdr>
                    <w:top w:val="none" w:sz="0" w:space="0" w:color="auto"/>
                    <w:left w:val="none" w:sz="0" w:space="0" w:color="auto"/>
                    <w:bottom w:val="none" w:sz="0" w:space="0" w:color="auto"/>
                    <w:right w:val="none" w:sz="0" w:space="0" w:color="auto"/>
                  </w:divBdr>
                </w:div>
                <w:div w:id="1238057430">
                  <w:marLeft w:val="0"/>
                  <w:marRight w:val="0"/>
                  <w:marTop w:val="0"/>
                  <w:marBottom w:val="0"/>
                  <w:divBdr>
                    <w:top w:val="none" w:sz="0" w:space="0" w:color="auto"/>
                    <w:left w:val="none" w:sz="0" w:space="0" w:color="auto"/>
                    <w:bottom w:val="none" w:sz="0" w:space="0" w:color="auto"/>
                    <w:right w:val="none" w:sz="0" w:space="0" w:color="auto"/>
                  </w:divBdr>
                </w:div>
                <w:div w:id="700473972">
                  <w:marLeft w:val="0"/>
                  <w:marRight w:val="0"/>
                  <w:marTop w:val="0"/>
                  <w:marBottom w:val="0"/>
                  <w:divBdr>
                    <w:top w:val="none" w:sz="0" w:space="0" w:color="auto"/>
                    <w:left w:val="none" w:sz="0" w:space="0" w:color="auto"/>
                    <w:bottom w:val="none" w:sz="0" w:space="0" w:color="auto"/>
                    <w:right w:val="none" w:sz="0" w:space="0" w:color="auto"/>
                  </w:divBdr>
                </w:div>
                <w:div w:id="1461846444">
                  <w:marLeft w:val="0"/>
                  <w:marRight w:val="0"/>
                  <w:marTop w:val="0"/>
                  <w:marBottom w:val="0"/>
                  <w:divBdr>
                    <w:top w:val="none" w:sz="0" w:space="0" w:color="auto"/>
                    <w:left w:val="none" w:sz="0" w:space="0" w:color="auto"/>
                    <w:bottom w:val="none" w:sz="0" w:space="0" w:color="auto"/>
                    <w:right w:val="none" w:sz="0" w:space="0" w:color="auto"/>
                  </w:divBdr>
                </w:div>
                <w:div w:id="2094624690">
                  <w:marLeft w:val="0"/>
                  <w:marRight w:val="0"/>
                  <w:marTop w:val="0"/>
                  <w:marBottom w:val="0"/>
                  <w:divBdr>
                    <w:top w:val="none" w:sz="0" w:space="0" w:color="auto"/>
                    <w:left w:val="none" w:sz="0" w:space="0" w:color="auto"/>
                    <w:bottom w:val="none" w:sz="0" w:space="0" w:color="auto"/>
                    <w:right w:val="none" w:sz="0" w:space="0" w:color="auto"/>
                  </w:divBdr>
                </w:div>
                <w:div w:id="400561302">
                  <w:marLeft w:val="0"/>
                  <w:marRight w:val="0"/>
                  <w:marTop w:val="0"/>
                  <w:marBottom w:val="0"/>
                  <w:divBdr>
                    <w:top w:val="none" w:sz="0" w:space="0" w:color="auto"/>
                    <w:left w:val="none" w:sz="0" w:space="0" w:color="auto"/>
                    <w:bottom w:val="none" w:sz="0" w:space="0" w:color="auto"/>
                    <w:right w:val="none" w:sz="0" w:space="0" w:color="auto"/>
                  </w:divBdr>
                </w:div>
                <w:div w:id="2115587601">
                  <w:marLeft w:val="0"/>
                  <w:marRight w:val="0"/>
                  <w:marTop w:val="0"/>
                  <w:marBottom w:val="0"/>
                  <w:divBdr>
                    <w:top w:val="none" w:sz="0" w:space="0" w:color="auto"/>
                    <w:left w:val="none" w:sz="0" w:space="0" w:color="auto"/>
                    <w:bottom w:val="none" w:sz="0" w:space="0" w:color="auto"/>
                    <w:right w:val="none" w:sz="0" w:space="0" w:color="auto"/>
                  </w:divBdr>
                </w:div>
                <w:div w:id="1192962540">
                  <w:marLeft w:val="0"/>
                  <w:marRight w:val="0"/>
                  <w:marTop w:val="0"/>
                  <w:marBottom w:val="0"/>
                  <w:divBdr>
                    <w:top w:val="none" w:sz="0" w:space="0" w:color="auto"/>
                    <w:left w:val="none" w:sz="0" w:space="0" w:color="auto"/>
                    <w:bottom w:val="none" w:sz="0" w:space="0" w:color="auto"/>
                    <w:right w:val="none" w:sz="0" w:space="0" w:color="auto"/>
                  </w:divBdr>
                </w:div>
                <w:div w:id="1586912912">
                  <w:marLeft w:val="0"/>
                  <w:marRight w:val="0"/>
                  <w:marTop w:val="0"/>
                  <w:marBottom w:val="0"/>
                  <w:divBdr>
                    <w:top w:val="none" w:sz="0" w:space="0" w:color="auto"/>
                    <w:left w:val="none" w:sz="0" w:space="0" w:color="auto"/>
                    <w:bottom w:val="none" w:sz="0" w:space="0" w:color="auto"/>
                    <w:right w:val="none" w:sz="0" w:space="0" w:color="auto"/>
                  </w:divBdr>
                </w:div>
                <w:div w:id="204485976">
                  <w:marLeft w:val="0"/>
                  <w:marRight w:val="0"/>
                  <w:marTop w:val="0"/>
                  <w:marBottom w:val="0"/>
                  <w:divBdr>
                    <w:top w:val="none" w:sz="0" w:space="0" w:color="auto"/>
                    <w:left w:val="none" w:sz="0" w:space="0" w:color="auto"/>
                    <w:bottom w:val="none" w:sz="0" w:space="0" w:color="auto"/>
                    <w:right w:val="none" w:sz="0" w:space="0" w:color="auto"/>
                  </w:divBdr>
                </w:div>
                <w:div w:id="1109397075">
                  <w:marLeft w:val="0"/>
                  <w:marRight w:val="0"/>
                  <w:marTop w:val="0"/>
                  <w:marBottom w:val="0"/>
                  <w:divBdr>
                    <w:top w:val="none" w:sz="0" w:space="0" w:color="auto"/>
                    <w:left w:val="none" w:sz="0" w:space="0" w:color="auto"/>
                    <w:bottom w:val="none" w:sz="0" w:space="0" w:color="auto"/>
                    <w:right w:val="none" w:sz="0" w:space="0" w:color="auto"/>
                  </w:divBdr>
                </w:div>
                <w:div w:id="1882015366">
                  <w:marLeft w:val="0"/>
                  <w:marRight w:val="0"/>
                  <w:marTop w:val="0"/>
                  <w:marBottom w:val="0"/>
                  <w:divBdr>
                    <w:top w:val="none" w:sz="0" w:space="0" w:color="auto"/>
                    <w:left w:val="none" w:sz="0" w:space="0" w:color="auto"/>
                    <w:bottom w:val="none" w:sz="0" w:space="0" w:color="auto"/>
                    <w:right w:val="none" w:sz="0" w:space="0" w:color="auto"/>
                  </w:divBdr>
                </w:div>
                <w:div w:id="2006399428">
                  <w:marLeft w:val="0"/>
                  <w:marRight w:val="0"/>
                  <w:marTop w:val="0"/>
                  <w:marBottom w:val="0"/>
                  <w:divBdr>
                    <w:top w:val="none" w:sz="0" w:space="0" w:color="auto"/>
                    <w:left w:val="none" w:sz="0" w:space="0" w:color="auto"/>
                    <w:bottom w:val="none" w:sz="0" w:space="0" w:color="auto"/>
                    <w:right w:val="none" w:sz="0" w:space="0" w:color="auto"/>
                  </w:divBdr>
                </w:div>
                <w:div w:id="1063791553">
                  <w:marLeft w:val="0"/>
                  <w:marRight w:val="0"/>
                  <w:marTop w:val="0"/>
                  <w:marBottom w:val="0"/>
                  <w:divBdr>
                    <w:top w:val="none" w:sz="0" w:space="0" w:color="auto"/>
                    <w:left w:val="none" w:sz="0" w:space="0" w:color="auto"/>
                    <w:bottom w:val="none" w:sz="0" w:space="0" w:color="auto"/>
                    <w:right w:val="none" w:sz="0" w:space="0" w:color="auto"/>
                  </w:divBdr>
                </w:div>
                <w:div w:id="1794638974">
                  <w:marLeft w:val="0"/>
                  <w:marRight w:val="0"/>
                  <w:marTop w:val="0"/>
                  <w:marBottom w:val="0"/>
                  <w:divBdr>
                    <w:top w:val="none" w:sz="0" w:space="0" w:color="auto"/>
                    <w:left w:val="none" w:sz="0" w:space="0" w:color="auto"/>
                    <w:bottom w:val="none" w:sz="0" w:space="0" w:color="auto"/>
                    <w:right w:val="none" w:sz="0" w:space="0" w:color="auto"/>
                  </w:divBdr>
                </w:div>
                <w:div w:id="1049257697">
                  <w:marLeft w:val="0"/>
                  <w:marRight w:val="0"/>
                  <w:marTop w:val="0"/>
                  <w:marBottom w:val="0"/>
                  <w:divBdr>
                    <w:top w:val="none" w:sz="0" w:space="0" w:color="auto"/>
                    <w:left w:val="none" w:sz="0" w:space="0" w:color="auto"/>
                    <w:bottom w:val="none" w:sz="0" w:space="0" w:color="auto"/>
                    <w:right w:val="none" w:sz="0" w:space="0" w:color="auto"/>
                  </w:divBdr>
                </w:div>
                <w:div w:id="948317008">
                  <w:marLeft w:val="0"/>
                  <w:marRight w:val="0"/>
                  <w:marTop w:val="0"/>
                  <w:marBottom w:val="0"/>
                  <w:divBdr>
                    <w:top w:val="none" w:sz="0" w:space="0" w:color="auto"/>
                    <w:left w:val="none" w:sz="0" w:space="0" w:color="auto"/>
                    <w:bottom w:val="none" w:sz="0" w:space="0" w:color="auto"/>
                    <w:right w:val="none" w:sz="0" w:space="0" w:color="auto"/>
                  </w:divBdr>
                </w:div>
                <w:div w:id="2035954529">
                  <w:marLeft w:val="0"/>
                  <w:marRight w:val="0"/>
                  <w:marTop w:val="0"/>
                  <w:marBottom w:val="0"/>
                  <w:divBdr>
                    <w:top w:val="none" w:sz="0" w:space="0" w:color="auto"/>
                    <w:left w:val="none" w:sz="0" w:space="0" w:color="auto"/>
                    <w:bottom w:val="none" w:sz="0" w:space="0" w:color="auto"/>
                    <w:right w:val="none" w:sz="0" w:space="0" w:color="auto"/>
                  </w:divBdr>
                </w:div>
                <w:div w:id="724185894">
                  <w:marLeft w:val="0"/>
                  <w:marRight w:val="0"/>
                  <w:marTop w:val="0"/>
                  <w:marBottom w:val="0"/>
                  <w:divBdr>
                    <w:top w:val="none" w:sz="0" w:space="0" w:color="auto"/>
                    <w:left w:val="none" w:sz="0" w:space="0" w:color="auto"/>
                    <w:bottom w:val="none" w:sz="0" w:space="0" w:color="auto"/>
                    <w:right w:val="none" w:sz="0" w:space="0" w:color="auto"/>
                  </w:divBdr>
                </w:div>
                <w:div w:id="1096486832">
                  <w:marLeft w:val="0"/>
                  <w:marRight w:val="0"/>
                  <w:marTop w:val="0"/>
                  <w:marBottom w:val="0"/>
                  <w:divBdr>
                    <w:top w:val="none" w:sz="0" w:space="0" w:color="auto"/>
                    <w:left w:val="none" w:sz="0" w:space="0" w:color="auto"/>
                    <w:bottom w:val="none" w:sz="0" w:space="0" w:color="auto"/>
                    <w:right w:val="none" w:sz="0" w:space="0" w:color="auto"/>
                  </w:divBdr>
                </w:div>
                <w:div w:id="57367838">
                  <w:marLeft w:val="0"/>
                  <w:marRight w:val="0"/>
                  <w:marTop w:val="0"/>
                  <w:marBottom w:val="0"/>
                  <w:divBdr>
                    <w:top w:val="none" w:sz="0" w:space="0" w:color="auto"/>
                    <w:left w:val="none" w:sz="0" w:space="0" w:color="auto"/>
                    <w:bottom w:val="none" w:sz="0" w:space="0" w:color="auto"/>
                    <w:right w:val="none" w:sz="0" w:space="0" w:color="auto"/>
                  </w:divBdr>
                </w:div>
                <w:div w:id="1669136898">
                  <w:marLeft w:val="0"/>
                  <w:marRight w:val="0"/>
                  <w:marTop w:val="0"/>
                  <w:marBottom w:val="0"/>
                  <w:divBdr>
                    <w:top w:val="none" w:sz="0" w:space="0" w:color="auto"/>
                    <w:left w:val="none" w:sz="0" w:space="0" w:color="auto"/>
                    <w:bottom w:val="none" w:sz="0" w:space="0" w:color="auto"/>
                    <w:right w:val="none" w:sz="0" w:space="0" w:color="auto"/>
                  </w:divBdr>
                </w:div>
                <w:div w:id="1040319850">
                  <w:marLeft w:val="0"/>
                  <w:marRight w:val="0"/>
                  <w:marTop w:val="0"/>
                  <w:marBottom w:val="0"/>
                  <w:divBdr>
                    <w:top w:val="none" w:sz="0" w:space="0" w:color="auto"/>
                    <w:left w:val="none" w:sz="0" w:space="0" w:color="auto"/>
                    <w:bottom w:val="none" w:sz="0" w:space="0" w:color="auto"/>
                    <w:right w:val="none" w:sz="0" w:space="0" w:color="auto"/>
                  </w:divBdr>
                </w:div>
                <w:div w:id="862211514">
                  <w:marLeft w:val="0"/>
                  <w:marRight w:val="0"/>
                  <w:marTop w:val="0"/>
                  <w:marBottom w:val="0"/>
                  <w:divBdr>
                    <w:top w:val="none" w:sz="0" w:space="0" w:color="auto"/>
                    <w:left w:val="none" w:sz="0" w:space="0" w:color="auto"/>
                    <w:bottom w:val="none" w:sz="0" w:space="0" w:color="auto"/>
                    <w:right w:val="none" w:sz="0" w:space="0" w:color="auto"/>
                  </w:divBdr>
                </w:div>
                <w:div w:id="1497040579">
                  <w:marLeft w:val="0"/>
                  <w:marRight w:val="0"/>
                  <w:marTop w:val="0"/>
                  <w:marBottom w:val="0"/>
                  <w:divBdr>
                    <w:top w:val="none" w:sz="0" w:space="0" w:color="auto"/>
                    <w:left w:val="none" w:sz="0" w:space="0" w:color="auto"/>
                    <w:bottom w:val="none" w:sz="0" w:space="0" w:color="auto"/>
                    <w:right w:val="none" w:sz="0" w:space="0" w:color="auto"/>
                  </w:divBdr>
                </w:div>
                <w:div w:id="1238711855">
                  <w:marLeft w:val="0"/>
                  <w:marRight w:val="0"/>
                  <w:marTop w:val="0"/>
                  <w:marBottom w:val="0"/>
                  <w:divBdr>
                    <w:top w:val="none" w:sz="0" w:space="0" w:color="auto"/>
                    <w:left w:val="none" w:sz="0" w:space="0" w:color="auto"/>
                    <w:bottom w:val="none" w:sz="0" w:space="0" w:color="auto"/>
                    <w:right w:val="none" w:sz="0" w:space="0" w:color="auto"/>
                  </w:divBdr>
                </w:div>
                <w:div w:id="1051344155">
                  <w:marLeft w:val="0"/>
                  <w:marRight w:val="0"/>
                  <w:marTop w:val="0"/>
                  <w:marBottom w:val="0"/>
                  <w:divBdr>
                    <w:top w:val="none" w:sz="0" w:space="0" w:color="auto"/>
                    <w:left w:val="none" w:sz="0" w:space="0" w:color="auto"/>
                    <w:bottom w:val="none" w:sz="0" w:space="0" w:color="auto"/>
                    <w:right w:val="none" w:sz="0" w:space="0" w:color="auto"/>
                  </w:divBdr>
                </w:div>
                <w:div w:id="1606418928">
                  <w:marLeft w:val="0"/>
                  <w:marRight w:val="0"/>
                  <w:marTop w:val="0"/>
                  <w:marBottom w:val="0"/>
                  <w:divBdr>
                    <w:top w:val="none" w:sz="0" w:space="0" w:color="auto"/>
                    <w:left w:val="none" w:sz="0" w:space="0" w:color="auto"/>
                    <w:bottom w:val="none" w:sz="0" w:space="0" w:color="auto"/>
                    <w:right w:val="none" w:sz="0" w:space="0" w:color="auto"/>
                  </w:divBdr>
                </w:div>
                <w:div w:id="123810799">
                  <w:marLeft w:val="0"/>
                  <w:marRight w:val="0"/>
                  <w:marTop w:val="0"/>
                  <w:marBottom w:val="0"/>
                  <w:divBdr>
                    <w:top w:val="none" w:sz="0" w:space="0" w:color="auto"/>
                    <w:left w:val="none" w:sz="0" w:space="0" w:color="auto"/>
                    <w:bottom w:val="none" w:sz="0" w:space="0" w:color="auto"/>
                    <w:right w:val="none" w:sz="0" w:space="0" w:color="auto"/>
                  </w:divBdr>
                </w:div>
                <w:div w:id="1909225752">
                  <w:marLeft w:val="0"/>
                  <w:marRight w:val="0"/>
                  <w:marTop w:val="0"/>
                  <w:marBottom w:val="0"/>
                  <w:divBdr>
                    <w:top w:val="none" w:sz="0" w:space="0" w:color="auto"/>
                    <w:left w:val="none" w:sz="0" w:space="0" w:color="auto"/>
                    <w:bottom w:val="none" w:sz="0" w:space="0" w:color="auto"/>
                    <w:right w:val="none" w:sz="0" w:space="0" w:color="auto"/>
                  </w:divBdr>
                </w:div>
                <w:div w:id="928659719">
                  <w:marLeft w:val="0"/>
                  <w:marRight w:val="0"/>
                  <w:marTop w:val="0"/>
                  <w:marBottom w:val="0"/>
                  <w:divBdr>
                    <w:top w:val="none" w:sz="0" w:space="0" w:color="auto"/>
                    <w:left w:val="none" w:sz="0" w:space="0" w:color="auto"/>
                    <w:bottom w:val="none" w:sz="0" w:space="0" w:color="auto"/>
                    <w:right w:val="none" w:sz="0" w:space="0" w:color="auto"/>
                  </w:divBdr>
                </w:div>
                <w:div w:id="2061053942">
                  <w:marLeft w:val="0"/>
                  <w:marRight w:val="0"/>
                  <w:marTop w:val="0"/>
                  <w:marBottom w:val="0"/>
                  <w:divBdr>
                    <w:top w:val="none" w:sz="0" w:space="0" w:color="auto"/>
                    <w:left w:val="none" w:sz="0" w:space="0" w:color="auto"/>
                    <w:bottom w:val="none" w:sz="0" w:space="0" w:color="auto"/>
                    <w:right w:val="none" w:sz="0" w:space="0" w:color="auto"/>
                  </w:divBdr>
                </w:div>
                <w:div w:id="1194346052">
                  <w:marLeft w:val="0"/>
                  <w:marRight w:val="0"/>
                  <w:marTop w:val="0"/>
                  <w:marBottom w:val="0"/>
                  <w:divBdr>
                    <w:top w:val="none" w:sz="0" w:space="0" w:color="auto"/>
                    <w:left w:val="none" w:sz="0" w:space="0" w:color="auto"/>
                    <w:bottom w:val="none" w:sz="0" w:space="0" w:color="auto"/>
                    <w:right w:val="none" w:sz="0" w:space="0" w:color="auto"/>
                  </w:divBdr>
                </w:div>
                <w:div w:id="1585529226">
                  <w:marLeft w:val="0"/>
                  <w:marRight w:val="0"/>
                  <w:marTop w:val="0"/>
                  <w:marBottom w:val="0"/>
                  <w:divBdr>
                    <w:top w:val="none" w:sz="0" w:space="0" w:color="auto"/>
                    <w:left w:val="none" w:sz="0" w:space="0" w:color="auto"/>
                    <w:bottom w:val="none" w:sz="0" w:space="0" w:color="auto"/>
                    <w:right w:val="none" w:sz="0" w:space="0" w:color="auto"/>
                  </w:divBdr>
                </w:div>
                <w:div w:id="299192005">
                  <w:marLeft w:val="0"/>
                  <w:marRight w:val="0"/>
                  <w:marTop w:val="0"/>
                  <w:marBottom w:val="0"/>
                  <w:divBdr>
                    <w:top w:val="none" w:sz="0" w:space="0" w:color="auto"/>
                    <w:left w:val="none" w:sz="0" w:space="0" w:color="auto"/>
                    <w:bottom w:val="none" w:sz="0" w:space="0" w:color="auto"/>
                    <w:right w:val="none" w:sz="0" w:space="0" w:color="auto"/>
                  </w:divBdr>
                </w:div>
                <w:div w:id="349838667">
                  <w:marLeft w:val="0"/>
                  <w:marRight w:val="0"/>
                  <w:marTop w:val="0"/>
                  <w:marBottom w:val="0"/>
                  <w:divBdr>
                    <w:top w:val="none" w:sz="0" w:space="0" w:color="auto"/>
                    <w:left w:val="none" w:sz="0" w:space="0" w:color="auto"/>
                    <w:bottom w:val="none" w:sz="0" w:space="0" w:color="auto"/>
                    <w:right w:val="none" w:sz="0" w:space="0" w:color="auto"/>
                  </w:divBdr>
                </w:div>
                <w:div w:id="404647646">
                  <w:marLeft w:val="0"/>
                  <w:marRight w:val="0"/>
                  <w:marTop w:val="0"/>
                  <w:marBottom w:val="0"/>
                  <w:divBdr>
                    <w:top w:val="none" w:sz="0" w:space="0" w:color="auto"/>
                    <w:left w:val="none" w:sz="0" w:space="0" w:color="auto"/>
                    <w:bottom w:val="none" w:sz="0" w:space="0" w:color="auto"/>
                    <w:right w:val="none" w:sz="0" w:space="0" w:color="auto"/>
                  </w:divBdr>
                </w:div>
                <w:div w:id="222564491">
                  <w:marLeft w:val="0"/>
                  <w:marRight w:val="0"/>
                  <w:marTop w:val="0"/>
                  <w:marBottom w:val="0"/>
                  <w:divBdr>
                    <w:top w:val="none" w:sz="0" w:space="0" w:color="auto"/>
                    <w:left w:val="none" w:sz="0" w:space="0" w:color="auto"/>
                    <w:bottom w:val="none" w:sz="0" w:space="0" w:color="auto"/>
                    <w:right w:val="none" w:sz="0" w:space="0" w:color="auto"/>
                  </w:divBdr>
                </w:div>
              </w:divsChild>
            </w:div>
            <w:div w:id="888423408">
              <w:marLeft w:val="0"/>
              <w:marRight w:val="0"/>
              <w:marTop w:val="0"/>
              <w:marBottom w:val="0"/>
              <w:divBdr>
                <w:top w:val="none" w:sz="0" w:space="0" w:color="auto"/>
                <w:left w:val="none" w:sz="0" w:space="0" w:color="auto"/>
                <w:bottom w:val="none" w:sz="0" w:space="0" w:color="auto"/>
                <w:right w:val="none" w:sz="0" w:space="0" w:color="auto"/>
              </w:divBdr>
              <w:divsChild>
                <w:div w:id="546451433">
                  <w:marLeft w:val="0"/>
                  <w:marRight w:val="0"/>
                  <w:marTop w:val="0"/>
                  <w:marBottom w:val="0"/>
                  <w:divBdr>
                    <w:top w:val="none" w:sz="0" w:space="0" w:color="auto"/>
                    <w:left w:val="none" w:sz="0" w:space="0" w:color="auto"/>
                    <w:bottom w:val="none" w:sz="0" w:space="0" w:color="auto"/>
                    <w:right w:val="none" w:sz="0" w:space="0" w:color="auto"/>
                  </w:divBdr>
                </w:div>
                <w:div w:id="596789151">
                  <w:marLeft w:val="0"/>
                  <w:marRight w:val="0"/>
                  <w:marTop w:val="0"/>
                  <w:marBottom w:val="0"/>
                  <w:divBdr>
                    <w:top w:val="none" w:sz="0" w:space="0" w:color="auto"/>
                    <w:left w:val="none" w:sz="0" w:space="0" w:color="auto"/>
                    <w:bottom w:val="none" w:sz="0" w:space="0" w:color="auto"/>
                    <w:right w:val="none" w:sz="0" w:space="0" w:color="auto"/>
                  </w:divBdr>
                </w:div>
                <w:div w:id="1819029763">
                  <w:marLeft w:val="0"/>
                  <w:marRight w:val="0"/>
                  <w:marTop w:val="0"/>
                  <w:marBottom w:val="0"/>
                  <w:divBdr>
                    <w:top w:val="none" w:sz="0" w:space="0" w:color="auto"/>
                    <w:left w:val="none" w:sz="0" w:space="0" w:color="auto"/>
                    <w:bottom w:val="none" w:sz="0" w:space="0" w:color="auto"/>
                    <w:right w:val="none" w:sz="0" w:space="0" w:color="auto"/>
                  </w:divBdr>
                </w:div>
                <w:div w:id="105976201">
                  <w:marLeft w:val="0"/>
                  <w:marRight w:val="0"/>
                  <w:marTop w:val="0"/>
                  <w:marBottom w:val="0"/>
                  <w:divBdr>
                    <w:top w:val="none" w:sz="0" w:space="0" w:color="auto"/>
                    <w:left w:val="none" w:sz="0" w:space="0" w:color="auto"/>
                    <w:bottom w:val="none" w:sz="0" w:space="0" w:color="auto"/>
                    <w:right w:val="none" w:sz="0" w:space="0" w:color="auto"/>
                  </w:divBdr>
                </w:div>
                <w:div w:id="1104418461">
                  <w:marLeft w:val="0"/>
                  <w:marRight w:val="0"/>
                  <w:marTop w:val="0"/>
                  <w:marBottom w:val="0"/>
                  <w:divBdr>
                    <w:top w:val="none" w:sz="0" w:space="0" w:color="auto"/>
                    <w:left w:val="none" w:sz="0" w:space="0" w:color="auto"/>
                    <w:bottom w:val="none" w:sz="0" w:space="0" w:color="auto"/>
                    <w:right w:val="none" w:sz="0" w:space="0" w:color="auto"/>
                  </w:divBdr>
                </w:div>
                <w:div w:id="1861432675">
                  <w:marLeft w:val="0"/>
                  <w:marRight w:val="0"/>
                  <w:marTop w:val="0"/>
                  <w:marBottom w:val="0"/>
                  <w:divBdr>
                    <w:top w:val="none" w:sz="0" w:space="0" w:color="auto"/>
                    <w:left w:val="none" w:sz="0" w:space="0" w:color="auto"/>
                    <w:bottom w:val="none" w:sz="0" w:space="0" w:color="auto"/>
                    <w:right w:val="none" w:sz="0" w:space="0" w:color="auto"/>
                  </w:divBdr>
                </w:div>
                <w:div w:id="1405375493">
                  <w:marLeft w:val="0"/>
                  <w:marRight w:val="0"/>
                  <w:marTop w:val="0"/>
                  <w:marBottom w:val="0"/>
                  <w:divBdr>
                    <w:top w:val="none" w:sz="0" w:space="0" w:color="auto"/>
                    <w:left w:val="none" w:sz="0" w:space="0" w:color="auto"/>
                    <w:bottom w:val="none" w:sz="0" w:space="0" w:color="auto"/>
                    <w:right w:val="none" w:sz="0" w:space="0" w:color="auto"/>
                  </w:divBdr>
                </w:div>
                <w:div w:id="607394181">
                  <w:marLeft w:val="0"/>
                  <w:marRight w:val="0"/>
                  <w:marTop w:val="0"/>
                  <w:marBottom w:val="0"/>
                  <w:divBdr>
                    <w:top w:val="none" w:sz="0" w:space="0" w:color="auto"/>
                    <w:left w:val="none" w:sz="0" w:space="0" w:color="auto"/>
                    <w:bottom w:val="none" w:sz="0" w:space="0" w:color="auto"/>
                    <w:right w:val="none" w:sz="0" w:space="0" w:color="auto"/>
                  </w:divBdr>
                </w:div>
                <w:div w:id="1177159272">
                  <w:marLeft w:val="0"/>
                  <w:marRight w:val="0"/>
                  <w:marTop w:val="0"/>
                  <w:marBottom w:val="0"/>
                  <w:divBdr>
                    <w:top w:val="none" w:sz="0" w:space="0" w:color="auto"/>
                    <w:left w:val="none" w:sz="0" w:space="0" w:color="auto"/>
                    <w:bottom w:val="none" w:sz="0" w:space="0" w:color="auto"/>
                    <w:right w:val="none" w:sz="0" w:space="0" w:color="auto"/>
                  </w:divBdr>
                </w:div>
                <w:div w:id="1163081268">
                  <w:marLeft w:val="0"/>
                  <w:marRight w:val="0"/>
                  <w:marTop w:val="0"/>
                  <w:marBottom w:val="0"/>
                  <w:divBdr>
                    <w:top w:val="none" w:sz="0" w:space="0" w:color="auto"/>
                    <w:left w:val="none" w:sz="0" w:space="0" w:color="auto"/>
                    <w:bottom w:val="none" w:sz="0" w:space="0" w:color="auto"/>
                    <w:right w:val="none" w:sz="0" w:space="0" w:color="auto"/>
                  </w:divBdr>
                </w:div>
                <w:div w:id="1800799410">
                  <w:marLeft w:val="0"/>
                  <w:marRight w:val="0"/>
                  <w:marTop w:val="0"/>
                  <w:marBottom w:val="0"/>
                  <w:divBdr>
                    <w:top w:val="none" w:sz="0" w:space="0" w:color="auto"/>
                    <w:left w:val="none" w:sz="0" w:space="0" w:color="auto"/>
                    <w:bottom w:val="none" w:sz="0" w:space="0" w:color="auto"/>
                    <w:right w:val="none" w:sz="0" w:space="0" w:color="auto"/>
                  </w:divBdr>
                </w:div>
                <w:div w:id="1670208218">
                  <w:marLeft w:val="0"/>
                  <w:marRight w:val="0"/>
                  <w:marTop w:val="0"/>
                  <w:marBottom w:val="0"/>
                  <w:divBdr>
                    <w:top w:val="none" w:sz="0" w:space="0" w:color="auto"/>
                    <w:left w:val="none" w:sz="0" w:space="0" w:color="auto"/>
                    <w:bottom w:val="none" w:sz="0" w:space="0" w:color="auto"/>
                    <w:right w:val="none" w:sz="0" w:space="0" w:color="auto"/>
                  </w:divBdr>
                </w:div>
                <w:div w:id="1799109510">
                  <w:marLeft w:val="0"/>
                  <w:marRight w:val="0"/>
                  <w:marTop w:val="0"/>
                  <w:marBottom w:val="0"/>
                  <w:divBdr>
                    <w:top w:val="none" w:sz="0" w:space="0" w:color="auto"/>
                    <w:left w:val="none" w:sz="0" w:space="0" w:color="auto"/>
                    <w:bottom w:val="none" w:sz="0" w:space="0" w:color="auto"/>
                    <w:right w:val="none" w:sz="0" w:space="0" w:color="auto"/>
                  </w:divBdr>
                </w:div>
                <w:div w:id="1394428795">
                  <w:marLeft w:val="0"/>
                  <w:marRight w:val="0"/>
                  <w:marTop w:val="0"/>
                  <w:marBottom w:val="0"/>
                  <w:divBdr>
                    <w:top w:val="none" w:sz="0" w:space="0" w:color="auto"/>
                    <w:left w:val="none" w:sz="0" w:space="0" w:color="auto"/>
                    <w:bottom w:val="none" w:sz="0" w:space="0" w:color="auto"/>
                    <w:right w:val="none" w:sz="0" w:space="0" w:color="auto"/>
                  </w:divBdr>
                </w:div>
                <w:div w:id="2134059699">
                  <w:marLeft w:val="0"/>
                  <w:marRight w:val="0"/>
                  <w:marTop w:val="0"/>
                  <w:marBottom w:val="0"/>
                  <w:divBdr>
                    <w:top w:val="none" w:sz="0" w:space="0" w:color="auto"/>
                    <w:left w:val="none" w:sz="0" w:space="0" w:color="auto"/>
                    <w:bottom w:val="none" w:sz="0" w:space="0" w:color="auto"/>
                    <w:right w:val="none" w:sz="0" w:space="0" w:color="auto"/>
                  </w:divBdr>
                </w:div>
                <w:div w:id="1894995947">
                  <w:marLeft w:val="0"/>
                  <w:marRight w:val="0"/>
                  <w:marTop w:val="0"/>
                  <w:marBottom w:val="0"/>
                  <w:divBdr>
                    <w:top w:val="none" w:sz="0" w:space="0" w:color="auto"/>
                    <w:left w:val="none" w:sz="0" w:space="0" w:color="auto"/>
                    <w:bottom w:val="none" w:sz="0" w:space="0" w:color="auto"/>
                    <w:right w:val="none" w:sz="0" w:space="0" w:color="auto"/>
                  </w:divBdr>
                </w:div>
                <w:div w:id="2042778825">
                  <w:marLeft w:val="0"/>
                  <w:marRight w:val="0"/>
                  <w:marTop w:val="0"/>
                  <w:marBottom w:val="0"/>
                  <w:divBdr>
                    <w:top w:val="none" w:sz="0" w:space="0" w:color="auto"/>
                    <w:left w:val="none" w:sz="0" w:space="0" w:color="auto"/>
                    <w:bottom w:val="none" w:sz="0" w:space="0" w:color="auto"/>
                    <w:right w:val="none" w:sz="0" w:space="0" w:color="auto"/>
                  </w:divBdr>
                </w:div>
                <w:div w:id="546257393">
                  <w:marLeft w:val="0"/>
                  <w:marRight w:val="0"/>
                  <w:marTop w:val="0"/>
                  <w:marBottom w:val="0"/>
                  <w:divBdr>
                    <w:top w:val="none" w:sz="0" w:space="0" w:color="auto"/>
                    <w:left w:val="none" w:sz="0" w:space="0" w:color="auto"/>
                    <w:bottom w:val="none" w:sz="0" w:space="0" w:color="auto"/>
                    <w:right w:val="none" w:sz="0" w:space="0" w:color="auto"/>
                  </w:divBdr>
                </w:div>
                <w:div w:id="1616130210">
                  <w:marLeft w:val="0"/>
                  <w:marRight w:val="0"/>
                  <w:marTop w:val="0"/>
                  <w:marBottom w:val="0"/>
                  <w:divBdr>
                    <w:top w:val="none" w:sz="0" w:space="0" w:color="auto"/>
                    <w:left w:val="none" w:sz="0" w:space="0" w:color="auto"/>
                    <w:bottom w:val="none" w:sz="0" w:space="0" w:color="auto"/>
                    <w:right w:val="none" w:sz="0" w:space="0" w:color="auto"/>
                  </w:divBdr>
                </w:div>
                <w:div w:id="1814441740">
                  <w:marLeft w:val="0"/>
                  <w:marRight w:val="0"/>
                  <w:marTop w:val="0"/>
                  <w:marBottom w:val="0"/>
                  <w:divBdr>
                    <w:top w:val="none" w:sz="0" w:space="0" w:color="auto"/>
                    <w:left w:val="none" w:sz="0" w:space="0" w:color="auto"/>
                    <w:bottom w:val="none" w:sz="0" w:space="0" w:color="auto"/>
                    <w:right w:val="none" w:sz="0" w:space="0" w:color="auto"/>
                  </w:divBdr>
                </w:div>
                <w:div w:id="1343161137">
                  <w:marLeft w:val="0"/>
                  <w:marRight w:val="0"/>
                  <w:marTop w:val="0"/>
                  <w:marBottom w:val="0"/>
                  <w:divBdr>
                    <w:top w:val="none" w:sz="0" w:space="0" w:color="auto"/>
                    <w:left w:val="none" w:sz="0" w:space="0" w:color="auto"/>
                    <w:bottom w:val="none" w:sz="0" w:space="0" w:color="auto"/>
                    <w:right w:val="none" w:sz="0" w:space="0" w:color="auto"/>
                  </w:divBdr>
                </w:div>
                <w:div w:id="173767593">
                  <w:marLeft w:val="0"/>
                  <w:marRight w:val="0"/>
                  <w:marTop w:val="0"/>
                  <w:marBottom w:val="0"/>
                  <w:divBdr>
                    <w:top w:val="none" w:sz="0" w:space="0" w:color="auto"/>
                    <w:left w:val="none" w:sz="0" w:space="0" w:color="auto"/>
                    <w:bottom w:val="none" w:sz="0" w:space="0" w:color="auto"/>
                    <w:right w:val="none" w:sz="0" w:space="0" w:color="auto"/>
                  </w:divBdr>
                </w:div>
                <w:div w:id="696082364">
                  <w:marLeft w:val="0"/>
                  <w:marRight w:val="0"/>
                  <w:marTop w:val="0"/>
                  <w:marBottom w:val="0"/>
                  <w:divBdr>
                    <w:top w:val="none" w:sz="0" w:space="0" w:color="auto"/>
                    <w:left w:val="none" w:sz="0" w:space="0" w:color="auto"/>
                    <w:bottom w:val="none" w:sz="0" w:space="0" w:color="auto"/>
                    <w:right w:val="none" w:sz="0" w:space="0" w:color="auto"/>
                  </w:divBdr>
                </w:div>
                <w:div w:id="250506980">
                  <w:marLeft w:val="0"/>
                  <w:marRight w:val="0"/>
                  <w:marTop w:val="0"/>
                  <w:marBottom w:val="0"/>
                  <w:divBdr>
                    <w:top w:val="none" w:sz="0" w:space="0" w:color="auto"/>
                    <w:left w:val="none" w:sz="0" w:space="0" w:color="auto"/>
                    <w:bottom w:val="none" w:sz="0" w:space="0" w:color="auto"/>
                    <w:right w:val="none" w:sz="0" w:space="0" w:color="auto"/>
                  </w:divBdr>
                </w:div>
                <w:div w:id="1875583228">
                  <w:marLeft w:val="0"/>
                  <w:marRight w:val="0"/>
                  <w:marTop w:val="0"/>
                  <w:marBottom w:val="0"/>
                  <w:divBdr>
                    <w:top w:val="none" w:sz="0" w:space="0" w:color="auto"/>
                    <w:left w:val="none" w:sz="0" w:space="0" w:color="auto"/>
                    <w:bottom w:val="none" w:sz="0" w:space="0" w:color="auto"/>
                    <w:right w:val="none" w:sz="0" w:space="0" w:color="auto"/>
                  </w:divBdr>
                </w:div>
                <w:div w:id="832333834">
                  <w:marLeft w:val="0"/>
                  <w:marRight w:val="0"/>
                  <w:marTop w:val="0"/>
                  <w:marBottom w:val="0"/>
                  <w:divBdr>
                    <w:top w:val="none" w:sz="0" w:space="0" w:color="auto"/>
                    <w:left w:val="none" w:sz="0" w:space="0" w:color="auto"/>
                    <w:bottom w:val="none" w:sz="0" w:space="0" w:color="auto"/>
                    <w:right w:val="none" w:sz="0" w:space="0" w:color="auto"/>
                  </w:divBdr>
                </w:div>
                <w:div w:id="1692029609">
                  <w:marLeft w:val="0"/>
                  <w:marRight w:val="0"/>
                  <w:marTop w:val="0"/>
                  <w:marBottom w:val="0"/>
                  <w:divBdr>
                    <w:top w:val="none" w:sz="0" w:space="0" w:color="auto"/>
                    <w:left w:val="none" w:sz="0" w:space="0" w:color="auto"/>
                    <w:bottom w:val="none" w:sz="0" w:space="0" w:color="auto"/>
                    <w:right w:val="none" w:sz="0" w:space="0" w:color="auto"/>
                  </w:divBdr>
                </w:div>
                <w:div w:id="1406948698">
                  <w:marLeft w:val="0"/>
                  <w:marRight w:val="0"/>
                  <w:marTop w:val="0"/>
                  <w:marBottom w:val="0"/>
                  <w:divBdr>
                    <w:top w:val="none" w:sz="0" w:space="0" w:color="auto"/>
                    <w:left w:val="none" w:sz="0" w:space="0" w:color="auto"/>
                    <w:bottom w:val="none" w:sz="0" w:space="0" w:color="auto"/>
                    <w:right w:val="none" w:sz="0" w:space="0" w:color="auto"/>
                  </w:divBdr>
                </w:div>
                <w:div w:id="1394543019">
                  <w:marLeft w:val="0"/>
                  <w:marRight w:val="0"/>
                  <w:marTop w:val="0"/>
                  <w:marBottom w:val="0"/>
                  <w:divBdr>
                    <w:top w:val="none" w:sz="0" w:space="0" w:color="auto"/>
                    <w:left w:val="none" w:sz="0" w:space="0" w:color="auto"/>
                    <w:bottom w:val="none" w:sz="0" w:space="0" w:color="auto"/>
                    <w:right w:val="none" w:sz="0" w:space="0" w:color="auto"/>
                  </w:divBdr>
                </w:div>
                <w:div w:id="824201295">
                  <w:marLeft w:val="0"/>
                  <w:marRight w:val="0"/>
                  <w:marTop w:val="0"/>
                  <w:marBottom w:val="0"/>
                  <w:divBdr>
                    <w:top w:val="none" w:sz="0" w:space="0" w:color="auto"/>
                    <w:left w:val="none" w:sz="0" w:space="0" w:color="auto"/>
                    <w:bottom w:val="none" w:sz="0" w:space="0" w:color="auto"/>
                    <w:right w:val="none" w:sz="0" w:space="0" w:color="auto"/>
                  </w:divBdr>
                </w:div>
                <w:div w:id="1550994651">
                  <w:marLeft w:val="0"/>
                  <w:marRight w:val="0"/>
                  <w:marTop w:val="0"/>
                  <w:marBottom w:val="0"/>
                  <w:divBdr>
                    <w:top w:val="none" w:sz="0" w:space="0" w:color="auto"/>
                    <w:left w:val="none" w:sz="0" w:space="0" w:color="auto"/>
                    <w:bottom w:val="none" w:sz="0" w:space="0" w:color="auto"/>
                    <w:right w:val="none" w:sz="0" w:space="0" w:color="auto"/>
                  </w:divBdr>
                </w:div>
                <w:div w:id="1470591317">
                  <w:marLeft w:val="0"/>
                  <w:marRight w:val="0"/>
                  <w:marTop w:val="0"/>
                  <w:marBottom w:val="0"/>
                  <w:divBdr>
                    <w:top w:val="none" w:sz="0" w:space="0" w:color="auto"/>
                    <w:left w:val="none" w:sz="0" w:space="0" w:color="auto"/>
                    <w:bottom w:val="none" w:sz="0" w:space="0" w:color="auto"/>
                    <w:right w:val="none" w:sz="0" w:space="0" w:color="auto"/>
                  </w:divBdr>
                </w:div>
                <w:div w:id="449395380">
                  <w:marLeft w:val="0"/>
                  <w:marRight w:val="0"/>
                  <w:marTop w:val="0"/>
                  <w:marBottom w:val="0"/>
                  <w:divBdr>
                    <w:top w:val="none" w:sz="0" w:space="0" w:color="auto"/>
                    <w:left w:val="none" w:sz="0" w:space="0" w:color="auto"/>
                    <w:bottom w:val="none" w:sz="0" w:space="0" w:color="auto"/>
                    <w:right w:val="none" w:sz="0" w:space="0" w:color="auto"/>
                  </w:divBdr>
                </w:div>
                <w:div w:id="1844512662">
                  <w:marLeft w:val="0"/>
                  <w:marRight w:val="0"/>
                  <w:marTop w:val="0"/>
                  <w:marBottom w:val="0"/>
                  <w:divBdr>
                    <w:top w:val="none" w:sz="0" w:space="0" w:color="auto"/>
                    <w:left w:val="none" w:sz="0" w:space="0" w:color="auto"/>
                    <w:bottom w:val="none" w:sz="0" w:space="0" w:color="auto"/>
                    <w:right w:val="none" w:sz="0" w:space="0" w:color="auto"/>
                  </w:divBdr>
                </w:div>
                <w:div w:id="1987927182">
                  <w:marLeft w:val="0"/>
                  <w:marRight w:val="0"/>
                  <w:marTop w:val="0"/>
                  <w:marBottom w:val="0"/>
                  <w:divBdr>
                    <w:top w:val="none" w:sz="0" w:space="0" w:color="auto"/>
                    <w:left w:val="none" w:sz="0" w:space="0" w:color="auto"/>
                    <w:bottom w:val="none" w:sz="0" w:space="0" w:color="auto"/>
                    <w:right w:val="none" w:sz="0" w:space="0" w:color="auto"/>
                  </w:divBdr>
                </w:div>
                <w:div w:id="2017227914">
                  <w:marLeft w:val="0"/>
                  <w:marRight w:val="0"/>
                  <w:marTop w:val="0"/>
                  <w:marBottom w:val="0"/>
                  <w:divBdr>
                    <w:top w:val="none" w:sz="0" w:space="0" w:color="auto"/>
                    <w:left w:val="none" w:sz="0" w:space="0" w:color="auto"/>
                    <w:bottom w:val="none" w:sz="0" w:space="0" w:color="auto"/>
                    <w:right w:val="none" w:sz="0" w:space="0" w:color="auto"/>
                  </w:divBdr>
                </w:div>
                <w:div w:id="1672223097">
                  <w:marLeft w:val="0"/>
                  <w:marRight w:val="0"/>
                  <w:marTop w:val="0"/>
                  <w:marBottom w:val="0"/>
                  <w:divBdr>
                    <w:top w:val="none" w:sz="0" w:space="0" w:color="auto"/>
                    <w:left w:val="none" w:sz="0" w:space="0" w:color="auto"/>
                    <w:bottom w:val="none" w:sz="0" w:space="0" w:color="auto"/>
                    <w:right w:val="none" w:sz="0" w:space="0" w:color="auto"/>
                  </w:divBdr>
                </w:div>
                <w:div w:id="787047114">
                  <w:marLeft w:val="0"/>
                  <w:marRight w:val="0"/>
                  <w:marTop w:val="0"/>
                  <w:marBottom w:val="0"/>
                  <w:divBdr>
                    <w:top w:val="none" w:sz="0" w:space="0" w:color="auto"/>
                    <w:left w:val="none" w:sz="0" w:space="0" w:color="auto"/>
                    <w:bottom w:val="none" w:sz="0" w:space="0" w:color="auto"/>
                    <w:right w:val="none" w:sz="0" w:space="0" w:color="auto"/>
                  </w:divBdr>
                </w:div>
                <w:div w:id="250772394">
                  <w:marLeft w:val="0"/>
                  <w:marRight w:val="0"/>
                  <w:marTop w:val="0"/>
                  <w:marBottom w:val="0"/>
                  <w:divBdr>
                    <w:top w:val="none" w:sz="0" w:space="0" w:color="auto"/>
                    <w:left w:val="none" w:sz="0" w:space="0" w:color="auto"/>
                    <w:bottom w:val="none" w:sz="0" w:space="0" w:color="auto"/>
                    <w:right w:val="none" w:sz="0" w:space="0" w:color="auto"/>
                  </w:divBdr>
                </w:div>
                <w:div w:id="2142262554">
                  <w:marLeft w:val="0"/>
                  <w:marRight w:val="0"/>
                  <w:marTop w:val="0"/>
                  <w:marBottom w:val="0"/>
                  <w:divBdr>
                    <w:top w:val="none" w:sz="0" w:space="0" w:color="auto"/>
                    <w:left w:val="none" w:sz="0" w:space="0" w:color="auto"/>
                    <w:bottom w:val="none" w:sz="0" w:space="0" w:color="auto"/>
                    <w:right w:val="none" w:sz="0" w:space="0" w:color="auto"/>
                  </w:divBdr>
                </w:div>
                <w:div w:id="1362823603">
                  <w:marLeft w:val="0"/>
                  <w:marRight w:val="0"/>
                  <w:marTop w:val="0"/>
                  <w:marBottom w:val="0"/>
                  <w:divBdr>
                    <w:top w:val="none" w:sz="0" w:space="0" w:color="auto"/>
                    <w:left w:val="none" w:sz="0" w:space="0" w:color="auto"/>
                    <w:bottom w:val="none" w:sz="0" w:space="0" w:color="auto"/>
                    <w:right w:val="none" w:sz="0" w:space="0" w:color="auto"/>
                  </w:divBdr>
                </w:div>
                <w:div w:id="1555238600">
                  <w:marLeft w:val="0"/>
                  <w:marRight w:val="0"/>
                  <w:marTop w:val="0"/>
                  <w:marBottom w:val="0"/>
                  <w:divBdr>
                    <w:top w:val="none" w:sz="0" w:space="0" w:color="auto"/>
                    <w:left w:val="none" w:sz="0" w:space="0" w:color="auto"/>
                    <w:bottom w:val="none" w:sz="0" w:space="0" w:color="auto"/>
                    <w:right w:val="none" w:sz="0" w:space="0" w:color="auto"/>
                  </w:divBdr>
                </w:div>
                <w:div w:id="1281180643">
                  <w:marLeft w:val="0"/>
                  <w:marRight w:val="0"/>
                  <w:marTop w:val="0"/>
                  <w:marBottom w:val="0"/>
                  <w:divBdr>
                    <w:top w:val="none" w:sz="0" w:space="0" w:color="auto"/>
                    <w:left w:val="none" w:sz="0" w:space="0" w:color="auto"/>
                    <w:bottom w:val="none" w:sz="0" w:space="0" w:color="auto"/>
                    <w:right w:val="none" w:sz="0" w:space="0" w:color="auto"/>
                  </w:divBdr>
                </w:div>
                <w:div w:id="1867406225">
                  <w:marLeft w:val="0"/>
                  <w:marRight w:val="0"/>
                  <w:marTop w:val="0"/>
                  <w:marBottom w:val="0"/>
                  <w:divBdr>
                    <w:top w:val="none" w:sz="0" w:space="0" w:color="auto"/>
                    <w:left w:val="none" w:sz="0" w:space="0" w:color="auto"/>
                    <w:bottom w:val="none" w:sz="0" w:space="0" w:color="auto"/>
                    <w:right w:val="none" w:sz="0" w:space="0" w:color="auto"/>
                  </w:divBdr>
                </w:div>
                <w:div w:id="1345864933">
                  <w:marLeft w:val="0"/>
                  <w:marRight w:val="0"/>
                  <w:marTop w:val="0"/>
                  <w:marBottom w:val="0"/>
                  <w:divBdr>
                    <w:top w:val="none" w:sz="0" w:space="0" w:color="auto"/>
                    <w:left w:val="none" w:sz="0" w:space="0" w:color="auto"/>
                    <w:bottom w:val="none" w:sz="0" w:space="0" w:color="auto"/>
                    <w:right w:val="none" w:sz="0" w:space="0" w:color="auto"/>
                  </w:divBdr>
                </w:div>
                <w:div w:id="1734621095">
                  <w:marLeft w:val="0"/>
                  <w:marRight w:val="0"/>
                  <w:marTop w:val="0"/>
                  <w:marBottom w:val="0"/>
                  <w:divBdr>
                    <w:top w:val="none" w:sz="0" w:space="0" w:color="auto"/>
                    <w:left w:val="none" w:sz="0" w:space="0" w:color="auto"/>
                    <w:bottom w:val="none" w:sz="0" w:space="0" w:color="auto"/>
                    <w:right w:val="none" w:sz="0" w:space="0" w:color="auto"/>
                  </w:divBdr>
                </w:div>
                <w:div w:id="1010253946">
                  <w:marLeft w:val="0"/>
                  <w:marRight w:val="0"/>
                  <w:marTop w:val="0"/>
                  <w:marBottom w:val="0"/>
                  <w:divBdr>
                    <w:top w:val="none" w:sz="0" w:space="0" w:color="auto"/>
                    <w:left w:val="none" w:sz="0" w:space="0" w:color="auto"/>
                    <w:bottom w:val="none" w:sz="0" w:space="0" w:color="auto"/>
                    <w:right w:val="none" w:sz="0" w:space="0" w:color="auto"/>
                  </w:divBdr>
                </w:div>
                <w:div w:id="1040546245">
                  <w:marLeft w:val="0"/>
                  <w:marRight w:val="0"/>
                  <w:marTop w:val="0"/>
                  <w:marBottom w:val="0"/>
                  <w:divBdr>
                    <w:top w:val="none" w:sz="0" w:space="0" w:color="auto"/>
                    <w:left w:val="none" w:sz="0" w:space="0" w:color="auto"/>
                    <w:bottom w:val="none" w:sz="0" w:space="0" w:color="auto"/>
                    <w:right w:val="none" w:sz="0" w:space="0" w:color="auto"/>
                  </w:divBdr>
                </w:div>
              </w:divsChild>
            </w:div>
            <w:div w:id="1660570820">
              <w:marLeft w:val="0"/>
              <w:marRight w:val="0"/>
              <w:marTop w:val="0"/>
              <w:marBottom w:val="0"/>
              <w:divBdr>
                <w:top w:val="none" w:sz="0" w:space="0" w:color="auto"/>
                <w:left w:val="none" w:sz="0" w:space="0" w:color="auto"/>
                <w:bottom w:val="none" w:sz="0" w:space="0" w:color="auto"/>
                <w:right w:val="none" w:sz="0" w:space="0" w:color="auto"/>
              </w:divBdr>
              <w:divsChild>
                <w:div w:id="848644390">
                  <w:marLeft w:val="0"/>
                  <w:marRight w:val="0"/>
                  <w:marTop w:val="0"/>
                  <w:marBottom w:val="0"/>
                  <w:divBdr>
                    <w:top w:val="none" w:sz="0" w:space="0" w:color="auto"/>
                    <w:left w:val="none" w:sz="0" w:space="0" w:color="auto"/>
                    <w:bottom w:val="none" w:sz="0" w:space="0" w:color="auto"/>
                    <w:right w:val="none" w:sz="0" w:space="0" w:color="auto"/>
                  </w:divBdr>
                </w:div>
                <w:div w:id="850071519">
                  <w:marLeft w:val="0"/>
                  <w:marRight w:val="0"/>
                  <w:marTop w:val="0"/>
                  <w:marBottom w:val="0"/>
                  <w:divBdr>
                    <w:top w:val="none" w:sz="0" w:space="0" w:color="auto"/>
                    <w:left w:val="none" w:sz="0" w:space="0" w:color="auto"/>
                    <w:bottom w:val="none" w:sz="0" w:space="0" w:color="auto"/>
                    <w:right w:val="none" w:sz="0" w:space="0" w:color="auto"/>
                  </w:divBdr>
                </w:div>
                <w:div w:id="1305888210">
                  <w:marLeft w:val="0"/>
                  <w:marRight w:val="0"/>
                  <w:marTop w:val="0"/>
                  <w:marBottom w:val="0"/>
                  <w:divBdr>
                    <w:top w:val="none" w:sz="0" w:space="0" w:color="auto"/>
                    <w:left w:val="none" w:sz="0" w:space="0" w:color="auto"/>
                    <w:bottom w:val="none" w:sz="0" w:space="0" w:color="auto"/>
                    <w:right w:val="none" w:sz="0" w:space="0" w:color="auto"/>
                  </w:divBdr>
                </w:div>
                <w:div w:id="1259218904">
                  <w:marLeft w:val="0"/>
                  <w:marRight w:val="0"/>
                  <w:marTop w:val="0"/>
                  <w:marBottom w:val="0"/>
                  <w:divBdr>
                    <w:top w:val="none" w:sz="0" w:space="0" w:color="auto"/>
                    <w:left w:val="none" w:sz="0" w:space="0" w:color="auto"/>
                    <w:bottom w:val="none" w:sz="0" w:space="0" w:color="auto"/>
                    <w:right w:val="none" w:sz="0" w:space="0" w:color="auto"/>
                  </w:divBdr>
                </w:div>
                <w:div w:id="1781955104">
                  <w:marLeft w:val="0"/>
                  <w:marRight w:val="0"/>
                  <w:marTop w:val="0"/>
                  <w:marBottom w:val="0"/>
                  <w:divBdr>
                    <w:top w:val="none" w:sz="0" w:space="0" w:color="auto"/>
                    <w:left w:val="none" w:sz="0" w:space="0" w:color="auto"/>
                    <w:bottom w:val="none" w:sz="0" w:space="0" w:color="auto"/>
                    <w:right w:val="none" w:sz="0" w:space="0" w:color="auto"/>
                  </w:divBdr>
                </w:div>
                <w:div w:id="1434321057">
                  <w:marLeft w:val="0"/>
                  <w:marRight w:val="0"/>
                  <w:marTop w:val="0"/>
                  <w:marBottom w:val="0"/>
                  <w:divBdr>
                    <w:top w:val="none" w:sz="0" w:space="0" w:color="auto"/>
                    <w:left w:val="none" w:sz="0" w:space="0" w:color="auto"/>
                    <w:bottom w:val="none" w:sz="0" w:space="0" w:color="auto"/>
                    <w:right w:val="none" w:sz="0" w:space="0" w:color="auto"/>
                  </w:divBdr>
                </w:div>
                <w:div w:id="539785662">
                  <w:marLeft w:val="0"/>
                  <w:marRight w:val="0"/>
                  <w:marTop w:val="0"/>
                  <w:marBottom w:val="0"/>
                  <w:divBdr>
                    <w:top w:val="none" w:sz="0" w:space="0" w:color="auto"/>
                    <w:left w:val="none" w:sz="0" w:space="0" w:color="auto"/>
                    <w:bottom w:val="none" w:sz="0" w:space="0" w:color="auto"/>
                    <w:right w:val="none" w:sz="0" w:space="0" w:color="auto"/>
                  </w:divBdr>
                </w:div>
                <w:div w:id="1171291584">
                  <w:marLeft w:val="0"/>
                  <w:marRight w:val="0"/>
                  <w:marTop w:val="0"/>
                  <w:marBottom w:val="0"/>
                  <w:divBdr>
                    <w:top w:val="none" w:sz="0" w:space="0" w:color="auto"/>
                    <w:left w:val="none" w:sz="0" w:space="0" w:color="auto"/>
                    <w:bottom w:val="none" w:sz="0" w:space="0" w:color="auto"/>
                    <w:right w:val="none" w:sz="0" w:space="0" w:color="auto"/>
                  </w:divBdr>
                </w:div>
                <w:div w:id="794181930">
                  <w:marLeft w:val="0"/>
                  <w:marRight w:val="0"/>
                  <w:marTop w:val="0"/>
                  <w:marBottom w:val="0"/>
                  <w:divBdr>
                    <w:top w:val="none" w:sz="0" w:space="0" w:color="auto"/>
                    <w:left w:val="none" w:sz="0" w:space="0" w:color="auto"/>
                    <w:bottom w:val="none" w:sz="0" w:space="0" w:color="auto"/>
                    <w:right w:val="none" w:sz="0" w:space="0" w:color="auto"/>
                  </w:divBdr>
                </w:div>
                <w:div w:id="1225261747">
                  <w:marLeft w:val="0"/>
                  <w:marRight w:val="0"/>
                  <w:marTop w:val="0"/>
                  <w:marBottom w:val="0"/>
                  <w:divBdr>
                    <w:top w:val="none" w:sz="0" w:space="0" w:color="auto"/>
                    <w:left w:val="none" w:sz="0" w:space="0" w:color="auto"/>
                    <w:bottom w:val="none" w:sz="0" w:space="0" w:color="auto"/>
                    <w:right w:val="none" w:sz="0" w:space="0" w:color="auto"/>
                  </w:divBdr>
                </w:div>
                <w:div w:id="744648181">
                  <w:marLeft w:val="0"/>
                  <w:marRight w:val="0"/>
                  <w:marTop w:val="0"/>
                  <w:marBottom w:val="0"/>
                  <w:divBdr>
                    <w:top w:val="none" w:sz="0" w:space="0" w:color="auto"/>
                    <w:left w:val="none" w:sz="0" w:space="0" w:color="auto"/>
                    <w:bottom w:val="none" w:sz="0" w:space="0" w:color="auto"/>
                    <w:right w:val="none" w:sz="0" w:space="0" w:color="auto"/>
                  </w:divBdr>
                </w:div>
                <w:div w:id="629702357">
                  <w:marLeft w:val="0"/>
                  <w:marRight w:val="0"/>
                  <w:marTop w:val="0"/>
                  <w:marBottom w:val="0"/>
                  <w:divBdr>
                    <w:top w:val="none" w:sz="0" w:space="0" w:color="auto"/>
                    <w:left w:val="none" w:sz="0" w:space="0" w:color="auto"/>
                    <w:bottom w:val="none" w:sz="0" w:space="0" w:color="auto"/>
                    <w:right w:val="none" w:sz="0" w:space="0" w:color="auto"/>
                  </w:divBdr>
                </w:div>
                <w:div w:id="973294017">
                  <w:marLeft w:val="0"/>
                  <w:marRight w:val="0"/>
                  <w:marTop w:val="0"/>
                  <w:marBottom w:val="0"/>
                  <w:divBdr>
                    <w:top w:val="none" w:sz="0" w:space="0" w:color="auto"/>
                    <w:left w:val="none" w:sz="0" w:space="0" w:color="auto"/>
                    <w:bottom w:val="none" w:sz="0" w:space="0" w:color="auto"/>
                    <w:right w:val="none" w:sz="0" w:space="0" w:color="auto"/>
                  </w:divBdr>
                </w:div>
                <w:div w:id="1455440908">
                  <w:marLeft w:val="0"/>
                  <w:marRight w:val="0"/>
                  <w:marTop w:val="0"/>
                  <w:marBottom w:val="0"/>
                  <w:divBdr>
                    <w:top w:val="none" w:sz="0" w:space="0" w:color="auto"/>
                    <w:left w:val="none" w:sz="0" w:space="0" w:color="auto"/>
                    <w:bottom w:val="none" w:sz="0" w:space="0" w:color="auto"/>
                    <w:right w:val="none" w:sz="0" w:space="0" w:color="auto"/>
                  </w:divBdr>
                </w:div>
                <w:div w:id="829760118">
                  <w:marLeft w:val="0"/>
                  <w:marRight w:val="0"/>
                  <w:marTop w:val="0"/>
                  <w:marBottom w:val="0"/>
                  <w:divBdr>
                    <w:top w:val="none" w:sz="0" w:space="0" w:color="auto"/>
                    <w:left w:val="none" w:sz="0" w:space="0" w:color="auto"/>
                    <w:bottom w:val="none" w:sz="0" w:space="0" w:color="auto"/>
                    <w:right w:val="none" w:sz="0" w:space="0" w:color="auto"/>
                  </w:divBdr>
                </w:div>
                <w:div w:id="1810054967">
                  <w:marLeft w:val="0"/>
                  <w:marRight w:val="0"/>
                  <w:marTop w:val="0"/>
                  <w:marBottom w:val="0"/>
                  <w:divBdr>
                    <w:top w:val="none" w:sz="0" w:space="0" w:color="auto"/>
                    <w:left w:val="none" w:sz="0" w:space="0" w:color="auto"/>
                    <w:bottom w:val="none" w:sz="0" w:space="0" w:color="auto"/>
                    <w:right w:val="none" w:sz="0" w:space="0" w:color="auto"/>
                  </w:divBdr>
                </w:div>
                <w:div w:id="1564825621">
                  <w:marLeft w:val="0"/>
                  <w:marRight w:val="0"/>
                  <w:marTop w:val="0"/>
                  <w:marBottom w:val="0"/>
                  <w:divBdr>
                    <w:top w:val="none" w:sz="0" w:space="0" w:color="auto"/>
                    <w:left w:val="none" w:sz="0" w:space="0" w:color="auto"/>
                    <w:bottom w:val="none" w:sz="0" w:space="0" w:color="auto"/>
                    <w:right w:val="none" w:sz="0" w:space="0" w:color="auto"/>
                  </w:divBdr>
                </w:div>
                <w:div w:id="471558954">
                  <w:marLeft w:val="0"/>
                  <w:marRight w:val="0"/>
                  <w:marTop w:val="0"/>
                  <w:marBottom w:val="0"/>
                  <w:divBdr>
                    <w:top w:val="none" w:sz="0" w:space="0" w:color="auto"/>
                    <w:left w:val="none" w:sz="0" w:space="0" w:color="auto"/>
                    <w:bottom w:val="none" w:sz="0" w:space="0" w:color="auto"/>
                    <w:right w:val="none" w:sz="0" w:space="0" w:color="auto"/>
                  </w:divBdr>
                </w:div>
                <w:div w:id="325399432">
                  <w:marLeft w:val="0"/>
                  <w:marRight w:val="0"/>
                  <w:marTop w:val="0"/>
                  <w:marBottom w:val="0"/>
                  <w:divBdr>
                    <w:top w:val="none" w:sz="0" w:space="0" w:color="auto"/>
                    <w:left w:val="none" w:sz="0" w:space="0" w:color="auto"/>
                    <w:bottom w:val="none" w:sz="0" w:space="0" w:color="auto"/>
                    <w:right w:val="none" w:sz="0" w:space="0" w:color="auto"/>
                  </w:divBdr>
                </w:div>
                <w:div w:id="1137837941">
                  <w:marLeft w:val="0"/>
                  <w:marRight w:val="0"/>
                  <w:marTop w:val="0"/>
                  <w:marBottom w:val="0"/>
                  <w:divBdr>
                    <w:top w:val="none" w:sz="0" w:space="0" w:color="auto"/>
                    <w:left w:val="none" w:sz="0" w:space="0" w:color="auto"/>
                    <w:bottom w:val="none" w:sz="0" w:space="0" w:color="auto"/>
                    <w:right w:val="none" w:sz="0" w:space="0" w:color="auto"/>
                  </w:divBdr>
                </w:div>
                <w:div w:id="279727194">
                  <w:marLeft w:val="0"/>
                  <w:marRight w:val="0"/>
                  <w:marTop w:val="0"/>
                  <w:marBottom w:val="0"/>
                  <w:divBdr>
                    <w:top w:val="none" w:sz="0" w:space="0" w:color="auto"/>
                    <w:left w:val="none" w:sz="0" w:space="0" w:color="auto"/>
                    <w:bottom w:val="none" w:sz="0" w:space="0" w:color="auto"/>
                    <w:right w:val="none" w:sz="0" w:space="0" w:color="auto"/>
                  </w:divBdr>
                </w:div>
                <w:div w:id="345447114">
                  <w:marLeft w:val="0"/>
                  <w:marRight w:val="0"/>
                  <w:marTop w:val="0"/>
                  <w:marBottom w:val="0"/>
                  <w:divBdr>
                    <w:top w:val="none" w:sz="0" w:space="0" w:color="auto"/>
                    <w:left w:val="none" w:sz="0" w:space="0" w:color="auto"/>
                    <w:bottom w:val="none" w:sz="0" w:space="0" w:color="auto"/>
                    <w:right w:val="none" w:sz="0" w:space="0" w:color="auto"/>
                  </w:divBdr>
                </w:div>
                <w:div w:id="1323779578">
                  <w:marLeft w:val="0"/>
                  <w:marRight w:val="0"/>
                  <w:marTop w:val="0"/>
                  <w:marBottom w:val="0"/>
                  <w:divBdr>
                    <w:top w:val="none" w:sz="0" w:space="0" w:color="auto"/>
                    <w:left w:val="none" w:sz="0" w:space="0" w:color="auto"/>
                    <w:bottom w:val="none" w:sz="0" w:space="0" w:color="auto"/>
                    <w:right w:val="none" w:sz="0" w:space="0" w:color="auto"/>
                  </w:divBdr>
                </w:div>
                <w:div w:id="374238980">
                  <w:marLeft w:val="0"/>
                  <w:marRight w:val="0"/>
                  <w:marTop w:val="0"/>
                  <w:marBottom w:val="0"/>
                  <w:divBdr>
                    <w:top w:val="none" w:sz="0" w:space="0" w:color="auto"/>
                    <w:left w:val="none" w:sz="0" w:space="0" w:color="auto"/>
                    <w:bottom w:val="none" w:sz="0" w:space="0" w:color="auto"/>
                    <w:right w:val="none" w:sz="0" w:space="0" w:color="auto"/>
                  </w:divBdr>
                </w:div>
                <w:div w:id="1395816837">
                  <w:marLeft w:val="0"/>
                  <w:marRight w:val="0"/>
                  <w:marTop w:val="0"/>
                  <w:marBottom w:val="0"/>
                  <w:divBdr>
                    <w:top w:val="none" w:sz="0" w:space="0" w:color="auto"/>
                    <w:left w:val="none" w:sz="0" w:space="0" w:color="auto"/>
                    <w:bottom w:val="none" w:sz="0" w:space="0" w:color="auto"/>
                    <w:right w:val="none" w:sz="0" w:space="0" w:color="auto"/>
                  </w:divBdr>
                </w:div>
                <w:div w:id="1081289896">
                  <w:marLeft w:val="0"/>
                  <w:marRight w:val="0"/>
                  <w:marTop w:val="0"/>
                  <w:marBottom w:val="0"/>
                  <w:divBdr>
                    <w:top w:val="none" w:sz="0" w:space="0" w:color="auto"/>
                    <w:left w:val="none" w:sz="0" w:space="0" w:color="auto"/>
                    <w:bottom w:val="none" w:sz="0" w:space="0" w:color="auto"/>
                    <w:right w:val="none" w:sz="0" w:space="0" w:color="auto"/>
                  </w:divBdr>
                </w:div>
                <w:div w:id="1982148089">
                  <w:marLeft w:val="0"/>
                  <w:marRight w:val="0"/>
                  <w:marTop w:val="0"/>
                  <w:marBottom w:val="0"/>
                  <w:divBdr>
                    <w:top w:val="none" w:sz="0" w:space="0" w:color="auto"/>
                    <w:left w:val="none" w:sz="0" w:space="0" w:color="auto"/>
                    <w:bottom w:val="none" w:sz="0" w:space="0" w:color="auto"/>
                    <w:right w:val="none" w:sz="0" w:space="0" w:color="auto"/>
                  </w:divBdr>
                </w:div>
                <w:div w:id="753281383">
                  <w:marLeft w:val="0"/>
                  <w:marRight w:val="0"/>
                  <w:marTop w:val="0"/>
                  <w:marBottom w:val="0"/>
                  <w:divBdr>
                    <w:top w:val="none" w:sz="0" w:space="0" w:color="auto"/>
                    <w:left w:val="none" w:sz="0" w:space="0" w:color="auto"/>
                    <w:bottom w:val="none" w:sz="0" w:space="0" w:color="auto"/>
                    <w:right w:val="none" w:sz="0" w:space="0" w:color="auto"/>
                  </w:divBdr>
                </w:div>
                <w:div w:id="562109035">
                  <w:marLeft w:val="0"/>
                  <w:marRight w:val="0"/>
                  <w:marTop w:val="0"/>
                  <w:marBottom w:val="0"/>
                  <w:divBdr>
                    <w:top w:val="none" w:sz="0" w:space="0" w:color="auto"/>
                    <w:left w:val="none" w:sz="0" w:space="0" w:color="auto"/>
                    <w:bottom w:val="none" w:sz="0" w:space="0" w:color="auto"/>
                    <w:right w:val="none" w:sz="0" w:space="0" w:color="auto"/>
                  </w:divBdr>
                </w:div>
                <w:div w:id="1891258795">
                  <w:marLeft w:val="0"/>
                  <w:marRight w:val="0"/>
                  <w:marTop w:val="0"/>
                  <w:marBottom w:val="0"/>
                  <w:divBdr>
                    <w:top w:val="none" w:sz="0" w:space="0" w:color="auto"/>
                    <w:left w:val="none" w:sz="0" w:space="0" w:color="auto"/>
                    <w:bottom w:val="none" w:sz="0" w:space="0" w:color="auto"/>
                    <w:right w:val="none" w:sz="0" w:space="0" w:color="auto"/>
                  </w:divBdr>
                </w:div>
                <w:div w:id="139425729">
                  <w:marLeft w:val="0"/>
                  <w:marRight w:val="0"/>
                  <w:marTop w:val="0"/>
                  <w:marBottom w:val="0"/>
                  <w:divBdr>
                    <w:top w:val="none" w:sz="0" w:space="0" w:color="auto"/>
                    <w:left w:val="none" w:sz="0" w:space="0" w:color="auto"/>
                    <w:bottom w:val="none" w:sz="0" w:space="0" w:color="auto"/>
                    <w:right w:val="none" w:sz="0" w:space="0" w:color="auto"/>
                  </w:divBdr>
                </w:div>
                <w:div w:id="1348798533">
                  <w:marLeft w:val="0"/>
                  <w:marRight w:val="0"/>
                  <w:marTop w:val="0"/>
                  <w:marBottom w:val="0"/>
                  <w:divBdr>
                    <w:top w:val="none" w:sz="0" w:space="0" w:color="auto"/>
                    <w:left w:val="none" w:sz="0" w:space="0" w:color="auto"/>
                    <w:bottom w:val="none" w:sz="0" w:space="0" w:color="auto"/>
                    <w:right w:val="none" w:sz="0" w:space="0" w:color="auto"/>
                  </w:divBdr>
                </w:div>
                <w:div w:id="1314866916">
                  <w:marLeft w:val="0"/>
                  <w:marRight w:val="0"/>
                  <w:marTop w:val="0"/>
                  <w:marBottom w:val="0"/>
                  <w:divBdr>
                    <w:top w:val="none" w:sz="0" w:space="0" w:color="auto"/>
                    <w:left w:val="none" w:sz="0" w:space="0" w:color="auto"/>
                    <w:bottom w:val="none" w:sz="0" w:space="0" w:color="auto"/>
                    <w:right w:val="none" w:sz="0" w:space="0" w:color="auto"/>
                  </w:divBdr>
                </w:div>
                <w:div w:id="1109742981">
                  <w:marLeft w:val="0"/>
                  <w:marRight w:val="0"/>
                  <w:marTop w:val="0"/>
                  <w:marBottom w:val="0"/>
                  <w:divBdr>
                    <w:top w:val="none" w:sz="0" w:space="0" w:color="auto"/>
                    <w:left w:val="none" w:sz="0" w:space="0" w:color="auto"/>
                    <w:bottom w:val="none" w:sz="0" w:space="0" w:color="auto"/>
                    <w:right w:val="none" w:sz="0" w:space="0" w:color="auto"/>
                  </w:divBdr>
                </w:div>
                <w:div w:id="659776339">
                  <w:marLeft w:val="0"/>
                  <w:marRight w:val="0"/>
                  <w:marTop w:val="0"/>
                  <w:marBottom w:val="0"/>
                  <w:divBdr>
                    <w:top w:val="none" w:sz="0" w:space="0" w:color="auto"/>
                    <w:left w:val="none" w:sz="0" w:space="0" w:color="auto"/>
                    <w:bottom w:val="none" w:sz="0" w:space="0" w:color="auto"/>
                    <w:right w:val="none" w:sz="0" w:space="0" w:color="auto"/>
                  </w:divBdr>
                </w:div>
                <w:div w:id="1473329958">
                  <w:marLeft w:val="0"/>
                  <w:marRight w:val="0"/>
                  <w:marTop w:val="0"/>
                  <w:marBottom w:val="0"/>
                  <w:divBdr>
                    <w:top w:val="none" w:sz="0" w:space="0" w:color="auto"/>
                    <w:left w:val="none" w:sz="0" w:space="0" w:color="auto"/>
                    <w:bottom w:val="none" w:sz="0" w:space="0" w:color="auto"/>
                    <w:right w:val="none" w:sz="0" w:space="0" w:color="auto"/>
                  </w:divBdr>
                </w:div>
                <w:div w:id="1284575434">
                  <w:marLeft w:val="0"/>
                  <w:marRight w:val="0"/>
                  <w:marTop w:val="0"/>
                  <w:marBottom w:val="0"/>
                  <w:divBdr>
                    <w:top w:val="none" w:sz="0" w:space="0" w:color="auto"/>
                    <w:left w:val="none" w:sz="0" w:space="0" w:color="auto"/>
                    <w:bottom w:val="none" w:sz="0" w:space="0" w:color="auto"/>
                    <w:right w:val="none" w:sz="0" w:space="0" w:color="auto"/>
                  </w:divBdr>
                </w:div>
                <w:div w:id="1558667238">
                  <w:marLeft w:val="0"/>
                  <w:marRight w:val="0"/>
                  <w:marTop w:val="0"/>
                  <w:marBottom w:val="0"/>
                  <w:divBdr>
                    <w:top w:val="none" w:sz="0" w:space="0" w:color="auto"/>
                    <w:left w:val="none" w:sz="0" w:space="0" w:color="auto"/>
                    <w:bottom w:val="none" w:sz="0" w:space="0" w:color="auto"/>
                    <w:right w:val="none" w:sz="0" w:space="0" w:color="auto"/>
                  </w:divBdr>
                </w:div>
                <w:div w:id="1341085759">
                  <w:marLeft w:val="0"/>
                  <w:marRight w:val="0"/>
                  <w:marTop w:val="0"/>
                  <w:marBottom w:val="0"/>
                  <w:divBdr>
                    <w:top w:val="none" w:sz="0" w:space="0" w:color="auto"/>
                    <w:left w:val="none" w:sz="0" w:space="0" w:color="auto"/>
                    <w:bottom w:val="none" w:sz="0" w:space="0" w:color="auto"/>
                    <w:right w:val="none" w:sz="0" w:space="0" w:color="auto"/>
                  </w:divBdr>
                </w:div>
                <w:div w:id="127935916">
                  <w:marLeft w:val="0"/>
                  <w:marRight w:val="0"/>
                  <w:marTop w:val="0"/>
                  <w:marBottom w:val="0"/>
                  <w:divBdr>
                    <w:top w:val="none" w:sz="0" w:space="0" w:color="auto"/>
                    <w:left w:val="none" w:sz="0" w:space="0" w:color="auto"/>
                    <w:bottom w:val="none" w:sz="0" w:space="0" w:color="auto"/>
                    <w:right w:val="none" w:sz="0" w:space="0" w:color="auto"/>
                  </w:divBdr>
                </w:div>
                <w:div w:id="848107181">
                  <w:marLeft w:val="0"/>
                  <w:marRight w:val="0"/>
                  <w:marTop w:val="0"/>
                  <w:marBottom w:val="0"/>
                  <w:divBdr>
                    <w:top w:val="none" w:sz="0" w:space="0" w:color="auto"/>
                    <w:left w:val="none" w:sz="0" w:space="0" w:color="auto"/>
                    <w:bottom w:val="none" w:sz="0" w:space="0" w:color="auto"/>
                    <w:right w:val="none" w:sz="0" w:space="0" w:color="auto"/>
                  </w:divBdr>
                </w:div>
                <w:div w:id="454830993">
                  <w:marLeft w:val="0"/>
                  <w:marRight w:val="0"/>
                  <w:marTop w:val="0"/>
                  <w:marBottom w:val="0"/>
                  <w:divBdr>
                    <w:top w:val="none" w:sz="0" w:space="0" w:color="auto"/>
                    <w:left w:val="none" w:sz="0" w:space="0" w:color="auto"/>
                    <w:bottom w:val="none" w:sz="0" w:space="0" w:color="auto"/>
                    <w:right w:val="none" w:sz="0" w:space="0" w:color="auto"/>
                  </w:divBdr>
                </w:div>
                <w:div w:id="364597080">
                  <w:marLeft w:val="0"/>
                  <w:marRight w:val="0"/>
                  <w:marTop w:val="0"/>
                  <w:marBottom w:val="0"/>
                  <w:divBdr>
                    <w:top w:val="none" w:sz="0" w:space="0" w:color="auto"/>
                    <w:left w:val="none" w:sz="0" w:space="0" w:color="auto"/>
                    <w:bottom w:val="none" w:sz="0" w:space="0" w:color="auto"/>
                    <w:right w:val="none" w:sz="0" w:space="0" w:color="auto"/>
                  </w:divBdr>
                </w:div>
                <w:div w:id="25520825">
                  <w:marLeft w:val="0"/>
                  <w:marRight w:val="0"/>
                  <w:marTop w:val="0"/>
                  <w:marBottom w:val="0"/>
                  <w:divBdr>
                    <w:top w:val="none" w:sz="0" w:space="0" w:color="auto"/>
                    <w:left w:val="none" w:sz="0" w:space="0" w:color="auto"/>
                    <w:bottom w:val="none" w:sz="0" w:space="0" w:color="auto"/>
                    <w:right w:val="none" w:sz="0" w:space="0" w:color="auto"/>
                  </w:divBdr>
                </w:div>
                <w:div w:id="841311313">
                  <w:marLeft w:val="0"/>
                  <w:marRight w:val="0"/>
                  <w:marTop w:val="0"/>
                  <w:marBottom w:val="0"/>
                  <w:divBdr>
                    <w:top w:val="none" w:sz="0" w:space="0" w:color="auto"/>
                    <w:left w:val="none" w:sz="0" w:space="0" w:color="auto"/>
                    <w:bottom w:val="none" w:sz="0" w:space="0" w:color="auto"/>
                    <w:right w:val="none" w:sz="0" w:space="0" w:color="auto"/>
                  </w:divBdr>
                </w:div>
                <w:div w:id="1513763105">
                  <w:marLeft w:val="0"/>
                  <w:marRight w:val="0"/>
                  <w:marTop w:val="0"/>
                  <w:marBottom w:val="0"/>
                  <w:divBdr>
                    <w:top w:val="none" w:sz="0" w:space="0" w:color="auto"/>
                    <w:left w:val="none" w:sz="0" w:space="0" w:color="auto"/>
                    <w:bottom w:val="none" w:sz="0" w:space="0" w:color="auto"/>
                    <w:right w:val="none" w:sz="0" w:space="0" w:color="auto"/>
                  </w:divBdr>
                </w:div>
                <w:div w:id="144208044">
                  <w:marLeft w:val="0"/>
                  <w:marRight w:val="0"/>
                  <w:marTop w:val="0"/>
                  <w:marBottom w:val="0"/>
                  <w:divBdr>
                    <w:top w:val="none" w:sz="0" w:space="0" w:color="auto"/>
                    <w:left w:val="none" w:sz="0" w:space="0" w:color="auto"/>
                    <w:bottom w:val="none" w:sz="0" w:space="0" w:color="auto"/>
                    <w:right w:val="none" w:sz="0" w:space="0" w:color="auto"/>
                  </w:divBdr>
                </w:div>
              </w:divsChild>
            </w:div>
            <w:div w:id="731778308">
              <w:marLeft w:val="0"/>
              <w:marRight w:val="0"/>
              <w:marTop w:val="0"/>
              <w:marBottom w:val="0"/>
              <w:divBdr>
                <w:top w:val="none" w:sz="0" w:space="0" w:color="auto"/>
                <w:left w:val="none" w:sz="0" w:space="0" w:color="auto"/>
                <w:bottom w:val="none" w:sz="0" w:space="0" w:color="auto"/>
                <w:right w:val="none" w:sz="0" w:space="0" w:color="auto"/>
              </w:divBdr>
              <w:divsChild>
                <w:div w:id="324285311">
                  <w:marLeft w:val="0"/>
                  <w:marRight w:val="0"/>
                  <w:marTop w:val="0"/>
                  <w:marBottom w:val="0"/>
                  <w:divBdr>
                    <w:top w:val="none" w:sz="0" w:space="0" w:color="auto"/>
                    <w:left w:val="none" w:sz="0" w:space="0" w:color="auto"/>
                    <w:bottom w:val="none" w:sz="0" w:space="0" w:color="auto"/>
                    <w:right w:val="none" w:sz="0" w:space="0" w:color="auto"/>
                  </w:divBdr>
                </w:div>
                <w:div w:id="1104960682">
                  <w:marLeft w:val="0"/>
                  <w:marRight w:val="0"/>
                  <w:marTop w:val="0"/>
                  <w:marBottom w:val="0"/>
                  <w:divBdr>
                    <w:top w:val="none" w:sz="0" w:space="0" w:color="auto"/>
                    <w:left w:val="none" w:sz="0" w:space="0" w:color="auto"/>
                    <w:bottom w:val="none" w:sz="0" w:space="0" w:color="auto"/>
                    <w:right w:val="none" w:sz="0" w:space="0" w:color="auto"/>
                  </w:divBdr>
                </w:div>
                <w:div w:id="1706950837">
                  <w:marLeft w:val="0"/>
                  <w:marRight w:val="0"/>
                  <w:marTop w:val="0"/>
                  <w:marBottom w:val="0"/>
                  <w:divBdr>
                    <w:top w:val="none" w:sz="0" w:space="0" w:color="auto"/>
                    <w:left w:val="none" w:sz="0" w:space="0" w:color="auto"/>
                    <w:bottom w:val="none" w:sz="0" w:space="0" w:color="auto"/>
                    <w:right w:val="none" w:sz="0" w:space="0" w:color="auto"/>
                  </w:divBdr>
                </w:div>
                <w:div w:id="403257028">
                  <w:marLeft w:val="0"/>
                  <w:marRight w:val="0"/>
                  <w:marTop w:val="0"/>
                  <w:marBottom w:val="0"/>
                  <w:divBdr>
                    <w:top w:val="none" w:sz="0" w:space="0" w:color="auto"/>
                    <w:left w:val="none" w:sz="0" w:space="0" w:color="auto"/>
                    <w:bottom w:val="none" w:sz="0" w:space="0" w:color="auto"/>
                    <w:right w:val="none" w:sz="0" w:space="0" w:color="auto"/>
                  </w:divBdr>
                </w:div>
                <w:div w:id="2034722036">
                  <w:marLeft w:val="0"/>
                  <w:marRight w:val="0"/>
                  <w:marTop w:val="0"/>
                  <w:marBottom w:val="0"/>
                  <w:divBdr>
                    <w:top w:val="none" w:sz="0" w:space="0" w:color="auto"/>
                    <w:left w:val="none" w:sz="0" w:space="0" w:color="auto"/>
                    <w:bottom w:val="none" w:sz="0" w:space="0" w:color="auto"/>
                    <w:right w:val="none" w:sz="0" w:space="0" w:color="auto"/>
                  </w:divBdr>
                </w:div>
                <w:div w:id="1987931705">
                  <w:marLeft w:val="0"/>
                  <w:marRight w:val="0"/>
                  <w:marTop w:val="0"/>
                  <w:marBottom w:val="0"/>
                  <w:divBdr>
                    <w:top w:val="none" w:sz="0" w:space="0" w:color="auto"/>
                    <w:left w:val="none" w:sz="0" w:space="0" w:color="auto"/>
                    <w:bottom w:val="none" w:sz="0" w:space="0" w:color="auto"/>
                    <w:right w:val="none" w:sz="0" w:space="0" w:color="auto"/>
                  </w:divBdr>
                </w:div>
                <w:div w:id="835148362">
                  <w:marLeft w:val="0"/>
                  <w:marRight w:val="0"/>
                  <w:marTop w:val="0"/>
                  <w:marBottom w:val="0"/>
                  <w:divBdr>
                    <w:top w:val="none" w:sz="0" w:space="0" w:color="auto"/>
                    <w:left w:val="none" w:sz="0" w:space="0" w:color="auto"/>
                    <w:bottom w:val="none" w:sz="0" w:space="0" w:color="auto"/>
                    <w:right w:val="none" w:sz="0" w:space="0" w:color="auto"/>
                  </w:divBdr>
                </w:div>
                <w:div w:id="1733113839">
                  <w:marLeft w:val="0"/>
                  <w:marRight w:val="0"/>
                  <w:marTop w:val="0"/>
                  <w:marBottom w:val="0"/>
                  <w:divBdr>
                    <w:top w:val="none" w:sz="0" w:space="0" w:color="auto"/>
                    <w:left w:val="none" w:sz="0" w:space="0" w:color="auto"/>
                    <w:bottom w:val="none" w:sz="0" w:space="0" w:color="auto"/>
                    <w:right w:val="none" w:sz="0" w:space="0" w:color="auto"/>
                  </w:divBdr>
                </w:div>
                <w:div w:id="2117673952">
                  <w:marLeft w:val="0"/>
                  <w:marRight w:val="0"/>
                  <w:marTop w:val="0"/>
                  <w:marBottom w:val="0"/>
                  <w:divBdr>
                    <w:top w:val="none" w:sz="0" w:space="0" w:color="auto"/>
                    <w:left w:val="none" w:sz="0" w:space="0" w:color="auto"/>
                    <w:bottom w:val="none" w:sz="0" w:space="0" w:color="auto"/>
                    <w:right w:val="none" w:sz="0" w:space="0" w:color="auto"/>
                  </w:divBdr>
                </w:div>
                <w:div w:id="1500542355">
                  <w:marLeft w:val="0"/>
                  <w:marRight w:val="0"/>
                  <w:marTop w:val="0"/>
                  <w:marBottom w:val="0"/>
                  <w:divBdr>
                    <w:top w:val="none" w:sz="0" w:space="0" w:color="auto"/>
                    <w:left w:val="none" w:sz="0" w:space="0" w:color="auto"/>
                    <w:bottom w:val="none" w:sz="0" w:space="0" w:color="auto"/>
                    <w:right w:val="none" w:sz="0" w:space="0" w:color="auto"/>
                  </w:divBdr>
                </w:div>
                <w:div w:id="1252160857">
                  <w:marLeft w:val="0"/>
                  <w:marRight w:val="0"/>
                  <w:marTop w:val="0"/>
                  <w:marBottom w:val="0"/>
                  <w:divBdr>
                    <w:top w:val="none" w:sz="0" w:space="0" w:color="auto"/>
                    <w:left w:val="none" w:sz="0" w:space="0" w:color="auto"/>
                    <w:bottom w:val="none" w:sz="0" w:space="0" w:color="auto"/>
                    <w:right w:val="none" w:sz="0" w:space="0" w:color="auto"/>
                  </w:divBdr>
                </w:div>
                <w:div w:id="1631281490">
                  <w:marLeft w:val="0"/>
                  <w:marRight w:val="0"/>
                  <w:marTop w:val="0"/>
                  <w:marBottom w:val="0"/>
                  <w:divBdr>
                    <w:top w:val="none" w:sz="0" w:space="0" w:color="auto"/>
                    <w:left w:val="none" w:sz="0" w:space="0" w:color="auto"/>
                    <w:bottom w:val="none" w:sz="0" w:space="0" w:color="auto"/>
                    <w:right w:val="none" w:sz="0" w:space="0" w:color="auto"/>
                  </w:divBdr>
                </w:div>
                <w:div w:id="231627329">
                  <w:marLeft w:val="0"/>
                  <w:marRight w:val="0"/>
                  <w:marTop w:val="0"/>
                  <w:marBottom w:val="0"/>
                  <w:divBdr>
                    <w:top w:val="none" w:sz="0" w:space="0" w:color="auto"/>
                    <w:left w:val="none" w:sz="0" w:space="0" w:color="auto"/>
                    <w:bottom w:val="none" w:sz="0" w:space="0" w:color="auto"/>
                    <w:right w:val="none" w:sz="0" w:space="0" w:color="auto"/>
                  </w:divBdr>
                </w:div>
                <w:div w:id="1049306334">
                  <w:marLeft w:val="0"/>
                  <w:marRight w:val="0"/>
                  <w:marTop w:val="0"/>
                  <w:marBottom w:val="0"/>
                  <w:divBdr>
                    <w:top w:val="none" w:sz="0" w:space="0" w:color="auto"/>
                    <w:left w:val="none" w:sz="0" w:space="0" w:color="auto"/>
                    <w:bottom w:val="none" w:sz="0" w:space="0" w:color="auto"/>
                    <w:right w:val="none" w:sz="0" w:space="0" w:color="auto"/>
                  </w:divBdr>
                </w:div>
                <w:div w:id="1917284446">
                  <w:marLeft w:val="0"/>
                  <w:marRight w:val="0"/>
                  <w:marTop w:val="0"/>
                  <w:marBottom w:val="0"/>
                  <w:divBdr>
                    <w:top w:val="none" w:sz="0" w:space="0" w:color="auto"/>
                    <w:left w:val="none" w:sz="0" w:space="0" w:color="auto"/>
                    <w:bottom w:val="none" w:sz="0" w:space="0" w:color="auto"/>
                    <w:right w:val="none" w:sz="0" w:space="0" w:color="auto"/>
                  </w:divBdr>
                </w:div>
                <w:div w:id="82531587">
                  <w:marLeft w:val="0"/>
                  <w:marRight w:val="0"/>
                  <w:marTop w:val="0"/>
                  <w:marBottom w:val="0"/>
                  <w:divBdr>
                    <w:top w:val="none" w:sz="0" w:space="0" w:color="auto"/>
                    <w:left w:val="none" w:sz="0" w:space="0" w:color="auto"/>
                    <w:bottom w:val="none" w:sz="0" w:space="0" w:color="auto"/>
                    <w:right w:val="none" w:sz="0" w:space="0" w:color="auto"/>
                  </w:divBdr>
                </w:div>
                <w:div w:id="636837732">
                  <w:marLeft w:val="0"/>
                  <w:marRight w:val="0"/>
                  <w:marTop w:val="0"/>
                  <w:marBottom w:val="0"/>
                  <w:divBdr>
                    <w:top w:val="none" w:sz="0" w:space="0" w:color="auto"/>
                    <w:left w:val="none" w:sz="0" w:space="0" w:color="auto"/>
                    <w:bottom w:val="none" w:sz="0" w:space="0" w:color="auto"/>
                    <w:right w:val="none" w:sz="0" w:space="0" w:color="auto"/>
                  </w:divBdr>
                </w:div>
                <w:div w:id="1759983192">
                  <w:marLeft w:val="0"/>
                  <w:marRight w:val="0"/>
                  <w:marTop w:val="0"/>
                  <w:marBottom w:val="0"/>
                  <w:divBdr>
                    <w:top w:val="none" w:sz="0" w:space="0" w:color="auto"/>
                    <w:left w:val="none" w:sz="0" w:space="0" w:color="auto"/>
                    <w:bottom w:val="none" w:sz="0" w:space="0" w:color="auto"/>
                    <w:right w:val="none" w:sz="0" w:space="0" w:color="auto"/>
                  </w:divBdr>
                </w:div>
                <w:div w:id="1190993120">
                  <w:marLeft w:val="0"/>
                  <w:marRight w:val="0"/>
                  <w:marTop w:val="0"/>
                  <w:marBottom w:val="0"/>
                  <w:divBdr>
                    <w:top w:val="none" w:sz="0" w:space="0" w:color="auto"/>
                    <w:left w:val="none" w:sz="0" w:space="0" w:color="auto"/>
                    <w:bottom w:val="none" w:sz="0" w:space="0" w:color="auto"/>
                    <w:right w:val="none" w:sz="0" w:space="0" w:color="auto"/>
                  </w:divBdr>
                </w:div>
                <w:div w:id="1869181318">
                  <w:marLeft w:val="0"/>
                  <w:marRight w:val="0"/>
                  <w:marTop w:val="0"/>
                  <w:marBottom w:val="0"/>
                  <w:divBdr>
                    <w:top w:val="none" w:sz="0" w:space="0" w:color="auto"/>
                    <w:left w:val="none" w:sz="0" w:space="0" w:color="auto"/>
                    <w:bottom w:val="none" w:sz="0" w:space="0" w:color="auto"/>
                    <w:right w:val="none" w:sz="0" w:space="0" w:color="auto"/>
                  </w:divBdr>
                </w:div>
                <w:div w:id="539973482">
                  <w:marLeft w:val="0"/>
                  <w:marRight w:val="0"/>
                  <w:marTop w:val="0"/>
                  <w:marBottom w:val="0"/>
                  <w:divBdr>
                    <w:top w:val="none" w:sz="0" w:space="0" w:color="auto"/>
                    <w:left w:val="none" w:sz="0" w:space="0" w:color="auto"/>
                    <w:bottom w:val="none" w:sz="0" w:space="0" w:color="auto"/>
                    <w:right w:val="none" w:sz="0" w:space="0" w:color="auto"/>
                  </w:divBdr>
                </w:div>
                <w:div w:id="583534983">
                  <w:marLeft w:val="0"/>
                  <w:marRight w:val="0"/>
                  <w:marTop w:val="0"/>
                  <w:marBottom w:val="0"/>
                  <w:divBdr>
                    <w:top w:val="none" w:sz="0" w:space="0" w:color="auto"/>
                    <w:left w:val="none" w:sz="0" w:space="0" w:color="auto"/>
                    <w:bottom w:val="none" w:sz="0" w:space="0" w:color="auto"/>
                    <w:right w:val="none" w:sz="0" w:space="0" w:color="auto"/>
                  </w:divBdr>
                </w:div>
                <w:div w:id="1869179544">
                  <w:marLeft w:val="0"/>
                  <w:marRight w:val="0"/>
                  <w:marTop w:val="0"/>
                  <w:marBottom w:val="0"/>
                  <w:divBdr>
                    <w:top w:val="none" w:sz="0" w:space="0" w:color="auto"/>
                    <w:left w:val="none" w:sz="0" w:space="0" w:color="auto"/>
                    <w:bottom w:val="none" w:sz="0" w:space="0" w:color="auto"/>
                    <w:right w:val="none" w:sz="0" w:space="0" w:color="auto"/>
                  </w:divBdr>
                </w:div>
                <w:div w:id="892037588">
                  <w:marLeft w:val="0"/>
                  <w:marRight w:val="0"/>
                  <w:marTop w:val="0"/>
                  <w:marBottom w:val="0"/>
                  <w:divBdr>
                    <w:top w:val="none" w:sz="0" w:space="0" w:color="auto"/>
                    <w:left w:val="none" w:sz="0" w:space="0" w:color="auto"/>
                    <w:bottom w:val="none" w:sz="0" w:space="0" w:color="auto"/>
                    <w:right w:val="none" w:sz="0" w:space="0" w:color="auto"/>
                  </w:divBdr>
                </w:div>
                <w:div w:id="2124423117">
                  <w:marLeft w:val="0"/>
                  <w:marRight w:val="0"/>
                  <w:marTop w:val="0"/>
                  <w:marBottom w:val="0"/>
                  <w:divBdr>
                    <w:top w:val="none" w:sz="0" w:space="0" w:color="auto"/>
                    <w:left w:val="none" w:sz="0" w:space="0" w:color="auto"/>
                    <w:bottom w:val="none" w:sz="0" w:space="0" w:color="auto"/>
                    <w:right w:val="none" w:sz="0" w:space="0" w:color="auto"/>
                  </w:divBdr>
                </w:div>
                <w:div w:id="744573600">
                  <w:marLeft w:val="0"/>
                  <w:marRight w:val="0"/>
                  <w:marTop w:val="0"/>
                  <w:marBottom w:val="0"/>
                  <w:divBdr>
                    <w:top w:val="none" w:sz="0" w:space="0" w:color="auto"/>
                    <w:left w:val="none" w:sz="0" w:space="0" w:color="auto"/>
                    <w:bottom w:val="none" w:sz="0" w:space="0" w:color="auto"/>
                    <w:right w:val="none" w:sz="0" w:space="0" w:color="auto"/>
                  </w:divBdr>
                </w:div>
                <w:div w:id="19284201">
                  <w:marLeft w:val="0"/>
                  <w:marRight w:val="0"/>
                  <w:marTop w:val="0"/>
                  <w:marBottom w:val="0"/>
                  <w:divBdr>
                    <w:top w:val="none" w:sz="0" w:space="0" w:color="auto"/>
                    <w:left w:val="none" w:sz="0" w:space="0" w:color="auto"/>
                    <w:bottom w:val="none" w:sz="0" w:space="0" w:color="auto"/>
                    <w:right w:val="none" w:sz="0" w:space="0" w:color="auto"/>
                  </w:divBdr>
                </w:div>
                <w:div w:id="187572107">
                  <w:marLeft w:val="0"/>
                  <w:marRight w:val="0"/>
                  <w:marTop w:val="0"/>
                  <w:marBottom w:val="0"/>
                  <w:divBdr>
                    <w:top w:val="none" w:sz="0" w:space="0" w:color="auto"/>
                    <w:left w:val="none" w:sz="0" w:space="0" w:color="auto"/>
                    <w:bottom w:val="none" w:sz="0" w:space="0" w:color="auto"/>
                    <w:right w:val="none" w:sz="0" w:space="0" w:color="auto"/>
                  </w:divBdr>
                </w:div>
                <w:div w:id="1497723533">
                  <w:marLeft w:val="0"/>
                  <w:marRight w:val="0"/>
                  <w:marTop w:val="0"/>
                  <w:marBottom w:val="0"/>
                  <w:divBdr>
                    <w:top w:val="none" w:sz="0" w:space="0" w:color="auto"/>
                    <w:left w:val="none" w:sz="0" w:space="0" w:color="auto"/>
                    <w:bottom w:val="none" w:sz="0" w:space="0" w:color="auto"/>
                    <w:right w:val="none" w:sz="0" w:space="0" w:color="auto"/>
                  </w:divBdr>
                </w:div>
                <w:div w:id="1704746412">
                  <w:marLeft w:val="0"/>
                  <w:marRight w:val="0"/>
                  <w:marTop w:val="0"/>
                  <w:marBottom w:val="0"/>
                  <w:divBdr>
                    <w:top w:val="none" w:sz="0" w:space="0" w:color="auto"/>
                    <w:left w:val="none" w:sz="0" w:space="0" w:color="auto"/>
                    <w:bottom w:val="none" w:sz="0" w:space="0" w:color="auto"/>
                    <w:right w:val="none" w:sz="0" w:space="0" w:color="auto"/>
                  </w:divBdr>
                </w:div>
                <w:div w:id="1935506217">
                  <w:marLeft w:val="0"/>
                  <w:marRight w:val="0"/>
                  <w:marTop w:val="0"/>
                  <w:marBottom w:val="0"/>
                  <w:divBdr>
                    <w:top w:val="none" w:sz="0" w:space="0" w:color="auto"/>
                    <w:left w:val="none" w:sz="0" w:space="0" w:color="auto"/>
                    <w:bottom w:val="none" w:sz="0" w:space="0" w:color="auto"/>
                    <w:right w:val="none" w:sz="0" w:space="0" w:color="auto"/>
                  </w:divBdr>
                </w:div>
                <w:div w:id="767232744">
                  <w:marLeft w:val="0"/>
                  <w:marRight w:val="0"/>
                  <w:marTop w:val="0"/>
                  <w:marBottom w:val="0"/>
                  <w:divBdr>
                    <w:top w:val="none" w:sz="0" w:space="0" w:color="auto"/>
                    <w:left w:val="none" w:sz="0" w:space="0" w:color="auto"/>
                    <w:bottom w:val="none" w:sz="0" w:space="0" w:color="auto"/>
                    <w:right w:val="none" w:sz="0" w:space="0" w:color="auto"/>
                  </w:divBdr>
                </w:div>
                <w:div w:id="851727797">
                  <w:marLeft w:val="0"/>
                  <w:marRight w:val="0"/>
                  <w:marTop w:val="0"/>
                  <w:marBottom w:val="0"/>
                  <w:divBdr>
                    <w:top w:val="none" w:sz="0" w:space="0" w:color="auto"/>
                    <w:left w:val="none" w:sz="0" w:space="0" w:color="auto"/>
                    <w:bottom w:val="none" w:sz="0" w:space="0" w:color="auto"/>
                    <w:right w:val="none" w:sz="0" w:space="0" w:color="auto"/>
                  </w:divBdr>
                </w:div>
                <w:div w:id="480653590">
                  <w:marLeft w:val="0"/>
                  <w:marRight w:val="0"/>
                  <w:marTop w:val="0"/>
                  <w:marBottom w:val="0"/>
                  <w:divBdr>
                    <w:top w:val="none" w:sz="0" w:space="0" w:color="auto"/>
                    <w:left w:val="none" w:sz="0" w:space="0" w:color="auto"/>
                    <w:bottom w:val="none" w:sz="0" w:space="0" w:color="auto"/>
                    <w:right w:val="none" w:sz="0" w:space="0" w:color="auto"/>
                  </w:divBdr>
                </w:div>
                <w:div w:id="1902986703">
                  <w:marLeft w:val="0"/>
                  <w:marRight w:val="0"/>
                  <w:marTop w:val="0"/>
                  <w:marBottom w:val="0"/>
                  <w:divBdr>
                    <w:top w:val="none" w:sz="0" w:space="0" w:color="auto"/>
                    <w:left w:val="none" w:sz="0" w:space="0" w:color="auto"/>
                    <w:bottom w:val="none" w:sz="0" w:space="0" w:color="auto"/>
                    <w:right w:val="none" w:sz="0" w:space="0" w:color="auto"/>
                  </w:divBdr>
                </w:div>
                <w:div w:id="1848906098">
                  <w:marLeft w:val="0"/>
                  <w:marRight w:val="0"/>
                  <w:marTop w:val="0"/>
                  <w:marBottom w:val="0"/>
                  <w:divBdr>
                    <w:top w:val="none" w:sz="0" w:space="0" w:color="auto"/>
                    <w:left w:val="none" w:sz="0" w:space="0" w:color="auto"/>
                    <w:bottom w:val="none" w:sz="0" w:space="0" w:color="auto"/>
                    <w:right w:val="none" w:sz="0" w:space="0" w:color="auto"/>
                  </w:divBdr>
                </w:div>
                <w:div w:id="1103457381">
                  <w:marLeft w:val="0"/>
                  <w:marRight w:val="0"/>
                  <w:marTop w:val="0"/>
                  <w:marBottom w:val="0"/>
                  <w:divBdr>
                    <w:top w:val="none" w:sz="0" w:space="0" w:color="auto"/>
                    <w:left w:val="none" w:sz="0" w:space="0" w:color="auto"/>
                    <w:bottom w:val="none" w:sz="0" w:space="0" w:color="auto"/>
                    <w:right w:val="none" w:sz="0" w:space="0" w:color="auto"/>
                  </w:divBdr>
                </w:div>
                <w:div w:id="1881623050">
                  <w:marLeft w:val="0"/>
                  <w:marRight w:val="0"/>
                  <w:marTop w:val="0"/>
                  <w:marBottom w:val="0"/>
                  <w:divBdr>
                    <w:top w:val="none" w:sz="0" w:space="0" w:color="auto"/>
                    <w:left w:val="none" w:sz="0" w:space="0" w:color="auto"/>
                    <w:bottom w:val="none" w:sz="0" w:space="0" w:color="auto"/>
                    <w:right w:val="none" w:sz="0" w:space="0" w:color="auto"/>
                  </w:divBdr>
                </w:div>
                <w:div w:id="1573812727">
                  <w:marLeft w:val="0"/>
                  <w:marRight w:val="0"/>
                  <w:marTop w:val="0"/>
                  <w:marBottom w:val="0"/>
                  <w:divBdr>
                    <w:top w:val="none" w:sz="0" w:space="0" w:color="auto"/>
                    <w:left w:val="none" w:sz="0" w:space="0" w:color="auto"/>
                    <w:bottom w:val="none" w:sz="0" w:space="0" w:color="auto"/>
                    <w:right w:val="none" w:sz="0" w:space="0" w:color="auto"/>
                  </w:divBdr>
                </w:div>
                <w:div w:id="707728510">
                  <w:marLeft w:val="0"/>
                  <w:marRight w:val="0"/>
                  <w:marTop w:val="0"/>
                  <w:marBottom w:val="0"/>
                  <w:divBdr>
                    <w:top w:val="none" w:sz="0" w:space="0" w:color="auto"/>
                    <w:left w:val="none" w:sz="0" w:space="0" w:color="auto"/>
                    <w:bottom w:val="none" w:sz="0" w:space="0" w:color="auto"/>
                    <w:right w:val="none" w:sz="0" w:space="0" w:color="auto"/>
                  </w:divBdr>
                </w:div>
                <w:div w:id="232087887">
                  <w:marLeft w:val="0"/>
                  <w:marRight w:val="0"/>
                  <w:marTop w:val="0"/>
                  <w:marBottom w:val="0"/>
                  <w:divBdr>
                    <w:top w:val="none" w:sz="0" w:space="0" w:color="auto"/>
                    <w:left w:val="none" w:sz="0" w:space="0" w:color="auto"/>
                    <w:bottom w:val="none" w:sz="0" w:space="0" w:color="auto"/>
                    <w:right w:val="none" w:sz="0" w:space="0" w:color="auto"/>
                  </w:divBdr>
                </w:div>
                <w:div w:id="570581212">
                  <w:marLeft w:val="0"/>
                  <w:marRight w:val="0"/>
                  <w:marTop w:val="0"/>
                  <w:marBottom w:val="0"/>
                  <w:divBdr>
                    <w:top w:val="none" w:sz="0" w:space="0" w:color="auto"/>
                    <w:left w:val="none" w:sz="0" w:space="0" w:color="auto"/>
                    <w:bottom w:val="none" w:sz="0" w:space="0" w:color="auto"/>
                    <w:right w:val="none" w:sz="0" w:space="0" w:color="auto"/>
                  </w:divBdr>
                </w:div>
                <w:div w:id="1288202624">
                  <w:marLeft w:val="0"/>
                  <w:marRight w:val="0"/>
                  <w:marTop w:val="0"/>
                  <w:marBottom w:val="0"/>
                  <w:divBdr>
                    <w:top w:val="none" w:sz="0" w:space="0" w:color="auto"/>
                    <w:left w:val="none" w:sz="0" w:space="0" w:color="auto"/>
                    <w:bottom w:val="none" w:sz="0" w:space="0" w:color="auto"/>
                    <w:right w:val="none" w:sz="0" w:space="0" w:color="auto"/>
                  </w:divBdr>
                </w:div>
                <w:div w:id="654531462">
                  <w:marLeft w:val="0"/>
                  <w:marRight w:val="0"/>
                  <w:marTop w:val="0"/>
                  <w:marBottom w:val="0"/>
                  <w:divBdr>
                    <w:top w:val="none" w:sz="0" w:space="0" w:color="auto"/>
                    <w:left w:val="none" w:sz="0" w:space="0" w:color="auto"/>
                    <w:bottom w:val="none" w:sz="0" w:space="0" w:color="auto"/>
                    <w:right w:val="none" w:sz="0" w:space="0" w:color="auto"/>
                  </w:divBdr>
                </w:div>
                <w:div w:id="603733645">
                  <w:marLeft w:val="0"/>
                  <w:marRight w:val="0"/>
                  <w:marTop w:val="0"/>
                  <w:marBottom w:val="0"/>
                  <w:divBdr>
                    <w:top w:val="none" w:sz="0" w:space="0" w:color="auto"/>
                    <w:left w:val="none" w:sz="0" w:space="0" w:color="auto"/>
                    <w:bottom w:val="none" w:sz="0" w:space="0" w:color="auto"/>
                    <w:right w:val="none" w:sz="0" w:space="0" w:color="auto"/>
                  </w:divBdr>
                </w:div>
                <w:div w:id="349185057">
                  <w:marLeft w:val="0"/>
                  <w:marRight w:val="0"/>
                  <w:marTop w:val="0"/>
                  <w:marBottom w:val="0"/>
                  <w:divBdr>
                    <w:top w:val="none" w:sz="0" w:space="0" w:color="auto"/>
                    <w:left w:val="none" w:sz="0" w:space="0" w:color="auto"/>
                    <w:bottom w:val="none" w:sz="0" w:space="0" w:color="auto"/>
                    <w:right w:val="none" w:sz="0" w:space="0" w:color="auto"/>
                  </w:divBdr>
                </w:div>
                <w:div w:id="271327489">
                  <w:marLeft w:val="0"/>
                  <w:marRight w:val="0"/>
                  <w:marTop w:val="0"/>
                  <w:marBottom w:val="0"/>
                  <w:divBdr>
                    <w:top w:val="none" w:sz="0" w:space="0" w:color="auto"/>
                    <w:left w:val="none" w:sz="0" w:space="0" w:color="auto"/>
                    <w:bottom w:val="none" w:sz="0" w:space="0" w:color="auto"/>
                    <w:right w:val="none" w:sz="0" w:space="0" w:color="auto"/>
                  </w:divBdr>
                </w:div>
              </w:divsChild>
            </w:div>
            <w:div w:id="811678819">
              <w:marLeft w:val="0"/>
              <w:marRight w:val="0"/>
              <w:marTop w:val="0"/>
              <w:marBottom w:val="0"/>
              <w:divBdr>
                <w:top w:val="none" w:sz="0" w:space="0" w:color="auto"/>
                <w:left w:val="none" w:sz="0" w:space="0" w:color="auto"/>
                <w:bottom w:val="none" w:sz="0" w:space="0" w:color="auto"/>
                <w:right w:val="none" w:sz="0" w:space="0" w:color="auto"/>
              </w:divBdr>
              <w:divsChild>
                <w:div w:id="261844648">
                  <w:marLeft w:val="0"/>
                  <w:marRight w:val="0"/>
                  <w:marTop w:val="0"/>
                  <w:marBottom w:val="0"/>
                  <w:divBdr>
                    <w:top w:val="none" w:sz="0" w:space="0" w:color="auto"/>
                    <w:left w:val="none" w:sz="0" w:space="0" w:color="auto"/>
                    <w:bottom w:val="none" w:sz="0" w:space="0" w:color="auto"/>
                    <w:right w:val="none" w:sz="0" w:space="0" w:color="auto"/>
                  </w:divBdr>
                </w:div>
                <w:div w:id="1169097822">
                  <w:marLeft w:val="0"/>
                  <w:marRight w:val="0"/>
                  <w:marTop w:val="0"/>
                  <w:marBottom w:val="0"/>
                  <w:divBdr>
                    <w:top w:val="none" w:sz="0" w:space="0" w:color="auto"/>
                    <w:left w:val="none" w:sz="0" w:space="0" w:color="auto"/>
                    <w:bottom w:val="none" w:sz="0" w:space="0" w:color="auto"/>
                    <w:right w:val="none" w:sz="0" w:space="0" w:color="auto"/>
                  </w:divBdr>
                </w:div>
                <w:div w:id="59058239">
                  <w:marLeft w:val="0"/>
                  <w:marRight w:val="0"/>
                  <w:marTop w:val="0"/>
                  <w:marBottom w:val="0"/>
                  <w:divBdr>
                    <w:top w:val="none" w:sz="0" w:space="0" w:color="auto"/>
                    <w:left w:val="none" w:sz="0" w:space="0" w:color="auto"/>
                    <w:bottom w:val="none" w:sz="0" w:space="0" w:color="auto"/>
                    <w:right w:val="none" w:sz="0" w:space="0" w:color="auto"/>
                  </w:divBdr>
                </w:div>
                <w:div w:id="585190019">
                  <w:marLeft w:val="0"/>
                  <w:marRight w:val="0"/>
                  <w:marTop w:val="0"/>
                  <w:marBottom w:val="0"/>
                  <w:divBdr>
                    <w:top w:val="none" w:sz="0" w:space="0" w:color="auto"/>
                    <w:left w:val="none" w:sz="0" w:space="0" w:color="auto"/>
                    <w:bottom w:val="none" w:sz="0" w:space="0" w:color="auto"/>
                    <w:right w:val="none" w:sz="0" w:space="0" w:color="auto"/>
                  </w:divBdr>
                </w:div>
                <w:div w:id="908079903">
                  <w:marLeft w:val="0"/>
                  <w:marRight w:val="0"/>
                  <w:marTop w:val="0"/>
                  <w:marBottom w:val="0"/>
                  <w:divBdr>
                    <w:top w:val="none" w:sz="0" w:space="0" w:color="auto"/>
                    <w:left w:val="none" w:sz="0" w:space="0" w:color="auto"/>
                    <w:bottom w:val="none" w:sz="0" w:space="0" w:color="auto"/>
                    <w:right w:val="none" w:sz="0" w:space="0" w:color="auto"/>
                  </w:divBdr>
                </w:div>
                <w:div w:id="279649309">
                  <w:marLeft w:val="0"/>
                  <w:marRight w:val="0"/>
                  <w:marTop w:val="0"/>
                  <w:marBottom w:val="0"/>
                  <w:divBdr>
                    <w:top w:val="none" w:sz="0" w:space="0" w:color="auto"/>
                    <w:left w:val="none" w:sz="0" w:space="0" w:color="auto"/>
                    <w:bottom w:val="none" w:sz="0" w:space="0" w:color="auto"/>
                    <w:right w:val="none" w:sz="0" w:space="0" w:color="auto"/>
                  </w:divBdr>
                </w:div>
                <w:div w:id="993139818">
                  <w:marLeft w:val="0"/>
                  <w:marRight w:val="0"/>
                  <w:marTop w:val="0"/>
                  <w:marBottom w:val="0"/>
                  <w:divBdr>
                    <w:top w:val="none" w:sz="0" w:space="0" w:color="auto"/>
                    <w:left w:val="none" w:sz="0" w:space="0" w:color="auto"/>
                    <w:bottom w:val="none" w:sz="0" w:space="0" w:color="auto"/>
                    <w:right w:val="none" w:sz="0" w:space="0" w:color="auto"/>
                  </w:divBdr>
                </w:div>
                <w:div w:id="1242183016">
                  <w:marLeft w:val="0"/>
                  <w:marRight w:val="0"/>
                  <w:marTop w:val="0"/>
                  <w:marBottom w:val="0"/>
                  <w:divBdr>
                    <w:top w:val="none" w:sz="0" w:space="0" w:color="auto"/>
                    <w:left w:val="none" w:sz="0" w:space="0" w:color="auto"/>
                    <w:bottom w:val="none" w:sz="0" w:space="0" w:color="auto"/>
                    <w:right w:val="none" w:sz="0" w:space="0" w:color="auto"/>
                  </w:divBdr>
                </w:div>
                <w:div w:id="1003819637">
                  <w:marLeft w:val="0"/>
                  <w:marRight w:val="0"/>
                  <w:marTop w:val="0"/>
                  <w:marBottom w:val="0"/>
                  <w:divBdr>
                    <w:top w:val="none" w:sz="0" w:space="0" w:color="auto"/>
                    <w:left w:val="none" w:sz="0" w:space="0" w:color="auto"/>
                    <w:bottom w:val="none" w:sz="0" w:space="0" w:color="auto"/>
                    <w:right w:val="none" w:sz="0" w:space="0" w:color="auto"/>
                  </w:divBdr>
                </w:div>
                <w:div w:id="1417244006">
                  <w:marLeft w:val="0"/>
                  <w:marRight w:val="0"/>
                  <w:marTop w:val="0"/>
                  <w:marBottom w:val="0"/>
                  <w:divBdr>
                    <w:top w:val="none" w:sz="0" w:space="0" w:color="auto"/>
                    <w:left w:val="none" w:sz="0" w:space="0" w:color="auto"/>
                    <w:bottom w:val="none" w:sz="0" w:space="0" w:color="auto"/>
                    <w:right w:val="none" w:sz="0" w:space="0" w:color="auto"/>
                  </w:divBdr>
                </w:div>
                <w:div w:id="1571422599">
                  <w:marLeft w:val="0"/>
                  <w:marRight w:val="0"/>
                  <w:marTop w:val="0"/>
                  <w:marBottom w:val="0"/>
                  <w:divBdr>
                    <w:top w:val="none" w:sz="0" w:space="0" w:color="auto"/>
                    <w:left w:val="none" w:sz="0" w:space="0" w:color="auto"/>
                    <w:bottom w:val="none" w:sz="0" w:space="0" w:color="auto"/>
                    <w:right w:val="none" w:sz="0" w:space="0" w:color="auto"/>
                  </w:divBdr>
                </w:div>
                <w:div w:id="1139492126">
                  <w:marLeft w:val="0"/>
                  <w:marRight w:val="0"/>
                  <w:marTop w:val="0"/>
                  <w:marBottom w:val="0"/>
                  <w:divBdr>
                    <w:top w:val="none" w:sz="0" w:space="0" w:color="auto"/>
                    <w:left w:val="none" w:sz="0" w:space="0" w:color="auto"/>
                    <w:bottom w:val="none" w:sz="0" w:space="0" w:color="auto"/>
                    <w:right w:val="none" w:sz="0" w:space="0" w:color="auto"/>
                  </w:divBdr>
                </w:div>
                <w:div w:id="401492551">
                  <w:marLeft w:val="0"/>
                  <w:marRight w:val="0"/>
                  <w:marTop w:val="0"/>
                  <w:marBottom w:val="0"/>
                  <w:divBdr>
                    <w:top w:val="none" w:sz="0" w:space="0" w:color="auto"/>
                    <w:left w:val="none" w:sz="0" w:space="0" w:color="auto"/>
                    <w:bottom w:val="none" w:sz="0" w:space="0" w:color="auto"/>
                    <w:right w:val="none" w:sz="0" w:space="0" w:color="auto"/>
                  </w:divBdr>
                </w:div>
                <w:div w:id="337974056">
                  <w:marLeft w:val="0"/>
                  <w:marRight w:val="0"/>
                  <w:marTop w:val="0"/>
                  <w:marBottom w:val="0"/>
                  <w:divBdr>
                    <w:top w:val="none" w:sz="0" w:space="0" w:color="auto"/>
                    <w:left w:val="none" w:sz="0" w:space="0" w:color="auto"/>
                    <w:bottom w:val="none" w:sz="0" w:space="0" w:color="auto"/>
                    <w:right w:val="none" w:sz="0" w:space="0" w:color="auto"/>
                  </w:divBdr>
                </w:div>
                <w:div w:id="1828669994">
                  <w:marLeft w:val="0"/>
                  <w:marRight w:val="0"/>
                  <w:marTop w:val="0"/>
                  <w:marBottom w:val="0"/>
                  <w:divBdr>
                    <w:top w:val="none" w:sz="0" w:space="0" w:color="auto"/>
                    <w:left w:val="none" w:sz="0" w:space="0" w:color="auto"/>
                    <w:bottom w:val="none" w:sz="0" w:space="0" w:color="auto"/>
                    <w:right w:val="none" w:sz="0" w:space="0" w:color="auto"/>
                  </w:divBdr>
                </w:div>
                <w:div w:id="489560318">
                  <w:marLeft w:val="0"/>
                  <w:marRight w:val="0"/>
                  <w:marTop w:val="0"/>
                  <w:marBottom w:val="0"/>
                  <w:divBdr>
                    <w:top w:val="none" w:sz="0" w:space="0" w:color="auto"/>
                    <w:left w:val="none" w:sz="0" w:space="0" w:color="auto"/>
                    <w:bottom w:val="none" w:sz="0" w:space="0" w:color="auto"/>
                    <w:right w:val="none" w:sz="0" w:space="0" w:color="auto"/>
                  </w:divBdr>
                </w:div>
                <w:div w:id="899245684">
                  <w:marLeft w:val="0"/>
                  <w:marRight w:val="0"/>
                  <w:marTop w:val="0"/>
                  <w:marBottom w:val="0"/>
                  <w:divBdr>
                    <w:top w:val="none" w:sz="0" w:space="0" w:color="auto"/>
                    <w:left w:val="none" w:sz="0" w:space="0" w:color="auto"/>
                    <w:bottom w:val="none" w:sz="0" w:space="0" w:color="auto"/>
                    <w:right w:val="none" w:sz="0" w:space="0" w:color="auto"/>
                  </w:divBdr>
                </w:div>
                <w:div w:id="870067811">
                  <w:marLeft w:val="0"/>
                  <w:marRight w:val="0"/>
                  <w:marTop w:val="0"/>
                  <w:marBottom w:val="0"/>
                  <w:divBdr>
                    <w:top w:val="none" w:sz="0" w:space="0" w:color="auto"/>
                    <w:left w:val="none" w:sz="0" w:space="0" w:color="auto"/>
                    <w:bottom w:val="none" w:sz="0" w:space="0" w:color="auto"/>
                    <w:right w:val="none" w:sz="0" w:space="0" w:color="auto"/>
                  </w:divBdr>
                </w:div>
                <w:div w:id="1257783758">
                  <w:marLeft w:val="0"/>
                  <w:marRight w:val="0"/>
                  <w:marTop w:val="0"/>
                  <w:marBottom w:val="0"/>
                  <w:divBdr>
                    <w:top w:val="none" w:sz="0" w:space="0" w:color="auto"/>
                    <w:left w:val="none" w:sz="0" w:space="0" w:color="auto"/>
                    <w:bottom w:val="none" w:sz="0" w:space="0" w:color="auto"/>
                    <w:right w:val="none" w:sz="0" w:space="0" w:color="auto"/>
                  </w:divBdr>
                </w:div>
                <w:div w:id="1760835622">
                  <w:marLeft w:val="0"/>
                  <w:marRight w:val="0"/>
                  <w:marTop w:val="0"/>
                  <w:marBottom w:val="0"/>
                  <w:divBdr>
                    <w:top w:val="none" w:sz="0" w:space="0" w:color="auto"/>
                    <w:left w:val="none" w:sz="0" w:space="0" w:color="auto"/>
                    <w:bottom w:val="none" w:sz="0" w:space="0" w:color="auto"/>
                    <w:right w:val="none" w:sz="0" w:space="0" w:color="auto"/>
                  </w:divBdr>
                </w:div>
                <w:div w:id="1487279034">
                  <w:marLeft w:val="0"/>
                  <w:marRight w:val="0"/>
                  <w:marTop w:val="0"/>
                  <w:marBottom w:val="0"/>
                  <w:divBdr>
                    <w:top w:val="none" w:sz="0" w:space="0" w:color="auto"/>
                    <w:left w:val="none" w:sz="0" w:space="0" w:color="auto"/>
                    <w:bottom w:val="none" w:sz="0" w:space="0" w:color="auto"/>
                    <w:right w:val="none" w:sz="0" w:space="0" w:color="auto"/>
                  </w:divBdr>
                </w:div>
                <w:div w:id="1559439050">
                  <w:marLeft w:val="0"/>
                  <w:marRight w:val="0"/>
                  <w:marTop w:val="0"/>
                  <w:marBottom w:val="0"/>
                  <w:divBdr>
                    <w:top w:val="none" w:sz="0" w:space="0" w:color="auto"/>
                    <w:left w:val="none" w:sz="0" w:space="0" w:color="auto"/>
                    <w:bottom w:val="none" w:sz="0" w:space="0" w:color="auto"/>
                    <w:right w:val="none" w:sz="0" w:space="0" w:color="auto"/>
                  </w:divBdr>
                </w:div>
                <w:div w:id="1533225499">
                  <w:marLeft w:val="0"/>
                  <w:marRight w:val="0"/>
                  <w:marTop w:val="0"/>
                  <w:marBottom w:val="0"/>
                  <w:divBdr>
                    <w:top w:val="none" w:sz="0" w:space="0" w:color="auto"/>
                    <w:left w:val="none" w:sz="0" w:space="0" w:color="auto"/>
                    <w:bottom w:val="none" w:sz="0" w:space="0" w:color="auto"/>
                    <w:right w:val="none" w:sz="0" w:space="0" w:color="auto"/>
                  </w:divBdr>
                </w:div>
                <w:div w:id="1139686403">
                  <w:marLeft w:val="0"/>
                  <w:marRight w:val="0"/>
                  <w:marTop w:val="0"/>
                  <w:marBottom w:val="0"/>
                  <w:divBdr>
                    <w:top w:val="none" w:sz="0" w:space="0" w:color="auto"/>
                    <w:left w:val="none" w:sz="0" w:space="0" w:color="auto"/>
                    <w:bottom w:val="none" w:sz="0" w:space="0" w:color="auto"/>
                    <w:right w:val="none" w:sz="0" w:space="0" w:color="auto"/>
                  </w:divBdr>
                </w:div>
                <w:div w:id="23487442">
                  <w:marLeft w:val="0"/>
                  <w:marRight w:val="0"/>
                  <w:marTop w:val="0"/>
                  <w:marBottom w:val="0"/>
                  <w:divBdr>
                    <w:top w:val="none" w:sz="0" w:space="0" w:color="auto"/>
                    <w:left w:val="none" w:sz="0" w:space="0" w:color="auto"/>
                    <w:bottom w:val="none" w:sz="0" w:space="0" w:color="auto"/>
                    <w:right w:val="none" w:sz="0" w:space="0" w:color="auto"/>
                  </w:divBdr>
                </w:div>
                <w:div w:id="1526669699">
                  <w:marLeft w:val="0"/>
                  <w:marRight w:val="0"/>
                  <w:marTop w:val="0"/>
                  <w:marBottom w:val="0"/>
                  <w:divBdr>
                    <w:top w:val="none" w:sz="0" w:space="0" w:color="auto"/>
                    <w:left w:val="none" w:sz="0" w:space="0" w:color="auto"/>
                    <w:bottom w:val="none" w:sz="0" w:space="0" w:color="auto"/>
                    <w:right w:val="none" w:sz="0" w:space="0" w:color="auto"/>
                  </w:divBdr>
                </w:div>
                <w:div w:id="1672561319">
                  <w:marLeft w:val="0"/>
                  <w:marRight w:val="0"/>
                  <w:marTop w:val="0"/>
                  <w:marBottom w:val="0"/>
                  <w:divBdr>
                    <w:top w:val="none" w:sz="0" w:space="0" w:color="auto"/>
                    <w:left w:val="none" w:sz="0" w:space="0" w:color="auto"/>
                    <w:bottom w:val="none" w:sz="0" w:space="0" w:color="auto"/>
                    <w:right w:val="none" w:sz="0" w:space="0" w:color="auto"/>
                  </w:divBdr>
                </w:div>
                <w:div w:id="1957174015">
                  <w:marLeft w:val="0"/>
                  <w:marRight w:val="0"/>
                  <w:marTop w:val="0"/>
                  <w:marBottom w:val="0"/>
                  <w:divBdr>
                    <w:top w:val="none" w:sz="0" w:space="0" w:color="auto"/>
                    <w:left w:val="none" w:sz="0" w:space="0" w:color="auto"/>
                    <w:bottom w:val="none" w:sz="0" w:space="0" w:color="auto"/>
                    <w:right w:val="none" w:sz="0" w:space="0" w:color="auto"/>
                  </w:divBdr>
                </w:div>
                <w:div w:id="1752777259">
                  <w:marLeft w:val="0"/>
                  <w:marRight w:val="0"/>
                  <w:marTop w:val="0"/>
                  <w:marBottom w:val="0"/>
                  <w:divBdr>
                    <w:top w:val="none" w:sz="0" w:space="0" w:color="auto"/>
                    <w:left w:val="none" w:sz="0" w:space="0" w:color="auto"/>
                    <w:bottom w:val="none" w:sz="0" w:space="0" w:color="auto"/>
                    <w:right w:val="none" w:sz="0" w:space="0" w:color="auto"/>
                  </w:divBdr>
                </w:div>
                <w:div w:id="1487742902">
                  <w:marLeft w:val="0"/>
                  <w:marRight w:val="0"/>
                  <w:marTop w:val="0"/>
                  <w:marBottom w:val="0"/>
                  <w:divBdr>
                    <w:top w:val="none" w:sz="0" w:space="0" w:color="auto"/>
                    <w:left w:val="none" w:sz="0" w:space="0" w:color="auto"/>
                    <w:bottom w:val="none" w:sz="0" w:space="0" w:color="auto"/>
                    <w:right w:val="none" w:sz="0" w:space="0" w:color="auto"/>
                  </w:divBdr>
                </w:div>
                <w:div w:id="643854472">
                  <w:marLeft w:val="0"/>
                  <w:marRight w:val="0"/>
                  <w:marTop w:val="0"/>
                  <w:marBottom w:val="0"/>
                  <w:divBdr>
                    <w:top w:val="none" w:sz="0" w:space="0" w:color="auto"/>
                    <w:left w:val="none" w:sz="0" w:space="0" w:color="auto"/>
                    <w:bottom w:val="none" w:sz="0" w:space="0" w:color="auto"/>
                    <w:right w:val="none" w:sz="0" w:space="0" w:color="auto"/>
                  </w:divBdr>
                </w:div>
                <w:div w:id="137766633">
                  <w:marLeft w:val="0"/>
                  <w:marRight w:val="0"/>
                  <w:marTop w:val="0"/>
                  <w:marBottom w:val="0"/>
                  <w:divBdr>
                    <w:top w:val="none" w:sz="0" w:space="0" w:color="auto"/>
                    <w:left w:val="none" w:sz="0" w:space="0" w:color="auto"/>
                    <w:bottom w:val="none" w:sz="0" w:space="0" w:color="auto"/>
                    <w:right w:val="none" w:sz="0" w:space="0" w:color="auto"/>
                  </w:divBdr>
                </w:div>
                <w:div w:id="352538391">
                  <w:marLeft w:val="0"/>
                  <w:marRight w:val="0"/>
                  <w:marTop w:val="0"/>
                  <w:marBottom w:val="0"/>
                  <w:divBdr>
                    <w:top w:val="none" w:sz="0" w:space="0" w:color="auto"/>
                    <w:left w:val="none" w:sz="0" w:space="0" w:color="auto"/>
                    <w:bottom w:val="none" w:sz="0" w:space="0" w:color="auto"/>
                    <w:right w:val="none" w:sz="0" w:space="0" w:color="auto"/>
                  </w:divBdr>
                </w:div>
                <w:div w:id="312032691">
                  <w:marLeft w:val="0"/>
                  <w:marRight w:val="0"/>
                  <w:marTop w:val="0"/>
                  <w:marBottom w:val="0"/>
                  <w:divBdr>
                    <w:top w:val="none" w:sz="0" w:space="0" w:color="auto"/>
                    <w:left w:val="none" w:sz="0" w:space="0" w:color="auto"/>
                    <w:bottom w:val="none" w:sz="0" w:space="0" w:color="auto"/>
                    <w:right w:val="none" w:sz="0" w:space="0" w:color="auto"/>
                  </w:divBdr>
                </w:div>
                <w:div w:id="560024323">
                  <w:marLeft w:val="0"/>
                  <w:marRight w:val="0"/>
                  <w:marTop w:val="0"/>
                  <w:marBottom w:val="0"/>
                  <w:divBdr>
                    <w:top w:val="none" w:sz="0" w:space="0" w:color="auto"/>
                    <w:left w:val="none" w:sz="0" w:space="0" w:color="auto"/>
                    <w:bottom w:val="none" w:sz="0" w:space="0" w:color="auto"/>
                    <w:right w:val="none" w:sz="0" w:space="0" w:color="auto"/>
                  </w:divBdr>
                </w:div>
                <w:div w:id="501892990">
                  <w:marLeft w:val="0"/>
                  <w:marRight w:val="0"/>
                  <w:marTop w:val="0"/>
                  <w:marBottom w:val="0"/>
                  <w:divBdr>
                    <w:top w:val="none" w:sz="0" w:space="0" w:color="auto"/>
                    <w:left w:val="none" w:sz="0" w:space="0" w:color="auto"/>
                    <w:bottom w:val="none" w:sz="0" w:space="0" w:color="auto"/>
                    <w:right w:val="none" w:sz="0" w:space="0" w:color="auto"/>
                  </w:divBdr>
                </w:div>
                <w:div w:id="1852334118">
                  <w:marLeft w:val="0"/>
                  <w:marRight w:val="0"/>
                  <w:marTop w:val="0"/>
                  <w:marBottom w:val="0"/>
                  <w:divBdr>
                    <w:top w:val="none" w:sz="0" w:space="0" w:color="auto"/>
                    <w:left w:val="none" w:sz="0" w:space="0" w:color="auto"/>
                    <w:bottom w:val="none" w:sz="0" w:space="0" w:color="auto"/>
                    <w:right w:val="none" w:sz="0" w:space="0" w:color="auto"/>
                  </w:divBdr>
                </w:div>
                <w:div w:id="763501538">
                  <w:marLeft w:val="0"/>
                  <w:marRight w:val="0"/>
                  <w:marTop w:val="0"/>
                  <w:marBottom w:val="0"/>
                  <w:divBdr>
                    <w:top w:val="none" w:sz="0" w:space="0" w:color="auto"/>
                    <w:left w:val="none" w:sz="0" w:space="0" w:color="auto"/>
                    <w:bottom w:val="none" w:sz="0" w:space="0" w:color="auto"/>
                    <w:right w:val="none" w:sz="0" w:space="0" w:color="auto"/>
                  </w:divBdr>
                </w:div>
                <w:div w:id="373846166">
                  <w:marLeft w:val="0"/>
                  <w:marRight w:val="0"/>
                  <w:marTop w:val="0"/>
                  <w:marBottom w:val="0"/>
                  <w:divBdr>
                    <w:top w:val="none" w:sz="0" w:space="0" w:color="auto"/>
                    <w:left w:val="none" w:sz="0" w:space="0" w:color="auto"/>
                    <w:bottom w:val="none" w:sz="0" w:space="0" w:color="auto"/>
                    <w:right w:val="none" w:sz="0" w:space="0" w:color="auto"/>
                  </w:divBdr>
                </w:div>
                <w:div w:id="885918899">
                  <w:marLeft w:val="0"/>
                  <w:marRight w:val="0"/>
                  <w:marTop w:val="0"/>
                  <w:marBottom w:val="0"/>
                  <w:divBdr>
                    <w:top w:val="none" w:sz="0" w:space="0" w:color="auto"/>
                    <w:left w:val="none" w:sz="0" w:space="0" w:color="auto"/>
                    <w:bottom w:val="none" w:sz="0" w:space="0" w:color="auto"/>
                    <w:right w:val="none" w:sz="0" w:space="0" w:color="auto"/>
                  </w:divBdr>
                </w:div>
                <w:div w:id="294454956">
                  <w:marLeft w:val="0"/>
                  <w:marRight w:val="0"/>
                  <w:marTop w:val="0"/>
                  <w:marBottom w:val="0"/>
                  <w:divBdr>
                    <w:top w:val="none" w:sz="0" w:space="0" w:color="auto"/>
                    <w:left w:val="none" w:sz="0" w:space="0" w:color="auto"/>
                    <w:bottom w:val="none" w:sz="0" w:space="0" w:color="auto"/>
                    <w:right w:val="none" w:sz="0" w:space="0" w:color="auto"/>
                  </w:divBdr>
                </w:div>
                <w:div w:id="840199900">
                  <w:marLeft w:val="0"/>
                  <w:marRight w:val="0"/>
                  <w:marTop w:val="0"/>
                  <w:marBottom w:val="0"/>
                  <w:divBdr>
                    <w:top w:val="none" w:sz="0" w:space="0" w:color="auto"/>
                    <w:left w:val="none" w:sz="0" w:space="0" w:color="auto"/>
                    <w:bottom w:val="none" w:sz="0" w:space="0" w:color="auto"/>
                    <w:right w:val="none" w:sz="0" w:space="0" w:color="auto"/>
                  </w:divBdr>
                </w:div>
                <w:div w:id="530804013">
                  <w:marLeft w:val="0"/>
                  <w:marRight w:val="0"/>
                  <w:marTop w:val="0"/>
                  <w:marBottom w:val="0"/>
                  <w:divBdr>
                    <w:top w:val="none" w:sz="0" w:space="0" w:color="auto"/>
                    <w:left w:val="none" w:sz="0" w:space="0" w:color="auto"/>
                    <w:bottom w:val="none" w:sz="0" w:space="0" w:color="auto"/>
                    <w:right w:val="none" w:sz="0" w:space="0" w:color="auto"/>
                  </w:divBdr>
                </w:div>
                <w:div w:id="1598638032">
                  <w:marLeft w:val="0"/>
                  <w:marRight w:val="0"/>
                  <w:marTop w:val="0"/>
                  <w:marBottom w:val="0"/>
                  <w:divBdr>
                    <w:top w:val="none" w:sz="0" w:space="0" w:color="auto"/>
                    <w:left w:val="none" w:sz="0" w:space="0" w:color="auto"/>
                    <w:bottom w:val="none" w:sz="0" w:space="0" w:color="auto"/>
                    <w:right w:val="none" w:sz="0" w:space="0" w:color="auto"/>
                  </w:divBdr>
                </w:div>
                <w:div w:id="1513758345">
                  <w:marLeft w:val="0"/>
                  <w:marRight w:val="0"/>
                  <w:marTop w:val="0"/>
                  <w:marBottom w:val="0"/>
                  <w:divBdr>
                    <w:top w:val="none" w:sz="0" w:space="0" w:color="auto"/>
                    <w:left w:val="none" w:sz="0" w:space="0" w:color="auto"/>
                    <w:bottom w:val="none" w:sz="0" w:space="0" w:color="auto"/>
                    <w:right w:val="none" w:sz="0" w:space="0" w:color="auto"/>
                  </w:divBdr>
                </w:div>
                <w:div w:id="2015184167">
                  <w:marLeft w:val="0"/>
                  <w:marRight w:val="0"/>
                  <w:marTop w:val="0"/>
                  <w:marBottom w:val="0"/>
                  <w:divBdr>
                    <w:top w:val="none" w:sz="0" w:space="0" w:color="auto"/>
                    <w:left w:val="none" w:sz="0" w:space="0" w:color="auto"/>
                    <w:bottom w:val="none" w:sz="0" w:space="0" w:color="auto"/>
                    <w:right w:val="none" w:sz="0" w:space="0" w:color="auto"/>
                  </w:divBdr>
                </w:div>
                <w:div w:id="1646162693">
                  <w:marLeft w:val="0"/>
                  <w:marRight w:val="0"/>
                  <w:marTop w:val="0"/>
                  <w:marBottom w:val="0"/>
                  <w:divBdr>
                    <w:top w:val="none" w:sz="0" w:space="0" w:color="auto"/>
                    <w:left w:val="none" w:sz="0" w:space="0" w:color="auto"/>
                    <w:bottom w:val="none" w:sz="0" w:space="0" w:color="auto"/>
                    <w:right w:val="none" w:sz="0" w:space="0" w:color="auto"/>
                  </w:divBdr>
                </w:div>
                <w:div w:id="1583101376">
                  <w:marLeft w:val="0"/>
                  <w:marRight w:val="0"/>
                  <w:marTop w:val="0"/>
                  <w:marBottom w:val="0"/>
                  <w:divBdr>
                    <w:top w:val="none" w:sz="0" w:space="0" w:color="auto"/>
                    <w:left w:val="none" w:sz="0" w:space="0" w:color="auto"/>
                    <w:bottom w:val="none" w:sz="0" w:space="0" w:color="auto"/>
                    <w:right w:val="none" w:sz="0" w:space="0" w:color="auto"/>
                  </w:divBdr>
                </w:div>
              </w:divsChild>
            </w:div>
            <w:div w:id="1075055057">
              <w:marLeft w:val="0"/>
              <w:marRight w:val="0"/>
              <w:marTop w:val="0"/>
              <w:marBottom w:val="0"/>
              <w:divBdr>
                <w:top w:val="none" w:sz="0" w:space="0" w:color="auto"/>
                <w:left w:val="none" w:sz="0" w:space="0" w:color="auto"/>
                <w:bottom w:val="none" w:sz="0" w:space="0" w:color="auto"/>
                <w:right w:val="none" w:sz="0" w:space="0" w:color="auto"/>
              </w:divBdr>
              <w:divsChild>
                <w:div w:id="718239981">
                  <w:marLeft w:val="0"/>
                  <w:marRight w:val="0"/>
                  <w:marTop w:val="0"/>
                  <w:marBottom w:val="0"/>
                  <w:divBdr>
                    <w:top w:val="none" w:sz="0" w:space="0" w:color="auto"/>
                    <w:left w:val="none" w:sz="0" w:space="0" w:color="auto"/>
                    <w:bottom w:val="none" w:sz="0" w:space="0" w:color="auto"/>
                    <w:right w:val="none" w:sz="0" w:space="0" w:color="auto"/>
                  </w:divBdr>
                </w:div>
                <w:div w:id="1141071974">
                  <w:marLeft w:val="0"/>
                  <w:marRight w:val="0"/>
                  <w:marTop w:val="0"/>
                  <w:marBottom w:val="0"/>
                  <w:divBdr>
                    <w:top w:val="none" w:sz="0" w:space="0" w:color="auto"/>
                    <w:left w:val="none" w:sz="0" w:space="0" w:color="auto"/>
                    <w:bottom w:val="none" w:sz="0" w:space="0" w:color="auto"/>
                    <w:right w:val="none" w:sz="0" w:space="0" w:color="auto"/>
                  </w:divBdr>
                </w:div>
                <w:div w:id="1209729243">
                  <w:marLeft w:val="0"/>
                  <w:marRight w:val="0"/>
                  <w:marTop w:val="0"/>
                  <w:marBottom w:val="0"/>
                  <w:divBdr>
                    <w:top w:val="none" w:sz="0" w:space="0" w:color="auto"/>
                    <w:left w:val="none" w:sz="0" w:space="0" w:color="auto"/>
                    <w:bottom w:val="none" w:sz="0" w:space="0" w:color="auto"/>
                    <w:right w:val="none" w:sz="0" w:space="0" w:color="auto"/>
                  </w:divBdr>
                </w:div>
                <w:div w:id="748816313">
                  <w:marLeft w:val="0"/>
                  <w:marRight w:val="0"/>
                  <w:marTop w:val="0"/>
                  <w:marBottom w:val="0"/>
                  <w:divBdr>
                    <w:top w:val="none" w:sz="0" w:space="0" w:color="auto"/>
                    <w:left w:val="none" w:sz="0" w:space="0" w:color="auto"/>
                    <w:bottom w:val="none" w:sz="0" w:space="0" w:color="auto"/>
                    <w:right w:val="none" w:sz="0" w:space="0" w:color="auto"/>
                  </w:divBdr>
                </w:div>
                <w:div w:id="1512137656">
                  <w:marLeft w:val="0"/>
                  <w:marRight w:val="0"/>
                  <w:marTop w:val="0"/>
                  <w:marBottom w:val="0"/>
                  <w:divBdr>
                    <w:top w:val="none" w:sz="0" w:space="0" w:color="auto"/>
                    <w:left w:val="none" w:sz="0" w:space="0" w:color="auto"/>
                    <w:bottom w:val="none" w:sz="0" w:space="0" w:color="auto"/>
                    <w:right w:val="none" w:sz="0" w:space="0" w:color="auto"/>
                  </w:divBdr>
                </w:div>
                <w:div w:id="1317026047">
                  <w:marLeft w:val="0"/>
                  <w:marRight w:val="0"/>
                  <w:marTop w:val="0"/>
                  <w:marBottom w:val="0"/>
                  <w:divBdr>
                    <w:top w:val="none" w:sz="0" w:space="0" w:color="auto"/>
                    <w:left w:val="none" w:sz="0" w:space="0" w:color="auto"/>
                    <w:bottom w:val="none" w:sz="0" w:space="0" w:color="auto"/>
                    <w:right w:val="none" w:sz="0" w:space="0" w:color="auto"/>
                  </w:divBdr>
                </w:div>
                <w:div w:id="1236285063">
                  <w:marLeft w:val="0"/>
                  <w:marRight w:val="0"/>
                  <w:marTop w:val="0"/>
                  <w:marBottom w:val="0"/>
                  <w:divBdr>
                    <w:top w:val="none" w:sz="0" w:space="0" w:color="auto"/>
                    <w:left w:val="none" w:sz="0" w:space="0" w:color="auto"/>
                    <w:bottom w:val="none" w:sz="0" w:space="0" w:color="auto"/>
                    <w:right w:val="none" w:sz="0" w:space="0" w:color="auto"/>
                  </w:divBdr>
                </w:div>
                <w:div w:id="1468932123">
                  <w:marLeft w:val="0"/>
                  <w:marRight w:val="0"/>
                  <w:marTop w:val="0"/>
                  <w:marBottom w:val="0"/>
                  <w:divBdr>
                    <w:top w:val="none" w:sz="0" w:space="0" w:color="auto"/>
                    <w:left w:val="none" w:sz="0" w:space="0" w:color="auto"/>
                    <w:bottom w:val="none" w:sz="0" w:space="0" w:color="auto"/>
                    <w:right w:val="none" w:sz="0" w:space="0" w:color="auto"/>
                  </w:divBdr>
                </w:div>
                <w:div w:id="103115661">
                  <w:marLeft w:val="0"/>
                  <w:marRight w:val="0"/>
                  <w:marTop w:val="0"/>
                  <w:marBottom w:val="0"/>
                  <w:divBdr>
                    <w:top w:val="none" w:sz="0" w:space="0" w:color="auto"/>
                    <w:left w:val="none" w:sz="0" w:space="0" w:color="auto"/>
                    <w:bottom w:val="none" w:sz="0" w:space="0" w:color="auto"/>
                    <w:right w:val="none" w:sz="0" w:space="0" w:color="auto"/>
                  </w:divBdr>
                </w:div>
                <w:div w:id="1915164776">
                  <w:marLeft w:val="0"/>
                  <w:marRight w:val="0"/>
                  <w:marTop w:val="0"/>
                  <w:marBottom w:val="0"/>
                  <w:divBdr>
                    <w:top w:val="none" w:sz="0" w:space="0" w:color="auto"/>
                    <w:left w:val="none" w:sz="0" w:space="0" w:color="auto"/>
                    <w:bottom w:val="none" w:sz="0" w:space="0" w:color="auto"/>
                    <w:right w:val="none" w:sz="0" w:space="0" w:color="auto"/>
                  </w:divBdr>
                </w:div>
                <w:div w:id="611596627">
                  <w:marLeft w:val="0"/>
                  <w:marRight w:val="0"/>
                  <w:marTop w:val="0"/>
                  <w:marBottom w:val="0"/>
                  <w:divBdr>
                    <w:top w:val="none" w:sz="0" w:space="0" w:color="auto"/>
                    <w:left w:val="none" w:sz="0" w:space="0" w:color="auto"/>
                    <w:bottom w:val="none" w:sz="0" w:space="0" w:color="auto"/>
                    <w:right w:val="none" w:sz="0" w:space="0" w:color="auto"/>
                  </w:divBdr>
                </w:div>
                <w:div w:id="2037998340">
                  <w:marLeft w:val="0"/>
                  <w:marRight w:val="0"/>
                  <w:marTop w:val="0"/>
                  <w:marBottom w:val="0"/>
                  <w:divBdr>
                    <w:top w:val="none" w:sz="0" w:space="0" w:color="auto"/>
                    <w:left w:val="none" w:sz="0" w:space="0" w:color="auto"/>
                    <w:bottom w:val="none" w:sz="0" w:space="0" w:color="auto"/>
                    <w:right w:val="none" w:sz="0" w:space="0" w:color="auto"/>
                  </w:divBdr>
                </w:div>
                <w:div w:id="699471896">
                  <w:marLeft w:val="0"/>
                  <w:marRight w:val="0"/>
                  <w:marTop w:val="0"/>
                  <w:marBottom w:val="0"/>
                  <w:divBdr>
                    <w:top w:val="none" w:sz="0" w:space="0" w:color="auto"/>
                    <w:left w:val="none" w:sz="0" w:space="0" w:color="auto"/>
                    <w:bottom w:val="none" w:sz="0" w:space="0" w:color="auto"/>
                    <w:right w:val="none" w:sz="0" w:space="0" w:color="auto"/>
                  </w:divBdr>
                </w:div>
                <w:div w:id="268660782">
                  <w:marLeft w:val="0"/>
                  <w:marRight w:val="0"/>
                  <w:marTop w:val="0"/>
                  <w:marBottom w:val="0"/>
                  <w:divBdr>
                    <w:top w:val="none" w:sz="0" w:space="0" w:color="auto"/>
                    <w:left w:val="none" w:sz="0" w:space="0" w:color="auto"/>
                    <w:bottom w:val="none" w:sz="0" w:space="0" w:color="auto"/>
                    <w:right w:val="none" w:sz="0" w:space="0" w:color="auto"/>
                  </w:divBdr>
                </w:div>
                <w:div w:id="2070885731">
                  <w:marLeft w:val="0"/>
                  <w:marRight w:val="0"/>
                  <w:marTop w:val="0"/>
                  <w:marBottom w:val="0"/>
                  <w:divBdr>
                    <w:top w:val="none" w:sz="0" w:space="0" w:color="auto"/>
                    <w:left w:val="none" w:sz="0" w:space="0" w:color="auto"/>
                    <w:bottom w:val="none" w:sz="0" w:space="0" w:color="auto"/>
                    <w:right w:val="none" w:sz="0" w:space="0" w:color="auto"/>
                  </w:divBdr>
                </w:div>
                <w:div w:id="1196502077">
                  <w:marLeft w:val="0"/>
                  <w:marRight w:val="0"/>
                  <w:marTop w:val="0"/>
                  <w:marBottom w:val="0"/>
                  <w:divBdr>
                    <w:top w:val="none" w:sz="0" w:space="0" w:color="auto"/>
                    <w:left w:val="none" w:sz="0" w:space="0" w:color="auto"/>
                    <w:bottom w:val="none" w:sz="0" w:space="0" w:color="auto"/>
                    <w:right w:val="none" w:sz="0" w:space="0" w:color="auto"/>
                  </w:divBdr>
                </w:div>
                <w:div w:id="1183133338">
                  <w:marLeft w:val="0"/>
                  <w:marRight w:val="0"/>
                  <w:marTop w:val="0"/>
                  <w:marBottom w:val="0"/>
                  <w:divBdr>
                    <w:top w:val="none" w:sz="0" w:space="0" w:color="auto"/>
                    <w:left w:val="none" w:sz="0" w:space="0" w:color="auto"/>
                    <w:bottom w:val="none" w:sz="0" w:space="0" w:color="auto"/>
                    <w:right w:val="none" w:sz="0" w:space="0" w:color="auto"/>
                  </w:divBdr>
                </w:div>
                <w:div w:id="187261098">
                  <w:marLeft w:val="0"/>
                  <w:marRight w:val="0"/>
                  <w:marTop w:val="0"/>
                  <w:marBottom w:val="0"/>
                  <w:divBdr>
                    <w:top w:val="none" w:sz="0" w:space="0" w:color="auto"/>
                    <w:left w:val="none" w:sz="0" w:space="0" w:color="auto"/>
                    <w:bottom w:val="none" w:sz="0" w:space="0" w:color="auto"/>
                    <w:right w:val="none" w:sz="0" w:space="0" w:color="auto"/>
                  </w:divBdr>
                </w:div>
                <w:div w:id="1533422045">
                  <w:marLeft w:val="0"/>
                  <w:marRight w:val="0"/>
                  <w:marTop w:val="0"/>
                  <w:marBottom w:val="0"/>
                  <w:divBdr>
                    <w:top w:val="none" w:sz="0" w:space="0" w:color="auto"/>
                    <w:left w:val="none" w:sz="0" w:space="0" w:color="auto"/>
                    <w:bottom w:val="none" w:sz="0" w:space="0" w:color="auto"/>
                    <w:right w:val="none" w:sz="0" w:space="0" w:color="auto"/>
                  </w:divBdr>
                </w:div>
                <w:div w:id="2027519170">
                  <w:marLeft w:val="0"/>
                  <w:marRight w:val="0"/>
                  <w:marTop w:val="0"/>
                  <w:marBottom w:val="0"/>
                  <w:divBdr>
                    <w:top w:val="none" w:sz="0" w:space="0" w:color="auto"/>
                    <w:left w:val="none" w:sz="0" w:space="0" w:color="auto"/>
                    <w:bottom w:val="none" w:sz="0" w:space="0" w:color="auto"/>
                    <w:right w:val="none" w:sz="0" w:space="0" w:color="auto"/>
                  </w:divBdr>
                </w:div>
                <w:div w:id="1964341587">
                  <w:marLeft w:val="0"/>
                  <w:marRight w:val="0"/>
                  <w:marTop w:val="0"/>
                  <w:marBottom w:val="0"/>
                  <w:divBdr>
                    <w:top w:val="none" w:sz="0" w:space="0" w:color="auto"/>
                    <w:left w:val="none" w:sz="0" w:space="0" w:color="auto"/>
                    <w:bottom w:val="none" w:sz="0" w:space="0" w:color="auto"/>
                    <w:right w:val="none" w:sz="0" w:space="0" w:color="auto"/>
                  </w:divBdr>
                </w:div>
                <w:div w:id="1473063501">
                  <w:marLeft w:val="0"/>
                  <w:marRight w:val="0"/>
                  <w:marTop w:val="0"/>
                  <w:marBottom w:val="0"/>
                  <w:divBdr>
                    <w:top w:val="none" w:sz="0" w:space="0" w:color="auto"/>
                    <w:left w:val="none" w:sz="0" w:space="0" w:color="auto"/>
                    <w:bottom w:val="none" w:sz="0" w:space="0" w:color="auto"/>
                    <w:right w:val="none" w:sz="0" w:space="0" w:color="auto"/>
                  </w:divBdr>
                </w:div>
                <w:div w:id="263809484">
                  <w:marLeft w:val="0"/>
                  <w:marRight w:val="0"/>
                  <w:marTop w:val="0"/>
                  <w:marBottom w:val="0"/>
                  <w:divBdr>
                    <w:top w:val="none" w:sz="0" w:space="0" w:color="auto"/>
                    <w:left w:val="none" w:sz="0" w:space="0" w:color="auto"/>
                    <w:bottom w:val="none" w:sz="0" w:space="0" w:color="auto"/>
                    <w:right w:val="none" w:sz="0" w:space="0" w:color="auto"/>
                  </w:divBdr>
                </w:div>
                <w:div w:id="1524054045">
                  <w:marLeft w:val="0"/>
                  <w:marRight w:val="0"/>
                  <w:marTop w:val="0"/>
                  <w:marBottom w:val="0"/>
                  <w:divBdr>
                    <w:top w:val="none" w:sz="0" w:space="0" w:color="auto"/>
                    <w:left w:val="none" w:sz="0" w:space="0" w:color="auto"/>
                    <w:bottom w:val="none" w:sz="0" w:space="0" w:color="auto"/>
                    <w:right w:val="none" w:sz="0" w:space="0" w:color="auto"/>
                  </w:divBdr>
                </w:div>
                <w:div w:id="1671983001">
                  <w:marLeft w:val="0"/>
                  <w:marRight w:val="0"/>
                  <w:marTop w:val="0"/>
                  <w:marBottom w:val="0"/>
                  <w:divBdr>
                    <w:top w:val="none" w:sz="0" w:space="0" w:color="auto"/>
                    <w:left w:val="none" w:sz="0" w:space="0" w:color="auto"/>
                    <w:bottom w:val="none" w:sz="0" w:space="0" w:color="auto"/>
                    <w:right w:val="none" w:sz="0" w:space="0" w:color="auto"/>
                  </w:divBdr>
                </w:div>
                <w:div w:id="1909341035">
                  <w:marLeft w:val="0"/>
                  <w:marRight w:val="0"/>
                  <w:marTop w:val="0"/>
                  <w:marBottom w:val="0"/>
                  <w:divBdr>
                    <w:top w:val="none" w:sz="0" w:space="0" w:color="auto"/>
                    <w:left w:val="none" w:sz="0" w:space="0" w:color="auto"/>
                    <w:bottom w:val="none" w:sz="0" w:space="0" w:color="auto"/>
                    <w:right w:val="none" w:sz="0" w:space="0" w:color="auto"/>
                  </w:divBdr>
                </w:div>
                <w:div w:id="1863932301">
                  <w:marLeft w:val="0"/>
                  <w:marRight w:val="0"/>
                  <w:marTop w:val="0"/>
                  <w:marBottom w:val="0"/>
                  <w:divBdr>
                    <w:top w:val="none" w:sz="0" w:space="0" w:color="auto"/>
                    <w:left w:val="none" w:sz="0" w:space="0" w:color="auto"/>
                    <w:bottom w:val="none" w:sz="0" w:space="0" w:color="auto"/>
                    <w:right w:val="none" w:sz="0" w:space="0" w:color="auto"/>
                  </w:divBdr>
                </w:div>
                <w:div w:id="935602004">
                  <w:marLeft w:val="0"/>
                  <w:marRight w:val="0"/>
                  <w:marTop w:val="0"/>
                  <w:marBottom w:val="0"/>
                  <w:divBdr>
                    <w:top w:val="none" w:sz="0" w:space="0" w:color="auto"/>
                    <w:left w:val="none" w:sz="0" w:space="0" w:color="auto"/>
                    <w:bottom w:val="none" w:sz="0" w:space="0" w:color="auto"/>
                    <w:right w:val="none" w:sz="0" w:space="0" w:color="auto"/>
                  </w:divBdr>
                </w:div>
                <w:div w:id="1932008422">
                  <w:marLeft w:val="0"/>
                  <w:marRight w:val="0"/>
                  <w:marTop w:val="0"/>
                  <w:marBottom w:val="0"/>
                  <w:divBdr>
                    <w:top w:val="none" w:sz="0" w:space="0" w:color="auto"/>
                    <w:left w:val="none" w:sz="0" w:space="0" w:color="auto"/>
                    <w:bottom w:val="none" w:sz="0" w:space="0" w:color="auto"/>
                    <w:right w:val="none" w:sz="0" w:space="0" w:color="auto"/>
                  </w:divBdr>
                </w:div>
                <w:div w:id="492456401">
                  <w:marLeft w:val="0"/>
                  <w:marRight w:val="0"/>
                  <w:marTop w:val="0"/>
                  <w:marBottom w:val="0"/>
                  <w:divBdr>
                    <w:top w:val="none" w:sz="0" w:space="0" w:color="auto"/>
                    <w:left w:val="none" w:sz="0" w:space="0" w:color="auto"/>
                    <w:bottom w:val="none" w:sz="0" w:space="0" w:color="auto"/>
                    <w:right w:val="none" w:sz="0" w:space="0" w:color="auto"/>
                  </w:divBdr>
                </w:div>
                <w:div w:id="257175579">
                  <w:marLeft w:val="0"/>
                  <w:marRight w:val="0"/>
                  <w:marTop w:val="0"/>
                  <w:marBottom w:val="0"/>
                  <w:divBdr>
                    <w:top w:val="none" w:sz="0" w:space="0" w:color="auto"/>
                    <w:left w:val="none" w:sz="0" w:space="0" w:color="auto"/>
                    <w:bottom w:val="none" w:sz="0" w:space="0" w:color="auto"/>
                    <w:right w:val="none" w:sz="0" w:space="0" w:color="auto"/>
                  </w:divBdr>
                </w:div>
                <w:div w:id="357202141">
                  <w:marLeft w:val="0"/>
                  <w:marRight w:val="0"/>
                  <w:marTop w:val="0"/>
                  <w:marBottom w:val="0"/>
                  <w:divBdr>
                    <w:top w:val="none" w:sz="0" w:space="0" w:color="auto"/>
                    <w:left w:val="none" w:sz="0" w:space="0" w:color="auto"/>
                    <w:bottom w:val="none" w:sz="0" w:space="0" w:color="auto"/>
                    <w:right w:val="none" w:sz="0" w:space="0" w:color="auto"/>
                  </w:divBdr>
                </w:div>
                <w:div w:id="618999896">
                  <w:marLeft w:val="0"/>
                  <w:marRight w:val="0"/>
                  <w:marTop w:val="0"/>
                  <w:marBottom w:val="0"/>
                  <w:divBdr>
                    <w:top w:val="none" w:sz="0" w:space="0" w:color="auto"/>
                    <w:left w:val="none" w:sz="0" w:space="0" w:color="auto"/>
                    <w:bottom w:val="none" w:sz="0" w:space="0" w:color="auto"/>
                    <w:right w:val="none" w:sz="0" w:space="0" w:color="auto"/>
                  </w:divBdr>
                </w:div>
                <w:div w:id="1812137605">
                  <w:marLeft w:val="0"/>
                  <w:marRight w:val="0"/>
                  <w:marTop w:val="0"/>
                  <w:marBottom w:val="0"/>
                  <w:divBdr>
                    <w:top w:val="none" w:sz="0" w:space="0" w:color="auto"/>
                    <w:left w:val="none" w:sz="0" w:space="0" w:color="auto"/>
                    <w:bottom w:val="none" w:sz="0" w:space="0" w:color="auto"/>
                    <w:right w:val="none" w:sz="0" w:space="0" w:color="auto"/>
                  </w:divBdr>
                </w:div>
                <w:div w:id="1827091911">
                  <w:marLeft w:val="0"/>
                  <w:marRight w:val="0"/>
                  <w:marTop w:val="0"/>
                  <w:marBottom w:val="0"/>
                  <w:divBdr>
                    <w:top w:val="none" w:sz="0" w:space="0" w:color="auto"/>
                    <w:left w:val="none" w:sz="0" w:space="0" w:color="auto"/>
                    <w:bottom w:val="none" w:sz="0" w:space="0" w:color="auto"/>
                    <w:right w:val="none" w:sz="0" w:space="0" w:color="auto"/>
                  </w:divBdr>
                </w:div>
                <w:div w:id="1306592177">
                  <w:marLeft w:val="0"/>
                  <w:marRight w:val="0"/>
                  <w:marTop w:val="0"/>
                  <w:marBottom w:val="0"/>
                  <w:divBdr>
                    <w:top w:val="none" w:sz="0" w:space="0" w:color="auto"/>
                    <w:left w:val="none" w:sz="0" w:space="0" w:color="auto"/>
                    <w:bottom w:val="none" w:sz="0" w:space="0" w:color="auto"/>
                    <w:right w:val="none" w:sz="0" w:space="0" w:color="auto"/>
                  </w:divBdr>
                </w:div>
                <w:div w:id="1905334884">
                  <w:marLeft w:val="0"/>
                  <w:marRight w:val="0"/>
                  <w:marTop w:val="0"/>
                  <w:marBottom w:val="0"/>
                  <w:divBdr>
                    <w:top w:val="none" w:sz="0" w:space="0" w:color="auto"/>
                    <w:left w:val="none" w:sz="0" w:space="0" w:color="auto"/>
                    <w:bottom w:val="none" w:sz="0" w:space="0" w:color="auto"/>
                    <w:right w:val="none" w:sz="0" w:space="0" w:color="auto"/>
                  </w:divBdr>
                </w:div>
                <w:div w:id="1588817">
                  <w:marLeft w:val="0"/>
                  <w:marRight w:val="0"/>
                  <w:marTop w:val="0"/>
                  <w:marBottom w:val="0"/>
                  <w:divBdr>
                    <w:top w:val="none" w:sz="0" w:space="0" w:color="auto"/>
                    <w:left w:val="none" w:sz="0" w:space="0" w:color="auto"/>
                    <w:bottom w:val="none" w:sz="0" w:space="0" w:color="auto"/>
                    <w:right w:val="none" w:sz="0" w:space="0" w:color="auto"/>
                  </w:divBdr>
                </w:div>
                <w:div w:id="1150050744">
                  <w:marLeft w:val="0"/>
                  <w:marRight w:val="0"/>
                  <w:marTop w:val="0"/>
                  <w:marBottom w:val="0"/>
                  <w:divBdr>
                    <w:top w:val="none" w:sz="0" w:space="0" w:color="auto"/>
                    <w:left w:val="none" w:sz="0" w:space="0" w:color="auto"/>
                    <w:bottom w:val="none" w:sz="0" w:space="0" w:color="auto"/>
                    <w:right w:val="none" w:sz="0" w:space="0" w:color="auto"/>
                  </w:divBdr>
                </w:div>
                <w:div w:id="577640480">
                  <w:marLeft w:val="0"/>
                  <w:marRight w:val="0"/>
                  <w:marTop w:val="0"/>
                  <w:marBottom w:val="0"/>
                  <w:divBdr>
                    <w:top w:val="none" w:sz="0" w:space="0" w:color="auto"/>
                    <w:left w:val="none" w:sz="0" w:space="0" w:color="auto"/>
                    <w:bottom w:val="none" w:sz="0" w:space="0" w:color="auto"/>
                    <w:right w:val="none" w:sz="0" w:space="0" w:color="auto"/>
                  </w:divBdr>
                </w:div>
                <w:div w:id="563837165">
                  <w:marLeft w:val="0"/>
                  <w:marRight w:val="0"/>
                  <w:marTop w:val="0"/>
                  <w:marBottom w:val="0"/>
                  <w:divBdr>
                    <w:top w:val="none" w:sz="0" w:space="0" w:color="auto"/>
                    <w:left w:val="none" w:sz="0" w:space="0" w:color="auto"/>
                    <w:bottom w:val="none" w:sz="0" w:space="0" w:color="auto"/>
                    <w:right w:val="none" w:sz="0" w:space="0" w:color="auto"/>
                  </w:divBdr>
                </w:div>
                <w:div w:id="459735591">
                  <w:marLeft w:val="0"/>
                  <w:marRight w:val="0"/>
                  <w:marTop w:val="0"/>
                  <w:marBottom w:val="0"/>
                  <w:divBdr>
                    <w:top w:val="none" w:sz="0" w:space="0" w:color="auto"/>
                    <w:left w:val="none" w:sz="0" w:space="0" w:color="auto"/>
                    <w:bottom w:val="none" w:sz="0" w:space="0" w:color="auto"/>
                    <w:right w:val="none" w:sz="0" w:space="0" w:color="auto"/>
                  </w:divBdr>
                </w:div>
                <w:div w:id="2050295546">
                  <w:marLeft w:val="0"/>
                  <w:marRight w:val="0"/>
                  <w:marTop w:val="0"/>
                  <w:marBottom w:val="0"/>
                  <w:divBdr>
                    <w:top w:val="none" w:sz="0" w:space="0" w:color="auto"/>
                    <w:left w:val="none" w:sz="0" w:space="0" w:color="auto"/>
                    <w:bottom w:val="none" w:sz="0" w:space="0" w:color="auto"/>
                    <w:right w:val="none" w:sz="0" w:space="0" w:color="auto"/>
                  </w:divBdr>
                </w:div>
                <w:div w:id="511724479">
                  <w:marLeft w:val="0"/>
                  <w:marRight w:val="0"/>
                  <w:marTop w:val="0"/>
                  <w:marBottom w:val="0"/>
                  <w:divBdr>
                    <w:top w:val="none" w:sz="0" w:space="0" w:color="auto"/>
                    <w:left w:val="none" w:sz="0" w:space="0" w:color="auto"/>
                    <w:bottom w:val="none" w:sz="0" w:space="0" w:color="auto"/>
                    <w:right w:val="none" w:sz="0" w:space="0" w:color="auto"/>
                  </w:divBdr>
                </w:div>
                <w:div w:id="253712358">
                  <w:marLeft w:val="0"/>
                  <w:marRight w:val="0"/>
                  <w:marTop w:val="0"/>
                  <w:marBottom w:val="0"/>
                  <w:divBdr>
                    <w:top w:val="none" w:sz="0" w:space="0" w:color="auto"/>
                    <w:left w:val="none" w:sz="0" w:space="0" w:color="auto"/>
                    <w:bottom w:val="none" w:sz="0" w:space="0" w:color="auto"/>
                    <w:right w:val="none" w:sz="0" w:space="0" w:color="auto"/>
                  </w:divBdr>
                </w:div>
                <w:div w:id="1225527014">
                  <w:marLeft w:val="0"/>
                  <w:marRight w:val="0"/>
                  <w:marTop w:val="0"/>
                  <w:marBottom w:val="0"/>
                  <w:divBdr>
                    <w:top w:val="none" w:sz="0" w:space="0" w:color="auto"/>
                    <w:left w:val="none" w:sz="0" w:space="0" w:color="auto"/>
                    <w:bottom w:val="none" w:sz="0" w:space="0" w:color="auto"/>
                    <w:right w:val="none" w:sz="0" w:space="0" w:color="auto"/>
                  </w:divBdr>
                </w:div>
                <w:div w:id="1403942653">
                  <w:marLeft w:val="0"/>
                  <w:marRight w:val="0"/>
                  <w:marTop w:val="0"/>
                  <w:marBottom w:val="0"/>
                  <w:divBdr>
                    <w:top w:val="none" w:sz="0" w:space="0" w:color="auto"/>
                    <w:left w:val="none" w:sz="0" w:space="0" w:color="auto"/>
                    <w:bottom w:val="none" w:sz="0" w:space="0" w:color="auto"/>
                    <w:right w:val="none" w:sz="0" w:space="0" w:color="auto"/>
                  </w:divBdr>
                </w:div>
                <w:div w:id="2017534931">
                  <w:marLeft w:val="0"/>
                  <w:marRight w:val="0"/>
                  <w:marTop w:val="0"/>
                  <w:marBottom w:val="0"/>
                  <w:divBdr>
                    <w:top w:val="none" w:sz="0" w:space="0" w:color="auto"/>
                    <w:left w:val="none" w:sz="0" w:space="0" w:color="auto"/>
                    <w:bottom w:val="none" w:sz="0" w:space="0" w:color="auto"/>
                    <w:right w:val="none" w:sz="0" w:space="0" w:color="auto"/>
                  </w:divBdr>
                </w:div>
              </w:divsChild>
            </w:div>
            <w:div w:id="1652515022">
              <w:marLeft w:val="0"/>
              <w:marRight w:val="0"/>
              <w:marTop w:val="0"/>
              <w:marBottom w:val="0"/>
              <w:divBdr>
                <w:top w:val="none" w:sz="0" w:space="0" w:color="auto"/>
                <w:left w:val="none" w:sz="0" w:space="0" w:color="auto"/>
                <w:bottom w:val="none" w:sz="0" w:space="0" w:color="auto"/>
                <w:right w:val="none" w:sz="0" w:space="0" w:color="auto"/>
              </w:divBdr>
              <w:divsChild>
                <w:div w:id="1630164214">
                  <w:marLeft w:val="0"/>
                  <w:marRight w:val="0"/>
                  <w:marTop w:val="0"/>
                  <w:marBottom w:val="0"/>
                  <w:divBdr>
                    <w:top w:val="none" w:sz="0" w:space="0" w:color="auto"/>
                    <w:left w:val="none" w:sz="0" w:space="0" w:color="auto"/>
                    <w:bottom w:val="none" w:sz="0" w:space="0" w:color="auto"/>
                    <w:right w:val="none" w:sz="0" w:space="0" w:color="auto"/>
                  </w:divBdr>
                </w:div>
                <w:div w:id="687875915">
                  <w:marLeft w:val="0"/>
                  <w:marRight w:val="0"/>
                  <w:marTop w:val="0"/>
                  <w:marBottom w:val="0"/>
                  <w:divBdr>
                    <w:top w:val="none" w:sz="0" w:space="0" w:color="auto"/>
                    <w:left w:val="none" w:sz="0" w:space="0" w:color="auto"/>
                    <w:bottom w:val="none" w:sz="0" w:space="0" w:color="auto"/>
                    <w:right w:val="none" w:sz="0" w:space="0" w:color="auto"/>
                  </w:divBdr>
                </w:div>
                <w:div w:id="319119488">
                  <w:marLeft w:val="0"/>
                  <w:marRight w:val="0"/>
                  <w:marTop w:val="0"/>
                  <w:marBottom w:val="0"/>
                  <w:divBdr>
                    <w:top w:val="none" w:sz="0" w:space="0" w:color="auto"/>
                    <w:left w:val="none" w:sz="0" w:space="0" w:color="auto"/>
                    <w:bottom w:val="none" w:sz="0" w:space="0" w:color="auto"/>
                    <w:right w:val="none" w:sz="0" w:space="0" w:color="auto"/>
                  </w:divBdr>
                </w:div>
                <w:div w:id="1568421871">
                  <w:marLeft w:val="0"/>
                  <w:marRight w:val="0"/>
                  <w:marTop w:val="0"/>
                  <w:marBottom w:val="0"/>
                  <w:divBdr>
                    <w:top w:val="none" w:sz="0" w:space="0" w:color="auto"/>
                    <w:left w:val="none" w:sz="0" w:space="0" w:color="auto"/>
                    <w:bottom w:val="none" w:sz="0" w:space="0" w:color="auto"/>
                    <w:right w:val="none" w:sz="0" w:space="0" w:color="auto"/>
                  </w:divBdr>
                </w:div>
                <w:div w:id="1634676238">
                  <w:marLeft w:val="0"/>
                  <w:marRight w:val="0"/>
                  <w:marTop w:val="0"/>
                  <w:marBottom w:val="0"/>
                  <w:divBdr>
                    <w:top w:val="none" w:sz="0" w:space="0" w:color="auto"/>
                    <w:left w:val="none" w:sz="0" w:space="0" w:color="auto"/>
                    <w:bottom w:val="none" w:sz="0" w:space="0" w:color="auto"/>
                    <w:right w:val="none" w:sz="0" w:space="0" w:color="auto"/>
                  </w:divBdr>
                </w:div>
                <w:div w:id="901713660">
                  <w:marLeft w:val="0"/>
                  <w:marRight w:val="0"/>
                  <w:marTop w:val="0"/>
                  <w:marBottom w:val="0"/>
                  <w:divBdr>
                    <w:top w:val="none" w:sz="0" w:space="0" w:color="auto"/>
                    <w:left w:val="none" w:sz="0" w:space="0" w:color="auto"/>
                    <w:bottom w:val="none" w:sz="0" w:space="0" w:color="auto"/>
                    <w:right w:val="none" w:sz="0" w:space="0" w:color="auto"/>
                  </w:divBdr>
                </w:div>
                <w:div w:id="366637126">
                  <w:marLeft w:val="0"/>
                  <w:marRight w:val="0"/>
                  <w:marTop w:val="0"/>
                  <w:marBottom w:val="0"/>
                  <w:divBdr>
                    <w:top w:val="none" w:sz="0" w:space="0" w:color="auto"/>
                    <w:left w:val="none" w:sz="0" w:space="0" w:color="auto"/>
                    <w:bottom w:val="none" w:sz="0" w:space="0" w:color="auto"/>
                    <w:right w:val="none" w:sz="0" w:space="0" w:color="auto"/>
                  </w:divBdr>
                </w:div>
                <w:div w:id="1045566576">
                  <w:marLeft w:val="0"/>
                  <w:marRight w:val="0"/>
                  <w:marTop w:val="0"/>
                  <w:marBottom w:val="0"/>
                  <w:divBdr>
                    <w:top w:val="none" w:sz="0" w:space="0" w:color="auto"/>
                    <w:left w:val="none" w:sz="0" w:space="0" w:color="auto"/>
                    <w:bottom w:val="none" w:sz="0" w:space="0" w:color="auto"/>
                    <w:right w:val="none" w:sz="0" w:space="0" w:color="auto"/>
                  </w:divBdr>
                </w:div>
                <w:div w:id="488447568">
                  <w:marLeft w:val="0"/>
                  <w:marRight w:val="0"/>
                  <w:marTop w:val="0"/>
                  <w:marBottom w:val="0"/>
                  <w:divBdr>
                    <w:top w:val="none" w:sz="0" w:space="0" w:color="auto"/>
                    <w:left w:val="none" w:sz="0" w:space="0" w:color="auto"/>
                    <w:bottom w:val="none" w:sz="0" w:space="0" w:color="auto"/>
                    <w:right w:val="none" w:sz="0" w:space="0" w:color="auto"/>
                  </w:divBdr>
                </w:div>
                <w:div w:id="1906909450">
                  <w:marLeft w:val="0"/>
                  <w:marRight w:val="0"/>
                  <w:marTop w:val="0"/>
                  <w:marBottom w:val="0"/>
                  <w:divBdr>
                    <w:top w:val="none" w:sz="0" w:space="0" w:color="auto"/>
                    <w:left w:val="none" w:sz="0" w:space="0" w:color="auto"/>
                    <w:bottom w:val="none" w:sz="0" w:space="0" w:color="auto"/>
                    <w:right w:val="none" w:sz="0" w:space="0" w:color="auto"/>
                  </w:divBdr>
                </w:div>
                <w:div w:id="270285339">
                  <w:marLeft w:val="0"/>
                  <w:marRight w:val="0"/>
                  <w:marTop w:val="0"/>
                  <w:marBottom w:val="0"/>
                  <w:divBdr>
                    <w:top w:val="none" w:sz="0" w:space="0" w:color="auto"/>
                    <w:left w:val="none" w:sz="0" w:space="0" w:color="auto"/>
                    <w:bottom w:val="none" w:sz="0" w:space="0" w:color="auto"/>
                    <w:right w:val="none" w:sz="0" w:space="0" w:color="auto"/>
                  </w:divBdr>
                </w:div>
                <w:div w:id="1406608022">
                  <w:marLeft w:val="0"/>
                  <w:marRight w:val="0"/>
                  <w:marTop w:val="0"/>
                  <w:marBottom w:val="0"/>
                  <w:divBdr>
                    <w:top w:val="none" w:sz="0" w:space="0" w:color="auto"/>
                    <w:left w:val="none" w:sz="0" w:space="0" w:color="auto"/>
                    <w:bottom w:val="none" w:sz="0" w:space="0" w:color="auto"/>
                    <w:right w:val="none" w:sz="0" w:space="0" w:color="auto"/>
                  </w:divBdr>
                </w:div>
                <w:div w:id="854224027">
                  <w:marLeft w:val="0"/>
                  <w:marRight w:val="0"/>
                  <w:marTop w:val="0"/>
                  <w:marBottom w:val="0"/>
                  <w:divBdr>
                    <w:top w:val="none" w:sz="0" w:space="0" w:color="auto"/>
                    <w:left w:val="none" w:sz="0" w:space="0" w:color="auto"/>
                    <w:bottom w:val="none" w:sz="0" w:space="0" w:color="auto"/>
                    <w:right w:val="none" w:sz="0" w:space="0" w:color="auto"/>
                  </w:divBdr>
                </w:div>
                <w:div w:id="1340502254">
                  <w:marLeft w:val="0"/>
                  <w:marRight w:val="0"/>
                  <w:marTop w:val="0"/>
                  <w:marBottom w:val="0"/>
                  <w:divBdr>
                    <w:top w:val="none" w:sz="0" w:space="0" w:color="auto"/>
                    <w:left w:val="none" w:sz="0" w:space="0" w:color="auto"/>
                    <w:bottom w:val="none" w:sz="0" w:space="0" w:color="auto"/>
                    <w:right w:val="none" w:sz="0" w:space="0" w:color="auto"/>
                  </w:divBdr>
                </w:div>
                <w:div w:id="513155079">
                  <w:marLeft w:val="0"/>
                  <w:marRight w:val="0"/>
                  <w:marTop w:val="0"/>
                  <w:marBottom w:val="0"/>
                  <w:divBdr>
                    <w:top w:val="none" w:sz="0" w:space="0" w:color="auto"/>
                    <w:left w:val="none" w:sz="0" w:space="0" w:color="auto"/>
                    <w:bottom w:val="none" w:sz="0" w:space="0" w:color="auto"/>
                    <w:right w:val="none" w:sz="0" w:space="0" w:color="auto"/>
                  </w:divBdr>
                </w:div>
                <w:div w:id="1435243007">
                  <w:marLeft w:val="0"/>
                  <w:marRight w:val="0"/>
                  <w:marTop w:val="0"/>
                  <w:marBottom w:val="0"/>
                  <w:divBdr>
                    <w:top w:val="none" w:sz="0" w:space="0" w:color="auto"/>
                    <w:left w:val="none" w:sz="0" w:space="0" w:color="auto"/>
                    <w:bottom w:val="none" w:sz="0" w:space="0" w:color="auto"/>
                    <w:right w:val="none" w:sz="0" w:space="0" w:color="auto"/>
                  </w:divBdr>
                </w:div>
                <w:div w:id="956915676">
                  <w:marLeft w:val="0"/>
                  <w:marRight w:val="0"/>
                  <w:marTop w:val="0"/>
                  <w:marBottom w:val="0"/>
                  <w:divBdr>
                    <w:top w:val="none" w:sz="0" w:space="0" w:color="auto"/>
                    <w:left w:val="none" w:sz="0" w:space="0" w:color="auto"/>
                    <w:bottom w:val="none" w:sz="0" w:space="0" w:color="auto"/>
                    <w:right w:val="none" w:sz="0" w:space="0" w:color="auto"/>
                  </w:divBdr>
                </w:div>
                <w:div w:id="1751926376">
                  <w:marLeft w:val="0"/>
                  <w:marRight w:val="0"/>
                  <w:marTop w:val="0"/>
                  <w:marBottom w:val="0"/>
                  <w:divBdr>
                    <w:top w:val="none" w:sz="0" w:space="0" w:color="auto"/>
                    <w:left w:val="none" w:sz="0" w:space="0" w:color="auto"/>
                    <w:bottom w:val="none" w:sz="0" w:space="0" w:color="auto"/>
                    <w:right w:val="none" w:sz="0" w:space="0" w:color="auto"/>
                  </w:divBdr>
                </w:div>
                <w:div w:id="1947610934">
                  <w:marLeft w:val="0"/>
                  <w:marRight w:val="0"/>
                  <w:marTop w:val="0"/>
                  <w:marBottom w:val="0"/>
                  <w:divBdr>
                    <w:top w:val="none" w:sz="0" w:space="0" w:color="auto"/>
                    <w:left w:val="none" w:sz="0" w:space="0" w:color="auto"/>
                    <w:bottom w:val="none" w:sz="0" w:space="0" w:color="auto"/>
                    <w:right w:val="none" w:sz="0" w:space="0" w:color="auto"/>
                  </w:divBdr>
                </w:div>
                <w:div w:id="1528909584">
                  <w:marLeft w:val="0"/>
                  <w:marRight w:val="0"/>
                  <w:marTop w:val="0"/>
                  <w:marBottom w:val="0"/>
                  <w:divBdr>
                    <w:top w:val="none" w:sz="0" w:space="0" w:color="auto"/>
                    <w:left w:val="none" w:sz="0" w:space="0" w:color="auto"/>
                    <w:bottom w:val="none" w:sz="0" w:space="0" w:color="auto"/>
                    <w:right w:val="none" w:sz="0" w:space="0" w:color="auto"/>
                  </w:divBdr>
                </w:div>
                <w:div w:id="726798870">
                  <w:marLeft w:val="0"/>
                  <w:marRight w:val="0"/>
                  <w:marTop w:val="0"/>
                  <w:marBottom w:val="0"/>
                  <w:divBdr>
                    <w:top w:val="none" w:sz="0" w:space="0" w:color="auto"/>
                    <w:left w:val="none" w:sz="0" w:space="0" w:color="auto"/>
                    <w:bottom w:val="none" w:sz="0" w:space="0" w:color="auto"/>
                    <w:right w:val="none" w:sz="0" w:space="0" w:color="auto"/>
                  </w:divBdr>
                </w:div>
                <w:div w:id="300237152">
                  <w:marLeft w:val="0"/>
                  <w:marRight w:val="0"/>
                  <w:marTop w:val="0"/>
                  <w:marBottom w:val="0"/>
                  <w:divBdr>
                    <w:top w:val="none" w:sz="0" w:space="0" w:color="auto"/>
                    <w:left w:val="none" w:sz="0" w:space="0" w:color="auto"/>
                    <w:bottom w:val="none" w:sz="0" w:space="0" w:color="auto"/>
                    <w:right w:val="none" w:sz="0" w:space="0" w:color="auto"/>
                  </w:divBdr>
                </w:div>
                <w:div w:id="1760323568">
                  <w:marLeft w:val="0"/>
                  <w:marRight w:val="0"/>
                  <w:marTop w:val="0"/>
                  <w:marBottom w:val="0"/>
                  <w:divBdr>
                    <w:top w:val="none" w:sz="0" w:space="0" w:color="auto"/>
                    <w:left w:val="none" w:sz="0" w:space="0" w:color="auto"/>
                    <w:bottom w:val="none" w:sz="0" w:space="0" w:color="auto"/>
                    <w:right w:val="none" w:sz="0" w:space="0" w:color="auto"/>
                  </w:divBdr>
                </w:div>
                <w:div w:id="1335493585">
                  <w:marLeft w:val="0"/>
                  <w:marRight w:val="0"/>
                  <w:marTop w:val="0"/>
                  <w:marBottom w:val="0"/>
                  <w:divBdr>
                    <w:top w:val="none" w:sz="0" w:space="0" w:color="auto"/>
                    <w:left w:val="none" w:sz="0" w:space="0" w:color="auto"/>
                    <w:bottom w:val="none" w:sz="0" w:space="0" w:color="auto"/>
                    <w:right w:val="none" w:sz="0" w:space="0" w:color="auto"/>
                  </w:divBdr>
                </w:div>
                <w:div w:id="1148520608">
                  <w:marLeft w:val="0"/>
                  <w:marRight w:val="0"/>
                  <w:marTop w:val="0"/>
                  <w:marBottom w:val="0"/>
                  <w:divBdr>
                    <w:top w:val="none" w:sz="0" w:space="0" w:color="auto"/>
                    <w:left w:val="none" w:sz="0" w:space="0" w:color="auto"/>
                    <w:bottom w:val="none" w:sz="0" w:space="0" w:color="auto"/>
                    <w:right w:val="none" w:sz="0" w:space="0" w:color="auto"/>
                  </w:divBdr>
                </w:div>
                <w:div w:id="2050177332">
                  <w:marLeft w:val="0"/>
                  <w:marRight w:val="0"/>
                  <w:marTop w:val="0"/>
                  <w:marBottom w:val="0"/>
                  <w:divBdr>
                    <w:top w:val="none" w:sz="0" w:space="0" w:color="auto"/>
                    <w:left w:val="none" w:sz="0" w:space="0" w:color="auto"/>
                    <w:bottom w:val="none" w:sz="0" w:space="0" w:color="auto"/>
                    <w:right w:val="none" w:sz="0" w:space="0" w:color="auto"/>
                  </w:divBdr>
                </w:div>
                <w:div w:id="2137987982">
                  <w:marLeft w:val="0"/>
                  <w:marRight w:val="0"/>
                  <w:marTop w:val="0"/>
                  <w:marBottom w:val="0"/>
                  <w:divBdr>
                    <w:top w:val="none" w:sz="0" w:space="0" w:color="auto"/>
                    <w:left w:val="none" w:sz="0" w:space="0" w:color="auto"/>
                    <w:bottom w:val="none" w:sz="0" w:space="0" w:color="auto"/>
                    <w:right w:val="none" w:sz="0" w:space="0" w:color="auto"/>
                  </w:divBdr>
                </w:div>
                <w:div w:id="44184157">
                  <w:marLeft w:val="0"/>
                  <w:marRight w:val="0"/>
                  <w:marTop w:val="0"/>
                  <w:marBottom w:val="0"/>
                  <w:divBdr>
                    <w:top w:val="none" w:sz="0" w:space="0" w:color="auto"/>
                    <w:left w:val="none" w:sz="0" w:space="0" w:color="auto"/>
                    <w:bottom w:val="none" w:sz="0" w:space="0" w:color="auto"/>
                    <w:right w:val="none" w:sz="0" w:space="0" w:color="auto"/>
                  </w:divBdr>
                </w:div>
                <w:div w:id="829518963">
                  <w:marLeft w:val="0"/>
                  <w:marRight w:val="0"/>
                  <w:marTop w:val="0"/>
                  <w:marBottom w:val="0"/>
                  <w:divBdr>
                    <w:top w:val="none" w:sz="0" w:space="0" w:color="auto"/>
                    <w:left w:val="none" w:sz="0" w:space="0" w:color="auto"/>
                    <w:bottom w:val="none" w:sz="0" w:space="0" w:color="auto"/>
                    <w:right w:val="none" w:sz="0" w:space="0" w:color="auto"/>
                  </w:divBdr>
                </w:div>
                <w:div w:id="1817528149">
                  <w:marLeft w:val="0"/>
                  <w:marRight w:val="0"/>
                  <w:marTop w:val="0"/>
                  <w:marBottom w:val="0"/>
                  <w:divBdr>
                    <w:top w:val="none" w:sz="0" w:space="0" w:color="auto"/>
                    <w:left w:val="none" w:sz="0" w:space="0" w:color="auto"/>
                    <w:bottom w:val="none" w:sz="0" w:space="0" w:color="auto"/>
                    <w:right w:val="none" w:sz="0" w:space="0" w:color="auto"/>
                  </w:divBdr>
                </w:div>
                <w:div w:id="2100517562">
                  <w:marLeft w:val="0"/>
                  <w:marRight w:val="0"/>
                  <w:marTop w:val="0"/>
                  <w:marBottom w:val="0"/>
                  <w:divBdr>
                    <w:top w:val="none" w:sz="0" w:space="0" w:color="auto"/>
                    <w:left w:val="none" w:sz="0" w:space="0" w:color="auto"/>
                    <w:bottom w:val="none" w:sz="0" w:space="0" w:color="auto"/>
                    <w:right w:val="none" w:sz="0" w:space="0" w:color="auto"/>
                  </w:divBdr>
                </w:div>
                <w:div w:id="1464736805">
                  <w:marLeft w:val="0"/>
                  <w:marRight w:val="0"/>
                  <w:marTop w:val="0"/>
                  <w:marBottom w:val="0"/>
                  <w:divBdr>
                    <w:top w:val="none" w:sz="0" w:space="0" w:color="auto"/>
                    <w:left w:val="none" w:sz="0" w:space="0" w:color="auto"/>
                    <w:bottom w:val="none" w:sz="0" w:space="0" w:color="auto"/>
                    <w:right w:val="none" w:sz="0" w:space="0" w:color="auto"/>
                  </w:divBdr>
                </w:div>
                <w:div w:id="2133281265">
                  <w:marLeft w:val="0"/>
                  <w:marRight w:val="0"/>
                  <w:marTop w:val="0"/>
                  <w:marBottom w:val="0"/>
                  <w:divBdr>
                    <w:top w:val="none" w:sz="0" w:space="0" w:color="auto"/>
                    <w:left w:val="none" w:sz="0" w:space="0" w:color="auto"/>
                    <w:bottom w:val="none" w:sz="0" w:space="0" w:color="auto"/>
                    <w:right w:val="none" w:sz="0" w:space="0" w:color="auto"/>
                  </w:divBdr>
                </w:div>
                <w:div w:id="739405878">
                  <w:marLeft w:val="0"/>
                  <w:marRight w:val="0"/>
                  <w:marTop w:val="0"/>
                  <w:marBottom w:val="0"/>
                  <w:divBdr>
                    <w:top w:val="none" w:sz="0" w:space="0" w:color="auto"/>
                    <w:left w:val="none" w:sz="0" w:space="0" w:color="auto"/>
                    <w:bottom w:val="none" w:sz="0" w:space="0" w:color="auto"/>
                    <w:right w:val="none" w:sz="0" w:space="0" w:color="auto"/>
                  </w:divBdr>
                </w:div>
                <w:div w:id="396326510">
                  <w:marLeft w:val="0"/>
                  <w:marRight w:val="0"/>
                  <w:marTop w:val="0"/>
                  <w:marBottom w:val="0"/>
                  <w:divBdr>
                    <w:top w:val="none" w:sz="0" w:space="0" w:color="auto"/>
                    <w:left w:val="none" w:sz="0" w:space="0" w:color="auto"/>
                    <w:bottom w:val="none" w:sz="0" w:space="0" w:color="auto"/>
                    <w:right w:val="none" w:sz="0" w:space="0" w:color="auto"/>
                  </w:divBdr>
                </w:div>
                <w:div w:id="1268585178">
                  <w:marLeft w:val="0"/>
                  <w:marRight w:val="0"/>
                  <w:marTop w:val="0"/>
                  <w:marBottom w:val="0"/>
                  <w:divBdr>
                    <w:top w:val="none" w:sz="0" w:space="0" w:color="auto"/>
                    <w:left w:val="none" w:sz="0" w:space="0" w:color="auto"/>
                    <w:bottom w:val="none" w:sz="0" w:space="0" w:color="auto"/>
                    <w:right w:val="none" w:sz="0" w:space="0" w:color="auto"/>
                  </w:divBdr>
                </w:div>
                <w:div w:id="833834816">
                  <w:marLeft w:val="0"/>
                  <w:marRight w:val="0"/>
                  <w:marTop w:val="0"/>
                  <w:marBottom w:val="0"/>
                  <w:divBdr>
                    <w:top w:val="none" w:sz="0" w:space="0" w:color="auto"/>
                    <w:left w:val="none" w:sz="0" w:space="0" w:color="auto"/>
                    <w:bottom w:val="none" w:sz="0" w:space="0" w:color="auto"/>
                    <w:right w:val="none" w:sz="0" w:space="0" w:color="auto"/>
                  </w:divBdr>
                </w:div>
                <w:div w:id="588999566">
                  <w:marLeft w:val="0"/>
                  <w:marRight w:val="0"/>
                  <w:marTop w:val="0"/>
                  <w:marBottom w:val="0"/>
                  <w:divBdr>
                    <w:top w:val="none" w:sz="0" w:space="0" w:color="auto"/>
                    <w:left w:val="none" w:sz="0" w:space="0" w:color="auto"/>
                    <w:bottom w:val="none" w:sz="0" w:space="0" w:color="auto"/>
                    <w:right w:val="none" w:sz="0" w:space="0" w:color="auto"/>
                  </w:divBdr>
                </w:div>
                <w:div w:id="1352757353">
                  <w:marLeft w:val="0"/>
                  <w:marRight w:val="0"/>
                  <w:marTop w:val="0"/>
                  <w:marBottom w:val="0"/>
                  <w:divBdr>
                    <w:top w:val="none" w:sz="0" w:space="0" w:color="auto"/>
                    <w:left w:val="none" w:sz="0" w:space="0" w:color="auto"/>
                    <w:bottom w:val="none" w:sz="0" w:space="0" w:color="auto"/>
                    <w:right w:val="none" w:sz="0" w:space="0" w:color="auto"/>
                  </w:divBdr>
                </w:div>
                <w:div w:id="518201476">
                  <w:marLeft w:val="0"/>
                  <w:marRight w:val="0"/>
                  <w:marTop w:val="0"/>
                  <w:marBottom w:val="0"/>
                  <w:divBdr>
                    <w:top w:val="none" w:sz="0" w:space="0" w:color="auto"/>
                    <w:left w:val="none" w:sz="0" w:space="0" w:color="auto"/>
                    <w:bottom w:val="none" w:sz="0" w:space="0" w:color="auto"/>
                    <w:right w:val="none" w:sz="0" w:space="0" w:color="auto"/>
                  </w:divBdr>
                </w:div>
                <w:div w:id="1414281850">
                  <w:marLeft w:val="0"/>
                  <w:marRight w:val="0"/>
                  <w:marTop w:val="0"/>
                  <w:marBottom w:val="0"/>
                  <w:divBdr>
                    <w:top w:val="none" w:sz="0" w:space="0" w:color="auto"/>
                    <w:left w:val="none" w:sz="0" w:space="0" w:color="auto"/>
                    <w:bottom w:val="none" w:sz="0" w:space="0" w:color="auto"/>
                    <w:right w:val="none" w:sz="0" w:space="0" w:color="auto"/>
                  </w:divBdr>
                </w:div>
                <w:div w:id="1690328679">
                  <w:marLeft w:val="0"/>
                  <w:marRight w:val="0"/>
                  <w:marTop w:val="0"/>
                  <w:marBottom w:val="0"/>
                  <w:divBdr>
                    <w:top w:val="none" w:sz="0" w:space="0" w:color="auto"/>
                    <w:left w:val="none" w:sz="0" w:space="0" w:color="auto"/>
                    <w:bottom w:val="none" w:sz="0" w:space="0" w:color="auto"/>
                    <w:right w:val="none" w:sz="0" w:space="0" w:color="auto"/>
                  </w:divBdr>
                </w:div>
                <w:div w:id="1398897036">
                  <w:marLeft w:val="0"/>
                  <w:marRight w:val="0"/>
                  <w:marTop w:val="0"/>
                  <w:marBottom w:val="0"/>
                  <w:divBdr>
                    <w:top w:val="none" w:sz="0" w:space="0" w:color="auto"/>
                    <w:left w:val="none" w:sz="0" w:space="0" w:color="auto"/>
                    <w:bottom w:val="none" w:sz="0" w:space="0" w:color="auto"/>
                    <w:right w:val="none" w:sz="0" w:space="0" w:color="auto"/>
                  </w:divBdr>
                </w:div>
                <w:div w:id="1279142951">
                  <w:marLeft w:val="0"/>
                  <w:marRight w:val="0"/>
                  <w:marTop w:val="0"/>
                  <w:marBottom w:val="0"/>
                  <w:divBdr>
                    <w:top w:val="none" w:sz="0" w:space="0" w:color="auto"/>
                    <w:left w:val="none" w:sz="0" w:space="0" w:color="auto"/>
                    <w:bottom w:val="none" w:sz="0" w:space="0" w:color="auto"/>
                    <w:right w:val="none" w:sz="0" w:space="0" w:color="auto"/>
                  </w:divBdr>
                </w:div>
                <w:div w:id="2013872009">
                  <w:marLeft w:val="0"/>
                  <w:marRight w:val="0"/>
                  <w:marTop w:val="0"/>
                  <w:marBottom w:val="0"/>
                  <w:divBdr>
                    <w:top w:val="none" w:sz="0" w:space="0" w:color="auto"/>
                    <w:left w:val="none" w:sz="0" w:space="0" w:color="auto"/>
                    <w:bottom w:val="none" w:sz="0" w:space="0" w:color="auto"/>
                    <w:right w:val="none" w:sz="0" w:space="0" w:color="auto"/>
                  </w:divBdr>
                </w:div>
                <w:div w:id="272980281">
                  <w:marLeft w:val="0"/>
                  <w:marRight w:val="0"/>
                  <w:marTop w:val="0"/>
                  <w:marBottom w:val="0"/>
                  <w:divBdr>
                    <w:top w:val="none" w:sz="0" w:space="0" w:color="auto"/>
                    <w:left w:val="none" w:sz="0" w:space="0" w:color="auto"/>
                    <w:bottom w:val="none" w:sz="0" w:space="0" w:color="auto"/>
                    <w:right w:val="none" w:sz="0" w:space="0" w:color="auto"/>
                  </w:divBdr>
                </w:div>
                <w:div w:id="1442531885">
                  <w:marLeft w:val="0"/>
                  <w:marRight w:val="0"/>
                  <w:marTop w:val="0"/>
                  <w:marBottom w:val="0"/>
                  <w:divBdr>
                    <w:top w:val="none" w:sz="0" w:space="0" w:color="auto"/>
                    <w:left w:val="none" w:sz="0" w:space="0" w:color="auto"/>
                    <w:bottom w:val="none" w:sz="0" w:space="0" w:color="auto"/>
                    <w:right w:val="none" w:sz="0" w:space="0" w:color="auto"/>
                  </w:divBdr>
                </w:div>
                <w:div w:id="643849161">
                  <w:marLeft w:val="0"/>
                  <w:marRight w:val="0"/>
                  <w:marTop w:val="0"/>
                  <w:marBottom w:val="0"/>
                  <w:divBdr>
                    <w:top w:val="none" w:sz="0" w:space="0" w:color="auto"/>
                    <w:left w:val="none" w:sz="0" w:space="0" w:color="auto"/>
                    <w:bottom w:val="none" w:sz="0" w:space="0" w:color="auto"/>
                    <w:right w:val="none" w:sz="0" w:space="0" w:color="auto"/>
                  </w:divBdr>
                </w:div>
              </w:divsChild>
            </w:div>
            <w:div w:id="1208564975">
              <w:marLeft w:val="0"/>
              <w:marRight w:val="0"/>
              <w:marTop w:val="0"/>
              <w:marBottom w:val="0"/>
              <w:divBdr>
                <w:top w:val="none" w:sz="0" w:space="0" w:color="auto"/>
                <w:left w:val="none" w:sz="0" w:space="0" w:color="auto"/>
                <w:bottom w:val="none" w:sz="0" w:space="0" w:color="auto"/>
                <w:right w:val="none" w:sz="0" w:space="0" w:color="auto"/>
              </w:divBdr>
              <w:divsChild>
                <w:div w:id="532696402">
                  <w:marLeft w:val="0"/>
                  <w:marRight w:val="0"/>
                  <w:marTop w:val="0"/>
                  <w:marBottom w:val="0"/>
                  <w:divBdr>
                    <w:top w:val="none" w:sz="0" w:space="0" w:color="auto"/>
                    <w:left w:val="none" w:sz="0" w:space="0" w:color="auto"/>
                    <w:bottom w:val="none" w:sz="0" w:space="0" w:color="auto"/>
                    <w:right w:val="none" w:sz="0" w:space="0" w:color="auto"/>
                  </w:divBdr>
                </w:div>
                <w:div w:id="92240420">
                  <w:marLeft w:val="0"/>
                  <w:marRight w:val="0"/>
                  <w:marTop w:val="0"/>
                  <w:marBottom w:val="0"/>
                  <w:divBdr>
                    <w:top w:val="none" w:sz="0" w:space="0" w:color="auto"/>
                    <w:left w:val="none" w:sz="0" w:space="0" w:color="auto"/>
                    <w:bottom w:val="none" w:sz="0" w:space="0" w:color="auto"/>
                    <w:right w:val="none" w:sz="0" w:space="0" w:color="auto"/>
                  </w:divBdr>
                </w:div>
                <w:div w:id="551817561">
                  <w:marLeft w:val="0"/>
                  <w:marRight w:val="0"/>
                  <w:marTop w:val="0"/>
                  <w:marBottom w:val="0"/>
                  <w:divBdr>
                    <w:top w:val="none" w:sz="0" w:space="0" w:color="auto"/>
                    <w:left w:val="none" w:sz="0" w:space="0" w:color="auto"/>
                    <w:bottom w:val="none" w:sz="0" w:space="0" w:color="auto"/>
                    <w:right w:val="none" w:sz="0" w:space="0" w:color="auto"/>
                  </w:divBdr>
                </w:div>
                <w:div w:id="2050253689">
                  <w:marLeft w:val="0"/>
                  <w:marRight w:val="0"/>
                  <w:marTop w:val="0"/>
                  <w:marBottom w:val="0"/>
                  <w:divBdr>
                    <w:top w:val="none" w:sz="0" w:space="0" w:color="auto"/>
                    <w:left w:val="none" w:sz="0" w:space="0" w:color="auto"/>
                    <w:bottom w:val="none" w:sz="0" w:space="0" w:color="auto"/>
                    <w:right w:val="none" w:sz="0" w:space="0" w:color="auto"/>
                  </w:divBdr>
                </w:div>
                <w:div w:id="284315903">
                  <w:marLeft w:val="0"/>
                  <w:marRight w:val="0"/>
                  <w:marTop w:val="0"/>
                  <w:marBottom w:val="0"/>
                  <w:divBdr>
                    <w:top w:val="none" w:sz="0" w:space="0" w:color="auto"/>
                    <w:left w:val="none" w:sz="0" w:space="0" w:color="auto"/>
                    <w:bottom w:val="none" w:sz="0" w:space="0" w:color="auto"/>
                    <w:right w:val="none" w:sz="0" w:space="0" w:color="auto"/>
                  </w:divBdr>
                </w:div>
                <w:div w:id="682903683">
                  <w:marLeft w:val="0"/>
                  <w:marRight w:val="0"/>
                  <w:marTop w:val="0"/>
                  <w:marBottom w:val="0"/>
                  <w:divBdr>
                    <w:top w:val="none" w:sz="0" w:space="0" w:color="auto"/>
                    <w:left w:val="none" w:sz="0" w:space="0" w:color="auto"/>
                    <w:bottom w:val="none" w:sz="0" w:space="0" w:color="auto"/>
                    <w:right w:val="none" w:sz="0" w:space="0" w:color="auto"/>
                  </w:divBdr>
                </w:div>
                <w:div w:id="988948383">
                  <w:marLeft w:val="0"/>
                  <w:marRight w:val="0"/>
                  <w:marTop w:val="0"/>
                  <w:marBottom w:val="0"/>
                  <w:divBdr>
                    <w:top w:val="none" w:sz="0" w:space="0" w:color="auto"/>
                    <w:left w:val="none" w:sz="0" w:space="0" w:color="auto"/>
                    <w:bottom w:val="none" w:sz="0" w:space="0" w:color="auto"/>
                    <w:right w:val="none" w:sz="0" w:space="0" w:color="auto"/>
                  </w:divBdr>
                </w:div>
                <w:div w:id="789126893">
                  <w:marLeft w:val="0"/>
                  <w:marRight w:val="0"/>
                  <w:marTop w:val="0"/>
                  <w:marBottom w:val="0"/>
                  <w:divBdr>
                    <w:top w:val="none" w:sz="0" w:space="0" w:color="auto"/>
                    <w:left w:val="none" w:sz="0" w:space="0" w:color="auto"/>
                    <w:bottom w:val="none" w:sz="0" w:space="0" w:color="auto"/>
                    <w:right w:val="none" w:sz="0" w:space="0" w:color="auto"/>
                  </w:divBdr>
                </w:div>
                <w:div w:id="1387799523">
                  <w:marLeft w:val="0"/>
                  <w:marRight w:val="0"/>
                  <w:marTop w:val="0"/>
                  <w:marBottom w:val="0"/>
                  <w:divBdr>
                    <w:top w:val="none" w:sz="0" w:space="0" w:color="auto"/>
                    <w:left w:val="none" w:sz="0" w:space="0" w:color="auto"/>
                    <w:bottom w:val="none" w:sz="0" w:space="0" w:color="auto"/>
                    <w:right w:val="none" w:sz="0" w:space="0" w:color="auto"/>
                  </w:divBdr>
                </w:div>
                <w:div w:id="1000430198">
                  <w:marLeft w:val="0"/>
                  <w:marRight w:val="0"/>
                  <w:marTop w:val="0"/>
                  <w:marBottom w:val="0"/>
                  <w:divBdr>
                    <w:top w:val="none" w:sz="0" w:space="0" w:color="auto"/>
                    <w:left w:val="none" w:sz="0" w:space="0" w:color="auto"/>
                    <w:bottom w:val="none" w:sz="0" w:space="0" w:color="auto"/>
                    <w:right w:val="none" w:sz="0" w:space="0" w:color="auto"/>
                  </w:divBdr>
                </w:div>
                <w:div w:id="1178346875">
                  <w:marLeft w:val="0"/>
                  <w:marRight w:val="0"/>
                  <w:marTop w:val="0"/>
                  <w:marBottom w:val="0"/>
                  <w:divBdr>
                    <w:top w:val="none" w:sz="0" w:space="0" w:color="auto"/>
                    <w:left w:val="none" w:sz="0" w:space="0" w:color="auto"/>
                    <w:bottom w:val="none" w:sz="0" w:space="0" w:color="auto"/>
                    <w:right w:val="none" w:sz="0" w:space="0" w:color="auto"/>
                  </w:divBdr>
                </w:div>
                <w:div w:id="1525940315">
                  <w:marLeft w:val="0"/>
                  <w:marRight w:val="0"/>
                  <w:marTop w:val="0"/>
                  <w:marBottom w:val="0"/>
                  <w:divBdr>
                    <w:top w:val="none" w:sz="0" w:space="0" w:color="auto"/>
                    <w:left w:val="none" w:sz="0" w:space="0" w:color="auto"/>
                    <w:bottom w:val="none" w:sz="0" w:space="0" w:color="auto"/>
                    <w:right w:val="none" w:sz="0" w:space="0" w:color="auto"/>
                  </w:divBdr>
                </w:div>
                <w:div w:id="32777387">
                  <w:marLeft w:val="0"/>
                  <w:marRight w:val="0"/>
                  <w:marTop w:val="0"/>
                  <w:marBottom w:val="0"/>
                  <w:divBdr>
                    <w:top w:val="none" w:sz="0" w:space="0" w:color="auto"/>
                    <w:left w:val="none" w:sz="0" w:space="0" w:color="auto"/>
                    <w:bottom w:val="none" w:sz="0" w:space="0" w:color="auto"/>
                    <w:right w:val="none" w:sz="0" w:space="0" w:color="auto"/>
                  </w:divBdr>
                </w:div>
                <w:div w:id="1819108325">
                  <w:marLeft w:val="0"/>
                  <w:marRight w:val="0"/>
                  <w:marTop w:val="0"/>
                  <w:marBottom w:val="0"/>
                  <w:divBdr>
                    <w:top w:val="none" w:sz="0" w:space="0" w:color="auto"/>
                    <w:left w:val="none" w:sz="0" w:space="0" w:color="auto"/>
                    <w:bottom w:val="none" w:sz="0" w:space="0" w:color="auto"/>
                    <w:right w:val="none" w:sz="0" w:space="0" w:color="auto"/>
                  </w:divBdr>
                </w:div>
                <w:div w:id="1309745336">
                  <w:marLeft w:val="0"/>
                  <w:marRight w:val="0"/>
                  <w:marTop w:val="0"/>
                  <w:marBottom w:val="0"/>
                  <w:divBdr>
                    <w:top w:val="none" w:sz="0" w:space="0" w:color="auto"/>
                    <w:left w:val="none" w:sz="0" w:space="0" w:color="auto"/>
                    <w:bottom w:val="none" w:sz="0" w:space="0" w:color="auto"/>
                    <w:right w:val="none" w:sz="0" w:space="0" w:color="auto"/>
                  </w:divBdr>
                </w:div>
                <w:div w:id="441148703">
                  <w:marLeft w:val="0"/>
                  <w:marRight w:val="0"/>
                  <w:marTop w:val="0"/>
                  <w:marBottom w:val="0"/>
                  <w:divBdr>
                    <w:top w:val="none" w:sz="0" w:space="0" w:color="auto"/>
                    <w:left w:val="none" w:sz="0" w:space="0" w:color="auto"/>
                    <w:bottom w:val="none" w:sz="0" w:space="0" w:color="auto"/>
                    <w:right w:val="none" w:sz="0" w:space="0" w:color="auto"/>
                  </w:divBdr>
                </w:div>
                <w:div w:id="1505897194">
                  <w:marLeft w:val="0"/>
                  <w:marRight w:val="0"/>
                  <w:marTop w:val="0"/>
                  <w:marBottom w:val="0"/>
                  <w:divBdr>
                    <w:top w:val="none" w:sz="0" w:space="0" w:color="auto"/>
                    <w:left w:val="none" w:sz="0" w:space="0" w:color="auto"/>
                    <w:bottom w:val="none" w:sz="0" w:space="0" w:color="auto"/>
                    <w:right w:val="none" w:sz="0" w:space="0" w:color="auto"/>
                  </w:divBdr>
                </w:div>
                <w:div w:id="1669793964">
                  <w:marLeft w:val="0"/>
                  <w:marRight w:val="0"/>
                  <w:marTop w:val="0"/>
                  <w:marBottom w:val="0"/>
                  <w:divBdr>
                    <w:top w:val="none" w:sz="0" w:space="0" w:color="auto"/>
                    <w:left w:val="none" w:sz="0" w:space="0" w:color="auto"/>
                    <w:bottom w:val="none" w:sz="0" w:space="0" w:color="auto"/>
                    <w:right w:val="none" w:sz="0" w:space="0" w:color="auto"/>
                  </w:divBdr>
                </w:div>
                <w:div w:id="1500775305">
                  <w:marLeft w:val="0"/>
                  <w:marRight w:val="0"/>
                  <w:marTop w:val="0"/>
                  <w:marBottom w:val="0"/>
                  <w:divBdr>
                    <w:top w:val="none" w:sz="0" w:space="0" w:color="auto"/>
                    <w:left w:val="none" w:sz="0" w:space="0" w:color="auto"/>
                    <w:bottom w:val="none" w:sz="0" w:space="0" w:color="auto"/>
                    <w:right w:val="none" w:sz="0" w:space="0" w:color="auto"/>
                  </w:divBdr>
                </w:div>
                <w:div w:id="736514101">
                  <w:marLeft w:val="0"/>
                  <w:marRight w:val="0"/>
                  <w:marTop w:val="0"/>
                  <w:marBottom w:val="0"/>
                  <w:divBdr>
                    <w:top w:val="none" w:sz="0" w:space="0" w:color="auto"/>
                    <w:left w:val="none" w:sz="0" w:space="0" w:color="auto"/>
                    <w:bottom w:val="none" w:sz="0" w:space="0" w:color="auto"/>
                    <w:right w:val="none" w:sz="0" w:space="0" w:color="auto"/>
                  </w:divBdr>
                </w:div>
                <w:div w:id="1849060258">
                  <w:marLeft w:val="0"/>
                  <w:marRight w:val="0"/>
                  <w:marTop w:val="0"/>
                  <w:marBottom w:val="0"/>
                  <w:divBdr>
                    <w:top w:val="none" w:sz="0" w:space="0" w:color="auto"/>
                    <w:left w:val="none" w:sz="0" w:space="0" w:color="auto"/>
                    <w:bottom w:val="none" w:sz="0" w:space="0" w:color="auto"/>
                    <w:right w:val="none" w:sz="0" w:space="0" w:color="auto"/>
                  </w:divBdr>
                </w:div>
                <w:div w:id="83192237">
                  <w:marLeft w:val="0"/>
                  <w:marRight w:val="0"/>
                  <w:marTop w:val="0"/>
                  <w:marBottom w:val="0"/>
                  <w:divBdr>
                    <w:top w:val="none" w:sz="0" w:space="0" w:color="auto"/>
                    <w:left w:val="none" w:sz="0" w:space="0" w:color="auto"/>
                    <w:bottom w:val="none" w:sz="0" w:space="0" w:color="auto"/>
                    <w:right w:val="none" w:sz="0" w:space="0" w:color="auto"/>
                  </w:divBdr>
                </w:div>
                <w:div w:id="1628780067">
                  <w:marLeft w:val="0"/>
                  <w:marRight w:val="0"/>
                  <w:marTop w:val="0"/>
                  <w:marBottom w:val="0"/>
                  <w:divBdr>
                    <w:top w:val="none" w:sz="0" w:space="0" w:color="auto"/>
                    <w:left w:val="none" w:sz="0" w:space="0" w:color="auto"/>
                    <w:bottom w:val="none" w:sz="0" w:space="0" w:color="auto"/>
                    <w:right w:val="none" w:sz="0" w:space="0" w:color="auto"/>
                  </w:divBdr>
                </w:div>
                <w:div w:id="1301224981">
                  <w:marLeft w:val="0"/>
                  <w:marRight w:val="0"/>
                  <w:marTop w:val="0"/>
                  <w:marBottom w:val="0"/>
                  <w:divBdr>
                    <w:top w:val="none" w:sz="0" w:space="0" w:color="auto"/>
                    <w:left w:val="none" w:sz="0" w:space="0" w:color="auto"/>
                    <w:bottom w:val="none" w:sz="0" w:space="0" w:color="auto"/>
                    <w:right w:val="none" w:sz="0" w:space="0" w:color="auto"/>
                  </w:divBdr>
                </w:div>
                <w:div w:id="371730131">
                  <w:marLeft w:val="0"/>
                  <w:marRight w:val="0"/>
                  <w:marTop w:val="0"/>
                  <w:marBottom w:val="0"/>
                  <w:divBdr>
                    <w:top w:val="none" w:sz="0" w:space="0" w:color="auto"/>
                    <w:left w:val="none" w:sz="0" w:space="0" w:color="auto"/>
                    <w:bottom w:val="none" w:sz="0" w:space="0" w:color="auto"/>
                    <w:right w:val="none" w:sz="0" w:space="0" w:color="auto"/>
                  </w:divBdr>
                </w:div>
                <w:div w:id="1228951944">
                  <w:marLeft w:val="0"/>
                  <w:marRight w:val="0"/>
                  <w:marTop w:val="0"/>
                  <w:marBottom w:val="0"/>
                  <w:divBdr>
                    <w:top w:val="none" w:sz="0" w:space="0" w:color="auto"/>
                    <w:left w:val="none" w:sz="0" w:space="0" w:color="auto"/>
                    <w:bottom w:val="none" w:sz="0" w:space="0" w:color="auto"/>
                    <w:right w:val="none" w:sz="0" w:space="0" w:color="auto"/>
                  </w:divBdr>
                </w:div>
                <w:div w:id="831799754">
                  <w:marLeft w:val="0"/>
                  <w:marRight w:val="0"/>
                  <w:marTop w:val="0"/>
                  <w:marBottom w:val="0"/>
                  <w:divBdr>
                    <w:top w:val="none" w:sz="0" w:space="0" w:color="auto"/>
                    <w:left w:val="none" w:sz="0" w:space="0" w:color="auto"/>
                    <w:bottom w:val="none" w:sz="0" w:space="0" w:color="auto"/>
                    <w:right w:val="none" w:sz="0" w:space="0" w:color="auto"/>
                  </w:divBdr>
                </w:div>
                <w:div w:id="2006977678">
                  <w:marLeft w:val="0"/>
                  <w:marRight w:val="0"/>
                  <w:marTop w:val="0"/>
                  <w:marBottom w:val="0"/>
                  <w:divBdr>
                    <w:top w:val="none" w:sz="0" w:space="0" w:color="auto"/>
                    <w:left w:val="none" w:sz="0" w:space="0" w:color="auto"/>
                    <w:bottom w:val="none" w:sz="0" w:space="0" w:color="auto"/>
                    <w:right w:val="none" w:sz="0" w:space="0" w:color="auto"/>
                  </w:divBdr>
                </w:div>
                <w:div w:id="151216137">
                  <w:marLeft w:val="0"/>
                  <w:marRight w:val="0"/>
                  <w:marTop w:val="0"/>
                  <w:marBottom w:val="0"/>
                  <w:divBdr>
                    <w:top w:val="none" w:sz="0" w:space="0" w:color="auto"/>
                    <w:left w:val="none" w:sz="0" w:space="0" w:color="auto"/>
                    <w:bottom w:val="none" w:sz="0" w:space="0" w:color="auto"/>
                    <w:right w:val="none" w:sz="0" w:space="0" w:color="auto"/>
                  </w:divBdr>
                </w:div>
                <w:div w:id="677074209">
                  <w:marLeft w:val="0"/>
                  <w:marRight w:val="0"/>
                  <w:marTop w:val="0"/>
                  <w:marBottom w:val="0"/>
                  <w:divBdr>
                    <w:top w:val="none" w:sz="0" w:space="0" w:color="auto"/>
                    <w:left w:val="none" w:sz="0" w:space="0" w:color="auto"/>
                    <w:bottom w:val="none" w:sz="0" w:space="0" w:color="auto"/>
                    <w:right w:val="none" w:sz="0" w:space="0" w:color="auto"/>
                  </w:divBdr>
                </w:div>
                <w:div w:id="269364157">
                  <w:marLeft w:val="0"/>
                  <w:marRight w:val="0"/>
                  <w:marTop w:val="0"/>
                  <w:marBottom w:val="0"/>
                  <w:divBdr>
                    <w:top w:val="none" w:sz="0" w:space="0" w:color="auto"/>
                    <w:left w:val="none" w:sz="0" w:space="0" w:color="auto"/>
                    <w:bottom w:val="none" w:sz="0" w:space="0" w:color="auto"/>
                    <w:right w:val="none" w:sz="0" w:space="0" w:color="auto"/>
                  </w:divBdr>
                </w:div>
                <w:div w:id="1821576962">
                  <w:marLeft w:val="0"/>
                  <w:marRight w:val="0"/>
                  <w:marTop w:val="0"/>
                  <w:marBottom w:val="0"/>
                  <w:divBdr>
                    <w:top w:val="none" w:sz="0" w:space="0" w:color="auto"/>
                    <w:left w:val="none" w:sz="0" w:space="0" w:color="auto"/>
                    <w:bottom w:val="none" w:sz="0" w:space="0" w:color="auto"/>
                    <w:right w:val="none" w:sz="0" w:space="0" w:color="auto"/>
                  </w:divBdr>
                </w:div>
                <w:div w:id="1081179180">
                  <w:marLeft w:val="0"/>
                  <w:marRight w:val="0"/>
                  <w:marTop w:val="0"/>
                  <w:marBottom w:val="0"/>
                  <w:divBdr>
                    <w:top w:val="none" w:sz="0" w:space="0" w:color="auto"/>
                    <w:left w:val="none" w:sz="0" w:space="0" w:color="auto"/>
                    <w:bottom w:val="none" w:sz="0" w:space="0" w:color="auto"/>
                    <w:right w:val="none" w:sz="0" w:space="0" w:color="auto"/>
                  </w:divBdr>
                </w:div>
                <w:div w:id="1214078159">
                  <w:marLeft w:val="0"/>
                  <w:marRight w:val="0"/>
                  <w:marTop w:val="0"/>
                  <w:marBottom w:val="0"/>
                  <w:divBdr>
                    <w:top w:val="none" w:sz="0" w:space="0" w:color="auto"/>
                    <w:left w:val="none" w:sz="0" w:space="0" w:color="auto"/>
                    <w:bottom w:val="none" w:sz="0" w:space="0" w:color="auto"/>
                    <w:right w:val="none" w:sz="0" w:space="0" w:color="auto"/>
                  </w:divBdr>
                </w:div>
                <w:div w:id="280576962">
                  <w:marLeft w:val="0"/>
                  <w:marRight w:val="0"/>
                  <w:marTop w:val="0"/>
                  <w:marBottom w:val="0"/>
                  <w:divBdr>
                    <w:top w:val="none" w:sz="0" w:space="0" w:color="auto"/>
                    <w:left w:val="none" w:sz="0" w:space="0" w:color="auto"/>
                    <w:bottom w:val="none" w:sz="0" w:space="0" w:color="auto"/>
                    <w:right w:val="none" w:sz="0" w:space="0" w:color="auto"/>
                  </w:divBdr>
                </w:div>
                <w:div w:id="104884563">
                  <w:marLeft w:val="0"/>
                  <w:marRight w:val="0"/>
                  <w:marTop w:val="0"/>
                  <w:marBottom w:val="0"/>
                  <w:divBdr>
                    <w:top w:val="none" w:sz="0" w:space="0" w:color="auto"/>
                    <w:left w:val="none" w:sz="0" w:space="0" w:color="auto"/>
                    <w:bottom w:val="none" w:sz="0" w:space="0" w:color="auto"/>
                    <w:right w:val="none" w:sz="0" w:space="0" w:color="auto"/>
                  </w:divBdr>
                </w:div>
                <w:div w:id="1063407256">
                  <w:marLeft w:val="0"/>
                  <w:marRight w:val="0"/>
                  <w:marTop w:val="0"/>
                  <w:marBottom w:val="0"/>
                  <w:divBdr>
                    <w:top w:val="none" w:sz="0" w:space="0" w:color="auto"/>
                    <w:left w:val="none" w:sz="0" w:space="0" w:color="auto"/>
                    <w:bottom w:val="none" w:sz="0" w:space="0" w:color="auto"/>
                    <w:right w:val="none" w:sz="0" w:space="0" w:color="auto"/>
                  </w:divBdr>
                </w:div>
                <w:div w:id="1450584270">
                  <w:marLeft w:val="0"/>
                  <w:marRight w:val="0"/>
                  <w:marTop w:val="0"/>
                  <w:marBottom w:val="0"/>
                  <w:divBdr>
                    <w:top w:val="none" w:sz="0" w:space="0" w:color="auto"/>
                    <w:left w:val="none" w:sz="0" w:space="0" w:color="auto"/>
                    <w:bottom w:val="none" w:sz="0" w:space="0" w:color="auto"/>
                    <w:right w:val="none" w:sz="0" w:space="0" w:color="auto"/>
                  </w:divBdr>
                </w:div>
                <w:div w:id="940336173">
                  <w:marLeft w:val="0"/>
                  <w:marRight w:val="0"/>
                  <w:marTop w:val="0"/>
                  <w:marBottom w:val="0"/>
                  <w:divBdr>
                    <w:top w:val="none" w:sz="0" w:space="0" w:color="auto"/>
                    <w:left w:val="none" w:sz="0" w:space="0" w:color="auto"/>
                    <w:bottom w:val="none" w:sz="0" w:space="0" w:color="auto"/>
                    <w:right w:val="none" w:sz="0" w:space="0" w:color="auto"/>
                  </w:divBdr>
                </w:div>
                <w:div w:id="2129154666">
                  <w:marLeft w:val="0"/>
                  <w:marRight w:val="0"/>
                  <w:marTop w:val="0"/>
                  <w:marBottom w:val="0"/>
                  <w:divBdr>
                    <w:top w:val="none" w:sz="0" w:space="0" w:color="auto"/>
                    <w:left w:val="none" w:sz="0" w:space="0" w:color="auto"/>
                    <w:bottom w:val="none" w:sz="0" w:space="0" w:color="auto"/>
                    <w:right w:val="none" w:sz="0" w:space="0" w:color="auto"/>
                  </w:divBdr>
                </w:div>
                <w:div w:id="1942686724">
                  <w:marLeft w:val="0"/>
                  <w:marRight w:val="0"/>
                  <w:marTop w:val="0"/>
                  <w:marBottom w:val="0"/>
                  <w:divBdr>
                    <w:top w:val="none" w:sz="0" w:space="0" w:color="auto"/>
                    <w:left w:val="none" w:sz="0" w:space="0" w:color="auto"/>
                    <w:bottom w:val="none" w:sz="0" w:space="0" w:color="auto"/>
                    <w:right w:val="none" w:sz="0" w:space="0" w:color="auto"/>
                  </w:divBdr>
                </w:div>
                <w:div w:id="568463912">
                  <w:marLeft w:val="0"/>
                  <w:marRight w:val="0"/>
                  <w:marTop w:val="0"/>
                  <w:marBottom w:val="0"/>
                  <w:divBdr>
                    <w:top w:val="none" w:sz="0" w:space="0" w:color="auto"/>
                    <w:left w:val="none" w:sz="0" w:space="0" w:color="auto"/>
                    <w:bottom w:val="none" w:sz="0" w:space="0" w:color="auto"/>
                    <w:right w:val="none" w:sz="0" w:space="0" w:color="auto"/>
                  </w:divBdr>
                </w:div>
                <w:div w:id="1092551584">
                  <w:marLeft w:val="0"/>
                  <w:marRight w:val="0"/>
                  <w:marTop w:val="0"/>
                  <w:marBottom w:val="0"/>
                  <w:divBdr>
                    <w:top w:val="none" w:sz="0" w:space="0" w:color="auto"/>
                    <w:left w:val="none" w:sz="0" w:space="0" w:color="auto"/>
                    <w:bottom w:val="none" w:sz="0" w:space="0" w:color="auto"/>
                    <w:right w:val="none" w:sz="0" w:space="0" w:color="auto"/>
                  </w:divBdr>
                </w:div>
                <w:div w:id="2046325256">
                  <w:marLeft w:val="0"/>
                  <w:marRight w:val="0"/>
                  <w:marTop w:val="0"/>
                  <w:marBottom w:val="0"/>
                  <w:divBdr>
                    <w:top w:val="none" w:sz="0" w:space="0" w:color="auto"/>
                    <w:left w:val="none" w:sz="0" w:space="0" w:color="auto"/>
                    <w:bottom w:val="none" w:sz="0" w:space="0" w:color="auto"/>
                    <w:right w:val="none" w:sz="0" w:space="0" w:color="auto"/>
                  </w:divBdr>
                </w:div>
                <w:div w:id="219874441">
                  <w:marLeft w:val="0"/>
                  <w:marRight w:val="0"/>
                  <w:marTop w:val="0"/>
                  <w:marBottom w:val="0"/>
                  <w:divBdr>
                    <w:top w:val="none" w:sz="0" w:space="0" w:color="auto"/>
                    <w:left w:val="none" w:sz="0" w:space="0" w:color="auto"/>
                    <w:bottom w:val="none" w:sz="0" w:space="0" w:color="auto"/>
                    <w:right w:val="none" w:sz="0" w:space="0" w:color="auto"/>
                  </w:divBdr>
                </w:div>
                <w:div w:id="1526403462">
                  <w:marLeft w:val="0"/>
                  <w:marRight w:val="0"/>
                  <w:marTop w:val="0"/>
                  <w:marBottom w:val="0"/>
                  <w:divBdr>
                    <w:top w:val="none" w:sz="0" w:space="0" w:color="auto"/>
                    <w:left w:val="none" w:sz="0" w:space="0" w:color="auto"/>
                    <w:bottom w:val="none" w:sz="0" w:space="0" w:color="auto"/>
                    <w:right w:val="none" w:sz="0" w:space="0" w:color="auto"/>
                  </w:divBdr>
                </w:div>
                <w:div w:id="447940473">
                  <w:marLeft w:val="0"/>
                  <w:marRight w:val="0"/>
                  <w:marTop w:val="0"/>
                  <w:marBottom w:val="0"/>
                  <w:divBdr>
                    <w:top w:val="none" w:sz="0" w:space="0" w:color="auto"/>
                    <w:left w:val="none" w:sz="0" w:space="0" w:color="auto"/>
                    <w:bottom w:val="none" w:sz="0" w:space="0" w:color="auto"/>
                    <w:right w:val="none" w:sz="0" w:space="0" w:color="auto"/>
                  </w:divBdr>
                </w:div>
              </w:divsChild>
            </w:div>
            <w:div w:id="1737510932">
              <w:marLeft w:val="0"/>
              <w:marRight w:val="0"/>
              <w:marTop w:val="0"/>
              <w:marBottom w:val="0"/>
              <w:divBdr>
                <w:top w:val="none" w:sz="0" w:space="0" w:color="auto"/>
                <w:left w:val="none" w:sz="0" w:space="0" w:color="auto"/>
                <w:bottom w:val="none" w:sz="0" w:space="0" w:color="auto"/>
                <w:right w:val="none" w:sz="0" w:space="0" w:color="auto"/>
              </w:divBdr>
              <w:divsChild>
                <w:div w:id="1475759447">
                  <w:marLeft w:val="0"/>
                  <w:marRight w:val="0"/>
                  <w:marTop w:val="0"/>
                  <w:marBottom w:val="0"/>
                  <w:divBdr>
                    <w:top w:val="none" w:sz="0" w:space="0" w:color="auto"/>
                    <w:left w:val="none" w:sz="0" w:space="0" w:color="auto"/>
                    <w:bottom w:val="none" w:sz="0" w:space="0" w:color="auto"/>
                    <w:right w:val="none" w:sz="0" w:space="0" w:color="auto"/>
                  </w:divBdr>
                </w:div>
                <w:div w:id="149755990">
                  <w:marLeft w:val="0"/>
                  <w:marRight w:val="0"/>
                  <w:marTop w:val="0"/>
                  <w:marBottom w:val="0"/>
                  <w:divBdr>
                    <w:top w:val="none" w:sz="0" w:space="0" w:color="auto"/>
                    <w:left w:val="none" w:sz="0" w:space="0" w:color="auto"/>
                    <w:bottom w:val="none" w:sz="0" w:space="0" w:color="auto"/>
                    <w:right w:val="none" w:sz="0" w:space="0" w:color="auto"/>
                  </w:divBdr>
                </w:div>
                <w:div w:id="328602510">
                  <w:marLeft w:val="0"/>
                  <w:marRight w:val="0"/>
                  <w:marTop w:val="0"/>
                  <w:marBottom w:val="0"/>
                  <w:divBdr>
                    <w:top w:val="none" w:sz="0" w:space="0" w:color="auto"/>
                    <w:left w:val="none" w:sz="0" w:space="0" w:color="auto"/>
                    <w:bottom w:val="none" w:sz="0" w:space="0" w:color="auto"/>
                    <w:right w:val="none" w:sz="0" w:space="0" w:color="auto"/>
                  </w:divBdr>
                </w:div>
                <w:div w:id="624385084">
                  <w:marLeft w:val="0"/>
                  <w:marRight w:val="0"/>
                  <w:marTop w:val="0"/>
                  <w:marBottom w:val="0"/>
                  <w:divBdr>
                    <w:top w:val="none" w:sz="0" w:space="0" w:color="auto"/>
                    <w:left w:val="none" w:sz="0" w:space="0" w:color="auto"/>
                    <w:bottom w:val="none" w:sz="0" w:space="0" w:color="auto"/>
                    <w:right w:val="none" w:sz="0" w:space="0" w:color="auto"/>
                  </w:divBdr>
                </w:div>
                <w:div w:id="323778895">
                  <w:marLeft w:val="0"/>
                  <w:marRight w:val="0"/>
                  <w:marTop w:val="0"/>
                  <w:marBottom w:val="0"/>
                  <w:divBdr>
                    <w:top w:val="none" w:sz="0" w:space="0" w:color="auto"/>
                    <w:left w:val="none" w:sz="0" w:space="0" w:color="auto"/>
                    <w:bottom w:val="none" w:sz="0" w:space="0" w:color="auto"/>
                    <w:right w:val="none" w:sz="0" w:space="0" w:color="auto"/>
                  </w:divBdr>
                </w:div>
                <w:div w:id="1205672733">
                  <w:marLeft w:val="0"/>
                  <w:marRight w:val="0"/>
                  <w:marTop w:val="0"/>
                  <w:marBottom w:val="0"/>
                  <w:divBdr>
                    <w:top w:val="none" w:sz="0" w:space="0" w:color="auto"/>
                    <w:left w:val="none" w:sz="0" w:space="0" w:color="auto"/>
                    <w:bottom w:val="none" w:sz="0" w:space="0" w:color="auto"/>
                    <w:right w:val="none" w:sz="0" w:space="0" w:color="auto"/>
                  </w:divBdr>
                </w:div>
                <w:div w:id="870804826">
                  <w:marLeft w:val="0"/>
                  <w:marRight w:val="0"/>
                  <w:marTop w:val="0"/>
                  <w:marBottom w:val="0"/>
                  <w:divBdr>
                    <w:top w:val="none" w:sz="0" w:space="0" w:color="auto"/>
                    <w:left w:val="none" w:sz="0" w:space="0" w:color="auto"/>
                    <w:bottom w:val="none" w:sz="0" w:space="0" w:color="auto"/>
                    <w:right w:val="none" w:sz="0" w:space="0" w:color="auto"/>
                  </w:divBdr>
                </w:div>
                <w:div w:id="857544166">
                  <w:marLeft w:val="0"/>
                  <w:marRight w:val="0"/>
                  <w:marTop w:val="0"/>
                  <w:marBottom w:val="0"/>
                  <w:divBdr>
                    <w:top w:val="none" w:sz="0" w:space="0" w:color="auto"/>
                    <w:left w:val="none" w:sz="0" w:space="0" w:color="auto"/>
                    <w:bottom w:val="none" w:sz="0" w:space="0" w:color="auto"/>
                    <w:right w:val="none" w:sz="0" w:space="0" w:color="auto"/>
                  </w:divBdr>
                </w:div>
                <w:div w:id="1105807277">
                  <w:marLeft w:val="0"/>
                  <w:marRight w:val="0"/>
                  <w:marTop w:val="0"/>
                  <w:marBottom w:val="0"/>
                  <w:divBdr>
                    <w:top w:val="none" w:sz="0" w:space="0" w:color="auto"/>
                    <w:left w:val="none" w:sz="0" w:space="0" w:color="auto"/>
                    <w:bottom w:val="none" w:sz="0" w:space="0" w:color="auto"/>
                    <w:right w:val="none" w:sz="0" w:space="0" w:color="auto"/>
                  </w:divBdr>
                </w:div>
                <w:div w:id="76367776">
                  <w:marLeft w:val="0"/>
                  <w:marRight w:val="0"/>
                  <w:marTop w:val="0"/>
                  <w:marBottom w:val="0"/>
                  <w:divBdr>
                    <w:top w:val="none" w:sz="0" w:space="0" w:color="auto"/>
                    <w:left w:val="none" w:sz="0" w:space="0" w:color="auto"/>
                    <w:bottom w:val="none" w:sz="0" w:space="0" w:color="auto"/>
                    <w:right w:val="none" w:sz="0" w:space="0" w:color="auto"/>
                  </w:divBdr>
                </w:div>
                <w:div w:id="293755012">
                  <w:marLeft w:val="0"/>
                  <w:marRight w:val="0"/>
                  <w:marTop w:val="0"/>
                  <w:marBottom w:val="0"/>
                  <w:divBdr>
                    <w:top w:val="none" w:sz="0" w:space="0" w:color="auto"/>
                    <w:left w:val="none" w:sz="0" w:space="0" w:color="auto"/>
                    <w:bottom w:val="none" w:sz="0" w:space="0" w:color="auto"/>
                    <w:right w:val="none" w:sz="0" w:space="0" w:color="auto"/>
                  </w:divBdr>
                </w:div>
                <w:div w:id="1083258435">
                  <w:marLeft w:val="0"/>
                  <w:marRight w:val="0"/>
                  <w:marTop w:val="0"/>
                  <w:marBottom w:val="0"/>
                  <w:divBdr>
                    <w:top w:val="none" w:sz="0" w:space="0" w:color="auto"/>
                    <w:left w:val="none" w:sz="0" w:space="0" w:color="auto"/>
                    <w:bottom w:val="none" w:sz="0" w:space="0" w:color="auto"/>
                    <w:right w:val="none" w:sz="0" w:space="0" w:color="auto"/>
                  </w:divBdr>
                </w:div>
                <w:div w:id="1267729968">
                  <w:marLeft w:val="0"/>
                  <w:marRight w:val="0"/>
                  <w:marTop w:val="0"/>
                  <w:marBottom w:val="0"/>
                  <w:divBdr>
                    <w:top w:val="none" w:sz="0" w:space="0" w:color="auto"/>
                    <w:left w:val="none" w:sz="0" w:space="0" w:color="auto"/>
                    <w:bottom w:val="none" w:sz="0" w:space="0" w:color="auto"/>
                    <w:right w:val="none" w:sz="0" w:space="0" w:color="auto"/>
                  </w:divBdr>
                </w:div>
                <w:div w:id="573511281">
                  <w:marLeft w:val="0"/>
                  <w:marRight w:val="0"/>
                  <w:marTop w:val="0"/>
                  <w:marBottom w:val="0"/>
                  <w:divBdr>
                    <w:top w:val="none" w:sz="0" w:space="0" w:color="auto"/>
                    <w:left w:val="none" w:sz="0" w:space="0" w:color="auto"/>
                    <w:bottom w:val="none" w:sz="0" w:space="0" w:color="auto"/>
                    <w:right w:val="none" w:sz="0" w:space="0" w:color="auto"/>
                  </w:divBdr>
                </w:div>
                <w:div w:id="835654806">
                  <w:marLeft w:val="0"/>
                  <w:marRight w:val="0"/>
                  <w:marTop w:val="0"/>
                  <w:marBottom w:val="0"/>
                  <w:divBdr>
                    <w:top w:val="none" w:sz="0" w:space="0" w:color="auto"/>
                    <w:left w:val="none" w:sz="0" w:space="0" w:color="auto"/>
                    <w:bottom w:val="none" w:sz="0" w:space="0" w:color="auto"/>
                    <w:right w:val="none" w:sz="0" w:space="0" w:color="auto"/>
                  </w:divBdr>
                </w:div>
                <w:div w:id="1988242406">
                  <w:marLeft w:val="0"/>
                  <w:marRight w:val="0"/>
                  <w:marTop w:val="0"/>
                  <w:marBottom w:val="0"/>
                  <w:divBdr>
                    <w:top w:val="none" w:sz="0" w:space="0" w:color="auto"/>
                    <w:left w:val="none" w:sz="0" w:space="0" w:color="auto"/>
                    <w:bottom w:val="none" w:sz="0" w:space="0" w:color="auto"/>
                    <w:right w:val="none" w:sz="0" w:space="0" w:color="auto"/>
                  </w:divBdr>
                </w:div>
                <w:div w:id="1703246342">
                  <w:marLeft w:val="0"/>
                  <w:marRight w:val="0"/>
                  <w:marTop w:val="0"/>
                  <w:marBottom w:val="0"/>
                  <w:divBdr>
                    <w:top w:val="none" w:sz="0" w:space="0" w:color="auto"/>
                    <w:left w:val="none" w:sz="0" w:space="0" w:color="auto"/>
                    <w:bottom w:val="none" w:sz="0" w:space="0" w:color="auto"/>
                    <w:right w:val="none" w:sz="0" w:space="0" w:color="auto"/>
                  </w:divBdr>
                </w:div>
                <w:div w:id="2072843309">
                  <w:marLeft w:val="0"/>
                  <w:marRight w:val="0"/>
                  <w:marTop w:val="0"/>
                  <w:marBottom w:val="0"/>
                  <w:divBdr>
                    <w:top w:val="none" w:sz="0" w:space="0" w:color="auto"/>
                    <w:left w:val="none" w:sz="0" w:space="0" w:color="auto"/>
                    <w:bottom w:val="none" w:sz="0" w:space="0" w:color="auto"/>
                    <w:right w:val="none" w:sz="0" w:space="0" w:color="auto"/>
                  </w:divBdr>
                </w:div>
                <w:div w:id="1777866955">
                  <w:marLeft w:val="0"/>
                  <w:marRight w:val="0"/>
                  <w:marTop w:val="0"/>
                  <w:marBottom w:val="0"/>
                  <w:divBdr>
                    <w:top w:val="none" w:sz="0" w:space="0" w:color="auto"/>
                    <w:left w:val="none" w:sz="0" w:space="0" w:color="auto"/>
                    <w:bottom w:val="none" w:sz="0" w:space="0" w:color="auto"/>
                    <w:right w:val="none" w:sz="0" w:space="0" w:color="auto"/>
                  </w:divBdr>
                </w:div>
                <w:div w:id="359167258">
                  <w:marLeft w:val="0"/>
                  <w:marRight w:val="0"/>
                  <w:marTop w:val="0"/>
                  <w:marBottom w:val="0"/>
                  <w:divBdr>
                    <w:top w:val="none" w:sz="0" w:space="0" w:color="auto"/>
                    <w:left w:val="none" w:sz="0" w:space="0" w:color="auto"/>
                    <w:bottom w:val="none" w:sz="0" w:space="0" w:color="auto"/>
                    <w:right w:val="none" w:sz="0" w:space="0" w:color="auto"/>
                  </w:divBdr>
                </w:div>
                <w:div w:id="204489053">
                  <w:marLeft w:val="0"/>
                  <w:marRight w:val="0"/>
                  <w:marTop w:val="0"/>
                  <w:marBottom w:val="0"/>
                  <w:divBdr>
                    <w:top w:val="none" w:sz="0" w:space="0" w:color="auto"/>
                    <w:left w:val="none" w:sz="0" w:space="0" w:color="auto"/>
                    <w:bottom w:val="none" w:sz="0" w:space="0" w:color="auto"/>
                    <w:right w:val="none" w:sz="0" w:space="0" w:color="auto"/>
                  </w:divBdr>
                </w:div>
                <w:div w:id="875698429">
                  <w:marLeft w:val="0"/>
                  <w:marRight w:val="0"/>
                  <w:marTop w:val="0"/>
                  <w:marBottom w:val="0"/>
                  <w:divBdr>
                    <w:top w:val="none" w:sz="0" w:space="0" w:color="auto"/>
                    <w:left w:val="none" w:sz="0" w:space="0" w:color="auto"/>
                    <w:bottom w:val="none" w:sz="0" w:space="0" w:color="auto"/>
                    <w:right w:val="none" w:sz="0" w:space="0" w:color="auto"/>
                  </w:divBdr>
                </w:div>
                <w:div w:id="291056047">
                  <w:marLeft w:val="0"/>
                  <w:marRight w:val="0"/>
                  <w:marTop w:val="0"/>
                  <w:marBottom w:val="0"/>
                  <w:divBdr>
                    <w:top w:val="none" w:sz="0" w:space="0" w:color="auto"/>
                    <w:left w:val="none" w:sz="0" w:space="0" w:color="auto"/>
                    <w:bottom w:val="none" w:sz="0" w:space="0" w:color="auto"/>
                    <w:right w:val="none" w:sz="0" w:space="0" w:color="auto"/>
                  </w:divBdr>
                </w:div>
                <w:div w:id="1096825825">
                  <w:marLeft w:val="0"/>
                  <w:marRight w:val="0"/>
                  <w:marTop w:val="0"/>
                  <w:marBottom w:val="0"/>
                  <w:divBdr>
                    <w:top w:val="none" w:sz="0" w:space="0" w:color="auto"/>
                    <w:left w:val="none" w:sz="0" w:space="0" w:color="auto"/>
                    <w:bottom w:val="none" w:sz="0" w:space="0" w:color="auto"/>
                    <w:right w:val="none" w:sz="0" w:space="0" w:color="auto"/>
                  </w:divBdr>
                </w:div>
                <w:div w:id="2121609704">
                  <w:marLeft w:val="0"/>
                  <w:marRight w:val="0"/>
                  <w:marTop w:val="0"/>
                  <w:marBottom w:val="0"/>
                  <w:divBdr>
                    <w:top w:val="none" w:sz="0" w:space="0" w:color="auto"/>
                    <w:left w:val="none" w:sz="0" w:space="0" w:color="auto"/>
                    <w:bottom w:val="none" w:sz="0" w:space="0" w:color="auto"/>
                    <w:right w:val="none" w:sz="0" w:space="0" w:color="auto"/>
                  </w:divBdr>
                </w:div>
                <w:div w:id="2115897973">
                  <w:marLeft w:val="0"/>
                  <w:marRight w:val="0"/>
                  <w:marTop w:val="0"/>
                  <w:marBottom w:val="0"/>
                  <w:divBdr>
                    <w:top w:val="none" w:sz="0" w:space="0" w:color="auto"/>
                    <w:left w:val="none" w:sz="0" w:space="0" w:color="auto"/>
                    <w:bottom w:val="none" w:sz="0" w:space="0" w:color="auto"/>
                    <w:right w:val="none" w:sz="0" w:space="0" w:color="auto"/>
                  </w:divBdr>
                </w:div>
                <w:div w:id="1445535114">
                  <w:marLeft w:val="0"/>
                  <w:marRight w:val="0"/>
                  <w:marTop w:val="0"/>
                  <w:marBottom w:val="0"/>
                  <w:divBdr>
                    <w:top w:val="none" w:sz="0" w:space="0" w:color="auto"/>
                    <w:left w:val="none" w:sz="0" w:space="0" w:color="auto"/>
                    <w:bottom w:val="none" w:sz="0" w:space="0" w:color="auto"/>
                    <w:right w:val="none" w:sz="0" w:space="0" w:color="auto"/>
                  </w:divBdr>
                </w:div>
                <w:div w:id="1029380902">
                  <w:marLeft w:val="0"/>
                  <w:marRight w:val="0"/>
                  <w:marTop w:val="0"/>
                  <w:marBottom w:val="0"/>
                  <w:divBdr>
                    <w:top w:val="none" w:sz="0" w:space="0" w:color="auto"/>
                    <w:left w:val="none" w:sz="0" w:space="0" w:color="auto"/>
                    <w:bottom w:val="none" w:sz="0" w:space="0" w:color="auto"/>
                    <w:right w:val="none" w:sz="0" w:space="0" w:color="auto"/>
                  </w:divBdr>
                </w:div>
                <w:div w:id="455106284">
                  <w:marLeft w:val="0"/>
                  <w:marRight w:val="0"/>
                  <w:marTop w:val="0"/>
                  <w:marBottom w:val="0"/>
                  <w:divBdr>
                    <w:top w:val="none" w:sz="0" w:space="0" w:color="auto"/>
                    <w:left w:val="none" w:sz="0" w:space="0" w:color="auto"/>
                    <w:bottom w:val="none" w:sz="0" w:space="0" w:color="auto"/>
                    <w:right w:val="none" w:sz="0" w:space="0" w:color="auto"/>
                  </w:divBdr>
                </w:div>
                <w:div w:id="605188203">
                  <w:marLeft w:val="0"/>
                  <w:marRight w:val="0"/>
                  <w:marTop w:val="0"/>
                  <w:marBottom w:val="0"/>
                  <w:divBdr>
                    <w:top w:val="none" w:sz="0" w:space="0" w:color="auto"/>
                    <w:left w:val="none" w:sz="0" w:space="0" w:color="auto"/>
                    <w:bottom w:val="none" w:sz="0" w:space="0" w:color="auto"/>
                    <w:right w:val="none" w:sz="0" w:space="0" w:color="auto"/>
                  </w:divBdr>
                </w:div>
                <w:div w:id="1950500591">
                  <w:marLeft w:val="0"/>
                  <w:marRight w:val="0"/>
                  <w:marTop w:val="0"/>
                  <w:marBottom w:val="0"/>
                  <w:divBdr>
                    <w:top w:val="none" w:sz="0" w:space="0" w:color="auto"/>
                    <w:left w:val="none" w:sz="0" w:space="0" w:color="auto"/>
                    <w:bottom w:val="none" w:sz="0" w:space="0" w:color="auto"/>
                    <w:right w:val="none" w:sz="0" w:space="0" w:color="auto"/>
                  </w:divBdr>
                </w:div>
                <w:div w:id="1166165670">
                  <w:marLeft w:val="0"/>
                  <w:marRight w:val="0"/>
                  <w:marTop w:val="0"/>
                  <w:marBottom w:val="0"/>
                  <w:divBdr>
                    <w:top w:val="none" w:sz="0" w:space="0" w:color="auto"/>
                    <w:left w:val="none" w:sz="0" w:space="0" w:color="auto"/>
                    <w:bottom w:val="none" w:sz="0" w:space="0" w:color="auto"/>
                    <w:right w:val="none" w:sz="0" w:space="0" w:color="auto"/>
                  </w:divBdr>
                </w:div>
                <w:div w:id="2063677437">
                  <w:marLeft w:val="0"/>
                  <w:marRight w:val="0"/>
                  <w:marTop w:val="0"/>
                  <w:marBottom w:val="0"/>
                  <w:divBdr>
                    <w:top w:val="none" w:sz="0" w:space="0" w:color="auto"/>
                    <w:left w:val="none" w:sz="0" w:space="0" w:color="auto"/>
                    <w:bottom w:val="none" w:sz="0" w:space="0" w:color="auto"/>
                    <w:right w:val="none" w:sz="0" w:space="0" w:color="auto"/>
                  </w:divBdr>
                </w:div>
                <w:div w:id="1672559437">
                  <w:marLeft w:val="0"/>
                  <w:marRight w:val="0"/>
                  <w:marTop w:val="0"/>
                  <w:marBottom w:val="0"/>
                  <w:divBdr>
                    <w:top w:val="none" w:sz="0" w:space="0" w:color="auto"/>
                    <w:left w:val="none" w:sz="0" w:space="0" w:color="auto"/>
                    <w:bottom w:val="none" w:sz="0" w:space="0" w:color="auto"/>
                    <w:right w:val="none" w:sz="0" w:space="0" w:color="auto"/>
                  </w:divBdr>
                </w:div>
                <w:div w:id="1813134164">
                  <w:marLeft w:val="0"/>
                  <w:marRight w:val="0"/>
                  <w:marTop w:val="0"/>
                  <w:marBottom w:val="0"/>
                  <w:divBdr>
                    <w:top w:val="none" w:sz="0" w:space="0" w:color="auto"/>
                    <w:left w:val="none" w:sz="0" w:space="0" w:color="auto"/>
                    <w:bottom w:val="none" w:sz="0" w:space="0" w:color="auto"/>
                    <w:right w:val="none" w:sz="0" w:space="0" w:color="auto"/>
                  </w:divBdr>
                </w:div>
                <w:div w:id="815881228">
                  <w:marLeft w:val="0"/>
                  <w:marRight w:val="0"/>
                  <w:marTop w:val="0"/>
                  <w:marBottom w:val="0"/>
                  <w:divBdr>
                    <w:top w:val="none" w:sz="0" w:space="0" w:color="auto"/>
                    <w:left w:val="none" w:sz="0" w:space="0" w:color="auto"/>
                    <w:bottom w:val="none" w:sz="0" w:space="0" w:color="auto"/>
                    <w:right w:val="none" w:sz="0" w:space="0" w:color="auto"/>
                  </w:divBdr>
                </w:div>
                <w:div w:id="1893346213">
                  <w:marLeft w:val="0"/>
                  <w:marRight w:val="0"/>
                  <w:marTop w:val="0"/>
                  <w:marBottom w:val="0"/>
                  <w:divBdr>
                    <w:top w:val="none" w:sz="0" w:space="0" w:color="auto"/>
                    <w:left w:val="none" w:sz="0" w:space="0" w:color="auto"/>
                    <w:bottom w:val="none" w:sz="0" w:space="0" w:color="auto"/>
                    <w:right w:val="none" w:sz="0" w:space="0" w:color="auto"/>
                  </w:divBdr>
                </w:div>
                <w:div w:id="861745838">
                  <w:marLeft w:val="0"/>
                  <w:marRight w:val="0"/>
                  <w:marTop w:val="0"/>
                  <w:marBottom w:val="0"/>
                  <w:divBdr>
                    <w:top w:val="none" w:sz="0" w:space="0" w:color="auto"/>
                    <w:left w:val="none" w:sz="0" w:space="0" w:color="auto"/>
                    <w:bottom w:val="none" w:sz="0" w:space="0" w:color="auto"/>
                    <w:right w:val="none" w:sz="0" w:space="0" w:color="auto"/>
                  </w:divBdr>
                </w:div>
                <w:div w:id="729769722">
                  <w:marLeft w:val="0"/>
                  <w:marRight w:val="0"/>
                  <w:marTop w:val="0"/>
                  <w:marBottom w:val="0"/>
                  <w:divBdr>
                    <w:top w:val="none" w:sz="0" w:space="0" w:color="auto"/>
                    <w:left w:val="none" w:sz="0" w:space="0" w:color="auto"/>
                    <w:bottom w:val="none" w:sz="0" w:space="0" w:color="auto"/>
                    <w:right w:val="none" w:sz="0" w:space="0" w:color="auto"/>
                  </w:divBdr>
                </w:div>
                <w:div w:id="1280837306">
                  <w:marLeft w:val="0"/>
                  <w:marRight w:val="0"/>
                  <w:marTop w:val="0"/>
                  <w:marBottom w:val="0"/>
                  <w:divBdr>
                    <w:top w:val="none" w:sz="0" w:space="0" w:color="auto"/>
                    <w:left w:val="none" w:sz="0" w:space="0" w:color="auto"/>
                    <w:bottom w:val="none" w:sz="0" w:space="0" w:color="auto"/>
                    <w:right w:val="none" w:sz="0" w:space="0" w:color="auto"/>
                  </w:divBdr>
                </w:div>
                <w:div w:id="198472634">
                  <w:marLeft w:val="0"/>
                  <w:marRight w:val="0"/>
                  <w:marTop w:val="0"/>
                  <w:marBottom w:val="0"/>
                  <w:divBdr>
                    <w:top w:val="none" w:sz="0" w:space="0" w:color="auto"/>
                    <w:left w:val="none" w:sz="0" w:space="0" w:color="auto"/>
                    <w:bottom w:val="none" w:sz="0" w:space="0" w:color="auto"/>
                    <w:right w:val="none" w:sz="0" w:space="0" w:color="auto"/>
                  </w:divBdr>
                </w:div>
                <w:div w:id="13846936">
                  <w:marLeft w:val="0"/>
                  <w:marRight w:val="0"/>
                  <w:marTop w:val="0"/>
                  <w:marBottom w:val="0"/>
                  <w:divBdr>
                    <w:top w:val="none" w:sz="0" w:space="0" w:color="auto"/>
                    <w:left w:val="none" w:sz="0" w:space="0" w:color="auto"/>
                    <w:bottom w:val="none" w:sz="0" w:space="0" w:color="auto"/>
                    <w:right w:val="none" w:sz="0" w:space="0" w:color="auto"/>
                  </w:divBdr>
                </w:div>
                <w:div w:id="610865353">
                  <w:marLeft w:val="0"/>
                  <w:marRight w:val="0"/>
                  <w:marTop w:val="0"/>
                  <w:marBottom w:val="0"/>
                  <w:divBdr>
                    <w:top w:val="none" w:sz="0" w:space="0" w:color="auto"/>
                    <w:left w:val="none" w:sz="0" w:space="0" w:color="auto"/>
                    <w:bottom w:val="none" w:sz="0" w:space="0" w:color="auto"/>
                    <w:right w:val="none" w:sz="0" w:space="0" w:color="auto"/>
                  </w:divBdr>
                </w:div>
                <w:div w:id="2057504696">
                  <w:marLeft w:val="0"/>
                  <w:marRight w:val="0"/>
                  <w:marTop w:val="0"/>
                  <w:marBottom w:val="0"/>
                  <w:divBdr>
                    <w:top w:val="none" w:sz="0" w:space="0" w:color="auto"/>
                    <w:left w:val="none" w:sz="0" w:space="0" w:color="auto"/>
                    <w:bottom w:val="none" w:sz="0" w:space="0" w:color="auto"/>
                    <w:right w:val="none" w:sz="0" w:space="0" w:color="auto"/>
                  </w:divBdr>
                </w:div>
                <w:div w:id="163323854">
                  <w:marLeft w:val="0"/>
                  <w:marRight w:val="0"/>
                  <w:marTop w:val="0"/>
                  <w:marBottom w:val="0"/>
                  <w:divBdr>
                    <w:top w:val="none" w:sz="0" w:space="0" w:color="auto"/>
                    <w:left w:val="none" w:sz="0" w:space="0" w:color="auto"/>
                    <w:bottom w:val="none" w:sz="0" w:space="0" w:color="auto"/>
                    <w:right w:val="none" w:sz="0" w:space="0" w:color="auto"/>
                  </w:divBdr>
                </w:div>
                <w:div w:id="1928225293">
                  <w:marLeft w:val="0"/>
                  <w:marRight w:val="0"/>
                  <w:marTop w:val="0"/>
                  <w:marBottom w:val="0"/>
                  <w:divBdr>
                    <w:top w:val="none" w:sz="0" w:space="0" w:color="auto"/>
                    <w:left w:val="none" w:sz="0" w:space="0" w:color="auto"/>
                    <w:bottom w:val="none" w:sz="0" w:space="0" w:color="auto"/>
                    <w:right w:val="none" w:sz="0" w:space="0" w:color="auto"/>
                  </w:divBdr>
                </w:div>
                <w:div w:id="793593978">
                  <w:marLeft w:val="0"/>
                  <w:marRight w:val="0"/>
                  <w:marTop w:val="0"/>
                  <w:marBottom w:val="0"/>
                  <w:divBdr>
                    <w:top w:val="none" w:sz="0" w:space="0" w:color="auto"/>
                    <w:left w:val="none" w:sz="0" w:space="0" w:color="auto"/>
                    <w:bottom w:val="none" w:sz="0" w:space="0" w:color="auto"/>
                    <w:right w:val="none" w:sz="0" w:space="0" w:color="auto"/>
                  </w:divBdr>
                </w:div>
              </w:divsChild>
            </w:div>
            <w:div w:id="854461174">
              <w:marLeft w:val="0"/>
              <w:marRight w:val="0"/>
              <w:marTop w:val="0"/>
              <w:marBottom w:val="0"/>
              <w:divBdr>
                <w:top w:val="none" w:sz="0" w:space="0" w:color="auto"/>
                <w:left w:val="none" w:sz="0" w:space="0" w:color="auto"/>
                <w:bottom w:val="none" w:sz="0" w:space="0" w:color="auto"/>
                <w:right w:val="none" w:sz="0" w:space="0" w:color="auto"/>
              </w:divBdr>
              <w:divsChild>
                <w:div w:id="603197049">
                  <w:marLeft w:val="0"/>
                  <w:marRight w:val="0"/>
                  <w:marTop w:val="0"/>
                  <w:marBottom w:val="0"/>
                  <w:divBdr>
                    <w:top w:val="none" w:sz="0" w:space="0" w:color="auto"/>
                    <w:left w:val="none" w:sz="0" w:space="0" w:color="auto"/>
                    <w:bottom w:val="none" w:sz="0" w:space="0" w:color="auto"/>
                    <w:right w:val="none" w:sz="0" w:space="0" w:color="auto"/>
                  </w:divBdr>
                </w:div>
                <w:div w:id="680162925">
                  <w:marLeft w:val="0"/>
                  <w:marRight w:val="0"/>
                  <w:marTop w:val="0"/>
                  <w:marBottom w:val="0"/>
                  <w:divBdr>
                    <w:top w:val="none" w:sz="0" w:space="0" w:color="auto"/>
                    <w:left w:val="none" w:sz="0" w:space="0" w:color="auto"/>
                    <w:bottom w:val="none" w:sz="0" w:space="0" w:color="auto"/>
                    <w:right w:val="none" w:sz="0" w:space="0" w:color="auto"/>
                  </w:divBdr>
                </w:div>
                <w:div w:id="1783110560">
                  <w:marLeft w:val="0"/>
                  <w:marRight w:val="0"/>
                  <w:marTop w:val="0"/>
                  <w:marBottom w:val="0"/>
                  <w:divBdr>
                    <w:top w:val="none" w:sz="0" w:space="0" w:color="auto"/>
                    <w:left w:val="none" w:sz="0" w:space="0" w:color="auto"/>
                    <w:bottom w:val="none" w:sz="0" w:space="0" w:color="auto"/>
                    <w:right w:val="none" w:sz="0" w:space="0" w:color="auto"/>
                  </w:divBdr>
                </w:div>
                <w:div w:id="1893886461">
                  <w:marLeft w:val="0"/>
                  <w:marRight w:val="0"/>
                  <w:marTop w:val="0"/>
                  <w:marBottom w:val="0"/>
                  <w:divBdr>
                    <w:top w:val="none" w:sz="0" w:space="0" w:color="auto"/>
                    <w:left w:val="none" w:sz="0" w:space="0" w:color="auto"/>
                    <w:bottom w:val="none" w:sz="0" w:space="0" w:color="auto"/>
                    <w:right w:val="none" w:sz="0" w:space="0" w:color="auto"/>
                  </w:divBdr>
                </w:div>
                <w:div w:id="805197023">
                  <w:marLeft w:val="0"/>
                  <w:marRight w:val="0"/>
                  <w:marTop w:val="0"/>
                  <w:marBottom w:val="0"/>
                  <w:divBdr>
                    <w:top w:val="none" w:sz="0" w:space="0" w:color="auto"/>
                    <w:left w:val="none" w:sz="0" w:space="0" w:color="auto"/>
                    <w:bottom w:val="none" w:sz="0" w:space="0" w:color="auto"/>
                    <w:right w:val="none" w:sz="0" w:space="0" w:color="auto"/>
                  </w:divBdr>
                </w:div>
                <w:div w:id="1828084466">
                  <w:marLeft w:val="0"/>
                  <w:marRight w:val="0"/>
                  <w:marTop w:val="0"/>
                  <w:marBottom w:val="0"/>
                  <w:divBdr>
                    <w:top w:val="none" w:sz="0" w:space="0" w:color="auto"/>
                    <w:left w:val="none" w:sz="0" w:space="0" w:color="auto"/>
                    <w:bottom w:val="none" w:sz="0" w:space="0" w:color="auto"/>
                    <w:right w:val="none" w:sz="0" w:space="0" w:color="auto"/>
                  </w:divBdr>
                </w:div>
                <w:div w:id="827095456">
                  <w:marLeft w:val="0"/>
                  <w:marRight w:val="0"/>
                  <w:marTop w:val="0"/>
                  <w:marBottom w:val="0"/>
                  <w:divBdr>
                    <w:top w:val="none" w:sz="0" w:space="0" w:color="auto"/>
                    <w:left w:val="none" w:sz="0" w:space="0" w:color="auto"/>
                    <w:bottom w:val="none" w:sz="0" w:space="0" w:color="auto"/>
                    <w:right w:val="none" w:sz="0" w:space="0" w:color="auto"/>
                  </w:divBdr>
                </w:div>
                <w:div w:id="1496800399">
                  <w:marLeft w:val="0"/>
                  <w:marRight w:val="0"/>
                  <w:marTop w:val="0"/>
                  <w:marBottom w:val="0"/>
                  <w:divBdr>
                    <w:top w:val="none" w:sz="0" w:space="0" w:color="auto"/>
                    <w:left w:val="none" w:sz="0" w:space="0" w:color="auto"/>
                    <w:bottom w:val="none" w:sz="0" w:space="0" w:color="auto"/>
                    <w:right w:val="none" w:sz="0" w:space="0" w:color="auto"/>
                  </w:divBdr>
                </w:div>
                <w:div w:id="1410885845">
                  <w:marLeft w:val="0"/>
                  <w:marRight w:val="0"/>
                  <w:marTop w:val="0"/>
                  <w:marBottom w:val="0"/>
                  <w:divBdr>
                    <w:top w:val="none" w:sz="0" w:space="0" w:color="auto"/>
                    <w:left w:val="none" w:sz="0" w:space="0" w:color="auto"/>
                    <w:bottom w:val="none" w:sz="0" w:space="0" w:color="auto"/>
                    <w:right w:val="none" w:sz="0" w:space="0" w:color="auto"/>
                  </w:divBdr>
                </w:div>
                <w:div w:id="1231041215">
                  <w:marLeft w:val="0"/>
                  <w:marRight w:val="0"/>
                  <w:marTop w:val="0"/>
                  <w:marBottom w:val="0"/>
                  <w:divBdr>
                    <w:top w:val="none" w:sz="0" w:space="0" w:color="auto"/>
                    <w:left w:val="none" w:sz="0" w:space="0" w:color="auto"/>
                    <w:bottom w:val="none" w:sz="0" w:space="0" w:color="auto"/>
                    <w:right w:val="none" w:sz="0" w:space="0" w:color="auto"/>
                  </w:divBdr>
                </w:div>
                <w:div w:id="762991274">
                  <w:marLeft w:val="0"/>
                  <w:marRight w:val="0"/>
                  <w:marTop w:val="0"/>
                  <w:marBottom w:val="0"/>
                  <w:divBdr>
                    <w:top w:val="none" w:sz="0" w:space="0" w:color="auto"/>
                    <w:left w:val="none" w:sz="0" w:space="0" w:color="auto"/>
                    <w:bottom w:val="none" w:sz="0" w:space="0" w:color="auto"/>
                    <w:right w:val="none" w:sz="0" w:space="0" w:color="auto"/>
                  </w:divBdr>
                </w:div>
                <w:div w:id="157615937">
                  <w:marLeft w:val="0"/>
                  <w:marRight w:val="0"/>
                  <w:marTop w:val="0"/>
                  <w:marBottom w:val="0"/>
                  <w:divBdr>
                    <w:top w:val="none" w:sz="0" w:space="0" w:color="auto"/>
                    <w:left w:val="none" w:sz="0" w:space="0" w:color="auto"/>
                    <w:bottom w:val="none" w:sz="0" w:space="0" w:color="auto"/>
                    <w:right w:val="none" w:sz="0" w:space="0" w:color="auto"/>
                  </w:divBdr>
                </w:div>
                <w:div w:id="460222379">
                  <w:marLeft w:val="0"/>
                  <w:marRight w:val="0"/>
                  <w:marTop w:val="0"/>
                  <w:marBottom w:val="0"/>
                  <w:divBdr>
                    <w:top w:val="none" w:sz="0" w:space="0" w:color="auto"/>
                    <w:left w:val="none" w:sz="0" w:space="0" w:color="auto"/>
                    <w:bottom w:val="none" w:sz="0" w:space="0" w:color="auto"/>
                    <w:right w:val="none" w:sz="0" w:space="0" w:color="auto"/>
                  </w:divBdr>
                </w:div>
                <w:div w:id="577902331">
                  <w:marLeft w:val="0"/>
                  <w:marRight w:val="0"/>
                  <w:marTop w:val="0"/>
                  <w:marBottom w:val="0"/>
                  <w:divBdr>
                    <w:top w:val="none" w:sz="0" w:space="0" w:color="auto"/>
                    <w:left w:val="none" w:sz="0" w:space="0" w:color="auto"/>
                    <w:bottom w:val="none" w:sz="0" w:space="0" w:color="auto"/>
                    <w:right w:val="none" w:sz="0" w:space="0" w:color="auto"/>
                  </w:divBdr>
                </w:div>
                <w:div w:id="230508288">
                  <w:marLeft w:val="0"/>
                  <w:marRight w:val="0"/>
                  <w:marTop w:val="0"/>
                  <w:marBottom w:val="0"/>
                  <w:divBdr>
                    <w:top w:val="none" w:sz="0" w:space="0" w:color="auto"/>
                    <w:left w:val="none" w:sz="0" w:space="0" w:color="auto"/>
                    <w:bottom w:val="none" w:sz="0" w:space="0" w:color="auto"/>
                    <w:right w:val="none" w:sz="0" w:space="0" w:color="auto"/>
                  </w:divBdr>
                </w:div>
                <w:div w:id="2106687283">
                  <w:marLeft w:val="0"/>
                  <w:marRight w:val="0"/>
                  <w:marTop w:val="0"/>
                  <w:marBottom w:val="0"/>
                  <w:divBdr>
                    <w:top w:val="none" w:sz="0" w:space="0" w:color="auto"/>
                    <w:left w:val="none" w:sz="0" w:space="0" w:color="auto"/>
                    <w:bottom w:val="none" w:sz="0" w:space="0" w:color="auto"/>
                    <w:right w:val="none" w:sz="0" w:space="0" w:color="auto"/>
                  </w:divBdr>
                </w:div>
                <w:div w:id="1346323760">
                  <w:marLeft w:val="0"/>
                  <w:marRight w:val="0"/>
                  <w:marTop w:val="0"/>
                  <w:marBottom w:val="0"/>
                  <w:divBdr>
                    <w:top w:val="none" w:sz="0" w:space="0" w:color="auto"/>
                    <w:left w:val="none" w:sz="0" w:space="0" w:color="auto"/>
                    <w:bottom w:val="none" w:sz="0" w:space="0" w:color="auto"/>
                    <w:right w:val="none" w:sz="0" w:space="0" w:color="auto"/>
                  </w:divBdr>
                </w:div>
                <w:div w:id="1843351061">
                  <w:marLeft w:val="0"/>
                  <w:marRight w:val="0"/>
                  <w:marTop w:val="0"/>
                  <w:marBottom w:val="0"/>
                  <w:divBdr>
                    <w:top w:val="none" w:sz="0" w:space="0" w:color="auto"/>
                    <w:left w:val="none" w:sz="0" w:space="0" w:color="auto"/>
                    <w:bottom w:val="none" w:sz="0" w:space="0" w:color="auto"/>
                    <w:right w:val="none" w:sz="0" w:space="0" w:color="auto"/>
                  </w:divBdr>
                </w:div>
                <w:div w:id="17316258">
                  <w:marLeft w:val="0"/>
                  <w:marRight w:val="0"/>
                  <w:marTop w:val="0"/>
                  <w:marBottom w:val="0"/>
                  <w:divBdr>
                    <w:top w:val="none" w:sz="0" w:space="0" w:color="auto"/>
                    <w:left w:val="none" w:sz="0" w:space="0" w:color="auto"/>
                    <w:bottom w:val="none" w:sz="0" w:space="0" w:color="auto"/>
                    <w:right w:val="none" w:sz="0" w:space="0" w:color="auto"/>
                  </w:divBdr>
                </w:div>
                <w:div w:id="953908156">
                  <w:marLeft w:val="0"/>
                  <w:marRight w:val="0"/>
                  <w:marTop w:val="0"/>
                  <w:marBottom w:val="0"/>
                  <w:divBdr>
                    <w:top w:val="none" w:sz="0" w:space="0" w:color="auto"/>
                    <w:left w:val="none" w:sz="0" w:space="0" w:color="auto"/>
                    <w:bottom w:val="none" w:sz="0" w:space="0" w:color="auto"/>
                    <w:right w:val="none" w:sz="0" w:space="0" w:color="auto"/>
                  </w:divBdr>
                </w:div>
                <w:div w:id="369233285">
                  <w:marLeft w:val="0"/>
                  <w:marRight w:val="0"/>
                  <w:marTop w:val="0"/>
                  <w:marBottom w:val="0"/>
                  <w:divBdr>
                    <w:top w:val="none" w:sz="0" w:space="0" w:color="auto"/>
                    <w:left w:val="none" w:sz="0" w:space="0" w:color="auto"/>
                    <w:bottom w:val="none" w:sz="0" w:space="0" w:color="auto"/>
                    <w:right w:val="none" w:sz="0" w:space="0" w:color="auto"/>
                  </w:divBdr>
                </w:div>
                <w:div w:id="1670399592">
                  <w:marLeft w:val="0"/>
                  <w:marRight w:val="0"/>
                  <w:marTop w:val="0"/>
                  <w:marBottom w:val="0"/>
                  <w:divBdr>
                    <w:top w:val="none" w:sz="0" w:space="0" w:color="auto"/>
                    <w:left w:val="none" w:sz="0" w:space="0" w:color="auto"/>
                    <w:bottom w:val="none" w:sz="0" w:space="0" w:color="auto"/>
                    <w:right w:val="none" w:sz="0" w:space="0" w:color="auto"/>
                  </w:divBdr>
                </w:div>
                <w:div w:id="1149589117">
                  <w:marLeft w:val="0"/>
                  <w:marRight w:val="0"/>
                  <w:marTop w:val="0"/>
                  <w:marBottom w:val="0"/>
                  <w:divBdr>
                    <w:top w:val="none" w:sz="0" w:space="0" w:color="auto"/>
                    <w:left w:val="none" w:sz="0" w:space="0" w:color="auto"/>
                    <w:bottom w:val="none" w:sz="0" w:space="0" w:color="auto"/>
                    <w:right w:val="none" w:sz="0" w:space="0" w:color="auto"/>
                  </w:divBdr>
                </w:div>
                <w:div w:id="1883781443">
                  <w:marLeft w:val="0"/>
                  <w:marRight w:val="0"/>
                  <w:marTop w:val="0"/>
                  <w:marBottom w:val="0"/>
                  <w:divBdr>
                    <w:top w:val="none" w:sz="0" w:space="0" w:color="auto"/>
                    <w:left w:val="none" w:sz="0" w:space="0" w:color="auto"/>
                    <w:bottom w:val="none" w:sz="0" w:space="0" w:color="auto"/>
                    <w:right w:val="none" w:sz="0" w:space="0" w:color="auto"/>
                  </w:divBdr>
                </w:div>
                <w:div w:id="194004077">
                  <w:marLeft w:val="0"/>
                  <w:marRight w:val="0"/>
                  <w:marTop w:val="0"/>
                  <w:marBottom w:val="0"/>
                  <w:divBdr>
                    <w:top w:val="none" w:sz="0" w:space="0" w:color="auto"/>
                    <w:left w:val="none" w:sz="0" w:space="0" w:color="auto"/>
                    <w:bottom w:val="none" w:sz="0" w:space="0" w:color="auto"/>
                    <w:right w:val="none" w:sz="0" w:space="0" w:color="auto"/>
                  </w:divBdr>
                </w:div>
                <w:div w:id="859977977">
                  <w:marLeft w:val="0"/>
                  <w:marRight w:val="0"/>
                  <w:marTop w:val="0"/>
                  <w:marBottom w:val="0"/>
                  <w:divBdr>
                    <w:top w:val="none" w:sz="0" w:space="0" w:color="auto"/>
                    <w:left w:val="none" w:sz="0" w:space="0" w:color="auto"/>
                    <w:bottom w:val="none" w:sz="0" w:space="0" w:color="auto"/>
                    <w:right w:val="none" w:sz="0" w:space="0" w:color="auto"/>
                  </w:divBdr>
                </w:div>
                <w:div w:id="1491874041">
                  <w:marLeft w:val="0"/>
                  <w:marRight w:val="0"/>
                  <w:marTop w:val="0"/>
                  <w:marBottom w:val="0"/>
                  <w:divBdr>
                    <w:top w:val="none" w:sz="0" w:space="0" w:color="auto"/>
                    <w:left w:val="none" w:sz="0" w:space="0" w:color="auto"/>
                    <w:bottom w:val="none" w:sz="0" w:space="0" w:color="auto"/>
                    <w:right w:val="none" w:sz="0" w:space="0" w:color="auto"/>
                  </w:divBdr>
                </w:div>
                <w:div w:id="979726686">
                  <w:marLeft w:val="0"/>
                  <w:marRight w:val="0"/>
                  <w:marTop w:val="0"/>
                  <w:marBottom w:val="0"/>
                  <w:divBdr>
                    <w:top w:val="none" w:sz="0" w:space="0" w:color="auto"/>
                    <w:left w:val="none" w:sz="0" w:space="0" w:color="auto"/>
                    <w:bottom w:val="none" w:sz="0" w:space="0" w:color="auto"/>
                    <w:right w:val="none" w:sz="0" w:space="0" w:color="auto"/>
                  </w:divBdr>
                </w:div>
                <w:div w:id="955141761">
                  <w:marLeft w:val="0"/>
                  <w:marRight w:val="0"/>
                  <w:marTop w:val="0"/>
                  <w:marBottom w:val="0"/>
                  <w:divBdr>
                    <w:top w:val="none" w:sz="0" w:space="0" w:color="auto"/>
                    <w:left w:val="none" w:sz="0" w:space="0" w:color="auto"/>
                    <w:bottom w:val="none" w:sz="0" w:space="0" w:color="auto"/>
                    <w:right w:val="none" w:sz="0" w:space="0" w:color="auto"/>
                  </w:divBdr>
                </w:div>
                <w:div w:id="747850821">
                  <w:marLeft w:val="0"/>
                  <w:marRight w:val="0"/>
                  <w:marTop w:val="0"/>
                  <w:marBottom w:val="0"/>
                  <w:divBdr>
                    <w:top w:val="none" w:sz="0" w:space="0" w:color="auto"/>
                    <w:left w:val="none" w:sz="0" w:space="0" w:color="auto"/>
                    <w:bottom w:val="none" w:sz="0" w:space="0" w:color="auto"/>
                    <w:right w:val="none" w:sz="0" w:space="0" w:color="auto"/>
                  </w:divBdr>
                </w:div>
                <w:div w:id="543447700">
                  <w:marLeft w:val="0"/>
                  <w:marRight w:val="0"/>
                  <w:marTop w:val="0"/>
                  <w:marBottom w:val="0"/>
                  <w:divBdr>
                    <w:top w:val="none" w:sz="0" w:space="0" w:color="auto"/>
                    <w:left w:val="none" w:sz="0" w:space="0" w:color="auto"/>
                    <w:bottom w:val="none" w:sz="0" w:space="0" w:color="auto"/>
                    <w:right w:val="none" w:sz="0" w:space="0" w:color="auto"/>
                  </w:divBdr>
                </w:div>
                <w:div w:id="1415010464">
                  <w:marLeft w:val="0"/>
                  <w:marRight w:val="0"/>
                  <w:marTop w:val="0"/>
                  <w:marBottom w:val="0"/>
                  <w:divBdr>
                    <w:top w:val="none" w:sz="0" w:space="0" w:color="auto"/>
                    <w:left w:val="none" w:sz="0" w:space="0" w:color="auto"/>
                    <w:bottom w:val="none" w:sz="0" w:space="0" w:color="auto"/>
                    <w:right w:val="none" w:sz="0" w:space="0" w:color="auto"/>
                  </w:divBdr>
                </w:div>
                <w:div w:id="415176712">
                  <w:marLeft w:val="0"/>
                  <w:marRight w:val="0"/>
                  <w:marTop w:val="0"/>
                  <w:marBottom w:val="0"/>
                  <w:divBdr>
                    <w:top w:val="none" w:sz="0" w:space="0" w:color="auto"/>
                    <w:left w:val="none" w:sz="0" w:space="0" w:color="auto"/>
                    <w:bottom w:val="none" w:sz="0" w:space="0" w:color="auto"/>
                    <w:right w:val="none" w:sz="0" w:space="0" w:color="auto"/>
                  </w:divBdr>
                </w:div>
                <w:div w:id="1978561232">
                  <w:marLeft w:val="0"/>
                  <w:marRight w:val="0"/>
                  <w:marTop w:val="0"/>
                  <w:marBottom w:val="0"/>
                  <w:divBdr>
                    <w:top w:val="none" w:sz="0" w:space="0" w:color="auto"/>
                    <w:left w:val="none" w:sz="0" w:space="0" w:color="auto"/>
                    <w:bottom w:val="none" w:sz="0" w:space="0" w:color="auto"/>
                    <w:right w:val="none" w:sz="0" w:space="0" w:color="auto"/>
                  </w:divBdr>
                </w:div>
                <w:div w:id="221447281">
                  <w:marLeft w:val="0"/>
                  <w:marRight w:val="0"/>
                  <w:marTop w:val="0"/>
                  <w:marBottom w:val="0"/>
                  <w:divBdr>
                    <w:top w:val="none" w:sz="0" w:space="0" w:color="auto"/>
                    <w:left w:val="none" w:sz="0" w:space="0" w:color="auto"/>
                    <w:bottom w:val="none" w:sz="0" w:space="0" w:color="auto"/>
                    <w:right w:val="none" w:sz="0" w:space="0" w:color="auto"/>
                  </w:divBdr>
                </w:div>
                <w:div w:id="1473206529">
                  <w:marLeft w:val="0"/>
                  <w:marRight w:val="0"/>
                  <w:marTop w:val="0"/>
                  <w:marBottom w:val="0"/>
                  <w:divBdr>
                    <w:top w:val="none" w:sz="0" w:space="0" w:color="auto"/>
                    <w:left w:val="none" w:sz="0" w:space="0" w:color="auto"/>
                    <w:bottom w:val="none" w:sz="0" w:space="0" w:color="auto"/>
                    <w:right w:val="none" w:sz="0" w:space="0" w:color="auto"/>
                  </w:divBdr>
                </w:div>
                <w:div w:id="1847012016">
                  <w:marLeft w:val="0"/>
                  <w:marRight w:val="0"/>
                  <w:marTop w:val="0"/>
                  <w:marBottom w:val="0"/>
                  <w:divBdr>
                    <w:top w:val="none" w:sz="0" w:space="0" w:color="auto"/>
                    <w:left w:val="none" w:sz="0" w:space="0" w:color="auto"/>
                    <w:bottom w:val="none" w:sz="0" w:space="0" w:color="auto"/>
                    <w:right w:val="none" w:sz="0" w:space="0" w:color="auto"/>
                  </w:divBdr>
                </w:div>
                <w:div w:id="874849632">
                  <w:marLeft w:val="0"/>
                  <w:marRight w:val="0"/>
                  <w:marTop w:val="0"/>
                  <w:marBottom w:val="0"/>
                  <w:divBdr>
                    <w:top w:val="none" w:sz="0" w:space="0" w:color="auto"/>
                    <w:left w:val="none" w:sz="0" w:space="0" w:color="auto"/>
                    <w:bottom w:val="none" w:sz="0" w:space="0" w:color="auto"/>
                    <w:right w:val="none" w:sz="0" w:space="0" w:color="auto"/>
                  </w:divBdr>
                </w:div>
                <w:div w:id="1056854529">
                  <w:marLeft w:val="0"/>
                  <w:marRight w:val="0"/>
                  <w:marTop w:val="0"/>
                  <w:marBottom w:val="0"/>
                  <w:divBdr>
                    <w:top w:val="none" w:sz="0" w:space="0" w:color="auto"/>
                    <w:left w:val="none" w:sz="0" w:space="0" w:color="auto"/>
                    <w:bottom w:val="none" w:sz="0" w:space="0" w:color="auto"/>
                    <w:right w:val="none" w:sz="0" w:space="0" w:color="auto"/>
                  </w:divBdr>
                </w:div>
                <w:div w:id="242376477">
                  <w:marLeft w:val="0"/>
                  <w:marRight w:val="0"/>
                  <w:marTop w:val="0"/>
                  <w:marBottom w:val="0"/>
                  <w:divBdr>
                    <w:top w:val="none" w:sz="0" w:space="0" w:color="auto"/>
                    <w:left w:val="none" w:sz="0" w:space="0" w:color="auto"/>
                    <w:bottom w:val="none" w:sz="0" w:space="0" w:color="auto"/>
                    <w:right w:val="none" w:sz="0" w:space="0" w:color="auto"/>
                  </w:divBdr>
                </w:div>
                <w:div w:id="528764448">
                  <w:marLeft w:val="0"/>
                  <w:marRight w:val="0"/>
                  <w:marTop w:val="0"/>
                  <w:marBottom w:val="0"/>
                  <w:divBdr>
                    <w:top w:val="none" w:sz="0" w:space="0" w:color="auto"/>
                    <w:left w:val="none" w:sz="0" w:space="0" w:color="auto"/>
                    <w:bottom w:val="none" w:sz="0" w:space="0" w:color="auto"/>
                    <w:right w:val="none" w:sz="0" w:space="0" w:color="auto"/>
                  </w:divBdr>
                </w:div>
                <w:div w:id="1875002212">
                  <w:marLeft w:val="0"/>
                  <w:marRight w:val="0"/>
                  <w:marTop w:val="0"/>
                  <w:marBottom w:val="0"/>
                  <w:divBdr>
                    <w:top w:val="none" w:sz="0" w:space="0" w:color="auto"/>
                    <w:left w:val="none" w:sz="0" w:space="0" w:color="auto"/>
                    <w:bottom w:val="none" w:sz="0" w:space="0" w:color="auto"/>
                    <w:right w:val="none" w:sz="0" w:space="0" w:color="auto"/>
                  </w:divBdr>
                </w:div>
                <w:div w:id="1091731078">
                  <w:marLeft w:val="0"/>
                  <w:marRight w:val="0"/>
                  <w:marTop w:val="0"/>
                  <w:marBottom w:val="0"/>
                  <w:divBdr>
                    <w:top w:val="none" w:sz="0" w:space="0" w:color="auto"/>
                    <w:left w:val="none" w:sz="0" w:space="0" w:color="auto"/>
                    <w:bottom w:val="none" w:sz="0" w:space="0" w:color="auto"/>
                    <w:right w:val="none" w:sz="0" w:space="0" w:color="auto"/>
                  </w:divBdr>
                </w:div>
                <w:div w:id="1988700275">
                  <w:marLeft w:val="0"/>
                  <w:marRight w:val="0"/>
                  <w:marTop w:val="0"/>
                  <w:marBottom w:val="0"/>
                  <w:divBdr>
                    <w:top w:val="none" w:sz="0" w:space="0" w:color="auto"/>
                    <w:left w:val="none" w:sz="0" w:space="0" w:color="auto"/>
                    <w:bottom w:val="none" w:sz="0" w:space="0" w:color="auto"/>
                    <w:right w:val="none" w:sz="0" w:space="0" w:color="auto"/>
                  </w:divBdr>
                </w:div>
                <w:div w:id="438256855">
                  <w:marLeft w:val="0"/>
                  <w:marRight w:val="0"/>
                  <w:marTop w:val="0"/>
                  <w:marBottom w:val="0"/>
                  <w:divBdr>
                    <w:top w:val="none" w:sz="0" w:space="0" w:color="auto"/>
                    <w:left w:val="none" w:sz="0" w:space="0" w:color="auto"/>
                    <w:bottom w:val="none" w:sz="0" w:space="0" w:color="auto"/>
                    <w:right w:val="none" w:sz="0" w:space="0" w:color="auto"/>
                  </w:divBdr>
                </w:div>
                <w:div w:id="837429115">
                  <w:marLeft w:val="0"/>
                  <w:marRight w:val="0"/>
                  <w:marTop w:val="0"/>
                  <w:marBottom w:val="0"/>
                  <w:divBdr>
                    <w:top w:val="none" w:sz="0" w:space="0" w:color="auto"/>
                    <w:left w:val="none" w:sz="0" w:space="0" w:color="auto"/>
                    <w:bottom w:val="none" w:sz="0" w:space="0" w:color="auto"/>
                    <w:right w:val="none" w:sz="0" w:space="0" w:color="auto"/>
                  </w:divBdr>
                </w:div>
                <w:div w:id="32004829">
                  <w:marLeft w:val="0"/>
                  <w:marRight w:val="0"/>
                  <w:marTop w:val="0"/>
                  <w:marBottom w:val="0"/>
                  <w:divBdr>
                    <w:top w:val="none" w:sz="0" w:space="0" w:color="auto"/>
                    <w:left w:val="none" w:sz="0" w:space="0" w:color="auto"/>
                    <w:bottom w:val="none" w:sz="0" w:space="0" w:color="auto"/>
                    <w:right w:val="none" w:sz="0" w:space="0" w:color="auto"/>
                  </w:divBdr>
                </w:div>
              </w:divsChild>
            </w:div>
            <w:div w:id="879165696">
              <w:marLeft w:val="0"/>
              <w:marRight w:val="0"/>
              <w:marTop w:val="0"/>
              <w:marBottom w:val="0"/>
              <w:divBdr>
                <w:top w:val="none" w:sz="0" w:space="0" w:color="auto"/>
                <w:left w:val="none" w:sz="0" w:space="0" w:color="auto"/>
                <w:bottom w:val="none" w:sz="0" w:space="0" w:color="auto"/>
                <w:right w:val="none" w:sz="0" w:space="0" w:color="auto"/>
              </w:divBdr>
              <w:divsChild>
                <w:div w:id="643852970">
                  <w:marLeft w:val="0"/>
                  <w:marRight w:val="0"/>
                  <w:marTop w:val="0"/>
                  <w:marBottom w:val="0"/>
                  <w:divBdr>
                    <w:top w:val="none" w:sz="0" w:space="0" w:color="auto"/>
                    <w:left w:val="none" w:sz="0" w:space="0" w:color="auto"/>
                    <w:bottom w:val="none" w:sz="0" w:space="0" w:color="auto"/>
                    <w:right w:val="none" w:sz="0" w:space="0" w:color="auto"/>
                  </w:divBdr>
                </w:div>
                <w:div w:id="1639455017">
                  <w:marLeft w:val="0"/>
                  <w:marRight w:val="0"/>
                  <w:marTop w:val="0"/>
                  <w:marBottom w:val="0"/>
                  <w:divBdr>
                    <w:top w:val="none" w:sz="0" w:space="0" w:color="auto"/>
                    <w:left w:val="none" w:sz="0" w:space="0" w:color="auto"/>
                    <w:bottom w:val="none" w:sz="0" w:space="0" w:color="auto"/>
                    <w:right w:val="none" w:sz="0" w:space="0" w:color="auto"/>
                  </w:divBdr>
                </w:div>
                <w:div w:id="1900820687">
                  <w:marLeft w:val="0"/>
                  <w:marRight w:val="0"/>
                  <w:marTop w:val="0"/>
                  <w:marBottom w:val="0"/>
                  <w:divBdr>
                    <w:top w:val="none" w:sz="0" w:space="0" w:color="auto"/>
                    <w:left w:val="none" w:sz="0" w:space="0" w:color="auto"/>
                    <w:bottom w:val="none" w:sz="0" w:space="0" w:color="auto"/>
                    <w:right w:val="none" w:sz="0" w:space="0" w:color="auto"/>
                  </w:divBdr>
                </w:div>
                <w:div w:id="933127412">
                  <w:marLeft w:val="0"/>
                  <w:marRight w:val="0"/>
                  <w:marTop w:val="0"/>
                  <w:marBottom w:val="0"/>
                  <w:divBdr>
                    <w:top w:val="none" w:sz="0" w:space="0" w:color="auto"/>
                    <w:left w:val="none" w:sz="0" w:space="0" w:color="auto"/>
                    <w:bottom w:val="none" w:sz="0" w:space="0" w:color="auto"/>
                    <w:right w:val="none" w:sz="0" w:space="0" w:color="auto"/>
                  </w:divBdr>
                </w:div>
                <w:div w:id="1510177330">
                  <w:marLeft w:val="0"/>
                  <w:marRight w:val="0"/>
                  <w:marTop w:val="0"/>
                  <w:marBottom w:val="0"/>
                  <w:divBdr>
                    <w:top w:val="none" w:sz="0" w:space="0" w:color="auto"/>
                    <w:left w:val="none" w:sz="0" w:space="0" w:color="auto"/>
                    <w:bottom w:val="none" w:sz="0" w:space="0" w:color="auto"/>
                    <w:right w:val="none" w:sz="0" w:space="0" w:color="auto"/>
                  </w:divBdr>
                </w:div>
                <w:div w:id="1522087934">
                  <w:marLeft w:val="0"/>
                  <w:marRight w:val="0"/>
                  <w:marTop w:val="0"/>
                  <w:marBottom w:val="0"/>
                  <w:divBdr>
                    <w:top w:val="none" w:sz="0" w:space="0" w:color="auto"/>
                    <w:left w:val="none" w:sz="0" w:space="0" w:color="auto"/>
                    <w:bottom w:val="none" w:sz="0" w:space="0" w:color="auto"/>
                    <w:right w:val="none" w:sz="0" w:space="0" w:color="auto"/>
                  </w:divBdr>
                </w:div>
                <w:div w:id="2142456899">
                  <w:marLeft w:val="0"/>
                  <w:marRight w:val="0"/>
                  <w:marTop w:val="0"/>
                  <w:marBottom w:val="0"/>
                  <w:divBdr>
                    <w:top w:val="none" w:sz="0" w:space="0" w:color="auto"/>
                    <w:left w:val="none" w:sz="0" w:space="0" w:color="auto"/>
                    <w:bottom w:val="none" w:sz="0" w:space="0" w:color="auto"/>
                    <w:right w:val="none" w:sz="0" w:space="0" w:color="auto"/>
                  </w:divBdr>
                </w:div>
                <w:div w:id="1767649284">
                  <w:marLeft w:val="0"/>
                  <w:marRight w:val="0"/>
                  <w:marTop w:val="0"/>
                  <w:marBottom w:val="0"/>
                  <w:divBdr>
                    <w:top w:val="none" w:sz="0" w:space="0" w:color="auto"/>
                    <w:left w:val="none" w:sz="0" w:space="0" w:color="auto"/>
                    <w:bottom w:val="none" w:sz="0" w:space="0" w:color="auto"/>
                    <w:right w:val="none" w:sz="0" w:space="0" w:color="auto"/>
                  </w:divBdr>
                </w:div>
                <w:div w:id="565267721">
                  <w:marLeft w:val="0"/>
                  <w:marRight w:val="0"/>
                  <w:marTop w:val="0"/>
                  <w:marBottom w:val="0"/>
                  <w:divBdr>
                    <w:top w:val="none" w:sz="0" w:space="0" w:color="auto"/>
                    <w:left w:val="none" w:sz="0" w:space="0" w:color="auto"/>
                    <w:bottom w:val="none" w:sz="0" w:space="0" w:color="auto"/>
                    <w:right w:val="none" w:sz="0" w:space="0" w:color="auto"/>
                  </w:divBdr>
                </w:div>
                <w:div w:id="573273298">
                  <w:marLeft w:val="0"/>
                  <w:marRight w:val="0"/>
                  <w:marTop w:val="0"/>
                  <w:marBottom w:val="0"/>
                  <w:divBdr>
                    <w:top w:val="none" w:sz="0" w:space="0" w:color="auto"/>
                    <w:left w:val="none" w:sz="0" w:space="0" w:color="auto"/>
                    <w:bottom w:val="none" w:sz="0" w:space="0" w:color="auto"/>
                    <w:right w:val="none" w:sz="0" w:space="0" w:color="auto"/>
                  </w:divBdr>
                </w:div>
                <w:div w:id="1099837672">
                  <w:marLeft w:val="0"/>
                  <w:marRight w:val="0"/>
                  <w:marTop w:val="0"/>
                  <w:marBottom w:val="0"/>
                  <w:divBdr>
                    <w:top w:val="none" w:sz="0" w:space="0" w:color="auto"/>
                    <w:left w:val="none" w:sz="0" w:space="0" w:color="auto"/>
                    <w:bottom w:val="none" w:sz="0" w:space="0" w:color="auto"/>
                    <w:right w:val="none" w:sz="0" w:space="0" w:color="auto"/>
                  </w:divBdr>
                </w:div>
                <w:div w:id="409277083">
                  <w:marLeft w:val="0"/>
                  <w:marRight w:val="0"/>
                  <w:marTop w:val="0"/>
                  <w:marBottom w:val="0"/>
                  <w:divBdr>
                    <w:top w:val="none" w:sz="0" w:space="0" w:color="auto"/>
                    <w:left w:val="none" w:sz="0" w:space="0" w:color="auto"/>
                    <w:bottom w:val="none" w:sz="0" w:space="0" w:color="auto"/>
                    <w:right w:val="none" w:sz="0" w:space="0" w:color="auto"/>
                  </w:divBdr>
                </w:div>
                <w:div w:id="1454327307">
                  <w:marLeft w:val="0"/>
                  <w:marRight w:val="0"/>
                  <w:marTop w:val="0"/>
                  <w:marBottom w:val="0"/>
                  <w:divBdr>
                    <w:top w:val="none" w:sz="0" w:space="0" w:color="auto"/>
                    <w:left w:val="none" w:sz="0" w:space="0" w:color="auto"/>
                    <w:bottom w:val="none" w:sz="0" w:space="0" w:color="auto"/>
                    <w:right w:val="none" w:sz="0" w:space="0" w:color="auto"/>
                  </w:divBdr>
                </w:div>
                <w:div w:id="2084257991">
                  <w:marLeft w:val="0"/>
                  <w:marRight w:val="0"/>
                  <w:marTop w:val="0"/>
                  <w:marBottom w:val="0"/>
                  <w:divBdr>
                    <w:top w:val="none" w:sz="0" w:space="0" w:color="auto"/>
                    <w:left w:val="none" w:sz="0" w:space="0" w:color="auto"/>
                    <w:bottom w:val="none" w:sz="0" w:space="0" w:color="auto"/>
                    <w:right w:val="none" w:sz="0" w:space="0" w:color="auto"/>
                  </w:divBdr>
                </w:div>
                <w:div w:id="2136292351">
                  <w:marLeft w:val="0"/>
                  <w:marRight w:val="0"/>
                  <w:marTop w:val="0"/>
                  <w:marBottom w:val="0"/>
                  <w:divBdr>
                    <w:top w:val="none" w:sz="0" w:space="0" w:color="auto"/>
                    <w:left w:val="none" w:sz="0" w:space="0" w:color="auto"/>
                    <w:bottom w:val="none" w:sz="0" w:space="0" w:color="auto"/>
                    <w:right w:val="none" w:sz="0" w:space="0" w:color="auto"/>
                  </w:divBdr>
                </w:div>
                <w:div w:id="901600498">
                  <w:marLeft w:val="0"/>
                  <w:marRight w:val="0"/>
                  <w:marTop w:val="0"/>
                  <w:marBottom w:val="0"/>
                  <w:divBdr>
                    <w:top w:val="none" w:sz="0" w:space="0" w:color="auto"/>
                    <w:left w:val="none" w:sz="0" w:space="0" w:color="auto"/>
                    <w:bottom w:val="none" w:sz="0" w:space="0" w:color="auto"/>
                    <w:right w:val="none" w:sz="0" w:space="0" w:color="auto"/>
                  </w:divBdr>
                </w:div>
                <w:div w:id="445735896">
                  <w:marLeft w:val="0"/>
                  <w:marRight w:val="0"/>
                  <w:marTop w:val="0"/>
                  <w:marBottom w:val="0"/>
                  <w:divBdr>
                    <w:top w:val="none" w:sz="0" w:space="0" w:color="auto"/>
                    <w:left w:val="none" w:sz="0" w:space="0" w:color="auto"/>
                    <w:bottom w:val="none" w:sz="0" w:space="0" w:color="auto"/>
                    <w:right w:val="none" w:sz="0" w:space="0" w:color="auto"/>
                  </w:divBdr>
                </w:div>
                <w:div w:id="1912881456">
                  <w:marLeft w:val="0"/>
                  <w:marRight w:val="0"/>
                  <w:marTop w:val="0"/>
                  <w:marBottom w:val="0"/>
                  <w:divBdr>
                    <w:top w:val="none" w:sz="0" w:space="0" w:color="auto"/>
                    <w:left w:val="none" w:sz="0" w:space="0" w:color="auto"/>
                    <w:bottom w:val="none" w:sz="0" w:space="0" w:color="auto"/>
                    <w:right w:val="none" w:sz="0" w:space="0" w:color="auto"/>
                  </w:divBdr>
                </w:div>
                <w:div w:id="1482427283">
                  <w:marLeft w:val="0"/>
                  <w:marRight w:val="0"/>
                  <w:marTop w:val="0"/>
                  <w:marBottom w:val="0"/>
                  <w:divBdr>
                    <w:top w:val="none" w:sz="0" w:space="0" w:color="auto"/>
                    <w:left w:val="none" w:sz="0" w:space="0" w:color="auto"/>
                    <w:bottom w:val="none" w:sz="0" w:space="0" w:color="auto"/>
                    <w:right w:val="none" w:sz="0" w:space="0" w:color="auto"/>
                  </w:divBdr>
                </w:div>
                <w:div w:id="1679036828">
                  <w:marLeft w:val="0"/>
                  <w:marRight w:val="0"/>
                  <w:marTop w:val="0"/>
                  <w:marBottom w:val="0"/>
                  <w:divBdr>
                    <w:top w:val="none" w:sz="0" w:space="0" w:color="auto"/>
                    <w:left w:val="none" w:sz="0" w:space="0" w:color="auto"/>
                    <w:bottom w:val="none" w:sz="0" w:space="0" w:color="auto"/>
                    <w:right w:val="none" w:sz="0" w:space="0" w:color="auto"/>
                  </w:divBdr>
                </w:div>
                <w:div w:id="1671984532">
                  <w:marLeft w:val="0"/>
                  <w:marRight w:val="0"/>
                  <w:marTop w:val="0"/>
                  <w:marBottom w:val="0"/>
                  <w:divBdr>
                    <w:top w:val="none" w:sz="0" w:space="0" w:color="auto"/>
                    <w:left w:val="none" w:sz="0" w:space="0" w:color="auto"/>
                    <w:bottom w:val="none" w:sz="0" w:space="0" w:color="auto"/>
                    <w:right w:val="none" w:sz="0" w:space="0" w:color="auto"/>
                  </w:divBdr>
                </w:div>
                <w:div w:id="1785073141">
                  <w:marLeft w:val="0"/>
                  <w:marRight w:val="0"/>
                  <w:marTop w:val="0"/>
                  <w:marBottom w:val="0"/>
                  <w:divBdr>
                    <w:top w:val="none" w:sz="0" w:space="0" w:color="auto"/>
                    <w:left w:val="none" w:sz="0" w:space="0" w:color="auto"/>
                    <w:bottom w:val="none" w:sz="0" w:space="0" w:color="auto"/>
                    <w:right w:val="none" w:sz="0" w:space="0" w:color="auto"/>
                  </w:divBdr>
                </w:div>
                <w:div w:id="1771507070">
                  <w:marLeft w:val="0"/>
                  <w:marRight w:val="0"/>
                  <w:marTop w:val="0"/>
                  <w:marBottom w:val="0"/>
                  <w:divBdr>
                    <w:top w:val="none" w:sz="0" w:space="0" w:color="auto"/>
                    <w:left w:val="none" w:sz="0" w:space="0" w:color="auto"/>
                    <w:bottom w:val="none" w:sz="0" w:space="0" w:color="auto"/>
                    <w:right w:val="none" w:sz="0" w:space="0" w:color="auto"/>
                  </w:divBdr>
                </w:div>
                <w:div w:id="132067016">
                  <w:marLeft w:val="0"/>
                  <w:marRight w:val="0"/>
                  <w:marTop w:val="0"/>
                  <w:marBottom w:val="0"/>
                  <w:divBdr>
                    <w:top w:val="none" w:sz="0" w:space="0" w:color="auto"/>
                    <w:left w:val="none" w:sz="0" w:space="0" w:color="auto"/>
                    <w:bottom w:val="none" w:sz="0" w:space="0" w:color="auto"/>
                    <w:right w:val="none" w:sz="0" w:space="0" w:color="auto"/>
                  </w:divBdr>
                </w:div>
                <w:div w:id="1254826823">
                  <w:marLeft w:val="0"/>
                  <w:marRight w:val="0"/>
                  <w:marTop w:val="0"/>
                  <w:marBottom w:val="0"/>
                  <w:divBdr>
                    <w:top w:val="none" w:sz="0" w:space="0" w:color="auto"/>
                    <w:left w:val="none" w:sz="0" w:space="0" w:color="auto"/>
                    <w:bottom w:val="none" w:sz="0" w:space="0" w:color="auto"/>
                    <w:right w:val="none" w:sz="0" w:space="0" w:color="auto"/>
                  </w:divBdr>
                </w:div>
                <w:div w:id="1255286498">
                  <w:marLeft w:val="0"/>
                  <w:marRight w:val="0"/>
                  <w:marTop w:val="0"/>
                  <w:marBottom w:val="0"/>
                  <w:divBdr>
                    <w:top w:val="none" w:sz="0" w:space="0" w:color="auto"/>
                    <w:left w:val="none" w:sz="0" w:space="0" w:color="auto"/>
                    <w:bottom w:val="none" w:sz="0" w:space="0" w:color="auto"/>
                    <w:right w:val="none" w:sz="0" w:space="0" w:color="auto"/>
                  </w:divBdr>
                </w:div>
                <w:div w:id="802230182">
                  <w:marLeft w:val="0"/>
                  <w:marRight w:val="0"/>
                  <w:marTop w:val="0"/>
                  <w:marBottom w:val="0"/>
                  <w:divBdr>
                    <w:top w:val="none" w:sz="0" w:space="0" w:color="auto"/>
                    <w:left w:val="none" w:sz="0" w:space="0" w:color="auto"/>
                    <w:bottom w:val="none" w:sz="0" w:space="0" w:color="auto"/>
                    <w:right w:val="none" w:sz="0" w:space="0" w:color="auto"/>
                  </w:divBdr>
                </w:div>
                <w:div w:id="1243953728">
                  <w:marLeft w:val="0"/>
                  <w:marRight w:val="0"/>
                  <w:marTop w:val="0"/>
                  <w:marBottom w:val="0"/>
                  <w:divBdr>
                    <w:top w:val="none" w:sz="0" w:space="0" w:color="auto"/>
                    <w:left w:val="none" w:sz="0" w:space="0" w:color="auto"/>
                    <w:bottom w:val="none" w:sz="0" w:space="0" w:color="auto"/>
                    <w:right w:val="none" w:sz="0" w:space="0" w:color="auto"/>
                  </w:divBdr>
                </w:div>
                <w:div w:id="438337131">
                  <w:marLeft w:val="0"/>
                  <w:marRight w:val="0"/>
                  <w:marTop w:val="0"/>
                  <w:marBottom w:val="0"/>
                  <w:divBdr>
                    <w:top w:val="none" w:sz="0" w:space="0" w:color="auto"/>
                    <w:left w:val="none" w:sz="0" w:space="0" w:color="auto"/>
                    <w:bottom w:val="none" w:sz="0" w:space="0" w:color="auto"/>
                    <w:right w:val="none" w:sz="0" w:space="0" w:color="auto"/>
                  </w:divBdr>
                </w:div>
                <w:div w:id="1495757736">
                  <w:marLeft w:val="0"/>
                  <w:marRight w:val="0"/>
                  <w:marTop w:val="0"/>
                  <w:marBottom w:val="0"/>
                  <w:divBdr>
                    <w:top w:val="none" w:sz="0" w:space="0" w:color="auto"/>
                    <w:left w:val="none" w:sz="0" w:space="0" w:color="auto"/>
                    <w:bottom w:val="none" w:sz="0" w:space="0" w:color="auto"/>
                    <w:right w:val="none" w:sz="0" w:space="0" w:color="auto"/>
                  </w:divBdr>
                </w:div>
                <w:div w:id="1023240326">
                  <w:marLeft w:val="0"/>
                  <w:marRight w:val="0"/>
                  <w:marTop w:val="0"/>
                  <w:marBottom w:val="0"/>
                  <w:divBdr>
                    <w:top w:val="none" w:sz="0" w:space="0" w:color="auto"/>
                    <w:left w:val="none" w:sz="0" w:space="0" w:color="auto"/>
                    <w:bottom w:val="none" w:sz="0" w:space="0" w:color="auto"/>
                    <w:right w:val="none" w:sz="0" w:space="0" w:color="auto"/>
                  </w:divBdr>
                </w:div>
                <w:div w:id="1221746173">
                  <w:marLeft w:val="0"/>
                  <w:marRight w:val="0"/>
                  <w:marTop w:val="0"/>
                  <w:marBottom w:val="0"/>
                  <w:divBdr>
                    <w:top w:val="none" w:sz="0" w:space="0" w:color="auto"/>
                    <w:left w:val="none" w:sz="0" w:space="0" w:color="auto"/>
                    <w:bottom w:val="none" w:sz="0" w:space="0" w:color="auto"/>
                    <w:right w:val="none" w:sz="0" w:space="0" w:color="auto"/>
                  </w:divBdr>
                </w:div>
                <w:div w:id="1098142050">
                  <w:marLeft w:val="0"/>
                  <w:marRight w:val="0"/>
                  <w:marTop w:val="0"/>
                  <w:marBottom w:val="0"/>
                  <w:divBdr>
                    <w:top w:val="none" w:sz="0" w:space="0" w:color="auto"/>
                    <w:left w:val="none" w:sz="0" w:space="0" w:color="auto"/>
                    <w:bottom w:val="none" w:sz="0" w:space="0" w:color="auto"/>
                    <w:right w:val="none" w:sz="0" w:space="0" w:color="auto"/>
                  </w:divBdr>
                </w:div>
                <w:div w:id="1301837299">
                  <w:marLeft w:val="0"/>
                  <w:marRight w:val="0"/>
                  <w:marTop w:val="0"/>
                  <w:marBottom w:val="0"/>
                  <w:divBdr>
                    <w:top w:val="none" w:sz="0" w:space="0" w:color="auto"/>
                    <w:left w:val="none" w:sz="0" w:space="0" w:color="auto"/>
                    <w:bottom w:val="none" w:sz="0" w:space="0" w:color="auto"/>
                    <w:right w:val="none" w:sz="0" w:space="0" w:color="auto"/>
                  </w:divBdr>
                </w:div>
                <w:div w:id="1350066497">
                  <w:marLeft w:val="0"/>
                  <w:marRight w:val="0"/>
                  <w:marTop w:val="0"/>
                  <w:marBottom w:val="0"/>
                  <w:divBdr>
                    <w:top w:val="none" w:sz="0" w:space="0" w:color="auto"/>
                    <w:left w:val="none" w:sz="0" w:space="0" w:color="auto"/>
                    <w:bottom w:val="none" w:sz="0" w:space="0" w:color="auto"/>
                    <w:right w:val="none" w:sz="0" w:space="0" w:color="auto"/>
                  </w:divBdr>
                </w:div>
                <w:div w:id="775715031">
                  <w:marLeft w:val="0"/>
                  <w:marRight w:val="0"/>
                  <w:marTop w:val="0"/>
                  <w:marBottom w:val="0"/>
                  <w:divBdr>
                    <w:top w:val="none" w:sz="0" w:space="0" w:color="auto"/>
                    <w:left w:val="none" w:sz="0" w:space="0" w:color="auto"/>
                    <w:bottom w:val="none" w:sz="0" w:space="0" w:color="auto"/>
                    <w:right w:val="none" w:sz="0" w:space="0" w:color="auto"/>
                  </w:divBdr>
                </w:div>
                <w:div w:id="1672029098">
                  <w:marLeft w:val="0"/>
                  <w:marRight w:val="0"/>
                  <w:marTop w:val="0"/>
                  <w:marBottom w:val="0"/>
                  <w:divBdr>
                    <w:top w:val="none" w:sz="0" w:space="0" w:color="auto"/>
                    <w:left w:val="none" w:sz="0" w:space="0" w:color="auto"/>
                    <w:bottom w:val="none" w:sz="0" w:space="0" w:color="auto"/>
                    <w:right w:val="none" w:sz="0" w:space="0" w:color="auto"/>
                  </w:divBdr>
                </w:div>
                <w:div w:id="27534226">
                  <w:marLeft w:val="0"/>
                  <w:marRight w:val="0"/>
                  <w:marTop w:val="0"/>
                  <w:marBottom w:val="0"/>
                  <w:divBdr>
                    <w:top w:val="none" w:sz="0" w:space="0" w:color="auto"/>
                    <w:left w:val="none" w:sz="0" w:space="0" w:color="auto"/>
                    <w:bottom w:val="none" w:sz="0" w:space="0" w:color="auto"/>
                    <w:right w:val="none" w:sz="0" w:space="0" w:color="auto"/>
                  </w:divBdr>
                </w:div>
                <w:div w:id="563375800">
                  <w:marLeft w:val="0"/>
                  <w:marRight w:val="0"/>
                  <w:marTop w:val="0"/>
                  <w:marBottom w:val="0"/>
                  <w:divBdr>
                    <w:top w:val="none" w:sz="0" w:space="0" w:color="auto"/>
                    <w:left w:val="none" w:sz="0" w:space="0" w:color="auto"/>
                    <w:bottom w:val="none" w:sz="0" w:space="0" w:color="auto"/>
                    <w:right w:val="none" w:sz="0" w:space="0" w:color="auto"/>
                  </w:divBdr>
                </w:div>
                <w:div w:id="715542582">
                  <w:marLeft w:val="0"/>
                  <w:marRight w:val="0"/>
                  <w:marTop w:val="0"/>
                  <w:marBottom w:val="0"/>
                  <w:divBdr>
                    <w:top w:val="none" w:sz="0" w:space="0" w:color="auto"/>
                    <w:left w:val="none" w:sz="0" w:space="0" w:color="auto"/>
                    <w:bottom w:val="none" w:sz="0" w:space="0" w:color="auto"/>
                    <w:right w:val="none" w:sz="0" w:space="0" w:color="auto"/>
                  </w:divBdr>
                </w:div>
                <w:div w:id="1553344009">
                  <w:marLeft w:val="0"/>
                  <w:marRight w:val="0"/>
                  <w:marTop w:val="0"/>
                  <w:marBottom w:val="0"/>
                  <w:divBdr>
                    <w:top w:val="none" w:sz="0" w:space="0" w:color="auto"/>
                    <w:left w:val="none" w:sz="0" w:space="0" w:color="auto"/>
                    <w:bottom w:val="none" w:sz="0" w:space="0" w:color="auto"/>
                    <w:right w:val="none" w:sz="0" w:space="0" w:color="auto"/>
                  </w:divBdr>
                </w:div>
                <w:div w:id="1165973022">
                  <w:marLeft w:val="0"/>
                  <w:marRight w:val="0"/>
                  <w:marTop w:val="0"/>
                  <w:marBottom w:val="0"/>
                  <w:divBdr>
                    <w:top w:val="none" w:sz="0" w:space="0" w:color="auto"/>
                    <w:left w:val="none" w:sz="0" w:space="0" w:color="auto"/>
                    <w:bottom w:val="none" w:sz="0" w:space="0" w:color="auto"/>
                    <w:right w:val="none" w:sz="0" w:space="0" w:color="auto"/>
                  </w:divBdr>
                </w:div>
                <w:div w:id="977029928">
                  <w:marLeft w:val="0"/>
                  <w:marRight w:val="0"/>
                  <w:marTop w:val="0"/>
                  <w:marBottom w:val="0"/>
                  <w:divBdr>
                    <w:top w:val="none" w:sz="0" w:space="0" w:color="auto"/>
                    <w:left w:val="none" w:sz="0" w:space="0" w:color="auto"/>
                    <w:bottom w:val="none" w:sz="0" w:space="0" w:color="auto"/>
                    <w:right w:val="none" w:sz="0" w:space="0" w:color="auto"/>
                  </w:divBdr>
                </w:div>
                <w:div w:id="245723902">
                  <w:marLeft w:val="0"/>
                  <w:marRight w:val="0"/>
                  <w:marTop w:val="0"/>
                  <w:marBottom w:val="0"/>
                  <w:divBdr>
                    <w:top w:val="none" w:sz="0" w:space="0" w:color="auto"/>
                    <w:left w:val="none" w:sz="0" w:space="0" w:color="auto"/>
                    <w:bottom w:val="none" w:sz="0" w:space="0" w:color="auto"/>
                    <w:right w:val="none" w:sz="0" w:space="0" w:color="auto"/>
                  </w:divBdr>
                </w:div>
                <w:div w:id="1806042751">
                  <w:marLeft w:val="0"/>
                  <w:marRight w:val="0"/>
                  <w:marTop w:val="0"/>
                  <w:marBottom w:val="0"/>
                  <w:divBdr>
                    <w:top w:val="none" w:sz="0" w:space="0" w:color="auto"/>
                    <w:left w:val="none" w:sz="0" w:space="0" w:color="auto"/>
                    <w:bottom w:val="none" w:sz="0" w:space="0" w:color="auto"/>
                    <w:right w:val="none" w:sz="0" w:space="0" w:color="auto"/>
                  </w:divBdr>
                </w:div>
                <w:div w:id="1348094066">
                  <w:marLeft w:val="0"/>
                  <w:marRight w:val="0"/>
                  <w:marTop w:val="0"/>
                  <w:marBottom w:val="0"/>
                  <w:divBdr>
                    <w:top w:val="none" w:sz="0" w:space="0" w:color="auto"/>
                    <w:left w:val="none" w:sz="0" w:space="0" w:color="auto"/>
                    <w:bottom w:val="none" w:sz="0" w:space="0" w:color="auto"/>
                    <w:right w:val="none" w:sz="0" w:space="0" w:color="auto"/>
                  </w:divBdr>
                </w:div>
                <w:div w:id="291323541">
                  <w:marLeft w:val="0"/>
                  <w:marRight w:val="0"/>
                  <w:marTop w:val="0"/>
                  <w:marBottom w:val="0"/>
                  <w:divBdr>
                    <w:top w:val="none" w:sz="0" w:space="0" w:color="auto"/>
                    <w:left w:val="none" w:sz="0" w:space="0" w:color="auto"/>
                    <w:bottom w:val="none" w:sz="0" w:space="0" w:color="auto"/>
                    <w:right w:val="none" w:sz="0" w:space="0" w:color="auto"/>
                  </w:divBdr>
                </w:div>
              </w:divsChild>
            </w:div>
            <w:div w:id="1063404490">
              <w:marLeft w:val="0"/>
              <w:marRight w:val="0"/>
              <w:marTop w:val="0"/>
              <w:marBottom w:val="0"/>
              <w:divBdr>
                <w:top w:val="none" w:sz="0" w:space="0" w:color="auto"/>
                <w:left w:val="none" w:sz="0" w:space="0" w:color="auto"/>
                <w:bottom w:val="none" w:sz="0" w:space="0" w:color="auto"/>
                <w:right w:val="none" w:sz="0" w:space="0" w:color="auto"/>
              </w:divBdr>
              <w:divsChild>
                <w:div w:id="222057985">
                  <w:marLeft w:val="0"/>
                  <w:marRight w:val="0"/>
                  <w:marTop w:val="0"/>
                  <w:marBottom w:val="0"/>
                  <w:divBdr>
                    <w:top w:val="none" w:sz="0" w:space="0" w:color="auto"/>
                    <w:left w:val="none" w:sz="0" w:space="0" w:color="auto"/>
                    <w:bottom w:val="none" w:sz="0" w:space="0" w:color="auto"/>
                    <w:right w:val="none" w:sz="0" w:space="0" w:color="auto"/>
                  </w:divBdr>
                </w:div>
                <w:div w:id="1289580107">
                  <w:marLeft w:val="0"/>
                  <w:marRight w:val="0"/>
                  <w:marTop w:val="0"/>
                  <w:marBottom w:val="0"/>
                  <w:divBdr>
                    <w:top w:val="none" w:sz="0" w:space="0" w:color="auto"/>
                    <w:left w:val="none" w:sz="0" w:space="0" w:color="auto"/>
                    <w:bottom w:val="none" w:sz="0" w:space="0" w:color="auto"/>
                    <w:right w:val="none" w:sz="0" w:space="0" w:color="auto"/>
                  </w:divBdr>
                </w:div>
                <w:div w:id="1615284442">
                  <w:marLeft w:val="0"/>
                  <w:marRight w:val="0"/>
                  <w:marTop w:val="0"/>
                  <w:marBottom w:val="0"/>
                  <w:divBdr>
                    <w:top w:val="none" w:sz="0" w:space="0" w:color="auto"/>
                    <w:left w:val="none" w:sz="0" w:space="0" w:color="auto"/>
                    <w:bottom w:val="none" w:sz="0" w:space="0" w:color="auto"/>
                    <w:right w:val="none" w:sz="0" w:space="0" w:color="auto"/>
                  </w:divBdr>
                </w:div>
                <w:div w:id="1986742725">
                  <w:marLeft w:val="0"/>
                  <w:marRight w:val="0"/>
                  <w:marTop w:val="0"/>
                  <w:marBottom w:val="0"/>
                  <w:divBdr>
                    <w:top w:val="none" w:sz="0" w:space="0" w:color="auto"/>
                    <w:left w:val="none" w:sz="0" w:space="0" w:color="auto"/>
                    <w:bottom w:val="none" w:sz="0" w:space="0" w:color="auto"/>
                    <w:right w:val="none" w:sz="0" w:space="0" w:color="auto"/>
                  </w:divBdr>
                </w:div>
                <w:div w:id="1302232533">
                  <w:marLeft w:val="0"/>
                  <w:marRight w:val="0"/>
                  <w:marTop w:val="0"/>
                  <w:marBottom w:val="0"/>
                  <w:divBdr>
                    <w:top w:val="none" w:sz="0" w:space="0" w:color="auto"/>
                    <w:left w:val="none" w:sz="0" w:space="0" w:color="auto"/>
                    <w:bottom w:val="none" w:sz="0" w:space="0" w:color="auto"/>
                    <w:right w:val="none" w:sz="0" w:space="0" w:color="auto"/>
                  </w:divBdr>
                </w:div>
                <w:div w:id="1986816389">
                  <w:marLeft w:val="0"/>
                  <w:marRight w:val="0"/>
                  <w:marTop w:val="0"/>
                  <w:marBottom w:val="0"/>
                  <w:divBdr>
                    <w:top w:val="none" w:sz="0" w:space="0" w:color="auto"/>
                    <w:left w:val="none" w:sz="0" w:space="0" w:color="auto"/>
                    <w:bottom w:val="none" w:sz="0" w:space="0" w:color="auto"/>
                    <w:right w:val="none" w:sz="0" w:space="0" w:color="auto"/>
                  </w:divBdr>
                </w:div>
                <w:div w:id="2101371971">
                  <w:marLeft w:val="0"/>
                  <w:marRight w:val="0"/>
                  <w:marTop w:val="0"/>
                  <w:marBottom w:val="0"/>
                  <w:divBdr>
                    <w:top w:val="none" w:sz="0" w:space="0" w:color="auto"/>
                    <w:left w:val="none" w:sz="0" w:space="0" w:color="auto"/>
                    <w:bottom w:val="none" w:sz="0" w:space="0" w:color="auto"/>
                    <w:right w:val="none" w:sz="0" w:space="0" w:color="auto"/>
                  </w:divBdr>
                </w:div>
                <w:div w:id="826870239">
                  <w:marLeft w:val="0"/>
                  <w:marRight w:val="0"/>
                  <w:marTop w:val="0"/>
                  <w:marBottom w:val="0"/>
                  <w:divBdr>
                    <w:top w:val="none" w:sz="0" w:space="0" w:color="auto"/>
                    <w:left w:val="none" w:sz="0" w:space="0" w:color="auto"/>
                    <w:bottom w:val="none" w:sz="0" w:space="0" w:color="auto"/>
                    <w:right w:val="none" w:sz="0" w:space="0" w:color="auto"/>
                  </w:divBdr>
                </w:div>
                <w:div w:id="728849216">
                  <w:marLeft w:val="0"/>
                  <w:marRight w:val="0"/>
                  <w:marTop w:val="0"/>
                  <w:marBottom w:val="0"/>
                  <w:divBdr>
                    <w:top w:val="none" w:sz="0" w:space="0" w:color="auto"/>
                    <w:left w:val="none" w:sz="0" w:space="0" w:color="auto"/>
                    <w:bottom w:val="none" w:sz="0" w:space="0" w:color="auto"/>
                    <w:right w:val="none" w:sz="0" w:space="0" w:color="auto"/>
                  </w:divBdr>
                </w:div>
                <w:div w:id="127403947">
                  <w:marLeft w:val="0"/>
                  <w:marRight w:val="0"/>
                  <w:marTop w:val="0"/>
                  <w:marBottom w:val="0"/>
                  <w:divBdr>
                    <w:top w:val="none" w:sz="0" w:space="0" w:color="auto"/>
                    <w:left w:val="none" w:sz="0" w:space="0" w:color="auto"/>
                    <w:bottom w:val="none" w:sz="0" w:space="0" w:color="auto"/>
                    <w:right w:val="none" w:sz="0" w:space="0" w:color="auto"/>
                  </w:divBdr>
                </w:div>
                <w:div w:id="1407410436">
                  <w:marLeft w:val="0"/>
                  <w:marRight w:val="0"/>
                  <w:marTop w:val="0"/>
                  <w:marBottom w:val="0"/>
                  <w:divBdr>
                    <w:top w:val="none" w:sz="0" w:space="0" w:color="auto"/>
                    <w:left w:val="none" w:sz="0" w:space="0" w:color="auto"/>
                    <w:bottom w:val="none" w:sz="0" w:space="0" w:color="auto"/>
                    <w:right w:val="none" w:sz="0" w:space="0" w:color="auto"/>
                  </w:divBdr>
                </w:div>
                <w:div w:id="261646757">
                  <w:marLeft w:val="0"/>
                  <w:marRight w:val="0"/>
                  <w:marTop w:val="0"/>
                  <w:marBottom w:val="0"/>
                  <w:divBdr>
                    <w:top w:val="none" w:sz="0" w:space="0" w:color="auto"/>
                    <w:left w:val="none" w:sz="0" w:space="0" w:color="auto"/>
                    <w:bottom w:val="none" w:sz="0" w:space="0" w:color="auto"/>
                    <w:right w:val="none" w:sz="0" w:space="0" w:color="auto"/>
                  </w:divBdr>
                </w:div>
                <w:div w:id="473261322">
                  <w:marLeft w:val="0"/>
                  <w:marRight w:val="0"/>
                  <w:marTop w:val="0"/>
                  <w:marBottom w:val="0"/>
                  <w:divBdr>
                    <w:top w:val="none" w:sz="0" w:space="0" w:color="auto"/>
                    <w:left w:val="none" w:sz="0" w:space="0" w:color="auto"/>
                    <w:bottom w:val="none" w:sz="0" w:space="0" w:color="auto"/>
                    <w:right w:val="none" w:sz="0" w:space="0" w:color="auto"/>
                  </w:divBdr>
                </w:div>
                <w:div w:id="61760699">
                  <w:marLeft w:val="0"/>
                  <w:marRight w:val="0"/>
                  <w:marTop w:val="0"/>
                  <w:marBottom w:val="0"/>
                  <w:divBdr>
                    <w:top w:val="none" w:sz="0" w:space="0" w:color="auto"/>
                    <w:left w:val="none" w:sz="0" w:space="0" w:color="auto"/>
                    <w:bottom w:val="none" w:sz="0" w:space="0" w:color="auto"/>
                    <w:right w:val="none" w:sz="0" w:space="0" w:color="auto"/>
                  </w:divBdr>
                </w:div>
                <w:div w:id="1821846687">
                  <w:marLeft w:val="0"/>
                  <w:marRight w:val="0"/>
                  <w:marTop w:val="0"/>
                  <w:marBottom w:val="0"/>
                  <w:divBdr>
                    <w:top w:val="none" w:sz="0" w:space="0" w:color="auto"/>
                    <w:left w:val="none" w:sz="0" w:space="0" w:color="auto"/>
                    <w:bottom w:val="none" w:sz="0" w:space="0" w:color="auto"/>
                    <w:right w:val="none" w:sz="0" w:space="0" w:color="auto"/>
                  </w:divBdr>
                </w:div>
                <w:div w:id="1347051286">
                  <w:marLeft w:val="0"/>
                  <w:marRight w:val="0"/>
                  <w:marTop w:val="0"/>
                  <w:marBottom w:val="0"/>
                  <w:divBdr>
                    <w:top w:val="none" w:sz="0" w:space="0" w:color="auto"/>
                    <w:left w:val="none" w:sz="0" w:space="0" w:color="auto"/>
                    <w:bottom w:val="none" w:sz="0" w:space="0" w:color="auto"/>
                    <w:right w:val="none" w:sz="0" w:space="0" w:color="auto"/>
                  </w:divBdr>
                </w:div>
                <w:div w:id="1824661739">
                  <w:marLeft w:val="0"/>
                  <w:marRight w:val="0"/>
                  <w:marTop w:val="0"/>
                  <w:marBottom w:val="0"/>
                  <w:divBdr>
                    <w:top w:val="none" w:sz="0" w:space="0" w:color="auto"/>
                    <w:left w:val="none" w:sz="0" w:space="0" w:color="auto"/>
                    <w:bottom w:val="none" w:sz="0" w:space="0" w:color="auto"/>
                    <w:right w:val="none" w:sz="0" w:space="0" w:color="auto"/>
                  </w:divBdr>
                </w:div>
                <w:div w:id="1417558866">
                  <w:marLeft w:val="0"/>
                  <w:marRight w:val="0"/>
                  <w:marTop w:val="0"/>
                  <w:marBottom w:val="0"/>
                  <w:divBdr>
                    <w:top w:val="none" w:sz="0" w:space="0" w:color="auto"/>
                    <w:left w:val="none" w:sz="0" w:space="0" w:color="auto"/>
                    <w:bottom w:val="none" w:sz="0" w:space="0" w:color="auto"/>
                    <w:right w:val="none" w:sz="0" w:space="0" w:color="auto"/>
                  </w:divBdr>
                </w:div>
                <w:div w:id="923339312">
                  <w:marLeft w:val="0"/>
                  <w:marRight w:val="0"/>
                  <w:marTop w:val="0"/>
                  <w:marBottom w:val="0"/>
                  <w:divBdr>
                    <w:top w:val="none" w:sz="0" w:space="0" w:color="auto"/>
                    <w:left w:val="none" w:sz="0" w:space="0" w:color="auto"/>
                    <w:bottom w:val="none" w:sz="0" w:space="0" w:color="auto"/>
                    <w:right w:val="none" w:sz="0" w:space="0" w:color="auto"/>
                  </w:divBdr>
                </w:div>
                <w:div w:id="365984966">
                  <w:marLeft w:val="0"/>
                  <w:marRight w:val="0"/>
                  <w:marTop w:val="0"/>
                  <w:marBottom w:val="0"/>
                  <w:divBdr>
                    <w:top w:val="none" w:sz="0" w:space="0" w:color="auto"/>
                    <w:left w:val="none" w:sz="0" w:space="0" w:color="auto"/>
                    <w:bottom w:val="none" w:sz="0" w:space="0" w:color="auto"/>
                    <w:right w:val="none" w:sz="0" w:space="0" w:color="auto"/>
                  </w:divBdr>
                </w:div>
                <w:div w:id="828210180">
                  <w:marLeft w:val="0"/>
                  <w:marRight w:val="0"/>
                  <w:marTop w:val="0"/>
                  <w:marBottom w:val="0"/>
                  <w:divBdr>
                    <w:top w:val="none" w:sz="0" w:space="0" w:color="auto"/>
                    <w:left w:val="none" w:sz="0" w:space="0" w:color="auto"/>
                    <w:bottom w:val="none" w:sz="0" w:space="0" w:color="auto"/>
                    <w:right w:val="none" w:sz="0" w:space="0" w:color="auto"/>
                  </w:divBdr>
                </w:div>
                <w:div w:id="680738071">
                  <w:marLeft w:val="0"/>
                  <w:marRight w:val="0"/>
                  <w:marTop w:val="0"/>
                  <w:marBottom w:val="0"/>
                  <w:divBdr>
                    <w:top w:val="none" w:sz="0" w:space="0" w:color="auto"/>
                    <w:left w:val="none" w:sz="0" w:space="0" w:color="auto"/>
                    <w:bottom w:val="none" w:sz="0" w:space="0" w:color="auto"/>
                    <w:right w:val="none" w:sz="0" w:space="0" w:color="auto"/>
                  </w:divBdr>
                </w:div>
                <w:div w:id="1793474263">
                  <w:marLeft w:val="0"/>
                  <w:marRight w:val="0"/>
                  <w:marTop w:val="0"/>
                  <w:marBottom w:val="0"/>
                  <w:divBdr>
                    <w:top w:val="none" w:sz="0" w:space="0" w:color="auto"/>
                    <w:left w:val="none" w:sz="0" w:space="0" w:color="auto"/>
                    <w:bottom w:val="none" w:sz="0" w:space="0" w:color="auto"/>
                    <w:right w:val="none" w:sz="0" w:space="0" w:color="auto"/>
                  </w:divBdr>
                </w:div>
                <w:div w:id="2073691807">
                  <w:marLeft w:val="0"/>
                  <w:marRight w:val="0"/>
                  <w:marTop w:val="0"/>
                  <w:marBottom w:val="0"/>
                  <w:divBdr>
                    <w:top w:val="none" w:sz="0" w:space="0" w:color="auto"/>
                    <w:left w:val="none" w:sz="0" w:space="0" w:color="auto"/>
                    <w:bottom w:val="none" w:sz="0" w:space="0" w:color="auto"/>
                    <w:right w:val="none" w:sz="0" w:space="0" w:color="auto"/>
                  </w:divBdr>
                </w:div>
                <w:div w:id="646477186">
                  <w:marLeft w:val="0"/>
                  <w:marRight w:val="0"/>
                  <w:marTop w:val="0"/>
                  <w:marBottom w:val="0"/>
                  <w:divBdr>
                    <w:top w:val="none" w:sz="0" w:space="0" w:color="auto"/>
                    <w:left w:val="none" w:sz="0" w:space="0" w:color="auto"/>
                    <w:bottom w:val="none" w:sz="0" w:space="0" w:color="auto"/>
                    <w:right w:val="none" w:sz="0" w:space="0" w:color="auto"/>
                  </w:divBdr>
                </w:div>
                <w:div w:id="1619216177">
                  <w:marLeft w:val="0"/>
                  <w:marRight w:val="0"/>
                  <w:marTop w:val="0"/>
                  <w:marBottom w:val="0"/>
                  <w:divBdr>
                    <w:top w:val="none" w:sz="0" w:space="0" w:color="auto"/>
                    <w:left w:val="none" w:sz="0" w:space="0" w:color="auto"/>
                    <w:bottom w:val="none" w:sz="0" w:space="0" w:color="auto"/>
                    <w:right w:val="none" w:sz="0" w:space="0" w:color="auto"/>
                  </w:divBdr>
                </w:div>
                <w:div w:id="2115005701">
                  <w:marLeft w:val="0"/>
                  <w:marRight w:val="0"/>
                  <w:marTop w:val="0"/>
                  <w:marBottom w:val="0"/>
                  <w:divBdr>
                    <w:top w:val="none" w:sz="0" w:space="0" w:color="auto"/>
                    <w:left w:val="none" w:sz="0" w:space="0" w:color="auto"/>
                    <w:bottom w:val="none" w:sz="0" w:space="0" w:color="auto"/>
                    <w:right w:val="none" w:sz="0" w:space="0" w:color="auto"/>
                  </w:divBdr>
                </w:div>
                <w:div w:id="2076125258">
                  <w:marLeft w:val="0"/>
                  <w:marRight w:val="0"/>
                  <w:marTop w:val="0"/>
                  <w:marBottom w:val="0"/>
                  <w:divBdr>
                    <w:top w:val="none" w:sz="0" w:space="0" w:color="auto"/>
                    <w:left w:val="none" w:sz="0" w:space="0" w:color="auto"/>
                    <w:bottom w:val="none" w:sz="0" w:space="0" w:color="auto"/>
                    <w:right w:val="none" w:sz="0" w:space="0" w:color="auto"/>
                  </w:divBdr>
                </w:div>
                <w:div w:id="952320271">
                  <w:marLeft w:val="0"/>
                  <w:marRight w:val="0"/>
                  <w:marTop w:val="0"/>
                  <w:marBottom w:val="0"/>
                  <w:divBdr>
                    <w:top w:val="none" w:sz="0" w:space="0" w:color="auto"/>
                    <w:left w:val="none" w:sz="0" w:space="0" w:color="auto"/>
                    <w:bottom w:val="none" w:sz="0" w:space="0" w:color="auto"/>
                    <w:right w:val="none" w:sz="0" w:space="0" w:color="auto"/>
                  </w:divBdr>
                </w:div>
                <w:div w:id="263848558">
                  <w:marLeft w:val="0"/>
                  <w:marRight w:val="0"/>
                  <w:marTop w:val="0"/>
                  <w:marBottom w:val="0"/>
                  <w:divBdr>
                    <w:top w:val="none" w:sz="0" w:space="0" w:color="auto"/>
                    <w:left w:val="none" w:sz="0" w:space="0" w:color="auto"/>
                    <w:bottom w:val="none" w:sz="0" w:space="0" w:color="auto"/>
                    <w:right w:val="none" w:sz="0" w:space="0" w:color="auto"/>
                  </w:divBdr>
                </w:div>
                <w:div w:id="275333998">
                  <w:marLeft w:val="0"/>
                  <w:marRight w:val="0"/>
                  <w:marTop w:val="0"/>
                  <w:marBottom w:val="0"/>
                  <w:divBdr>
                    <w:top w:val="none" w:sz="0" w:space="0" w:color="auto"/>
                    <w:left w:val="none" w:sz="0" w:space="0" w:color="auto"/>
                    <w:bottom w:val="none" w:sz="0" w:space="0" w:color="auto"/>
                    <w:right w:val="none" w:sz="0" w:space="0" w:color="auto"/>
                  </w:divBdr>
                </w:div>
                <w:div w:id="434639700">
                  <w:marLeft w:val="0"/>
                  <w:marRight w:val="0"/>
                  <w:marTop w:val="0"/>
                  <w:marBottom w:val="0"/>
                  <w:divBdr>
                    <w:top w:val="none" w:sz="0" w:space="0" w:color="auto"/>
                    <w:left w:val="none" w:sz="0" w:space="0" w:color="auto"/>
                    <w:bottom w:val="none" w:sz="0" w:space="0" w:color="auto"/>
                    <w:right w:val="none" w:sz="0" w:space="0" w:color="auto"/>
                  </w:divBdr>
                </w:div>
                <w:div w:id="366220699">
                  <w:marLeft w:val="0"/>
                  <w:marRight w:val="0"/>
                  <w:marTop w:val="0"/>
                  <w:marBottom w:val="0"/>
                  <w:divBdr>
                    <w:top w:val="none" w:sz="0" w:space="0" w:color="auto"/>
                    <w:left w:val="none" w:sz="0" w:space="0" w:color="auto"/>
                    <w:bottom w:val="none" w:sz="0" w:space="0" w:color="auto"/>
                    <w:right w:val="none" w:sz="0" w:space="0" w:color="auto"/>
                  </w:divBdr>
                </w:div>
                <w:div w:id="2006349733">
                  <w:marLeft w:val="0"/>
                  <w:marRight w:val="0"/>
                  <w:marTop w:val="0"/>
                  <w:marBottom w:val="0"/>
                  <w:divBdr>
                    <w:top w:val="none" w:sz="0" w:space="0" w:color="auto"/>
                    <w:left w:val="none" w:sz="0" w:space="0" w:color="auto"/>
                    <w:bottom w:val="none" w:sz="0" w:space="0" w:color="auto"/>
                    <w:right w:val="none" w:sz="0" w:space="0" w:color="auto"/>
                  </w:divBdr>
                </w:div>
                <w:div w:id="153377291">
                  <w:marLeft w:val="0"/>
                  <w:marRight w:val="0"/>
                  <w:marTop w:val="0"/>
                  <w:marBottom w:val="0"/>
                  <w:divBdr>
                    <w:top w:val="none" w:sz="0" w:space="0" w:color="auto"/>
                    <w:left w:val="none" w:sz="0" w:space="0" w:color="auto"/>
                    <w:bottom w:val="none" w:sz="0" w:space="0" w:color="auto"/>
                    <w:right w:val="none" w:sz="0" w:space="0" w:color="auto"/>
                  </w:divBdr>
                </w:div>
                <w:div w:id="634918044">
                  <w:marLeft w:val="0"/>
                  <w:marRight w:val="0"/>
                  <w:marTop w:val="0"/>
                  <w:marBottom w:val="0"/>
                  <w:divBdr>
                    <w:top w:val="none" w:sz="0" w:space="0" w:color="auto"/>
                    <w:left w:val="none" w:sz="0" w:space="0" w:color="auto"/>
                    <w:bottom w:val="none" w:sz="0" w:space="0" w:color="auto"/>
                    <w:right w:val="none" w:sz="0" w:space="0" w:color="auto"/>
                  </w:divBdr>
                </w:div>
                <w:div w:id="743379878">
                  <w:marLeft w:val="0"/>
                  <w:marRight w:val="0"/>
                  <w:marTop w:val="0"/>
                  <w:marBottom w:val="0"/>
                  <w:divBdr>
                    <w:top w:val="none" w:sz="0" w:space="0" w:color="auto"/>
                    <w:left w:val="none" w:sz="0" w:space="0" w:color="auto"/>
                    <w:bottom w:val="none" w:sz="0" w:space="0" w:color="auto"/>
                    <w:right w:val="none" w:sz="0" w:space="0" w:color="auto"/>
                  </w:divBdr>
                </w:div>
                <w:div w:id="735780988">
                  <w:marLeft w:val="0"/>
                  <w:marRight w:val="0"/>
                  <w:marTop w:val="0"/>
                  <w:marBottom w:val="0"/>
                  <w:divBdr>
                    <w:top w:val="none" w:sz="0" w:space="0" w:color="auto"/>
                    <w:left w:val="none" w:sz="0" w:space="0" w:color="auto"/>
                    <w:bottom w:val="none" w:sz="0" w:space="0" w:color="auto"/>
                    <w:right w:val="none" w:sz="0" w:space="0" w:color="auto"/>
                  </w:divBdr>
                </w:div>
                <w:div w:id="331613269">
                  <w:marLeft w:val="0"/>
                  <w:marRight w:val="0"/>
                  <w:marTop w:val="0"/>
                  <w:marBottom w:val="0"/>
                  <w:divBdr>
                    <w:top w:val="none" w:sz="0" w:space="0" w:color="auto"/>
                    <w:left w:val="none" w:sz="0" w:space="0" w:color="auto"/>
                    <w:bottom w:val="none" w:sz="0" w:space="0" w:color="auto"/>
                    <w:right w:val="none" w:sz="0" w:space="0" w:color="auto"/>
                  </w:divBdr>
                </w:div>
                <w:div w:id="199248646">
                  <w:marLeft w:val="0"/>
                  <w:marRight w:val="0"/>
                  <w:marTop w:val="0"/>
                  <w:marBottom w:val="0"/>
                  <w:divBdr>
                    <w:top w:val="none" w:sz="0" w:space="0" w:color="auto"/>
                    <w:left w:val="none" w:sz="0" w:space="0" w:color="auto"/>
                    <w:bottom w:val="none" w:sz="0" w:space="0" w:color="auto"/>
                    <w:right w:val="none" w:sz="0" w:space="0" w:color="auto"/>
                  </w:divBdr>
                </w:div>
                <w:div w:id="1377655933">
                  <w:marLeft w:val="0"/>
                  <w:marRight w:val="0"/>
                  <w:marTop w:val="0"/>
                  <w:marBottom w:val="0"/>
                  <w:divBdr>
                    <w:top w:val="none" w:sz="0" w:space="0" w:color="auto"/>
                    <w:left w:val="none" w:sz="0" w:space="0" w:color="auto"/>
                    <w:bottom w:val="none" w:sz="0" w:space="0" w:color="auto"/>
                    <w:right w:val="none" w:sz="0" w:space="0" w:color="auto"/>
                  </w:divBdr>
                </w:div>
                <w:div w:id="119959840">
                  <w:marLeft w:val="0"/>
                  <w:marRight w:val="0"/>
                  <w:marTop w:val="0"/>
                  <w:marBottom w:val="0"/>
                  <w:divBdr>
                    <w:top w:val="none" w:sz="0" w:space="0" w:color="auto"/>
                    <w:left w:val="none" w:sz="0" w:space="0" w:color="auto"/>
                    <w:bottom w:val="none" w:sz="0" w:space="0" w:color="auto"/>
                    <w:right w:val="none" w:sz="0" w:space="0" w:color="auto"/>
                  </w:divBdr>
                </w:div>
                <w:div w:id="412817840">
                  <w:marLeft w:val="0"/>
                  <w:marRight w:val="0"/>
                  <w:marTop w:val="0"/>
                  <w:marBottom w:val="0"/>
                  <w:divBdr>
                    <w:top w:val="none" w:sz="0" w:space="0" w:color="auto"/>
                    <w:left w:val="none" w:sz="0" w:space="0" w:color="auto"/>
                    <w:bottom w:val="none" w:sz="0" w:space="0" w:color="auto"/>
                    <w:right w:val="none" w:sz="0" w:space="0" w:color="auto"/>
                  </w:divBdr>
                </w:div>
                <w:div w:id="2081560488">
                  <w:marLeft w:val="0"/>
                  <w:marRight w:val="0"/>
                  <w:marTop w:val="0"/>
                  <w:marBottom w:val="0"/>
                  <w:divBdr>
                    <w:top w:val="none" w:sz="0" w:space="0" w:color="auto"/>
                    <w:left w:val="none" w:sz="0" w:space="0" w:color="auto"/>
                    <w:bottom w:val="none" w:sz="0" w:space="0" w:color="auto"/>
                    <w:right w:val="none" w:sz="0" w:space="0" w:color="auto"/>
                  </w:divBdr>
                </w:div>
                <w:div w:id="1734085258">
                  <w:marLeft w:val="0"/>
                  <w:marRight w:val="0"/>
                  <w:marTop w:val="0"/>
                  <w:marBottom w:val="0"/>
                  <w:divBdr>
                    <w:top w:val="none" w:sz="0" w:space="0" w:color="auto"/>
                    <w:left w:val="none" w:sz="0" w:space="0" w:color="auto"/>
                    <w:bottom w:val="none" w:sz="0" w:space="0" w:color="auto"/>
                    <w:right w:val="none" w:sz="0" w:space="0" w:color="auto"/>
                  </w:divBdr>
                </w:div>
                <w:div w:id="529490871">
                  <w:marLeft w:val="0"/>
                  <w:marRight w:val="0"/>
                  <w:marTop w:val="0"/>
                  <w:marBottom w:val="0"/>
                  <w:divBdr>
                    <w:top w:val="none" w:sz="0" w:space="0" w:color="auto"/>
                    <w:left w:val="none" w:sz="0" w:space="0" w:color="auto"/>
                    <w:bottom w:val="none" w:sz="0" w:space="0" w:color="auto"/>
                    <w:right w:val="none" w:sz="0" w:space="0" w:color="auto"/>
                  </w:divBdr>
                </w:div>
                <w:div w:id="572474962">
                  <w:marLeft w:val="0"/>
                  <w:marRight w:val="0"/>
                  <w:marTop w:val="0"/>
                  <w:marBottom w:val="0"/>
                  <w:divBdr>
                    <w:top w:val="none" w:sz="0" w:space="0" w:color="auto"/>
                    <w:left w:val="none" w:sz="0" w:space="0" w:color="auto"/>
                    <w:bottom w:val="none" w:sz="0" w:space="0" w:color="auto"/>
                    <w:right w:val="none" w:sz="0" w:space="0" w:color="auto"/>
                  </w:divBdr>
                </w:div>
              </w:divsChild>
            </w:div>
            <w:div w:id="365914349">
              <w:marLeft w:val="0"/>
              <w:marRight w:val="0"/>
              <w:marTop w:val="0"/>
              <w:marBottom w:val="0"/>
              <w:divBdr>
                <w:top w:val="none" w:sz="0" w:space="0" w:color="auto"/>
                <w:left w:val="none" w:sz="0" w:space="0" w:color="auto"/>
                <w:bottom w:val="none" w:sz="0" w:space="0" w:color="auto"/>
                <w:right w:val="none" w:sz="0" w:space="0" w:color="auto"/>
              </w:divBdr>
              <w:divsChild>
                <w:div w:id="748961329">
                  <w:marLeft w:val="0"/>
                  <w:marRight w:val="0"/>
                  <w:marTop w:val="0"/>
                  <w:marBottom w:val="0"/>
                  <w:divBdr>
                    <w:top w:val="none" w:sz="0" w:space="0" w:color="auto"/>
                    <w:left w:val="none" w:sz="0" w:space="0" w:color="auto"/>
                    <w:bottom w:val="none" w:sz="0" w:space="0" w:color="auto"/>
                    <w:right w:val="none" w:sz="0" w:space="0" w:color="auto"/>
                  </w:divBdr>
                </w:div>
                <w:div w:id="28341490">
                  <w:marLeft w:val="0"/>
                  <w:marRight w:val="0"/>
                  <w:marTop w:val="0"/>
                  <w:marBottom w:val="0"/>
                  <w:divBdr>
                    <w:top w:val="none" w:sz="0" w:space="0" w:color="auto"/>
                    <w:left w:val="none" w:sz="0" w:space="0" w:color="auto"/>
                    <w:bottom w:val="none" w:sz="0" w:space="0" w:color="auto"/>
                    <w:right w:val="none" w:sz="0" w:space="0" w:color="auto"/>
                  </w:divBdr>
                </w:div>
                <w:div w:id="587160443">
                  <w:marLeft w:val="0"/>
                  <w:marRight w:val="0"/>
                  <w:marTop w:val="0"/>
                  <w:marBottom w:val="0"/>
                  <w:divBdr>
                    <w:top w:val="none" w:sz="0" w:space="0" w:color="auto"/>
                    <w:left w:val="none" w:sz="0" w:space="0" w:color="auto"/>
                    <w:bottom w:val="none" w:sz="0" w:space="0" w:color="auto"/>
                    <w:right w:val="none" w:sz="0" w:space="0" w:color="auto"/>
                  </w:divBdr>
                </w:div>
                <w:div w:id="815142465">
                  <w:marLeft w:val="0"/>
                  <w:marRight w:val="0"/>
                  <w:marTop w:val="0"/>
                  <w:marBottom w:val="0"/>
                  <w:divBdr>
                    <w:top w:val="none" w:sz="0" w:space="0" w:color="auto"/>
                    <w:left w:val="none" w:sz="0" w:space="0" w:color="auto"/>
                    <w:bottom w:val="none" w:sz="0" w:space="0" w:color="auto"/>
                    <w:right w:val="none" w:sz="0" w:space="0" w:color="auto"/>
                  </w:divBdr>
                </w:div>
                <w:div w:id="1817726407">
                  <w:marLeft w:val="0"/>
                  <w:marRight w:val="0"/>
                  <w:marTop w:val="0"/>
                  <w:marBottom w:val="0"/>
                  <w:divBdr>
                    <w:top w:val="none" w:sz="0" w:space="0" w:color="auto"/>
                    <w:left w:val="none" w:sz="0" w:space="0" w:color="auto"/>
                    <w:bottom w:val="none" w:sz="0" w:space="0" w:color="auto"/>
                    <w:right w:val="none" w:sz="0" w:space="0" w:color="auto"/>
                  </w:divBdr>
                </w:div>
                <w:div w:id="1729918938">
                  <w:marLeft w:val="0"/>
                  <w:marRight w:val="0"/>
                  <w:marTop w:val="0"/>
                  <w:marBottom w:val="0"/>
                  <w:divBdr>
                    <w:top w:val="none" w:sz="0" w:space="0" w:color="auto"/>
                    <w:left w:val="none" w:sz="0" w:space="0" w:color="auto"/>
                    <w:bottom w:val="none" w:sz="0" w:space="0" w:color="auto"/>
                    <w:right w:val="none" w:sz="0" w:space="0" w:color="auto"/>
                  </w:divBdr>
                </w:div>
                <w:div w:id="1189563515">
                  <w:marLeft w:val="0"/>
                  <w:marRight w:val="0"/>
                  <w:marTop w:val="0"/>
                  <w:marBottom w:val="0"/>
                  <w:divBdr>
                    <w:top w:val="none" w:sz="0" w:space="0" w:color="auto"/>
                    <w:left w:val="none" w:sz="0" w:space="0" w:color="auto"/>
                    <w:bottom w:val="none" w:sz="0" w:space="0" w:color="auto"/>
                    <w:right w:val="none" w:sz="0" w:space="0" w:color="auto"/>
                  </w:divBdr>
                </w:div>
                <w:div w:id="77531243">
                  <w:marLeft w:val="0"/>
                  <w:marRight w:val="0"/>
                  <w:marTop w:val="0"/>
                  <w:marBottom w:val="0"/>
                  <w:divBdr>
                    <w:top w:val="none" w:sz="0" w:space="0" w:color="auto"/>
                    <w:left w:val="none" w:sz="0" w:space="0" w:color="auto"/>
                    <w:bottom w:val="none" w:sz="0" w:space="0" w:color="auto"/>
                    <w:right w:val="none" w:sz="0" w:space="0" w:color="auto"/>
                  </w:divBdr>
                </w:div>
                <w:div w:id="2078623421">
                  <w:marLeft w:val="0"/>
                  <w:marRight w:val="0"/>
                  <w:marTop w:val="0"/>
                  <w:marBottom w:val="0"/>
                  <w:divBdr>
                    <w:top w:val="none" w:sz="0" w:space="0" w:color="auto"/>
                    <w:left w:val="none" w:sz="0" w:space="0" w:color="auto"/>
                    <w:bottom w:val="none" w:sz="0" w:space="0" w:color="auto"/>
                    <w:right w:val="none" w:sz="0" w:space="0" w:color="auto"/>
                  </w:divBdr>
                </w:div>
                <w:div w:id="95832779">
                  <w:marLeft w:val="0"/>
                  <w:marRight w:val="0"/>
                  <w:marTop w:val="0"/>
                  <w:marBottom w:val="0"/>
                  <w:divBdr>
                    <w:top w:val="none" w:sz="0" w:space="0" w:color="auto"/>
                    <w:left w:val="none" w:sz="0" w:space="0" w:color="auto"/>
                    <w:bottom w:val="none" w:sz="0" w:space="0" w:color="auto"/>
                    <w:right w:val="none" w:sz="0" w:space="0" w:color="auto"/>
                  </w:divBdr>
                </w:div>
                <w:div w:id="1619990293">
                  <w:marLeft w:val="0"/>
                  <w:marRight w:val="0"/>
                  <w:marTop w:val="0"/>
                  <w:marBottom w:val="0"/>
                  <w:divBdr>
                    <w:top w:val="none" w:sz="0" w:space="0" w:color="auto"/>
                    <w:left w:val="none" w:sz="0" w:space="0" w:color="auto"/>
                    <w:bottom w:val="none" w:sz="0" w:space="0" w:color="auto"/>
                    <w:right w:val="none" w:sz="0" w:space="0" w:color="auto"/>
                  </w:divBdr>
                </w:div>
                <w:div w:id="1042368067">
                  <w:marLeft w:val="0"/>
                  <w:marRight w:val="0"/>
                  <w:marTop w:val="0"/>
                  <w:marBottom w:val="0"/>
                  <w:divBdr>
                    <w:top w:val="none" w:sz="0" w:space="0" w:color="auto"/>
                    <w:left w:val="none" w:sz="0" w:space="0" w:color="auto"/>
                    <w:bottom w:val="none" w:sz="0" w:space="0" w:color="auto"/>
                    <w:right w:val="none" w:sz="0" w:space="0" w:color="auto"/>
                  </w:divBdr>
                </w:div>
                <w:div w:id="1475561820">
                  <w:marLeft w:val="0"/>
                  <w:marRight w:val="0"/>
                  <w:marTop w:val="0"/>
                  <w:marBottom w:val="0"/>
                  <w:divBdr>
                    <w:top w:val="none" w:sz="0" w:space="0" w:color="auto"/>
                    <w:left w:val="none" w:sz="0" w:space="0" w:color="auto"/>
                    <w:bottom w:val="none" w:sz="0" w:space="0" w:color="auto"/>
                    <w:right w:val="none" w:sz="0" w:space="0" w:color="auto"/>
                  </w:divBdr>
                </w:div>
                <w:div w:id="1003046600">
                  <w:marLeft w:val="0"/>
                  <w:marRight w:val="0"/>
                  <w:marTop w:val="0"/>
                  <w:marBottom w:val="0"/>
                  <w:divBdr>
                    <w:top w:val="none" w:sz="0" w:space="0" w:color="auto"/>
                    <w:left w:val="none" w:sz="0" w:space="0" w:color="auto"/>
                    <w:bottom w:val="none" w:sz="0" w:space="0" w:color="auto"/>
                    <w:right w:val="none" w:sz="0" w:space="0" w:color="auto"/>
                  </w:divBdr>
                </w:div>
                <w:div w:id="1457913900">
                  <w:marLeft w:val="0"/>
                  <w:marRight w:val="0"/>
                  <w:marTop w:val="0"/>
                  <w:marBottom w:val="0"/>
                  <w:divBdr>
                    <w:top w:val="none" w:sz="0" w:space="0" w:color="auto"/>
                    <w:left w:val="none" w:sz="0" w:space="0" w:color="auto"/>
                    <w:bottom w:val="none" w:sz="0" w:space="0" w:color="auto"/>
                    <w:right w:val="none" w:sz="0" w:space="0" w:color="auto"/>
                  </w:divBdr>
                </w:div>
                <w:div w:id="1931040583">
                  <w:marLeft w:val="0"/>
                  <w:marRight w:val="0"/>
                  <w:marTop w:val="0"/>
                  <w:marBottom w:val="0"/>
                  <w:divBdr>
                    <w:top w:val="none" w:sz="0" w:space="0" w:color="auto"/>
                    <w:left w:val="none" w:sz="0" w:space="0" w:color="auto"/>
                    <w:bottom w:val="none" w:sz="0" w:space="0" w:color="auto"/>
                    <w:right w:val="none" w:sz="0" w:space="0" w:color="auto"/>
                  </w:divBdr>
                </w:div>
                <w:div w:id="316155280">
                  <w:marLeft w:val="0"/>
                  <w:marRight w:val="0"/>
                  <w:marTop w:val="0"/>
                  <w:marBottom w:val="0"/>
                  <w:divBdr>
                    <w:top w:val="none" w:sz="0" w:space="0" w:color="auto"/>
                    <w:left w:val="none" w:sz="0" w:space="0" w:color="auto"/>
                    <w:bottom w:val="none" w:sz="0" w:space="0" w:color="auto"/>
                    <w:right w:val="none" w:sz="0" w:space="0" w:color="auto"/>
                  </w:divBdr>
                </w:div>
                <w:div w:id="425656440">
                  <w:marLeft w:val="0"/>
                  <w:marRight w:val="0"/>
                  <w:marTop w:val="0"/>
                  <w:marBottom w:val="0"/>
                  <w:divBdr>
                    <w:top w:val="none" w:sz="0" w:space="0" w:color="auto"/>
                    <w:left w:val="none" w:sz="0" w:space="0" w:color="auto"/>
                    <w:bottom w:val="none" w:sz="0" w:space="0" w:color="auto"/>
                    <w:right w:val="none" w:sz="0" w:space="0" w:color="auto"/>
                  </w:divBdr>
                </w:div>
                <w:div w:id="195849276">
                  <w:marLeft w:val="0"/>
                  <w:marRight w:val="0"/>
                  <w:marTop w:val="0"/>
                  <w:marBottom w:val="0"/>
                  <w:divBdr>
                    <w:top w:val="none" w:sz="0" w:space="0" w:color="auto"/>
                    <w:left w:val="none" w:sz="0" w:space="0" w:color="auto"/>
                    <w:bottom w:val="none" w:sz="0" w:space="0" w:color="auto"/>
                    <w:right w:val="none" w:sz="0" w:space="0" w:color="auto"/>
                  </w:divBdr>
                </w:div>
                <w:div w:id="2026398653">
                  <w:marLeft w:val="0"/>
                  <w:marRight w:val="0"/>
                  <w:marTop w:val="0"/>
                  <w:marBottom w:val="0"/>
                  <w:divBdr>
                    <w:top w:val="none" w:sz="0" w:space="0" w:color="auto"/>
                    <w:left w:val="none" w:sz="0" w:space="0" w:color="auto"/>
                    <w:bottom w:val="none" w:sz="0" w:space="0" w:color="auto"/>
                    <w:right w:val="none" w:sz="0" w:space="0" w:color="auto"/>
                  </w:divBdr>
                </w:div>
                <w:div w:id="1187986519">
                  <w:marLeft w:val="0"/>
                  <w:marRight w:val="0"/>
                  <w:marTop w:val="0"/>
                  <w:marBottom w:val="0"/>
                  <w:divBdr>
                    <w:top w:val="none" w:sz="0" w:space="0" w:color="auto"/>
                    <w:left w:val="none" w:sz="0" w:space="0" w:color="auto"/>
                    <w:bottom w:val="none" w:sz="0" w:space="0" w:color="auto"/>
                    <w:right w:val="none" w:sz="0" w:space="0" w:color="auto"/>
                  </w:divBdr>
                </w:div>
                <w:div w:id="99767299">
                  <w:marLeft w:val="0"/>
                  <w:marRight w:val="0"/>
                  <w:marTop w:val="0"/>
                  <w:marBottom w:val="0"/>
                  <w:divBdr>
                    <w:top w:val="none" w:sz="0" w:space="0" w:color="auto"/>
                    <w:left w:val="none" w:sz="0" w:space="0" w:color="auto"/>
                    <w:bottom w:val="none" w:sz="0" w:space="0" w:color="auto"/>
                    <w:right w:val="none" w:sz="0" w:space="0" w:color="auto"/>
                  </w:divBdr>
                </w:div>
                <w:div w:id="1156452616">
                  <w:marLeft w:val="0"/>
                  <w:marRight w:val="0"/>
                  <w:marTop w:val="0"/>
                  <w:marBottom w:val="0"/>
                  <w:divBdr>
                    <w:top w:val="none" w:sz="0" w:space="0" w:color="auto"/>
                    <w:left w:val="none" w:sz="0" w:space="0" w:color="auto"/>
                    <w:bottom w:val="none" w:sz="0" w:space="0" w:color="auto"/>
                    <w:right w:val="none" w:sz="0" w:space="0" w:color="auto"/>
                  </w:divBdr>
                </w:div>
                <w:div w:id="2099212232">
                  <w:marLeft w:val="0"/>
                  <w:marRight w:val="0"/>
                  <w:marTop w:val="0"/>
                  <w:marBottom w:val="0"/>
                  <w:divBdr>
                    <w:top w:val="none" w:sz="0" w:space="0" w:color="auto"/>
                    <w:left w:val="none" w:sz="0" w:space="0" w:color="auto"/>
                    <w:bottom w:val="none" w:sz="0" w:space="0" w:color="auto"/>
                    <w:right w:val="none" w:sz="0" w:space="0" w:color="auto"/>
                  </w:divBdr>
                </w:div>
                <w:div w:id="1229153294">
                  <w:marLeft w:val="0"/>
                  <w:marRight w:val="0"/>
                  <w:marTop w:val="0"/>
                  <w:marBottom w:val="0"/>
                  <w:divBdr>
                    <w:top w:val="none" w:sz="0" w:space="0" w:color="auto"/>
                    <w:left w:val="none" w:sz="0" w:space="0" w:color="auto"/>
                    <w:bottom w:val="none" w:sz="0" w:space="0" w:color="auto"/>
                    <w:right w:val="none" w:sz="0" w:space="0" w:color="auto"/>
                  </w:divBdr>
                </w:div>
                <w:div w:id="452097377">
                  <w:marLeft w:val="0"/>
                  <w:marRight w:val="0"/>
                  <w:marTop w:val="0"/>
                  <w:marBottom w:val="0"/>
                  <w:divBdr>
                    <w:top w:val="none" w:sz="0" w:space="0" w:color="auto"/>
                    <w:left w:val="none" w:sz="0" w:space="0" w:color="auto"/>
                    <w:bottom w:val="none" w:sz="0" w:space="0" w:color="auto"/>
                    <w:right w:val="none" w:sz="0" w:space="0" w:color="auto"/>
                  </w:divBdr>
                </w:div>
                <w:div w:id="2015450510">
                  <w:marLeft w:val="0"/>
                  <w:marRight w:val="0"/>
                  <w:marTop w:val="0"/>
                  <w:marBottom w:val="0"/>
                  <w:divBdr>
                    <w:top w:val="none" w:sz="0" w:space="0" w:color="auto"/>
                    <w:left w:val="none" w:sz="0" w:space="0" w:color="auto"/>
                    <w:bottom w:val="none" w:sz="0" w:space="0" w:color="auto"/>
                    <w:right w:val="none" w:sz="0" w:space="0" w:color="auto"/>
                  </w:divBdr>
                </w:div>
                <w:div w:id="90902046">
                  <w:marLeft w:val="0"/>
                  <w:marRight w:val="0"/>
                  <w:marTop w:val="0"/>
                  <w:marBottom w:val="0"/>
                  <w:divBdr>
                    <w:top w:val="none" w:sz="0" w:space="0" w:color="auto"/>
                    <w:left w:val="none" w:sz="0" w:space="0" w:color="auto"/>
                    <w:bottom w:val="none" w:sz="0" w:space="0" w:color="auto"/>
                    <w:right w:val="none" w:sz="0" w:space="0" w:color="auto"/>
                  </w:divBdr>
                </w:div>
                <w:div w:id="696659172">
                  <w:marLeft w:val="0"/>
                  <w:marRight w:val="0"/>
                  <w:marTop w:val="0"/>
                  <w:marBottom w:val="0"/>
                  <w:divBdr>
                    <w:top w:val="none" w:sz="0" w:space="0" w:color="auto"/>
                    <w:left w:val="none" w:sz="0" w:space="0" w:color="auto"/>
                    <w:bottom w:val="none" w:sz="0" w:space="0" w:color="auto"/>
                    <w:right w:val="none" w:sz="0" w:space="0" w:color="auto"/>
                  </w:divBdr>
                </w:div>
                <w:div w:id="827525252">
                  <w:marLeft w:val="0"/>
                  <w:marRight w:val="0"/>
                  <w:marTop w:val="0"/>
                  <w:marBottom w:val="0"/>
                  <w:divBdr>
                    <w:top w:val="none" w:sz="0" w:space="0" w:color="auto"/>
                    <w:left w:val="none" w:sz="0" w:space="0" w:color="auto"/>
                    <w:bottom w:val="none" w:sz="0" w:space="0" w:color="auto"/>
                    <w:right w:val="none" w:sz="0" w:space="0" w:color="auto"/>
                  </w:divBdr>
                </w:div>
                <w:div w:id="434594074">
                  <w:marLeft w:val="0"/>
                  <w:marRight w:val="0"/>
                  <w:marTop w:val="0"/>
                  <w:marBottom w:val="0"/>
                  <w:divBdr>
                    <w:top w:val="none" w:sz="0" w:space="0" w:color="auto"/>
                    <w:left w:val="none" w:sz="0" w:space="0" w:color="auto"/>
                    <w:bottom w:val="none" w:sz="0" w:space="0" w:color="auto"/>
                    <w:right w:val="none" w:sz="0" w:space="0" w:color="auto"/>
                  </w:divBdr>
                </w:div>
                <w:div w:id="646789936">
                  <w:marLeft w:val="0"/>
                  <w:marRight w:val="0"/>
                  <w:marTop w:val="0"/>
                  <w:marBottom w:val="0"/>
                  <w:divBdr>
                    <w:top w:val="none" w:sz="0" w:space="0" w:color="auto"/>
                    <w:left w:val="none" w:sz="0" w:space="0" w:color="auto"/>
                    <w:bottom w:val="none" w:sz="0" w:space="0" w:color="auto"/>
                    <w:right w:val="none" w:sz="0" w:space="0" w:color="auto"/>
                  </w:divBdr>
                </w:div>
                <w:div w:id="9066917">
                  <w:marLeft w:val="0"/>
                  <w:marRight w:val="0"/>
                  <w:marTop w:val="0"/>
                  <w:marBottom w:val="0"/>
                  <w:divBdr>
                    <w:top w:val="none" w:sz="0" w:space="0" w:color="auto"/>
                    <w:left w:val="none" w:sz="0" w:space="0" w:color="auto"/>
                    <w:bottom w:val="none" w:sz="0" w:space="0" w:color="auto"/>
                    <w:right w:val="none" w:sz="0" w:space="0" w:color="auto"/>
                  </w:divBdr>
                </w:div>
                <w:div w:id="577978796">
                  <w:marLeft w:val="0"/>
                  <w:marRight w:val="0"/>
                  <w:marTop w:val="0"/>
                  <w:marBottom w:val="0"/>
                  <w:divBdr>
                    <w:top w:val="none" w:sz="0" w:space="0" w:color="auto"/>
                    <w:left w:val="none" w:sz="0" w:space="0" w:color="auto"/>
                    <w:bottom w:val="none" w:sz="0" w:space="0" w:color="auto"/>
                    <w:right w:val="none" w:sz="0" w:space="0" w:color="auto"/>
                  </w:divBdr>
                </w:div>
                <w:div w:id="1987273990">
                  <w:marLeft w:val="0"/>
                  <w:marRight w:val="0"/>
                  <w:marTop w:val="0"/>
                  <w:marBottom w:val="0"/>
                  <w:divBdr>
                    <w:top w:val="none" w:sz="0" w:space="0" w:color="auto"/>
                    <w:left w:val="none" w:sz="0" w:space="0" w:color="auto"/>
                    <w:bottom w:val="none" w:sz="0" w:space="0" w:color="auto"/>
                    <w:right w:val="none" w:sz="0" w:space="0" w:color="auto"/>
                  </w:divBdr>
                </w:div>
                <w:div w:id="1636448918">
                  <w:marLeft w:val="0"/>
                  <w:marRight w:val="0"/>
                  <w:marTop w:val="0"/>
                  <w:marBottom w:val="0"/>
                  <w:divBdr>
                    <w:top w:val="none" w:sz="0" w:space="0" w:color="auto"/>
                    <w:left w:val="none" w:sz="0" w:space="0" w:color="auto"/>
                    <w:bottom w:val="none" w:sz="0" w:space="0" w:color="auto"/>
                    <w:right w:val="none" w:sz="0" w:space="0" w:color="auto"/>
                  </w:divBdr>
                </w:div>
                <w:div w:id="2114133900">
                  <w:marLeft w:val="0"/>
                  <w:marRight w:val="0"/>
                  <w:marTop w:val="0"/>
                  <w:marBottom w:val="0"/>
                  <w:divBdr>
                    <w:top w:val="none" w:sz="0" w:space="0" w:color="auto"/>
                    <w:left w:val="none" w:sz="0" w:space="0" w:color="auto"/>
                    <w:bottom w:val="none" w:sz="0" w:space="0" w:color="auto"/>
                    <w:right w:val="none" w:sz="0" w:space="0" w:color="auto"/>
                  </w:divBdr>
                </w:div>
                <w:div w:id="487356802">
                  <w:marLeft w:val="0"/>
                  <w:marRight w:val="0"/>
                  <w:marTop w:val="0"/>
                  <w:marBottom w:val="0"/>
                  <w:divBdr>
                    <w:top w:val="none" w:sz="0" w:space="0" w:color="auto"/>
                    <w:left w:val="none" w:sz="0" w:space="0" w:color="auto"/>
                    <w:bottom w:val="none" w:sz="0" w:space="0" w:color="auto"/>
                    <w:right w:val="none" w:sz="0" w:space="0" w:color="auto"/>
                  </w:divBdr>
                </w:div>
                <w:div w:id="1695956375">
                  <w:marLeft w:val="0"/>
                  <w:marRight w:val="0"/>
                  <w:marTop w:val="0"/>
                  <w:marBottom w:val="0"/>
                  <w:divBdr>
                    <w:top w:val="none" w:sz="0" w:space="0" w:color="auto"/>
                    <w:left w:val="none" w:sz="0" w:space="0" w:color="auto"/>
                    <w:bottom w:val="none" w:sz="0" w:space="0" w:color="auto"/>
                    <w:right w:val="none" w:sz="0" w:space="0" w:color="auto"/>
                  </w:divBdr>
                </w:div>
                <w:div w:id="1716083265">
                  <w:marLeft w:val="0"/>
                  <w:marRight w:val="0"/>
                  <w:marTop w:val="0"/>
                  <w:marBottom w:val="0"/>
                  <w:divBdr>
                    <w:top w:val="none" w:sz="0" w:space="0" w:color="auto"/>
                    <w:left w:val="none" w:sz="0" w:space="0" w:color="auto"/>
                    <w:bottom w:val="none" w:sz="0" w:space="0" w:color="auto"/>
                    <w:right w:val="none" w:sz="0" w:space="0" w:color="auto"/>
                  </w:divBdr>
                </w:div>
                <w:div w:id="1401247250">
                  <w:marLeft w:val="0"/>
                  <w:marRight w:val="0"/>
                  <w:marTop w:val="0"/>
                  <w:marBottom w:val="0"/>
                  <w:divBdr>
                    <w:top w:val="none" w:sz="0" w:space="0" w:color="auto"/>
                    <w:left w:val="none" w:sz="0" w:space="0" w:color="auto"/>
                    <w:bottom w:val="none" w:sz="0" w:space="0" w:color="auto"/>
                    <w:right w:val="none" w:sz="0" w:space="0" w:color="auto"/>
                  </w:divBdr>
                </w:div>
                <w:div w:id="2071076393">
                  <w:marLeft w:val="0"/>
                  <w:marRight w:val="0"/>
                  <w:marTop w:val="0"/>
                  <w:marBottom w:val="0"/>
                  <w:divBdr>
                    <w:top w:val="none" w:sz="0" w:space="0" w:color="auto"/>
                    <w:left w:val="none" w:sz="0" w:space="0" w:color="auto"/>
                    <w:bottom w:val="none" w:sz="0" w:space="0" w:color="auto"/>
                    <w:right w:val="none" w:sz="0" w:space="0" w:color="auto"/>
                  </w:divBdr>
                </w:div>
                <w:div w:id="2064208522">
                  <w:marLeft w:val="0"/>
                  <w:marRight w:val="0"/>
                  <w:marTop w:val="0"/>
                  <w:marBottom w:val="0"/>
                  <w:divBdr>
                    <w:top w:val="none" w:sz="0" w:space="0" w:color="auto"/>
                    <w:left w:val="none" w:sz="0" w:space="0" w:color="auto"/>
                    <w:bottom w:val="none" w:sz="0" w:space="0" w:color="auto"/>
                    <w:right w:val="none" w:sz="0" w:space="0" w:color="auto"/>
                  </w:divBdr>
                </w:div>
                <w:div w:id="1421953437">
                  <w:marLeft w:val="0"/>
                  <w:marRight w:val="0"/>
                  <w:marTop w:val="0"/>
                  <w:marBottom w:val="0"/>
                  <w:divBdr>
                    <w:top w:val="none" w:sz="0" w:space="0" w:color="auto"/>
                    <w:left w:val="none" w:sz="0" w:space="0" w:color="auto"/>
                    <w:bottom w:val="none" w:sz="0" w:space="0" w:color="auto"/>
                    <w:right w:val="none" w:sz="0" w:space="0" w:color="auto"/>
                  </w:divBdr>
                </w:div>
                <w:div w:id="1843205239">
                  <w:marLeft w:val="0"/>
                  <w:marRight w:val="0"/>
                  <w:marTop w:val="0"/>
                  <w:marBottom w:val="0"/>
                  <w:divBdr>
                    <w:top w:val="none" w:sz="0" w:space="0" w:color="auto"/>
                    <w:left w:val="none" w:sz="0" w:space="0" w:color="auto"/>
                    <w:bottom w:val="none" w:sz="0" w:space="0" w:color="auto"/>
                    <w:right w:val="none" w:sz="0" w:space="0" w:color="auto"/>
                  </w:divBdr>
                </w:div>
                <w:div w:id="1397319204">
                  <w:marLeft w:val="0"/>
                  <w:marRight w:val="0"/>
                  <w:marTop w:val="0"/>
                  <w:marBottom w:val="0"/>
                  <w:divBdr>
                    <w:top w:val="none" w:sz="0" w:space="0" w:color="auto"/>
                    <w:left w:val="none" w:sz="0" w:space="0" w:color="auto"/>
                    <w:bottom w:val="none" w:sz="0" w:space="0" w:color="auto"/>
                    <w:right w:val="none" w:sz="0" w:space="0" w:color="auto"/>
                  </w:divBdr>
                </w:div>
                <w:div w:id="20788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334860">
      <w:bodyDiv w:val="1"/>
      <w:marLeft w:val="0"/>
      <w:marRight w:val="0"/>
      <w:marTop w:val="0"/>
      <w:marBottom w:val="0"/>
      <w:divBdr>
        <w:top w:val="none" w:sz="0" w:space="0" w:color="auto"/>
        <w:left w:val="none" w:sz="0" w:space="0" w:color="auto"/>
        <w:bottom w:val="none" w:sz="0" w:space="0" w:color="auto"/>
        <w:right w:val="none" w:sz="0" w:space="0" w:color="auto"/>
      </w:divBdr>
    </w:div>
    <w:div w:id="1764380862">
      <w:bodyDiv w:val="1"/>
      <w:marLeft w:val="0"/>
      <w:marRight w:val="0"/>
      <w:marTop w:val="0"/>
      <w:marBottom w:val="0"/>
      <w:divBdr>
        <w:top w:val="none" w:sz="0" w:space="0" w:color="auto"/>
        <w:left w:val="none" w:sz="0" w:space="0" w:color="auto"/>
        <w:bottom w:val="none" w:sz="0" w:space="0" w:color="auto"/>
        <w:right w:val="none" w:sz="0" w:space="0" w:color="auto"/>
      </w:divBdr>
    </w:div>
    <w:div w:id="1764908780">
      <w:bodyDiv w:val="1"/>
      <w:marLeft w:val="0"/>
      <w:marRight w:val="0"/>
      <w:marTop w:val="0"/>
      <w:marBottom w:val="0"/>
      <w:divBdr>
        <w:top w:val="none" w:sz="0" w:space="0" w:color="auto"/>
        <w:left w:val="none" w:sz="0" w:space="0" w:color="auto"/>
        <w:bottom w:val="none" w:sz="0" w:space="0" w:color="auto"/>
        <w:right w:val="none" w:sz="0" w:space="0" w:color="auto"/>
      </w:divBdr>
    </w:div>
    <w:div w:id="1765108097">
      <w:bodyDiv w:val="1"/>
      <w:marLeft w:val="0"/>
      <w:marRight w:val="0"/>
      <w:marTop w:val="0"/>
      <w:marBottom w:val="0"/>
      <w:divBdr>
        <w:top w:val="none" w:sz="0" w:space="0" w:color="auto"/>
        <w:left w:val="none" w:sz="0" w:space="0" w:color="auto"/>
        <w:bottom w:val="none" w:sz="0" w:space="0" w:color="auto"/>
        <w:right w:val="none" w:sz="0" w:space="0" w:color="auto"/>
      </w:divBdr>
    </w:div>
    <w:div w:id="1765297650">
      <w:bodyDiv w:val="1"/>
      <w:marLeft w:val="0"/>
      <w:marRight w:val="0"/>
      <w:marTop w:val="0"/>
      <w:marBottom w:val="0"/>
      <w:divBdr>
        <w:top w:val="none" w:sz="0" w:space="0" w:color="auto"/>
        <w:left w:val="none" w:sz="0" w:space="0" w:color="auto"/>
        <w:bottom w:val="none" w:sz="0" w:space="0" w:color="auto"/>
        <w:right w:val="none" w:sz="0" w:space="0" w:color="auto"/>
      </w:divBdr>
    </w:div>
    <w:div w:id="1765419089">
      <w:bodyDiv w:val="1"/>
      <w:marLeft w:val="0"/>
      <w:marRight w:val="0"/>
      <w:marTop w:val="0"/>
      <w:marBottom w:val="0"/>
      <w:divBdr>
        <w:top w:val="none" w:sz="0" w:space="0" w:color="auto"/>
        <w:left w:val="none" w:sz="0" w:space="0" w:color="auto"/>
        <w:bottom w:val="none" w:sz="0" w:space="0" w:color="auto"/>
        <w:right w:val="none" w:sz="0" w:space="0" w:color="auto"/>
      </w:divBdr>
    </w:div>
    <w:div w:id="1766489820">
      <w:bodyDiv w:val="1"/>
      <w:marLeft w:val="0"/>
      <w:marRight w:val="0"/>
      <w:marTop w:val="0"/>
      <w:marBottom w:val="0"/>
      <w:divBdr>
        <w:top w:val="none" w:sz="0" w:space="0" w:color="auto"/>
        <w:left w:val="none" w:sz="0" w:space="0" w:color="auto"/>
        <w:bottom w:val="none" w:sz="0" w:space="0" w:color="auto"/>
        <w:right w:val="none" w:sz="0" w:space="0" w:color="auto"/>
      </w:divBdr>
    </w:div>
    <w:div w:id="1768386318">
      <w:bodyDiv w:val="1"/>
      <w:marLeft w:val="0"/>
      <w:marRight w:val="0"/>
      <w:marTop w:val="0"/>
      <w:marBottom w:val="0"/>
      <w:divBdr>
        <w:top w:val="none" w:sz="0" w:space="0" w:color="auto"/>
        <w:left w:val="none" w:sz="0" w:space="0" w:color="auto"/>
        <w:bottom w:val="none" w:sz="0" w:space="0" w:color="auto"/>
        <w:right w:val="none" w:sz="0" w:space="0" w:color="auto"/>
      </w:divBdr>
    </w:div>
    <w:div w:id="1768429543">
      <w:bodyDiv w:val="1"/>
      <w:marLeft w:val="0"/>
      <w:marRight w:val="0"/>
      <w:marTop w:val="0"/>
      <w:marBottom w:val="0"/>
      <w:divBdr>
        <w:top w:val="none" w:sz="0" w:space="0" w:color="auto"/>
        <w:left w:val="none" w:sz="0" w:space="0" w:color="auto"/>
        <w:bottom w:val="none" w:sz="0" w:space="0" w:color="auto"/>
        <w:right w:val="none" w:sz="0" w:space="0" w:color="auto"/>
      </w:divBdr>
    </w:div>
    <w:div w:id="1768648202">
      <w:bodyDiv w:val="1"/>
      <w:marLeft w:val="0"/>
      <w:marRight w:val="0"/>
      <w:marTop w:val="0"/>
      <w:marBottom w:val="0"/>
      <w:divBdr>
        <w:top w:val="none" w:sz="0" w:space="0" w:color="auto"/>
        <w:left w:val="none" w:sz="0" w:space="0" w:color="auto"/>
        <w:bottom w:val="none" w:sz="0" w:space="0" w:color="auto"/>
        <w:right w:val="none" w:sz="0" w:space="0" w:color="auto"/>
      </w:divBdr>
    </w:div>
    <w:div w:id="1768841732">
      <w:bodyDiv w:val="1"/>
      <w:marLeft w:val="0"/>
      <w:marRight w:val="0"/>
      <w:marTop w:val="0"/>
      <w:marBottom w:val="0"/>
      <w:divBdr>
        <w:top w:val="none" w:sz="0" w:space="0" w:color="auto"/>
        <w:left w:val="none" w:sz="0" w:space="0" w:color="auto"/>
        <w:bottom w:val="none" w:sz="0" w:space="0" w:color="auto"/>
        <w:right w:val="none" w:sz="0" w:space="0" w:color="auto"/>
      </w:divBdr>
    </w:div>
    <w:div w:id="1769039423">
      <w:bodyDiv w:val="1"/>
      <w:marLeft w:val="0"/>
      <w:marRight w:val="0"/>
      <w:marTop w:val="0"/>
      <w:marBottom w:val="0"/>
      <w:divBdr>
        <w:top w:val="none" w:sz="0" w:space="0" w:color="auto"/>
        <w:left w:val="none" w:sz="0" w:space="0" w:color="auto"/>
        <w:bottom w:val="none" w:sz="0" w:space="0" w:color="auto"/>
        <w:right w:val="none" w:sz="0" w:space="0" w:color="auto"/>
      </w:divBdr>
    </w:div>
    <w:div w:id="1771316713">
      <w:bodyDiv w:val="1"/>
      <w:marLeft w:val="0"/>
      <w:marRight w:val="0"/>
      <w:marTop w:val="0"/>
      <w:marBottom w:val="0"/>
      <w:divBdr>
        <w:top w:val="none" w:sz="0" w:space="0" w:color="auto"/>
        <w:left w:val="none" w:sz="0" w:space="0" w:color="auto"/>
        <w:bottom w:val="none" w:sz="0" w:space="0" w:color="auto"/>
        <w:right w:val="none" w:sz="0" w:space="0" w:color="auto"/>
      </w:divBdr>
    </w:div>
    <w:div w:id="1771461854">
      <w:bodyDiv w:val="1"/>
      <w:marLeft w:val="0"/>
      <w:marRight w:val="0"/>
      <w:marTop w:val="0"/>
      <w:marBottom w:val="0"/>
      <w:divBdr>
        <w:top w:val="none" w:sz="0" w:space="0" w:color="auto"/>
        <w:left w:val="none" w:sz="0" w:space="0" w:color="auto"/>
        <w:bottom w:val="none" w:sz="0" w:space="0" w:color="auto"/>
        <w:right w:val="none" w:sz="0" w:space="0" w:color="auto"/>
      </w:divBdr>
    </w:div>
    <w:div w:id="1772159533">
      <w:bodyDiv w:val="1"/>
      <w:marLeft w:val="0"/>
      <w:marRight w:val="0"/>
      <w:marTop w:val="0"/>
      <w:marBottom w:val="0"/>
      <w:divBdr>
        <w:top w:val="none" w:sz="0" w:space="0" w:color="auto"/>
        <w:left w:val="none" w:sz="0" w:space="0" w:color="auto"/>
        <w:bottom w:val="none" w:sz="0" w:space="0" w:color="auto"/>
        <w:right w:val="none" w:sz="0" w:space="0" w:color="auto"/>
      </w:divBdr>
    </w:div>
    <w:div w:id="1772311459">
      <w:bodyDiv w:val="1"/>
      <w:marLeft w:val="0"/>
      <w:marRight w:val="0"/>
      <w:marTop w:val="0"/>
      <w:marBottom w:val="0"/>
      <w:divBdr>
        <w:top w:val="none" w:sz="0" w:space="0" w:color="auto"/>
        <w:left w:val="none" w:sz="0" w:space="0" w:color="auto"/>
        <w:bottom w:val="none" w:sz="0" w:space="0" w:color="auto"/>
        <w:right w:val="none" w:sz="0" w:space="0" w:color="auto"/>
      </w:divBdr>
    </w:div>
    <w:div w:id="1772775837">
      <w:bodyDiv w:val="1"/>
      <w:marLeft w:val="0"/>
      <w:marRight w:val="0"/>
      <w:marTop w:val="0"/>
      <w:marBottom w:val="0"/>
      <w:divBdr>
        <w:top w:val="none" w:sz="0" w:space="0" w:color="auto"/>
        <w:left w:val="none" w:sz="0" w:space="0" w:color="auto"/>
        <w:bottom w:val="none" w:sz="0" w:space="0" w:color="auto"/>
        <w:right w:val="none" w:sz="0" w:space="0" w:color="auto"/>
      </w:divBdr>
    </w:div>
    <w:div w:id="1774666543">
      <w:bodyDiv w:val="1"/>
      <w:marLeft w:val="0"/>
      <w:marRight w:val="0"/>
      <w:marTop w:val="0"/>
      <w:marBottom w:val="0"/>
      <w:divBdr>
        <w:top w:val="none" w:sz="0" w:space="0" w:color="auto"/>
        <w:left w:val="none" w:sz="0" w:space="0" w:color="auto"/>
        <w:bottom w:val="none" w:sz="0" w:space="0" w:color="auto"/>
        <w:right w:val="none" w:sz="0" w:space="0" w:color="auto"/>
      </w:divBdr>
    </w:div>
    <w:div w:id="1774781724">
      <w:bodyDiv w:val="1"/>
      <w:marLeft w:val="0"/>
      <w:marRight w:val="0"/>
      <w:marTop w:val="0"/>
      <w:marBottom w:val="0"/>
      <w:divBdr>
        <w:top w:val="none" w:sz="0" w:space="0" w:color="auto"/>
        <w:left w:val="none" w:sz="0" w:space="0" w:color="auto"/>
        <w:bottom w:val="none" w:sz="0" w:space="0" w:color="auto"/>
        <w:right w:val="none" w:sz="0" w:space="0" w:color="auto"/>
      </w:divBdr>
    </w:div>
    <w:div w:id="1774936579">
      <w:bodyDiv w:val="1"/>
      <w:marLeft w:val="0"/>
      <w:marRight w:val="0"/>
      <w:marTop w:val="0"/>
      <w:marBottom w:val="0"/>
      <w:divBdr>
        <w:top w:val="none" w:sz="0" w:space="0" w:color="auto"/>
        <w:left w:val="none" w:sz="0" w:space="0" w:color="auto"/>
        <w:bottom w:val="none" w:sz="0" w:space="0" w:color="auto"/>
        <w:right w:val="none" w:sz="0" w:space="0" w:color="auto"/>
      </w:divBdr>
    </w:div>
    <w:div w:id="1775246161">
      <w:bodyDiv w:val="1"/>
      <w:marLeft w:val="0"/>
      <w:marRight w:val="0"/>
      <w:marTop w:val="0"/>
      <w:marBottom w:val="0"/>
      <w:divBdr>
        <w:top w:val="none" w:sz="0" w:space="0" w:color="auto"/>
        <w:left w:val="none" w:sz="0" w:space="0" w:color="auto"/>
        <w:bottom w:val="none" w:sz="0" w:space="0" w:color="auto"/>
        <w:right w:val="none" w:sz="0" w:space="0" w:color="auto"/>
      </w:divBdr>
    </w:div>
    <w:div w:id="1776631582">
      <w:bodyDiv w:val="1"/>
      <w:marLeft w:val="0"/>
      <w:marRight w:val="0"/>
      <w:marTop w:val="0"/>
      <w:marBottom w:val="0"/>
      <w:divBdr>
        <w:top w:val="none" w:sz="0" w:space="0" w:color="auto"/>
        <w:left w:val="none" w:sz="0" w:space="0" w:color="auto"/>
        <w:bottom w:val="none" w:sz="0" w:space="0" w:color="auto"/>
        <w:right w:val="none" w:sz="0" w:space="0" w:color="auto"/>
      </w:divBdr>
    </w:div>
    <w:div w:id="1777287256">
      <w:bodyDiv w:val="1"/>
      <w:marLeft w:val="0"/>
      <w:marRight w:val="0"/>
      <w:marTop w:val="0"/>
      <w:marBottom w:val="0"/>
      <w:divBdr>
        <w:top w:val="none" w:sz="0" w:space="0" w:color="auto"/>
        <w:left w:val="none" w:sz="0" w:space="0" w:color="auto"/>
        <w:bottom w:val="none" w:sz="0" w:space="0" w:color="auto"/>
        <w:right w:val="none" w:sz="0" w:space="0" w:color="auto"/>
      </w:divBdr>
    </w:div>
    <w:div w:id="1777476740">
      <w:bodyDiv w:val="1"/>
      <w:marLeft w:val="0"/>
      <w:marRight w:val="0"/>
      <w:marTop w:val="0"/>
      <w:marBottom w:val="0"/>
      <w:divBdr>
        <w:top w:val="none" w:sz="0" w:space="0" w:color="auto"/>
        <w:left w:val="none" w:sz="0" w:space="0" w:color="auto"/>
        <w:bottom w:val="none" w:sz="0" w:space="0" w:color="auto"/>
        <w:right w:val="none" w:sz="0" w:space="0" w:color="auto"/>
      </w:divBdr>
    </w:div>
    <w:div w:id="1778216625">
      <w:bodyDiv w:val="1"/>
      <w:marLeft w:val="0"/>
      <w:marRight w:val="0"/>
      <w:marTop w:val="0"/>
      <w:marBottom w:val="0"/>
      <w:divBdr>
        <w:top w:val="none" w:sz="0" w:space="0" w:color="auto"/>
        <w:left w:val="none" w:sz="0" w:space="0" w:color="auto"/>
        <w:bottom w:val="none" w:sz="0" w:space="0" w:color="auto"/>
        <w:right w:val="none" w:sz="0" w:space="0" w:color="auto"/>
      </w:divBdr>
    </w:div>
    <w:div w:id="1779368815">
      <w:bodyDiv w:val="1"/>
      <w:marLeft w:val="0"/>
      <w:marRight w:val="0"/>
      <w:marTop w:val="0"/>
      <w:marBottom w:val="0"/>
      <w:divBdr>
        <w:top w:val="none" w:sz="0" w:space="0" w:color="auto"/>
        <w:left w:val="none" w:sz="0" w:space="0" w:color="auto"/>
        <w:bottom w:val="none" w:sz="0" w:space="0" w:color="auto"/>
        <w:right w:val="none" w:sz="0" w:space="0" w:color="auto"/>
      </w:divBdr>
    </w:div>
    <w:div w:id="1779719086">
      <w:bodyDiv w:val="1"/>
      <w:marLeft w:val="0"/>
      <w:marRight w:val="0"/>
      <w:marTop w:val="0"/>
      <w:marBottom w:val="0"/>
      <w:divBdr>
        <w:top w:val="none" w:sz="0" w:space="0" w:color="auto"/>
        <w:left w:val="none" w:sz="0" w:space="0" w:color="auto"/>
        <w:bottom w:val="none" w:sz="0" w:space="0" w:color="auto"/>
        <w:right w:val="none" w:sz="0" w:space="0" w:color="auto"/>
      </w:divBdr>
    </w:div>
    <w:div w:id="1779829988">
      <w:bodyDiv w:val="1"/>
      <w:marLeft w:val="0"/>
      <w:marRight w:val="0"/>
      <w:marTop w:val="0"/>
      <w:marBottom w:val="0"/>
      <w:divBdr>
        <w:top w:val="none" w:sz="0" w:space="0" w:color="auto"/>
        <w:left w:val="none" w:sz="0" w:space="0" w:color="auto"/>
        <w:bottom w:val="none" w:sz="0" w:space="0" w:color="auto"/>
        <w:right w:val="none" w:sz="0" w:space="0" w:color="auto"/>
      </w:divBdr>
    </w:div>
    <w:div w:id="1779831795">
      <w:bodyDiv w:val="1"/>
      <w:marLeft w:val="0"/>
      <w:marRight w:val="0"/>
      <w:marTop w:val="0"/>
      <w:marBottom w:val="0"/>
      <w:divBdr>
        <w:top w:val="none" w:sz="0" w:space="0" w:color="auto"/>
        <w:left w:val="none" w:sz="0" w:space="0" w:color="auto"/>
        <w:bottom w:val="none" w:sz="0" w:space="0" w:color="auto"/>
        <w:right w:val="none" w:sz="0" w:space="0" w:color="auto"/>
      </w:divBdr>
    </w:div>
    <w:div w:id="1779981134">
      <w:bodyDiv w:val="1"/>
      <w:marLeft w:val="0"/>
      <w:marRight w:val="0"/>
      <w:marTop w:val="0"/>
      <w:marBottom w:val="0"/>
      <w:divBdr>
        <w:top w:val="none" w:sz="0" w:space="0" w:color="auto"/>
        <w:left w:val="none" w:sz="0" w:space="0" w:color="auto"/>
        <w:bottom w:val="none" w:sz="0" w:space="0" w:color="auto"/>
        <w:right w:val="none" w:sz="0" w:space="0" w:color="auto"/>
      </w:divBdr>
    </w:div>
    <w:div w:id="1780031522">
      <w:bodyDiv w:val="1"/>
      <w:marLeft w:val="0"/>
      <w:marRight w:val="0"/>
      <w:marTop w:val="0"/>
      <w:marBottom w:val="0"/>
      <w:divBdr>
        <w:top w:val="none" w:sz="0" w:space="0" w:color="auto"/>
        <w:left w:val="none" w:sz="0" w:space="0" w:color="auto"/>
        <w:bottom w:val="none" w:sz="0" w:space="0" w:color="auto"/>
        <w:right w:val="none" w:sz="0" w:space="0" w:color="auto"/>
      </w:divBdr>
    </w:div>
    <w:div w:id="1780760747">
      <w:bodyDiv w:val="1"/>
      <w:marLeft w:val="0"/>
      <w:marRight w:val="0"/>
      <w:marTop w:val="0"/>
      <w:marBottom w:val="0"/>
      <w:divBdr>
        <w:top w:val="none" w:sz="0" w:space="0" w:color="auto"/>
        <w:left w:val="none" w:sz="0" w:space="0" w:color="auto"/>
        <w:bottom w:val="none" w:sz="0" w:space="0" w:color="auto"/>
        <w:right w:val="none" w:sz="0" w:space="0" w:color="auto"/>
      </w:divBdr>
    </w:div>
    <w:div w:id="1780953882">
      <w:bodyDiv w:val="1"/>
      <w:marLeft w:val="0"/>
      <w:marRight w:val="0"/>
      <w:marTop w:val="0"/>
      <w:marBottom w:val="0"/>
      <w:divBdr>
        <w:top w:val="none" w:sz="0" w:space="0" w:color="auto"/>
        <w:left w:val="none" w:sz="0" w:space="0" w:color="auto"/>
        <w:bottom w:val="none" w:sz="0" w:space="0" w:color="auto"/>
        <w:right w:val="none" w:sz="0" w:space="0" w:color="auto"/>
      </w:divBdr>
    </w:div>
    <w:div w:id="1781604617">
      <w:bodyDiv w:val="1"/>
      <w:marLeft w:val="0"/>
      <w:marRight w:val="0"/>
      <w:marTop w:val="0"/>
      <w:marBottom w:val="0"/>
      <w:divBdr>
        <w:top w:val="none" w:sz="0" w:space="0" w:color="auto"/>
        <w:left w:val="none" w:sz="0" w:space="0" w:color="auto"/>
        <w:bottom w:val="none" w:sz="0" w:space="0" w:color="auto"/>
        <w:right w:val="none" w:sz="0" w:space="0" w:color="auto"/>
      </w:divBdr>
    </w:div>
    <w:div w:id="1782720184">
      <w:bodyDiv w:val="1"/>
      <w:marLeft w:val="0"/>
      <w:marRight w:val="0"/>
      <w:marTop w:val="0"/>
      <w:marBottom w:val="0"/>
      <w:divBdr>
        <w:top w:val="none" w:sz="0" w:space="0" w:color="auto"/>
        <w:left w:val="none" w:sz="0" w:space="0" w:color="auto"/>
        <w:bottom w:val="none" w:sz="0" w:space="0" w:color="auto"/>
        <w:right w:val="none" w:sz="0" w:space="0" w:color="auto"/>
      </w:divBdr>
    </w:div>
    <w:div w:id="1782871653">
      <w:bodyDiv w:val="1"/>
      <w:marLeft w:val="0"/>
      <w:marRight w:val="0"/>
      <w:marTop w:val="0"/>
      <w:marBottom w:val="0"/>
      <w:divBdr>
        <w:top w:val="none" w:sz="0" w:space="0" w:color="auto"/>
        <w:left w:val="none" w:sz="0" w:space="0" w:color="auto"/>
        <w:bottom w:val="none" w:sz="0" w:space="0" w:color="auto"/>
        <w:right w:val="none" w:sz="0" w:space="0" w:color="auto"/>
      </w:divBdr>
    </w:div>
    <w:div w:id="1783109168">
      <w:bodyDiv w:val="1"/>
      <w:marLeft w:val="0"/>
      <w:marRight w:val="0"/>
      <w:marTop w:val="0"/>
      <w:marBottom w:val="0"/>
      <w:divBdr>
        <w:top w:val="none" w:sz="0" w:space="0" w:color="auto"/>
        <w:left w:val="none" w:sz="0" w:space="0" w:color="auto"/>
        <w:bottom w:val="none" w:sz="0" w:space="0" w:color="auto"/>
        <w:right w:val="none" w:sz="0" w:space="0" w:color="auto"/>
      </w:divBdr>
    </w:div>
    <w:div w:id="1783452344">
      <w:bodyDiv w:val="1"/>
      <w:marLeft w:val="0"/>
      <w:marRight w:val="0"/>
      <w:marTop w:val="0"/>
      <w:marBottom w:val="0"/>
      <w:divBdr>
        <w:top w:val="none" w:sz="0" w:space="0" w:color="auto"/>
        <w:left w:val="none" w:sz="0" w:space="0" w:color="auto"/>
        <w:bottom w:val="none" w:sz="0" w:space="0" w:color="auto"/>
        <w:right w:val="none" w:sz="0" w:space="0" w:color="auto"/>
      </w:divBdr>
    </w:div>
    <w:div w:id="1783497209">
      <w:bodyDiv w:val="1"/>
      <w:marLeft w:val="0"/>
      <w:marRight w:val="0"/>
      <w:marTop w:val="0"/>
      <w:marBottom w:val="0"/>
      <w:divBdr>
        <w:top w:val="none" w:sz="0" w:space="0" w:color="auto"/>
        <w:left w:val="none" w:sz="0" w:space="0" w:color="auto"/>
        <w:bottom w:val="none" w:sz="0" w:space="0" w:color="auto"/>
        <w:right w:val="none" w:sz="0" w:space="0" w:color="auto"/>
      </w:divBdr>
    </w:div>
    <w:div w:id="1783960993">
      <w:bodyDiv w:val="1"/>
      <w:marLeft w:val="0"/>
      <w:marRight w:val="0"/>
      <w:marTop w:val="0"/>
      <w:marBottom w:val="0"/>
      <w:divBdr>
        <w:top w:val="none" w:sz="0" w:space="0" w:color="auto"/>
        <w:left w:val="none" w:sz="0" w:space="0" w:color="auto"/>
        <w:bottom w:val="none" w:sz="0" w:space="0" w:color="auto"/>
        <w:right w:val="none" w:sz="0" w:space="0" w:color="auto"/>
      </w:divBdr>
    </w:div>
    <w:div w:id="1784573719">
      <w:bodyDiv w:val="1"/>
      <w:marLeft w:val="0"/>
      <w:marRight w:val="0"/>
      <w:marTop w:val="0"/>
      <w:marBottom w:val="0"/>
      <w:divBdr>
        <w:top w:val="none" w:sz="0" w:space="0" w:color="auto"/>
        <w:left w:val="none" w:sz="0" w:space="0" w:color="auto"/>
        <w:bottom w:val="none" w:sz="0" w:space="0" w:color="auto"/>
        <w:right w:val="none" w:sz="0" w:space="0" w:color="auto"/>
      </w:divBdr>
    </w:div>
    <w:div w:id="1785155619">
      <w:bodyDiv w:val="1"/>
      <w:marLeft w:val="0"/>
      <w:marRight w:val="0"/>
      <w:marTop w:val="0"/>
      <w:marBottom w:val="0"/>
      <w:divBdr>
        <w:top w:val="none" w:sz="0" w:space="0" w:color="auto"/>
        <w:left w:val="none" w:sz="0" w:space="0" w:color="auto"/>
        <w:bottom w:val="none" w:sz="0" w:space="0" w:color="auto"/>
        <w:right w:val="none" w:sz="0" w:space="0" w:color="auto"/>
      </w:divBdr>
    </w:div>
    <w:div w:id="1785229859">
      <w:bodyDiv w:val="1"/>
      <w:marLeft w:val="0"/>
      <w:marRight w:val="0"/>
      <w:marTop w:val="0"/>
      <w:marBottom w:val="0"/>
      <w:divBdr>
        <w:top w:val="none" w:sz="0" w:space="0" w:color="auto"/>
        <w:left w:val="none" w:sz="0" w:space="0" w:color="auto"/>
        <w:bottom w:val="none" w:sz="0" w:space="0" w:color="auto"/>
        <w:right w:val="none" w:sz="0" w:space="0" w:color="auto"/>
      </w:divBdr>
    </w:div>
    <w:div w:id="1787191176">
      <w:bodyDiv w:val="1"/>
      <w:marLeft w:val="0"/>
      <w:marRight w:val="0"/>
      <w:marTop w:val="0"/>
      <w:marBottom w:val="0"/>
      <w:divBdr>
        <w:top w:val="none" w:sz="0" w:space="0" w:color="auto"/>
        <w:left w:val="none" w:sz="0" w:space="0" w:color="auto"/>
        <w:bottom w:val="none" w:sz="0" w:space="0" w:color="auto"/>
        <w:right w:val="none" w:sz="0" w:space="0" w:color="auto"/>
      </w:divBdr>
    </w:div>
    <w:div w:id="1787503788">
      <w:bodyDiv w:val="1"/>
      <w:marLeft w:val="0"/>
      <w:marRight w:val="0"/>
      <w:marTop w:val="0"/>
      <w:marBottom w:val="0"/>
      <w:divBdr>
        <w:top w:val="none" w:sz="0" w:space="0" w:color="auto"/>
        <w:left w:val="none" w:sz="0" w:space="0" w:color="auto"/>
        <w:bottom w:val="none" w:sz="0" w:space="0" w:color="auto"/>
        <w:right w:val="none" w:sz="0" w:space="0" w:color="auto"/>
      </w:divBdr>
    </w:div>
    <w:div w:id="1787894966">
      <w:bodyDiv w:val="1"/>
      <w:marLeft w:val="0"/>
      <w:marRight w:val="0"/>
      <w:marTop w:val="0"/>
      <w:marBottom w:val="0"/>
      <w:divBdr>
        <w:top w:val="none" w:sz="0" w:space="0" w:color="auto"/>
        <w:left w:val="none" w:sz="0" w:space="0" w:color="auto"/>
        <w:bottom w:val="none" w:sz="0" w:space="0" w:color="auto"/>
        <w:right w:val="none" w:sz="0" w:space="0" w:color="auto"/>
      </w:divBdr>
    </w:div>
    <w:div w:id="1788087864">
      <w:bodyDiv w:val="1"/>
      <w:marLeft w:val="0"/>
      <w:marRight w:val="0"/>
      <w:marTop w:val="0"/>
      <w:marBottom w:val="0"/>
      <w:divBdr>
        <w:top w:val="none" w:sz="0" w:space="0" w:color="auto"/>
        <w:left w:val="none" w:sz="0" w:space="0" w:color="auto"/>
        <w:bottom w:val="none" w:sz="0" w:space="0" w:color="auto"/>
        <w:right w:val="none" w:sz="0" w:space="0" w:color="auto"/>
      </w:divBdr>
    </w:div>
    <w:div w:id="1788621805">
      <w:bodyDiv w:val="1"/>
      <w:marLeft w:val="0"/>
      <w:marRight w:val="0"/>
      <w:marTop w:val="0"/>
      <w:marBottom w:val="0"/>
      <w:divBdr>
        <w:top w:val="none" w:sz="0" w:space="0" w:color="auto"/>
        <w:left w:val="none" w:sz="0" w:space="0" w:color="auto"/>
        <w:bottom w:val="none" w:sz="0" w:space="0" w:color="auto"/>
        <w:right w:val="none" w:sz="0" w:space="0" w:color="auto"/>
      </w:divBdr>
    </w:div>
    <w:div w:id="1788700220">
      <w:bodyDiv w:val="1"/>
      <w:marLeft w:val="0"/>
      <w:marRight w:val="0"/>
      <w:marTop w:val="0"/>
      <w:marBottom w:val="0"/>
      <w:divBdr>
        <w:top w:val="none" w:sz="0" w:space="0" w:color="auto"/>
        <w:left w:val="none" w:sz="0" w:space="0" w:color="auto"/>
        <w:bottom w:val="none" w:sz="0" w:space="0" w:color="auto"/>
        <w:right w:val="none" w:sz="0" w:space="0" w:color="auto"/>
      </w:divBdr>
    </w:div>
    <w:div w:id="1789272840">
      <w:bodyDiv w:val="1"/>
      <w:marLeft w:val="0"/>
      <w:marRight w:val="0"/>
      <w:marTop w:val="0"/>
      <w:marBottom w:val="0"/>
      <w:divBdr>
        <w:top w:val="none" w:sz="0" w:space="0" w:color="auto"/>
        <w:left w:val="none" w:sz="0" w:space="0" w:color="auto"/>
        <w:bottom w:val="none" w:sz="0" w:space="0" w:color="auto"/>
        <w:right w:val="none" w:sz="0" w:space="0" w:color="auto"/>
      </w:divBdr>
    </w:div>
    <w:div w:id="1789395220">
      <w:bodyDiv w:val="1"/>
      <w:marLeft w:val="0"/>
      <w:marRight w:val="0"/>
      <w:marTop w:val="0"/>
      <w:marBottom w:val="0"/>
      <w:divBdr>
        <w:top w:val="none" w:sz="0" w:space="0" w:color="auto"/>
        <w:left w:val="none" w:sz="0" w:space="0" w:color="auto"/>
        <w:bottom w:val="none" w:sz="0" w:space="0" w:color="auto"/>
        <w:right w:val="none" w:sz="0" w:space="0" w:color="auto"/>
      </w:divBdr>
    </w:div>
    <w:div w:id="1790970629">
      <w:bodyDiv w:val="1"/>
      <w:marLeft w:val="0"/>
      <w:marRight w:val="0"/>
      <w:marTop w:val="0"/>
      <w:marBottom w:val="0"/>
      <w:divBdr>
        <w:top w:val="none" w:sz="0" w:space="0" w:color="auto"/>
        <w:left w:val="none" w:sz="0" w:space="0" w:color="auto"/>
        <w:bottom w:val="none" w:sz="0" w:space="0" w:color="auto"/>
        <w:right w:val="none" w:sz="0" w:space="0" w:color="auto"/>
      </w:divBdr>
    </w:div>
    <w:div w:id="1791626225">
      <w:bodyDiv w:val="1"/>
      <w:marLeft w:val="0"/>
      <w:marRight w:val="0"/>
      <w:marTop w:val="0"/>
      <w:marBottom w:val="0"/>
      <w:divBdr>
        <w:top w:val="none" w:sz="0" w:space="0" w:color="auto"/>
        <w:left w:val="none" w:sz="0" w:space="0" w:color="auto"/>
        <w:bottom w:val="none" w:sz="0" w:space="0" w:color="auto"/>
        <w:right w:val="none" w:sz="0" w:space="0" w:color="auto"/>
      </w:divBdr>
    </w:div>
    <w:div w:id="1792553317">
      <w:bodyDiv w:val="1"/>
      <w:marLeft w:val="0"/>
      <w:marRight w:val="0"/>
      <w:marTop w:val="0"/>
      <w:marBottom w:val="0"/>
      <w:divBdr>
        <w:top w:val="none" w:sz="0" w:space="0" w:color="auto"/>
        <w:left w:val="none" w:sz="0" w:space="0" w:color="auto"/>
        <w:bottom w:val="none" w:sz="0" w:space="0" w:color="auto"/>
        <w:right w:val="none" w:sz="0" w:space="0" w:color="auto"/>
      </w:divBdr>
    </w:div>
    <w:div w:id="1792700866">
      <w:bodyDiv w:val="1"/>
      <w:marLeft w:val="0"/>
      <w:marRight w:val="0"/>
      <w:marTop w:val="0"/>
      <w:marBottom w:val="0"/>
      <w:divBdr>
        <w:top w:val="none" w:sz="0" w:space="0" w:color="auto"/>
        <w:left w:val="none" w:sz="0" w:space="0" w:color="auto"/>
        <w:bottom w:val="none" w:sz="0" w:space="0" w:color="auto"/>
        <w:right w:val="none" w:sz="0" w:space="0" w:color="auto"/>
      </w:divBdr>
    </w:div>
    <w:div w:id="1793941913">
      <w:bodyDiv w:val="1"/>
      <w:marLeft w:val="0"/>
      <w:marRight w:val="0"/>
      <w:marTop w:val="0"/>
      <w:marBottom w:val="0"/>
      <w:divBdr>
        <w:top w:val="none" w:sz="0" w:space="0" w:color="auto"/>
        <w:left w:val="none" w:sz="0" w:space="0" w:color="auto"/>
        <w:bottom w:val="none" w:sz="0" w:space="0" w:color="auto"/>
        <w:right w:val="none" w:sz="0" w:space="0" w:color="auto"/>
      </w:divBdr>
    </w:div>
    <w:div w:id="1794207464">
      <w:bodyDiv w:val="1"/>
      <w:marLeft w:val="0"/>
      <w:marRight w:val="0"/>
      <w:marTop w:val="0"/>
      <w:marBottom w:val="0"/>
      <w:divBdr>
        <w:top w:val="none" w:sz="0" w:space="0" w:color="auto"/>
        <w:left w:val="none" w:sz="0" w:space="0" w:color="auto"/>
        <w:bottom w:val="none" w:sz="0" w:space="0" w:color="auto"/>
        <w:right w:val="none" w:sz="0" w:space="0" w:color="auto"/>
      </w:divBdr>
    </w:div>
    <w:div w:id="1794249510">
      <w:bodyDiv w:val="1"/>
      <w:marLeft w:val="0"/>
      <w:marRight w:val="0"/>
      <w:marTop w:val="0"/>
      <w:marBottom w:val="0"/>
      <w:divBdr>
        <w:top w:val="none" w:sz="0" w:space="0" w:color="auto"/>
        <w:left w:val="none" w:sz="0" w:space="0" w:color="auto"/>
        <w:bottom w:val="none" w:sz="0" w:space="0" w:color="auto"/>
        <w:right w:val="none" w:sz="0" w:space="0" w:color="auto"/>
      </w:divBdr>
    </w:div>
    <w:div w:id="1794327789">
      <w:bodyDiv w:val="1"/>
      <w:marLeft w:val="0"/>
      <w:marRight w:val="0"/>
      <w:marTop w:val="0"/>
      <w:marBottom w:val="0"/>
      <w:divBdr>
        <w:top w:val="none" w:sz="0" w:space="0" w:color="auto"/>
        <w:left w:val="none" w:sz="0" w:space="0" w:color="auto"/>
        <w:bottom w:val="none" w:sz="0" w:space="0" w:color="auto"/>
        <w:right w:val="none" w:sz="0" w:space="0" w:color="auto"/>
      </w:divBdr>
    </w:div>
    <w:div w:id="1795171127">
      <w:bodyDiv w:val="1"/>
      <w:marLeft w:val="0"/>
      <w:marRight w:val="0"/>
      <w:marTop w:val="0"/>
      <w:marBottom w:val="0"/>
      <w:divBdr>
        <w:top w:val="none" w:sz="0" w:space="0" w:color="auto"/>
        <w:left w:val="none" w:sz="0" w:space="0" w:color="auto"/>
        <w:bottom w:val="none" w:sz="0" w:space="0" w:color="auto"/>
        <w:right w:val="none" w:sz="0" w:space="0" w:color="auto"/>
      </w:divBdr>
    </w:div>
    <w:div w:id="1796604322">
      <w:bodyDiv w:val="1"/>
      <w:marLeft w:val="0"/>
      <w:marRight w:val="0"/>
      <w:marTop w:val="0"/>
      <w:marBottom w:val="0"/>
      <w:divBdr>
        <w:top w:val="none" w:sz="0" w:space="0" w:color="auto"/>
        <w:left w:val="none" w:sz="0" w:space="0" w:color="auto"/>
        <w:bottom w:val="none" w:sz="0" w:space="0" w:color="auto"/>
        <w:right w:val="none" w:sz="0" w:space="0" w:color="auto"/>
      </w:divBdr>
    </w:div>
    <w:div w:id="1797942450">
      <w:bodyDiv w:val="1"/>
      <w:marLeft w:val="0"/>
      <w:marRight w:val="0"/>
      <w:marTop w:val="0"/>
      <w:marBottom w:val="0"/>
      <w:divBdr>
        <w:top w:val="none" w:sz="0" w:space="0" w:color="auto"/>
        <w:left w:val="none" w:sz="0" w:space="0" w:color="auto"/>
        <w:bottom w:val="none" w:sz="0" w:space="0" w:color="auto"/>
        <w:right w:val="none" w:sz="0" w:space="0" w:color="auto"/>
      </w:divBdr>
    </w:div>
    <w:div w:id="1798789269">
      <w:bodyDiv w:val="1"/>
      <w:marLeft w:val="0"/>
      <w:marRight w:val="0"/>
      <w:marTop w:val="0"/>
      <w:marBottom w:val="0"/>
      <w:divBdr>
        <w:top w:val="none" w:sz="0" w:space="0" w:color="auto"/>
        <w:left w:val="none" w:sz="0" w:space="0" w:color="auto"/>
        <w:bottom w:val="none" w:sz="0" w:space="0" w:color="auto"/>
        <w:right w:val="none" w:sz="0" w:space="0" w:color="auto"/>
      </w:divBdr>
    </w:div>
    <w:div w:id="1799029787">
      <w:bodyDiv w:val="1"/>
      <w:marLeft w:val="0"/>
      <w:marRight w:val="0"/>
      <w:marTop w:val="0"/>
      <w:marBottom w:val="0"/>
      <w:divBdr>
        <w:top w:val="none" w:sz="0" w:space="0" w:color="auto"/>
        <w:left w:val="none" w:sz="0" w:space="0" w:color="auto"/>
        <w:bottom w:val="none" w:sz="0" w:space="0" w:color="auto"/>
        <w:right w:val="none" w:sz="0" w:space="0" w:color="auto"/>
      </w:divBdr>
    </w:div>
    <w:div w:id="1799445461">
      <w:bodyDiv w:val="1"/>
      <w:marLeft w:val="0"/>
      <w:marRight w:val="0"/>
      <w:marTop w:val="0"/>
      <w:marBottom w:val="0"/>
      <w:divBdr>
        <w:top w:val="none" w:sz="0" w:space="0" w:color="auto"/>
        <w:left w:val="none" w:sz="0" w:space="0" w:color="auto"/>
        <w:bottom w:val="none" w:sz="0" w:space="0" w:color="auto"/>
        <w:right w:val="none" w:sz="0" w:space="0" w:color="auto"/>
      </w:divBdr>
    </w:div>
    <w:div w:id="1800218786">
      <w:bodyDiv w:val="1"/>
      <w:marLeft w:val="0"/>
      <w:marRight w:val="0"/>
      <w:marTop w:val="0"/>
      <w:marBottom w:val="0"/>
      <w:divBdr>
        <w:top w:val="none" w:sz="0" w:space="0" w:color="auto"/>
        <w:left w:val="none" w:sz="0" w:space="0" w:color="auto"/>
        <w:bottom w:val="none" w:sz="0" w:space="0" w:color="auto"/>
        <w:right w:val="none" w:sz="0" w:space="0" w:color="auto"/>
      </w:divBdr>
    </w:div>
    <w:div w:id="1801143610">
      <w:bodyDiv w:val="1"/>
      <w:marLeft w:val="0"/>
      <w:marRight w:val="0"/>
      <w:marTop w:val="0"/>
      <w:marBottom w:val="0"/>
      <w:divBdr>
        <w:top w:val="none" w:sz="0" w:space="0" w:color="auto"/>
        <w:left w:val="none" w:sz="0" w:space="0" w:color="auto"/>
        <w:bottom w:val="none" w:sz="0" w:space="0" w:color="auto"/>
        <w:right w:val="none" w:sz="0" w:space="0" w:color="auto"/>
      </w:divBdr>
    </w:div>
    <w:div w:id="1801146382">
      <w:bodyDiv w:val="1"/>
      <w:marLeft w:val="0"/>
      <w:marRight w:val="0"/>
      <w:marTop w:val="0"/>
      <w:marBottom w:val="0"/>
      <w:divBdr>
        <w:top w:val="none" w:sz="0" w:space="0" w:color="auto"/>
        <w:left w:val="none" w:sz="0" w:space="0" w:color="auto"/>
        <w:bottom w:val="none" w:sz="0" w:space="0" w:color="auto"/>
        <w:right w:val="none" w:sz="0" w:space="0" w:color="auto"/>
      </w:divBdr>
    </w:div>
    <w:div w:id="1801802509">
      <w:bodyDiv w:val="1"/>
      <w:marLeft w:val="0"/>
      <w:marRight w:val="0"/>
      <w:marTop w:val="0"/>
      <w:marBottom w:val="0"/>
      <w:divBdr>
        <w:top w:val="none" w:sz="0" w:space="0" w:color="auto"/>
        <w:left w:val="none" w:sz="0" w:space="0" w:color="auto"/>
        <w:bottom w:val="none" w:sz="0" w:space="0" w:color="auto"/>
        <w:right w:val="none" w:sz="0" w:space="0" w:color="auto"/>
      </w:divBdr>
    </w:div>
    <w:div w:id="1803768748">
      <w:bodyDiv w:val="1"/>
      <w:marLeft w:val="0"/>
      <w:marRight w:val="0"/>
      <w:marTop w:val="0"/>
      <w:marBottom w:val="0"/>
      <w:divBdr>
        <w:top w:val="none" w:sz="0" w:space="0" w:color="auto"/>
        <w:left w:val="none" w:sz="0" w:space="0" w:color="auto"/>
        <w:bottom w:val="none" w:sz="0" w:space="0" w:color="auto"/>
        <w:right w:val="none" w:sz="0" w:space="0" w:color="auto"/>
      </w:divBdr>
    </w:div>
    <w:div w:id="1804300261">
      <w:bodyDiv w:val="1"/>
      <w:marLeft w:val="0"/>
      <w:marRight w:val="0"/>
      <w:marTop w:val="0"/>
      <w:marBottom w:val="0"/>
      <w:divBdr>
        <w:top w:val="none" w:sz="0" w:space="0" w:color="auto"/>
        <w:left w:val="none" w:sz="0" w:space="0" w:color="auto"/>
        <w:bottom w:val="none" w:sz="0" w:space="0" w:color="auto"/>
        <w:right w:val="none" w:sz="0" w:space="0" w:color="auto"/>
      </w:divBdr>
    </w:div>
    <w:div w:id="1805735784">
      <w:bodyDiv w:val="1"/>
      <w:marLeft w:val="0"/>
      <w:marRight w:val="0"/>
      <w:marTop w:val="0"/>
      <w:marBottom w:val="0"/>
      <w:divBdr>
        <w:top w:val="none" w:sz="0" w:space="0" w:color="auto"/>
        <w:left w:val="none" w:sz="0" w:space="0" w:color="auto"/>
        <w:bottom w:val="none" w:sz="0" w:space="0" w:color="auto"/>
        <w:right w:val="none" w:sz="0" w:space="0" w:color="auto"/>
      </w:divBdr>
    </w:div>
    <w:div w:id="1806661474">
      <w:bodyDiv w:val="1"/>
      <w:marLeft w:val="0"/>
      <w:marRight w:val="0"/>
      <w:marTop w:val="0"/>
      <w:marBottom w:val="0"/>
      <w:divBdr>
        <w:top w:val="none" w:sz="0" w:space="0" w:color="auto"/>
        <w:left w:val="none" w:sz="0" w:space="0" w:color="auto"/>
        <w:bottom w:val="none" w:sz="0" w:space="0" w:color="auto"/>
        <w:right w:val="none" w:sz="0" w:space="0" w:color="auto"/>
      </w:divBdr>
    </w:div>
    <w:div w:id="1806775479">
      <w:bodyDiv w:val="1"/>
      <w:marLeft w:val="0"/>
      <w:marRight w:val="0"/>
      <w:marTop w:val="0"/>
      <w:marBottom w:val="0"/>
      <w:divBdr>
        <w:top w:val="none" w:sz="0" w:space="0" w:color="auto"/>
        <w:left w:val="none" w:sz="0" w:space="0" w:color="auto"/>
        <w:bottom w:val="none" w:sz="0" w:space="0" w:color="auto"/>
        <w:right w:val="none" w:sz="0" w:space="0" w:color="auto"/>
      </w:divBdr>
    </w:div>
    <w:div w:id="1807623145">
      <w:bodyDiv w:val="1"/>
      <w:marLeft w:val="0"/>
      <w:marRight w:val="0"/>
      <w:marTop w:val="0"/>
      <w:marBottom w:val="0"/>
      <w:divBdr>
        <w:top w:val="none" w:sz="0" w:space="0" w:color="auto"/>
        <w:left w:val="none" w:sz="0" w:space="0" w:color="auto"/>
        <w:bottom w:val="none" w:sz="0" w:space="0" w:color="auto"/>
        <w:right w:val="none" w:sz="0" w:space="0" w:color="auto"/>
      </w:divBdr>
    </w:div>
    <w:div w:id="1808038713">
      <w:bodyDiv w:val="1"/>
      <w:marLeft w:val="0"/>
      <w:marRight w:val="0"/>
      <w:marTop w:val="0"/>
      <w:marBottom w:val="0"/>
      <w:divBdr>
        <w:top w:val="none" w:sz="0" w:space="0" w:color="auto"/>
        <w:left w:val="none" w:sz="0" w:space="0" w:color="auto"/>
        <w:bottom w:val="none" w:sz="0" w:space="0" w:color="auto"/>
        <w:right w:val="none" w:sz="0" w:space="0" w:color="auto"/>
      </w:divBdr>
    </w:div>
    <w:div w:id="1810592910">
      <w:bodyDiv w:val="1"/>
      <w:marLeft w:val="0"/>
      <w:marRight w:val="0"/>
      <w:marTop w:val="0"/>
      <w:marBottom w:val="0"/>
      <w:divBdr>
        <w:top w:val="none" w:sz="0" w:space="0" w:color="auto"/>
        <w:left w:val="none" w:sz="0" w:space="0" w:color="auto"/>
        <w:bottom w:val="none" w:sz="0" w:space="0" w:color="auto"/>
        <w:right w:val="none" w:sz="0" w:space="0" w:color="auto"/>
      </w:divBdr>
    </w:div>
    <w:div w:id="1811748907">
      <w:bodyDiv w:val="1"/>
      <w:marLeft w:val="0"/>
      <w:marRight w:val="0"/>
      <w:marTop w:val="0"/>
      <w:marBottom w:val="0"/>
      <w:divBdr>
        <w:top w:val="none" w:sz="0" w:space="0" w:color="auto"/>
        <w:left w:val="none" w:sz="0" w:space="0" w:color="auto"/>
        <w:bottom w:val="none" w:sz="0" w:space="0" w:color="auto"/>
        <w:right w:val="none" w:sz="0" w:space="0" w:color="auto"/>
      </w:divBdr>
    </w:div>
    <w:div w:id="1812482998">
      <w:bodyDiv w:val="1"/>
      <w:marLeft w:val="0"/>
      <w:marRight w:val="0"/>
      <w:marTop w:val="0"/>
      <w:marBottom w:val="0"/>
      <w:divBdr>
        <w:top w:val="none" w:sz="0" w:space="0" w:color="auto"/>
        <w:left w:val="none" w:sz="0" w:space="0" w:color="auto"/>
        <w:bottom w:val="none" w:sz="0" w:space="0" w:color="auto"/>
        <w:right w:val="none" w:sz="0" w:space="0" w:color="auto"/>
      </w:divBdr>
    </w:div>
    <w:div w:id="1814248863">
      <w:bodyDiv w:val="1"/>
      <w:marLeft w:val="0"/>
      <w:marRight w:val="0"/>
      <w:marTop w:val="0"/>
      <w:marBottom w:val="0"/>
      <w:divBdr>
        <w:top w:val="none" w:sz="0" w:space="0" w:color="auto"/>
        <w:left w:val="none" w:sz="0" w:space="0" w:color="auto"/>
        <w:bottom w:val="none" w:sz="0" w:space="0" w:color="auto"/>
        <w:right w:val="none" w:sz="0" w:space="0" w:color="auto"/>
      </w:divBdr>
    </w:div>
    <w:div w:id="1815876170">
      <w:bodyDiv w:val="1"/>
      <w:marLeft w:val="0"/>
      <w:marRight w:val="0"/>
      <w:marTop w:val="0"/>
      <w:marBottom w:val="0"/>
      <w:divBdr>
        <w:top w:val="none" w:sz="0" w:space="0" w:color="auto"/>
        <w:left w:val="none" w:sz="0" w:space="0" w:color="auto"/>
        <w:bottom w:val="none" w:sz="0" w:space="0" w:color="auto"/>
        <w:right w:val="none" w:sz="0" w:space="0" w:color="auto"/>
      </w:divBdr>
    </w:div>
    <w:div w:id="1816137914">
      <w:bodyDiv w:val="1"/>
      <w:marLeft w:val="0"/>
      <w:marRight w:val="0"/>
      <w:marTop w:val="0"/>
      <w:marBottom w:val="0"/>
      <w:divBdr>
        <w:top w:val="none" w:sz="0" w:space="0" w:color="auto"/>
        <w:left w:val="none" w:sz="0" w:space="0" w:color="auto"/>
        <w:bottom w:val="none" w:sz="0" w:space="0" w:color="auto"/>
        <w:right w:val="none" w:sz="0" w:space="0" w:color="auto"/>
      </w:divBdr>
    </w:div>
    <w:div w:id="1816873978">
      <w:bodyDiv w:val="1"/>
      <w:marLeft w:val="0"/>
      <w:marRight w:val="0"/>
      <w:marTop w:val="0"/>
      <w:marBottom w:val="0"/>
      <w:divBdr>
        <w:top w:val="none" w:sz="0" w:space="0" w:color="auto"/>
        <w:left w:val="none" w:sz="0" w:space="0" w:color="auto"/>
        <w:bottom w:val="none" w:sz="0" w:space="0" w:color="auto"/>
        <w:right w:val="none" w:sz="0" w:space="0" w:color="auto"/>
      </w:divBdr>
    </w:div>
    <w:div w:id="1816987863">
      <w:bodyDiv w:val="1"/>
      <w:marLeft w:val="0"/>
      <w:marRight w:val="0"/>
      <w:marTop w:val="0"/>
      <w:marBottom w:val="0"/>
      <w:divBdr>
        <w:top w:val="none" w:sz="0" w:space="0" w:color="auto"/>
        <w:left w:val="none" w:sz="0" w:space="0" w:color="auto"/>
        <w:bottom w:val="none" w:sz="0" w:space="0" w:color="auto"/>
        <w:right w:val="none" w:sz="0" w:space="0" w:color="auto"/>
      </w:divBdr>
    </w:div>
    <w:div w:id="1817331304">
      <w:bodyDiv w:val="1"/>
      <w:marLeft w:val="0"/>
      <w:marRight w:val="0"/>
      <w:marTop w:val="0"/>
      <w:marBottom w:val="0"/>
      <w:divBdr>
        <w:top w:val="none" w:sz="0" w:space="0" w:color="auto"/>
        <w:left w:val="none" w:sz="0" w:space="0" w:color="auto"/>
        <w:bottom w:val="none" w:sz="0" w:space="0" w:color="auto"/>
        <w:right w:val="none" w:sz="0" w:space="0" w:color="auto"/>
      </w:divBdr>
    </w:div>
    <w:div w:id="1817455054">
      <w:bodyDiv w:val="1"/>
      <w:marLeft w:val="0"/>
      <w:marRight w:val="0"/>
      <w:marTop w:val="0"/>
      <w:marBottom w:val="0"/>
      <w:divBdr>
        <w:top w:val="none" w:sz="0" w:space="0" w:color="auto"/>
        <w:left w:val="none" w:sz="0" w:space="0" w:color="auto"/>
        <w:bottom w:val="none" w:sz="0" w:space="0" w:color="auto"/>
        <w:right w:val="none" w:sz="0" w:space="0" w:color="auto"/>
      </w:divBdr>
    </w:div>
    <w:div w:id="1817605690">
      <w:bodyDiv w:val="1"/>
      <w:marLeft w:val="0"/>
      <w:marRight w:val="0"/>
      <w:marTop w:val="0"/>
      <w:marBottom w:val="0"/>
      <w:divBdr>
        <w:top w:val="none" w:sz="0" w:space="0" w:color="auto"/>
        <w:left w:val="none" w:sz="0" w:space="0" w:color="auto"/>
        <w:bottom w:val="none" w:sz="0" w:space="0" w:color="auto"/>
        <w:right w:val="none" w:sz="0" w:space="0" w:color="auto"/>
      </w:divBdr>
    </w:div>
    <w:div w:id="1818303851">
      <w:bodyDiv w:val="1"/>
      <w:marLeft w:val="0"/>
      <w:marRight w:val="0"/>
      <w:marTop w:val="0"/>
      <w:marBottom w:val="0"/>
      <w:divBdr>
        <w:top w:val="none" w:sz="0" w:space="0" w:color="auto"/>
        <w:left w:val="none" w:sz="0" w:space="0" w:color="auto"/>
        <w:bottom w:val="none" w:sz="0" w:space="0" w:color="auto"/>
        <w:right w:val="none" w:sz="0" w:space="0" w:color="auto"/>
      </w:divBdr>
    </w:div>
    <w:div w:id="1819298410">
      <w:bodyDiv w:val="1"/>
      <w:marLeft w:val="0"/>
      <w:marRight w:val="0"/>
      <w:marTop w:val="0"/>
      <w:marBottom w:val="0"/>
      <w:divBdr>
        <w:top w:val="none" w:sz="0" w:space="0" w:color="auto"/>
        <w:left w:val="none" w:sz="0" w:space="0" w:color="auto"/>
        <w:bottom w:val="none" w:sz="0" w:space="0" w:color="auto"/>
        <w:right w:val="none" w:sz="0" w:space="0" w:color="auto"/>
      </w:divBdr>
    </w:div>
    <w:div w:id="1819305540">
      <w:bodyDiv w:val="1"/>
      <w:marLeft w:val="0"/>
      <w:marRight w:val="0"/>
      <w:marTop w:val="0"/>
      <w:marBottom w:val="0"/>
      <w:divBdr>
        <w:top w:val="none" w:sz="0" w:space="0" w:color="auto"/>
        <w:left w:val="none" w:sz="0" w:space="0" w:color="auto"/>
        <w:bottom w:val="none" w:sz="0" w:space="0" w:color="auto"/>
        <w:right w:val="none" w:sz="0" w:space="0" w:color="auto"/>
      </w:divBdr>
    </w:div>
    <w:div w:id="1820271656">
      <w:bodyDiv w:val="1"/>
      <w:marLeft w:val="0"/>
      <w:marRight w:val="0"/>
      <w:marTop w:val="0"/>
      <w:marBottom w:val="0"/>
      <w:divBdr>
        <w:top w:val="none" w:sz="0" w:space="0" w:color="auto"/>
        <w:left w:val="none" w:sz="0" w:space="0" w:color="auto"/>
        <w:bottom w:val="none" w:sz="0" w:space="0" w:color="auto"/>
        <w:right w:val="none" w:sz="0" w:space="0" w:color="auto"/>
      </w:divBdr>
    </w:div>
    <w:div w:id="1820731393">
      <w:bodyDiv w:val="1"/>
      <w:marLeft w:val="0"/>
      <w:marRight w:val="0"/>
      <w:marTop w:val="0"/>
      <w:marBottom w:val="0"/>
      <w:divBdr>
        <w:top w:val="none" w:sz="0" w:space="0" w:color="auto"/>
        <w:left w:val="none" w:sz="0" w:space="0" w:color="auto"/>
        <w:bottom w:val="none" w:sz="0" w:space="0" w:color="auto"/>
        <w:right w:val="none" w:sz="0" w:space="0" w:color="auto"/>
      </w:divBdr>
    </w:div>
    <w:div w:id="1821343345">
      <w:bodyDiv w:val="1"/>
      <w:marLeft w:val="0"/>
      <w:marRight w:val="0"/>
      <w:marTop w:val="0"/>
      <w:marBottom w:val="0"/>
      <w:divBdr>
        <w:top w:val="none" w:sz="0" w:space="0" w:color="auto"/>
        <w:left w:val="none" w:sz="0" w:space="0" w:color="auto"/>
        <w:bottom w:val="none" w:sz="0" w:space="0" w:color="auto"/>
        <w:right w:val="none" w:sz="0" w:space="0" w:color="auto"/>
      </w:divBdr>
    </w:div>
    <w:div w:id="1822309266">
      <w:bodyDiv w:val="1"/>
      <w:marLeft w:val="0"/>
      <w:marRight w:val="0"/>
      <w:marTop w:val="0"/>
      <w:marBottom w:val="0"/>
      <w:divBdr>
        <w:top w:val="none" w:sz="0" w:space="0" w:color="auto"/>
        <w:left w:val="none" w:sz="0" w:space="0" w:color="auto"/>
        <w:bottom w:val="none" w:sz="0" w:space="0" w:color="auto"/>
        <w:right w:val="none" w:sz="0" w:space="0" w:color="auto"/>
      </w:divBdr>
    </w:div>
    <w:div w:id="1824202379">
      <w:bodyDiv w:val="1"/>
      <w:marLeft w:val="0"/>
      <w:marRight w:val="0"/>
      <w:marTop w:val="0"/>
      <w:marBottom w:val="0"/>
      <w:divBdr>
        <w:top w:val="none" w:sz="0" w:space="0" w:color="auto"/>
        <w:left w:val="none" w:sz="0" w:space="0" w:color="auto"/>
        <w:bottom w:val="none" w:sz="0" w:space="0" w:color="auto"/>
        <w:right w:val="none" w:sz="0" w:space="0" w:color="auto"/>
      </w:divBdr>
    </w:div>
    <w:div w:id="1824353836">
      <w:bodyDiv w:val="1"/>
      <w:marLeft w:val="0"/>
      <w:marRight w:val="0"/>
      <w:marTop w:val="0"/>
      <w:marBottom w:val="0"/>
      <w:divBdr>
        <w:top w:val="none" w:sz="0" w:space="0" w:color="auto"/>
        <w:left w:val="none" w:sz="0" w:space="0" w:color="auto"/>
        <w:bottom w:val="none" w:sz="0" w:space="0" w:color="auto"/>
        <w:right w:val="none" w:sz="0" w:space="0" w:color="auto"/>
      </w:divBdr>
    </w:div>
    <w:div w:id="1824809766">
      <w:bodyDiv w:val="1"/>
      <w:marLeft w:val="0"/>
      <w:marRight w:val="0"/>
      <w:marTop w:val="0"/>
      <w:marBottom w:val="0"/>
      <w:divBdr>
        <w:top w:val="none" w:sz="0" w:space="0" w:color="auto"/>
        <w:left w:val="none" w:sz="0" w:space="0" w:color="auto"/>
        <w:bottom w:val="none" w:sz="0" w:space="0" w:color="auto"/>
        <w:right w:val="none" w:sz="0" w:space="0" w:color="auto"/>
      </w:divBdr>
    </w:div>
    <w:div w:id="1824882644">
      <w:bodyDiv w:val="1"/>
      <w:marLeft w:val="0"/>
      <w:marRight w:val="0"/>
      <w:marTop w:val="0"/>
      <w:marBottom w:val="0"/>
      <w:divBdr>
        <w:top w:val="none" w:sz="0" w:space="0" w:color="auto"/>
        <w:left w:val="none" w:sz="0" w:space="0" w:color="auto"/>
        <w:bottom w:val="none" w:sz="0" w:space="0" w:color="auto"/>
        <w:right w:val="none" w:sz="0" w:space="0" w:color="auto"/>
      </w:divBdr>
    </w:div>
    <w:div w:id="1825775488">
      <w:bodyDiv w:val="1"/>
      <w:marLeft w:val="0"/>
      <w:marRight w:val="0"/>
      <w:marTop w:val="0"/>
      <w:marBottom w:val="0"/>
      <w:divBdr>
        <w:top w:val="none" w:sz="0" w:space="0" w:color="auto"/>
        <w:left w:val="none" w:sz="0" w:space="0" w:color="auto"/>
        <w:bottom w:val="none" w:sz="0" w:space="0" w:color="auto"/>
        <w:right w:val="none" w:sz="0" w:space="0" w:color="auto"/>
      </w:divBdr>
    </w:div>
    <w:div w:id="1826117205">
      <w:bodyDiv w:val="1"/>
      <w:marLeft w:val="0"/>
      <w:marRight w:val="0"/>
      <w:marTop w:val="0"/>
      <w:marBottom w:val="0"/>
      <w:divBdr>
        <w:top w:val="none" w:sz="0" w:space="0" w:color="auto"/>
        <w:left w:val="none" w:sz="0" w:space="0" w:color="auto"/>
        <w:bottom w:val="none" w:sz="0" w:space="0" w:color="auto"/>
        <w:right w:val="none" w:sz="0" w:space="0" w:color="auto"/>
      </w:divBdr>
    </w:div>
    <w:div w:id="1826124305">
      <w:bodyDiv w:val="1"/>
      <w:marLeft w:val="0"/>
      <w:marRight w:val="0"/>
      <w:marTop w:val="0"/>
      <w:marBottom w:val="0"/>
      <w:divBdr>
        <w:top w:val="none" w:sz="0" w:space="0" w:color="auto"/>
        <w:left w:val="none" w:sz="0" w:space="0" w:color="auto"/>
        <w:bottom w:val="none" w:sz="0" w:space="0" w:color="auto"/>
        <w:right w:val="none" w:sz="0" w:space="0" w:color="auto"/>
      </w:divBdr>
    </w:div>
    <w:div w:id="1829176216">
      <w:bodyDiv w:val="1"/>
      <w:marLeft w:val="0"/>
      <w:marRight w:val="0"/>
      <w:marTop w:val="0"/>
      <w:marBottom w:val="0"/>
      <w:divBdr>
        <w:top w:val="none" w:sz="0" w:space="0" w:color="auto"/>
        <w:left w:val="none" w:sz="0" w:space="0" w:color="auto"/>
        <w:bottom w:val="none" w:sz="0" w:space="0" w:color="auto"/>
        <w:right w:val="none" w:sz="0" w:space="0" w:color="auto"/>
      </w:divBdr>
    </w:div>
    <w:div w:id="1829517469">
      <w:bodyDiv w:val="1"/>
      <w:marLeft w:val="0"/>
      <w:marRight w:val="0"/>
      <w:marTop w:val="0"/>
      <w:marBottom w:val="0"/>
      <w:divBdr>
        <w:top w:val="none" w:sz="0" w:space="0" w:color="auto"/>
        <w:left w:val="none" w:sz="0" w:space="0" w:color="auto"/>
        <w:bottom w:val="none" w:sz="0" w:space="0" w:color="auto"/>
        <w:right w:val="none" w:sz="0" w:space="0" w:color="auto"/>
      </w:divBdr>
    </w:div>
    <w:div w:id="1829666026">
      <w:bodyDiv w:val="1"/>
      <w:marLeft w:val="0"/>
      <w:marRight w:val="0"/>
      <w:marTop w:val="0"/>
      <w:marBottom w:val="0"/>
      <w:divBdr>
        <w:top w:val="none" w:sz="0" w:space="0" w:color="auto"/>
        <w:left w:val="none" w:sz="0" w:space="0" w:color="auto"/>
        <w:bottom w:val="none" w:sz="0" w:space="0" w:color="auto"/>
        <w:right w:val="none" w:sz="0" w:space="0" w:color="auto"/>
      </w:divBdr>
    </w:div>
    <w:div w:id="1830633229">
      <w:bodyDiv w:val="1"/>
      <w:marLeft w:val="0"/>
      <w:marRight w:val="0"/>
      <w:marTop w:val="0"/>
      <w:marBottom w:val="0"/>
      <w:divBdr>
        <w:top w:val="none" w:sz="0" w:space="0" w:color="auto"/>
        <w:left w:val="none" w:sz="0" w:space="0" w:color="auto"/>
        <w:bottom w:val="none" w:sz="0" w:space="0" w:color="auto"/>
        <w:right w:val="none" w:sz="0" w:space="0" w:color="auto"/>
      </w:divBdr>
    </w:div>
    <w:div w:id="1832141925">
      <w:bodyDiv w:val="1"/>
      <w:marLeft w:val="0"/>
      <w:marRight w:val="0"/>
      <w:marTop w:val="0"/>
      <w:marBottom w:val="0"/>
      <w:divBdr>
        <w:top w:val="none" w:sz="0" w:space="0" w:color="auto"/>
        <w:left w:val="none" w:sz="0" w:space="0" w:color="auto"/>
        <w:bottom w:val="none" w:sz="0" w:space="0" w:color="auto"/>
        <w:right w:val="none" w:sz="0" w:space="0" w:color="auto"/>
      </w:divBdr>
    </w:div>
    <w:div w:id="1832940661">
      <w:bodyDiv w:val="1"/>
      <w:marLeft w:val="0"/>
      <w:marRight w:val="0"/>
      <w:marTop w:val="0"/>
      <w:marBottom w:val="0"/>
      <w:divBdr>
        <w:top w:val="none" w:sz="0" w:space="0" w:color="auto"/>
        <w:left w:val="none" w:sz="0" w:space="0" w:color="auto"/>
        <w:bottom w:val="none" w:sz="0" w:space="0" w:color="auto"/>
        <w:right w:val="none" w:sz="0" w:space="0" w:color="auto"/>
      </w:divBdr>
    </w:div>
    <w:div w:id="1833178046">
      <w:bodyDiv w:val="1"/>
      <w:marLeft w:val="0"/>
      <w:marRight w:val="0"/>
      <w:marTop w:val="0"/>
      <w:marBottom w:val="0"/>
      <w:divBdr>
        <w:top w:val="none" w:sz="0" w:space="0" w:color="auto"/>
        <w:left w:val="none" w:sz="0" w:space="0" w:color="auto"/>
        <w:bottom w:val="none" w:sz="0" w:space="0" w:color="auto"/>
        <w:right w:val="none" w:sz="0" w:space="0" w:color="auto"/>
      </w:divBdr>
    </w:div>
    <w:div w:id="1833525745">
      <w:bodyDiv w:val="1"/>
      <w:marLeft w:val="0"/>
      <w:marRight w:val="0"/>
      <w:marTop w:val="0"/>
      <w:marBottom w:val="0"/>
      <w:divBdr>
        <w:top w:val="none" w:sz="0" w:space="0" w:color="auto"/>
        <w:left w:val="none" w:sz="0" w:space="0" w:color="auto"/>
        <w:bottom w:val="none" w:sz="0" w:space="0" w:color="auto"/>
        <w:right w:val="none" w:sz="0" w:space="0" w:color="auto"/>
      </w:divBdr>
    </w:div>
    <w:div w:id="1834253796">
      <w:bodyDiv w:val="1"/>
      <w:marLeft w:val="0"/>
      <w:marRight w:val="0"/>
      <w:marTop w:val="0"/>
      <w:marBottom w:val="0"/>
      <w:divBdr>
        <w:top w:val="none" w:sz="0" w:space="0" w:color="auto"/>
        <w:left w:val="none" w:sz="0" w:space="0" w:color="auto"/>
        <w:bottom w:val="none" w:sz="0" w:space="0" w:color="auto"/>
        <w:right w:val="none" w:sz="0" w:space="0" w:color="auto"/>
      </w:divBdr>
    </w:div>
    <w:div w:id="1836262751">
      <w:bodyDiv w:val="1"/>
      <w:marLeft w:val="0"/>
      <w:marRight w:val="0"/>
      <w:marTop w:val="0"/>
      <w:marBottom w:val="0"/>
      <w:divBdr>
        <w:top w:val="none" w:sz="0" w:space="0" w:color="auto"/>
        <w:left w:val="none" w:sz="0" w:space="0" w:color="auto"/>
        <w:bottom w:val="none" w:sz="0" w:space="0" w:color="auto"/>
        <w:right w:val="none" w:sz="0" w:space="0" w:color="auto"/>
      </w:divBdr>
    </w:div>
    <w:div w:id="1836795393">
      <w:bodyDiv w:val="1"/>
      <w:marLeft w:val="0"/>
      <w:marRight w:val="0"/>
      <w:marTop w:val="0"/>
      <w:marBottom w:val="0"/>
      <w:divBdr>
        <w:top w:val="none" w:sz="0" w:space="0" w:color="auto"/>
        <w:left w:val="none" w:sz="0" w:space="0" w:color="auto"/>
        <w:bottom w:val="none" w:sz="0" w:space="0" w:color="auto"/>
        <w:right w:val="none" w:sz="0" w:space="0" w:color="auto"/>
      </w:divBdr>
    </w:div>
    <w:div w:id="1836919161">
      <w:bodyDiv w:val="1"/>
      <w:marLeft w:val="0"/>
      <w:marRight w:val="0"/>
      <w:marTop w:val="0"/>
      <w:marBottom w:val="0"/>
      <w:divBdr>
        <w:top w:val="none" w:sz="0" w:space="0" w:color="auto"/>
        <w:left w:val="none" w:sz="0" w:space="0" w:color="auto"/>
        <w:bottom w:val="none" w:sz="0" w:space="0" w:color="auto"/>
        <w:right w:val="none" w:sz="0" w:space="0" w:color="auto"/>
      </w:divBdr>
    </w:div>
    <w:div w:id="1837646790">
      <w:bodyDiv w:val="1"/>
      <w:marLeft w:val="0"/>
      <w:marRight w:val="0"/>
      <w:marTop w:val="0"/>
      <w:marBottom w:val="0"/>
      <w:divBdr>
        <w:top w:val="none" w:sz="0" w:space="0" w:color="auto"/>
        <w:left w:val="none" w:sz="0" w:space="0" w:color="auto"/>
        <w:bottom w:val="none" w:sz="0" w:space="0" w:color="auto"/>
        <w:right w:val="none" w:sz="0" w:space="0" w:color="auto"/>
      </w:divBdr>
    </w:div>
    <w:div w:id="1837650476">
      <w:bodyDiv w:val="1"/>
      <w:marLeft w:val="0"/>
      <w:marRight w:val="0"/>
      <w:marTop w:val="0"/>
      <w:marBottom w:val="0"/>
      <w:divBdr>
        <w:top w:val="none" w:sz="0" w:space="0" w:color="auto"/>
        <w:left w:val="none" w:sz="0" w:space="0" w:color="auto"/>
        <w:bottom w:val="none" w:sz="0" w:space="0" w:color="auto"/>
        <w:right w:val="none" w:sz="0" w:space="0" w:color="auto"/>
      </w:divBdr>
    </w:div>
    <w:div w:id="1837915699">
      <w:bodyDiv w:val="1"/>
      <w:marLeft w:val="0"/>
      <w:marRight w:val="0"/>
      <w:marTop w:val="0"/>
      <w:marBottom w:val="0"/>
      <w:divBdr>
        <w:top w:val="none" w:sz="0" w:space="0" w:color="auto"/>
        <w:left w:val="none" w:sz="0" w:space="0" w:color="auto"/>
        <w:bottom w:val="none" w:sz="0" w:space="0" w:color="auto"/>
        <w:right w:val="none" w:sz="0" w:space="0" w:color="auto"/>
      </w:divBdr>
    </w:div>
    <w:div w:id="1841314473">
      <w:bodyDiv w:val="1"/>
      <w:marLeft w:val="0"/>
      <w:marRight w:val="0"/>
      <w:marTop w:val="0"/>
      <w:marBottom w:val="0"/>
      <w:divBdr>
        <w:top w:val="none" w:sz="0" w:space="0" w:color="auto"/>
        <w:left w:val="none" w:sz="0" w:space="0" w:color="auto"/>
        <w:bottom w:val="none" w:sz="0" w:space="0" w:color="auto"/>
        <w:right w:val="none" w:sz="0" w:space="0" w:color="auto"/>
      </w:divBdr>
    </w:div>
    <w:div w:id="1841583302">
      <w:bodyDiv w:val="1"/>
      <w:marLeft w:val="0"/>
      <w:marRight w:val="0"/>
      <w:marTop w:val="0"/>
      <w:marBottom w:val="0"/>
      <w:divBdr>
        <w:top w:val="none" w:sz="0" w:space="0" w:color="auto"/>
        <w:left w:val="none" w:sz="0" w:space="0" w:color="auto"/>
        <w:bottom w:val="none" w:sz="0" w:space="0" w:color="auto"/>
        <w:right w:val="none" w:sz="0" w:space="0" w:color="auto"/>
      </w:divBdr>
    </w:div>
    <w:div w:id="1842160471">
      <w:bodyDiv w:val="1"/>
      <w:marLeft w:val="0"/>
      <w:marRight w:val="0"/>
      <w:marTop w:val="0"/>
      <w:marBottom w:val="0"/>
      <w:divBdr>
        <w:top w:val="none" w:sz="0" w:space="0" w:color="auto"/>
        <w:left w:val="none" w:sz="0" w:space="0" w:color="auto"/>
        <w:bottom w:val="none" w:sz="0" w:space="0" w:color="auto"/>
        <w:right w:val="none" w:sz="0" w:space="0" w:color="auto"/>
      </w:divBdr>
    </w:div>
    <w:div w:id="1842499550">
      <w:bodyDiv w:val="1"/>
      <w:marLeft w:val="0"/>
      <w:marRight w:val="0"/>
      <w:marTop w:val="0"/>
      <w:marBottom w:val="0"/>
      <w:divBdr>
        <w:top w:val="none" w:sz="0" w:space="0" w:color="auto"/>
        <w:left w:val="none" w:sz="0" w:space="0" w:color="auto"/>
        <w:bottom w:val="none" w:sz="0" w:space="0" w:color="auto"/>
        <w:right w:val="none" w:sz="0" w:space="0" w:color="auto"/>
      </w:divBdr>
    </w:div>
    <w:div w:id="1844202339">
      <w:bodyDiv w:val="1"/>
      <w:marLeft w:val="0"/>
      <w:marRight w:val="0"/>
      <w:marTop w:val="0"/>
      <w:marBottom w:val="0"/>
      <w:divBdr>
        <w:top w:val="none" w:sz="0" w:space="0" w:color="auto"/>
        <w:left w:val="none" w:sz="0" w:space="0" w:color="auto"/>
        <w:bottom w:val="none" w:sz="0" w:space="0" w:color="auto"/>
        <w:right w:val="none" w:sz="0" w:space="0" w:color="auto"/>
      </w:divBdr>
    </w:div>
    <w:div w:id="1844511859">
      <w:bodyDiv w:val="1"/>
      <w:marLeft w:val="0"/>
      <w:marRight w:val="0"/>
      <w:marTop w:val="0"/>
      <w:marBottom w:val="0"/>
      <w:divBdr>
        <w:top w:val="none" w:sz="0" w:space="0" w:color="auto"/>
        <w:left w:val="none" w:sz="0" w:space="0" w:color="auto"/>
        <w:bottom w:val="none" w:sz="0" w:space="0" w:color="auto"/>
        <w:right w:val="none" w:sz="0" w:space="0" w:color="auto"/>
      </w:divBdr>
    </w:div>
    <w:div w:id="1844783409">
      <w:bodyDiv w:val="1"/>
      <w:marLeft w:val="0"/>
      <w:marRight w:val="0"/>
      <w:marTop w:val="0"/>
      <w:marBottom w:val="0"/>
      <w:divBdr>
        <w:top w:val="none" w:sz="0" w:space="0" w:color="auto"/>
        <w:left w:val="none" w:sz="0" w:space="0" w:color="auto"/>
        <w:bottom w:val="none" w:sz="0" w:space="0" w:color="auto"/>
        <w:right w:val="none" w:sz="0" w:space="0" w:color="auto"/>
      </w:divBdr>
    </w:div>
    <w:div w:id="1844935264">
      <w:bodyDiv w:val="1"/>
      <w:marLeft w:val="0"/>
      <w:marRight w:val="0"/>
      <w:marTop w:val="0"/>
      <w:marBottom w:val="0"/>
      <w:divBdr>
        <w:top w:val="none" w:sz="0" w:space="0" w:color="auto"/>
        <w:left w:val="none" w:sz="0" w:space="0" w:color="auto"/>
        <w:bottom w:val="none" w:sz="0" w:space="0" w:color="auto"/>
        <w:right w:val="none" w:sz="0" w:space="0" w:color="auto"/>
      </w:divBdr>
    </w:div>
    <w:div w:id="1846628636">
      <w:bodyDiv w:val="1"/>
      <w:marLeft w:val="0"/>
      <w:marRight w:val="0"/>
      <w:marTop w:val="0"/>
      <w:marBottom w:val="0"/>
      <w:divBdr>
        <w:top w:val="none" w:sz="0" w:space="0" w:color="auto"/>
        <w:left w:val="none" w:sz="0" w:space="0" w:color="auto"/>
        <w:bottom w:val="none" w:sz="0" w:space="0" w:color="auto"/>
        <w:right w:val="none" w:sz="0" w:space="0" w:color="auto"/>
      </w:divBdr>
    </w:div>
    <w:div w:id="1849514850">
      <w:bodyDiv w:val="1"/>
      <w:marLeft w:val="0"/>
      <w:marRight w:val="0"/>
      <w:marTop w:val="0"/>
      <w:marBottom w:val="0"/>
      <w:divBdr>
        <w:top w:val="none" w:sz="0" w:space="0" w:color="auto"/>
        <w:left w:val="none" w:sz="0" w:space="0" w:color="auto"/>
        <w:bottom w:val="none" w:sz="0" w:space="0" w:color="auto"/>
        <w:right w:val="none" w:sz="0" w:space="0" w:color="auto"/>
      </w:divBdr>
    </w:div>
    <w:div w:id="1850409812">
      <w:bodyDiv w:val="1"/>
      <w:marLeft w:val="0"/>
      <w:marRight w:val="0"/>
      <w:marTop w:val="0"/>
      <w:marBottom w:val="0"/>
      <w:divBdr>
        <w:top w:val="none" w:sz="0" w:space="0" w:color="auto"/>
        <w:left w:val="none" w:sz="0" w:space="0" w:color="auto"/>
        <w:bottom w:val="none" w:sz="0" w:space="0" w:color="auto"/>
        <w:right w:val="none" w:sz="0" w:space="0" w:color="auto"/>
      </w:divBdr>
    </w:div>
    <w:div w:id="1852603923">
      <w:bodyDiv w:val="1"/>
      <w:marLeft w:val="0"/>
      <w:marRight w:val="0"/>
      <w:marTop w:val="0"/>
      <w:marBottom w:val="0"/>
      <w:divBdr>
        <w:top w:val="none" w:sz="0" w:space="0" w:color="auto"/>
        <w:left w:val="none" w:sz="0" w:space="0" w:color="auto"/>
        <w:bottom w:val="none" w:sz="0" w:space="0" w:color="auto"/>
        <w:right w:val="none" w:sz="0" w:space="0" w:color="auto"/>
      </w:divBdr>
    </w:div>
    <w:div w:id="1852989226">
      <w:bodyDiv w:val="1"/>
      <w:marLeft w:val="0"/>
      <w:marRight w:val="0"/>
      <w:marTop w:val="0"/>
      <w:marBottom w:val="0"/>
      <w:divBdr>
        <w:top w:val="none" w:sz="0" w:space="0" w:color="auto"/>
        <w:left w:val="none" w:sz="0" w:space="0" w:color="auto"/>
        <w:bottom w:val="none" w:sz="0" w:space="0" w:color="auto"/>
        <w:right w:val="none" w:sz="0" w:space="0" w:color="auto"/>
      </w:divBdr>
    </w:div>
    <w:div w:id="1853764927">
      <w:bodyDiv w:val="1"/>
      <w:marLeft w:val="0"/>
      <w:marRight w:val="0"/>
      <w:marTop w:val="0"/>
      <w:marBottom w:val="0"/>
      <w:divBdr>
        <w:top w:val="none" w:sz="0" w:space="0" w:color="auto"/>
        <w:left w:val="none" w:sz="0" w:space="0" w:color="auto"/>
        <w:bottom w:val="none" w:sz="0" w:space="0" w:color="auto"/>
        <w:right w:val="none" w:sz="0" w:space="0" w:color="auto"/>
      </w:divBdr>
    </w:div>
    <w:div w:id="1854105151">
      <w:bodyDiv w:val="1"/>
      <w:marLeft w:val="0"/>
      <w:marRight w:val="0"/>
      <w:marTop w:val="0"/>
      <w:marBottom w:val="0"/>
      <w:divBdr>
        <w:top w:val="none" w:sz="0" w:space="0" w:color="auto"/>
        <w:left w:val="none" w:sz="0" w:space="0" w:color="auto"/>
        <w:bottom w:val="none" w:sz="0" w:space="0" w:color="auto"/>
        <w:right w:val="none" w:sz="0" w:space="0" w:color="auto"/>
      </w:divBdr>
    </w:div>
    <w:div w:id="1854682800">
      <w:bodyDiv w:val="1"/>
      <w:marLeft w:val="0"/>
      <w:marRight w:val="0"/>
      <w:marTop w:val="0"/>
      <w:marBottom w:val="0"/>
      <w:divBdr>
        <w:top w:val="none" w:sz="0" w:space="0" w:color="auto"/>
        <w:left w:val="none" w:sz="0" w:space="0" w:color="auto"/>
        <w:bottom w:val="none" w:sz="0" w:space="0" w:color="auto"/>
        <w:right w:val="none" w:sz="0" w:space="0" w:color="auto"/>
      </w:divBdr>
    </w:div>
    <w:div w:id="1855731111">
      <w:bodyDiv w:val="1"/>
      <w:marLeft w:val="0"/>
      <w:marRight w:val="0"/>
      <w:marTop w:val="0"/>
      <w:marBottom w:val="0"/>
      <w:divBdr>
        <w:top w:val="none" w:sz="0" w:space="0" w:color="auto"/>
        <w:left w:val="none" w:sz="0" w:space="0" w:color="auto"/>
        <w:bottom w:val="none" w:sz="0" w:space="0" w:color="auto"/>
        <w:right w:val="none" w:sz="0" w:space="0" w:color="auto"/>
      </w:divBdr>
    </w:div>
    <w:div w:id="1857159237">
      <w:bodyDiv w:val="1"/>
      <w:marLeft w:val="0"/>
      <w:marRight w:val="0"/>
      <w:marTop w:val="0"/>
      <w:marBottom w:val="0"/>
      <w:divBdr>
        <w:top w:val="none" w:sz="0" w:space="0" w:color="auto"/>
        <w:left w:val="none" w:sz="0" w:space="0" w:color="auto"/>
        <w:bottom w:val="none" w:sz="0" w:space="0" w:color="auto"/>
        <w:right w:val="none" w:sz="0" w:space="0" w:color="auto"/>
      </w:divBdr>
    </w:div>
    <w:div w:id="1857886926">
      <w:bodyDiv w:val="1"/>
      <w:marLeft w:val="0"/>
      <w:marRight w:val="0"/>
      <w:marTop w:val="0"/>
      <w:marBottom w:val="0"/>
      <w:divBdr>
        <w:top w:val="none" w:sz="0" w:space="0" w:color="auto"/>
        <w:left w:val="none" w:sz="0" w:space="0" w:color="auto"/>
        <w:bottom w:val="none" w:sz="0" w:space="0" w:color="auto"/>
        <w:right w:val="none" w:sz="0" w:space="0" w:color="auto"/>
      </w:divBdr>
    </w:div>
    <w:div w:id="1858736031">
      <w:bodyDiv w:val="1"/>
      <w:marLeft w:val="0"/>
      <w:marRight w:val="0"/>
      <w:marTop w:val="0"/>
      <w:marBottom w:val="0"/>
      <w:divBdr>
        <w:top w:val="none" w:sz="0" w:space="0" w:color="auto"/>
        <w:left w:val="none" w:sz="0" w:space="0" w:color="auto"/>
        <w:bottom w:val="none" w:sz="0" w:space="0" w:color="auto"/>
        <w:right w:val="none" w:sz="0" w:space="0" w:color="auto"/>
      </w:divBdr>
    </w:div>
    <w:div w:id="1858887563">
      <w:bodyDiv w:val="1"/>
      <w:marLeft w:val="0"/>
      <w:marRight w:val="0"/>
      <w:marTop w:val="0"/>
      <w:marBottom w:val="0"/>
      <w:divBdr>
        <w:top w:val="none" w:sz="0" w:space="0" w:color="auto"/>
        <w:left w:val="none" w:sz="0" w:space="0" w:color="auto"/>
        <w:bottom w:val="none" w:sz="0" w:space="0" w:color="auto"/>
        <w:right w:val="none" w:sz="0" w:space="0" w:color="auto"/>
      </w:divBdr>
    </w:div>
    <w:div w:id="1859002276">
      <w:bodyDiv w:val="1"/>
      <w:marLeft w:val="0"/>
      <w:marRight w:val="0"/>
      <w:marTop w:val="0"/>
      <w:marBottom w:val="0"/>
      <w:divBdr>
        <w:top w:val="none" w:sz="0" w:space="0" w:color="auto"/>
        <w:left w:val="none" w:sz="0" w:space="0" w:color="auto"/>
        <w:bottom w:val="none" w:sz="0" w:space="0" w:color="auto"/>
        <w:right w:val="none" w:sz="0" w:space="0" w:color="auto"/>
      </w:divBdr>
    </w:div>
    <w:div w:id="1859002326">
      <w:bodyDiv w:val="1"/>
      <w:marLeft w:val="0"/>
      <w:marRight w:val="0"/>
      <w:marTop w:val="0"/>
      <w:marBottom w:val="0"/>
      <w:divBdr>
        <w:top w:val="none" w:sz="0" w:space="0" w:color="auto"/>
        <w:left w:val="none" w:sz="0" w:space="0" w:color="auto"/>
        <w:bottom w:val="none" w:sz="0" w:space="0" w:color="auto"/>
        <w:right w:val="none" w:sz="0" w:space="0" w:color="auto"/>
      </w:divBdr>
    </w:div>
    <w:div w:id="1859614694">
      <w:bodyDiv w:val="1"/>
      <w:marLeft w:val="0"/>
      <w:marRight w:val="0"/>
      <w:marTop w:val="0"/>
      <w:marBottom w:val="0"/>
      <w:divBdr>
        <w:top w:val="none" w:sz="0" w:space="0" w:color="auto"/>
        <w:left w:val="none" w:sz="0" w:space="0" w:color="auto"/>
        <w:bottom w:val="none" w:sz="0" w:space="0" w:color="auto"/>
        <w:right w:val="none" w:sz="0" w:space="0" w:color="auto"/>
      </w:divBdr>
    </w:div>
    <w:div w:id="1860972574">
      <w:bodyDiv w:val="1"/>
      <w:marLeft w:val="0"/>
      <w:marRight w:val="0"/>
      <w:marTop w:val="0"/>
      <w:marBottom w:val="0"/>
      <w:divBdr>
        <w:top w:val="none" w:sz="0" w:space="0" w:color="auto"/>
        <w:left w:val="none" w:sz="0" w:space="0" w:color="auto"/>
        <w:bottom w:val="none" w:sz="0" w:space="0" w:color="auto"/>
        <w:right w:val="none" w:sz="0" w:space="0" w:color="auto"/>
      </w:divBdr>
    </w:div>
    <w:div w:id="1861161475">
      <w:bodyDiv w:val="1"/>
      <w:marLeft w:val="0"/>
      <w:marRight w:val="0"/>
      <w:marTop w:val="0"/>
      <w:marBottom w:val="0"/>
      <w:divBdr>
        <w:top w:val="none" w:sz="0" w:space="0" w:color="auto"/>
        <w:left w:val="none" w:sz="0" w:space="0" w:color="auto"/>
        <w:bottom w:val="none" w:sz="0" w:space="0" w:color="auto"/>
        <w:right w:val="none" w:sz="0" w:space="0" w:color="auto"/>
      </w:divBdr>
    </w:div>
    <w:div w:id="1861972688">
      <w:bodyDiv w:val="1"/>
      <w:marLeft w:val="0"/>
      <w:marRight w:val="0"/>
      <w:marTop w:val="0"/>
      <w:marBottom w:val="0"/>
      <w:divBdr>
        <w:top w:val="none" w:sz="0" w:space="0" w:color="auto"/>
        <w:left w:val="none" w:sz="0" w:space="0" w:color="auto"/>
        <w:bottom w:val="none" w:sz="0" w:space="0" w:color="auto"/>
        <w:right w:val="none" w:sz="0" w:space="0" w:color="auto"/>
      </w:divBdr>
    </w:div>
    <w:div w:id="1862082406">
      <w:bodyDiv w:val="1"/>
      <w:marLeft w:val="0"/>
      <w:marRight w:val="0"/>
      <w:marTop w:val="0"/>
      <w:marBottom w:val="0"/>
      <w:divBdr>
        <w:top w:val="none" w:sz="0" w:space="0" w:color="auto"/>
        <w:left w:val="none" w:sz="0" w:space="0" w:color="auto"/>
        <w:bottom w:val="none" w:sz="0" w:space="0" w:color="auto"/>
        <w:right w:val="none" w:sz="0" w:space="0" w:color="auto"/>
      </w:divBdr>
    </w:div>
    <w:div w:id="1863325401">
      <w:bodyDiv w:val="1"/>
      <w:marLeft w:val="0"/>
      <w:marRight w:val="0"/>
      <w:marTop w:val="0"/>
      <w:marBottom w:val="0"/>
      <w:divBdr>
        <w:top w:val="none" w:sz="0" w:space="0" w:color="auto"/>
        <w:left w:val="none" w:sz="0" w:space="0" w:color="auto"/>
        <w:bottom w:val="none" w:sz="0" w:space="0" w:color="auto"/>
        <w:right w:val="none" w:sz="0" w:space="0" w:color="auto"/>
      </w:divBdr>
    </w:div>
    <w:div w:id="1863586885">
      <w:bodyDiv w:val="1"/>
      <w:marLeft w:val="0"/>
      <w:marRight w:val="0"/>
      <w:marTop w:val="0"/>
      <w:marBottom w:val="0"/>
      <w:divBdr>
        <w:top w:val="none" w:sz="0" w:space="0" w:color="auto"/>
        <w:left w:val="none" w:sz="0" w:space="0" w:color="auto"/>
        <w:bottom w:val="none" w:sz="0" w:space="0" w:color="auto"/>
        <w:right w:val="none" w:sz="0" w:space="0" w:color="auto"/>
      </w:divBdr>
    </w:div>
    <w:div w:id="1863858387">
      <w:bodyDiv w:val="1"/>
      <w:marLeft w:val="0"/>
      <w:marRight w:val="0"/>
      <w:marTop w:val="0"/>
      <w:marBottom w:val="0"/>
      <w:divBdr>
        <w:top w:val="none" w:sz="0" w:space="0" w:color="auto"/>
        <w:left w:val="none" w:sz="0" w:space="0" w:color="auto"/>
        <w:bottom w:val="none" w:sz="0" w:space="0" w:color="auto"/>
        <w:right w:val="none" w:sz="0" w:space="0" w:color="auto"/>
      </w:divBdr>
    </w:div>
    <w:div w:id="1864661194">
      <w:bodyDiv w:val="1"/>
      <w:marLeft w:val="0"/>
      <w:marRight w:val="0"/>
      <w:marTop w:val="0"/>
      <w:marBottom w:val="0"/>
      <w:divBdr>
        <w:top w:val="none" w:sz="0" w:space="0" w:color="auto"/>
        <w:left w:val="none" w:sz="0" w:space="0" w:color="auto"/>
        <w:bottom w:val="none" w:sz="0" w:space="0" w:color="auto"/>
        <w:right w:val="none" w:sz="0" w:space="0" w:color="auto"/>
      </w:divBdr>
    </w:div>
    <w:div w:id="1866558981">
      <w:bodyDiv w:val="1"/>
      <w:marLeft w:val="0"/>
      <w:marRight w:val="0"/>
      <w:marTop w:val="0"/>
      <w:marBottom w:val="0"/>
      <w:divBdr>
        <w:top w:val="none" w:sz="0" w:space="0" w:color="auto"/>
        <w:left w:val="none" w:sz="0" w:space="0" w:color="auto"/>
        <w:bottom w:val="none" w:sz="0" w:space="0" w:color="auto"/>
        <w:right w:val="none" w:sz="0" w:space="0" w:color="auto"/>
      </w:divBdr>
    </w:div>
    <w:div w:id="1868179381">
      <w:bodyDiv w:val="1"/>
      <w:marLeft w:val="0"/>
      <w:marRight w:val="0"/>
      <w:marTop w:val="0"/>
      <w:marBottom w:val="0"/>
      <w:divBdr>
        <w:top w:val="none" w:sz="0" w:space="0" w:color="auto"/>
        <w:left w:val="none" w:sz="0" w:space="0" w:color="auto"/>
        <w:bottom w:val="none" w:sz="0" w:space="0" w:color="auto"/>
        <w:right w:val="none" w:sz="0" w:space="0" w:color="auto"/>
      </w:divBdr>
      <w:divsChild>
        <w:div w:id="37046139">
          <w:marLeft w:val="0"/>
          <w:marRight w:val="0"/>
          <w:marTop w:val="0"/>
          <w:marBottom w:val="0"/>
          <w:divBdr>
            <w:top w:val="none" w:sz="0" w:space="0" w:color="auto"/>
            <w:left w:val="none" w:sz="0" w:space="0" w:color="auto"/>
            <w:bottom w:val="none" w:sz="0" w:space="0" w:color="auto"/>
            <w:right w:val="none" w:sz="0" w:space="0" w:color="auto"/>
          </w:divBdr>
        </w:div>
        <w:div w:id="57096139">
          <w:marLeft w:val="0"/>
          <w:marRight w:val="0"/>
          <w:marTop w:val="0"/>
          <w:marBottom w:val="0"/>
          <w:divBdr>
            <w:top w:val="none" w:sz="0" w:space="0" w:color="auto"/>
            <w:left w:val="none" w:sz="0" w:space="0" w:color="auto"/>
            <w:bottom w:val="none" w:sz="0" w:space="0" w:color="auto"/>
            <w:right w:val="none" w:sz="0" w:space="0" w:color="auto"/>
          </w:divBdr>
        </w:div>
        <w:div w:id="168181116">
          <w:marLeft w:val="0"/>
          <w:marRight w:val="0"/>
          <w:marTop w:val="0"/>
          <w:marBottom w:val="0"/>
          <w:divBdr>
            <w:top w:val="none" w:sz="0" w:space="0" w:color="auto"/>
            <w:left w:val="none" w:sz="0" w:space="0" w:color="auto"/>
            <w:bottom w:val="none" w:sz="0" w:space="0" w:color="auto"/>
            <w:right w:val="none" w:sz="0" w:space="0" w:color="auto"/>
          </w:divBdr>
        </w:div>
        <w:div w:id="194778267">
          <w:marLeft w:val="0"/>
          <w:marRight w:val="0"/>
          <w:marTop w:val="0"/>
          <w:marBottom w:val="0"/>
          <w:divBdr>
            <w:top w:val="none" w:sz="0" w:space="0" w:color="auto"/>
            <w:left w:val="none" w:sz="0" w:space="0" w:color="auto"/>
            <w:bottom w:val="none" w:sz="0" w:space="0" w:color="auto"/>
            <w:right w:val="none" w:sz="0" w:space="0" w:color="auto"/>
          </w:divBdr>
        </w:div>
        <w:div w:id="220602719">
          <w:marLeft w:val="0"/>
          <w:marRight w:val="0"/>
          <w:marTop w:val="0"/>
          <w:marBottom w:val="0"/>
          <w:divBdr>
            <w:top w:val="none" w:sz="0" w:space="0" w:color="auto"/>
            <w:left w:val="none" w:sz="0" w:space="0" w:color="auto"/>
            <w:bottom w:val="none" w:sz="0" w:space="0" w:color="auto"/>
            <w:right w:val="none" w:sz="0" w:space="0" w:color="auto"/>
          </w:divBdr>
        </w:div>
        <w:div w:id="272178499">
          <w:marLeft w:val="0"/>
          <w:marRight w:val="0"/>
          <w:marTop w:val="0"/>
          <w:marBottom w:val="0"/>
          <w:divBdr>
            <w:top w:val="none" w:sz="0" w:space="0" w:color="auto"/>
            <w:left w:val="none" w:sz="0" w:space="0" w:color="auto"/>
            <w:bottom w:val="none" w:sz="0" w:space="0" w:color="auto"/>
            <w:right w:val="none" w:sz="0" w:space="0" w:color="auto"/>
          </w:divBdr>
        </w:div>
        <w:div w:id="285040259">
          <w:marLeft w:val="0"/>
          <w:marRight w:val="0"/>
          <w:marTop w:val="0"/>
          <w:marBottom w:val="0"/>
          <w:divBdr>
            <w:top w:val="none" w:sz="0" w:space="0" w:color="auto"/>
            <w:left w:val="none" w:sz="0" w:space="0" w:color="auto"/>
            <w:bottom w:val="none" w:sz="0" w:space="0" w:color="auto"/>
            <w:right w:val="none" w:sz="0" w:space="0" w:color="auto"/>
          </w:divBdr>
        </w:div>
        <w:div w:id="332145758">
          <w:marLeft w:val="0"/>
          <w:marRight w:val="0"/>
          <w:marTop w:val="0"/>
          <w:marBottom w:val="0"/>
          <w:divBdr>
            <w:top w:val="none" w:sz="0" w:space="0" w:color="auto"/>
            <w:left w:val="none" w:sz="0" w:space="0" w:color="auto"/>
            <w:bottom w:val="none" w:sz="0" w:space="0" w:color="auto"/>
            <w:right w:val="none" w:sz="0" w:space="0" w:color="auto"/>
          </w:divBdr>
        </w:div>
        <w:div w:id="395006437">
          <w:marLeft w:val="0"/>
          <w:marRight w:val="0"/>
          <w:marTop w:val="0"/>
          <w:marBottom w:val="0"/>
          <w:divBdr>
            <w:top w:val="none" w:sz="0" w:space="0" w:color="auto"/>
            <w:left w:val="none" w:sz="0" w:space="0" w:color="auto"/>
            <w:bottom w:val="none" w:sz="0" w:space="0" w:color="auto"/>
            <w:right w:val="none" w:sz="0" w:space="0" w:color="auto"/>
          </w:divBdr>
        </w:div>
        <w:div w:id="448013413">
          <w:marLeft w:val="0"/>
          <w:marRight w:val="0"/>
          <w:marTop w:val="0"/>
          <w:marBottom w:val="0"/>
          <w:divBdr>
            <w:top w:val="none" w:sz="0" w:space="0" w:color="auto"/>
            <w:left w:val="none" w:sz="0" w:space="0" w:color="auto"/>
            <w:bottom w:val="none" w:sz="0" w:space="0" w:color="auto"/>
            <w:right w:val="none" w:sz="0" w:space="0" w:color="auto"/>
          </w:divBdr>
        </w:div>
        <w:div w:id="458038635">
          <w:marLeft w:val="0"/>
          <w:marRight w:val="0"/>
          <w:marTop w:val="0"/>
          <w:marBottom w:val="0"/>
          <w:divBdr>
            <w:top w:val="none" w:sz="0" w:space="0" w:color="auto"/>
            <w:left w:val="none" w:sz="0" w:space="0" w:color="auto"/>
            <w:bottom w:val="none" w:sz="0" w:space="0" w:color="auto"/>
            <w:right w:val="none" w:sz="0" w:space="0" w:color="auto"/>
          </w:divBdr>
        </w:div>
        <w:div w:id="486826317">
          <w:marLeft w:val="0"/>
          <w:marRight w:val="0"/>
          <w:marTop w:val="0"/>
          <w:marBottom w:val="0"/>
          <w:divBdr>
            <w:top w:val="none" w:sz="0" w:space="0" w:color="auto"/>
            <w:left w:val="none" w:sz="0" w:space="0" w:color="auto"/>
            <w:bottom w:val="none" w:sz="0" w:space="0" w:color="auto"/>
            <w:right w:val="none" w:sz="0" w:space="0" w:color="auto"/>
          </w:divBdr>
        </w:div>
        <w:div w:id="534461102">
          <w:marLeft w:val="0"/>
          <w:marRight w:val="0"/>
          <w:marTop w:val="0"/>
          <w:marBottom w:val="0"/>
          <w:divBdr>
            <w:top w:val="none" w:sz="0" w:space="0" w:color="auto"/>
            <w:left w:val="none" w:sz="0" w:space="0" w:color="auto"/>
            <w:bottom w:val="none" w:sz="0" w:space="0" w:color="auto"/>
            <w:right w:val="none" w:sz="0" w:space="0" w:color="auto"/>
          </w:divBdr>
        </w:div>
        <w:div w:id="542795334">
          <w:marLeft w:val="0"/>
          <w:marRight w:val="0"/>
          <w:marTop w:val="0"/>
          <w:marBottom w:val="0"/>
          <w:divBdr>
            <w:top w:val="none" w:sz="0" w:space="0" w:color="auto"/>
            <w:left w:val="none" w:sz="0" w:space="0" w:color="auto"/>
            <w:bottom w:val="none" w:sz="0" w:space="0" w:color="auto"/>
            <w:right w:val="none" w:sz="0" w:space="0" w:color="auto"/>
          </w:divBdr>
        </w:div>
        <w:div w:id="545601003">
          <w:marLeft w:val="0"/>
          <w:marRight w:val="0"/>
          <w:marTop w:val="0"/>
          <w:marBottom w:val="0"/>
          <w:divBdr>
            <w:top w:val="none" w:sz="0" w:space="0" w:color="auto"/>
            <w:left w:val="none" w:sz="0" w:space="0" w:color="auto"/>
            <w:bottom w:val="none" w:sz="0" w:space="0" w:color="auto"/>
            <w:right w:val="none" w:sz="0" w:space="0" w:color="auto"/>
          </w:divBdr>
        </w:div>
        <w:div w:id="567377810">
          <w:marLeft w:val="0"/>
          <w:marRight w:val="0"/>
          <w:marTop w:val="0"/>
          <w:marBottom w:val="0"/>
          <w:divBdr>
            <w:top w:val="none" w:sz="0" w:space="0" w:color="auto"/>
            <w:left w:val="none" w:sz="0" w:space="0" w:color="auto"/>
            <w:bottom w:val="none" w:sz="0" w:space="0" w:color="auto"/>
            <w:right w:val="none" w:sz="0" w:space="0" w:color="auto"/>
          </w:divBdr>
        </w:div>
        <w:div w:id="580598494">
          <w:marLeft w:val="0"/>
          <w:marRight w:val="0"/>
          <w:marTop w:val="0"/>
          <w:marBottom w:val="0"/>
          <w:divBdr>
            <w:top w:val="none" w:sz="0" w:space="0" w:color="auto"/>
            <w:left w:val="none" w:sz="0" w:space="0" w:color="auto"/>
            <w:bottom w:val="none" w:sz="0" w:space="0" w:color="auto"/>
            <w:right w:val="none" w:sz="0" w:space="0" w:color="auto"/>
          </w:divBdr>
        </w:div>
        <w:div w:id="598955058">
          <w:marLeft w:val="0"/>
          <w:marRight w:val="0"/>
          <w:marTop w:val="0"/>
          <w:marBottom w:val="0"/>
          <w:divBdr>
            <w:top w:val="none" w:sz="0" w:space="0" w:color="auto"/>
            <w:left w:val="none" w:sz="0" w:space="0" w:color="auto"/>
            <w:bottom w:val="none" w:sz="0" w:space="0" w:color="auto"/>
            <w:right w:val="none" w:sz="0" w:space="0" w:color="auto"/>
          </w:divBdr>
        </w:div>
        <w:div w:id="662007082">
          <w:marLeft w:val="0"/>
          <w:marRight w:val="0"/>
          <w:marTop w:val="0"/>
          <w:marBottom w:val="0"/>
          <w:divBdr>
            <w:top w:val="none" w:sz="0" w:space="0" w:color="auto"/>
            <w:left w:val="none" w:sz="0" w:space="0" w:color="auto"/>
            <w:bottom w:val="none" w:sz="0" w:space="0" w:color="auto"/>
            <w:right w:val="none" w:sz="0" w:space="0" w:color="auto"/>
          </w:divBdr>
        </w:div>
        <w:div w:id="662664606">
          <w:marLeft w:val="0"/>
          <w:marRight w:val="0"/>
          <w:marTop w:val="0"/>
          <w:marBottom w:val="0"/>
          <w:divBdr>
            <w:top w:val="none" w:sz="0" w:space="0" w:color="auto"/>
            <w:left w:val="none" w:sz="0" w:space="0" w:color="auto"/>
            <w:bottom w:val="none" w:sz="0" w:space="0" w:color="auto"/>
            <w:right w:val="none" w:sz="0" w:space="0" w:color="auto"/>
          </w:divBdr>
        </w:div>
        <w:div w:id="765493191">
          <w:marLeft w:val="0"/>
          <w:marRight w:val="0"/>
          <w:marTop w:val="0"/>
          <w:marBottom w:val="0"/>
          <w:divBdr>
            <w:top w:val="none" w:sz="0" w:space="0" w:color="auto"/>
            <w:left w:val="none" w:sz="0" w:space="0" w:color="auto"/>
            <w:bottom w:val="none" w:sz="0" w:space="0" w:color="auto"/>
            <w:right w:val="none" w:sz="0" w:space="0" w:color="auto"/>
          </w:divBdr>
        </w:div>
        <w:div w:id="794175107">
          <w:marLeft w:val="0"/>
          <w:marRight w:val="0"/>
          <w:marTop w:val="0"/>
          <w:marBottom w:val="0"/>
          <w:divBdr>
            <w:top w:val="none" w:sz="0" w:space="0" w:color="auto"/>
            <w:left w:val="none" w:sz="0" w:space="0" w:color="auto"/>
            <w:bottom w:val="none" w:sz="0" w:space="0" w:color="auto"/>
            <w:right w:val="none" w:sz="0" w:space="0" w:color="auto"/>
          </w:divBdr>
        </w:div>
        <w:div w:id="795759625">
          <w:marLeft w:val="0"/>
          <w:marRight w:val="0"/>
          <w:marTop w:val="0"/>
          <w:marBottom w:val="0"/>
          <w:divBdr>
            <w:top w:val="none" w:sz="0" w:space="0" w:color="auto"/>
            <w:left w:val="none" w:sz="0" w:space="0" w:color="auto"/>
            <w:bottom w:val="none" w:sz="0" w:space="0" w:color="auto"/>
            <w:right w:val="none" w:sz="0" w:space="0" w:color="auto"/>
          </w:divBdr>
        </w:div>
        <w:div w:id="859126624">
          <w:marLeft w:val="0"/>
          <w:marRight w:val="0"/>
          <w:marTop w:val="0"/>
          <w:marBottom w:val="0"/>
          <w:divBdr>
            <w:top w:val="none" w:sz="0" w:space="0" w:color="auto"/>
            <w:left w:val="none" w:sz="0" w:space="0" w:color="auto"/>
            <w:bottom w:val="none" w:sz="0" w:space="0" w:color="auto"/>
            <w:right w:val="none" w:sz="0" w:space="0" w:color="auto"/>
          </w:divBdr>
        </w:div>
        <w:div w:id="882137309">
          <w:marLeft w:val="0"/>
          <w:marRight w:val="0"/>
          <w:marTop w:val="0"/>
          <w:marBottom w:val="0"/>
          <w:divBdr>
            <w:top w:val="none" w:sz="0" w:space="0" w:color="auto"/>
            <w:left w:val="none" w:sz="0" w:space="0" w:color="auto"/>
            <w:bottom w:val="none" w:sz="0" w:space="0" w:color="auto"/>
            <w:right w:val="none" w:sz="0" w:space="0" w:color="auto"/>
          </w:divBdr>
        </w:div>
        <w:div w:id="895973079">
          <w:marLeft w:val="0"/>
          <w:marRight w:val="0"/>
          <w:marTop w:val="0"/>
          <w:marBottom w:val="0"/>
          <w:divBdr>
            <w:top w:val="none" w:sz="0" w:space="0" w:color="auto"/>
            <w:left w:val="none" w:sz="0" w:space="0" w:color="auto"/>
            <w:bottom w:val="none" w:sz="0" w:space="0" w:color="auto"/>
            <w:right w:val="none" w:sz="0" w:space="0" w:color="auto"/>
          </w:divBdr>
        </w:div>
        <w:div w:id="911934554">
          <w:marLeft w:val="0"/>
          <w:marRight w:val="0"/>
          <w:marTop w:val="0"/>
          <w:marBottom w:val="0"/>
          <w:divBdr>
            <w:top w:val="none" w:sz="0" w:space="0" w:color="auto"/>
            <w:left w:val="none" w:sz="0" w:space="0" w:color="auto"/>
            <w:bottom w:val="none" w:sz="0" w:space="0" w:color="auto"/>
            <w:right w:val="none" w:sz="0" w:space="0" w:color="auto"/>
          </w:divBdr>
        </w:div>
        <w:div w:id="981617961">
          <w:marLeft w:val="0"/>
          <w:marRight w:val="0"/>
          <w:marTop w:val="0"/>
          <w:marBottom w:val="0"/>
          <w:divBdr>
            <w:top w:val="none" w:sz="0" w:space="0" w:color="auto"/>
            <w:left w:val="none" w:sz="0" w:space="0" w:color="auto"/>
            <w:bottom w:val="none" w:sz="0" w:space="0" w:color="auto"/>
            <w:right w:val="none" w:sz="0" w:space="0" w:color="auto"/>
          </w:divBdr>
        </w:div>
        <w:div w:id="983967287">
          <w:marLeft w:val="0"/>
          <w:marRight w:val="0"/>
          <w:marTop w:val="0"/>
          <w:marBottom w:val="0"/>
          <w:divBdr>
            <w:top w:val="none" w:sz="0" w:space="0" w:color="auto"/>
            <w:left w:val="none" w:sz="0" w:space="0" w:color="auto"/>
            <w:bottom w:val="none" w:sz="0" w:space="0" w:color="auto"/>
            <w:right w:val="none" w:sz="0" w:space="0" w:color="auto"/>
          </w:divBdr>
        </w:div>
        <w:div w:id="1039546907">
          <w:marLeft w:val="0"/>
          <w:marRight w:val="0"/>
          <w:marTop w:val="0"/>
          <w:marBottom w:val="0"/>
          <w:divBdr>
            <w:top w:val="none" w:sz="0" w:space="0" w:color="auto"/>
            <w:left w:val="none" w:sz="0" w:space="0" w:color="auto"/>
            <w:bottom w:val="none" w:sz="0" w:space="0" w:color="auto"/>
            <w:right w:val="none" w:sz="0" w:space="0" w:color="auto"/>
          </w:divBdr>
        </w:div>
        <w:div w:id="1071973438">
          <w:marLeft w:val="0"/>
          <w:marRight w:val="0"/>
          <w:marTop w:val="0"/>
          <w:marBottom w:val="0"/>
          <w:divBdr>
            <w:top w:val="none" w:sz="0" w:space="0" w:color="auto"/>
            <w:left w:val="none" w:sz="0" w:space="0" w:color="auto"/>
            <w:bottom w:val="none" w:sz="0" w:space="0" w:color="auto"/>
            <w:right w:val="none" w:sz="0" w:space="0" w:color="auto"/>
          </w:divBdr>
        </w:div>
        <w:div w:id="1113403005">
          <w:marLeft w:val="0"/>
          <w:marRight w:val="0"/>
          <w:marTop w:val="0"/>
          <w:marBottom w:val="0"/>
          <w:divBdr>
            <w:top w:val="none" w:sz="0" w:space="0" w:color="auto"/>
            <w:left w:val="none" w:sz="0" w:space="0" w:color="auto"/>
            <w:bottom w:val="none" w:sz="0" w:space="0" w:color="auto"/>
            <w:right w:val="none" w:sz="0" w:space="0" w:color="auto"/>
          </w:divBdr>
        </w:div>
        <w:div w:id="1114447884">
          <w:marLeft w:val="0"/>
          <w:marRight w:val="0"/>
          <w:marTop w:val="0"/>
          <w:marBottom w:val="0"/>
          <w:divBdr>
            <w:top w:val="none" w:sz="0" w:space="0" w:color="auto"/>
            <w:left w:val="none" w:sz="0" w:space="0" w:color="auto"/>
            <w:bottom w:val="none" w:sz="0" w:space="0" w:color="auto"/>
            <w:right w:val="none" w:sz="0" w:space="0" w:color="auto"/>
          </w:divBdr>
        </w:div>
        <w:div w:id="1238322138">
          <w:marLeft w:val="0"/>
          <w:marRight w:val="0"/>
          <w:marTop w:val="0"/>
          <w:marBottom w:val="0"/>
          <w:divBdr>
            <w:top w:val="none" w:sz="0" w:space="0" w:color="auto"/>
            <w:left w:val="none" w:sz="0" w:space="0" w:color="auto"/>
            <w:bottom w:val="none" w:sz="0" w:space="0" w:color="auto"/>
            <w:right w:val="none" w:sz="0" w:space="0" w:color="auto"/>
          </w:divBdr>
        </w:div>
        <w:div w:id="1238906276">
          <w:marLeft w:val="0"/>
          <w:marRight w:val="0"/>
          <w:marTop w:val="0"/>
          <w:marBottom w:val="0"/>
          <w:divBdr>
            <w:top w:val="none" w:sz="0" w:space="0" w:color="auto"/>
            <w:left w:val="none" w:sz="0" w:space="0" w:color="auto"/>
            <w:bottom w:val="none" w:sz="0" w:space="0" w:color="auto"/>
            <w:right w:val="none" w:sz="0" w:space="0" w:color="auto"/>
          </w:divBdr>
        </w:div>
        <w:div w:id="1246302146">
          <w:marLeft w:val="0"/>
          <w:marRight w:val="0"/>
          <w:marTop w:val="0"/>
          <w:marBottom w:val="0"/>
          <w:divBdr>
            <w:top w:val="none" w:sz="0" w:space="0" w:color="auto"/>
            <w:left w:val="none" w:sz="0" w:space="0" w:color="auto"/>
            <w:bottom w:val="none" w:sz="0" w:space="0" w:color="auto"/>
            <w:right w:val="none" w:sz="0" w:space="0" w:color="auto"/>
          </w:divBdr>
        </w:div>
        <w:div w:id="1319457250">
          <w:marLeft w:val="0"/>
          <w:marRight w:val="0"/>
          <w:marTop w:val="0"/>
          <w:marBottom w:val="0"/>
          <w:divBdr>
            <w:top w:val="none" w:sz="0" w:space="0" w:color="auto"/>
            <w:left w:val="none" w:sz="0" w:space="0" w:color="auto"/>
            <w:bottom w:val="none" w:sz="0" w:space="0" w:color="auto"/>
            <w:right w:val="none" w:sz="0" w:space="0" w:color="auto"/>
          </w:divBdr>
        </w:div>
        <w:div w:id="1402752006">
          <w:marLeft w:val="0"/>
          <w:marRight w:val="0"/>
          <w:marTop w:val="0"/>
          <w:marBottom w:val="0"/>
          <w:divBdr>
            <w:top w:val="none" w:sz="0" w:space="0" w:color="auto"/>
            <w:left w:val="none" w:sz="0" w:space="0" w:color="auto"/>
            <w:bottom w:val="none" w:sz="0" w:space="0" w:color="auto"/>
            <w:right w:val="none" w:sz="0" w:space="0" w:color="auto"/>
          </w:divBdr>
        </w:div>
        <w:div w:id="1529831751">
          <w:marLeft w:val="0"/>
          <w:marRight w:val="0"/>
          <w:marTop w:val="0"/>
          <w:marBottom w:val="0"/>
          <w:divBdr>
            <w:top w:val="none" w:sz="0" w:space="0" w:color="auto"/>
            <w:left w:val="none" w:sz="0" w:space="0" w:color="auto"/>
            <w:bottom w:val="none" w:sz="0" w:space="0" w:color="auto"/>
            <w:right w:val="none" w:sz="0" w:space="0" w:color="auto"/>
          </w:divBdr>
        </w:div>
        <w:div w:id="1601252106">
          <w:marLeft w:val="0"/>
          <w:marRight w:val="0"/>
          <w:marTop w:val="0"/>
          <w:marBottom w:val="0"/>
          <w:divBdr>
            <w:top w:val="none" w:sz="0" w:space="0" w:color="auto"/>
            <w:left w:val="none" w:sz="0" w:space="0" w:color="auto"/>
            <w:bottom w:val="none" w:sz="0" w:space="0" w:color="auto"/>
            <w:right w:val="none" w:sz="0" w:space="0" w:color="auto"/>
          </w:divBdr>
        </w:div>
        <w:div w:id="1617370776">
          <w:marLeft w:val="0"/>
          <w:marRight w:val="0"/>
          <w:marTop w:val="0"/>
          <w:marBottom w:val="0"/>
          <w:divBdr>
            <w:top w:val="none" w:sz="0" w:space="0" w:color="auto"/>
            <w:left w:val="none" w:sz="0" w:space="0" w:color="auto"/>
            <w:bottom w:val="none" w:sz="0" w:space="0" w:color="auto"/>
            <w:right w:val="none" w:sz="0" w:space="0" w:color="auto"/>
          </w:divBdr>
        </w:div>
        <w:div w:id="1667436332">
          <w:marLeft w:val="0"/>
          <w:marRight w:val="0"/>
          <w:marTop w:val="0"/>
          <w:marBottom w:val="0"/>
          <w:divBdr>
            <w:top w:val="none" w:sz="0" w:space="0" w:color="auto"/>
            <w:left w:val="none" w:sz="0" w:space="0" w:color="auto"/>
            <w:bottom w:val="none" w:sz="0" w:space="0" w:color="auto"/>
            <w:right w:val="none" w:sz="0" w:space="0" w:color="auto"/>
          </w:divBdr>
        </w:div>
        <w:div w:id="1686784108">
          <w:marLeft w:val="0"/>
          <w:marRight w:val="0"/>
          <w:marTop w:val="0"/>
          <w:marBottom w:val="0"/>
          <w:divBdr>
            <w:top w:val="none" w:sz="0" w:space="0" w:color="auto"/>
            <w:left w:val="none" w:sz="0" w:space="0" w:color="auto"/>
            <w:bottom w:val="none" w:sz="0" w:space="0" w:color="auto"/>
            <w:right w:val="none" w:sz="0" w:space="0" w:color="auto"/>
          </w:divBdr>
        </w:div>
        <w:div w:id="1705641074">
          <w:marLeft w:val="0"/>
          <w:marRight w:val="0"/>
          <w:marTop w:val="0"/>
          <w:marBottom w:val="0"/>
          <w:divBdr>
            <w:top w:val="none" w:sz="0" w:space="0" w:color="auto"/>
            <w:left w:val="none" w:sz="0" w:space="0" w:color="auto"/>
            <w:bottom w:val="none" w:sz="0" w:space="0" w:color="auto"/>
            <w:right w:val="none" w:sz="0" w:space="0" w:color="auto"/>
          </w:divBdr>
        </w:div>
        <w:div w:id="1759905150">
          <w:marLeft w:val="0"/>
          <w:marRight w:val="0"/>
          <w:marTop w:val="0"/>
          <w:marBottom w:val="0"/>
          <w:divBdr>
            <w:top w:val="none" w:sz="0" w:space="0" w:color="auto"/>
            <w:left w:val="none" w:sz="0" w:space="0" w:color="auto"/>
            <w:bottom w:val="none" w:sz="0" w:space="0" w:color="auto"/>
            <w:right w:val="none" w:sz="0" w:space="0" w:color="auto"/>
          </w:divBdr>
        </w:div>
        <w:div w:id="1761873431">
          <w:marLeft w:val="0"/>
          <w:marRight w:val="0"/>
          <w:marTop w:val="0"/>
          <w:marBottom w:val="0"/>
          <w:divBdr>
            <w:top w:val="none" w:sz="0" w:space="0" w:color="auto"/>
            <w:left w:val="none" w:sz="0" w:space="0" w:color="auto"/>
            <w:bottom w:val="none" w:sz="0" w:space="0" w:color="auto"/>
            <w:right w:val="none" w:sz="0" w:space="0" w:color="auto"/>
          </w:divBdr>
        </w:div>
        <w:div w:id="1801725424">
          <w:marLeft w:val="0"/>
          <w:marRight w:val="0"/>
          <w:marTop w:val="0"/>
          <w:marBottom w:val="0"/>
          <w:divBdr>
            <w:top w:val="none" w:sz="0" w:space="0" w:color="auto"/>
            <w:left w:val="none" w:sz="0" w:space="0" w:color="auto"/>
            <w:bottom w:val="none" w:sz="0" w:space="0" w:color="auto"/>
            <w:right w:val="none" w:sz="0" w:space="0" w:color="auto"/>
          </w:divBdr>
        </w:div>
        <w:div w:id="1807314393">
          <w:marLeft w:val="0"/>
          <w:marRight w:val="0"/>
          <w:marTop w:val="0"/>
          <w:marBottom w:val="0"/>
          <w:divBdr>
            <w:top w:val="none" w:sz="0" w:space="0" w:color="auto"/>
            <w:left w:val="none" w:sz="0" w:space="0" w:color="auto"/>
            <w:bottom w:val="none" w:sz="0" w:space="0" w:color="auto"/>
            <w:right w:val="none" w:sz="0" w:space="0" w:color="auto"/>
          </w:divBdr>
        </w:div>
        <w:div w:id="1810711289">
          <w:marLeft w:val="0"/>
          <w:marRight w:val="0"/>
          <w:marTop w:val="0"/>
          <w:marBottom w:val="0"/>
          <w:divBdr>
            <w:top w:val="none" w:sz="0" w:space="0" w:color="auto"/>
            <w:left w:val="none" w:sz="0" w:space="0" w:color="auto"/>
            <w:bottom w:val="none" w:sz="0" w:space="0" w:color="auto"/>
            <w:right w:val="none" w:sz="0" w:space="0" w:color="auto"/>
          </w:divBdr>
        </w:div>
        <w:div w:id="1867985050">
          <w:marLeft w:val="0"/>
          <w:marRight w:val="0"/>
          <w:marTop w:val="0"/>
          <w:marBottom w:val="0"/>
          <w:divBdr>
            <w:top w:val="none" w:sz="0" w:space="0" w:color="auto"/>
            <w:left w:val="none" w:sz="0" w:space="0" w:color="auto"/>
            <w:bottom w:val="none" w:sz="0" w:space="0" w:color="auto"/>
            <w:right w:val="none" w:sz="0" w:space="0" w:color="auto"/>
          </w:divBdr>
        </w:div>
        <w:div w:id="1899050756">
          <w:marLeft w:val="0"/>
          <w:marRight w:val="0"/>
          <w:marTop w:val="0"/>
          <w:marBottom w:val="0"/>
          <w:divBdr>
            <w:top w:val="none" w:sz="0" w:space="0" w:color="auto"/>
            <w:left w:val="none" w:sz="0" w:space="0" w:color="auto"/>
            <w:bottom w:val="none" w:sz="0" w:space="0" w:color="auto"/>
            <w:right w:val="none" w:sz="0" w:space="0" w:color="auto"/>
          </w:divBdr>
        </w:div>
        <w:div w:id="1924336627">
          <w:marLeft w:val="0"/>
          <w:marRight w:val="0"/>
          <w:marTop w:val="0"/>
          <w:marBottom w:val="0"/>
          <w:divBdr>
            <w:top w:val="none" w:sz="0" w:space="0" w:color="auto"/>
            <w:left w:val="none" w:sz="0" w:space="0" w:color="auto"/>
            <w:bottom w:val="none" w:sz="0" w:space="0" w:color="auto"/>
            <w:right w:val="none" w:sz="0" w:space="0" w:color="auto"/>
          </w:divBdr>
        </w:div>
        <w:div w:id="1939167675">
          <w:marLeft w:val="0"/>
          <w:marRight w:val="0"/>
          <w:marTop w:val="0"/>
          <w:marBottom w:val="0"/>
          <w:divBdr>
            <w:top w:val="none" w:sz="0" w:space="0" w:color="auto"/>
            <w:left w:val="none" w:sz="0" w:space="0" w:color="auto"/>
            <w:bottom w:val="none" w:sz="0" w:space="0" w:color="auto"/>
            <w:right w:val="none" w:sz="0" w:space="0" w:color="auto"/>
          </w:divBdr>
        </w:div>
        <w:div w:id="1945654511">
          <w:marLeft w:val="0"/>
          <w:marRight w:val="0"/>
          <w:marTop w:val="0"/>
          <w:marBottom w:val="0"/>
          <w:divBdr>
            <w:top w:val="none" w:sz="0" w:space="0" w:color="auto"/>
            <w:left w:val="none" w:sz="0" w:space="0" w:color="auto"/>
            <w:bottom w:val="none" w:sz="0" w:space="0" w:color="auto"/>
            <w:right w:val="none" w:sz="0" w:space="0" w:color="auto"/>
          </w:divBdr>
        </w:div>
        <w:div w:id="2018530704">
          <w:marLeft w:val="0"/>
          <w:marRight w:val="0"/>
          <w:marTop w:val="0"/>
          <w:marBottom w:val="0"/>
          <w:divBdr>
            <w:top w:val="none" w:sz="0" w:space="0" w:color="auto"/>
            <w:left w:val="none" w:sz="0" w:space="0" w:color="auto"/>
            <w:bottom w:val="none" w:sz="0" w:space="0" w:color="auto"/>
            <w:right w:val="none" w:sz="0" w:space="0" w:color="auto"/>
          </w:divBdr>
        </w:div>
        <w:div w:id="2117862913">
          <w:marLeft w:val="0"/>
          <w:marRight w:val="0"/>
          <w:marTop w:val="0"/>
          <w:marBottom w:val="0"/>
          <w:divBdr>
            <w:top w:val="none" w:sz="0" w:space="0" w:color="auto"/>
            <w:left w:val="none" w:sz="0" w:space="0" w:color="auto"/>
            <w:bottom w:val="none" w:sz="0" w:space="0" w:color="auto"/>
            <w:right w:val="none" w:sz="0" w:space="0" w:color="auto"/>
          </w:divBdr>
        </w:div>
        <w:div w:id="2122873923">
          <w:marLeft w:val="0"/>
          <w:marRight w:val="0"/>
          <w:marTop w:val="0"/>
          <w:marBottom w:val="0"/>
          <w:divBdr>
            <w:top w:val="none" w:sz="0" w:space="0" w:color="auto"/>
            <w:left w:val="none" w:sz="0" w:space="0" w:color="auto"/>
            <w:bottom w:val="none" w:sz="0" w:space="0" w:color="auto"/>
            <w:right w:val="none" w:sz="0" w:space="0" w:color="auto"/>
          </w:divBdr>
        </w:div>
        <w:div w:id="2137671757">
          <w:marLeft w:val="0"/>
          <w:marRight w:val="0"/>
          <w:marTop w:val="0"/>
          <w:marBottom w:val="0"/>
          <w:divBdr>
            <w:top w:val="none" w:sz="0" w:space="0" w:color="auto"/>
            <w:left w:val="none" w:sz="0" w:space="0" w:color="auto"/>
            <w:bottom w:val="none" w:sz="0" w:space="0" w:color="auto"/>
            <w:right w:val="none" w:sz="0" w:space="0" w:color="auto"/>
          </w:divBdr>
        </w:div>
      </w:divsChild>
    </w:div>
    <w:div w:id="1871261172">
      <w:bodyDiv w:val="1"/>
      <w:marLeft w:val="0"/>
      <w:marRight w:val="0"/>
      <w:marTop w:val="0"/>
      <w:marBottom w:val="0"/>
      <w:divBdr>
        <w:top w:val="none" w:sz="0" w:space="0" w:color="auto"/>
        <w:left w:val="none" w:sz="0" w:space="0" w:color="auto"/>
        <w:bottom w:val="none" w:sz="0" w:space="0" w:color="auto"/>
        <w:right w:val="none" w:sz="0" w:space="0" w:color="auto"/>
      </w:divBdr>
    </w:div>
    <w:div w:id="1873955485">
      <w:bodyDiv w:val="1"/>
      <w:marLeft w:val="0"/>
      <w:marRight w:val="0"/>
      <w:marTop w:val="0"/>
      <w:marBottom w:val="0"/>
      <w:divBdr>
        <w:top w:val="none" w:sz="0" w:space="0" w:color="auto"/>
        <w:left w:val="none" w:sz="0" w:space="0" w:color="auto"/>
        <w:bottom w:val="none" w:sz="0" w:space="0" w:color="auto"/>
        <w:right w:val="none" w:sz="0" w:space="0" w:color="auto"/>
      </w:divBdr>
    </w:div>
    <w:div w:id="1874342767">
      <w:bodyDiv w:val="1"/>
      <w:marLeft w:val="0"/>
      <w:marRight w:val="0"/>
      <w:marTop w:val="0"/>
      <w:marBottom w:val="0"/>
      <w:divBdr>
        <w:top w:val="none" w:sz="0" w:space="0" w:color="auto"/>
        <w:left w:val="none" w:sz="0" w:space="0" w:color="auto"/>
        <w:bottom w:val="none" w:sz="0" w:space="0" w:color="auto"/>
        <w:right w:val="none" w:sz="0" w:space="0" w:color="auto"/>
      </w:divBdr>
    </w:div>
    <w:div w:id="1876380056">
      <w:bodyDiv w:val="1"/>
      <w:marLeft w:val="0"/>
      <w:marRight w:val="0"/>
      <w:marTop w:val="0"/>
      <w:marBottom w:val="0"/>
      <w:divBdr>
        <w:top w:val="none" w:sz="0" w:space="0" w:color="auto"/>
        <w:left w:val="none" w:sz="0" w:space="0" w:color="auto"/>
        <w:bottom w:val="none" w:sz="0" w:space="0" w:color="auto"/>
        <w:right w:val="none" w:sz="0" w:space="0" w:color="auto"/>
      </w:divBdr>
    </w:div>
    <w:div w:id="1877305469">
      <w:bodyDiv w:val="1"/>
      <w:marLeft w:val="0"/>
      <w:marRight w:val="0"/>
      <w:marTop w:val="0"/>
      <w:marBottom w:val="0"/>
      <w:divBdr>
        <w:top w:val="none" w:sz="0" w:space="0" w:color="auto"/>
        <w:left w:val="none" w:sz="0" w:space="0" w:color="auto"/>
        <w:bottom w:val="none" w:sz="0" w:space="0" w:color="auto"/>
        <w:right w:val="none" w:sz="0" w:space="0" w:color="auto"/>
      </w:divBdr>
    </w:div>
    <w:div w:id="1877621696">
      <w:bodyDiv w:val="1"/>
      <w:marLeft w:val="0"/>
      <w:marRight w:val="0"/>
      <w:marTop w:val="0"/>
      <w:marBottom w:val="0"/>
      <w:divBdr>
        <w:top w:val="none" w:sz="0" w:space="0" w:color="auto"/>
        <w:left w:val="none" w:sz="0" w:space="0" w:color="auto"/>
        <w:bottom w:val="none" w:sz="0" w:space="0" w:color="auto"/>
        <w:right w:val="none" w:sz="0" w:space="0" w:color="auto"/>
      </w:divBdr>
    </w:div>
    <w:div w:id="1878618387">
      <w:bodyDiv w:val="1"/>
      <w:marLeft w:val="0"/>
      <w:marRight w:val="0"/>
      <w:marTop w:val="0"/>
      <w:marBottom w:val="0"/>
      <w:divBdr>
        <w:top w:val="none" w:sz="0" w:space="0" w:color="auto"/>
        <w:left w:val="none" w:sz="0" w:space="0" w:color="auto"/>
        <w:bottom w:val="none" w:sz="0" w:space="0" w:color="auto"/>
        <w:right w:val="none" w:sz="0" w:space="0" w:color="auto"/>
      </w:divBdr>
    </w:div>
    <w:div w:id="1879272077">
      <w:bodyDiv w:val="1"/>
      <w:marLeft w:val="0"/>
      <w:marRight w:val="0"/>
      <w:marTop w:val="0"/>
      <w:marBottom w:val="0"/>
      <w:divBdr>
        <w:top w:val="none" w:sz="0" w:space="0" w:color="auto"/>
        <w:left w:val="none" w:sz="0" w:space="0" w:color="auto"/>
        <w:bottom w:val="none" w:sz="0" w:space="0" w:color="auto"/>
        <w:right w:val="none" w:sz="0" w:space="0" w:color="auto"/>
      </w:divBdr>
    </w:div>
    <w:div w:id="1879733461">
      <w:bodyDiv w:val="1"/>
      <w:marLeft w:val="0"/>
      <w:marRight w:val="0"/>
      <w:marTop w:val="0"/>
      <w:marBottom w:val="0"/>
      <w:divBdr>
        <w:top w:val="none" w:sz="0" w:space="0" w:color="auto"/>
        <w:left w:val="none" w:sz="0" w:space="0" w:color="auto"/>
        <w:bottom w:val="none" w:sz="0" w:space="0" w:color="auto"/>
        <w:right w:val="none" w:sz="0" w:space="0" w:color="auto"/>
      </w:divBdr>
    </w:div>
    <w:div w:id="1880971592">
      <w:bodyDiv w:val="1"/>
      <w:marLeft w:val="0"/>
      <w:marRight w:val="0"/>
      <w:marTop w:val="0"/>
      <w:marBottom w:val="0"/>
      <w:divBdr>
        <w:top w:val="none" w:sz="0" w:space="0" w:color="auto"/>
        <w:left w:val="none" w:sz="0" w:space="0" w:color="auto"/>
        <w:bottom w:val="none" w:sz="0" w:space="0" w:color="auto"/>
        <w:right w:val="none" w:sz="0" w:space="0" w:color="auto"/>
      </w:divBdr>
    </w:div>
    <w:div w:id="1884558887">
      <w:bodyDiv w:val="1"/>
      <w:marLeft w:val="0"/>
      <w:marRight w:val="0"/>
      <w:marTop w:val="0"/>
      <w:marBottom w:val="0"/>
      <w:divBdr>
        <w:top w:val="none" w:sz="0" w:space="0" w:color="auto"/>
        <w:left w:val="none" w:sz="0" w:space="0" w:color="auto"/>
        <w:bottom w:val="none" w:sz="0" w:space="0" w:color="auto"/>
        <w:right w:val="none" w:sz="0" w:space="0" w:color="auto"/>
      </w:divBdr>
    </w:div>
    <w:div w:id="1885405258">
      <w:bodyDiv w:val="1"/>
      <w:marLeft w:val="0"/>
      <w:marRight w:val="0"/>
      <w:marTop w:val="0"/>
      <w:marBottom w:val="0"/>
      <w:divBdr>
        <w:top w:val="none" w:sz="0" w:space="0" w:color="auto"/>
        <w:left w:val="none" w:sz="0" w:space="0" w:color="auto"/>
        <w:bottom w:val="none" w:sz="0" w:space="0" w:color="auto"/>
        <w:right w:val="none" w:sz="0" w:space="0" w:color="auto"/>
      </w:divBdr>
    </w:div>
    <w:div w:id="1886133393">
      <w:bodyDiv w:val="1"/>
      <w:marLeft w:val="0"/>
      <w:marRight w:val="0"/>
      <w:marTop w:val="0"/>
      <w:marBottom w:val="0"/>
      <w:divBdr>
        <w:top w:val="none" w:sz="0" w:space="0" w:color="auto"/>
        <w:left w:val="none" w:sz="0" w:space="0" w:color="auto"/>
        <w:bottom w:val="none" w:sz="0" w:space="0" w:color="auto"/>
        <w:right w:val="none" w:sz="0" w:space="0" w:color="auto"/>
      </w:divBdr>
    </w:div>
    <w:div w:id="1888223828">
      <w:bodyDiv w:val="1"/>
      <w:marLeft w:val="0"/>
      <w:marRight w:val="0"/>
      <w:marTop w:val="0"/>
      <w:marBottom w:val="0"/>
      <w:divBdr>
        <w:top w:val="none" w:sz="0" w:space="0" w:color="auto"/>
        <w:left w:val="none" w:sz="0" w:space="0" w:color="auto"/>
        <w:bottom w:val="none" w:sz="0" w:space="0" w:color="auto"/>
        <w:right w:val="none" w:sz="0" w:space="0" w:color="auto"/>
      </w:divBdr>
    </w:div>
    <w:div w:id="1889416842">
      <w:bodyDiv w:val="1"/>
      <w:marLeft w:val="0"/>
      <w:marRight w:val="0"/>
      <w:marTop w:val="0"/>
      <w:marBottom w:val="0"/>
      <w:divBdr>
        <w:top w:val="none" w:sz="0" w:space="0" w:color="auto"/>
        <w:left w:val="none" w:sz="0" w:space="0" w:color="auto"/>
        <w:bottom w:val="none" w:sz="0" w:space="0" w:color="auto"/>
        <w:right w:val="none" w:sz="0" w:space="0" w:color="auto"/>
      </w:divBdr>
    </w:div>
    <w:div w:id="1889872121">
      <w:bodyDiv w:val="1"/>
      <w:marLeft w:val="0"/>
      <w:marRight w:val="0"/>
      <w:marTop w:val="0"/>
      <w:marBottom w:val="0"/>
      <w:divBdr>
        <w:top w:val="none" w:sz="0" w:space="0" w:color="auto"/>
        <w:left w:val="none" w:sz="0" w:space="0" w:color="auto"/>
        <w:bottom w:val="none" w:sz="0" w:space="0" w:color="auto"/>
        <w:right w:val="none" w:sz="0" w:space="0" w:color="auto"/>
      </w:divBdr>
    </w:div>
    <w:div w:id="1890872087">
      <w:bodyDiv w:val="1"/>
      <w:marLeft w:val="0"/>
      <w:marRight w:val="0"/>
      <w:marTop w:val="0"/>
      <w:marBottom w:val="0"/>
      <w:divBdr>
        <w:top w:val="none" w:sz="0" w:space="0" w:color="auto"/>
        <w:left w:val="none" w:sz="0" w:space="0" w:color="auto"/>
        <w:bottom w:val="none" w:sz="0" w:space="0" w:color="auto"/>
        <w:right w:val="none" w:sz="0" w:space="0" w:color="auto"/>
      </w:divBdr>
    </w:div>
    <w:div w:id="1891652484">
      <w:bodyDiv w:val="1"/>
      <w:marLeft w:val="0"/>
      <w:marRight w:val="0"/>
      <w:marTop w:val="0"/>
      <w:marBottom w:val="0"/>
      <w:divBdr>
        <w:top w:val="none" w:sz="0" w:space="0" w:color="auto"/>
        <w:left w:val="none" w:sz="0" w:space="0" w:color="auto"/>
        <w:bottom w:val="none" w:sz="0" w:space="0" w:color="auto"/>
        <w:right w:val="none" w:sz="0" w:space="0" w:color="auto"/>
      </w:divBdr>
    </w:div>
    <w:div w:id="1892183759">
      <w:bodyDiv w:val="1"/>
      <w:marLeft w:val="0"/>
      <w:marRight w:val="0"/>
      <w:marTop w:val="0"/>
      <w:marBottom w:val="0"/>
      <w:divBdr>
        <w:top w:val="none" w:sz="0" w:space="0" w:color="auto"/>
        <w:left w:val="none" w:sz="0" w:space="0" w:color="auto"/>
        <w:bottom w:val="none" w:sz="0" w:space="0" w:color="auto"/>
        <w:right w:val="none" w:sz="0" w:space="0" w:color="auto"/>
      </w:divBdr>
    </w:div>
    <w:div w:id="1894467044">
      <w:bodyDiv w:val="1"/>
      <w:marLeft w:val="0"/>
      <w:marRight w:val="0"/>
      <w:marTop w:val="0"/>
      <w:marBottom w:val="0"/>
      <w:divBdr>
        <w:top w:val="none" w:sz="0" w:space="0" w:color="auto"/>
        <w:left w:val="none" w:sz="0" w:space="0" w:color="auto"/>
        <w:bottom w:val="none" w:sz="0" w:space="0" w:color="auto"/>
        <w:right w:val="none" w:sz="0" w:space="0" w:color="auto"/>
      </w:divBdr>
    </w:div>
    <w:div w:id="1895118954">
      <w:bodyDiv w:val="1"/>
      <w:marLeft w:val="0"/>
      <w:marRight w:val="0"/>
      <w:marTop w:val="0"/>
      <w:marBottom w:val="0"/>
      <w:divBdr>
        <w:top w:val="none" w:sz="0" w:space="0" w:color="auto"/>
        <w:left w:val="none" w:sz="0" w:space="0" w:color="auto"/>
        <w:bottom w:val="none" w:sz="0" w:space="0" w:color="auto"/>
        <w:right w:val="none" w:sz="0" w:space="0" w:color="auto"/>
      </w:divBdr>
    </w:div>
    <w:div w:id="1896502652">
      <w:bodyDiv w:val="1"/>
      <w:marLeft w:val="0"/>
      <w:marRight w:val="0"/>
      <w:marTop w:val="0"/>
      <w:marBottom w:val="0"/>
      <w:divBdr>
        <w:top w:val="none" w:sz="0" w:space="0" w:color="auto"/>
        <w:left w:val="none" w:sz="0" w:space="0" w:color="auto"/>
        <w:bottom w:val="none" w:sz="0" w:space="0" w:color="auto"/>
        <w:right w:val="none" w:sz="0" w:space="0" w:color="auto"/>
      </w:divBdr>
    </w:div>
    <w:div w:id="1896961856">
      <w:bodyDiv w:val="1"/>
      <w:marLeft w:val="0"/>
      <w:marRight w:val="0"/>
      <w:marTop w:val="0"/>
      <w:marBottom w:val="0"/>
      <w:divBdr>
        <w:top w:val="none" w:sz="0" w:space="0" w:color="auto"/>
        <w:left w:val="none" w:sz="0" w:space="0" w:color="auto"/>
        <w:bottom w:val="none" w:sz="0" w:space="0" w:color="auto"/>
        <w:right w:val="none" w:sz="0" w:space="0" w:color="auto"/>
      </w:divBdr>
    </w:div>
    <w:div w:id="1896968172">
      <w:bodyDiv w:val="1"/>
      <w:marLeft w:val="0"/>
      <w:marRight w:val="0"/>
      <w:marTop w:val="0"/>
      <w:marBottom w:val="0"/>
      <w:divBdr>
        <w:top w:val="none" w:sz="0" w:space="0" w:color="auto"/>
        <w:left w:val="none" w:sz="0" w:space="0" w:color="auto"/>
        <w:bottom w:val="none" w:sz="0" w:space="0" w:color="auto"/>
        <w:right w:val="none" w:sz="0" w:space="0" w:color="auto"/>
      </w:divBdr>
    </w:div>
    <w:div w:id="1897201887">
      <w:bodyDiv w:val="1"/>
      <w:marLeft w:val="0"/>
      <w:marRight w:val="0"/>
      <w:marTop w:val="0"/>
      <w:marBottom w:val="0"/>
      <w:divBdr>
        <w:top w:val="none" w:sz="0" w:space="0" w:color="auto"/>
        <w:left w:val="none" w:sz="0" w:space="0" w:color="auto"/>
        <w:bottom w:val="none" w:sz="0" w:space="0" w:color="auto"/>
        <w:right w:val="none" w:sz="0" w:space="0" w:color="auto"/>
      </w:divBdr>
    </w:div>
    <w:div w:id="1897357279">
      <w:bodyDiv w:val="1"/>
      <w:marLeft w:val="0"/>
      <w:marRight w:val="0"/>
      <w:marTop w:val="0"/>
      <w:marBottom w:val="0"/>
      <w:divBdr>
        <w:top w:val="none" w:sz="0" w:space="0" w:color="auto"/>
        <w:left w:val="none" w:sz="0" w:space="0" w:color="auto"/>
        <w:bottom w:val="none" w:sz="0" w:space="0" w:color="auto"/>
        <w:right w:val="none" w:sz="0" w:space="0" w:color="auto"/>
      </w:divBdr>
    </w:div>
    <w:div w:id="1897475521">
      <w:bodyDiv w:val="1"/>
      <w:marLeft w:val="0"/>
      <w:marRight w:val="0"/>
      <w:marTop w:val="0"/>
      <w:marBottom w:val="0"/>
      <w:divBdr>
        <w:top w:val="none" w:sz="0" w:space="0" w:color="auto"/>
        <w:left w:val="none" w:sz="0" w:space="0" w:color="auto"/>
        <w:bottom w:val="none" w:sz="0" w:space="0" w:color="auto"/>
        <w:right w:val="none" w:sz="0" w:space="0" w:color="auto"/>
      </w:divBdr>
    </w:div>
    <w:div w:id="1899436206">
      <w:bodyDiv w:val="1"/>
      <w:marLeft w:val="0"/>
      <w:marRight w:val="0"/>
      <w:marTop w:val="0"/>
      <w:marBottom w:val="0"/>
      <w:divBdr>
        <w:top w:val="none" w:sz="0" w:space="0" w:color="auto"/>
        <w:left w:val="none" w:sz="0" w:space="0" w:color="auto"/>
        <w:bottom w:val="none" w:sz="0" w:space="0" w:color="auto"/>
        <w:right w:val="none" w:sz="0" w:space="0" w:color="auto"/>
      </w:divBdr>
    </w:div>
    <w:div w:id="1900746289">
      <w:bodyDiv w:val="1"/>
      <w:marLeft w:val="0"/>
      <w:marRight w:val="0"/>
      <w:marTop w:val="0"/>
      <w:marBottom w:val="0"/>
      <w:divBdr>
        <w:top w:val="none" w:sz="0" w:space="0" w:color="auto"/>
        <w:left w:val="none" w:sz="0" w:space="0" w:color="auto"/>
        <w:bottom w:val="none" w:sz="0" w:space="0" w:color="auto"/>
        <w:right w:val="none" w:sz="0" w:space="0" w:color="auto"/>
      </w:divBdr>
    </w:div>
    <w:div w:id="1900896846">
      <w:bodyDiv w:val="1"/>
      <w:marLeft w:val="0"/>
      <w:marRight w:val="0"/>
      <w:marTop w:val="0"/>
      <w:marBottom w:val="0"/>
      <w:divBdr>
        <w:top w:val="none" w:sz="0" w:space="0" w:color="auto"/>
        <w:left w:val="none" w:sz="0" w:space="0" w:color="auto"/>
        <w:bottom w:val="none" w:sz="0" w:space="0" w:color="auto"/>
        <w:right w:val="none" w:sz="0" w:space="0" w:color="auto"/>
      </w:divBdr>
    </w:div>
    <w:div w:id="1901556801">
      <w:bodyDiv w:val="1"/>
      <w:marLeft w:val="0"/>
      <w:marRight w:val="0"/>
      <w:marTop w:val="0"/>
      <w:marBottom w:val="0"/>
      <w:divBdr>
        <w:top w:val="none" w:sz="0" w:space="0" w:color="auto"/>
        <w:left w:val="none" w:sz="0" w:space="0" w:color="auto"/>
        <w:bottom w:val="none" w:sz="0" w:space="0" w:color="auto"/>
        <w:right w:val="none" w:sz="0" w:space="0" w:color="auto"/>
      </w:divBdr>
    </w:div>
    <w:div w:id="1902211901">
      <w:bodyDiv w:val="1"/>
      <w:marLeft w:val="0"/>
      <w:marRight w:val="0"/>
      <w:marTop w:val="0"/>
      <w:marBottom w:val="0"/>
      <w:divBdr>
        <w:top w:val="none" w:sz="0" w:space="0" w:color="auto"/>
        <w:left w:val="none" w:sz="0" w:space="0" w:color="auto"/>
        <w:bottom w:val="none" w:sz="0" w:space="0" w:color="auto"/>
        <w:right w:val="none" w:sz="0" w:space="0" w:color="auto"/>
      </w:divBdr>
    </w:div>
    <w:div w:id="1902903607">
      <w:bodyDiv w:val="1"/>
      <w:marLeft w:val="0"/>
      <w:marRight w:val="0"/>
      <w:marTop w:val="0"/>
      <w:marBottom w:val="0"/>
      <w:divBdr>
        <w:top w:val="none" w:sz="0" w:space="0" w:color="auto"/>
        <w:left w:val="none" w:sz="0" w:space="0" w:color="auto"/>
        <w:bottom w:val="none" w:sz="0" w:space="0" w:color="auto"/>
        <w:right w:val="none" w:sz="0" w:space="0" w:color="auto"/>
      </w:divBdr>
    </w:div>
    <w:div w:id="1902911111">
      <w:bodyDiv w:val="1"/>
      <w:marLeft w:val="0"/>
      <w:marRight w:val="0"/>
      <w:marTop w:val="0"/>
      <w:marBottom w:val="0"/>
      <w:divBdr>
        <w:top w:val="none" w:sz="0" w:space="0" w:color="auto"/>
        <w:left w:val="none" w:sz="0" w:space="0" w:color="auto"/>
        <w:bottom w:val="none" w:sz="0" w:space="0" w:color="auto"/>
        <w:right w:val="none" w:sz="0" w:space="0" w:color="auto"/>
      </w:divBdr>
    </w:div>
    <w:div w:id="1903364373">
      <w:bodyDiv w:val="1"/>
      <w:marLeft w:val="0"/>
      <w:marRight w:val="0"/>
      <w:marTop w:val="0"/>
      <w:marBottom w:val="0"/>
      <w:divBdr>
        <w:top w:val="none" w:sz="0" w:space="0" w:color="auto"/>
        <w:left w:val="none" w:sz="0" w:space="0" w:color="auto"/>
        <w:bottom w:val="none" w:sz="0" w:space="0" w:color="auto"/>
        <w:right w:val="none" w:sz="0" w:space="0" w:color="auto"/>
      </w:divBdr>
    </w:div>
    <w:div w:id="1905026217">
      <w:bodyDiv w:val="1"/>
      <w:marLeft w:val="0"/>
      <w:marRight w:val="0"/>
      <w:marTop w:val="0"/>
      <w:marBottom w:val="0"/>
      <w:divBdr>
        <w:top w:val="none" w:sz="0" w:space="0" w:color="auto"/>
        <w:left w:val="none" w:sz="0" w:space="0" w:color="auto"/>
        <w:bottom w:val="none" w:sz="0" w:space="0" w:color="auto"/>
        <w:right w:val="none" w:sz="0" w:space="0" w:color="auto"/>
      </w:divBdr>
    </w:div>
    <w:div w:id="1906210705">
      <w:bodyDiv w:val="1"/>
      <w:marLeft w:val="0"/>
      <w:marRight w:val="0"/>
      <w:marTop w:val="0"/>
      <w:marBottom w:val="0"/>
      <w:divBdr>
        <w:top w:val="none" w:sz="0" w:space="0" w:color="auto"/>
        <w:left w:val="none" w:sz="0" w:space="0" w:color="auto"/>
        <w:bottom w:val="none" w:sz="0" w:space="0" w:color="auto"/>
        <w:right w:val="none" w:sz="0" w:space="0" w:color="auto"/>
      </w:divBdr>
    </w:div>
    <w:div w:id="1906259500">
      <w:bodyDiv w:val="1"/>
      <w:marLeft w:val="0"/>
      <w:marRight w:val="0"/>
      <w:marTop w:val="0"/>
      <w:marBottom w:val="0"/>
      <w:divBdr>
        <w:top w:val="none" w:sz="0" w:space="0" w:color="auto"/>
        <w:left w:val="none" w:sz="0" w:space="0" w:color="auto"/>
        <w:bottom w:val="none" w:sz="0" w:space="0" w:color="auto"/>
        <w:right w:val="none" w:sz="0" w:space="0" w:color="auto"/>
      </w:divBdr>
    </w:div>
    <w:div w:id="1908875694">
      <w:bodyDiv w:val="1"/>
      <w:marLeft w:val="0"/>
      <w:marRight w:val="0"/>
      <w:marTop w:val="0"/>
      <w:marBottom w:val="0"/>
      <w:divBdr>
        <w:top w:val="none" w:sz="0" w:space="0" w:color="auto"/>
        <w:left w:val="none" w:sz="0" w:space="0" w:color="auto"/>
        <w:bottom w:val="none" w:sz="0" w:space="0" w:color="auto"/>
        <w:right w:val="none" w:sz="0" w:space="0" w:color="auto"/>
      </w:divBdr>
    </w:div>
    <w:div w:id="1909145881">
      <w:bodyDiv w:val="1"/>
      <w:marLeft w:val="0"/>
      <w:marRight w:val="0"/>
      <w:marTop w:val="0"/>
      <w:marBottom w:val="0"/>
      <w:divBdr>
        <w:top w:val="none" w:sz="0" w:space="0" w:color="auto"/>
        <w:left w:val="none" w:sz="0" w:space="0" w:color="auto"/>
        <w:bottom w:val="none" w:sz="0" w:space="0" w:color="auto"/>
        <w:right w:val="none" w:sz="0" w:space="0" w:color="auto"/>
      </w:divBdr>
    </w:div>
    <w:div w:id="1910378372">
      <w:bodyDiv w:val="1"/>
      <w:marLeft w:val="0"/>
      <w:marRight w:val="0"/>
      <w:marTop w:val="0"/>
      <w:marBottom w:val="0"/>
      <w:divBdr>
        <w:top w:val="none" w:sz="0" w:space="0" w:color="auto"/>
        <w:left w:val="none" w:sz="0" w:space="0" w:color="auto"/>
        <w:bottom w:val="none" w:sz="0" w:space="0" w:color="auto"/>
        <w:right w:val="none" w:sz="0" w:space="0" w:color="auto"/>
      </w:divBdr>
    </w:div>
    <w:div w:id="1911040006">
      <w:bodyDiv w:val="1"/>
      <w:marLeft w:val="0"/>
      <w:marRight w:val="0"/>
      <w:marTop w:val="0"/>
      <w:marBottom w:val="0"/>
      <w:divBdr>
        <w:top w:val="none" w:sz="0" w:space="0" w:color="auto"/>
        <w:left w:val="none" w:sz="0" w:space="0" w:color="auto"/>
        <w:bottom w:val="none" w:sz="0" w:space="0" w:color="auto"/>
        <w:right w:val="none" w:sz="0" w:space="0" w:color="auto"/>
      </w:divBdr>
    </w:div>
    <w:div w:id="1911571436">
      <w:bodyDiv w:val="1"/>
      <w:marLeft w:val="0"/>
      <w:marRight w:val="0"/>
      <w:marTop w:val="0"/>
      <w:marBottom w:val="0"/>
      <w:divBdr>
        <w:top w:val="none" w:sz="0" w:space="0" w:color="auto"/>
        <w:left w:val="none" w:sz="0" w:space="0" w:color="auto"/>
        <w:bottom w:val="none" w:sz="0" w:space="0" w:color="auto"/>
        <w:right w:val="none" w:sz="0" w:space="0" w:color="auto"/>
      </w:divBdr>
    </w:div>
    <w:div w:id="1912151585">
      <w:bodyDiv w:val="1"/>
      <w:marLeft w:val="0"/>
      <w:marRight w:val="0"/>
      <w:marTop w:val="0"/>
      <w:marBottom w:val="0"/>
      <w:divBdr>
        <w:top w:val="none" w:sz="0" w:space="0" w:color="auto"/>
        <w:left w:val="none" w:sz="0" w:space="0" w:color="auto"/>
        <w:bottom w:val="none" w:sz="0" w:space="0" w:color="auto"/>
        <w:right w:val="none" w:sz="0" w:space="0" w:color="auto"/>
      </w:divBdr>
    </w:div>
    <w:div w:id="1912160216">
      <w:bodyDiv w:val="1"/>
      <w:marLeft w:val="0"/>
      <w:marRight w:val="0"/>
      <w:marTop w:val="0"/>
      <w:marBottom w:val="0"/>
      <w:divBdr>
        <w:top w:val="none" w:sz="0" w:space="0" w:color="auto"/>
        <w:left w:val="none" w:sz="0" w:space="0" w:color="auto"/>
        <w:bottom w:val="none" w:sz="0" w:space="0" w:color="auto"/>
        <w:right w:val="none" w:sz="0" w:space="0" w:color="auto"/>
      </w:divBdr>
    </w:div>
    <w:div w:id="1912546009">
      <w:bodyDiv w:val="1"/>
      <w:marLeft w:val="0"/>
      <w:marRight w:val="0"/>
      <w:marTop w:val="0"/>
      <w:marBottom w:val="0"/>
      <w:divBdr>
        <w:top w:val="none" w:sz="0" w:space="0" w:color="auto"/>
        <w:left w:val="none" w:sz="0" w:space="0" w:color="auto"/>
        <w:bottom w:val="none" w:sz="0" w:space="0" w:color="auto"/>
        <w:right w:val="none" w:sz="0" w:space="0" w:color="auto"/>
      </w:divBdr>
    </w:div>
    <w:div w:id="1913273214">
      <w:bodyDiv w:val="1"/>
      <w:marLeft w:val="0"/>
      <w:marRight w:val="0"/>
      <w:marTop w:val="0"/>
      <w:marBottom w:val="0"/>
      <w:divBdr>
        <w:top w:val="none" w:sz="0" w:space="0" w:color="auto"/>
        <w:left w:val="none" w:sz="0" w:space="0" w:color="auto"/>
        <w:bottom w:val="none" w:sz="0" w:space="0" w:color="auto"/>
        <w:right w:val="none" w:sz="0" w:space="0" w:color="auto"/>
      </w:divBdr>
    </w:div>
    <w:div w:id="1913853930">
      <w:bodyDiv w:val="1"/>
      <w:marLeft w:val="0"/>
      <w:marRight w:val="0"/>
      <w:marTop w:val="0"/>
      <w:marBottom w:val="0"/>
      <w:divBdr>
        <w:top w:val="none" w:sz="0" w:space="0" w:color="auto"/>
        <w:left w:val="none" w:sz="0" w:space="0" w:color="auto"/>
        <w:bottom w:val="none" w:sz="0" w:space="0" w:color="auto"/>
        <w:right w:val="none" w:sz="0" w:space="0" w:color="auto"/>
      </w:divBdr>
    </w:div>
    <w:div w:id="1915702843">
      <w:bodyDiv w:val="1"/>
      <w:marLeft w:val="0"/>
      <w:marRight w:val="0"/>
      <w:marTop w:val="0"/>
      <w:marBottom w:val="0"/>
      <w:divBdr>
        <w:top w:val="none" w:sz="0" w:space="0" w:color="auto"/>
        <w:left w:val="none" w:sz="0" w:space="0" w:color="auto"/>
        <w:bottom w:val="none" w:sz="0" w:space="0" w:color="auto"/>
        <w:right w:val="none" w:sz="0" w:space="0" w:color="auto"/>
      </w:divBdr>
    </w:div>
    <w:div w:id="1916233912">
      <w:bodyDiv w:val="1"/>
      <w:marLeft w:val="0"/>
      <w:marRight w:val="0"/>
      <w:marTop w:val="0"/>
      <w:marBottom w:val="0"/>
      <w:divBdr>
        <w:top w:val="none" w:sz="0" w:space="0" w:color="auto"/>
        <w:left w:val="none" w:sz="0" w:space="0" w:color="auto"/>
        <w:bottom w:val="none" w:sz="0" w:space="0" w:color="auto"/>
        <w:right w:val="none" w:sz="0" w:space="0" w:color="auto"/>
      </w:divBdr>
    </w:div>
    <w:div w:id="1916936288">
      <w:bodyDiv w:val="1"/>
      <w:marLeft w:val="0"/>
      <w:marRight w:val="0"/>
      <w:marTop w:val="0"/>
      <w:marBottom w:val="0"/>
      <w:divBdr>
        <w:top w:val="none" w:sz="0" w:space="0" w:color="auto"/>
        <w:left w:val="none" w:sz="0" w:space="0" w:color="auto"/>
        <w:bottom w:val="none" w:sz="0" w:space="0" w:color="auto"/>
        <w:right w:val="none" w:sz="0" w:space="0" w:color="auto"/>
      </w:divBdr>
    </w:div>
    <w:div w:id="1919093400">
      <w:bodyDiv w:val="1"/>
      <w:marLeft w:val="0"/>
      <w:marRight w:val="0"/>
      <w:marTop w:val="0"/>
      <w:marBottom w:val="0"/>
      <w:divBdr>
        <w:top w:val="none" w:sz="0" w:space="0" w:color="auto"/>
        <w:left w:val="none" w:sz="0" w:space="0" w:color="auto"/>
        <w:bottom w:val="none" w:sz="0" w:space="0" w:color="auto"/>
        <w:right w:val="none" w:sz="0" w:space="0" w:color="auto"/>
      </w:divBdr>
    </w:div>
    <w:div w:id="1920559305">
      <w:bodyDiv w:val="1"/>
      <w:marLeft w:val="0"/>
      <w:marRight w:val="0"/>
      <w:marTop w:val="0"/>
      <w:marBottom w:val="0"/>
      <w:divBdr>
        <w:top w:val="none" w:sz="0" w:space="0" w:color="auto"/>
        <w:left w:val="none" w:sz="0" w:space="0" w:color="auto"/>
        <w:bottom w:val="none" w:sz="0" w:space="0" w:color="auto"/>
        <w:right w:val="none" w:sz="0" w:space="0" w:color="auto"/>
      </w:divBdr>
    </w:div>
    <w:div w:id="1920560403">
      <w:bodyDiv w:val="1"/>
      <w:marLeft w:val="0"/>
      <w:marRight w:val="0"/>
      <w:marTop w:val="0"/>
      <w:marBottom w:val="0"/>
      <w:divBdr>
        <w:top w:val="none" w:sz="0" w:space="0" w:color="auto"/>
        <w:left w:val="none" w:sz="0" w:space="0" w:color="auto"/>
        <w:bottom w:val="none" w:sz="0" w:space="0" w:color="auto"/>
        <w:right w:val="none" w:sz="0" w:space="0" w:color="auto"/>
      </w:divBdr>
    </w:div>
    <w:div w:id="1921712703">
      <w:bodyDiv w:val="1"/>
      <w:marLeft w:val="0"/>
      <w:marRight w:val="0"/>
      <w:marTop w:val="0"/>
      <w:marBottom w:val="0"/>
      <w:divBdr>
        <w:top w:val="none" w:sz="0" w:space="0" w:color="auto"/>
        <w:left w:val="none" w:sz="0" w:space="0" w:color="auto"/>
        <w:bottom w:val="none" w:sz="0" w:space="0" w:color="auto"/>
        <w:right w:val="none" w:sz="0" w:space="0" w:color="auto"/>
      </w:divBdr>
    </w:div>
    <w:div w:id="1922106976">
      <w:bodyDiv w:val="1"/>
      <w:marLeft w:val="0"/>
      <w:marRight w:val="0"/>
      <w:marTop w:val="0"/>
      <w:marBottom w:val="0"/>
      <w:divBdr>
        <w:top w:val="none" w:sz="0" w:space="0" w:color="auto"/>
        <w:left w:val="none" w:sz="0" w:space="0" w:color="auto"/>
        <w:bottom w:val="none" w:sz="0" w:space="0" w:color="auto"/>
        <w:right w:val="none" w:sz="0" w:space="0" w:color="auto"/>
      </w:divBdr>
    </w:div>
    <w:div w:id="1922173133">
      <w:bodyDiv w:val="1"/>
      <w:marLeft w:val="0"/>
      <w:marRight w:val="0"/>
      <w:marTop w:val="0"/>
      <w:marBottom w:val="0"/>
      <w:divBdr>
        <w:top w:val="none" w:sz="0" w:space="0" w:color="auto"/>
        <w:left w:val="none" w:sz="0" w:space="0" w:color="auto"/>
        <w:bottom w:val="none" w:sz="0" w:space="0" w:color="auto"/>
        <w:right w:val="none" w:sz="0" w:space="0" w:color="auto"/>
      </w:divBdr>
    </w:div>
    <w:div w:id="1922595644">
      <w:bodyDiv w:val="1"/>
      <w:marLeft w:val="0"/>
      <w:marRight w:val="0"/>
      <w:marTop w:val="0"/>
      <w:marBottom w:val="0"/>
      <w:divBdr>
        <w:top w:val="none" w:sz="0" w:space="0" w:color="auto"/>
        <w:left w:val="none" w:sz="0" w:space="0" w:color="auto"/>
        <w:bottom w:val="none" w:sz="0" w:space="0" w:color="auto"/>
        <w:right w:val="none" w:sz="0" w:space="0" w:color="auto"/>
      </w:divBdr>
    </w:div>
    <w:div w:id="1922828661">
      <w:bodyDiv w:val="1"/>
      <w:marLeft w:val="0"/>
      <w:marRight w:val="0"/>
      <w:marTop w:val="0"/>
      <w:marBottom w:val="0"/>
      <w:divBdr>
        <w:top w:val="none" w:sz="0" w:space="0" w:color="auto"/>
        <w:left w:val="none" w:sz="0" w:space="0" w:color="auto"/>
        <w:bottom w:val="none" w:sz="0" w:space="0" w:color="auto"/>
        <w:right w:val="none" w:sz="0" w:space="0" w:color="auto"/>
      </w:divBdr>
    </w:div>
    <w:div w:id="1923173528">
      <w:bodyDiv w:val="1"/>
      <w:marLeft w:val="0"/>
      <w:marRight w:val="0"/>
      <w:marTop w:val="0"/>
      <w:marBottom w:val="0"/>
      <w:divBdr>
        <w:top w:val="none" w:sz="0" w:space="0" w:color="auto"/>
        <w:left w:val="none" w:sz="0" w:space="0" w:color="auto"/>
        <w:bottom w:val="none" w:sz="0" w:space="0" w:color="auto"/>
        <w:right w:val="none" w:sz="0" w:space="0" w:color="auto"/>
      </w:divBdr>
    </w:div>
    <w:div w:id="1923417073">
      <w:bodyDiv w:val="1"/>
      <w:marLeft w:val="0"/>
      <w:marRight w:val="0"/>
      <w:marTop w:val="0"/>
      <w:marBottom w:val="0"/>
      <w:divBdr>
        <w:top w:val="none" w:sz="0" w:space="0" w:color="auto"/>
        <w:left w:val="none" w:sz="0" w:space="0" w:color="auto"/>
        <w:bottom w:val="none" w:sz="0" w:space="0" w:color="auto"/>
        <w:right w:val="none" w:sz="0" w:space="0" w:color="auto"/>
      </w:divBdr>
    </w:div>
    <w:div w:id="1924338856">
      <w:bodyDiv w:val="1"/>
      <w:marLeft w:val="0"/>
      <w:marRight w:val="0"/>
      <w:marTop w:val="0"/>
      <w:marBottom w:val="0"/>
      <w:divBdr>
        <w:top w:val="none" w:sz="0" w:space="0" w:color="auto"/>
        <w:left w:val="none" w:sz="0" w:space="0" w:color="auto"/>
        <w:bottom w:val="none" w:sz="0" w:space="0" w:color="auto"/>
        <w:right w:val="none" w:sz="0" w:space="0" w:color="auto"/>
      </w:divBdr>
    </w:div>
    <w:div w:id="1924340801">
      <w:bodyDiv w:val="1"/>
      <w:marLeft w:val="0"/>
      <w:marRight w:val="0"/>
      <w:marTop w:val="0"/>
      <w:marBottom w:val="0"/>
      <w:divBdr>
        <w:top w:val="none" w:sz="0" w:space="0" w:color="auto"/>
        <w:left w:val="none" w:sz="0" w:space="0" w:color="auto"/>
        <w:bottom w:val="none" w:sz="0" w:space="0" w:color="auto"/>
        <w:right w:val="none" w:sz="0" w:space="0" w:color="auto"/>
      </w:divBdr>
    </w:div>
    <w:div w:id="1925843571">
      <w:bodyDiv w:val="1"/>
      <w:marLeft w:val="0"/>
      <w:marRight w:val="0"/>
      <w:marTop w:val="0"/>
      <w:marBottom w:val="0"/>
      <w:divBdr>
        <w:top w:val="none" w:sz="0" w:space="0" w:color="auto"/>
        <w:left w:val="none" w:sz="0" w:space="0" w:color="auto"/>
        <w:bottom w:val="none" w:sz="0" w:space="0" w:color="auto"/>
        <w:right w:val="none" w:sz="0" w:space="0" w:color="auto"/>
      </w:divBdr>
    </w:div>
    <w:div w:id="1925868780">
      <w:bodyDiv w:val="1"/>
      <w:marLeft w:val="0"/>
      <w:marRight w:val="0"/>
      <w:marTop w:val="0"/>
      <w:marBottom w:val="0"/>
      <w:divBdr>
        <w:top w:val="none" w:sz="0" w:space="0" w:color="auto"/>
        <w:left w:val="none" w:sz="0" w:space="0" w:color="auto"/>
        <w:bottom w:val="none" w:sz="0" w:space="0" w:color="auto"/>
        <w:right w:val="none" w:sz="0" w:space="0" w:color="auto"/>
      </w:divBdr>
    </w:div>
    <w:div w:id="1926379483">
      <w:bodyDiv w:val="1"/>
      <w:marLeft w:val="0"/>
      <w:marRight w:val="0"/>
      <w:marTop w:val="0"/>
      <w:marBottom w:val="0"/>
      <w:divBdr>
        <w:top w:val="none" w:sz="0" w:space="0" w:color="auto"/>
        <w:left w:val="none" w:sz="0" w:space="0" w:color="auto"/>
        <w:bottom w:val="none" w:sz="0" w:space="0" w:color="auto"/>
        <w:right w:val="none" w:sz="0" w:space="0" w:color="auto"/>
      </w:divBdr>
    </w:div>
    <w:div w:id="1926643970">
      <w:bodyDiv w:val="1"/>
      <w:marLeft w:val="0"/>
      <w:marRight w:val="0"/>
      <w:marTop w:val="0"/>
      <w:marBottom w:val="0"/>
      <w:divBdr>
        <w:top w:val="none" w:sz="0" w:space="0" w:color="auto"/>
        <w:left w:val="none" w:sz="0" w:space="0" w:color="auto"/>
        <w:bottom w:val="none" w:sz="0" w:space="0" w:color="auto"/>
        <w:right w:val="none" w:sz="0" w:space="0" w:color="auto"/>
      </w:divBdr>
    </w:div>
    <w:div w:id="1926959779">
      <w:bodyDiv w:val="1"/>
      <w:marLeft w:val="0"/>
      <w:marRight w:val="0"/>
      <w:marTop w:val="0"/>
      <w:marBottom w:val="0"/>
      <w:divBdr>
        <w:top w:val="none" w:sz="0" w:space="0" w:color="auto"/>
        <w:left w:val="none" w:sz="0" w:space="0" w:color="auto"/>
        <w:bottom w:val="none" w:sz="0" w:space="0" w:color="auto"/>
        <w:right w:val="none" w:sz="0" w:space="0" w:color="auto"/>
      </w:divBdr>
    </w:div>
    <w:div w:id="1927297355">
      <w:bodyDiv w:val="1"/>
      <w:marLeft w:val="0"/>
      <w:marRight w:val="0"/>
      <w:marTop w:val="0"/>
      <w:marBottom w:val="0"/>
      <w:divBdr>
        <w:top w:val="none" w:sz="0" w:space="0" w:color="auto"/>
        <w:left w:val="none" w:sz="0" w:space="0" w:color="auto"/>
        <w:bottom w:val="none" w:sz="0" w:space="0" w:color="auto"/>
        <w:right w:val="none" w:sz="0" w:space="0" w:color="auto"/>
      </w:divBdr>
    </w:div>
    <w:div w:id="1931352866">
      <w:bodyDiv w:val="1"/>
      <w:marLeft w:val="0"/>
      <w:marRight w:val="0"/>
      <w:marTop w:val="0"/>
      <w:marBottom w:val="0"/>
      <w:divBdr>
        <w:top w:val="none" w:sz="0" w:space="0" w:color="auto"/>
        <w:left w:val="none" w:sz="0" w:space="0" w:color="auto"/>
        <w:bottom w:val="none" w:sz="0" w:space="0" w:color="auto"/>
        <w:right w:val="none" w:sz="0" w:space="0" w:color="auto"/>
      </w:divBdr>
    </w:div>
    <w:div w:id="1931616939">
      <w:bodyDiv w:val="1"/>
      <w:marLeft w:val="0"/>
      <w:marRight w:val="0"/>
      <w:marTop w:val="0"/>
      <w:marBottom w:val="0"/>
      <w:divBdr>
        <w:top w:val="none" w:sz="0" w:space="0" w:color="auto"/>
        <w:left w:val="none" w:sz="0" w:space="0" w:color="auto"/>
        <w:bottom w:val="none" w:sz="0" w:space="0" w:color="auto"/>
        <w:right w:val="none" w:sz="0" w:space="0" w:color="auto"/>
      </w:divBdr>
    </w:div>
    <w:div w:id="1933081204">
      <w:bodyDiv w:val="1"/>
      <w:marLeft w:val="0"/>
      <w:marRight w:val="0"/>
      <w:marTop w:val="0"/>
      <w:marBottom w:val="0"/>
      <w:divBdr>
        <w:top w:val="none" w:sz="0" w:space="0" w:color="auto"/>
        <w:left w:val="none" w:sz="0" w:space="0" w:color="auto"/>
        <w:bottom w:val="none" w:sz="0" w:space="0" w:color="auto"/>
        <w:right w:val="none" w:sz="0" w:space="0" w:color="auto"/>
      </w:divBdr>
    </w:div>
    <w:div w:id="1934779005">
      <w:bodyDiv w:val="1"/>
      <w:marLeft w:val="0"/>
      <w:marRight w:val="0"/>
      <w:marTop w:val="0"/>
      <w:marBottom w:val="0"/>
      <w:divBdr>
        <w:top w:val="none" w:sz="0" w:space="0" w:color="auto"/>
        <w:left w:val="none" w:sz="0" w:space="0" w:color="auto"/>
        <w:bottom w:val="none" w:sz="0" w:space="0" w:color="auto"/>
        <w:right w:val="none" w:sz="0" w:space="0" w:color="auto"/>
      </w:divBdr>
    </w:div>
    <w:div w:id="1934967832">
      <w:bodyDiv w:val="1"/>
      <w:marLeft w:val="0"/>
      <w:marRight w:val="0"/>
      <w:marTop w:val="0"/>
      <w:marBottom w:val="0"/>
      <w:divBdr>
        <w:top w:val="none" w:sz="0" w:space="0" w:color="auto"/>
        <w:left w:val="none" w:sz="0" w:space="0" w:color="auto"/>
        <w:bottom w:val="none" w:sz="0" w:space="0" w:color="auto"/>
        <w:right w:val="none" w:sz="0" w:space="0" w:color="auto"/>
      </w:divBdr>
    </w:div>
    <w:div w:id="1935047048">
      <w:bodyDiv w:val="1"/>
      <w:marLeft w:val="0"/>
      <w:marRight w:val="0"/>
      <w:marTop w:val="0"/>
      <w:marBottom w:val="0"/>
      <w:divBdr>
        <w:top w:val="none" w:sz="0" w:space="0" w:color="auto"/>
        <w:left w:val="none" w:sz="0" w:space="0" w:color="auto"/>
        <w:bottom w:val="none" w:sz="0" w:space="0" w:color="auto"/>
        <w:right w:val="none" w:sz="0" w:space="0" w:color="auto"/>
      </w:divBdr>
    </w:div>
    <w:div w:id="1935824503">
      <w:bodyDiv w:val="1"/>
      <w:marLeft w:val="0"/>
      <w:marRight w:val="0"/>
      <w:marTop w:val="0"/>
      <w:marBottom w:val="0"/>
      <w:divBdr>
        <w:top w:val="none" w:sz="0" w:space="0" w:color="auto"/>
        <w:left w:val="none" w:sz="0" w:space="0" w:color="auto"/>
        <w:bottom w:val="none" w:sz="0" w:space="0" w:color="auto"/>
        <w:right w:val="none" w:sz="0" w:space="0" w:color="auto"/>
      </w:divBdr>
    </w:div>
    <w:div w:id="1936555289">
      <w:bodyDiv w:val="1"/>
      <w:marLeft w:val="0"/>
      <w:marRight w:val="0"/>
      <w:marTop w:val="0"/>
      <w:marBottom w:val="0"/>
      <w:divBdr>
        <w:top w:val="none" w:sz="0" w:space="0" w:color="auto"/>
        <w:left w:val="none" w:sz="0" w:space="0" w:color="auto"/>
        <w:bottom w:val="none" w:sz="0" w:space="0" w:color="auto"/>
        <w:right w:val="none" w:sz="0" w:space="0" w:color="auto"/>
      </w:divBdr>
    </w:div>
    <w:div w:id="1936939800">
      <w:bodyDiv w:val="1"/>
      <w:marLeft w:val="0"/>
      <w:marRight w:val="0"/>
      <w:marTop w:val="0"/>
      <w:marBottom w:val="0"/>
      <w:divBdr>
        <w:top w:val="none" w:sz="0" w:space="0" w:color="auto"/>
        <w:left w:val="none" w:sz="0" w:space="0" w:color="auto"/>
        <w:bottom w:val="none" w:sz="0" w:space="0" w:color="auto"/>
        <w:right w:val="none" w:sz="0" w:space="0" w:color="auto"/>
      </w:divBdr>
    </w:div>
    <w:div w:id="1937860129">
      <w:bodyDiv w:val="1"/>
      <w:marLeft w:val="0"/>
      <w:marRight w:val="0"/>
      <w:marTop w:val="0"/>
      <w:marBottom w:val="0"/>
      <w:divBdr>
        <w:top w:val="none" w:sz="0" w:space="0" w:color="auto"/>
        <w:left w:val="none" w:sz="0" w:space="0" w:color="auto"/>
        <w:bottom w:val="none" w:sz="0" w:space="0" w:color="auto"/>
        <w:right w:val="none" w:sz="0" w:space="0" w:color="auto"/>
      </w:divBdr>
    </w:div>
    <w:div w:id="1939099918">
      <w:bodyDiv w:val="1"/>
      <w:marLeft w:val="0"/>
      <w:marRight w:val="0"/>
      <w:marTop w:val="0"/>
      <w:marBottom w:val="0"/>
      <w:divBdr>
        <w:top w:val="none" w:sz="0" w:space="0" w:color="auto"/>
        <w:left w:val="none" w:sz="0" w:space="0" w:color="auto"/>
        <w:bottom w:val="none" w:sz="0" w:space="0" w:color="auto"/>
        <w:right w:val="none" w:sz="0" w:space="0" w:color="auto"/>
      </w:divBdr>
    </w:div>
    <w:div w:id="1939362856">
      <w:bodyDiv w:val="1"/>
      <w:marLeft w:val="0"/>
      <w:marRight w:val="0"/>
      <w:marTop w:val="0"/>
      <w:marBottom w:val="0"/>
      <w:divBdr>
        <w:top w:val="none" w:sz="0" w:space="0" w:color="auto"/>
        <w:left w:val="none" w:sz="0" w:space="0" w:color="auto"/>
        <w:bottom w:val="none" w:sz="0" w:space="0" w:color="auto"/>
        <w:right w:val="none" w:sz="0" w:space="0" w:color="auto"/>
      </w:divBdr>
    </w:div>
    <w:div w:id="1940915325">
      <w:bodyDiv w:val="1"/>
      <w:marLeft w:val="0"/>
      <w:marRight w:val="0"/>
      <w:marTop w:val="0"/>
      <w:marBottom w:val="0"/>
      <w:divBdr>
        <w:top w:val="none" w:sz="0" w:space="0" w:color="auto"/>
        <w:left w:val="none" w:sz="0" w:space="0" w:color="auto"/>
        <w:bottom w:val="none" w:sz="0" w:space="0" w:color="auto"/>
        <w:right w:val="none" w:sz="0" w:space="0" w:color="auto"/>
      </w:divBdr>
    </w:div>
    <w:div w:id="1941061597">
      <w:bodyDiv w:val="1"/>
      <w:marLeft w:val="0"/>
      <w:marRight w:val="0"/>
      <w:marTop w:val="0"/>
      <w:marBottom w:val="0"/>
      <w:divBdr>
        <w:top w:val="none" w:sz="0" w:space="0" w:color="auto"/>
        <w:left w:val="none" w:sz="0" w:space="0" w:color="auto"/>
        <w:bottom w:val="none" w:sz="0" w:space="0" w:color="auto"/>
        <w:right w:val="none" w:sz="0" w:space="0" w:color="auto"/>
      </w:divBdr>
    </w:div>
    <w:div w:id="1943415620">
      <w:bodyDiv w:val="1"/>
      <w:marLeft w:val="0"/>
      <w:marRight w:val="0"/>
      <w:marTop w:val="0"/>
      <w:marBottom w:val="0"/>
      <w:divBdr>
        <w:top w:val="none" w:sz="0" w:space="0" w:color="auto"/>
        <w:left w:val="none" w:sz="0" w:space="0" w:color="auto"/>
        <w:bottom w:val="none" w:sz="0" w:space="0" w:color="auto"/>
        <w:right w:val="none" w:sz="0" w:space="0" w:color="auto"/>
      </w:divBdr>
    </w:div>
    <w:div w:id="1943800299">
      <w:bodyDiv w:val="1"/>
      <w:marLeft w:val="0"/>
      <w:marRight w:val="0"/>
      <w:marTop w:val="0"/>
      <w:marBottom w:val="0"/>
      <w:divBdr>
        <w:top w:val="none" w:sz="0" w:space="0" w:color="auto"/>
        <w:left w:val="none" w:sz="0" w:space="0" w:color="auto"/>
        <w:bottom w:val="none" w:sz="0" w:space="0" w:color="auto"/>
        <w:right w:val="none" w:sz="0" w:space="0" w:color="auto"/>
      </w:divBdr>
    </w:div>
    <w:div w:id="1944530596">
      <w:bodyDiv w:val="1"/>
      <w:marLeft w:val="0"/>
      <w:marRight w:val="0"/>
      <w:marTop w:val="0"/>
      <w:marBottom w:val="0"/>
      <w:divBdr>
        <w:top w:val="none" w:sz="0" w:space="0" w:color="auto"/>
        <w:left w:val="none" w:sz="0" w:space="0" w:color="auto"/>
        <w:bottom w:val="none" w:sz="0" w:space="0" w:color="auto"/>
        <w:right w:val="none" w:sz="0" w:space="0" w:color="auto"/>
      </w:divBdr>
    </w:div>
    <w:div w:id="1944723279">
      <w:bodyDiv w:val="1"/>
      <w:marLeft w:val="0"/>
      <w:marRight w:val="0"/>
      <w:marTop w:val="0"/>
      <w:marBottom w:val="0"/>
      <w:divBdr>
        <w:top w:val="none" w:sz="0" w:space="0" w:color="auto"/>
        <w:left w:val="none" w:sz="0" w:space="0" w:color="auto"/>
        <w:bottom w:val="none" w:sz="0" w:space="0" w:color="auto"/>
        <w:right w:val="none" w:sz="0" w:space="0" w:color="auto"/>
      </w:divBdr>
    </w:div>
    <w:div w:id="1945336388">
      <w:bodyDiv w:val="1"/>
      <w:marLeft w:val="0"/>
      <w:marRight w:val="0"/>
      <w:marTop w:val="0"/>
      <w:marBottom w:val="0"/>
      <w:divBdr>
        <w:top w:val="none" w:sz="0" w:space="0" w:color="auto"/>
        <w:left w:val="none" w:sz="0" w:space="0" w:color="auto"/>
        <w:bottom w:val="none" w:sz="0" w:space="0" w:color="auto"/>
        <w:right w:val="none" w:sz="0" w:space="0" w:color="auto"/>
      </w:divBdr>
    </w:div>
    <w:div w:id="1945380634">
      <w:bodyDiv w:val="1"/>
      <w:marLeft w:val="0"/>
      <w:marRight w:val="0"/>
      <w:marTop w:val="0"/>
      <w:marBottom w:val="0"/>
      <w:divBdr>
        <w:top w:val="none" w:sz="0" w:space="0" w:color="auto"/>
        <w:left w:val="none" w:sz="0" w:space="0" w:color="auto"/>
        <w:bottom w:val="none" w:sz="0" w:space="0" w:color="auto"/>
        <w:right w:val="none" w:sz="0" w:space="0" w:color="auto"/>
      </w:divBdr>
    </w:div>
    <w:div w:id="1946496811">
      <w:bodyDiv w:val="1"/>
      <w:marLeft w:val="0"/>
      <w:marRight w:val="0"/>
      <w:marTop w:val="0"/>
      <w:marBottom w:val="0"/>
      <w:divBdr>
        <w:top w:val="none" w:sz="0" w:space="0" w:color="auto"/>
        <w:left w:val="none" w:sz="0" w:space="0" w:color="auto"/>
        <w:bottom w:val="none" w:sz="0" w:space="0" w:color="auto"/>
        <w:right w:val="none" w:sz="0" w:space="0" w:color="auto"/>
      </w:divBdr>
    </w:div>
    <w:div w:id="1947224763">
      <w:bodyDiv w:val="1"/>
      <w:marLeft w:val="0"/>
      <w:marRight w:val="0"/>
      <w:marTop w:val="0"/>
      <w:marBottom w:val="0"/>
      <w:divBdr>
        <w:top w:val="none" w:sz="0" w:space="0" w:color="auto"/>
        <w:left w:val="none" w:sz="0" w:space="0" w:color="auto"/>
        <w:bottom w:val="none" w:sz="0" w:space="0" w:color="auto"/>
        <w:right w:val="none" w:sz="0" w:space="0" w:color="auto"/>
      </w:divBdr>
    </w:div>
    <w:div w:id="1947229055">
      <w:bodyDiv w:val="1"/>
      <w:marLeft w:val="0"/>
      <w:marRight w:val="0"/>
      <w:marTop w:val="0"/>
      <w:marBottom w:val="0"/>
      <w:divBdr>
        <w:top w:val="none" w:sz="0" w:space="0" w:color="auto"/>
        <w:left w:val="none" w:sz="0" w:space="0" w:color="auto"/>
        <w:bottom w:val="none" w:sz="0" w:space="0" w:color="auto"/>
        <w:right w:val="none" w:sz="0" w:space="0" w:color="auto"/>
      </w:divBdr>
    </w:div>
    <w:div w:id="1947813605">
      <w:bodyDiv w:val="1"/>
      <w:marLeft w:val="0"/>
      <w:marRight w:val="0"/>
      <w:marTop w:val="0"/>
      <w:marBottom w:val="0"/>
      <w:divBdr>
        <w:top w:val="none" w:sz="0" w:space="0" w:color="auto"/>
        <w:left w:val="none" w:sz="0" w:space="0" w:color="auto"/>
        <w:bottom w:val="none" w:sz="0" w:space="0" w:color="auto"/>
        <w:right w:val="none" w:sz="0" w:space="0" w:color="auto"/>
      </w:divBdr>
    </w:div>
    <w:div w:id="1948077573">
      <w:bodyDiv w:val="1"/>
      <w:marLeft w:val="0"/>
      <w:marRight w:val="0"/>
      <w:marTop w:val="0"/>
      <w:marBottom w:val="0"/>
      <w:divBdr>
        <w:top w:val="none" w:sz="0" w:space="0" w:color="auto"/>
        <w:left w:val="none" w:sz="0" w:space="0" w:color="auto"/>
        <w:bottom w:val="none" w:sz="0" w:space="0" w:color="auto"/>
        <w:right w:val="none" w:sz="0" w:space="0" w:color="auto"/>
      </w:divBdr>
    </w:div>
    <w:div w:id="1948540393">
      <w:bodyDiv w:val="1"/>
      <w:marLeft w:val="0"/>
      <w:marRight w:val="0"/>
      <w:marTop w:val="0"/>
      <w:marBottom w:val="0"/>
      <w:divBdr>
        <w:top w:val="none" w:sz="0" w:space="0" w:color="auto"/>
        <w:left w:val="none" w:sz="0" w:space="0" w:color="auto"/>
        <w:bottom w:val="none" w:sz="0" w:space="0" w:color="auto"/>
        <w:right w:val="none" w:sz="0" w:space="0" w:color="auto"/>
      </w:divBdr>
    </w:div>
    <w:div w:id="1949581487">
      <w:bodyDiv w:val="1"/>
      <w:marLeft w:val="0"/>
      <w:marRight w:val="0"/>
      <w:marTop w:val="0"/>
      <w:marBottom w:val="0"/>
      <w:divBdr>
        <w:top w:val="none" w:sz="0" w:space="0" w:color="auto"/>
        <w:left w:val="none" w:sz="0" w:space="0" w:color="auto"/>
        <w:bottom w:val="none" w:sz="0" w:space="0" w:color="auto"/>
        <w:right w:val="none" w:sz="0" w:space="0" w:color="auto"/>
      </w:divBdr>
    </w:div>
    <w:div w:id="1949701505">
      <w:bodyDiv w:val="1"/>
      <w:marLeft w:val="0"/>
      <w:marRight w:val="0"/>
      <w:marTop w:val="0"/>
      <w:marBottom w:val="0"/>
      <w:divBdr>
        <w:top w:val="none" w:sz="0" w:space="0" w:color="auto"/>
        <w:left w:val="none" w:sz="0" w:space="0" w:color="auto"/>
        <w:bottom w:val="none" w:sz="0" w:space="0" w:color="auto"/>
        <w:right w:val="none" w:sz="0" w:space="0" w:color="auto"/>
      </w:divBdr>
    </w:div>
    <w:div w:id="1950745022">
      <w:bodyDiv w:val="1"/>
      <w:marLeft w:val="0"/>
      <w:marRight w:val="0"/>
      <w:marTop w:val="0"/>
      <w:marBottom w:val="0"/>
      <w:divBdr>
        <w:top w:val="none" w:sz="0" w:space="0" w:color="auto"/>
        <w:left w:val="none" w:sz="0" w:space="0" w:color="auto"/>
        <w:bottom w:val="none" w:sz="0" w:space="0" w:color="auto"/>
        <w:right w:val="none" w:sz="0" w:space="0" w:color="auto"/>
      </w:divBdr>
    </w:div>
    <w:div w:id="1950889086">
      <w:bodyDiv w:val="1"/>
      <w:marLeft w:val="0"/>
      <w:marRight w:val="0"/>
      <w:marTop w:val="0"/>
      <w:marBottom w:val="0"/>
      <w:divBdr>
        <w:top w:val="none" w:sz="0" w:space="0" w:color="auto"/>
        <w:left w:val="none" w:sz="0" w:space="0" w:color="auto"/>
        <w:bottom w:val="none" w:sz="0" w:space="0" w:color="auto"/>
        <w:right w:val="none" w:sz="0" w:space="0" w:color="auto"/>
      </w:divBdr>
    </w:div>
    <w:div w:id="1952123512">
      <w:bodyDiv w:val="1"/>
      <w:marLeft w:val="0"/>
      <w:marRight w:val="0"/>
      <w:marTop w:val="0"/>
      <w:marBottom w:val="0"/>
      <w:divBdr>
        <w:top w:val="none" w:sz="0" w:space="0" w:color="auto"/>
        <w:left w:val="none" w:sz="0" w:space="0" w:color="auto"/>
        <w:bottom w:val="none" w:sz="0" w:space="0" w:color="auto"/>
        <w:right w:val="none" w:sz="0" w:space="0" w:color="auto"/>
      </w:divBdr>
    </w:div>
    <w:div w:id="1952391401">
      <w:bodyDiv w:val="1"/>
      <w:marLeft w:val="0"/>
      <w:marRight w:val="0"/>
      <w:marTop w:val="0"/>
      <w:marBottom w:val="0"/>
      <w:divBdr>
        <w:top w:val="none" w:sz="0" w:space="0" w:color="auto"/>
        <w:left w:val="none" w:sz="0" w:space="0" w:color="auto"/>
        <w:bottom w:val="none" w:sz="0" w:space="0" w:color="auto"/>
        <w:right w:val="none" w:sz="0" w:space="0" w:color="auto"/>
      </w:divBdr>
    </w:div>
    <w:div w:id="1952665467">
      <w:bodyDiv w:val="1"/>
      <w:marLeft w:val="0"/>
      <w:marRight w:val="0"/>
      <w:marTop w:val="0"/>
      <w:marBottom w:val="0"/>
      <w:divBdr>
        <w:top w:val="none" w:sz="0" w:space="0" w:color="auto"/>
        <w:left w:val="none" w:sz="0" w:space="0" w:color="auto"/>
        <w:bottom w:val="none" w:sz="0" w:space="0" w:color="auto"/>
        <w:right w:val="none" w:sz="0" w:space="0" w:color="auto"/>
      </w:divBdr>
    </w:div>
    <w:div w:id="1952978507">
      <w:bodyDiv w:val="1"/>
      <w:marLeft w:val="0"/>
      <w:marRight w:val="0"/>
      <w:marTop w:val="0"/>
      <w:marBottom w:val="0"/>
      <w:divBdr>
        <w:top w:val="none" w:sz="0" w:space="0" w:color="auto"/>
        <w:left w:val="none" w:sz="0" w:space="0" w:color="auto"/>
        <w:bottom w:val="none" w:sz="0" w:space="0" w:color="auto"/>
        <w:right w:val="none" w:sz="0" w:space="0" w:color="auto"/>
      </w:divBdr>
    </w:div>
    <w:div w:id="1953121603">
      <w:bodyDiv w:val="1"/>
      <w:marLeft w:val="0"/>
      <w:marRight w:val="0"/>
      <w:marTop w:val="0"/>
      <w:marBottom w:val="0"/>
      <w:divBdr>
        <w:top w:val="none" w:sz="0" w:space="0" w:color="auto"/>
        <w:left w:val="none" w:sz="0" w:space="0" w:color="auto"/>
        <w:bottom w:val="none" w:sz="0" w:space="0" w:color="auto"/>
        <w:right w:val="none" w:sz="0" w:space="0" w:color="auto"/>
      </w:divBdr>
    </w:div>
    <w:div w:id="1953390698">
      <w:bodyDiv w:val="1"/>
      <w:marLeft w:val="0"/>
      <w:marRight w:val="0"/>
      <w:marTop w:val="0"/>
      <w:marBottom w:val="0"/>
      <w:divBdr>
        <w:top w:val="none" w:sz="0" w:space="0" w:color="auto"/>
        <w:left w:val="none" w:sz="0" w:space="0" w:color="auto"/>
        <w:bottom w:val="none" w:sz="0" w:space="0" w:color="auto"/>
        <w:right w:val="none" w:sz="0" w:space="0" w:color="auto"/>
      </w:divBdr>
    </w:div>
    <w:div w:id="1953711016">
      <w:bodyDiv w:val="1"/>
      <w:marLeft w:val="0"/>
      <w:marRight w:val="0"/>
      <w:marTop w:val="0"/>
      <w:marBottom w:val="0"/>
      <w:divBdr>
        <w:top w:val="none" w:sz="0" w:space="0" w:color="auto"/>
        <w:left w:val="none" w:sz="0" w:space="0" w:color="auto"/>
        <w:bottom w:val="none" w:sz="0" w:space="0" w:color="auto"/>
        <w:right w:val="none" w:sz="0" w:space="0" w:color="auto"/>
      </w:divBdr>
    </w:div>
    <w:div w:id="1954896296">
      <w:bodyDiv w:val="1"/>
      <w:marLeft w:val="0"/>
      <w:marRight w:val="0"/>
      <w:marTop w:val="0"/>
      <w:marBottom w:val="0"/>
      <w:divBdr>
        <w:top w:val="none" w:sz="0" w:space="0" w:color="auto"/>
        <w:left w:val="none" w:sz="0" w:space="0" w:color="auto"/>
        <w:bottom w:val="none" w:sz="0" w:space="0" w:color="auto"/>
        <w:right w:val="none" w:sz="0" w:space="0" w:color="auto"/>
      </w:divBdr>
    </w:div>
    <w:div w:id="1955015545">
      <w:bodyDiv w:val="1"/>
      <w:marLeft w:val="0"/>
      <w:marRight w:val="0"/>
      <w:marTop w:val="0"/>
      <w:marBottom w:val="0"/>
      <w:divBdr>
        <w:top w:val="none" w:sz="0" w:space="0" w:color="auto"/>
        <w:left w:val="none" w:sz="0" w:space="0" w:color="auto"/>
        <w:bottom w:val="none" w:sz="0" w:space="0" w:color="auto"/>
        <w:right w:val="none" w:sz="0" w:space="0" w:color="auto"/>
      </w:divBdr>
    </w:div>
    <w:div w:id="1955212390">
      <w:bodyDiv w:val="1"/>
      <w:marLeft w:val="0"/>
      <w:marRight w:val="0"/>
      <w:marTop w:val="0"/>
      <w:marBottom w:val="0"/>
      <w:divBdr>
        <w:top w:val="none" w:sz="0" w:space="0" w:color="auto"/>
        <w:left w:val="none" w:sz="0" w:space="0" w:color="auto"/>
        <w:bottom w:val="none" w:sz="0" w:space="0" w:color="auto"/>
        <w:right w:val="none" w:sz="0" w:space="0" w:color="auto"/>
      </w:divBdr>
    </w:div>
    <w:div w:id="1955477194">
      <w:bodyDiv w:val="1"/>
      <w:marLeft w:val="0"/>
      <w:marRight w:val="0"/>
      <w:marTop w:val="0"/>
      <w:marBottom w:val="0"/>
      <w:divBdr>
        <w:top w:val="none" w:sz="0" w:space="0" w:color="auto"/>
        <w:left w:val="none" w:sz="0" w:space="0" w:color="auto"/>
        <w:bottom w:val="none" w:sz="0" w:space="0" w:color="auto"/>
        <w:right w:val="none" w:sz="0" w:space="0" w:color="auto"/>
      </w:divBdr>
    </w:div>
    <w:div w:id="1956405844">
      <w:bodyDiv w:val="1"/>
      <w:marLeft w:val="0"/>
      <w:marRight w:val="0"/>
      <w:marTop w:val="0"/>
      <w:marBottom w:val="0"/>
      <w:divBdr>
        <w:top w:val="none" w:sz="0" w:space="0" w:color="auto"/>
        <w:left w:val="none" w:sz="0" w:space="0" w:color="auto"/>
        <w:bottom w:val="none" w:sz="0" w:space="0" w:color="auto"/>
        <w:right w:val="none" w:sz="0" w:space="0" w:color="auto"/>
      </w:divBdr>
    </w:div>
    <w:div w:id="1957130184">
      <w:bodyDiv w:val="1"/>
      <w:marLeft w:val="0"/>
      <w:marRight w:val="0"/>
      <w:marTop w:val="0"/>
      <w:marBottom w:val="0"/>
      <w:divBdr>
        <w:top w:val="none" w:sz="0" w:space="0" w:color="auto"/>
        <w:left w:val="none" w:sz="0" w:space="0" w:color="auto"/>
        <w:bottom w:val="none" w:sz="0" w:space="0" w:color="auto"/>
        <w:right w:val="none" w:sz="0" w:space="0" w:color="auto"/>
      </w:divBdr>
    </w:div>
    <w:div w:id="1958245957">
      <w:bodyDiv w:val="1"/>
      <w:marLeft w:val="0"/>
      <w:marRight w:val="0"/>
      <w:marTop w:val="0"/>
      <w:marBottom w:val="0"/>
      <w:divBdr>
        <w:top w:val="none" w:sz="0" w:space="0" w:color="auto"/>
        <w:left w:val="none" w:sz="0" w:space="0" w:color="auto"/>
        <w:bottom w:val="none" w:sz="0" w:space="0" w:color="auto"/>
        <w:right w:val="none" w:sz="0" w:space="0" w:color="auto"/>
      </w:divBdr>
    </w:div>
    <w:div w:id="1959096344">
      <w:bodyDiv w:val="1"/>
      <w:marLeft w:val="0"/>
      <w:marRight w:val="0"/>
      <w:marTop w:val="0"/>
      <w:marBottom w:val="0"/>
      <w:divBdr>
        <w:top w:val="none" w:sz="0" w:space="0" w:color="auto"/>
        <w:left w:val="none" w:sz="0" w:space="0" w:color="auto"/>
        <w:bottom w:val="none" w:sz="0" w:space="0" w:color="auto"/>
        <w:right w:val="none" w:sz="0" w:space="0" w:color="auto"/>
      </w:divBdr>
    </w:div>
    <w:div w:id="1959601856">
      <w:bodyDiv w:val="1"/>
      <w:marLeft w:val="0"/>
      <w:marRight w:val="0"/>
      <w:marTop w:val="0"/>
      <w:marBottom w:val="0"/>
      <w:divBdr>
        <w:top w:val="none" w:sz="0" w:space="0" w:color="auto"/>
        <w:left w:val="none" w:sz="0" w:space="0" w:color="auto"/>
        <w:bottom w:val="none" w:sz="0" w:space="0" w:color="auto"/>
        <w:right w:val="none" w:sz="0" w:space="0" w:color="auto"/>
      </w:divBdr>
    </w:div>
    <w:div w:id="1961721566">
      <w:bodyDiv w:val="1"/>
      <w:marLeft w:val="0"/>
      <w:marRight w:val="0"/>
      <w:marTop w:val="0"/>
      <w:marBottom w:val="0"/>
      <w:divBdr>
        <w:top w:val="none" w:sz="0" w:space="0" w:color="auto"/>
        <w:left w:val="none" w:sz="0" w:space="0" w:color="auto"/>
        <w:bottom w:val="none" w:sz="0" w:space="0" w:color="auto"/>
        <w:right w:val="none" w:sz="0" w:space="0" w:color="auto"/>
      </w:divBdr>
    </w:div>
    <w:div w:id="1962373047">
      <w:bodyDiv w:val="1"/>
      <w:marLeft w:val="0"/>
      <w:marRight w:val="0"/>
      <w:marTop w:val="0"/>
      <w:marBottom w:val="0"/>
      <w:divBdr>
        <w:top w:val="none" w:sz="0" w:space="0" w:color="auto"/>
        <w:left w:val="none" w:sz="0" w:space="0" w:color="auto"/>
        <w:bottom w:val="none" w:sz="0" w:space="0" w:color="auto"/>
        <w:right w:val="none" w:sz="0" w:space="0" w:color="auto"/>
      </w:divBdr>
    </w:div>
    <w:div w:id="1962493385">
      <w:bodyDiv w:val="1"/>
      <w:marLeft w:val="0"/>
      <w:marRight w:val="0"/>
      <w:marTop w:val="0"/>
      <w:marBottom w:val="0"/>
      <w:divBdr>
        <w:top w:val="none" w:sz="0" w:space="0" w:color="auto"/>
        <w:left w:val="none" w:sz="0" w:space="0" w:color="auto"/>
        <w:bottom w:val="none" w:sz="0" w:space="0" w:color="auto"/>
        <w:right w:val="none" w:sz="0" w:space="0" w:color="auto"/>
      </w:divBdr>
    </w:div>
    <w:div w:id="1963224713">
      <w:bodyDiv w:val="1"/>
      <w:marLeft w:val="0"/>
      <w:marRight w:val="0"/>
      <w:marTop w:val="0"/>
      <w:marBottom w:val="0"/>
      <w:divBdr>
        <w:top w:val="none" w:sz="0" w:space="0" w:color="auto"/>
        <w:left w:val="none" w:sz="0" w:space="0" w:color="auto"/>
        <w:bottom w:val="none" w:sz="0" w:space="0" w:color="auto"/>
        <w:right w:val="none" w:sz="0" w:space="0" w:color="auto"/>
      </w:divBdr>
    </w:div>
    <w:div w:id="1964998534">
      <w:bodyDiv w:val="1"/>
      <w:marLeft w:val="0"/>
      <w:marRight w:val="0"/>
      <w:marTop w:val="0"/>
      <w:marBottom w:val="0"/>
      <w:divBdr>
        <w:top w:val="none" w:sz="0" w:space="0" w:color="auto"/>
        <w:left w:val="none" w:sz="0" w:space="0" w:color="auto"/>
        <w:bottom w:val="none" w:sz="0" w:space="0" w:color="auto"/>
        <w:right w:val="none" w:sz="0" w:space="0" w:color="auto"/>
      </w:divBdr>
    </w:div>
    <w:div w:id="1965650689">
      <w:bodyDiv w:val="1"/>
      <w:marLeft w:val="0"/>
      <w:marRight w:val="0"/>
      <w:marTop w:val="0"/>
      <w:marBottom w:val="0"/>
      <w:divBdr>
        <w:top w:val="none" w:sz="0" w:space="0" w:color="auto"/>
        <w:left w:val="none" w:sz="0" w:space="0" w:color="auto"/>
        <w:bottom w:val="none" w:sz="0" w:space="0" w:color="auto"/>
        <w:right w:val="none" w:sz="0" w:space="0" w:color="auto"/>
      </w:divBdr>
    </w:div>
    <w:div w:id="1966886629">
      <w:bodyDiv w:val="1"/>
      <w:marLeft w:val="0"/>
      <w:marRight w:val="0"/>
      <w:marTop w:val="0"/>
      <w:marBottom w:val="0"/>
      <w:divBdr>
        <w:top w:val="none" w:sz="0" w:space="0" w:color="auto"/>
        <w:left w:val="none" w:sz="0" w:space="0" w:color="auto"/>
        <w:bottom w:val="none" w:sz="0" w:space="0" w:color="auto"/>
        <w:right w:val="none" w:sz="0" w:space="0" w:color="auto"/>
      </w:divBdr>
    </w:div>
    <w:div w:id="1967077580">
      <w:bodyDiv w:val="1"/>
      <w:marLeft w:val="0"/>
      <w:marRight w:val="0"/>
      <w:marTop w:val="0"/>
      <w:marBottom w:val="0"/>
      <w:divBdr>
        <w:top w:val="none" w:sz="0" w:space="0" w:color="auto"/>
        <w:left w:val="none" w:sz="0" w:space="0" w:color="auto"/>
        <w:bottom w:val="none" w:sz="0" w:space="0" w:color="auto"/>
        <w:right w:val="none" w:sz="0" w:space="0" w:color="auto"/>
      </w:divBdr>
    </w:div>
    <w:div w:id="1969125693">
      <w:bodyDiv w:val="1"/>
      <w:marLeft w:val="0"/>
      <w:marRight w:val="0"/>
      <w:marTop w:val="0"/>
      <w:marBottom w:val="0"/>
      <w:divBdr>
        <w:top w:val="none" w:sz="0" w:space="0" w:color="auto"/>
        <w:left w:val="none" w:sz="0" w:space="0" w:color="auto"/>
        <w:bottom w:val="none" w:sz="0" w:space="0" w:color="auto"/>
        <w:right w:val="none" w:sz="0" w:space="0" w:color="auto"/>
      </w:divBdr>
    </w:div>
    <w:div w:id="1970669114">
      <w:bodyDiv w:val="1"/>
      <w:marLeft w:val="0"/>
      <w:marRight w:val="0"/>
      <w:marTop w:val="0"/>
      <w:marBottom w:val="0"/>
      <w:divBdr>
        <w:top w:val="none" w:sz="0" w:space="0" w:color="auto"/>
        <w:left w:val="none" w:sz="0" w:space="0" w:color="auto"/>
        <w:bottom w:val="none" w:sz="0" w:space="0" w:color="auto"/>
        <w:right w:val="none" w:sz="0" w:space="0" w:color="auto"/>
      </w:divBdr>
    </w:div>
    <w:div w:id="1971014177">
      <w:bodyDiv w:val="1"/>
      <w:marLeft w:val="0"/>
      <w:marRight w:val="0"/>
      <w:marTop w:val="0"/>
      <w:marBottom w:val="0"/>
      <w:divBdr>
        <w:top w:val="none" w:sz="0" w:space="0" w:color="auto"/>
        <w:left w:val="none" w:sz="0" w:space="0" w:color="auto"/>
        <w:bottom w:val="none" w:sz="0" w:space="0" w:color="auto"/>
        <w:right w:val="none" w:sz="0" w:space="0" w:color="auto"/>
      </w:divBdr>
    </w:div>
    <w:div w:id="1971130830">
      <w:bodyDiv w:val="1"/>
      <w:marLeft w:val="0"/>
      <w:marRight w:val="0"/>
      <w:marTop w:val="0"/>
      <w:marBottom w:val="0"/>
      <w:divBdr>
        <w:top w:val="none" w:sz="0" w:space="0" w:color="auto"/>
        <w:left w:val="none" w:sz="0" w:space="0" w:color="auto"/>
        <w:bottom w:val="none" w:sz="0" w:space="0" w:color="auto"/>
        <w:right w:val="none" w:sz="0" w:space="0" w:color="auto"/>
      </w:divBdr>
    </w:div>
    <w:div w:id="1971934261">
      <w:bodyDiv w:val="1"/>
      <w:marLeft w:val="0"/>
      <w:marRight w:val="0"/>
      <w:marTop w:val="0"/>
      <w:marBottom w:val="0"/>
      <w:divBdr>
        <w:top w:val="none" w:sz="0" w:space="0" w:color="auto"/>
        <w:left w:val="none" w:sz="0" w:space="0" w:color="auto"/>
        <w:bottom w:val="none" w:sz="0" w:space="0" w:color="auto"/>
        <w:right w:val="none" w:sz="0" w:space="0" w:color="auto"/>
      </w:divBdr>
    </w:div>
    <w:div w:id="1972587453">
      <w:bodyDiv w:val="1"/>
      <w:marLeft w:val="0"/>
      <w:marRight w:val="0"/>
      <w:marTop w:val="0"/>
      <w:marBottom w:val="0"/>
      <w:divBdr>
        <w:top w:val="none" w:sz="0" w:space="0" w:color="auto"/>
        <w:left w:val="none" w:sz="0" w:space="0" w:color="auto"/>
        <w:bottom w:val="none" w:sz="0" w:space="0" w:color="auto"/>
        <w:right w:val="none" w:sz="0" w:space="0" w:color="auto"/>
      </w:divBdr>
    </w:div>
    <w:div w:id="1973319525">
      <w:bodyDiv w:val="1"/>
      <w:marLeft w:val="0"/>
      <w:marRight w:val="0"/>
      <w:marTop w:val="0"/>
      <w:marBottom w:val="0"/>
      <w:divBdr>
        <w:top w:val="none" w:sz="0" w:space="0" w:color="auto"/>
        <w:left w:val="none" w:sz="0" w:space="0" w:color="auto"/>
        <w:bottom w:val="none" w:sz="0" w:space="0" w:color="auto"/>
        <w:right w:val="none" w:sz="0" w:space="0" w:color="auto"/>
      </w:divBdr>
    </w:div>
    <w:div w:id="1973557446">
      <w:bodyDiv w:val="1"/>
      <w:marLeft w:val="0"/>
      <w:marRight w:val="0"/>
      <w:marTop w:val="0"/>
      <w:marBottom w:val="0"/>
      <w:divBdr>
        <w:top w:val="none" w:sz="0" w:space="0" w:color="auto"/>
        <w:left w:val="none" w:sz="0" w:space="0" w:color="auto"/>
        <w:bottom w:val="none" w:sz="0" w:space="0" w:color="auto"/>
        <w:right w:val="none" w:sz="0" w:space="0" w:color="auto"/>
      </w:divBdr>
    </w:div>
    <w:div w:id="1976064134">
      <w:bodyDiv w:val="1"/>
      <w:marLeft w:val="0"/>
      <w:marRight w:val="0"/>
      <w:marTop w:val="0"/>
      <w:marBottom w:val="0"/>
      <w:divBdr>
        <w:top w:val="none" w:sz="0" w:space="0" w:color="auto"/>
        <w:left w:val="none" w:sz="0" w:space="0" w:color="auto"/>
        <w:bottom w:val="none" w:sz="0" w:space="0" w:color="auto"/>
        <w:right w:val="none" w:sz="0" w:space="0" w:color="auto"/>
      </w:divBdr>
    </w:div>
    <w:div w:id="1976330583">
      <w:bodyDiv w:val="1"/>
      <w:marLeft w:val="0"/>
      <w:marRight w:val="0"/>
      <w:marTop w:val="0"/>
      <w:marBottom w:val="0"/>
      <w:divBdr>
        <w:top w:val="none" w:sz="0" w:space="0" w:color="auto"/>
        <w:left w:val="none" w:sz="0" w:space="0" w:color="auto"/>
        <w:bottom w:val="none" w:sz="0" w:space="0" w:color="auto"/>
        <w:right w:val="none" w:sz="0" w:space="0" w:color="auto"/>
      </w:divBdr>
    </w:div>
    <w:div w:id="1978219628">
      <w:bodyDiv w:val="1"/>
      <w:marLeft w:val="0"/>
      <w:marRight w:val="0"/>
      <w:marTop w:val="0"/>
      <w:marBottom w:val="0"/>
      <w:divBdr>
        <w:top w:val="none" w:sz="0" w:space="0" w:color="auto"/>
        <w:left w:val="none" w:sz="0" w:space="0" w:color="auto"/>
        <w:bottom w:val="none" w:sz="0" w:space="0" w:color="auto"/>
        <w:right w:val="none" w:sz="0" w:space="0" w:color="auto"/>
      </w:divBdr>
    </w:div>
    <w:div w:id="1978954612">
      <w:bodyDiv w:val="1"/>
      <w:marLeft w:val="0"/>
      <w:marRight w:val="0"/>
      <w:marTop w:val="0"/>
      <w:marBottom w:val="0"/>
      <w:divBdr>
        <w:top w:val="none" w:sz="0" w:space="0" w:color="auto"/>
        <w:left w:val="none" w:sz="0" w:space="0" w:color="auto"/>
        <w:bottom w:val="none" w:sz="0" w:space="0" w:color="auto"/>
        <w:right w:val="none" w:sz="0" w:space="0" w:color="auto"/>
      </w:divBdr>
    </w:div>
    <w:div w:id="1979188589">
      <w:bodyDiv w:val="1"/>
      <w:marLeft w:val="0"/>
      <w:marRight w:val="0"/>
      <w:marTop w:val="0"/>
      <w:marBottom w:val="0"/>
      <w:divBdr>
        <w:top w:val="none" w:sz="0" w:space="0" w:color="auto"/>
        <w:left w:val="none" w:sz="0" w:space="0" w:color="auto"/>
        <w:bottom w:val="none" w:sz="0" w:space="0" w:color="auto"/>
        <w:right w:val="none" w:sz="0" w:space="0" w:color="auto"/>
      </w:divBdr>
    </w:div>
    <w:div w:id="1980498860">
      <w:bodyDiv w:val="1"/>
      <w:marLeft w:val="0"/>
      <w:marRight w:val="0"/>
      <w:marTop w:val="0"/>
      <w:marBottom w:val="0"/>
      <w:divBdr>
        <w:top w:val="none" w:sz="0" w:space="0" w:color="auto"/>
        <w:left w:val="none" w:sz="0" w:space="0" w:color="auto"/>
        <w:bottom w:val="none" w:sz="0" w:space="0" w:color="auto"/>
        <w:right w:val="none" w:sz="0" w:space="0" w:color="auto"/>
      </w:divBdr>
    </w:div>
    <w:div w:id="1982033213">
      <w:bodyDiv w:val="1"/>
      <w:marLeft w:val="0"/>
      <w:marRight w:val="0"/>
      <w:marTop w:val="0"/>
      <w:marBottom w:val="0"/>
      <w:divBdr>
        <w:top w:val="none" w:sz="0" w:space="0" w:color="auto"/>
        <w:left w:val="none" w:sz="0" w:space="0" w:color="auto"/>
        <w:bottom w:val="none" w:sz="0" w:space="0" w:color="auto"/>
        <w:right w:val="none" w:sz="0" w:space="0" w:color="auto"/>
      </w:divBdr>
    </w:div>
    <w:div w:id="1982155599">
      <w:bodyDiv w:val="1"/>
      <w:marLeft w:val="0"/>
      <w:marRight w:val="0"/>
      <w:marTop w:val="0"/>
      <w:marBottom w:val="0"/>
      <w:divBdr>
        <w:top w:val="none" w:sz="0" w:space="0" w:color="auto"/>
        <w:left w:val="none" w:sz="0" w:space="0" w:color="auto"/>
        <w:bottom w:val="none" w:sz="0" w:space="0" w:color="auto"/>
        <w:right w:val="none" w:sz="0" w:space="0" w:color="auto"/>
      </w:divBdr>
    </w:div>
    <w:div w:id="1983852016">
      <w:bodyDiv w:val="1"/>
      <w:marLeft w:val="0"/>
      <w:marRight w:val="0"/>
      <w:marTop w:val="0"/>
      <w:marBottom w:val="0"/>
      <w:divBdr>
        <w:top w:val="none" w:sz="0" w:space="0" w:color="auto"/>
        <w:left w:val="none" w:sz="0" w:space="0" w:color="auto"/>
        <w:bottom w:val="none" w:sz="0" w:space="0" w:color="auto"/>
        <w:right w:val="none" w:sz="0" w:space="0" w:color="auto"/>
      </w:divBdr>
    </w:div>
    <w:div w:id="1984038557">
      <w:bodyDiv w:val="1"/>
      <w:marLeft w:val="0"/>
      <w:marRight w:val="0"/>
      <w:marTop w:val="0"/>
      <w:marBottom w:val="0"/>
      <w:divBdr>
        <w:top w:val="none" w:sz="0" w:space="0" w:color="auto"/>
        <w:left w:val="none" w:sz="0" w:space="0" w:color="auto"/>
        <w:bottom w:val="none" w:sz="0" w:space="0" w:color="auto"/>
        <w:right w:val="none" w:sz="0" w:space="0" w:color="auto"/>
      </w:divBdr>
    </w:div>
    <w:div w:id="1984965154">
      <w:bodyDiv w:val="1"/>
      <w:marLeft w:val="0"/>
      <w:marRight w:val="0"/>
      <w:marTop w:val="0"/>
      <w:marBottom w:val="0"/>
      <w:divBdr>
        <w:top w:val="none" w:sz="0" w:space="0" w:color="auto"/>
        <w:left w:val="none" w:sz="0" w:space="0" w:color="auto"/>
        <w:bottom w:val="none" w:sz="0" w:space="0" w:color="auto"/>
        <w:right w:val="none" w:sz="0" w:space="0" w:color="auto"/>
      </w:divBdr>
    </w:div>
    <w:div w:id="1985313840">
      <w:bodyDiv w:val="1"/>
      <w:marLeft w:val="0"/>
      <w:marRight w:val="0"/>
      <w:marTop w:val="0"/>
      <w:marBottom w:val="0"/>
      <w:divBdr>
        <w:top w:val="none" w:sz="0" w:space="0" w:color="auto"/>
        <w:left w:val="none" w:sz="0" w:space="0" w:color="auto"/>
        <w:bottom w:val="none" w:sz="0" w:space="0" w:color="auto"/>
        <w:right w:val="none" w:sz="0" w:space="0" w:color="auto"/>
      </w:divBdr>
    </w:div>
    <w:div w:id="1985548779">
      <w:bodyDiv w:val="1"/>
      <w:marLeft w:val="0"/>
      <w:marRight w:val="0"/>
      <w:marTop w:val="0"/>
      <w:marBottom w:val="0"/>
      <w:divBdr>
        <w:top w:val="none" w:sz="0" w:space="0" w:color="auto"/>
        <w:left w:val="none" w:sz="0" w:space="0" w:color="auto"/>
        <w:bottom w:val="none" w:sz="0" w:space="0" w:color="auto"/>
        <w:right w:val="none" w:sz="0" w:space="0" w:color="auto"/>
      </w:divBdr>
    </w:div>
    <w:div w:id="1986857267">
      <w:bodyDiv w:val="1"/>
      <w:marLeft w:val="0"/>
      <w:marRight w:val="0"/>
      <w:marTop w:val="0"/>
      <w:marBottom w:val="0"/>
      <w:divBdr>
        <w:top w:val="none" w:sz="0" w:space="0" w:color="auto"/>
        <w:left w:val="none" w:sz="0" w:space="0" w:color="auto"/>
        <w:bottom w:val="none" w:sz="0" w:space="0" w:color="auto"/>
        <w:right w:val="none" w:sz="0" w:space="0" w:color="auto"/>
      </w:divBdr>
    </w:div>
    <w:div w:id="1987856404">
      <w:bodyDiv w:val="1"/>
      <w:marLeft w:val="0"/>
      <w:marRight w:val="0"/>
      <w:marTop w:val="0"/>
      <w:marBottom w:val="0"/>
      <w:divBdr>
        <w:top w:val="none" w:sz="0" w:space="0" w:color="auto"/>
        <w:left w:val="none" w:sz="0" w:space="0" w:color="auto"/>
        <w:bottom w:val="none" w:sz="0" w:space="0" w:color="auto"/>
        <w:right w:val="none" w:sz="0" w:space="0" w:color="auto"/>
      </w:divBdr>
    </w:div>
    <w:div w:id="1988780880">
      <w:bodyDiv w:val="1"/>
      <w:marLeft w:val="0"/>
      <w:marRight w:val="0"/>
      <w:marTop w:val="0"/>
      <w:marBottom w:val="0"/>
      <w:divBdr>
        <w:top w:val="none" w:sz="0" w:space="0" w:color="auto"/>
        <w:left w:val="none" w:sz="0" w:space="0" w:color="auto"/>
        <w:bottom w:val="none" w:sz="0" w:space="0" w:color="auto"/>
        <w:right w:val="none" w:sz="0" w:space="0" w:color="auto"/>
      </w:divBdr>
    </w:div>
    <w:div w:id="1990354194">
      <w:bodyDiv w:val="1"/>
      <w:marLeft w:val="0"/>
      <w:marRight w:val="0"/>
      <w:marTop w:val="0"/>
      <w:marBottom w:val="0"/>
      <w:divBdr>
        <w:top w:val="none" w:sz="0" w:space="0" w:color="auto"/>
        <w:left w:val="none" w:sz="0" w:space="0" w:color="auto"/>
        <w:bottom w:val="none" w:sz="0" w:space="0" w:color="auto"/>
        <w:right w:val="none" w:sz="0" w:space="0" w:color="auto"/>
      </w:divBdr>
    </w:div>
    <w:div w:id="1991247362">
      <w:bodyDiv w:val="1"/>
      <w:marLeft w:val="0"/>
      <w:marRight w:val="0"/>
      <w:marTop w:val="0"/>
      <w:marBottom w:val="0"/>
      <w:divBdr>
        <w:top w:val="none" w:sz="0" w:space="0" w:color="auto"/>
        <w:left w:val="none" w:sz="0" w:space="0" w:color="auto"/>
        <w:bottom w:val="none" w:sz="0" w:space="0" w:color="auto"/>
        <w:right w:val="none" w:sz="0" w:space="0" w:color="auto"/>
      </w:divBdr>
    </w:div>
    <w:div w:id="1991786032">
      <w:bodyDiv w:val="1"/>
      <w:marLeft w:val="0"/>
      <w:marRight w:val="0"/>
      <w:marTop w:val="0"/>
      <w:marBottom w:val="0"/>
      <w:divBdr>
        <w:top w:val="none" w:sz="0" w:space="0" w:color="auto"/>
        <w:left w:val="none" w:sz="0" w:space="0" w:color="auto"/>
        <w:bottom w:val="none" w:sz="0" w:space="0" w:color="auto"/>
        <w:right w:val="none" w:sz="0" w:space="0" w:color="auto"/>
      </w:divBdr>
    </w:div>
    <w:div w:id="1993102358">
      <w:bodyDiv w:val="1"/>
      <w:marLeft w:val="0"/>
      <w:marRight w:val="0"/>
      <w:marTop w:val="0"/>
      <w:marBottom w:val="0"/>
      <w:divBdr>
        <w:top w:val="none" w:sz="0" w:space="0" w:color="auto"/>
        <w:left w:val="none" w:sz="0" w:space="0" w:color="auto"/>
        <w:bottom w:val="none" w:sz="0" w:space="0" w:color="auto"/>
        <w:right w:val="none" w:sz="0" w:space="0" w:color="auto"/>
      </w:divBdr>
    </w:div>
    <w:div w:id="1993635697">
      <w:bodyDiv w:val="1"/>
      <w:marLeft w:val="0"/>
      <w:marRight w:val="0"/>
      <w:marTop w:val="0"/>
      <w:marBottom w:val="0"/>
      <w:divBdr>
        <w:top w:val="none" w:sz="0" w:space="0" w:color="auto"/>
        <w:left w:val="none" w:sz="0" w:space="0" w:color="auto"/>
        <w:bottom w:val="none" w:sz="0" w:space="0" w:color="auto"/>
        <w:right w:val="none" w:sz="0" w:space="0" w:color="auto"/>
      </w:divBdr>
      <w:divsChild>
        <w:div w:id="9648116">
          <w:marLeft w:val="0"/>
          <w:marRight w:val="0"/>
          <w:marTop w:val="0"/>
          <w:marBottom w:val="0"/>
          <w:divBdr>
            <w:top w:val="none" w:sz="0" w:space="0" w:color="auto"/>
            <w:left w:val="none" w:sz="0" w:space="0" w:color="auto"/>
            <w:bottom w:val="none" w:sz="0" w:space="0" w:color="auto"/>
            <w:right w:val="none" w:sz="0" w:space="0" w:color="auto"/>
          </w:divBdr>
        </w:div>
        <w:div w:id="11298999">
          <w:marLeft w:val="0"/>
          <w:marRight w:val="0"/>
          <w:marTop w:val="0"/>
          <w:marBottom w:val="0"/>
          <w:divBdr>
            <w:top w:val="none" w:sz="0" w:space="0" w:color="auto"/>
            <w:left w:val="none" w:sz="0" w:space="0" w:color="auto"/>
            <w:bottom w:val="none" w:sz="0" w:space="0" w:color="auto"/>
            <w:right w:val="none" w:sz="0" w:space="0" w:color="auto"/>
          </w:divBdr>
        </w:div>
        <w:div w:id="23680206">
          <w:marLeft w:val="0"/>
          <w:marRight w:val="0"/>
          <w:marTop w:val="0"/>
          <w:marBottom w:val="0"/>
          <w:divBdr>
            <w:top w:val="none" w:sz="0" w:space="0" w:color="auto"/>
            <w:left w:val="none" w:sz="0" w:space="0" w:color="auto"/>
            <w:bottom w:val="none" w:sz="0" w:space="0" w:color="auto"/>
            <w:right w:val="none" w:sz="0" w:space="0" w:color="auto"/>
          </w:divBdr>
        </w:div>
        <w:div w:id="83260126">
          <w:marLeft w:val="0"/>
          <w:marRight w:val="0"/>
          <w:marTop w:val="0"/>
          <w:marBottom w:val="0"/>
          <w:divBdr>
            <w:top w:val="none" w:sz="0" w:space="0" w:color="auto"/>
            <w:left w:val="none" w:sz="0" w:space="0" w:color="auto"/>
            <w:bottom w:val="none" w:sz="0" w:space="0" w:color="auto"/>
            <w:right w:val="none" w:sz="0" w:space="0" w:color="auto"/>
          </w:divBdr>
        </w:div>
        <w:div w:id="85738952">
          <w:marLeft w:val="0"/>
          <w:marRight w:val="0"/>
          <w:marTop w:val="0"/>
          <w:marBottom w:val="0"/>
          <w:divBdr>
            <w:top w:val="none" w:sz="0" w:space="0" w:color="auto"/>
            <w:left w:val="none" w:sz="0" w:space="0" w:color="auto"/>
            <w:bottom w:val="none" w:sz="0" w:space="0" w:color="auto"/>
            <w:right w:val="none" w:sz="0" w:space="0" w:color="auto"/>
          </w:divBdr>
        </w:div>
        <w:div w:id="93940623">
          <w:marLeft w:val="0"/>
          <w:marRight w:val="0"/>
          <w:marTop w:val="0"/>
          <w:marBottom w:val="0"/>
          <w:divBdr>
            <w:top w:val="none" w:sz="0" w:space="0" w:color="auto"/>
            <w:left w:val="none" w:sz="0" w:space="0" w:color="auto"/>
            <w:bottom w:val="none" w:sz="0" w:space="0" w:color="auto"/>
            <w:right w:val="none" w:sz="0" w:space="0" w:color="auto"/>
          </w:divBdr>
        </w:div>
        <w:div w:id="210305891">
          <w:marLeft w:val="0"/>
          <w:marRight w:val="0"/>
          <w:marTop w:val="0"/>
          <w:marBottom w:val="0"/>
          <w:divBdr>
            <w:top w:val="none" w:sz="0" w:space="0" w:color="auto"/>
            <w:left w:val="none" w:sz="0" w:space="0" w:color="auto"/>
            <w:bottom w:val="none" w:sz="0" w:space="0" w:color="auto"/>
            <w:right w:val="none" w:sz="0" w:space="0" w:color="auto"/>
          </w:divBdr>
        </w:div>
        <w:div w:id="233782920">
          <w:marLeft w:val="0"/>
          <w:marRight w:val="0"/>
          <w:marTop w:val="0"/>
          <w:marBottom w:val="0"/>
          <w:divBdr>
            <w:top w:val="none" w:sz="0" w:space="0" w:color="auto"/>
            <w:left w:val="none" w:sz="0" w:space="0" w:color="auto"/>
            <w:bottom w:val="none" w:sz="0" w:space="0" w:color="auto"/>
            <w:right w:val="none" w:sz="0" w:space="0" w:color="auto"/>
          </w:divBdr>
        </w:div>
        <w:div w:id="307898704">
          <w:marLeft w:val="0"/>
          <w:marRight w:val="0"/>
          <w:marTop w:val="0"/>
          <w:marBottom w:val="0"/>
          <w:divBdr>
            <w:top w:val="none" w:sz="0" w:space="0" w:color="auto"/>
            <w:left w:val="none" w:sz="0" w:space="0" w:color="auto"/>
            <w:bottom w:val="none" w:sz="0" w:space="0" w:color="auto"/>
            <w:right w:val="none" w:sz="0" w:space="0" w:color="auto"/>
          </w:divBdr>
        </w:div>
        <w:div w:id="312805561">
          <w:marLeft w:val="0"/>
          <w:marRight w:val="0"/>
          <w:marTop w:val="0"/>
          <w:marBottom w:val="0"/>
          <w:divBdr>
            <w:top w:val="none" w:sz="0" w:space="0" w:color="auto"/>
            <w:left w:val="none" w:sz="0" w:space="0" w:color="auto"/>
            <w:bottom w:val="none" w:sz="0" w:space="0" w:color="auto"/>
            <w:right w:val="none" w:sz="0" w:space="0" w:color="auto"/>
          </w:divBdr>
        </w:div>
        <w:div w:id="339695838">
          <w:marLeft w:val="0"/>
          <w:marRight w:val="0"/>
          <w:marTop w:val="0"/>
          <w:marBottom w:val="0"/>
          <w:divBdr>
            <w:top w:val="none" w:sz="0" w:space="0" w:color="auto"/>
            <w:left w:val="none" w:sz="0" w:space="0" w:color="auto"/>
            <w:bottom w:val="none" w:sz="0" w:space="0" w:color="auto"/>
            <w:right w:val="none" w:sz="0" w:space="0" w:color="auto"/>
          </w:divBdr>
        </w:div>
        <w:div w:id="381564989">
          <w:marLeft w:val="0"/>
          <w:marRight w:val="0"/>
          <w:marTop w:val="0"/>
          <w:marBottom w:val="0"/>
          <w:divBdr>
            <w:top w:val="none" w:sz="0" w:space="0" w:color="auto"/>
            <w:left w:val="none" w:sz="0" w:space="0" w:color="auto"/>
            <w:bottom w:val="none" w:sz="0" w:space="0" w:color="auto"/>
            <w:right w:val="none" w:sz="0" w:space="0" w:color="auto"/>
          </w:divBdr>
        </w:div>
        <w:div w:id="466553007">
          <w:marLeft w:val="0"/>
          <w:marRight w:val="0"/>
          <w:marTop w:val="0"/>
          <w:marBottom w:val="0"/>
          <w:divBdr>
            <w:top w:val="none" w:sz="0" w:space="0" w:color="auto"/>
            <w:left w:val="none" w:sz="0" w:space="0" w:color="auto"/>
            <w:bottom w:val="none" w:sz="0" w:space="0" w:color="auto"/>
            <w:right w:val="none" w:sz="0" w:space="0" w:color="auto"/>
          </w:divBdr>
        </w:div>
        <w:div w:id="475299135">
          <w:marLeft w:val="0"/>
          <w:marRight w:val="0"/>
          <w:marTop w:val="0"/>
          <w:marBottom w:val="0"/>
          <w:divBdr>
            <w:top w:val="none" w:sz="0" w:space="0" w:color="auto"/>
            <w:left w:val="none" w:sz="0" w:space="0" w:color="auto"/>
            <w:bottom w:val="none" w:sz="0" w:space="0" w:color="auto"/>
            <w:right w:val="none" w:sz="0" w:space="0" w:color="auto"/>
          </w:divBdr>
        </w:div>
        <w:div w:id="540089815">
          <w:marLeft w:val="0"/>
          <w:marRight w:val="0"/>
          <w:marTop w:val="0"/>
          <w:marBottom w:val="0"/>
          <w:divBdr>
            <w:top w:val="none" w:sz="0" w:space="0" w:color="auto"/>
            <w:left w:val="none" w:sz="0" w:space="0" w:color="auto"/>
            <w:bottom w:val="none" w:sz="0" w:space="0" w:color="auto"/>
            <w:right w:val="none" w:sz="0" w:space="0" w:color="auto"/>
          </w:divBdr>
        </w:div>
        <w:div w:id="547228748">
          <w:marLeft w:val="0"/>
          <w:marRight w:val="0"/>
          <w:marTop w:val="0"/>
          <w:marBottom w:val="0"/>
          <w:divBdr>
            <w:top w:val="none" w:sz="0" w:space="0" w:color="auto"/>
            <w:left w:val="none" w:sz="0" w:space="0" w:color="auto"/>
            <w:bottom w:val="none" w:sz="0" w:space="0" w:color="auto"/>
            <w:right w:val="none" w:sz="0" w:space="0" w:color="auto"/>
          </w:divBdr>
        </w:div>
        <w:div w:id="621619478">
          <w:marLeft w:val="0"/>
          <w:marRight w:val="0"/>
          <w:marTop w:val="0"/>
          <w:marBottom w:val="0"/>
          <w:divBdr>
            <w:top w:val="none" w:sz="0" w:space="0" w:color="auto"/>
            <w:left w:val="none" w:sz="0" w:space="0" w:color="auto"/>
            <w:bottom w:val="none" w:sz="0" w:space="0" w:color="auto"/>
            <w:right w:val="none" w:sz="0" w:space="0" w:color="auto"/>
          </w:divBdr>
        </w:div>
        <w:div w:id="686444808">
          <w:marLeft w:val="0"/>
          <w:marRight w:val="0"/>
          <w:marTop w:val="0"/>
          <w:marBottom w:val="0"/>
          <w:divBdr>
            <w:top w:val="none" w:sz="0" w:space="0" w:color="auto"/>
            <w:left w:val="none" w:sz="0" w:space="0" w:color="auto"/>
            <w:bottom w:val="none" w:sz="0" w:space="0" w:color="auto"/>
            <w:right w:val="none" w:sz="0" w:space="0" w:color="auto"/>
          </w:divBdr>
        </w:div>
        <w:div w:id="751514309">
          <w:marLeft w:val="0"/>
          <w:marRight w:val="0"/>
          <w:marTop w:val="0"/>
          <w:marBottom w:val="0"/>
          <w:divBdr>
            <w:top w:val="none" w:sz="0" w:space="0" w:color="auto"/>
            <w:left w:val="none" w:sz="0" w:space="0" w:color="auto"/>
            <w:bottom w:val="none" w:sz="0" w:space="0" w:color="auto"/>
            <w:right w:val="none" w:sz="0" w:space="0" w:color="auto"/>
          </w:divBdr>
        </w:div>
        <w:div w:id="778372084">
          <w:marLeft w:val="0"/>
          <w:marRight w:val="0"/>
          <w:marTop w:val="0"/>
          <w:marBottom w:val="0"/>
          <w:divBdr>
            <w:top w:val="none" w:sz="0" w:space="0" w:color="auto"/>
            <w:left w:val="none" w:sz="0" w:space="0" w:color="auto"/>
            <w:bottom w:val="none" w:sz="0" w:space="0" w:color="auto"/>
            <w:right w:val="none" w:sz="0" w:space="0" w:color="auto"/>
          </w:divBdr>
        </w:div>
        <w:div w:id="818614019">
          <w:marLeft w:val="0"/>
          <w:marRight w:val="0"/>
          <w:marTop w:val="0"/>
          <w:marBottom w:val="0"/>
          <w:divBdr>
            <w:top w:val="none" w:sz="0" w:space="0" w:color="auto"/>
            <w:left w:val="none" w:sz="0" w:space="0" w:color="auto"/>
            <w:bottom w:val="none" w:sz="0" w:space="0" w:color="auto"/>
            <w:right w:val="none" w:sz="0" w:space="0" w:color="auto"/>
          </w:divBdr>
        </w:div>
        <w:div w:id="829716202">
          <w:marLeft w:val="0"/>
          <w:marRight w:val="0"/>
          <w:marTop w:val="0"/>
          <w:marBottom w:val="0"/>
          <w:divBdr>
            <w:top w:val="none" w:sz="0" w:space="0" w:color="auto"/>
            <w:left w:val="none" w:sz="0" w:space="0" w:color="auto"/>
            <w:bottom w:val="none" w:sz="0" w:space="0" w:color="auto"/>
            <w:right w:val="none" w:sz="0" w:space="0" w:color="auto"/>
          </w:divBdr>
        </w:div>
        <w:div w:id="836922259">
          <w:marLeft w:val="0"/>
          <w:marRight w:val="0"/>
          <w:marTop w:val="0"/>
          <w:marBottom w:val="0"/>
          <w:divBdr>
            <w:top w:val="none" w:sz="0" w:space="0" w:color="auto"/>
            <w:left w:val="none" w:sz="0" w:space="0" w:color="auto"/>
            <w:bottom w:val="none" w:sz="0" w:space="0" w:color="auto"/>
            <w:right w:val="none" w:sz="0" w:space="0" w:color="auto"/>
          </w:divBdr>
        </w:div>
        <w:div w:id="978802453">
          <w:marLeft w:val="0"/>
          <w:marRight w:val="0"/>
          <w:marTop w:val="0"/>
          <w:marBottom w:val="0"/>
          <w:divBdr>
            <w:top w:val="none" w:sz="0" w:space="0" w:color="auto"/>
            <w:left w:val="none" w:sz="0" w:space="0" w:color="auto"/>
            <w:bottom w:val="none" w:sz="0" w:space="0" w:color="auto"/>
            <w:right w:val="none" w:sz="0" w:space="0" w:color="auto"/>
          </w:divBdr>
        </w:div>
        <w:div w:id="1006593645">
          <w:marLeft w:val="0"/>
          <w:marRight w:val="0"/>
          <w:marTop w:val="0"/>
          <w:marBottom w:val="0"/>
          <w:divBdr>
            <w:top w:val="none" w:sz="0" w:space="0" w:color="auto"/>
            <w:left w:val="none" w:sz="0" w:space="0" w:color="auto"/>
            <w:bottom w:val="none" w:sz="0" w:space="0" w:color="auto"/>
            <w:right w:val="none" w:sz="0" w:space="0" w:color="auto"/>
          </w:divBdr>
        </w:div>
        <w:div w:id="1076704521">
          <w:marLeft w:val="0"/>
          <w:marRight w:val="0"/>
          <w:marTop w:val="0"/>
          <w:marBottom w:val="0"/>
          <w:divBdr>
            <w:top w:val="none" w:sz="0" w:space="0" w:color="auto"/>
            <w:left w:val="none" w:sz="0" w:space="0" w:color="auto"/>
            <w:bottom w:val="none" w:sz="0" w:space="0" w:color="auto"/>
            <w:right w:val="none" w:sz="0" w:space="0" w:color="auto"/>
          </w:divBdr>
        </w:div>
        <w:div w:id="1097218198">
          <w:marLeft w:val="0"/>
          <w:marRight w:val="0"/>
          <w:marTop w:val="0"/>
          <w:marBottom w:val="0"/>
          <w:divBdr>
            <w:top w:val="none" w:sz="0" w:space="0" w:color="auto"/>
            <w:left w:val="none" w:sz="0" w:space="0" w:color="auto"/>
            <w:bottom w:val="none" w:sz="0" w:space="0" w:color="auto"/>
            <w:right w:val="none" w:sz="0" w:space="0" w:color="auto"/>
          </w:divBdr>
        </w:div>
        <w:div w:id="1164206430">
          <w:marLeft w:val="0"/>
          <w:marRight w:val="0"/>
          <w:marTop w:val="0"/>
          <w:marBottom w:val="0"/>
          <w:divBdr>
            <w:top w:val="none" w:sz="0" w:space="0" w:color="auto"/>
            <w:left w:val="none" w:sz="0" w:space="0" w:color="auto"/>
            <w:bottom w:val="none" w:sz="0" w:space="0" w:color="auto"/>
            <w:right w:val="none" w:sz="0" w:space="0" w:color="auto"/>
          </w:divBdr>
        </w:div>
        <w:div w:id="1167555035">
          <w:marLeft w:val="0"/>
          <w:marRight w:val="0"/>
          <w:marTop w:val="0"/>
          <w:marBottom w:val="0"/>
          <w:divBdr>
            <w:top w:val="none" w:sz="0" w:space="0" w:color="auto"/>
            <w:left w:val="none" w:sz="0" w:space="0" w:color="auto"/>
            <w:bottom w:val="none" w:sz="0" w:space="0" w:color="auto"/>
            <w:right w:val="none" w:sz="0" w:space="0" w:color="auto"/>
          </w:divBdr>
        </w:div>
        <w:div w:id="1225219788">
          <w:marLeft w:val="0"/>
          <w:marRight w:val="0"/>
          <w:marTop w:val="0"/>
          <w:marBottom w:val="0"/>
          <w:divBdr>
            <w:top w:val="none" w:sz="0" w:space="0" w:color="auto"/>
            <w:left w:val="none" w:sz="0" w:space="0" w:color="auto"/>
            <w:bottom w:val="none" w:sz="0" w:space="0" w:color="auto"/>
            <w:right w:val="none" w:sz="0" w:space="0" w:color="auto"/>
          </w:divBdr>
        </w:div>
        <w:div w:id="1268271125">
          <w:marLeft w:val="0"/>
          <w:marRight w:val="0"/>
          <w:marTop w:val="0"/>
          <w:marBottom w:val="0"/>
          <w:divBdr>
            <w:top w:val="none" w:sz="0" w:space="0" w:color="auto"/>
            <w:left w:val="none" w:sz="0" w:space="0" w:color="auto"/>
            <w:bottom w:val="none" w:sz="0" w:space="0" w:color="auto"/>
            <w:right w:val="none" w:sz="0" w:space="0" w:color="auto"/>
          </w:divBdr>
        </w:div>
        <w:div w:id="1357079356">
          <w:marLeft w:val="0"/>
          <w:marRight w:val="0"/>
          <w:marTop w:val="0"/>
          <w:marBottom w:val="0"/>
          <w:divBdr>
            <w:top w:val="none" w:sz="0" w:space="0" w:color="auto"/>
            <w:left w:val="none" w:sz="0" w:space="0" w:color="auto"/>
            <w:bottom w:val="none" w:sz="0" w:space="0" w:color="auto"/>
            <w:right w:val="none" w:sz="0" w:space="0" w:color="auto"/>
          </w:divBdr>
        </w:div>
        <w:div w:id="1363827084">
          <w:marLeft w:val="0"/>
          <w:marRight w:val="0"/>
          <w:marTop w:val="0"/>
          <w:marBottom w:val="0"/>
          <w:divBdr>
            <w:top w:val="none" w:sz="0" w:space="0" w:color="auto"/>
            <w:left w:val="none" w:sz="0" w:space="0" w:color="auto"/>
            <w:bottom w:val="none" w:sz="0" w:space="0" w:color="auto"/>
            <w:right w:val="none" w:sz="0" w:space="0" w:color="auto"/>
          </w:divBdr>
        </w:div>
        <w:div w:id="1399595200">
          <w:marLeft w:val="0"/>
          <w:marRight w:val="0"/>
          <w:marTop w:val="0"/>
          <w:marBottom w:val="0"/>
          <w:divBdr>
            <w:top w:val="none" w:sz="0" w:space="0" w:color="auto"/>
            <w:left w:val="none" w:sz="0" w:space="0" w:color="auto"/>
            <w:bottom w:val="none" w:sz="0" w:space="0" w:color="auto"/>
            <w:right w:val="none" w:sz="0" w:space="0" w:color="auto"/>
          </w:divBdr>
        </w:div>
        <w:div w:id="1408305807">
          <w:marLeft w:val="0"/>
          <w:marRight w:val="0"/>
          <w:marTop w:val="0"/>
          <w:marBottom w:val="0"/>
          <w:divBdr>
            <w:top w:val="none" w:sz="0" w:space="0" w:color="auto"/>
            <w:left w:val="none" w:sz="0" w:space="0" w:color="auto"/>
            <w:bottom w:val="none" w:sz="0" w:space="0" w:color="auto"/>
            <w:right w:val="none" w:sz="0" w:space="0" w:color="auto"/>
          </w:divBdr>
        </w:div>
        <w:div w:id="1449550325">
          <w:marLeft w:val="0"/>
          <w:marRight w:val="0"/>
          <w:marTop w:val="0"/>
          <w:marBottom w:val="0"/>
          <w:divBdr>
            <w:top w:val="none" w:sz="0" w:space="0" w:color="auto"/>
            <w:left w:val="none" w:sz="0" w:space="0" w:color="auto"/>
            <w:bottom w:val="none" w:sz="0" w:space="0" w:color="auto"/>
            <w:right w:val="none" w:sz="0" w:space="0" w:color="auto"/>
          </w:divBdr>
        </w:div>
        <w:div w:id="1478255407">
          <w:marLeft w:val="0"/>
          <w:marRight w:val="0"/>
          <w:marTop w:val="0"/>
          <w:marBottom w:val="0"/>
          <w:divBdr>
            <w:top w:val="none" w:sz="0" w:space="0" w:color="auto"/>
            <w:left w:val="none" w:sz="0" w:space="0" w:color="auto"/>
            <w:bottom w:val="none" w:sz="0" w:space="0" w:color="auto"/>
            <w:right w:val="none" w:sz="0" w:space="0" w:color="auto"/>
          </w:divBdr>
        </w:div>
        <w:div w:id="1491094330">
          <w:marLeft w:val="0"/>
          <w:marRight w:val="0"/>
          <w:marTop w:val="0"/>
          <w:marBottom w:val="0"/>
          <w:divBdr>
            <w:top w:val="none" w:sz="0" w:space="0" w:color="auto"/>
            <w:left w:val="none" w:sz="0" w:space="0" w:color="auto"/>
            <w:bottom w:val="none" w:sz="0" w:space="0" w:color="auto"/>
            <w:right w:val="none" w:sz="0" w:space="0" w:color="auto"/>
          </w:divBdr>
        </w:div>
        <w:div w:id="1492140659">
          <w:marLeft w:val="0"/>
          <w:marRight w:val="0"/>
          <w:marTop w:val="0"/>
          <w:marBottom w:val="0"/>
          <w:divBdr>
            <w:top w:val="none" w:sz="0" w:space="0" w:color="auto"/>
            <w:left w:val="none" w:sz="0" w:space="0" w:color="auto"/>
            <w:bottom w:val="none" w:sz="0" w:space="0" w:color="auto"/>
            <w:right w:val="none" w:sz="0" w:space="0" w:color="auto"/>
          </w:divBdr>
        </w:div>
        <w:div w:id="1533420066">
          <w:marLeft w:val="0"/>
          <w:marRight w:val="0"/>
          <w:marTop w:val="0"/>
          <w:marBottom w:val="0"/>
          <w:divBdr>
            <w:top w:val="none" w:sz="0" w:space="0" w:color="auto"/>
            <w:left w:val="none" w:sz="0" w:space="0" w:color="auto"/>
            <w:bottom w:val="none" w:sz="0" w:space="0" w:color="auto"/>
            <w:right w:val="none" w:sz="0" w:space="0" w:color="auto"/>
          </w:divBdr>
        </w:div>
        <w:div w:id="1536505388">
          <w:marLeft w:val="0"/>
          <w:marRight w:val="0"/>
          <w:marTop w:val="0"/>
          <w:marBottom w:val="0"/>
          <w:divBdr>
            <w:top w:val="none" w:sz="0" w:space="0" w:color="auto"/>
            <w:left w:val="none" w:sz="0" w:space="0" w:color="auto"/>
            <w:bottom w:val="none" w:sz="0" w:space="0" w:color="auto"/>
            <w:right w:val="none" w:sz="0" w:space="0" w:color="auto"/>
          </w:divBdr>
        </w:div>
        <w:div w:id="1607807549">
          <w:marLeft w:val="0"/>
          <w:marRight w:val="0"/>
          <w:marTop w:val="0"/>
          <w:marBottom w:val="0"/>
          <w:divBdr>
            <w:top w:val="none" w:sz="0" w:space="0" w:color="auto"/>
            <w:left w:val="none" w:sz="0" w:space="0" w:color="auto"/>
            <w:bottom w:val="none" w:sz="0" w:space="0" w:color="auto"/>
            <w:right w:val="none" w:sz="0" w:space="0" w:color="auto"/>
          </w:divBdr>
        </w:div>
        <w:div w:id="1622690213">
          <w:marLeft w:val="0"/>
          <w:marRight w:val="0"/>
          <w:marTop w:val="0"/>
          <w:marBottom w:val="0"/>
          <w:divBdr>
            <w:top w:val="none" w:sz="0" w:space="0" w:color="auto"/>
            <w:left w:val="none" w:sz="0" w:space="0" w:color="auto"/>
            <w:bottom w:val="none" w:sz="0" w:space="0" w:color="auto"/>
            <w:right w:val="none" w:sz="0" w:space="0" w:color="auto"/>
          </w:divBdr>
        </w:div>
        <w:div w:id="1677540255">
          <w:marLeft w:val="0"/>
          <w:marRight w:val="0"/>
          <w:marTop w:val="0"/>
          <w:marBottom w:val="0"/>
          <w:divBdr>
            <w:top w:val="none" w:sz="0" w:space="0" w:color="auto"/>
            <w:left w:val="none" w:sz="0" w:space="0" w:color="auto"/>
            <w:bottom w:val="none" w:sz="0" w:space="0" w:color="auto"/>
            <w:right w:val="none" w:sz="0" w:space="0" w:color="auto"/>
          </w:divBdr>
        </w:div>
        <w:div w:id="1752696985">
          <w:marLeft w:val="0"/>
          <w:marRight w:val="0"/>
          <w:marTop w:val="0"/>
          <w:marBottom w:val="0"/>
          <w:divBdr>
            <w:top w:val="none" w:sz="0" w:space="0" w:color="auto"/>
            <w:left w:val="none" w:sz="0" w:space="0" w:color="auto"/>
            <w:bottom w:val="none" w:sz="0" w:space="0" w:color="auto"/>
            <w:right w:val="none" w:sz="0" w:space="0" w:color="auto"/>
          </w:divBdr>
        </w:div>
        <w:div w:id="1807159640">
          <w:marLeft w:val="0"/>
          <w:marRight w:val="0"/>
          <w:marTop w:val="0"/>
          <w:marBottom w:val="0"/>
          <w:divBdr>
            <w:top w:val="none" w:sz="0" w:space="0" w:color="auto"/>
            <w:left w:val="none" w:sz="0" w:space="0" w:color="auto"/>
            <w:bottom w:val="none" w:sz="0" w:space="0" w:color="auto"/>
            <w:right w:val="none" w:sz="0" w:space="0" w:color="auto"/>
          </w:divBdr>
        </w:div>
        <w:div w:id="1821535921">
          <w:marLeft w:val="0"/>
          <w:marRight w:val="0"/>
          <w:marTop w:val="0"/>
          <w:marBottom w:val="0"/>
          <w:divBdr>
            <w:top w:val="none" w:sz="0" w:space="0" w:color="auto"/>
            <w:left w:val="none" w:sz="0" w:space="0" w:color="auto"/>
            <w:bottom w:val="none" w:sz="0" w:space="0" w:color="auto"/>
            <w:right w:val="none" w:sz="0" w:space="0" w:color="auto"/>
          </w:divBdr>
        </w:div>
        <w:div w:id="1849518353">
          <w:marLeft w:val="0"/>
          <w:marRight w:val="0"/>
          <w:marTop w:val="0"/>
          <w:marBottom w:val="0"/>
          <w:divBdr>
            <w:top w:val="none" w:sz="0" w:space="0" w:color="auto"/>
            <w:left w:val="none" w:sz="0" w:space="0" w:color="auto"/>
            <w:bottom w:val="none" w:sz="0" w:space="0" w:color="auto"/>
            <w:right w:val="none" w:sz="0" w:space="0" w:color="auto"/>
          </w:divBdr>
        </w:div>
        <w:div w:id="1858078371">
          <w:marLeft w:val="0"/>
          <w:marRight w:val="0"/>
          <w:marTop w:val="0"/>
          <w:marBottom w:val="0"/>
          <w:divBdr>
            <w:top w:val="none" w:sz="0" w:space="0" w:color="auto"/>
            <w:left w:val="none" w:sz="0" w:space="0" w:color="auto"/>
            <w:bottom w:val="none" w:sz="0" w:space="0" w:color="auto"/>
            <w:right w:val="none" w:sz="0" w:space="0" w:color="auto"/>
          </w:divBdr>
        </w:div>
        <w:div w:id="1858351720">
          <w:marLeft w:val="0"/>
          <w:marRight w:val="0"/>
          <w:marTop w:val="0"/>
          <w:marBottom w:val="0"/>
          <w:divBdr>
            <w:top w:val="none" w:sz="0" w:space="0" w:color="auto"/>
            <w:left w:val="none" w:sz="0" w:space="0" w:color="auto"/>
            <w:bottom w:val="none" w:sz="0" w:space="0" w:color="auto"/>
            <w:right w:val="none" w:sz="0" w:space="0" w:color="auto"/>
          </w:divBdr>
        </w:div>
        <w:div w:id="1900507622">
          <w:marLeft w:val="0"/>
          <w:marRight w:val="0"/>
          <w:marTop w:val="0"/>
          <w:marBottom w:val="0"/>
          <w:divBdr>
            <w:top w:val="none" w:sz="0" w:space="0" w:color="auto"/>
            <w:left w:val="none" w:sz="0" w:space="0" w:color="auto"/>
            <w:bottom w:val="none" w:sz="0" w:space="0" w:color="auto"/>
            <w:right w:val="none" w:sz="0" w:space="0" w:color="auto"/>
          </w:divBdr>
        </w:div>
        <w:div w:id="1952585518">
          <w:marLeft w:val="0"/>
          <w:marRight w:val="0"/>
          <w:marTop w:val="0"/>
          <w:marBottom w:val="0"/>
          <w:divBdr>
            <w:top w:val="none" w:sz="0" w:space="0" w:color="auto"/>
            <w:left w:val="none" w:sz="0" w:space="0" w:color="auto"/>
            <w:bottom w:val="none" w:sz="0" w:space="0" w:color="auto"/>
            <w:right w:val="none" w:sz="0" w:space="0" w:color="auto"/>
          </w:divBdr>
        </w:div>
        <w:div w:id="1954169142">
          <w:marLeft w:val="0"/>
          <w:marRight w:val="0"/>
          <w:marTop w:val="0"/>
          <w:marBottom w:val="0"/>
          <w:divBdr>
            <w:top w:val="none" w:sz="0" w:space="0" w:color="auto"/>
            <w:left w:val="none" w:sz="0" w:space="0" w:color="auto"/>
            <w:bottom w:val="none" w:sz="0" w:space="0" w:color="auto"/>
            <w:right w:val="none" w:sz="0" w:space="0" w:color="auto"/>
          </w:divBdr>
        </w:div>
        <w:div w:id="1992706493">
          <w:marLeft w:val="0"/>
          <w:marRight w:val="0"/>
          <w:marTop w:val="0"/>
          <w:marBottom w:val="0"/>
          <w:divBdr>
            <w:top w:val="none" w:sz="0" w:space="0" w:color="auto"/>
            <w:left w:val="none" w:sz="0" w:space="0" w:color="auto"/>
            <w:bottom w:val="none" w:sz="0" w:space="0" w:color="auto"/>
            <w:right w:val="none" w:sz="0" w:space="0" w:color="auto"/>
          </w:divBdr>
        </w:div>
        <w:div w:id="2029872793">
          <w:marLeft w:val="0"/>
          <w:marRight w:val="0"/>
          <w:marTop w:val="0"/>
          <w:marBottom w:val="0"/>
          <w:divBdr>
            <w:top w:val="none" w:sz="0" w:space="0" w:color="auto"/>
            <w:left w:val="none" w:sz="0" w:space="0" w:color="auto"/>
            <w:bottom w:val="none" w:sz="0" w:space="0" w:color="auto"/>
            <w:right w:val="none" w:sz="0" w:space="0" w:color="auto"/>
          </w:divBdr>
        </w:div>
        <w:div w:id="2040736012">
          <w:marLeft w:val="0"/>
          <w:marRight w:val="0"/>
          <w:marTop w:val="0"/>
          <w:marBottom w:val="0"/>
          <w:divBdr>
            <w:top w:val="none" w:sz="0" w:space="0" w:color="auto"/>
            <w:left w:val="none" w:sz="0" w:space="0" w:color="auto"/>
            <w:bottom w:val="none" w:sz="0" w:space="0" w:color="auto"/>
            <w:right w:val="none" w:sz="0" w:space="0" w:color="auto"/>
          </w:divBdr>
        </w:div>
        <w:div w:id="2063941706">
          <w:marLeft w:val="0"/>
          <w:marRight w:val="0"/>
          <w:marTop w:val="0"/>
          <w:marBottom w:val="0"/>
          <w:divBdr>
            <w:top w:val="none" w:sz="0" w:space="0" w:color="auto"/>
            <w:left w:val="none" w:sz="0" w:space="0" w:color="auto"/>
            <w:bottom w:val="none" w:sz="0" w:space="0" w:color="auto"/>
            <w:right w:val="none" w:sz="0" w:space="0" w:color="auto"/>
          </w:divBdr>
        </w:div>
        <w:div w:id="2075274482">
          <w:marLeft w:val="0"/>
          <w:marRight w:val="0"/>
          <w:marTop w:val="0"/>
          <w:marBottom w:val="0"/>
          <w:divBdr>
            <w:top w:val="none" w:sz="0" w:space="0" w:color="auto"/>
            <w:left w:val="none" w:sz="0" w:space="0" w:color="auto"/>
            <w:bottom w:val="none" w:sz="0" w:space="0" w:color="auto"/>
            <w:right w:val="none" w:sz="0" w:space="0" w:color="auto"/>
          </w:divBdr>
        </w:div>
        <w:div w:id="2112043477">
          <w:marLeft w:val="0"/>
          <w:marRight w:val="0"/>
          <w:marTop w:val="0"/>
          <w:marBottom w:val="0"/>
          <w:divBdr>
            <w:top w:val="none" w:sz="0" w:space="0" w:color="auto"/>
            <w:left w:val="none" w:sz="0" w:space="0" w:color="auto"/>
            <w:bottom w:val="none" w:sz="0" w:space="0" w:color="auto"/>
            <w:right w:val="none" w:sz="0" w:space="0" w:color="auto"/>
          </w:divBdr>
        </w:div>
      </w:divsChild>
    </w:div>
    <w:div w:id="1994406250">
      <w:bodyDiv w:val="1"/>
      <w:marLeft w:val="0"/>
      <w:marRight w:val="0"/>
      <w:marTop w:val="0"/>
      <w:marBottom w:val="0"/>
      <w:divBdr>
        <w:top w:val="none" w:sz="0" w:space="0" w:color="auto"/>
        <w:left w:val="none" w:sz="0" w:space="0" w:color="auto"/>
        <w:bottom w:val="none" w:sz="0" w:space="0" w:color="auto"/>
        <w:right w:val="none" w:sz="0" w:space="0" w:color="auto"/>
      </w:divBdr>
    </w:div>
    <w:div w:id="1995602411">
      <w:bodyDiv w:val="1"/>
      <w:marLeft w:val="0"/>
      <w:marRight w:val="0"/>
      <w:marTop w:val="0"/>
      <w:marBottom w:val="0"/>
      <w:divBdr>
        <w:top w:val="none" w:sz="0" w:space="0" w:color="auto"/>
        <w:left w:val="none" w:sz="0" w:space="0" w:color="auto"/>
        <w:bottom w:val="none" w:sz="0" w:space="0" w:color="auto"/>
        <w:right w:val="none" w:sz="0" w:space="0" w:color="auto"/>
      </w:divBdr>
    </w:div>
    <w:div w:id="1996571107">
      <w:bodyDiv w:val="1"/>
      <w:marLeft w:val="0"/>
      <w:marRight w:val="0"/>
      <w:marTop w:val="0"/>
      <w:marBottom w:val="0"/>
      <w:divBdr>
        <w:top w:val="none" w:sz="0" w:space="0" w:color="auto"/>
        <w:left w:val="none" w:sz="0" w:space="0" w:color="auto"/>
        <w:bottom w:val="none" w:sz="0" w:space="0" w:color="auto"/>
        <w:right w:val="none" w:sz="0" w:space="0" w:color="auto"/>
      </w:divBdr>
    </w:div>
    <w:div w:id="2000033915">
      <w:bodyDiv w:val="1"/>
      <w:marLeft w:val="0"/>
      <w:marRight w:val="0"/>
      <w:marTop w:val="0"/>
      <w:marBottom w:val="0"/>
      <w:divBdr>
        <w:top w:val="none" w:sz="0" w:space="0" w:color="auto"/>
        <w:left w:val="none" w:sz="0" w:space="0" w:color="auto"/>
        <w:bottom w:val="none" w:sz="0" w:space="0" w:color="auto"/>
        <w:right w:val="none" w:sz="0" w:space="0" w:color="auto"/>
      </w:divBdr>
    </w:div>
    <w:div w:id="2000618954">
      <w:bodyDiv w:val="1"/>
      <w:marLeft w:val="0"/>
      <w:marRight w:val="0"/>
      <w:marTop w:val="0"/>
      <w:marBottom w:val="0"/>
      <w:divBdr>
        <w:top w:val="none" w:sz="0" w:space="0" w:color="auto"/>
        <w:left w:val="none" w:sz="0" w:space="0" w:color="auto"/>
        <w:bottom w:val="none" w:sz="0" w:space="0" w:color="auto"/>
        <w:right w:val="none" w:sz="0" w:space="0" w:color="auto"/>
      </w:divBdr>
    </w:div>
    <w:div w:id="2001536665">
      <w:bodyDiv w:val="1"/>
      <w:marLeft w:val="0"/>
      <w:marRight w:val="0"/>
      <w:marTop w:val="0"/>
      <w:marBottom w:val="0"/>
      <w:divBdr>
        <w:top w:val="none" w:sz="0" w:space="0" w:color="auto"/>
        <w:left w:val="none" w:sz="0" w:space="0" w:color="auto"/>
        <w:bottom w:val="none" w:sz="0" w:space="0" w:color="auto"/>
        <w:right w:val="none" w:sz="0" w:space="0" w:color="auto"/>
      </w:divBdr>
    </w:div>
    <w:div w:id="2002851257">
      <w:bodyDiv w:val="1"/>
      <w:marLeft w:val="0"/>
      <w:marRight w:val="0"/>
      <w:marTop w:val="0"/>
      <w:marBottom w:val="0"/>
      <w:divBdr>
        <w:top w:val="none" w:sz="0" w:space="0" w:color="auto"/>
        <w:left w:val="none" w:sz="0" w:space="0" w:color="auto"/>
        <w:bottom w:val="none" w:sz="0" w:space="0" w:color="auto"/>
        <w:right w:val="none" w:sz="0" w:space="0" w:color="auto"/>
      </w:divBdr>
    </w:div>
    <w:div w:id="2003701513">
      <w:bodyDiv w:val="1"/>
      <w:marLeft w:val="0"/>
      <w:marRight w:val="0"/>
      <w:marTop w:val="0"/>
      <w:marBottom w:val="0"/>
      <w:divBdr>
        <w:top w:val="none" w:sz="0" w:space="0" w:color="auto"/>
        <w:left w:val="none" w:sz="0" w:space="0" w:color="auto"/>
        <w:bottom w:val="none" w:sz="0" w:space="0" w:color="auto"/>
        <w:right w:val="none" w:sz="0" w:space="0" w:color="auto"/>
      </w:divBdr>
    </w:div>
    <w:div w:id="2005427421">
      <w:bodyDiv w:val="1"/>
      <w:marLeft w:val="0"/>
      <w:marRight w:val="0"/>
      <w:marTop w:val="0"/>
      <w:marBottom w:val="0"/>
      <w:divBdr>
        <w:top w:val="none" w:sz="0" w:space="0" w:color="auto"/>
        <w:left w:val="none" w:sz="0" w:space="0" w:color="auto"/>
        <w:bottom w:val="none" w:sz="0" w:space="0" w:color="auto"/>
        <w:right w:val="none" w:sz="0" w:space="0" w:color="auto"/>
      </w:divBdr>
    </w:div>
    <w:div w:id="2006542218">
      <w:bodyDiv w:val="1"/>
      <w:marLeft w:val="0"/>
      <w:marRight w:val="0"/>
      <w:marTop w:val="0"/>
      <w:marBottom w:val="0"/>
      <w:divBdr>
        <w:top w:val="none" w:sz="0" w:space="0" w:color="auto"/>
        <w:left w:val="none" w:sz="0" w:space="0" w:color="auto"/>
        <w:bottom w:val="none" w:sz="0" w:space="0" w:color="auto"/>
        <w:right w:val="none" w:sz="0" w:space="0" w:color="auto"/>
      </w:divBdr>
      <w:divsChild>
        <w:div w:id="4404044">
          <w:marLeft w:val="0"/>
          <w:marRight w:val="0"/>
          <w:marTop w:val="0"/>
          <w:marBottom w:val="0"/>
          <w:divBdr>
            <w:top w:val="none" w:sz="0" w:space="0" w:color="auto"/>
            <w:left w:val="none" w:sz="0" w:space="0" w:color="auto"/>
            <w:bottom w:val="none" w:sz="0" w:space="0" w:color="auto"/>
            <w:right w:val="none" w:sz="0" w:space="0" w:color="auto"/>
          </w:divBdr>
        </w:div>
        <w:div w:id="16085155">
          <w:marLeft w:val="0"/>
          <w:marRight w:val="0"/>
          <w:marTop w:val="0"/>
          <w:marBottom w:val="0"/>
          <w:divBdr>
            <w:top w:val="none" w:sz="0" w:space="0" w:color="auto"/>
            <w:left w:val="none" w:sz="0" w:space="0" w:color="auto"/>
            <w:bottom w:val="none" w:sz="0" w:space="0" w:color="auto"/>
            <w:right w:val="none" w:sz="0" w:space="0" w:color="auto"/>
          </w:divBdr>
        </w:div>
        <w:div w:id="17974262">
          <w:marLeft w:val="0"/>
          <w:marRight w:val="0"/>
          <w:marTop w:val="0"/>
          <w:marBottom w:val="0"/>
          <w:divBdr>
            <w:top w:val="none" w:sz="0" w:space="0" w:color="auto"/>
            <w:left w:val="none" w:sz="0" w:space="0" w:color="auto"/>
            <w:bottom w:val="none" w:sz="0" w:space="0" w:color="auto"/>
            <w:right w:val="none" w:sz="0" w:space="0" w:color="auto"/>
          </w:divBdr>
        </w:div>
        <w:div w:id="143937367">
          <w:marLeft w:val="0"/>
          <w:marRight w:val="0"/>
          <w:marTop w:val="0"/>
          <w:marBottom w:val="0"/>
          <w:divBdr>
            <w:top w:val="none" w:sz="0" w:space="0" w:color="auto"/>
            <w:left w:val="none" w:sz="0" w:space="0" w:color="auto"/>
            <w:bottom w:val="none" w:sz="0" w:space="0" w:color="auto"/>
            <w:right w:val="none" w:sz="0" w:space="0" w:color="auto"/>
          </w:divBdr>
        </w:div>
        <w:div w:id="187253539">
          <w:marLeft w:val="0"/>
          <w:marRight w:val="0"/>
          <w:marTop w:val="0"/>
          <w:marBottom w:val="0"/>
          <w:divBdr>
            <w:top w:val="none" w:sz="0" w:space="0" w:color="auto"/>
            <w:left w:val="none" w:sz="0" w:space="0" w:color="auto"/>
            <w:bottom w:val="none" w:sz="0" w:space="0" w:color="auto"/>
            <w:right w:val="none" w:sz="0" w:space="0" w:color="auto"/>
          </w:divBdr>
        </w:div>
        <w:div w:id="230626126">
          <w:marLeft w:val="0"/>
          <w:marRight w:val="0"/>
          <w:marTop w:val="0"/>
          <w:marBottom w:val="0"/>
          <w:divBdr>
            <w:top w:val="none" w:sz="0" w:space="0" w:color="auto"/>
            <w:left w:val="none" w:sz="0" w:space="0" w:color="auto"/>
            <w:bottom w:val="none" w:sz="0" w:space="0" w:color="auto"/>
            <w:right w:val="none" w:sz="0" w:space="0" w:color="auto"/>
          </w:divBdr>
        </w:div>
        <w:div w:id="253561655">
          <w:marLeft w:val="0"/>
          <w:marRight w:val="0"/>
          <w:marTop w:val="0"/>
          <w:marBottom w:val="0"/>
          <w:divBdr>
            <w:top w:val="none" w:sz="0" w:space="0" w:color="auto"/>
            <w:left w:val="none" w:sz="0" w:space="0" w:color="auto"/>
            <w:bottom w:val="none" w:sz="0" w:space="0" w:color="auto"/>
            <w:right w:val="none" w:sz="0" w:space="0" w:color="auto"/>
          </w:divBdr>
        </w:div>
        <w:div w:id="337536363">
          <w:marLeft w:val="0"/>
          <w:marRight w:val="0"/>
          <w:marTop w:val="0"/>
          <w:marBottom w:val="0"/>
          <w:divBdr>
            <w:top w:val="none" w:sz="0" w:space="0" w:color="auto"/>
            <w:left w:val="none" w:sz="0" w:space="0" w:color="auto"/>
            <w:bottom w:val="none" w:sz="0" w:space="0" w:color="auto"/>
            <w:right w:val="none" w:sz="0" w:space="0" w:color="auto"/>
          </w:divBdr>
        </w:div>
        <w:div w:id="375087128">
          <w:marLeft w:val="0"/>
          <w:marRight w:val="0"/>
          <w:marTop w:val="0"/>
          <w:marBottom w:val="0"/>
          <w:divBdr>
            <w:top w:val="none" w:sz="0" w:space="0" w:color="auto"/>
            <w:left w:val="none" w:sz="0" w:space="0" w:color="auto"/>
            <w:bottom w:val="none" w:sz="0" w:space="0" w:color="auto"/>
            <w:right w:val="none" w:sz="0" w:space="0" w:color="auto"/>
          </w:divBdr>
        </w:div>
        <w:div w:id="395323487">
          <w:marLeft w:val="0"/>
          <w:marRight w:val="0"/>
          <w:marTop w:val="0"/>
          <w:marBottom w:val="0"/>
          <w:divBdr>
            <w:top w:val="none" w:sz="0" w:space="0" w:color="auto"/>
            <w:left w:val="none" w:sz="0" w:space="0" w:color="auto"/>
            <w:bottom w:val="none" w:sz="0" w:space="0" w:color="auto"/>
            <w:right w:val="none" w:sz="0" w:space="0" w:color="auto"/>
          </w:divBdr>
        </w:div>
        <w:div w:id="405886349">
          <w:marLeft w:val="0"/>
          <w:marRight w:val="0"/>
          <w:marTop w:val="0"/>
          <w:marBottom w:val="0"/>
          <w:divBdr>
            <w:top w:val="none" w:sz="0" w:space="0" w:color="auto"/>
            <w:left w:val="none" w:sz="0" w:space="0" w:color="auto"/>
            <w:bottom w:val="none" w:sz="0" w:space="0" w:color="auto"/>
            <w:right w:val="none" w:sz="0" w:space="0" w:color="auto"/>
          </w:divBdr>
        </w:div>
        <w:div w:id="427234162">
          <w:marLeft w:val="0"/>
          <w:marRight w:val="0"/>
          <w:marTop w:val="0"/>
          <w:marBottom w:val="0"/>
          <w:divBdr>
            <w:top w:val="none" w:sz="0" w:space="0" w:color="auto"/>
            <w:left w:val="none" w:sz="0" w:space="0" w:color="auto"/>
            <w:bottom w:val="none" w:sz="0" w:space="0" w:color="auto"/>
            <w:right w:val="none" w:sz="0" w:space="0" w:color="auto"/>
          </w:divBdr>
        </w:div>
        <w:div w:id="475418629">
          <w:marLeft w:val="0"/>
          <w:marRight w:val="0"/>
          <w:marTop w:val="0"/>
          <w:marBottom w:val="0"/>
          <w:divBdr>
            <w:top w:val="none" w:sz="0" w:space="0" w:color="auto"/>
            <w:left w:val="none" w:sz="0" w:space="0" w:color="auto"/>
            <w:bottom w:val="none" w:sz="0" w:space="0" w:color="auto"/>
            <w:right w:val="none" w:sz="0" w:space="0" w:color="auto"/>
          </w:divBdr>
        </w:div>
        <w:div w:id="480194942">
          <w:marLeft w:val="0"/>
          <w:marRight w:val="0"/>
          <w:marTop w:val="0"/>
          <w:marBottom w:val="0"/>
          <w:divBdr>
            <w:top w:val="none" w:sz="0" w:space="0" w:color="auto"/>
            <w:left w:val="none" w:sz="0" w:space="0" w:color="auto"/>
            <w:bottom w:val="none" w:sz="0" w:space="0" w:color="auto"/>
            <w:right w:val="none" w:sz="0" w:space="0" w:color="auto"/>
          </w:divBdr>
        </w:div>
        <w:div w:id="484055658">
          <w:marLeft w:val="0"/>
          <w:marRight w:val="0"/>
          <w:marTop w:val="0"/>
          <w:marBottom w:val="0"/>
          <w:divBdr>
            <w:top w:val="none" w:sz="0" w:space="0" w:color="auto"/>
            <w:left w:val="none" w:sz="0" w:space="0" w:color="auto"/>
            <w:bottom w:val="none" w:sz="0" w:space="0" w:color="auto"/>
            <w:right w:val="none" w:sz="0" w:space="0" w:color="auto"/>
          </w:divBdr>
        </w:div>
        <w:div w:id="567958705">
          <w:marLeft w:val="0"/>
          <w:marRight w:val="0"/>
          <w:marTop w:val="0"/>
          <w:marBottom w:val="0"/>
          <w:divBdr>
            <w:top w:val="none" w:sz="0" w:space="0" w:color="auto"/>
            <w:left w:val="none" w:sz="0" w:space="0" w:color="auto"/>
            <w:bottom w:val="none" w:sz="0" w:space="0" w:color="auto"/>
            <w:right w:val="none" w:sz="0" w:space="0" w:color="auto"/>
          </w:divBdr>
        </w:div>
        <w:div w:id="573856078">
          <w:marLeft w:val="0"/>
          <w:marRight w:val="0"/>
          <w:marTop w:val="0"/>
          <w:marBottom w:val="0"/>
          <w:divBdr>
            <w:top w:val="none" w:sz="0" w:space="0" w:color="auto"/>
            <w:left w:val="none" w:sz="0" w:space="0" w:color="auto"/>
            <w:bottom w:val="none" w:sz="0" w:space="0" w:color="auto"/>
            <w:right w:val="none" w:sz="0" w:space="0" w:color="auto"/>
          </w:divBdr>
        </w:div>
        <w:div w:id="586038428">
          <w:marLeft w:val="0"/>
          <w:marRight w:val="0"/>
          <w:marTop w:val="0"/>
          <w:marBottom w:val="0"/>
          <w:divBdr>
            <w:top w:val="none" w:sz="0" w:space="0" w:color="auto"/>
            <w:left w:val="none" w:sz="0" w:space="0" w:color="auto"/>
            <w:bottom w:val="none" w:sz="0" w:space="0" w:color="auto"/>
            <w:right w:val="none" w:sz="0" w:space="0" w:color="auto"/>
          </w:divBdr>
        </w:div>
        <w:div w:id="588195126">
          <w:marLeft w:val="0"/>
          <w:marRight w:val="0"/>
          <w:marTop w:val="0"/>
          <w:marBottom w:val="0"/>
          <w:divBdr>
            <w:top w:val="none" w:sz="0" w:space="0" w:color="auto"/>
            <w:left w:val="none" w:sz="0" w:space="0" w:color="auto"/>
            <w:bottom w:val="none" w:sz="0" w:space="0" w:color="auto"/>
            <w:right w:val="none" w:sz="0" w:space="0" w:color="auto"/>
          </w:divBdr>
        </w:div>
        <w:div w:id="618803637">
          <w:marLeft w:val="0"/>
          <w:marRight w:val="0"/>
          <w:marTop w:val="0"/>
          <w:marBottom w:val="0"/>
          <w:divBdr>
            <w:top w:val="none" w:sz="0" w:space="0" w:color="auto"/>
            <w:left w:val="none" w:sz="0" w:space="0" w:color="auto"/>
            <w:bottom w:val="none" w:sz="0" w:space="0" w:color="auto"/>
            <w:right w:val="none" w:sz="0" w:space="0" w:color="auto"/>
          </w:divBdr>
        </w:div>
        <w:div w:id="636254289">
          <w:marLeft w:val="0"/>
          <w:marRight w:val="0"/>
          <w:marTop w:val="0"/>
          <w:marBottom w:val="0"/>
          <w:divBdr>
            <w:top w:val="none" w:sz="0" w:space="0" w:color="auto"/>
            <w:left w:val="none" w:sz="0" w:space="0" w:color="auto"/>
            <w:bottom w:val="none" w:sz="0" w:space="0" w:color="auto"/>
            <w:right w:val="none" w:sz="0" w:space="0" w:color="auto"/>
          </w:divBdr>
        </w:div>
        <w:div w:id="656802847">
          <w:marLeft w:val="0"/>
          <w:marRight w:val="0"/>
          <w:marTop w:val="0"/>
          <w:marBottom w:val="0"/>
          <w:divBdr>
            <w:top w:val="none" w:sz="0" w:space="0" w:color="auto"/>
            <w:left w:val="none" w:sz="0" w:space="0" w:color="auto"/>
            <w:bottom w:val="none" w:sz="0" w:space="0" w:color="auto"/>
            <w:right w:val="none" w:sz="0" w:space="0" w:color="auto"/>
          </w:divBdr>
        </w:div>
        <w:div w:id="803157181">
          <w:marLeft w:val="0"/>
          <w:marRight w:val="0"/>
          <w:marTop w:val="0"/>
          <w:marBottom w:val="0"/>
          <w:divBdr>
            <w:top w:val="none" w:sz="0" w:space="0" w:color="auto"/>
            <w:left w:val="none" w:sz="0" w:space="0" w:color="auto"/>
            <w:bottom w:val="none" w:sz="0" w:space="0" w:color="auto"/>
            <w:right w:val="none" w:sz="0" w:space="0" w:color="auto"/>
          </w:divBdr>
        </w:div>
        <w:div w:id="831259217">
          <w:marLeft w:val="0"/>
          <w:marRight w:val="0"/>
          <w:marTop w:val="0"/>
          <w:marBottom w:val="0"/>
          <w:divBdr>
            <w:top w:val="none" w:sz="0" w:space="0" w:color="auto"/>
            <w:left w:val="none" w:sz="0" w:space="0" w:color="auto"/>
            <w:bottom w:val="none" w:sz="0" w:space="0" w:color="auto"/>
            <w:right w:val="none" w:sz="0" w:space="0" w:color="auto"/>
          </w:divBdr>
        </w:div>
        <w:div w:id="875193743">
          <w:marLeft w:val="0"/>
          <w:marRight w:val="0"/>
          <w:marTop w:val="0"/>
          <w:marBottom w:val="0"/>
          <w:divBdr>
            <w:top w:val="none" w:sz="0" w:space="0" w:color="auto"/>
            <w:left w:val="none" w:sz="0" w:space="0" w:color="auto"/>
            <w:bottom w:val="none" w:sz="0" w:space="0" w:color="auto"/>
            <w:right w:val="none" w:sz="0" w:space="0" w:color="auto"/>
          </w:divBdr>
        </w:div>
        <w:div w:id="903566849">
          <w:marLeft w:val="0"/>
          <w:marRight w:val="0"/>
          <w:marTop w:val="0"/>
          <w:marBottom w:val="0"/>
          <w:divBdr>
            <w:top w:val="none" w:sz="0" w:space="0" w:color="auto"/>
            <w:left w:val="none" w:sz="0" w:space="0" w:color="auto"/>
            <w:bottom w:val="none" w:sz="0" w:space="0" w:color="auto"/>
            <w:right w:val="none" w:sz="0" w:space="0" w:color="auto"/>
          </w:divBdr>
        </w:div>
        <w:div w:id="919485520">
          <w:marLeft w:val="0"/>
          <w:marRight w:val="0"/>
          <w:marTop w:val="0"/>
          <w:marBottom w:val="0"/>
          <w:divBdr>
            <w:top w:val="none" w:sz="0" w:space="0" w:color="auto"/>
            <w:left w:val="none" w:sz="0" w:space="0" w:color="auto"/>
            <w:bottom w:val="none" w:sz="0" w:space="0" w:color="auto"/>
            <w:right w:val="none" w:sz="0" w:space="0" w:color="auto"/>
          </w:divBdr>
        </w:div>
        <w:div w:id="921059795">
          <w:marLeft w:val="0"/>
          <w:marRight w:val="0"/>
          <w:marTop w:val="0"/>
          <w:marBottom w:val="0"/>
          <w:divBdr>
            <w:top w:val="none" w:sz="0" w:space="0" w:color="auto"/>
            <w:left w:val="none" w:sz="0" w:space="0" w:color="auto"/>
            <w:bottom w:val="none" w:sz="0" w:space="0" w:color="auto"/>
            <w:right w:val="none" w:sz="0" w:space="0" w:color="auto"/>
          </w:divBdr>
        </w:div>
        <w:div w:id="1048336741">
          <w:marLeft w:val="0"/>
          <w:marRight w:val="0"/>
          <w:marTop w:val="0"/>
          <w:marBottom w:val="0"/>
          <w:divBdr>
            <w:top w:val="none" w:sz="0" w:space="0" w:color="auto"/>
            <w:left w:val="none" w:sz="0" w:space="0" w:color="auto"/>
            <w:bottom w:val="none" w:sz="0" w:space="0" w:color="auto"/>
            <w:right w:val="none" w:sz="0" w:space="0" w:color="auto"/>
          </w:divBdr>
        </w:div>
        <w:div w:id="1056707446">
          <w:marLeft w:val="0"/>
          <w:marRight w:val="0"/>
          <w:marTop w:val="0"/>
          <w:marBottom w:val="0"/>
          <w:divBdr>
            <w:top w:val="none" w:sz="0" w:space="0" w:color="auto"/>
            <w:left w:val="none" w:sz="0" w:space="0" w:color="auto"/>
            <w:bottom w:val="none" w:sz="0" w:space="0" w:color="auto"/>
            <w:right w:val="none" w:sz="0" w:space="0" w:color="auto"/>
          </w:divBdr>
        </w:div>
        <w:div w:id="1062098626">
          <w:marLeft w:val="0"/>
          <w:marRight w:val="0"/>
          <w:marTop w:val="0"/>
          <w:marBottom w:val="0"/>
          <w:divBdr>
            <w:top w:val="none" w:sz="0" w:space="0" w:color="auto"/>
            <w:left w:val="none" w:sz="0" w:space="0" w:color="auto"/>
            <w:bottom w:val="none" w:sz="0" w:space="0" w:color="auto"/>
            <w:right w:val="none" w:sz="0" w:space="0" w:color="auto"/>
          </w:divBdr>
        </w:div>
        <w:div w:id="1143156548">
          <w:marLeft w:val="0"/>
          <w:marRight w:val="0"/>
          <w:marTop w:val="0"/>
          <w:marBottom w:val="0"/>
          <w:divBdr>
            <w:top w:val="none" w:sz="0" w:space="0" w:color="auto"/>
            <w:left w:val="none" w:sz="0" w:space="0" w:color="auto"/>
            <w:bottom w:val="none" w:sz="0" w:space="0" w:color="auto"/>
            <w:right w:val="none" w:sz="0" w:space="0" w:color="auto"/>
          </w:divBdr>
        </w:div>
        <w:div w:id="1157069028">
          <w:marLeft w:val="0"/>
          <w:marRight w:val="0"/>
          <w:marTop w:val="0"/>
          <w:marBottom w:val="0"/>
          <w:divBdr>
            <w:top w:val="none" w:sz="0" w:space="0" w:color="auto"/>
            <w:left w:val="none" w:sz="0" w:space="0" w:color="auto"/>
            <w:bottom w:val="none" w:sz="0" w:space="0" w:color="auto"/>
            <w:right w:val="none" w:sz="0" w:space="0" w:color="auto"/>
          </w:divBdr>
        </w:div>
        <w:div w:id="1229536990">
          <w:marLeft w:val="0"/>
          <w:marRight w:val="0"/>
          <w:marTop w:val="0"/>
          <w:marBottom w:val="0"/>
          <w:divBdr>
            <w:top w:val="none" w:sz="0" w:space="0" w:color="auto"/>
            <w:left w:val="none" w:sz="0" w:space="0" w:color="auto"/>
            <w:bottom w:val="none" w:sz="0" w:space="0" w:color="auto"/>
            <w:right w:val="none" w:sz="0" w:space="0" w:color="auto"/>
          </w:divBdr>
        </w:div>
        <w:div w:id="1317150012">
          <w:marLeft w:val="0"/>
          <w:marRight w:val="0"/>
          <w:marTop w:val="0"/>
          <w:marBottom w:val="0"/>
          <w:divBdr>
            <w:top w:val="none" w:sz="0" w:space="0" w:color="auto"/>
            <w:left w:val="none" w:sz="0" w:space="0" w:color="auto"/>
            <w:bottom w:val="none" w:sz="0" w:space="0" w:color="auto"/>
            <w:right w:val="none" w:sz="0" w:space="0" w:color="auto"/>
          </w:divBdr>
        </w:div>
        <w:div w:id="1340739149">
          <w:marLeft w:val="0"/>
          <w:marRight w:val="0"/>
          <w:marTop w:val="0"/>
          <w:marBottom w:val="0"/>
          <w:divBdr>
            <w:top w:val="none" w:sz="0" w:space="0" w:color="auto"/>
            <w:left w:val="none" w:sz="0" w:space="0" w:color="auto"/>
            <w:bottom w:val="none" w:sz="0" w:space="0" w:color="auto"/>
            <w:right w:val="none" w:sz="0" w:space="0" w:color="auto"/>
          </w:divBdr>
        </w:div>
        <w:div w:id="1390424140">
          <w:marLeft w:val="0"/>
          <w:marRight w:val="0"/>
          <w:marTop w:val="0"/>
          <w:marBottom w:val="0"/>
          <w:divBdr>
            <w:top w:val="none" w:sz="0" w:space="0" w:color="auto"/>
            <w:left w:val="none" w:sz="0" w:space="0" w:color="auto"/>
            <w:bottom w:val="none" w:sz="0" w:space="0" w:color="auto"/>
            <w:right w:val="none" w:sz="0" w:space="0" w:color="auto"/>
          </w:divBdr>
        </w:div>
        <w:div w:id="1393456780">
          <w:marLeft w:val="0"/>
          <w:marRight w:val="0"/>
          <w:marTop w:val="0"/>
          <w:marBottom w:val="0"/>
          <w:divBdr>
            <w:top w:val="none" w:sz="0" w:space="0" w:color="auto"/>
            <w:left w:val="none" w:sz="0" w:space="0" w:color="auto"/>
            <w:bottom w:val="none" w:sz="0" w:space="0" w:color="auto"/>
            <w:right w:val="none" w:sz="0" w:space="0" w:color="auto"/>
          </w:divBdr>
        </w:div>
        <w:div w:id="1405839524">
          <w:marLeft w:val="0"/>
          <w:marRight w:val="0"/>
          <w:marTop w:val="0"/>
          <w:marBottom w:val="0"/>
          <w:divBdr>
            <w:top w:val="none" w:sz="0" w:space="0" w:color="auto"/>
            <w:left w:val="none" w:sz="0" w:space="0" w:color="auto"/>
            <w:bottom w:val="none" w:sz="0" w:space="0" w:color="auto"/>
            <w:right w:val="none" w:sz="0" w:space="0" w:color="auto"/>
          </w:divBdr>
        </w:div>
        <w:div w:id="1478497191">
          <w:marLeft w:val="0"/>
          <w:marRight w:val="0"/>
          <w:marTop w:val="0"/>
          <w:marBottom w:val="0"/>
          <w:divBdr>
            <w:top w:val="none" w:sz="0" w:space="0" w:color="auto"/>
            <w:left w:val="none" w:sz="0" w:space="0" w:color="auto"/>
            <w:bottom w:val="none" w:sz="0" w:space="0" w:color="auto"/>
            <w:right w:val="none" w:sz="0" w:space="0" w:color="auto"/>
          </w:divBdr>
        </w:div>
        <w:div w:id="1540316568">
          <w:marLeft w:val="0"/>
          <w:marRight w:val="0"/>
          <w:marTop w:val="0"/>
          <w:marBottom w:val="0"/>
          <w:divBdr>
            <w:top w:val="none" w:sz="0" w:space="0" w:color="auto"/>
            <w:left w:val="none" w:sz="0" w:space="0" w:color="auto"/>
            <w:bottom w:val="none" w:sz="0" w:space="0" w:color="auto"/>
            <w:right w:val="none" w:sz="0" w:space="0" w:color="auto"/>
          </w:divBdr>
        </w:div>
        <w:div w:id="1577083893">
          <w:marLeft w:val="0"/>
          <w:marRight w:val="0"/>
          <w:marTop w:val="0"/>
          <w:marBottom w:val="0"/>
          <w:divBdr>
            <w:top w:val="none" w:sz="0" w:space="0" w:color="auto"/>
            <w:left w:val="none" w:sz="0" w:space="0" w:color="auto"/>
            <w:bottom w:val="none" w:sz="0" w:space="0" w:color="auto"/>
            <w:right w:val="none" w:sz="0" w:space="0" w:color="auto"/>
          </w:divBdr>
        </w:div>
        <w:div w:id="1682927622">
          <w:marLeft w:val="0"/>
          <w:marRight w:val="0"/>
          <w:marTop w:val="0"/>
          <w:marBottom w:val="0"/>
          <w:divBdr>
            <w:top w:val="none" w:sz="0" w:space="0" w:color="auto"/>
            <w:left w:val="none" w:sz="0" w:space="0" w:color="auto"/>
            <w:bottom w:val="none" w:sz="0" w:space="0" w:color="auto"/>
            <w:right w:val="none" w:sz="0" w:space="0" w:color="auto"/>
          </w:divBdr>
        </w:div>
        <w:div w:id="1710839972">
          <w:marLeft w:val="0"/>
          <w:marRight w:val="0"/>
          <w:marTop w:val="0"/>
          <w:marBottom w:val="0"/>
          <w:divBdr>
            <w:top w:val="none" w:sz="0" w:space="0" w:color="auto"/>
            <w:left w:val="none" w:sz="0" w:space="0" w:color="auto"/>
            <w:bottom w:val="none" w:sz="0" w:space="0" w:color="auto"/>
            <w:right w:val="none" w:sz="0" w:space="0" w:color="auto"/>
          </w:divBdr>
        </w:div>
        <w:div w:id="1738085056">
          <w:marLeft w:val="0"/>
          <w:marRight w:val="0"/>
          <w:marTop w:val="0"/>
          <w:marBottom w:val="0"/>
          <w:divBdr>
            <w:top w:val="none" w:sz="0" w:space="0" w:color="auto"/>
            <w:left w:val="none" w:sz="0" w:space="0" w:color="auto"/>
            <w:bottom w:val="none" w:sz="0" w:space="0" w:color="auto"/>
            <w:right w:val="none" w:sz="0" w:space="0" w:color="auto"/>
          </w:divBdr>
        </w:div>
        <w:div w:id="1738241600">
          <w:marLeft w:val="0"/>
          <w:marRight w:val="0"/>
          <w:marTop w:val="0"/>
          <w:marBottom w:val="0"/>
          <w:divBdr>
            <w:top w:val="none" w:sz="0" w:space="0" w:color="auto"/>
            <w:left w:val="none" w:sz="0" w:space="0" w:color="auto"/>
            <w:bottom w:val="none" w:sz="0" w:space="0" w:color="auto"/>
            <w:right w:val="none" w:sz="0" w:space="0" w:color="auto"/>
          </w:divBdr>
        </w:div>
        <w:div w:id="1766266318">
          <w:marLeft w:val="0"/>
          <w:marRight w:val="0"/>
          <w:marTop w:val="0"/>
          <w:marBottom w:val="0"/>
          <w:divBdr>
            <w:top w:val="none" w:sz="0" w:space="0" w:color="auto"/>
            <w:left w:val="none" w:sz="0" w:space="0" w:color="auto"/>
            <w:bottom w:val="none" w:sz="0" w:space="0" w:color="auto"/>
            <w:right w:val="none" w:sz="0" w:space="0" w:color="auto"/>
          </w:divBdr>
        </w:div>
        <w:div w:id="1771702155">
          <w:marLeft w:val="0"/>
          <w:marRight w:val="0"/>
          <w:marTop w:val="0"/>
          <w:marBottom w:val="0"/>
          <w:divBdr>
            <w:top w:val="none" w:sz="0" w:space="0" w:color="auto"/>
            <w:left w:val="none" w:sz="0" w:space="0" w:color="auto"/>
            <w:bottom w:val="none" w:sz="0" w:space="0" w:color="auto"/>
            <w:right w:val="none" w:sz="0" w:space="0" w:color="auto"/>
          </w:divBdr>
        </w:div>
        <w:div w:id="1788040644">
          <w:marLeft w:val="0"/>
          <w:marRight w:val="0"/>
          <w:marTop w:val="0"/>
          <w:marBottom w:val="0"/>
          <w:divBdr>
            <w:top w:val="none" w:sz="0" w:space="0" w:color="auto"/>
            <w:left w:val="none" w:sz="0" w:space="0" w:color="auto"/>
            <w:bottom w:val="none" w:sz="0" w:space="0" w:color="auto"/>
            <w:right w:val="none" w:sz="0" w:space="0" w:color="auto"/>
          </w:divBdr>
        </w:div>
        <w:div w:id="1843428939">
          <w:marLeft w:val="0"/>
          <w:marRight w:val="0"/>
          <w:marTop w:val="0"/>
          <w:marBottom w:val="0"/>
          <w:divBdr>
            <w:top w:val="none" w:sz="0" w:space="0" w:color="auto"/>
            <w:left w:val="none" w:sz="0" w:space="0" w:color="auto"/>
            <w:bottom w:val="none" w:sz="0" w:space="0" w:color="auto"/>
            <w:right w:val="none" w:sz="0" w:space="0" w:color="auto"/>
          </w:divBdr>
        </w:div>
        <w:div w:id="1902399633">
          <w:marLeft w:val="0"/>
          <w:marRight w:val="0"/>
          <w:marTop w:val="0"/>
          <w:marBottom w:val="0"/>
          <w:divBdr>
            <w:top w:val="none" w:sz="0" w:space="0" w:color="auto"/>
            <w:left w:val="none" w:sz="0" w:space="0" w:color="auto"/>
            <w:bottom w:val="none" w:sz="0" w:space="0" w:color="auto"/>
            <w:right w:val="none" w:sz="0" w:space="0" w:color="auto"/>
          </w:divBdr>
        </w:div>
        <w:div w:id="1946765284">
          <w:marLeft w:val="0"/>
          <w:marRight w:val="0"/>
          <w:marTop w:val="0"/>
          <w:marBottom w:val="0"/>
          <w:divBdr>
            <w:top w:val="none" w:sz="0" w:space="0" w:color="auto"/>
            <w:left w:val="none" w:sz="0" w:space="0" w:color="auto"/>
            <w:bottom w:val="none" w:sz="0" w:space="0" w:color="auto"/>
            <w:right w:val="none" w:sz="0" w:space="0" w:color="auto"/>
          </w:divBdr>
        </w:div>
        <w:div w:id="1949197307">
          <w:marLeft w:val="0"/>
          <w:marRight w:val="0"/>
          <w:marTop w:val="0"/>
          <w:marBottom w:val="0"/>
          <w:divBdr>
            <w:top w:val="none" w:sz="0" w:space="0" w:color="auto"/>
            <w:left w:val="none" w:sz="0" w:space="0" w:color="auto"/>
            <w:bottom w:val="none" w:sz="0" w:space="0" w:color="auto"/>
            <w:right w:val="none" w:sz="0" w:space="0" w:color="auto"/>
          </w:divBdr>
        </w:div>
        <w:div w:id="1958443600">
          <w:marLeft w:val="0"/>
          <w:marRight w:val="0"/>
          <w:marTop w:val="0"/>
          <w:marBottom w:val="0"/>
          <w:divBdr>
            <w:top w:val="none" w:sz="0" w:space="0" w:color="auto"/>
            <w:left w:val="none" w:sz="0" w:space="0" w:color="auto"/>
            <w:bottom w:val="none" w:sz="0" w:space="0" w:color="auto"/>
            <w:right w:val="none" w:sz="0" w:space="0" w:color="auto"/>
          </w:divBdr>
        </w:div>
        <w:div w:id="1969821557">
          <w:marLeft w:val="0"/>
          <w:marRight w:val="0"/>
          <w:marTop w:val="0"/>
          <w:marBottom w:val="0"/>
          <w:divBdr>
            <w:top w:val="none" w:sz="0" w:space="0" w:color="auto"/>
            <w:left w:val="none" w:sz="0" w:space="0" w:color="auto"/>
            <w:bottom w:val="none" w:sz="0" w:space="0" w:color="auto"/>
            <w:right w:val="none" w:sz="0" w:space="0" w:color="auto"/>
          </w:divBdr>
        </w:div>
        <w:div w:id="1979801062">
          <w:marLeft w:val="0"/>
          <w:marRight w:val="0"/>
          <w:marTop w:val="0"/>
          <w:marBottom w:val="0"/>
          <w:divBdr>
            <w:top w:val="none" w:sz="0" w:space="0" w:color="auto"/>
            <w:left w:val="none" w:sz="0" w:space="0" w:color="auto"/>
            <w:bottom w:val="none" w:sz="0" w:space="0" w:color="auto"/>
            <w:right w:val="none" w:sz="0" w:space="0" w:color="auto"/>
          </w:divBdr>
        </w:div>
        <w:div w:id="1982345158">
          <w:marLeft w:val="0"/>
          <w:marRight w:val="0"/>
          <w:marTop w:val="0"/>
          <w:marBottom w:val="0"/>
          <w:divBdr>
            <w:top w:val="none" w:sz="0" w:space="0" w:color="auto"/>
            <w:left w:val="none" w:sz="0" w:space="0" w:color="auto"/>
            <w:bottom w:val="none" w:sz="0" w:space="0" w:color="auto"/>
            <w:right w:val="none" w:sz="0" w:space="0" w:color="auto"/>
          </w:divBdr>
        </w:div>
        <w:div w:id="2050492992">
          <w:marLeft w:val="0"/>
          <w:marRight w:val="0"/>
          <w:marTop w:val="0"/>
          <w:marBottom w:val="0"/>
          <w:divBdr>
            <w:top w:val="none" w:sz="0" w:space="0" w:color="auto"/>
            <w:left w:val="none" w:sz="0" w:space="0" w:color="auto"/>
            <w:bottom w:val="none" w:sz="0" w:space="0" w:color="auto"/>
            <w:right w:val="none" w:sz="0" w:space="0" w:color="auto"/>
          </w:divBdr>
        </w:div>
      </w:divsChild>
    </w:div>
    <w:div w:id="2006543073">
      <w:bodyDiv w:val="1"/>
      <w:marLeft w:val="0"/>
      <w:marRight w:val="0"/>
      <w:marTop w:val="0"/>
      <w:marBottom w:val="0"/>
      <w:divBdr>
        <w:top w:val="none" w:sz="0" w:space="0" w:color="auto"/>
        <w:left w:val="none" w:sz="0" w:space="0" w:color="auto"/>
        <w:bottom w:val="none" w:sz="0" w:space="0" w:color="auto"/>
        <w:right w:val="none" w:sz="0" w:space="0" w:color="auto"/>
      </w:divBdr>
    </w:div>
    <w:div w:id="2006543405">
      <w:bodyDiv w:val="1"/>
      <w:marLeft w:val="0"/>
      <w:marRight w:val="0"/>
      <w:marTop w:val="0"/>
      <w:marBottom w:val="0"/>
      <w:divBdr>
        <w:top w:val="none" w:sz="0" w:space="0" w:color="auto"/>
        <w:left w:val="none" w:sz="0" w:space="0" w:color="auto"/>
        <w:bottom w:val="none" w:sz="0" w:space="0" w:color="auto"/>
        <w:right w:val="none" w:sz="0" w:space="0" w:color="auto"/>
      </w:divBdr>
    </w:div>
    <w:div w:id="2008630620">
      <w:bodyDiv w:val="1"/>
      <w:marLeft w:val="0"/>
      <w:marRight w:val="0"/>
      <w:marTop w:val="0"/>
      <w:marBottom w:val="0"/>
      <w:divBdr>
        <w:top w:val="none" w:sz="0" w:space="0" w:color="auto"/>
        <w:left w:val="none" w:sz="0" w:space="0" w:color="auto"/>
        <w:bottom w:val="none" w:sz="0" w:space="0" w:color="auto"/>
        <w:right w:val="none" w:sz="0" w:space="0" w:color="auto"/>
      </w:divBdr>
    </w:div>
    <w:div w:id="2009164228">
      <w:bodyDiv w:val="1"/>
      <w:marLeft w:val="0"/>
      <w:marRight w:val="0"/>
      <w:marTop w:val="0"/>
      <w:marBottom w:val="0"/>
      <w:divBdr>
        <w:top w:val="none" w:sz="0" w:space="0" w:color="auto"/>
        <w:left w:val="none" w:sz="0" w:space="0" w:color="auto"/>
        <w:bottom w:val="none" w:sz="0" w:space="0" w:color="auto"/>
        <w:right w:val="none" w:sz="0" w:space="0" w:color="auto"/>
      </w:divBdr>
    </w:div>
    <w:div w:id="2009942123">
      <w:bodyDiv w:val="1"/>
      <w:marLeft w:val="0"/>
      <w:marRight w:val="0"/>
      <w:marTop w:val="0"/>
      <w:marBottom w:val="0"/>
      <w:divBdr>
        <w:top w:val="none" w:sz="0" w:space="0" w:color="auto"/>
        <w:left w:val="none" w:sz="0" w:space="0" w:color="auto"/>
        <w:bottom w:val="none" w:sz="0" w:space="0" w:color="auto"/>
        <w:right w:val="none" w:sz="0" w:space="0" w:color="auto"/>
      </w:divBdr>
    </w:div>
    <w:div w:id="2010714298">
      <w:bodyDiv w:val="1"/>
      <w:marLeft w:val="0"/>
      <w:marRight w:val="0"/>
      <w:marTop w:val="0"/>
      <w:marBottom w:val="0"/>
      <w:divBdr>
        <w:top w:val="none" w:sz="0" w:space="0" w:color="auto"/>
        <w:left w:val="none" w:sz="0" w:space="0" w:color="auto"/>
        <w:bottom w:val="none" w:sz="0" w:space="0" w:color="auto"/>
        <w:right w:val="none" w:sz="0" w:space="0" w:color="auto"/>
      </w:divBdr>
    </w:div>
    <w:div w:id="2010986307">
      <w:bodyDiv w:val="1"/>
      <w:marLeft w:val="0"/>
      <w:marRight w:val="0"/>
      <w:marTop w:val="0"/>
      <w:marBottom w:val="0"/>
      <w:divBdr>
        <w:top w:val="none" w:sz="0" w:space="0" w:color="auto"/>
        <w:left w:val="none" w:sz="0" w:space="0" w:color="auto"/>
        <w:bottom w:val="none" w:sz="0" w:space="0" w:color="auto"/>
        <w:right w:val="none" w:sz="0" w:space="0" w:color="auto"/>
      </w:divBdr>
    </w:div>
    <w:div w:id="2011910705">
      <w:bodyDiv w:val="1"/>
      <w:marLeft w:val="0"/>
      <w:marRight w:val="0"/>
      <w:marTop w:val="0"/>
      <w:marBottom w:val="0"/>
      <w:divBdr>
        <w:top w:val="none" w:sz="0" w:space="0" w:color="auto"/>
        <w:left w:val="none" w:sz="0" w:space="0" w:color="auto"/>
        <w:bottom w:val="none" w:sz="0" w:space="0" w:color="auto"/>
        <w:right w:val="none" w:sz="0" w:space="0" w:color="auto"/>
      </w:divBdr>
    </w:div>
    <w:div w:id="2011982829">
      <w:bodyDiv w:val="1"/>
      <w:marLeft w:val="0"/>
      <w:marRight w:val="0"/>
      <w:marTop w:val="0"/>
      <w:marBottom w:val="0"/>
      <w:divBdr>
        <w:top w:val="none" w:sz="0" w:space="0" w:color="auto"/>
        <w:left w:val="none" w:sz="0" w:space="0" w:color="auto"/>
        <w:bottom w:val="none" w:sz="0" w:space="0" w:color="auto"/>
        <w:right w:val="none" w:sz="0" w:space="0" w:color="auto"/>
      </w:divBdr>
    </w:div>
    <w:div w:id="2012172360">
      <w:bodyDiv w:val="1"/>
      <w:marLeft w:val="0"/>
      <w:marRight w:val="0"/>
      <w:marTop w:val="0"/>
      <w:marBottom w:val="0"/>
      <w:divBdr>
        <w:top w:val="none" w:sz="0" w:space="0" w:color="auto"/>
        <w:left w:val="none" w:sz="0" w:space="0" w:color="auto"/>
        <w:bottom w:val="none" w:sz="0" w:space="0" w:color="auto"/>
        <w:right w:val="none" w:sz="0" w:space="0" w:color="auto"/>
      </w:divBdr>
    </w:div>
    <w:div w:id="2013071754">
      <w:bodyDiv w:val="1"/>
      <w:marLeft w:val="0"/>
      <w:marRight w:val="0"/>
      <w:marTop w:val="0"/>
      <w:marBottom w:val="0"/>
      <w:divBdr>
        <w:top w:val="none" w:sz="0" w:space="0" w:color="auto"/>
        <w:left w:val="none" w:sz="0" w:space="0" w:color="auto"/>
        <w:bottom w:val="none" w:sz="0" w:space="0" w:color="auto"/>
        <w:right w:val="none" w:sz="0" w:space="0" w:color="auto"/>
      </w:divBdr>
    </w:div>
    <w:div w:id="2013482422">
      <w:bodyDiv w:val="1"/>
      <w:marLeft w:val="0"/>
      <w:marRight w:val="0"/>
      <w:marTop w:val="0"/>
      <w:marBottom w:val="0"/>
      <w:divBdr>
        <w:top w:val="none" w:sz="0" w:space="0" w:color="auto"/>
        <w:left w:val="none" w:sz="0" w:space="0" w:color="auto"/>
        <w:bottom w:val="none" w:sz="0" w:space="0" w:color="auto"/>
        <w:right w:val="none" w:sz="0" w:space="0" w:color="auto"/>
      </w:divBdr>
    </w:div>
    <w:div w:id="2013490358">
      <w:bodyDiv w:val="1"/>
      <w:marLeft w:val="0"/>
      <w:marRight w:val="0"/>
      <w:marTop w:val="0"/>
      <w:marBottom w:val="0"/>
      <w:divBdr>
        <w:top w:val="none" w:sz="0" w:space="0" w:color="auto"/>
        <w:left w:val="none" w:sz="0" w:space="0" w:color="auto"/>
        <w:bottom w:val="none" w:sz="0" w:space="0" w:color="auto"/>
        <w:right w:val="none" w:sz="0" w:space="0" w:color="auto"/>
      </w:divBdr>
      <w:divsChild>
        <w:div w:id="36197647">
          <w:marLeft w:val="0"/>
          <w:marRight w:val="0"/>
          <w:marTop w:val="0"/>
          <w:marBottom w:val="0"/>
          <w:divBdr>
            <w:top w:val="none" w:sz="0" w:space="0" w:color="auto"/>
            <w:left w:val="none" w:sz="0" w:space="0" w:color="auto"/>
            <w:bottom w:val="none" w:sz="0" w:space="0" w:color="auto"/>
            <w:right w:val="none" w:sz="0" w:space="0" w:color="auto"/>
          </w:divBdr>
        </w:div>
        <w:div w:id="76485684">
          <w:marLeft w:val="0"/>
          <w:marRight w:val="0"/>
          <w:marTop w:val="0"/>
          <w:marBottom w:val="0"/>
          <w:divBdr>
            <w:top w:val="none" w:sz="0" w:space="0" w:color="auto"/>
            <w:left w:val="none" w:sz="0" w:space="0" w:color="auto"/>
            <w:bottom w:val="none" w:sz="0" w:space="0" w:color="auto"/>
            <w:right w:val="none" w:sz="0" w:space="0" w:color="auto"/>
          </w:divBdr>
        </w:div>
        <w:div w:id="85154990">
          <w:marLeft w:val="0"/>
          <w:marRight w:val="0"/>
          <w:marTop w:val="0"/>
          <w:marBottom w:val="0"/>
          <w:divBdr>
            <w:top w:val="none" w:sz="0" w:space="0" w:color="auto"/>
            <w:left w:val="none" w:sz="0" w:space="0" w:color="auto"/>
            <w:bottom w:val="none" w:sz="0" w:space="0" w:color="auto"/>
            <w:right w:val="none" w:sz="0" w:space="0" w:color="auto"/>
          </w:divBdr>
        </w:div>
        <w:div w:id="93945736">
          <w:marLeft w:val="0"/>
          <w:marRight w:val="0"/>
          <w:marTop w:val="0"/>
          <w:marBottom w:val="0"/>
          <w:divBdr>
            <w:top w:val="none" w:sz="0" w:space="0" w:color="auto"/>
            <w:left w:val="none" w:sz="0" w:space="0" w:color="auto"/>
            <w:bottom w:val="none" w:sz="0" w:space="0" w:color="auto"/>
            <w:right w:val="none" w:sz="0" w:space="0" w:color="auto"/>
          </w:divBdr>
        </w:div>
        <w:div w:id="110367283">
          <w:marLeft w:val="0"/>
          <w:marRight w:val="0"/>
          <w:marTop w:val="0"/>
          <w:marBottom w:val="0"/>
          <w:divBdr>
            <w:top w:val="none" w:sz="0" w:space="0" w:color="auto"/>
            <w:left w:val="none" w:sz="0" w:space="0" w:color="auto"/>
            <w:bottom w:val="none" w:sz="0" w:space="0" w:color="auto"/>
            <w:right w:val="none" w:sz="0" w:space="0" w:color="auto"/>
          </w:divBdr>
        </w:div>
        <w:div w:id="128862208">
          <w:marLeft w:val="0"/>
          <w:marRight w:val="0"/>
          <w:marTop w:val="0"/>
          <w:marBottom w:val="0"/>
          <w:divBdr>
            <w:top w:val="none" w:sz="0" w:space="0" w:color="auto"/>
            <w:left w:val="none" w:sz="0" w:space="0" w:color="auto"/>
            <w:bottom w:val="none" w:sz="0" w:space="0" w:color="auto"/>
            <w:right w:val="none" w:sz="0" w:space="0" w:color="auto"/>
          </w:divBdr>
        </w:div>
        <w:div w:id="233904145">
          <w:marLeft w:val="0"/>
          <w:marRight w:val="0"/>
          <w:marTop w:val="0"/>
          <w:marBottom w:val="0"/>
          <w:divBdr>
            <w:top w:val="none" w:sz="0" w:space="0" w:color="auto"/>
            <w:left w:val="none" w:sz="0" w:space="0" w:color="auto"/>
            <w:bottom w:val="none" w:sz="0" w:space="0" w:color="auto"/>
            <w:right w:val="none" w:sz="0" w:space="0" w:color="auto"/>
          </w:divBdr>
        </w:div>
        <w:div w:id="325204547">
          <w:marLeft w:val="0"/>
          <w:marRight w:val="0"/>
          <w:marTop w:val="0"/>
          <w:marBottom w:val="0"/>
          <w:divBdr>
            <w:top w:val="none" w:sz="0" w:space="0" w:color="auto"/>
            <w:left w:val="none" w:sz="0" w:space="0" w:color="auto"/>
            <w:bottom w:val="none" w:sz="0" w:space="0" w:color="auto"/>
            <w:right w:val="none" w:sz="0" w:space="0" w:color="auto"/>
          </w:divBdr>
        </w:div>
        <w:div w:id="359623968">
          <w:marLeft w:val="0"/>
          <w:marRight w:val="0"/>
          <w:marTop w:val="0"/>
          <w:marBottom w:val="0"/>
          <w:divBdr>
            <w:top w:val="none" w:sz="0" w:space="0" w:color="auto"/>
            <w:left w:val="none" w:sz="0" w:space="0" w:color="auto"/>
            <w:bottom w:val="none" w:sz="0" w:space="0" w:color="auto"/>
            <w:right w:val="none" w:sz="0" w:space="0" w:color="auto"/>
          </w:divBdr>
        </w:div>
        <w:div w:id="380859169">
          <w:marLeft w:val="0"/>
          <w:marRight w:val="0"/>
          <w:marTop w:val="0"/>
          <w:marBottom w:val="0"/>
          <w:divBdr>
            <w:top w:val="none" w:sz="0" w:space="0" w:color="auto"/>
            <w:left w:val="none" w:sz="0" w:space="0" w:color="auto"/>
            <w:bottom w:val="none" w:sz="0" w:space="0" w:color="auto"/>
            <w:right w:val="none" w:sz="0" w:space="0" w:color="auto"/>
          </w:divBdr>
        </w:div>
        <w:div w:id="391999538">
          <w:marLeft w:val="0"/>
          <w:marRight w:val="0"/>
          <w:marTop w:val="0"/>
          <w:marBottom w:val="0"/>
          <w:divBdr>
            <w:top w:val="none" w:sz="0" w:space="0" w:color="auto"/>
            <w:left w:val="none" w:sz="0" w:space="0" w:color="auto"/>
            <w:bottom w:val="none" w:sz="0" w:space="0" w:color="auto"/>
            <w:right w:val="none" w:sz="0" w:space="0" w:color="auto"/>
          </w:divBdr>
        </w:div>
        <w:div w:id="414206484">
          <w:marLeft w:val="0"/>
          <w:marRight w:val="0"/>
          <w:marTop w:val="0"/>
          <w:marBottom w:val="0"/>
          <w:divBdr>
            <w:top w:val="none" w:sz="0" w:space="0" w:color="auto"/>
            <w:left w:val="none" w:sz="0" w:space="0" w:color="auto"/>
            <w:bottom w:val="none" w:sz="0" w:space="0" w:color="auto"/>
            <w:right w:val="none" w:sz="0" w:space="0" w:color="auto"/>
          </w:divBdr>
        </w:div>
        <w:div w:id="494417563">
          <w:marLeft w:val="0"/>
          <w:marRight w:val="0"/>
          <w:marTop w:val="0"/>
          <w:marBottom w:val="0"/>
          <w:divBdr>
            <w:top w:val="none" w:sz="0" w:space="0" w:color="auto"/>
            <w:left w:val="none" w:sz="0" w:space="0" w:color="auto"/>
            <w:bottom w:val="none" w:sz="0" w:space="0" w:color="auto"/>
            <w:right w:val="none" w:sz="0" w:space="0" w:color="auto"/>
          </w:divBdr>
        </w:div>
        <w:div w:id="553780258">
          <w:marLeft w:val="0"/>
          <w:marRight w:val="0"/>
          <w:marTop w:val="0"/>
          <w:marBottom w:val="0"/>
          <w:divBdr>
            <w:top w:val="none" w:sz="0" w:space="0" w:color="auto"/>
            <w:left w:val="none" w:sz="0" w:space="0" w:color="auto"/>
            <w:bottom w:val="none" w:sz="0" w:space="0" w:color="auto"/>
            <w:right w:val="none" w:sz="0" w:space="0" w:color="auto"/>
          </w:divBdr>
        </w:div>
        <w:div w:id="578367495">
          <w:marLeft w:val="0"/>
          <w:marRight w:val="0"/>
          <w:marTop w:val="0"/>
          <w:marBottom w:val="0"/>
          <w:divBdr>
            <w:top w:val="none" w:sz="0" w:space="0" w:color="auto"/>
            <w:left w:val="none" w:sz="0" w:space="0" w:color="auto"/>
            <w:bottom w:val="none" w:sz="0" w:space="0" w:color="auto"/>
            <w:right w:val="none" w:sz="0" w:space="0" w:color="auto"/>
          </w:divBdr>
        </w:div>
        <w:div w:id="644547820">
          <w:marLeft w:val="0"/>
          <w:marRight w:val="0"/>
          <w:marTop w:val="0"/>
          <w:marBottom w:val="0"/>
          <w:divBdr>
            <w:top w:val="none" w:sz="0" w:space="0" w:color="auto"/>
            <w:left w:val="none" w:sz="0" w:space="0" w:color="auto"/>
            <w:bottom w:val="none" w:sz="0" w:space="0" w:color="auto"/>
            <w:right w:val="none" w:sz="0" w:space="0" w:color="auto"/>
          </w:divBdr>
        </w:div>
        <w:div w:id="683821061">
          <w:marLeft w:val="0"/>
          <w:marRight w:val="0"/>
          <w:marTop w:val="0"/>
          <w:marBottom w:val="0"/>
          <w:divBdr>
            <w:top w:val="none" w:sz="0" w:space="0" w:color="auto"/>
            <w:left w:val="none" w:sz="0" w:space="0" w:color="auto"/>
            <w:bottom w:val="none" w:sz="0" w:space="0" w:color="auto"/>
            <w:right w:val="none" w:sz="0" w:space="0" w:color="auto"/>
          </w:divBdr>
        </w:div>
        <w:div w:id="697707726">
          <w:marLeft w:val="0"/>
          <w:marRight w:val="0"/>
          <w:marTop w:val="0"/>
          <w:marBottom w:val="0"/>
          <w:divBdr>
            <w:top w:val="none" w:sz="0" w:space="0" w:color="auto"/>
            <w:left w:val="none" w:sz="0" w:space="0" w:color="auto"/>
            <w:bottom w:val="none" w:sz="0" w:space="0" w:color="auto"/>
            <w:right w:val="none" w:sz="0" w:space="0" w:color="auto"/>
          </w:divBdr>
        </w:div>
        <w:div w:id="711687686">
          <w:marLeft w:val="0"/>
          <w:marRight w:val="0"/>
          <w:marTop w:val="0"/>
          <w:marBottom w:val="0"/>
          <w:divBdr>
            <w:top w:val="none" w:sz="0" w:space="0" w:color="auto"/>
            <w:left w:val="none" w:sz="0" w:space="0" w:color="auto"/>
            <w:bottom w:val="none" w:sz="0" w:space="0" w:color="auto"/>
            <w:right w:val="none" w:sz="0" w:space="0" w:color="auto"/>
          </w:divBdr>
        </w:div>
        <w:div w:id="797843281">
          <w:marLeft w:val="0"/>
          <w:marRight w:val="0"/>
          <w:marTop w:val="0"/>
          <w:marBottom w:val="0"/>
          <w:divBdr>
            <w:top w:val="none" w:sz="0" w:space="0" w:color="auto"/>
            <w:left w:val="none" w:sz="0" w:space="0" w:color="auto"/>
            <w:bottom w:val="none" w:sz="0" w:space="0" w:color="auto"/>
            <w:right w:val="none" w:sz="0" w:space="0" w:color="auto"/>
          </w:divBdr>
        </w:div>
        <w:div w:id="804540535">
          <w:marLeft w:val="0"/>
          <w:marRight w:val="0"/>
          <w:marTop w:val="0"/>
          <w:marBottom w:val="0"/>
          <w:divBdr>
            <w:top w:val="none" w:sz="0" w:space="0" w:color="auto"/>
            <w:left w:val="none" w:sz="0" w:space="0" w:color="auto"/>
            <w:bottom w:val="none" w:sz="0" w:space="0" w:color="auto"/>
            <w:right w:val="none" w:sz="0" w:space="0" w:color="auto"/>
          </w:divBdr>
        </w:div>
        <w:div w:id="817188870">
          <w:marLeft w:val="0"/>
          <w:marRight w:val="0"/>
          <w:marTop w:val="0"/>
          <w:marBottom w:val="0"/>
          <w:divBdr>
            <w:top w:val="none" w:sz="0" w:space="0" w:color="auto"/>
            <w:left w:val="none" w:sz="0" w:space="0" w:color="auto"/>
            <w:bottom w:val="none" w:sz="0" w:space="0" w:color="auto"/>
            <w:right w:val="none" w:sz="0" w:space="0" w:color="auto"/>
          </w:divBdr>
        </w:div>
        <w:div w:id="818687809">
          <w:marLeft w:val="0"/>
          <w:marRight w:val="0"/>
          <w:marTop w:val="0"/>
          <w:marBottom w:val="0"/>
          <w:divBdr>
            <w:top w:val="none" w:sz="0" w:space="0" w:color="auto"/>
            <w:left w:val="none" w:sz="0" w:space="0" w:color="auto"/>
            <w:bottom w:val="none" w:sz="0" w:space="0" w:color="auto"/>
            <w:right w:val="none" w:sz="0" w:space="0" w:color="auto"/>
          </w:divBdr>
        </w:div>
        <w:div w:id="818958690">
          <w:marLeft w:val="0"/>
          <w:marRight w:val="0"/>
          <w:marTop w:val="0"/>
          <w:marBottom w:val="0"/>
          <w:divBdr>
            <w:top w:val="none" w:sz="0" w:space="0" w:color="auto"/>
            <w:left w:val="none" w:sz="0" w:space="0" w:color="auto"/>
            <w:bottom w:val="none" w:sz="0" w:space="0" w:color="auto"/>
            <w:right w:val="none" w:sz="0" w:space="0" w:color="auto"/>
          </w:divBdr>
        </w:div>
        <w:div w:id="823591339">
          <w:marLeft w:val="0"/>
          <w:marRight w:val="0"/>
          <w:marTop w:val="0"/>
          <w:marBottom w:val="0"/>
          <w:divBdr>
            <w:top w:val="none" w:sz="0" w:space="0" w:color="auto"/>
            <w:left w:val="none" w:sz="0" w:space="0" w:color="auto"/>
            <w:bottom w:val="none" w:sz="0" w:space="0" w:color="auto"/>
            <w:right w:val="none" w:sz="0" w:space="0" w:color="auto"/>
          </w:divBdr>
        </w:div>
        <w:div w:id="831873462">
          <w:marLeft w:val="0"/>
          <w:marRight w:val="0"/>
          <w:marTop w:val="0"/>
          <w:marBottom w:val="0"/>
          <w:divBdr>
            <w:top w:val="none" w:sz="0" w:space="0" w:color="auto"/>
            <w:left w:val="none" w:sz="0" w:space="0" w:color="auto"/>
            <w:bottom w:val="none" w:sz="0" w:space="0" w:color="auto"/>
            <w:right w:val="none" w:sz="0" w:space="0" w:color="auto"/>
          </w:divBdr>
        </w:div>
        <w:div w:id="858010288">
          <w:marLeft w:val="0"/>
          <w:marRight w:val="0"/>
          <w:marTop w:val="0"/>
          <w:marBottom w:val="0"/>
          <w:divBdr>
            <w:top w:val="none" w:sz="0" w:space="0" w:color="auto"/>
            <w:left w:val="none" w:sz="0" w:space="0" w:color="auto"/>
            <w:bottom w:val="none" w:sz="0" w:space="0" w:color="auto"/>
            <w:right w:val="none" w:sz="0" w:space="0" w:color="auto"/>
          </w:divBdr>
        </w:div>
        <w:div w:id="941911307">
          <w:marLeft w:val="0"/>
          <w:marRight w:val="0"/>
          <w:marTop w:val="0"/>
          <w:marBottom w:val="0"/>
          <w:divBdr>
            <w:top w:val="none" w:sz="0" w:space="0" w:color="auto"/>
            <w:left w:val="none" w:sz="0" w:space="0" w:color="auto"/>
            <w:bottom w:val="none" w:sz="0" w:space="0" w:color="auto"/>
            <w:right w:val="none" w:sz="0" w:space="0" w:color="auto"/>
          </w:divBdr>
        </w:div>
        <w:div w:id="969363794">
          <w:marLeft w:val="0"/>
          <w:marRight w:val="0"/>
          <w:marTop w:val="0"/>
          <w:marBottom w:val="0"/>
          <w:divBdr>
            <w:top w:val="none" w:sz="0" w:space="0" w:color="auto"/>
            <w:left w:val="none" w:sz="0" w:space="0" w:color="auto"/>
            <w:bottom w:val="none" w:sz="0" w:space="0" w:color="auto"/>
            <w:right w:val="none" w:sz="0" w:space="0" w:color="auto"/>
          </w:divBdr>
        </w:div>
        <w:div w:id="1051459890">
          <w:marLeft w:val="0"/>
          <w:marRight w:val="0"/>
          <w:marTop w:val="0"/>
          <w:marBottom w:val="0"/>
          <w:divBdr>
            <w:top w:val="none" w:sz="0" w:space="0" w:color="auto"/>
            <w:left w:val="none" w:sz="0" w:space="0" w:color="auto"/>
            <w:bottom w:val="none" w:sz="0" w:space="0" w:color="auto"/>
            <w:right w:val="none" w:sz="0" w:space="0" w:color="auto"/>
          </w:divBdr>
        </w:div>
        <w:div w:id="1122650369">
          <w:marLeft w:val="0"/>
          <w:marRight w:val="0"/>
          <w:marTop w:val="0"/>
          <w:marBottom w:val="0"/>
          <w:divBdr>
            <w:top w:val="none" w:sz="0" w:space="0" w:color="auto"/>
            <w:left w:val="none" w:sz="0" w:space="0" w:color="auto"/>
            <w:bottom w:val="none" w:sz="0" w:space="0" w:color="auto"/>
            <w:right w:val="none" w:sz="0" w:space="0" w:color="auto"/>
          </w:divBdr>
        </w:div>
        <w:div w:id="1225028729">
          <w:marLeft w:val="0"/>
          <w:marRight w:val="0"/>
          <w:marTop w:val="0"/>
          <w:marBottom w:val="0"/>
          <w:divBdr>
            <w:top w:val="none" w:sz="0" w:space="0" w:color="auto"/>
            <w:left w:val="none" w:sz="0" w:space="0" w:color="auto"/>
            <w:bottom w:val="none" w:sz="0" w:space="0" w:color="auto"/>
            <w:right w:val="none" w:sz="0" w:space="0" w:color="auto"/>
          </w:divBdr>
        </w:div>
        <w:div w:id="1325891139">
          <w:marLeft w:val="0"/>
          <w:marRight w:val="0"/>
          <w:marTop w:val="0"/>
          <w:marBottom w:val="0"/>
          <w:divBdr>
            <w:top w:val="none" w:sz="0" w:space="0" w:color="auto"/>
            <w:left w:val="none" w:sz="0" w:space="0" w:color="auto"/>
            <w:bottom w:val="none" w:sz="0" w:space="0" w:color="auto"/>
            <w:right w:val="none" w:sz="0" w:space="0" w:color="auto"/>
          </w:divBdr>
        </w:div>
        <w:div w:id="1362512972">
          <w:marLeft w:val="0"/>
          <w:marRight w:val="0"/>
          <w:marTop w:val="0"/>
          <w:marBottom w:val="0"/>
          <w:divBdr>
            <w:top w:val="none" w:sz="0" w:space="0" w:color="auto"/>
            <w:left w:val="none" w:sz="0" w:space="0" w:color="auto"/>
            <w:bottom w:val="none" w:sz="0" w:space="0" w:color="auto"/>
            <w:right w:val="none" w:sz="0" w:space="0" w:color="auto"/>
          </w:divBdr>
        </w:div>
        <w:div w:id="1378702950">
          <w:marLeft w:val="0"/>
          <w:marRight w:val="0"/>
          <w:marTop w:val="0"/>
          <w:marBottom w:val="0"/>
          <w:divBdr>
            <w:top w:val="none" w:sz="0" w:space="0" w:color="auto"/>
            <w:left w:val="none" w:sz="0" w:space="0" w:color="auto"/>
            <w:bottom w:val="none" w:sz="0" w:space="0" w:color="auto"/>
            <w:right w:val="none" w:sz="0" w:space="0" w:color="auto"/>
          </w:divBdr>
        </w:div>
        <w:div w:id="1383479550">
          <w:marLeft w:val="0"/>
          <w:marRight w:val="0"/>
          <w:marTop w:val="0"/>
          <w:marBottom w:val="0"/>
          <w:divBdr>
            <w:top w:val="none" w:sz="0" w:space="0" w:color="auto"/>
            <w:left w:val="none" w:sz="0" w:space="0" w:color="auto"/>
            <w:bottom w:val="none" w:sz="0" w:space="0" w:color="auto"/>
            <w:right w:val="none" w:sz="0" w:space="0" w:color="auto"/>
          </w:divBdr>
        </w:div>
        <w:div w:id="1438134599">
          <w:marLeft w:val="0"/>
          <w:marRight w:val="0"/>
          <w:marTop w:val="0"/>
          <w:marBottom w:val="0"/>
          <w:divBdr>
            <w:top w:val="none" w:sz="0" w:space="0" w:color="auto"/>
            <w:left w:val="none" w:sz="0" w:space="0" w:color="auto"/>
            <w:bottom w:val="none" w:sz="0" w:space="0" w:color="auto"/>
            <w:right w:val="none" w:sz="0" w:space="0" w:color="auto"/>
          </w:divBdr>
        </w:div>
        <w:div w:id="1444105503">
          <w:marLeft w:val="0"/>
          <w:marRight w:val="0"/>
          <w:marTop w:val="0"/>
          <w:marBottom w:val="0"/>
          <w:divBdr>
            <w:top w:val="none" w:sz="0" w:space="0" w:color="auto"/>
            <w:left w:val="none" w:sz="0" w:space="0" w:color="auto"/>
            <w:bottom w:val="none" w:sz="0" w:space="0" w:color="auto"/>
            <w:right w:val="none" w:sz="0" w:space="0" w:color="auto"/>
          </w:divBdr>
        </w:div>
        <w:div w:id="1520385263">
          <w:marLeft w:val="0"/>
          <w:marRight w:val="0"/>
          <w:marTop w:val="0"/>
          <w:marBottom w:val="0"/>
          <w:divBdr>
            <w:top w:val="none" w:sz="0" w:space="0" w:color="auto"/>
            <w:left w:val="none" w:sz="0" w:space="0" w:color="auto"/>
            <w:bottom w:val="none" w:sz="0" w:space="0" w:color="auto"/>
            <w:right w:val="none" w:sz="0" w:space="0" w:color="auto"/>
          </w:divBdr>
        </w:div>
        <w:div w:id="1521158515">
          <w:marLeft w:val="0"/>
          <w:marRight w:val="0"/>
          <w:marTop w:val="0"/>
          <w:marBottom w:val="0"/>
          <w:divBdr>
            <w:top w:val="none" w:sz="0" w:space="0" w:color="auto"/>
            <w:left w:val="none" w:sz="0" w:space="0" w:color="auto"/>
            <w:bottom w:val="none" w:sz="0" w:space="0" w:color="auto"/>
            <w:right w:val="none" w:sz="0" w:space="0" w:color="auto"/>
          </w:divBdr>
        </w:div>
        <w:div w:id="1611548691">
          <w:marLeft w:val="0"/>
          <w:marRight w:val="0"/>
          <w:marTop w:val="0"/>
          <w:marBottom w:val="0"/>
          <w:divBdr>
            <w:top w:val="none" w:sz="0" w:space="0" w:color="auto"/>
            <w:left w:val="none" w:sz="0" w:space="0" w:color="auto"/>
            <w:bottom w:val="none" w:sz="0" w:space="0" w:color="auto"/>
            <w:right w:val="none" w:sz="0" w:space="0" w:color="auto"/>
          </w:divBdr>
        </w:div>
        <w:div w:id="1614894571">
          <w:marLeft w:val="0"/>
          <w:marRight w:val="0"/>
          <w:marTop w:val="0"/>
          <w:marBottom w:val="0"/>
          <w:divBdr>
            <w:top w:val="none" w:sz="0" w:space="0" w:color="auto"/>
            <w:left w:val="none" w:sz="0" w:space="0" w:color="auto"/>
            <w:bottom w:val="none" w:sz="0" w:space="0" w:color="auto"/>
            <w:right w:val="none" w:sz="0" w:space="0" w:color="auto"/>
          </w:divBdr>
        </w:div>
        <w:div w:id="1636597338">
          <w:marLeft w:val="0"/>
          <w:marRight w:val="0"/>
          <w:marTop w:val="0"/>
          <w:marBottom w:val="0"/>
          <w:divBdr>
            <w:top w:val="none" w:sz="0" w:space="0" w:color="auto"/>
            <w:left w:val="none" w:sz="0" w:space="0" w:color="auto"/>
            <w:bottom w:val="none" w:sz="0" w:space="0" w:color="auto"/>
            <w:right w:val="none" w:sz="0" w:space="0" w:color="auto"/>
          </w:divBdr>
        </w:div>
        <w:div w:id="1638101858">
          <w:marLeft w:val="0"/>
          <w:marRight w:val="0"/>
          <w:marTop w:val="0"/>
          <w:marBottom w:val="0"/>
          <w:divBdr>
            <w:top w:val="none" w:sz="0" w:space="0" w:color="auto"/>
            <w:left w:val="none" w:sz="0" w:space="0" w:color="auto"/>
            <w:bottom w:val="none" w:sz="0" w:space="0" w:color="auto"/>
            <w:right w:val="none" w:sz="0" w:space="0" w:color="auto"/>
          </w:divBdr>
        </w:div>
        <w:div w:id="1650860934">
          <w:marLeft w:val="0"/>
          <w:marRight w:val="0"/>
          <w:marTop w:val="0"/>
          <w:marBottom w:val="0"/>
          <w:divBdr>
            <w:top w:val="none" w:sz="0" w:space="0" w:color="auto"/>
            <w:left w:val="none" w:sz="0" w:space="0" w:color="auto"/>
            <w:bottom w:val="none" w:sz="0" w:space="0" w:color="auto"/>
            <w:right w:val="none" w:sz="0" w:space="0" w:color="auto"/>
          </w:divBdr>
        </w:div>
        <w:div w:id="1702627526">
          <w:marLeft w:val="0"/>
          <w:marRight w:val="0"/>
          <w:marTop w:val="0"/>
          <w:marBottom w:val="0"/>
          <w:divBdr>
            <w:top w:val="none" w:sz="0" w:space="0" w:color="auto"/>
            <w:left w:val="none" w:sz="0" w:space="0" w:color="auto"/>
            <w:bottom w:val="none" w:sz="0" w:space="0" w:color="auto"/>
            <w:right w:val="none" w:sz="0" w:space="0" w:color="auto"/>
          </w:divBdr>
        </w:div>
        <w:div w:id="1725062406">
          <w:marLeft w:val="0"/>
          <w:marRight w:val="0"/>
          <w:marTop w:val="0"/>
          <w:marBottom w:val="0"/>
          <w:divBdr>
            <w:top w:val="none" w:sz="0" w:space="0" w:color="auto"/>
            <w:left w:val="none" w:sz="0" w:space="0" w:color="auto"/>
            <w:bottom w:val="none" w:sz="0" w:space="0" w:color="auto"/>
            <w:right w:val="none" w:sz="0" w:space="0" w:color="auto"/>
          </w:divBdr>
        </w:div>
        <w:div w:id="1779786748">
          <w:marLeft w:val="0"/>
          <w:marRight w:val="0"/>
          <w:marTop w:val="0"/>
          <w:marBottom w:val="0"/>
          <w:divBdr>
            <w:top w:val="none" w:sz="0" w:space="0" w:color="auto"/>
            <w:left w:val="none" w:sz="0" w:space="0" w:color="auto"/>
            <w:bottom w:val="none" w:sz="0" w:space="0" w:color="auto"/>
            <w:right w:val="none" w:sz="0" w:space="0" w:color="auto"/>
          </w:divBdr>
        </w:div>
        <w:div w:id="1848203501">
          <w:marLeft w:val="0"/>
          <w:marRight w:val="0"/>
          <w:marTop w:val="0"/>
          <w:marBottom w:val="0"/>
          <w:divBdr>
            <w:top w:val="none" w:sz="0" w:space="0" w:color="auto"/>
            <w:left w:val="none" w:sz="0" w:space="0" w:color="auto"/>
            <w:bottom w:val="none" w:sz="0" w:space="0" w:color="auto"/>
            <w:right w:val="none" w:sz="0" w:space="0" w:color="auto"/>
          </w:divBdr>
        </w:div>
        <w:div w:id="1873568466">
          <w:marLeft w:val="0"/>
          <w:marRight w:val="0"/>
          <w:marTop w:val="0"/>
          <w:marBottom w:val="0"/>
          <w:divBdr>
            <w:top w:val="none" w:sz="0" w:space="0" w:color="auto"/>
            <w:left w:val="none" w:sz="0" w:space="0" w:color="auto"/>
            <w:bottom w:val="none" w:sz="0" w:space="0" w:color="auto"/>
            <w:right w:val="none" w:sz="0" w:space="0" w:color="auto"/>
          </w:divBdr>
        </w:div>
        <w:div w:id="1921670825">
          <w:marLeft w:val="0"/>
          <w:marRight w:val="0"/>
          <w:marTop w:val="0"/>
          <w:marBottom w:val="0"/>
          <w:divBdr>
            <w:top w:val="none" w:sz="0" w:space="0" w:color="auto"/>
            <w:left w:val="none" w:sz="0" w:space="0" w:color="auto"/>
            <w:bottom w:val="none" w:sz="0" w:space="0" w:color="auto"/>
            <w:right w:val="none" w:sz="0" w:space="0" w:color="auto"/>
          </w:divBdr>
        </w:div>
        <w:div w:id="1935085205">
          <w:marLeft w:val="0"/>
          <w:marRight w:val="0"/>
          <w:marTop w:val="0"/>
          <w:marBottom w:val="0"/>
          <w:divBdr>
            <w:top w:val="none" w:sz="0" w:space="0" w:color="auto"/>
            <w:left w:val="none" w:sz="0" w:space="0" w:color="auto"/>
            <w:bottom w:val="none" w:sz="0" w:space="0" w:color="auto"/>
            <w:right w:val="none" w:sz="0" w:space="0" w:color="auto"/>
          </w:divBdr>
        </w:div>
        <w:div w:id="1942058742">
          <w:marLeft w:val="0"/>
          <w:marRight w:val="0"/>
          <w:marTop w:val="0"/>
          <w:marBottom w:val="0"/>
          <w:divBdr>
            <w:top w:val="none" w:sz="0" w:space="0" w:color="auto"/>
            <w:left w:val="none" w:sz="0" w:space="0" w:color="auto"/>
            <w:bottom w:val="none" w:sz="0" w:space="0" w:color="auto"/>
            <w:right w:val="none" w:sz="0" w:space="0" w:color="auto"/>
          </w:divBdr>
        </w:div>
        <w:div w:id="1986666353">
          <w:marLeft w:val="0"/>
          <w:marRight w:val="0"/>
          <w:marTop w:val="0"/>
          <w:marBottom w:val="0"/>
          <w:divBdr>
            <w:top w:val="none" w:sz="0" w:space="0" w:color="auto"/>
            <w:left w:val="none" w:sz="0" w:space="0" w:color="auto"/>
            <w:bottom w:val="none" w:sz="0" w:space="0" w:color="auto"/>
            <w:right w:val="none" w:sz="0" w:space="0" w:color="auto"/>
          </w:divBdr>
        </w:div>
        <w:div w:id="2022008758">
          <w:marLeft w:val="0"/>
          <w:marRight w:val="0"/>
          <w:marTop w:val="0"/>
          <w:marBottom w:val="0"/>
          <w:divBdr>
            <w:top w:val="none" w:sz="0" w:space="0" w:color="auto"/>
            <w:left w:val="none" w:sz="0" w:space="0" w:color="auto"/>
            <w:bottom w:val="none" w:sz="0" w:space="0" w:color="auto"/>
            <w:right w:val="none" w:sz="0" w:space="0" w:color="auto"/>
          </w:divBdr>
        </w:div>
        <w:div w:id="2050719019">
          <w:marLeft w:val="0"/>
          <w:marRight w:val="0"/>
          <w:marTop w:val="0"/>
          <w:marBottom w:val="0"/>
          <w:divBdr>
            <w:top w:val="none" w:sz="0" w:space="0" w:color="auto"/>
            <w:left w:val="none" w:sz="0" w:space="0" w:color="auto"/>
            <w:bottom w:val="none" w:sz="0" w:space="0" w:color="auto"/>
            <w:right w:val="none" w:sz="0" w:space="0" w:color="auto"/>
          </w:divBdr>
        </w:div>
        <w:div w:id="2092655507">
          <w:marLeft w:val="0"/>
          <w:marRight w:val="0"/>
          <w:marTop w:val="0"/>
          <w:marBottom w:val="0"/>
          <w:divBdr>
            <w:top w:val="none" w:sz="0" w:space="0" w:color="auto"/>
            <w:left w:val="none" w:sz="0" w:space="0" w:color="auto"/>
            <w:bottom w:val="none" w:sz="0" w:space="0" w:color="auto"/>
            <w:right w:val="none" w:sz="0" w:space="0" w:color="auto"/>
          </w:divBdr>
        </w:div>
        <w:div w:id="2114785097">
          <w:marLeft w:val="0"/>
          <w:marRight w:val="0"/>
          <w:marTop w:val="0"/>
          <w:marBottom w:val="0"/>
          <w:divBdr>
            <w:top w:val="none" w:sz="0" w:space="0" w:color="auto"/>
            <w:left w:val="none" w:sz="0" w:space="0" w:color="auto"/>
            <w:bottom w:val="none" w:sz="0" w:space="0" w:color="auto"/>
            <w:right w:val="none" w:sz="0" w:space="0" w:color="auto"/>
          </w:divBdr>
        </w:div>
        <w:div w:id="2145999634">
          <w:marLeft w:val="0"/>
          <w:marRight w:val="0"/>
          <w:marTop w:val="0"/>
          <w:marBottom w:val="0"/>
          <w:divBdr>
            <w:top w:val="none" w:sz="0" w:space="0" w:color="auto"/>
            <w:left w:val="none" w:sz="0" w:space="0" w:color="auto"/>
            <w:bottom w:val="none" w:sz="0" w:space="0" w:color="auto"/>
            <w:right w:val="none" w:sz="0" w:space="0" w:color="auto"/>
          </w:divBdr>
        </w:div>
      </w:divsChild>
    </w:div>
    <w:div w:id="2013952459">
      <w:bodyDiv w:val="1"/>
      <w:marLeft w:val="0"/>
      <w:marRight w:val="0"/>
      <w:marTop w:val="0"/>
      <w:marBottom w:val="0"/>
      <w:divBdr>
        <w:top w:val="none" w:sz="0" w:space="0" w:color="auto"/>
        <w:left w:val="none" w:sz="0" w:space="0" w:color="auto"/>
        <w:bottom w:val="none" w:sz="0" w:space="0" w:color="auto"/>
        <w:right w:val="none" w:sz="0" w:space="0" w:color="auto"/>
      </w:divBdr>
    </w:div>
    <w:div w:id="2014141951">
      <w:bodyDiv w:val="1"/>
      <w:marLeft w:val="0"/>
      <w:marRight w:val="0"/>
      <w:marTop w:val="0"/>
      <w:marBottom w:val="0"/>
      <w:divBdr>
        <w:top w:val="none" w:sz="0" w:space="0" w:color="auto"/>
        <w:left w:val="none" w:sz="0" w:space="0" w:color="auto"/>
        <w:bottom w:val="none" w:sz="0" w:space="0" w:color="auto"/>
        <w:right w:val="none" w:sz="0" w:space="0" w:color="auto"/>
      </w:divBdr>
    </w:div>
    <w:div w:id="2014643694">
      <w:bodyDiv w:val="1"/>
      <w:marLeft w:val="0"/>
      <w:marRight w:val="0"/>
      <w:marTop w:val="0"/>
      <w:marBottom w:val="0"/>
      <w:divBdr>
        <w:top w:val="none" w:sz="0" w:space="0" w:color="auto"/>
        <w:left w:val="none" w:sz="0" w:space="0" w:color="auto"/>
        <w:bottom w:val="none" w:sz="0" w:space="0" w:color="auto"/>
        <w:right w:val="none" w:sz="0" w:space="0" w:color="auto"/>
      </w:divBdr>
    </w:div>
    <w:div w:id="2014792154">
      <w:bodyDiv w:val="1"/>
      <w:marLeft w:val="0"/>
      <w:marRight w:val="0"/>
      <w:marTop w:val="0"/>
      <w:marBottom w:val="0"/>
      <w:divBdr>
        <w:top w:val="none" w:sz="0" w:space="0" w:color="auto"/>
        <w:left w:val="none" w:sz="0" w:space="0" w:color="auto"/>
        <w:bottom w:val="none" w:sz="0" w:space="0" w:color="auto"/>
        <w:right w:val="none" w:sz="0" w:space="0" w:color="auto"/>
      </w:divBdr>
    </w:div>
    <w:div w:id="2015454279">
      <w:bodyDiv w:val="1"/>
      <w:marLeft w:val="0"/>
      <w:marRight w:val="0"/>
      <w:marTop w:val="0"/>
      <w:marBottom w:val="0"/>
      <w:divBdr>
        <w:top w:val="none" w:sz="0" w:space="0" w:color="auto"/>
        <w:left w:val="none" w:sz="0" w:space="0" w:color="auto"/>
        <w:bottom w:val="none" w:sz="0" w:space="0" w:color="auto"/>
        <w:right w:val="none" w:sz="0" w:space="0" w:color="auto"/>
      </w:divBdr>
    </w:div>
    <w:div w:id="2016301053">
      <w:bodyDiv w:val="1"/>
      <w:marLeft w:val="0"/>
      <w:marRight w:val="0"/>
      <w:marTop w:val="0"/>
      <w:marBottom w:val="0"/>
      <w:divBdr>
        <w:top w:val="none" w:sz="0" w:space="0" w:color="auto"/>
        <w:left w:val="none" w:sz="0" w:space="0" w:color="auto"/>
        <w:bottom w:val="none" w:sz="0" w:space="0" w:color="auto"/>
        <w:right w:val="none" w:sz="0" w:space="0" w:color="auto"/>
      </w:divBdr>
    </w:div>
    <w:div w:id="2016421033">
      <w:bodyDiv w:val="1"/>
      <w:marLeft w:val="0"/>
      <w:marRight w:val="0"/>
      <w:marTop w:val="0"/>
      <w:marBottom w:val="0"/>
      <w:divBdr>
        <w:top w:val="none" w:sz="0" w:space="0" w:color="auto"/>
        <w:left w:val="none" w:sz="0" w:space="0" w:color="auto"/>
        <w:bottom w:val="none" w:sz="0" w:space="0" w:color="auto"/>
        <w:right w:val="none" w:sz="0" w:space="0" w:color="auto"/>
      </w:divBdr>
    </w:div>
    <w:div w:id="2016808427">
      <w:bodyDiv w:val="1"/>
      <w:marLeft w:val="0"/>
      <w:marRight w:val="0"/>
      <w:marTop w:val="0"/>
      <w:marBottom w:val="0"/>
      <w:divBdr>
        <w:top w:val="none" w:sz="0" w:space="0" w:color="auto"/>
        <w:left w:val="none" w:sz="0" w:space="0" w:color="auto"/>
        <w:bottom w:val="none" w:sz="0" w:space="0" w:color="auto"/>
        <w:right w:val="none" w:sz="0" w:space="0" w:color="auto"/>
      </w:divBdr>
    </w:div>
    <w:div w:id="2017229089">
      <w:bodyDiv w:val="1"/>
      <w:marLeft w:val="0"/>
      <w:marRight w:val="0"/>
      <w:marTop w:val="0"/>
      <w:marBottom w:val="0"/>
      <w:divBdr>
        <w:top w:val="none" w:sz="0" w:space="0" w:color="auto"/>
        <w:left w:val="none" w:sz="0" w:space="0" w:color="auto"/>
        <w:bottom w:val="none" w:sz="0" w:space="0" w:color="auto"/>
        <w:right w:val="none" w:sz="0" w:space="0" w:color="auto"/>
      </w:divBdr>
    </w:div>
    <w:div w:id="2017268658">
      <w:bodyDiv w:val="1"/>
      <w:marLeft w:val="0"/>
      <w:marRight w:val="0"/>
      <w:marTop w:val="0"/>
      <w:marBottom w:val="0"/>
      <w:divBdr>
        <w:top w:val="none" w:sz="0" w:space="0" w:color="auto"/>
        <w:left w:val="none" w:sz="0" w:space="0" w:color="auto"/>
        <w:bottom w:val="none" w:sz="0" w:space="0" w:color="auto"/>
        <w:right w:val="none" w:sz="0" w:space="0" w:color="auto"/>
      </w:divBdr>
    </w:div>
    <w:div w:id="2017533564">
      <w:bodyDiv w:val="1"/>
      <w:marLeft w:val="0"/>
      <w:marRight w:val="0"/>
      <w:marTop w:val="0"/>
      <w:marBottom w:val="0"/>
      <w:divBdr>
        <w:top w:val="none" w:sz="0" w:space="0" w:color="auto"/>
        <w:left w:val="none" w:sz="0" w:space="0" w:color="auto"/>
        <w:bottom w:val="none" w:sz="0" w:space="0" w:color="auto"/>
        <w:right w:val="none" w:sz="0" w:space="0" w:color="auto"/>
      </w:divBdr>
    </w:div>
    <w:div w:id="2018461132">
      <w:bodyDiv w:val="1"/>
      <w:marLeft w:val="0"/>
      <w:marRight w:val="0"/>
      <w:marTop w:val="0"/>
      <w:marBottom w:val="0"/>
      <w:divBdr>
        <w:top w:val="none" w:sz="0" w:space="0" w:color="auto"/>
        <w:left w:val="none" w:sz="0" w:space="0" w:color="auto"/>
        <w:bottom w:val="none" w:sz="0" w:space="0" w:color="auto"/>
        <w:right w:val="none" w:sz="0" w:space="0" w:color="auto"/>
      </w:divBdr>
    </w:div>
    <w:div w:id="2019504392">
      <w:bodyDiv w:val="1"/>
      <w:marLeft w:val="0"/>
      <w:marRight w:val="0"/>
      <w:marTop w:val="0"/>
      <w:marBottom w:val="0"/>
      <w:divBdr>
        <w:top w:val="none" w:sz="0" w:space="0" w:color="auto"/>
        <w:left w:val="none" w:sz="0" w:space="0" w:color="auto"/>
        <w:bottom w:val="none" w:sz="0" w:space="0" w:color="auto"/>
        <w:right w:val="none" w:sz="0" w:space="0" w:color="auto"/>
      </w:divBdr>
    </w:div>
    <w:div w:id="2020541973">
      <w:bodyDiv w:val="1"/>
      <w:marLeft w:val="0"/>
      <w:marRight w:val="0"/>
      <w:marTop w:val="0"/>
      <w:marBottom w:val="0"/>
      <w:divBdr>
        <w:top w:val="none" w:sz="0" w:space="0" w:color="auto"/>
        <w:left w:val="none" w:sz="0" w:space="0" w:color="auto"/>
        <w:bottom w:val="none" w:sz="0" w:space="0" w:color="auto"/>
        <w:right w:val="none" w:sz="0" w:space="0" w:color="auto"/>
      </w:divBdr>
    </w:div>
    <w:div w:id="2020885363">
      <w:bodyDiv w:val="1"/>
      <w:marLeft w:val="0"/>
      <w:marRight w:val="0"/>
      <w:marTop w:val="0"/>
      <w:marBottom w:val="0"/>
      <w:divBdr>
        <w:top w:val="none" w:sz="0" w:space="0" w:color="auto"/>
        <w:left w:val="none" w:sz="0" w:space="0" w:color="auto"/>
        <w:bottom w:val="none" w:sz="0" w:space="0" w:color="auto"/>
        <w:right w:val="none" w:sz="0" w:space="0" w:color="auto"/>
      </w:divBdr>
    </w:div>
    <w:div w:id="2023428570">
      <w:bodyDiv w:val="1"/>
      <w:marLeft w:val="0"/>
      <w:marRight w:val="0"/>
      <w:marTop w:val="0"/>
      <w:marBottom w:val="0"/>
      <w:divBdr>
        <w:top w:val="none" w:sz="0" w:space="0" w:color="auto"/>
        <w:left w:val="none" w:sz="0" w:space="0" w:color="auto"/>
        <w:bottom w:val="none" w:sz="0" w:space="0" w:color="auto"/>
        <w:right w:val="none" w:sz="0" w:space="0" w:color="auto"/>
      </w:divBdr>
    </w:div>
    <w:div w:id="2025089670">
      <w:bodyDiv w:val="1"/>
      <w:marLeft w:val="0"/>
      <w:marRight w:val="0"/>
      <w:marTop w:val="0"/>
      <w:marBottom w:val="0"/>
      <w:divBdr>
        <w:top w:val="none" w:sz="0" w:space="0" w:color="auto"/>
        <w:left w:val="none" w:sz="0" w:space="0" w:color="auto"/>
        <w:bottom w:val="none" w:sz="0" w:space="0" w:color="auto"/>
        <w:right w:val="none" w:sz="0" w:space="0" w:color="auto"/>
      </w:divBdr>
    </w:div>
    <w:div w:id="2025784495">
      <w:bodyDiv w:val="1"/>
      <w:marLeft w:val="0"/>
      <w:marRight w:val="0"/>
      <w:marTop w:val="0"/>
      <w:marBottom w:val="0"/>
      <w:divBdr>
        <w:top w:val="none" w:sz="0" w:space="0" w:color="auto"/>
        <w:left w:val="none" w:sz="0" w:space="0" w:color="auto"/>
        <w:bottom w:val="none" w:sz="0" w:space="0" w:color="auto"/>
        <w:right w:val="none" w:sz="0" w:space="0" w:color="auto"/>
      </w:divBdr>
    </w:div>
    <w:div w:id="2026861332">
      <w:bodyDiv w:val="1"/>
      <w:marLeft w:val="0"/>
      <w:marRight w:val="0"/>
      <w:marTop w:val="0"/>
      <w:marBottom w:val="0"/>
      <w:divBdr>
        <w:top w:val="none" w:sz="0" w:space="0" w:color="auto"/>
        <w:left w:val="none" w:sz="0" w:space="0" w:color="auto"/>
        <w:bottom w:val="none" w:sz="0" w:space="0" w:color="auto"/>
        <w:right w:val="none" w:sz="0" w:space="0" w:color="auto"/>
      </w:divBdr>
    </w:div>
    <w:div w:id="2027364319">
      <w:bodyDiv w:val="1"/>
      <w:marLeft w:val="0"/>
      <w:marRight w:val="0"/>
      <w:marTop w:val="0"/>
      <w:marBottom w:val="0"/>
      <w:divBdr>
        <w:top w:val="none" w:sz="0" w:space="0" w:color="auto"/>
        <w:left w:val="none" w:sz="0" w:space="0" w:color="auto"/>
        <w:bottom w:val="none" w:sz="0" w:space="0" w:color="auto"/>
        <w:right w:val="none" w:sz="0" w:space="0" w:color="auto"/>
      </w:divBdr>
    </w:div>
    <w:div w:id="2027487845">
      <w:bodyDiv w:val="1"/>
      <w:marLeft w:val="0"/>
      <w:marRight w:val="0"/>
      <w:marTop w:val="0"/>
      <w:marBottom w:val="0"/>
      <w:divBdr>
        <w:top w:val="none" w:sz="0" w:space="0" w:color="auto"/>
        <w:left w:val="none" w:sz="0" w:space="0" w:color="auto"/>
        <w:bottom w:val="none" w:sz="0" w:space="0" w:color="auto"/>
        <w:right w:val="none" w:sz="0" w:space="0" w:color="auto"/>
      </w:divBdr>
    </w:div>
    <w:div w:id="2027514978">
      <w:bodyDiv w:val="1"/>
      <w:marLeft w:val="0"/>
      <w:marRight w:val="0"/>
      <w:marTop w:val="0"/>
      <w:marBottom w:val="0"/>
      <w:divBdr>
        <w:top w:val="none" w:sz="0" w:space="0" w:color="auto"/>
        <w:left w:val="none" w:sz="0" w:space="0" w:color="auto"/>
        <w:bottom w:val="none" w:sz="0" w:space="0" w:color="auto"/>
        <w:right w:val="none" w:sz="0" w:space="0" w:color="auto"/>
      </w:divBdr>
    </w:div>
    <w:div w:id="2027559664">
      <w:bodyDiv w:val="1"/>
      <w:marLeft w:val="0"/>
      <w:marRight w:val="0"/>
      <w:marTop w:val="0"/>
      <w:marBottom w:val="0"/>
      <w:divBdr>
        <w:top w:val="none" w:sz="0" w:space="0" w:color="auto"/>
        <w:left w:val="none" w:sz="0" w:space="0" w:color="auto"/>
        <w:bottom w:val="none" w:sz="0" w:space="0" w:color="auto"/>
        <w:right w:val="none" w:sz="0" w:space="0" w:color="auto"/>
      </w:divBdr>
    </w:div>
    <w:div w:id="2028167888">
      <w:bodyDiv w:val="1"/>
      <w:marLeft w:val="0"/>
      <w:marRight w:val="0"/>
      <w:marTop w:val="0"/>
      <w:marBottom w:val="0"/>
      <w:divBdr>
        <w:top w:val="none" w:sz="0" w:space="0" w:color="auto"/>
        <w:left w:val="none" w:sz="0" w:space="0" w:color="auto"/>
        <w:bottom w:val="none" w:sz="0" w:space="0" w:color="auto"/>
        <w:right w:val="none" w:sz="0" w:space="0" w:color="auto"/>
      </w:divBdr>
    </w:div>
    <w:div w:id="2028436048">
      <w:bodyDiv w:val="1"/>
      <w:marLeft w:val="0"/>
      <w:marRight w:val="0"/>
      <w:marTop w:val="0"/>
      <w:marBottom w:val="0"/>
      <w:divBdr>
        <w:top w:val="none" w:sz="0" w:space="0" w:color="auto"/>
        <w:left w:val="none" w:sz="0" w:space="0" w:color="auto"/>
        <w:bottom w:val="none" w:sz="0" w:space="0" w:color="auto"/>
        <w:right w:val="none" w:sz="0" w:space="0" w:color="auto"/>
      </w:divBdr>
    </w:div>
    <w:div w:id="2028485317">
      <w:bodyDiv w:val="1"/>
      <w:marLeft w:val="0"/>
      <w:marRight w:val="0"/>
      <w:marTop w:val="0"/>
      <w:marBottom w:val="0"/>
      <w:divBdr>
        <w:top w:val="none" w:sz="0" w:space="0" w:color="auto"/>
        <w:left w:val="none" w:sz="0" w:space="0" w:color="auto"/>
        <w:bottom w:val="none" w:sz="0" w:space="0" w:color="auto"/>
        <w:right w:val="none" w:sz="0" w:space="0" w:color="auto"/>
      </w:divBdr>
    </w:div>
    <w:div w:id="2028602724">
      <w:bodyDiv w:val="1"/>
      <w:marLeft w:val="0"/>
      <w:marRight w:val="0"/>
      <w:marTop w:val="0"/>
      <w:marBottom w:val="0"/>
      <w:divBdr>
        <w:top w:val="none" w:sz="0" w:space="0" w:color="auto"/>
        <w:left w:val="none" w:sz="0" w:space="0" w:color="auto"/>
        <w:bottom w:val="none" w:sz="0" w:space="0" w:color="auto"/>
        <w:right w:val="none" w:sz="0" w:space="0" w:color="auto"/>
      </w:divBdr>
    </w:div>
    <w:div w:id="2029670965">
      <w:bodyDiv w:val="1"/>
      <w:marLeft w:val="0"/>
      <w:marRight w:val="0"/>
      <w:marTop w:val="0"/>
      <w:marBottom w:val="0"/>
      <w:divBdr>
        <w:top w:val="none" w:sz="0" w:space="0" w:color="auto"/>
        <w:left w:val="none" w:sz="0" w:space="0" w:color="auto"/>
        <w:bottom w:val="none" w:sz="0" w:space="0" w:color="auto"/>
        <w:right w:val="none" w:sz="0" w:space="0" w:color="auto"/>
      </w:divBdr>
    </w:div>
    <w:div w:id="2031296068">
      <w:bodyDiv w:val="1"/>
      <w:marLeft w:val="0"/>
      <w:marRight w:val="0"/>
      <w:marTop w:val="0"/>
      <w:marBottom w:val="0"/>
      <w:divBdr>
        <w:top w:val="none" w:sz="0" w:space="0" w:color="auto"/>
        <w:left w:val="none" w:sz="0" w:space="0" w:color="auto"/>
        <w:bottom w:val="none" w:sz="0" w:space="0" w:color="auto"/>
        <w:right w:val="none" w:sz="0" w:space="0" w:color="auto"/>
      </w:divBdr>
    </w:div>
    <w:div w:id="2032756907">
      <w:bodyDiv w:val="1"/>
      <w:marLeft w:val="0"/>
      <w:marRight w:val="0"/>
      <w:marTop w:val="0"/>
      <w:marBottom w:val="0"/>
      <w:divBdr>
        <w:top w:val="none" w:sz="0" w:space="0" w:color="auto"/>
        <w:left w:val="none" w:sz="0" w:space="0" w:color="auto"/>
        <w:bottom w:val="none" w:sz="0" w:space="0" w:color="auto"/>
        <w:right w:val="none" w:sz="0" w:space="0" w:color="auto"/>
      </w:divBdr>
    </w:div>
    <w:div w:id="2034067774">
      <w:bodyDiv w:val="1"/>
      <w:marLeft w:val="0"/>
      <w:marRight w:val="0"/>
      <w:marTop w:val="0"/>
      <w:marBottom w:val="0"/>
      <w:divBdr>
        <w:top w:val="none" w:sz="0" w:space="0" w:color="auto"/>
        <w:left w:val="none" w:sz="0" w:space="0" w:color="auto"/>
        <w:bottom w:val="none" w:sz="0" w:space="0" w:color="auto"/>
        <w:right w:val="none" w:sz="0" w:space="0" w:color="auto"/>
      </w:divBdr>
    </w:div>
    <w:div w:id="2035110192">
      <w:bodyDiv w:val="1"/>
      <w:marLeft w:val="0"/>
      <w:marRight w:val="0"/>
      <w:marTop w:val="0"/>
      <w:marBottom w:val="0"/>
      <w:divBdr>
        <w:top w:val="none" w:sz="0" w:space="0" w:color="auto"/>
        <w:left w:val="none" w:sz="0" w:space="0" w:color="auto"/>
        <w:bottom w:val="none" w:sz="0" w:space="0" w:color="auto"/>
        <w:right w:val="none" w:sz="0" w:space="0" w:color="auto"/>
      </w:divBdr>
    </w:div>
    <w:div w:id="2038310281">
      <w:bodyDiv w:val="1"/>
      <w:marLeft w:val="0"/>
      <w:marRight w:val="0"/>
      <w:marTop w:val="0"/>
      <w:marBottom w:val="0"/>
      <w:divBdr>
        <w:top w:val="none" w:sz="0" w:space="0" w:color="auto"/>
        <w:left w:val="none" w:sz="0" w:space="0" w:color="auto"/>
        <w:bottom w:val="none" w:sz="0" w:space="0" w:color="auto"/>
        <w:right w:val="none" w:sz="0" w:space="0" w:color="auto"/>
      </w:divBdr>
      <w:divsChild>
        <w:div w:id="1193571731">
          <w:marLeft w:val="0"/>
          <w:marRight w:val="0"/>
          <w:marTop w:val="0"/>
          <w:marBottom w:val="0"/>
          <w:divBdr>
            <w:top w:val="none" w:sz="0" w:space="0" w:color="auto"/>
            <w:left w:val="none" w:sz="0" w:space="0" w:color="auto"/>
            <w:bottom w:val="none" w:sz="0" w:space="0" w:color="auto"/>
            <w:right w:val="none" w:sz="0" w:space="0" w:color="auto"/>
          </w:divBdr>
        </w:div>
        <w:div w:id="996423210">
          <w:marLeft w:val="0"/>
          <w:marRight w:val="0"/>
          <w:marTop w:val="0"/>
          <w:marBottom w:val="0"/>
          <w:divBdr>
            <w:top w:val="none" w:sz="0" w:space="0" w:color="auto"/>
            <w:left w:val="none" w:sz="0" w:space="0" w:color="auto"/>
            <w:bottom w:val="none" w:sz="0" w:space="0" w:color="auto"/>
            <w:right w:val="none" w:sz="0" w:space="0" w:color="auto"/>
          </w:divBdr>
        </w:div>
        <w:div w:id="113447246">
          <w:marLeft w:val="0"/>
          <w:marRight w:val="0"/>
          <w:marTop w:val="0"/>
          <w:marBottom w:val="0"/>
          <w:divBdr>
            <w:top w:val="none" w:sz="0" w:space="0" w:color="auto"/>
            <w:left w:val="none" w:sz="0" w:space="0" w:color="auto"/>
            <w:bottom w:val="none" w:sz="0" w:space="0" w:color="auto"/>
            <w:right w:val="none" w:sz="0" w:space="0" w:color="auto"/>
          </w:divBdr>
        </w:div>
        <w:div w:id="1774741597">
          <w:marLeft w:val="0"/>
          <w:marRight w:val="0"/>
          <w:marTop w:val="0"/>
          <w:marBottom w:val="0"/>
          <w:divBdr>
            <w:top w:val="none" w:sz="0" w:space="0" w:color="auto"/>
            <w:left w:val="none" w:sz="0" w:space="0" w:color="auto"/>
            <w:bottom w:val="none" w:sz="0" w:space="0" w:color="auto"/>
            <w:right w:val="none" w:sz="0" w:space="0" w:color="auto"/>
          </w:divBdr>
        </w:div>
        <w:div w:id="1608659252">
          <w:marLeft w:val="0"/>
          <w:marRight w:val="0"/>
          <w:marTop w:val="0"/>
          <w:marBottom w:val="0"/>
          <w:divBdr>
            <w:top w:val="none" w:sz="0" w:space="0" w:color="auto"/>
            <w:left w:val="none" w:sz="0" w:space="0" w:color="auto"/>
            <w:bottom w:val="none" w:sz="0" w:space="0" w:color="auto"/>
            <w:right w:val="none" w:sz="0" w:space="0" w:color="auto"/>
          </w:divBdr>
        </w:div>
        <w:div w:id="550075910">
          <w:marLeft w:val="0"/>
          <w:marRight w:val="0"/>
          <w:marTop w:val="0"/>
          <w:marBottom w:val="0"/>
          <w:divBdr>
            <w:top w:val="none" w:sz="0" w:space="0" w:color="auto"/>
            <w:left w:val="none" w:sz="0" w:space="0" w:color="auto"/>
            <w:bottom w:val="none" w:sz="0" w:space="0" w:color="auto"/>
            <w:right w:val="none" w:sz="0" w:space="0" w:color="auto"/>
          </w:divBdr>
        </w:div>
        <w:div w:id="1385832679">
          <w:marLeft w:val="0"/>
          <w:marRight w:val="0"/>
          <w:marTop w:val="0"/>
          <w:marBottom w:val="0"/>
          <w:divBdr>
            <w:top w:val="none" w:sz="0" w:space="0" w:color="auto"/>
            <w:left w:val="none" w:sz="0" w:space="0" w:color="auto"/>
            <w:bottom w:val="none" w:sz="0" w:space="0" w:color="auto"/>
            <w:right w:val="none" w:sz="0" w:space="0" w:color="auto"/>
          </w:divBdr>
        </w:div>
        <w:div w:id="1538082254">
          <w:marLeft w:val="0"/>
          <w:marRight w:val="0"/>
          <w:marTop w:val="0"/>
          <w:marBottom w:val="0"/>
          <w:divBdr>
            <w:top w:val="none" w:sz="0" w:space="0" w:color="auto"/>
            <w:left w:val="none" w:sz="0" w:space="0" w:color="auto"/>
            <w:bottom w:val="none" w:sz="0" w:space="0" w:color="auto"/>
            <w:right w:val="none" w:sz="0" w:space="0" w:color="auto"/>
          </w:divBdr>
        </w:div>
        <w:div w:id="512577873">
          <w:marLeft w:val="0"/>
          <w:marRight w:val="0"/>
          <w:marTop w:val="0"/>
          <w:marBottom w:val="0"/>
          <w:divBdr>
            <w:top w:val="none" w:sz="0" w:space="0" w:color="auto"/>
            <w:left w:val="none" w:sz="0" w:space="0" w:color="auto"/>
            <w:bottom w:val="none" w:sz="0" w:space="0" w:color="auto"/>
            <w:right w:val="none" w:sz="0" w:space="0" w:color="auto"/>
          </w:divBdr>
        </w:div>
        <w:div w:id="543372663">
          <w:marLeft w:val="0"/>
          <w:marRight w:val="0"/>
          <w:marTop w:val="0"/>
          <w:marBottom w:val="0"/>
          <w:divBdr>
            <w:top w:val="none" w:sz="0" w:space="0" w:color="auto"/>
            <w:left w:val="none" w:sz="0" w:space="0" w:color="auto"/>
            <w:bottom w:val="none" w:sz="0" w:space="0" w:color="auto"/>
            <w:right w:val="none" w:sz="0" w:space="0" w:color="auto"/>
          </w:divBdr>
        </w:div>
        <w:div w:id="632904976">
          <w:marLeft w:val="0"/>
          <w:marRight w:val="0"/>
          <w:marTop w:val="0"/>
          <w:marBottom w:val="0"/>
          <w:divBdr>
            <w:top w:val="none" w:sz="0" w:space="0" w:color="auto"/>
            <w:left w:val="none" w:sz="0" w:space="0" w:color="auto"/>
            <w:bottom w:val="none" w:sz="0" w:space="0" w:color="auto"/>
            <w:right w:val="none" w:sz="0" w:space="0" w:color="auto"/>
          </w:divBdr>
        </w:div>
        <w:div w:id="1327392334">
          <w:marLeft w:val="0"/>
          <w:marRight w:val="0"/>
          <w:marTop w:val="0"/>
          <w:marBottom w:val="0"/>
          <w:divBdr>
            <w:top w:val="none" w:sz="0" w:space="0" w:color="auto"/>
            <w:left w:val="none" w:sz="0" w:space="0" w:color="auto"/>
            <w:bottom w:val="none" w:sz="0" w:space="0" w:color="auto"/>
            <w:right w:val="none" w:sz="0" w:space="0" w:color="auto"/>
          </w:divBdr>
        </w:div>
        <w:div w:id="1585454457">
          <w:marLeft w:val="0"/>
          <w:marRight w:val="0"/>
          <w:marTop w:val="0"/>
          <w:marBottom w:val="0"/>
          <w:divBdr>
            <w:top w:val="none" w:sz="0" w:space="0" w:color="auto"/>
            <w:left w:val="none" w:sz="0" w:space="0" w:color="auto"/>
            <w:bottom w:val="none" w:sz="0" w:space="0" w:color="auto"/>
            <w:right w:val="none" w:sz="0" w:space="0" w:color="auto"/>
          </w:divBdr>
        </w:div>
        <w:div w:id="1234966951">
          <w:marLeft w:val="0"/>
          <w:marRight w:val="0"/>
          <w:marTop w:val="0"/>
          <w:marBottom w:val="0"/>
          <w:divBdr>
            <w:top w:val="none" w:sz="0" w:space="0" w:color="auto"/>
            <w:left w:val="none" w:sz="0" w:space="0" w:color="auto"/>
            <w:bottom w:val="none" w:sz="0" w:space="0" w:color="auto"/>
            <w:right w:val="none" w:sz="0" w:space="0" w:color="auto"/>
          </w:divBdr>
        </w:div>
        <w:div w:id="756244461">
          <w:marLeft w:val="0"/>
          <w:marRight w:val="0"/>
          <w:marTop w:val="0"/>
          <w:marBottom w:val="0"/>
          <w:divBdr>
            <w:top w:val="none" w:sz="0" w:space="0" w:color="auto"/>
            <w:left w:val="none" w:sz="0" w:space="0" w:color="auto"/>
            <w:bottom w:val="none" w:sz="0" w:space="0" w:color="auto"/>
            <w:right w:val="none" w:sz="0" w:space="0" w:color="auto"/>
          </w:divBdr>
        </w:div>
        <w:div w:id="969747108">
          <w:marLeft w:val="0"/>
          <w:marRight w:val="0"/>
          <w:marTop w:val="0"/>
          <w:marBottom w:val="0"/>
          <w:divBdr>
            <w:top w:val="none" w:sz="0" w:space="0" w:color="auto"/>
            <w:left w:val="none" w:sz="0" w:space="0" w:color="auto"/>
            <w:bottom w:val="none" w:sz="0" w:space="0" w:color="auto"/>
            <w:right w:val="none" w:sz="0" w:space="0" w:color="auto"/>
          </w:divBdr>
        </w:div>
        <w:div w:id="2083407181">
          <w:marLeft w:val="0"/>
          <w:marRight w:val="0"/>
          <w:marTop w:val="0"/>
          <w:marBottom w:val="0"/>
          <w:divBdr>
            <w:top w:val="none" w:sz="0" w:space="0" w:color="auto"/>
            <w:left w:val="none" w:sz="0" w:space="0" w:color="auto"/>
            <w:bottom w:val="none" w:sz="0" w:space="0" w:color="auto"/>
            <w:right w:val="none" w:sz="0" w:space="0" w:color="auto"/>
          </w:divBdr>
        </w:div>
        <w:div w:id="990668972">
          <w:marLeft w:val="0"/>
          <w:marRight w:val="0"/>
          <w:marTop w:val="0"/>
          <w:marBottom w:val="0"/>
          <w:divBdr>
            <w:top w:val="none" w:sz="0" w:space="0" w:color="auto"/>
            <w:left w:val="none" w:sz="0" w:space="0" w:color="auto"/>
            <w:bottom w:val="none" w:sz="0" w:space="0" w:color="auto"/>
            <w:right w:val="none" w:sz="0" w:space="0" w:color="auto"/>
          </w:divBdr>
        </w:div>
        <w:div w:id="1122378347">
          <w:marLeft w:val="0"/>
          <w:marRight w:val="0"/>
          <w:marTop w:val="0"/>
          <w:marBottom w:val="0"/>
          <w:divBdr>
            <w:top w:val="none" w:sz="0" w:space="0" w:color="auto"/>
            <w:left w:val="none" w:sz="0" w:space="0" w:color="auto"/>
            <w:bottom w:val="none" w:sz="0" w:space="0" w:color="auto"/>
            <w:right w:val="none" w:sz="0" w:space="0" w:color="auto"/>
          </w:divBdr>
        </w:div>
        <w:div w:id="2108651705">
          <w:marLeft w:val="0"/>
          <w:marRight w:val="0"/>
          <w:marTop w:val="0"/>
          <w:marBottom w:val="0"/>
          <w:divBdr>
            <w:top w:val="none" w:sz="0" w:space="0" w:color="auto"/>
            <w:left w:val="none" w:sz="0" w:space="0" w:color="auto"/>
            <w:bottom w:val="none" w:sz="0" w:space="0" w:color="auto"/>
            <w:right w:val="none" w:sz="0" w:space="0" w:color="auto"/>
          </w:divBdr>
        </w:div>
        <w:div w:id="1970472822">
          <w:marLeft w:val="0"/>
          <w:marRight w:val="0"/>
          <w:marTop w:val="0"/>
          <w:marBottom w:val="0"/>
          <w:divBdr>
            <w:top w:val="none" w:sz="0" w:space="0" w:color="auto"/>
            <w:left w:val="none" w:sz="0" w:space="0" w:color="auto"/>
            <w:bottom w:val="none" w:sz="0" w:space="0" w:color="auto"/>
            <w:right w:val="none" w:sz="0" w:space="0" w:color="auto"/>
          </w:divBdr>
        </w:div>
        <w:div w:id="1233587826">
          <w:marLeft w:val="0"/>
          <w:marRight w:val="0"/>
          <w:marTop w:val="0"/>
          <w:marBottom w:val="0"/>
          <w:divBdr>
            <w:top w:val="none" w:sz="0" w:space="0" w:color="auto"/>
            <w:left w:val="none" w:sz="0" w:space="0" w:color="auto"/>
            <w:bottom w:val="none" w:sz="0" w:space="0" w:color="auto"/>
            <w:right w:val="none" w:sz="0" w:space="0" w:color="auto"/>
          </w:divBdr>
        </w:div>
        <w:div w:id="1056588701">
          <w:marLeft w:val="0"/>
          <w:marRight w:val="0"/>
          <w:marTop w:val="0"/>
          <w:marBottom w:val="0"/>
          <w:divBdr>
            <w:top w:val="none" w:sz="0" w:space="0" w:color="auto"/>
            <w:left w:val="none" w:sz="0" w:space="0" w:color="auto"/>
            <w:bottom w:val="none" w:sz="0" w:space="0" w:color="auto"/>
            <w:right w:val="none" w:sz="0" w:space="0" w:color="auto"/>
          </w:divBdr>
        </w:div>
        <w:div w:id="1791973703">
          <w:marLeft w:val="0"/>
          <w:marRight w:val="0"/>
          <w:marTop w:val="0"/>
          <w:marBottom w:val="0"/>
          <w:divBdr>
            <w:top w:val="none" w:sz="0" w:space="0" w:color="auto"/>
            <w:left w:val="none" w:sz="0" w:space="0" w:color="auto"/>
            <w:bottom w:val="none" w:sz="0" w:space="0" w:color="auto"/>
            <w:right w:val="none" w:sz="0" w:space="0" w:color="auto"/>
          </w:divBdr>
        </w:div>
        <w:div w:id="751200803">
          <w:marLeft w:val="0"/>
          <w:marRight w:val="0"/>
          <w:marTop w:val="0"/>
          <w:marBottom w:val="0"/>
          <w:divBdr>
            <w:top w:val="none" w:sz="0" w:space="0" w:color="auto"/>
            <w:left w:val="none" w:sz="0" w:space="0" w:color="auto"/>
            <w:bottom w:val="none" w:sz="0" w:space="0" w:color="auto"/>
            <w:right w:val="none" w:sz="0" w:space="0" w:color="auto"/>
          </w:divBdr>
        </w:div>
        <w:div w:id="1571114738">
          <w:marLeft w:val="0"/>
          <w:marRight w:val="0"/>
          <w:marTop w:val="0"/>
          <w:marBottom w:val="0"/>
          <w:divBdr>
            <w:top w:val="none" w:sz="0" w:space="0" w:color="auto"/>
            <w:left w:val="none" w:sz="0" w:space="0" w:color="auto"/>
            <w:bottom w:val="none" w:sz="0" w:space="0" w:color="auto"/>
            <w:right w:val="none" w:sz="0" w:space="0" w:color="auto"/>
          </w:divBdr>
        </w:div>
        <w:div w:id="1182403567">
          <w:marLeft w:val="0"/>
          <w:marRight w:val="0"/>
          <w:marTop w:val="0"/>
          <w:marBottom w:val="0"/>
          <w:divBdr>
            <w:top w:val="none" w:sz="0" w:space="0" w:color="auto"/>
            <w:left w:val="none" w:sz="0" w:space="0" w:color="auto"/>
            <w:bottom w:val="none" w:sz="0" w:space="0" w:color="auto"/>
            <w:right w:val="none" w:sz="0" w:space="0" w:color="auto"/>
          </w:divBdr>
        </w:div>
        <w:div w:id="1368991157">
          <w:marLeft w:val="0"/>
          <w:marRight w:val="0"/>
          <w:marTop w:val="0"/>
          <w:marBottom w:val="0"/>
          <w:divBdr>
            <w:top w:val="none" w:sz="0" w:space="0" w:color="auto"/>
            <w:left w:val="none" w:sz="0" w:space="0" w:color="auto"/>
            <w:bottom w:val="none" w:sz="0" w:space="0" w:color="auto"/>
            <w:right w:val="none" w:sz="0" w:space="0" w:color="auto"/>
          </w:divBdr>
        </w:div>
        <w:div w:id="809325616">
          <w:marLeft w:val="0"/>
          <w:marRight w:val="0"/>
          <w:marTop w:val="0"/>
          <w:marBottom w:val="0"/>
          <w:divBdr>
            <w:top w:val="none" w:sz="0" w:space="0" w:color="auto"/>
            <w:left w:val="none" w:sz="0" w:space="0" w:color="auto"/>
            <w:bottom w:val="none" w:sz="0" w:space="0" w:color="auto"/>
            <w:right w:val="none" w:sz="0" w:space="0" w:color="auto"/>
          </w:divBdr>
        </w:div>
        <w:div w:id="1636376832">
          <w:marLeft w:val="0"/>
          <w:marRight w:val="0"/>
          <w:marTop w:val="0"/>
          <w:marBottom w:val="0"/>
          <w:divBdr>
            <w:top w:val="none" w:sz="0" w:space="0" w:color="auto"/>
            <w:left w:val="none" w:sz="0" w:space="0" w:color="auto"/>
            <w:bottom w:val="none" w:sz="0" w:space="0" w:color="auto"/>
            <w:right w:val="none" w:sz="0" w:space="0" w:color="auto"/>
          </w:divBdr>
        </w:div>
        <w:div w:id="201947490">
          <w:marLeft w:val="0"/>
          <w:marRight w:val="0"/>
          <w:marTop w:val="0"/>
          <w:marBottom w:val="0"/>
          <w:divBdr>
            <w:top w:val="none" w:sz="0" w:space="0" w:color="auto"/>
            <w:left w:val="none" w:sz="0" w:space="0" w:color="auto"/>
            <w:bottom w:val="none" w:sz="0" w:space="0" w:color="auto"/>
            <w:right w:val="none" w:sz="0" w:space="0" w:color="auto"/>
          </w:divBdr>
        </w:div>
        <w:div w:id="1664428217">
          <w:marLeft w:val="0"/>
          <w:marRight w:val="0"/>
          <w:marTop w:val="0"/>
          <w:marBottom w:val="0"/>
          <w:divBdr>
            <w:top w:val="none" w:sz="0" w:space="0" w:color="auto"/>
            <w:left w:val="none" w:sz="0" w:space="0" w:color="auto"/>
            <w:bottom w:val="none" w:sz="0" w:space="0" w:color="auto"/>
            <w:right w:val="none" w:sz="0" w:space="0" w:color="auto"/>
          </w:divBdr>
        </w:div>
        <w:div w:id="1335646666">
          <w:marLeft w:val="0"/>
          <w:marRight w:val="0"/>
          <w:marTop w:val="0"/>
          <w:marBottom w:val="0"/>
          <w:divBdr>
            <w:top w:val="none" w:sz="0" w:space="0" w:color="auto"/>
            <w:left w:val="none" w:sz="0" w:space="0" w:color="auto"/>
            <w:bottom w:val="none" w:sz="0" w:space="0" w:color="auto"/>
            <w:right w:val="none" w:sz="0" w:space="0" w:color="auto"/>
          </w:divBdr>
        </w:div>
        <w:div w:id="1104378729">
          <w:marLeft w:val="0"/>
          <w:marRight w:val="0"/>
          <w:marTop w:val="0"/>
          <w:marBottom w:val="0"/>
          <w:divBdr>
            <w:top w:val="none" w:sz="0" w:space="0" w:color="auto"/>
            <w:left w:val="none" w:sz="0" w:space="0" w:color="auto"/>
            <w:bottom w:val="none" w:sz="0" w:space="0" w:color="auto"/>
            <w:right w:val="none" w:sz="0" w:space="0" w:color="auto"/>
          </w:divBdr>
        </w:div>
        <w:div w:id="573203417">
          <w:marLeft w:val="0"/>
          <w:marRight w:val="0"/>
          <w:marTop w:val="0"/>
          <w:marBottom w:val="0"/>
          <w:divBdr>
            <w:top w:val="none" w:sz="0" w:space="0" w:color="auto"/>
            <w:left w:val="none" w:sz="0" w:space="0" w:color="auto"/>
            <w:bottom w:val="none" w:sz="0" w:space="0" w:color="auto"/>
            <w:right w:val="none" w:sz="0" w:space="0" w:color="auto"/>
          </w:divBdr>
        </w:div>
        <w:div w:id="552811162">
          <w:marLeft w:val="0"/>
          <w:marRight w:val="0"/>
          <w:marTop w:val="0"/>
          <w:marBottom w:val="0"/>
          <w:divBdr>
            <w:top w:val="none" w:sz="0" w:space="0" w:color="auto"/>
            <w:left w:val="none" w:sz="0" w:space="0" w:color="auto"/>
            <w:bottom w:val="none" w:sz="0" w:space="0" w:color="auto"/>
            <w:right w:val="none" w:sz="0" w:space="0" w:color="auto"/>
          </w:divBdr>
        </w:div>
        <w:div w:id="1020163845">
          <w:marLeft w:val="0"/>
          <w:marRight w:val="0"/>
          <w:marTop w:val="0"/>
          <w:marBottom w:val="0"/>
          <w:divBdr>
            <w:top w:val="none" w:sz="0" w:space="0" w:color="auto"/>
            <w:left w:val="none" w:sz="0" w:space="0" w:color="auto"/>
            <w:bottom w:val="none" w:sz="0" w:space="0" w:color="auto"/>
            <w:right w:val="none" w:sz="0" w:space="0" w:color="auto"/>
          </w:divBdr>
        </w:div>
        <w:div w:id="540823294">
          <w:marLeft w:val="0"/>
          <w:marRight w:val="0"/>
          <w:marTop w:val="0"/>
          <w:marBottom w:val="0"/>
          <w:divBdr>
            <w:top w:val="none" w:sz="0" w:space="0" w:color="auto"/>
            <w:left w:val="none" w:sz="0" w:space="0" w:color="auto"/>
            <w:bottom w:val="none" w:sz="0" w:space="0" w:color="auto"/>
            <w:right w:val="none" w:sz="0" w:space="0" w:color="auto"/>
          </w:divBdr>
        </w:div>
        <w:div w:id="312178938">
          <w:marLeft w:val="0"/>
          <w:marRight w:val="0"/>
          <w:marTop w:val="0"/>
          <w:marBottom w:val="0"/>
          <w:divBdr>
            <w:top w:val="none" w:sz="0" w:space="0" w:color="auto"/>
            <w:left w:val="none" w:sz="0" w:space="0" w:color="auto"/>
            <w:bottom w:val="none" w:sz="0" w:space="0" w:color="auto"/>
            <w:right w:val="none" w:sz="0" w:space="0" w:color="auto"/>
          </w:divBdr>
        </w:div>
        <w:div w:id="1205681005">
          <w:marLeft w:val="0"/>
          <w:marRight w:val="0"/>
          <w:marTop w:val="0"/>
          <w:marBottom w:val="0"/>
          <w:divBdr>
            <w:top w:val="none" w:sz="0" w:space="0" w:color="auto"/>
            <w:left w:val="none" w:sz="0" w:space="0" w:color="auto"/>
            <w:bottom w:val="none" w:sz="0" w:space="0" w:color="auto"/>
            <w:right w:val="none" w:sz="0" w:space="0" w:color="auto"/>
          </w:divBdr>
        </w:div>
        <w:div w:id="1487089388">
          <w:marLeft w:val="0"/>
          <w:marRight w:val="0"/>
          <w:marTop w:val="0"/>
          <w:marBottom w:val="0"/>
          <w:divBdr>
            <w:top w:val="none" w:sz="0" w:space="0" w:color="auto"/>
            <w:left w:val="none" w:sz="0" w:space="0" w:color="auto"/>
            <w:bottom w:val="none" w:sz="0" w:space="0" w:color="auto"/>
            <w:right w:val="none" w:sz="0" w:space="0" w:color="auto"/>
          </w:divBdr>
        </w:div>
        <w:div w:id="978219708">
          <w:marLeft w:val="0"/>
          <w:marRight w:val="0"/>
          <w:marTop w:val="0"/>
          <w:marBottom w:val="0"/>
          <w:divBdr>
            <w:top w:val="none" w:sz="0" w:space="0" w:color="auto"/>
            <w:left w:val="none" w:sz="0" w:space="0" w:color="auto"/>
            <w:bottom w:val="none" w:sz="0" w:space="0" w:color="auto"/>
            <w:right w:val="none" w:sz="0" w:space="0" w:color="auto"/>
          </w:divBdr>
        </w:div>
        <w:div w:id="871184061">
          <w:marLeft w:val="0"/>
          <w:marRight w:val="0"/>
          <w:marTop w:val="0"/>
          <w:marBottom w:val="0"/>
          <w:divBdr>
            <w:top w:val="none" w:sz="0" w:space="0" w:color="auto"/>
            <w:left w:val="none" w:sz="0" w:space="0" w:color="auto"/>
            <w:bottom w:val="none" w:sz="0" w:space="0" w:color="auto"/>
            <w:right w:val="none" w:sz="0" w:space="0" w:color="auto"/>
          </w:divBdr>
        </w:div>
        <w:div w:id="90396889">
          <w:marLeft w:val="0"/>
          <w:marRight w:val="0"/>
          <w:marTop w:val="0"/>
          <w:marBottom w:val="0"/>
          <w:divBdr>
            <w:top w:val="none" w:sz="0" w:space="0" w:color="auto"/>
            <w:left w:val="none" w:sz="0" w:space="0" w:color="auto"/>
            <w:bottom w:val="none" w:sz="0" w:space="0" w:color="auto"/>
            <w:right w:val="none" w:sz="0" w:space="0" w:color="auto"/>
          </w:divBdr>
        </w:div>
        <w:div w:id="784886744">
          <w:marLeft w:val="0"/>
          <w:marRight w:val="0"/>
          <w:marTop w:val="0"/>
          <w:marBottom w:val="0"/>
          <w:divBdr>
            <w:top w:val="none" w:sz="0" w:space="0" w:color="auto"/>
            <w:left w:val="none" w:sz="0" w:space="0" w:color="auto"/>
            <w:bottom w:val="none" w:sz="0" w:space="0" w:color="auto"/>
            <w:right w:val="none" w:sz="0" w:space="0" w:color="auto"/>
          </w:divBdr>
        </w:div>
        <w:div w:id="1914584328">
          <w:marLeft w:val="0"/>
          <w:marRight w:val="0"/>
          <w:marTop w:val="0"/>
          <w:marBottom w:val="0"/>
          <w:divBdr>
            <w:top w:val="none" w:sz="0" w:space="0" w:color="auto"/>
            <w:left w:val="none" w:sz="0" w:space="0" w:color="auto"/>
            <w:bottom w:val="none" w:sz="0" w:space="0" w:color="auto"/>
            <w:right w:val="none" w:sz="0" w:space="0" w:color="auto"/>
          </w:divBdr>
        </w:div>
        <w:div w:id="1817450649">
          <w:marLeft w:val="0"/>
          <w:marRight w:val="0"/>
          <w:marTop w:val="0"/>
          <w:marBottom w:val="0"/>
          <w:divBdr>
            <w:top w:val="none" w:sz="0" w:space="0" w:color="auto"/>
            <w:left w:val="none" w:sz="0" w:space="0" w:color="auto"/>
            <w:bottom w:val="none" w:sz="0" w:space="0" w:color="auto"/>
            <w:right w:val="none" w:sz="0" w:space="0" w:color="auto"/>
          </w:divBdr>
        </w:div>
        <w:div w:id="833451363">
          <w:marLeft w:val="0"/>
          <w:marRight w:val="0"/>
          <w:marTop w:val="0"/>
          <w:marBottom w:val="0"/>
          <w:divBdr>
            <w:top w:val="none" w:sz="0" w:space="0" w:color="auto"/>
            <w:left w:val="none" w:sz="0" w:space="0" w:color="auto"/>
            <w:bottom w:val="none" w:sz="0" w:space="0" w:color="auto"/>
            <w:right w:val="none" w:sz="0" w:space="0" w:color="auto"/>
          </w:divBdr>
        </w:div>
        <w:div w:id="1904634140">
          <w:marLeft w:val="0"/>
          <w:marRight w:val="0"/>
          <w:marTop w:val="0"/>
          <w:marBottom w:val="0"/>
          <w:divBdr>
            <w:top w:val="none" w:sz="0" w:space="0" w:color="auto"/>
            <w:left w:val="none" w:sz="0" w:space="0" w:color="auto"/>
            <w:bottom w:val="none" w:sz="0" w:space="0" w:color="auto"/>
            <w:right w:val="none" w:sz="0" w:space="0" w:color="auto"/>
          </w:divBdr>
        </w:div>
        <w:div w:id="1814593510">
          <w:marLeft w:val="0"/>
          <w:marRight w:val="0"/>
          <w:marTop w:val="0"/>
          <w:marBottom w:val="0"/>
          <w:divBdr>
            <w:top w:val="none" w:sz="0" w:space="0" w:color="auto"/>
            <w:left w:val="none" w:sz="0" w:space="0" w:color="auto"/>
            <w:bottom w:val="none" w:sz="0" w:space="0" w:color="auto"/>
            <w:right w:val="none" w:sz="0" w:space="0" w:color="auto"/>
          </w:divBdr>
        </w:div>
        <w:div w:id="1497578161">
          <w:marLeft w:val="0"/>
          <w:marRight w:val="0"/>
          <w:marTop w:val="0"/>
          <w:marBottom w:val="0"/>
          <w:divBdr>
            <w:top w:val="none" w:sz="0" w:space="0" w:color="auto"/>
            <w:left w:val="none" w:sz="0" w:space="0" w:color="auto"/>
            <w:bottom w:val="none" w:sz="0" w:space="0" w:color="auto"/>
            <w:right w:val="none" w:sz="0" w:space="0" w:color="auto"/>
          </w:divBdr>
        </w:div>
        <w:div w:id="1077022699">
          <w:marLeft w:val="0"/>
          <w:marRight w:val="0"/>
          <w:marTop w:val="0"/>
          <w:marBottom w:val="0"/>
          <w:divBdr>
            <w:top w:val="none" w:sz="0" w:space="0" w:color="auto"/>
            <w:left w:val="none" w:sz="0" w:space="0" w:color="auto"/>
            <w:bottom w:val="none" w:sz="0" w:space="0" w:color="auto"/>
            <w:right w:val="none" w:sz="0" w:space="0" w:color="auto"/>
          </w:divBdr>
        </w:div>
        <w:div w:id="974260044">
          <w:marLeft w:val="0"/>
          <w:marRight w:val="0"/>
          <w:marTop w:val="0"/>
          <w:marBottom w:val="0"/>
          <w:divBdr>
            <w:top w:val="none" w:sz="0" w:space="0" w:color="auto"/>
            <w:left w:val="none" w:sz="0" w:space="0" w:color="auto"/>
            <w:bottom w:val="none" w:sz="0" w:space="0" w:color="auto"/>
            <w:right w:val="none" w:sz="0" w:space="0" w:color="auto"/>
          </w:divBdr>
        </w:div>
        <w:div w:id="125897945">
          <w:marLeft w:val="0"/>
          <w:marRight w:val="0"/>
          <w:marTop w:val="0"/>
          <w:marBottom w:val="0"/>
          <w:divBdr>
            <w:top w:val="none" w:sz="0" w:space="0" w:color="auto"/>
            <w:left w:val="none" w:sz="0" w:space="0" w:color="auto"/>
            <w:bottom w:val="none" w:sz="0" w:space="0" w:color="auto"/>
            <w:right w:val="none" w:sz="0" w:space="0" w:color="auto"/>
          </w:divBdr>
        </w:div>
        <w:div w:id="1872721501">
          <w:marLeft w:val="0"/>
          <w:marRight w:val="0"/>
          <w:marTop w:val="0"/>
          <w:marBottom w:val="0"/>
          <w:divBdr>
            <w:top w:val="none" w:sz="0" w:space="0" w:color="auto"/>
            <w:left w:val="none" w:sz="0" w:space="0" w:color="auto"/>
            <w:bottom w:val="none" w:sz="0" w:space="0" w:color="auto"/>
            <w:right w:val="none" w:sz="0" w:space="0" w:color="auto"/>
          </w:divBdr>
        </w:div>
        <w:div w:id="1773478726">
          <w:marLeft w:val="0"/>
          <w:marRight w:val="0"/>
          <w:marTop w:val="0"/>
          <w:marBottom w:val="0"/>
          <w:divBdr>
            <w:top w:val="none" w:sz="0" w:space="0" w:color="auto"/>
            <w:left w:val="none" w:sz="0" w:space="0" w:color="auto"/>
            <w:bottom w:val="none" w:sz="0" w:space="0" w:color="auto"/>
            <w:right w:val="none" w:sz="0" w:space="0" w:color="auto"/>
          </w:divBdr>
        </w:div>
        <w:div w:id="1449736218">
          <w:marLeft w:val="0"/>
          <w:marRight w:val="0"/>
          <w:marTop w:val="0"/>
          <w:marBottom w:val="0"/>
          <w:divBdr>
            <w:top w:val="none" w:sz="0" w:space="0" w:color="auto"/>
            <w:left w:val="none" w:sz="0" w:space="0" w:color="auto"/>
            <w:bottom w:val="none" w:sz="0" w:space="0" w:color="auto"/>
            <w:right w:val="none" w:sz="0" w:space="0" w:color="auto"/>
          </w:divBdr>
        </w:div>
        <w:div w:id="1324895464">
          <w:marLeft w:val="0"/>
          <w:marRight w:val="0"/>
          <w:marTop w:val="0"/>
          <w:marBottom w:val="0"/>
          <w:divBdr>
            <w:top w:val="none" w:sz="0" w:space="0" w:color="auto"/>
            <w:left w:val="none" w:sz="0" w:space="0" w:color="auto"/>
            <w:bottom w:val="none" w:sz="0" w:space="0" w:color="auto"/>
            <w:right w:val="none" w:sz="0" w:space="0" w:color="auto"/>
          </w:divBdr>
        </w:div>
        <w:div w:id="212279154">
          <w:marLeft w:val="0"/>
          <w:marRight w:val="0"/>
          <w:marTop w:val="0"/>
          <w:marBottom w:val="0"/>
          <w:divBdr>
            <w:top w:val="none" w:sz="0" w:space="0" w:color="auto"/>
            <w:left w:val="none" w:sz="0" w:space="0" w:color="auto"/>
            <w:bottom w:val="none" w:sz="0" w:space="0" w:color="auto"/>
            <w:right w:val="none" w:sz="0" w:space="0" w:color="auto"/>
          </w:divBdr>
        </w:div>
      </w:divsChild>
    </w:div>
    <w:div w:id="2038580685">
      <w:bodyDiv w:val="1"/>
      <w:marLeft w:val="0"/>
      <w:marRight w:val="0"/>
      <w:marTop w:val="0"/>
      <w:marBottom w:val="0"/>
      <w:divBdr>
        <w:top w:val="none" w:sz="0" w:space="0" w:color="auto"/>
        <w:left w:val="none" w:sz="0" w:space="0" w:color="auto"/>
        <w:bottom w:val="none" w:sz="0" w:space="0" w:color="auto"/>
        <w:right w:val="none" w:sz="0" w:space="0" w:color="auto"/>
      </w:divBdr>
    </w:div>
    <w:div w:id="2038849119">
      <w:bodyDiv w:val="1"/>
      <w:marLeft w:val="0"/>
      <w:marRight w:val="0"/>
      <w:marTop w:val="0"/>
      <w:marBottom w:val="0"/>
      <w:divBdr>
        <w:top w:val="none" w:sz="0" w:space="0" w:color="auto"/>
        <w:left w:val="none" w:sz="0" w:space="0" w:color="auto"/>
        <w:bottom w:val="none" w:sz="0" w:space="0" w:color="auto"/>
        <w:right w:val="none" w:sz="0" w:space="0" w:color="auto"/>
      </w:divBdr>
    </w:div>
    <w:div w:id="2040856938">
      <w:bodyDiv w:val="1"/>
      <w:marLeft w:val="0"/>
      <w:marRight w:val="0"/>
      <w:marTop w:val="0"/>
      <w:marBottom w:val="0"/>
      <w:divBdr>
        <w:top w:val="none" w:sz="0" w:space="0" w:color="auto"/>
        <w:left w:val="none" w:sz="0" w:space="0" w:color="auto"/>
        <w:bottom w:val="none" w:sz="0" w:space="0" w:color="auto"/>
        <w:right w:val="none" w:sz="0" w:space="0" w:color="auto"/>
      </w:divBdr>
    </w:div>
    <w:div w:id="2041317236">
      <w:bodyDiv w:val="1"/>
      <w:marLeft w:val="0"/>
      <w:marRight w:val="0"/>
      <w:marTop w:val="0"/>
      <w:marBottom w:val="0"/>
      <w:divBdr>
        <w:top w:val="none" w:sz="0" w:space="0" w:color="auto"/>
        <w:left w:val="none" w:sz="0" w:space="0" w:color="auto"/>
        <w:bottom w:val="none" w:sz="0" w:space="0" w:color="auto"/>
        <w:right w:val="none" w:sz="0" w:space="0" w:color="auto"/>
      </w:divBdr>
    </w:div>
    <w:div w:id="2043087199">
      <w:bodyDiv w:val="1"/>
      <w:marLeft w:val="0"/>
      <w:marRight w:val="0"/>
      <w:marTop w:val="0"/>
      <w:marBottom w:val="0"/>
      <w:divBdr>
        <w:top w:val="none" w:sz="0" w:space="0" w:color="auto"/>
        <w:left w:val="none" w:sz="0" w:space="0" w:color="auto"/>
        <w:bottom w:val="none" w:sz="0" w:space="0" w:color="auto"/>
        <w:right w:val="none" w:sz="0" w:space="0" w:color="auto"/>
      </w:divBdr>
    </w:div>
    <w:div w:id="2043313293">
      <w:bodyDiv w:val="1"/>
      <w:marLeft w:val="0"/>
      <w:marRight w:val="0"/>
      <w:marTop w:val="0"/>
      <w:marBottom w:val="0"/>
      <w:divBdr>
        <w:top w:val="none" w:sz="0" w:space="0" w:color="auto"/>
        <w:left w:val="none" w:sz="0" w:space="0" w:color="auto"/>
        <w:bottom w:val="none" w:sz="0" w:space="0" w:color="auto"/>
        <w:right w:val="none" w:sz="0" w:space="0" w:color="auto"/>
      </w:divBdr>
    </w:div>
    <w:div w:id="2043824805">
      <w:bodyDiv w:val="1"/>
      <w:marLeft w:val="0"/>
      <w:marRight w:val="0"/>
      <w:marTop w:val="0"/>
      <w:marBottom w:val="0"/>
      <w:divBdr>
        <w:top w:val="none" w:sz="0" w:space="0" w:color="auto"/>
        <w:left w:val="none" w:sz="0" w:space="0" w:color="auto"/>
        <w:bottom w:val="none" w:sz="0" w:space="0" w:color="auto"/>
        <w:right w:val="none" w:sz="0" w:space="0" w:color="auto"/>
      </w:divBdr>
    </w:div>
    <w:div w:id="2044331274">
      <w:bodyDiv w:val="1"/>
      <w:marLeft w:val="0"/>
      <w:marRight w:val="0"/>
      <w:marTop w:val="0"/>
      <w:marBottom w:val="0"/>
      <w:divBdr>
        <w:top w:val="none" w:sz="0" w:space="0" w:color="auto"/>
        <w:left w:val="none" w:sz="0" w:space="0" w:color="auto"/>
        <w:bottom w:val="none" w:sz="0" w:space="0" w:color="auto"/>
        <w:right w:val="none" w:sz="0" w:space="0" w:color="auto"/>
      </w:divBdr>
    </w:div>
    <w:div w:id="2044864402">
      <w:bodyDiv w:val="1"/>
      <w:marLeft w:val="0"/>
      <w:marRight w:val="0"/>
      <w:marTop w:val="0"/>
      <w:marBottom w:val="0"/>
      <w:divBdr>
        <w:top w:val="none" w:sz="0" w:space="0" w:color="auto"/>
        <w:left w:val="none" w:sz="0" w:space="0" w:color="auto"/>
        <w:bottom w:val="none" w:sz="0" w:space="0" w:color="auto"/>
        <w:right w:val="none" w:sz="0" w:space="0" w:color="auto"/>
      </w:divBdr>
    </w:div>
    <w:div w:id="2045009806">
      <w:bodyDiv w:val="1"/>
      <w:marLeft w:val="0"/>
      <w:marRight w:val="0"/>
      <w:marTop w:val="0"/>
      <w:marBottom w:val="0"/>
      <w:divBdr>
        <w:top w:val="none" w:sz="0" w:space="0" w:color="auto"/>
        <w:left w:val="none" w:sz="0" w:space="0" w:color="auto"/>
        <w:bottom w:val="none" w:sz="0" w:space="0" w:color="auto"/>
        <w:right w:val="none" w:sz="0" w:space="0" w:color="auto"/>
      </w:divBdr>
    </w:div>
    <w:div w:id="2045211540">
      <w:bodyDiv w:val="1"/>
      <w:marLeft w:val="0"/>
      <w:marRight w:val="0"/>
      <w:marTop w:val="0"/>
      <w:marBottom w:val="0"/>
      <w:divBdr>
        <w:top w:val="none" w:sz="0" w:space="0" w:color="auto"/>
        <w:left w:val="none" w:sz="0" w:space="0" w:color="auto"/>
        <w:bottom w:val="none" w:sz="0" w:space="0" w:color="auto"/>
        <w:right w:val="none" w:sz="0" w:space="0" w:color="auto"/>
      </w:divBdr>
    </w:div>
    <w:div w:id="2046829214">
      <w:bodyDiv w:val="1"/>
      <w:marLeft w:val="0"/>
      <w:marRight w:val="0"/>
      <w:marTop w:val="0"/>
      <w:marBottom w:val="0"/>
      <w:divBdr>
        <w:top w:val="none" w:sz="0" w:space="0" w:color="auto"/>
        <w:left w:val="none" w:sz="0" w:space="0" w:color="auto"/>
        <w:bottom w:val="none" w:sz="0" w:space="0" w:color="auto"/>
        <w:right w:val="none" w:sz="0" w:space="0" w:color="auto"/>
      </w:divBdr>
    </w:div>
    <w:div w:id="2049841583">
      <w:bodyDiv w:val="1"/>
      <w:marLeft w:val="0"/>
      <w:marRight w:val="0"/>
      <w:marTop w:val="0"/>
      <w:marBottom w:val="0"/>
      <w:divBdr>
        <w:top w:val="none" w:sz="0" w:space="0" w:color="auto"/>
        <w:left w:val="none" w:sz="0" w:space="0" w:color="auto"/>
        <w:bottom w:val="none" w:sz="0" w:space="0" w:color="auto"/>
        <w:right w:val="none" w:sz="0" w:space="0" w:color="auto"/>
      </w:divBdr>
    </w:div>
    <w:div w:id="2051567490">
      <w:bodyDiv w:val="1"/>
      <w:marLeft w:val="0"/>
      <w:marRight w:val="0"/>
      <w:marTop w:val="0"/>
      <w:marBottom w:val="0"/>
      <w:divBdr>
        <w:top w:val="none" w:sz="0" w:space="0" w:color="auto"/>
        <w:left w:val="none" w:sz="0" w:space="0" w:color="auto"/>
        <w:bottom w:val="none" w:sz="0" w:space="0" w:color="auto"/>
        <w:right w:val="none" w:sz="0" w:space="0" w:color="auto"/>
      </w:divBdr>
    </w:div>
    <w:div w:id="2051956210">
      <w:bodyDiv w:val="1"/>
      <w:marLeft w:val="0"/>
      <w:marRight w:val="0"/>
      <w:marTop w:val="0"/>
      <w:marBottom w:val="0"/>
      <w:divBdr>
        <w:top w:val="none" w:sz="0" w:space="0" w:color="auto"/>
        <w:left w:val="none" w:sz="0" w:space="0" w:color="auto"/>
        <w:bottom w:val="none" w:sz="0" w:space="0" w:color="auto"/>
        <w:right w:val="none" w:sz="0" w:space="0" w:color="auto"/>
      </w:divBdr>
    </w:div>
    <w:div w:id="2053724391">
      <w:bodyDiv w:val="1"/>
      <w:marLeft w:val="0"/>
      <w:marRight w:val="0"/>
      <w:marTop w:val="0"/>
      <w:marBottom w:val="0"/>
      <w:divBdr>
        <w:top w:val="none" w:sz="0" w:space="0" w:color="auto"/>
        <w:left w:val="none" w:sz="0" w:space="0" w:color="auto"/>
        <w:bottom w:val="none" w:sz="0" w:space="0" w:color="auto"/>
        <w:right w:val="none" w:sz="0" w:space="0" w:color="auto"/>
      </w:divBdr>
    </w:div>
    <w:div w:id="2054691569">
      <w:bodyDiv w:val="1"/>
      <w:marLeft w:val="0"/>
      <w:marRight w:val="0"/>
      <w:marTop w:val="0"/>
      <w:marBottom w:val="0"/>
      <w:divBdr>
        <w:top w:val="none" w:sz="0" w:space="0" w:color="auto"/>
        <w:left w:val="none" w:sz="0" w:space="0" w:color="auto"/>
        <w:bottom w:val="none" w:sz="0" w:space="0" w:color="auto"/>
        <w:right w:val="none" w:sz="0" w:space="0" w:color="auto"/>
      </w:divBdr>
    </w:div>
    <w:div w:id="2054769599">
      <w:bodyDiv w:val="1"/>
      <w:marLeft w:val="0"/>
      <w:marRight w:val="0"/>
      <w:marTop w:val="0"/>
      <w:marBottom w:val="0"/>
      <w:divBdr>
        <w:top w:val="none" w:sz="0" w:space="0" w:color="auto"/>
        <w:left w:val="none" w:sz="0" w:space="0" w:color="auto"/>
        <w:bottom w:val="none" w:sz="0" w:space="0" w:color="auto"/>
        <w:right w:val="none" w:sz="0" w:space="0" w:color="auto"/>
      </w:divBdr>
    </w:div>
    <w:div w:id="2056854157">
      <w:bodyDiv w:val="1"/>
      <w:marLeft w:val="0"/>
      <w:marRight w:val="0"/>
      <w:marTop w:val="0"/>
      <w:marBottom w:val="0"/>
      <w:divBdr>
        <w:top w:val="none" w:sz="0" w:space="0" w:color="auto"/>
        <w:left w:val="none" w:sz="0" w:space="0" w:color="auto"/>
        <w:bottom w:val="none" w:sz="0" w:space="0" w:color="auto"/>
        <w:right w:val="none" w:sz="0" w:space="0" w:color="auto"/>
      </w:divBdr>
    </w:div>
    <w:div w:id="2058159080">
      <w:bodyDiv w:val="1"/>
      <w:marLeft w:val="0"/>
      <w:marRight w:val="0"/>
      <w:marTop w:val="0"/>
      <w:marBottom w:val="0"/>
      <w:divBdr>
        <w:top w:val="none" w:sz="0" w:space="0" w:color="auto"/>
        <w:left w:val="none" w:sz="0" w:space="0" w:color="auto"/>
        <w:bottom w:val="none" w:sz="0" w:space="0" w:color="auto"/>
        <w:right w:val="none" w:sz="0" w:space="0" w:color="auto"/>
      </w:divBdr>
    </w:div>
    <w:div w:id="2061780762">
      <w:bodyDiv w:val="1"/>
      <w:marLeft w:val="0"/>
      <w:marRight w:val="0"/>
      <w:marTop w:val="0"/>
      <w:marBottom w:val="0"/>
      <w:divBdr>
        <w:top w:val="none" w:sz="0" w:space="0" w:color="auto"/>
        <w:left w:val="none" w:sz="0" w:space="0" w:color="auto"/>
        <w:bottom w:val="none" w:sz="0" w:space="0" w:color="auto"/>
        <w:right w:val="none" w:sz="0" w:space="0" w:color="auto"/>
      </w:divBdr>
    </w:div>
    <w:div w:id="2062169008">
      <w:bodyDiv w:val="1"/>
      <w:marLeft w:val="0"/>
      <w:marRight w:val="0"/>
      <w:marTop w:val="0"/>
      <w:marBottom w:val="0"/>
      <w:divBdr>
        <w:top w:val="none" w:sz="0" w:space="0" w:color="auto"/>
        <w:left w:val="none" w:sz="0" w:space="0" w:color="auto"/>
        <w:bottom w:val="none" w:sz="0" w:space="0" w:color="auto"/>
        <w:right w:val="none" w:sz="0" w:space="0" w:color="auto"/>
      </w:divBdr>
    </w:div>
    <w:div w:id="2062171300">
      <w:bodyDiv w:val="1"/>
      <w:marLeft w:val="0"/>
      <w:marRight w:val="0"/>
      <w:marTop w:val="0"/>
      <w:marBottom w:val="0"/>
      <w:divBdr>
        <w:top w:val="none" w:sz="0" w:space="0" w:color="auto"/>
        <w:left w:val="none" w:sz="0" w:space="0" w:color="auto"/>
        <w:bottom w:val="none" w:sz="0" w:space="0" w:color="auto"/>
        <w:right w:val="none" w:sz="0" w:space="0" w:color="auto"/>
      </w:divBdr>
    </w:div>
    <w:div w:id="2062515149">
      <w:bodyDiv w:val="1"/>
      <w:marLeft w:val="0"/>
      <w:marRight w:val="0"/>
      <w:marTop w:val="0"/>
      <w:marBottom w:val="0"/>
      <w:divBdr>
        <w:top w:val="none" w:sz="0" w:space="0" w:color="auto"/>
        <w:left w:val="none" w:sz="0" w:space="0" w:color="auto"/>
        <w:bottom w:val="none" w:sz="0" w:space="0" w:color="auto"/>
        <w:right w:val="none" w:sz="0" w:space="0" w:color="auto"/>
      </w:divBdr>
    </w:div>
    <w:div w:id="2068064374">
      <w:bodyDiv w:val="1"/>
      <w:marLeft w:val="0"/>
      <w:marRight w:val="0"/>
      <w:marTop w:val="0"/>
      <w:marBottom w:val="0"/>
      <w:divBdr>
        <w:top w:val="none" w:sz="0" w:space="0" w:color="auto"/>
        <w:left w:val="none" w:sz="0" w:space="0" w:color="auto"/>
        <w:bottom w:val="none" w:sz="0" w:space="0" w:color="auto"/>
        <w:right w:val="none" w:sz="0" w:space="0" w:color="auto"/>
      </w:divBdr>
    </w:div>
    <w:div w:id="2069763910">
      <w:bodyDiv w:val="1"/>
      <w:marLeft w:val="0"/>
      <w:marRight w:val="0"/>
      <w:marTop w:val="0"/>
      <w:marBottom w:val="0"/>
      <w:divBdr>
        <w:top w:val="none" w:sz="0" w:space="0" w:color="auto"/>
        <w:left w:val="none" w:sz="0" w:space="0" w:color="auto"/>
        <w:bottom w:val="none" w:sz="0" w:space="0" w:color="auto"/>
        <w:right w:val="none" w:sz="0" w:space="0" w:color="auto"/>
      </w:divBdr>
    </w:div>
    <w:div w:id="2071339876">
      <w:bodyDiv w:val="1"/>
      <w:marLeft w:val="0"/>
      <w:marRight w:val="0"/>
      <w:marTop w:val="0"/>
      <w:marBottom w:val="0"/>
      <w:divBdr>
        <w:top w:val="none" w:sz="0" w:space="0" w:color="auto"/>
        <w:left w:val="none" w:sz="0" w:space="0" w:color="auto"/>
        <w:bottom w:val="none" w:sz="0" w:space="0" w:color="auto"/>
        <w:right w:val="none" w:sz="0" w:space="0" w:color="auto"/>
      </w:divBdr>
    </w:div>
    <w:div w:id="2071415190">
      <w:bodyDiv w:val="1"/>
      <w:marLeft w:val="0"/>
      <w:marRight w:val="0"/>
      <w:marTop w:val="0"/>
      <w:marBottom w:val="0"/>
      <w:divBdr>
        <w:top w:val="none" w:sz="0" w:space="0" w:color="auto"/>
        <w:left w:val="none" w:sz="0" w:space="0" w:color="auto"/>
        <w:bottom w:val="none" w:sz="0" w:space="0" w:color="auto"/>
        <w:right w:val="none" w:sz="0" w:space="0" w:color="auto"/>
      </w:divBdr>
    </w:div>
    <w:div w:id="2071420768">
      <w:bodyDiv w:val="1"/>
      <w:marLeft w:val="0"/>
      <w:marRight w:val="0"/>
      <w:marTop w:val="0"/>
      <w:marBottom w:val="0"/>
      <w:divBdr>
        <w:top w:val="none" w:sz="0" w:space="0" w:color="auto"/>
        <w:left w:val="none" w:sz="0" w:space="0" w:color="auto"/>
        <w:bottom w:val="none" w:sz="0" w:space="0" w:color="auto"/>
        <w:right w:val="none" w:sz="0" w:space="0" w:color="auto"/>
      </w:divBdr>
      <w:divsChild>
        <w:div w:id="23019495">
          <w:marLeft w:val="0"/>
          <w:marRight w:val="0"/>
          <w:marTop w:val="0"/>
          <w:marBottom w:val="0"/>
          <w:divBdr>
            <w:top w:val="none" w:sz="0" w:space="0" w:color="auto"/>
            <w:left w:val="none" w:sz="0" w:space="0" w:color="auto"/>
            <w:bottom w:val="none" w:sz="0" w:space="0" w:color="auto"/>
            <w:right w:val="none" w:sz="0" w:space="0" w:color="auto"/>
          </w:divBdr>
        </w:div>
        <w:div w:id="63846445">
          <w:marLeft w:val="0"/>
          <w:marRight w:val="0"/>
          <w:marTop w:val="0"/>
          <w:marBottom w:val="0"/>
          <w:divBdr>
            <w:top w:val="none" w:sz="0" w:space="0" w:color="auto"/>
            <w:left w:val="none" w:sz="0" w:space="0" w:color="auto"/>
            <w:bottom w:val="none" w:sz="0" w:space="0" w:color="auto"/>
            <w:right w:val="none" w:sz="0" w:space="0" w:color="auto"/>
          </w:divBdr>
        </w:div>
        <w:div w:id="184902860">
          <w:marLeft w:val="0"/>
          <w:marRight w:val="0"/>
          <w:marTop w:val="0"/>
          <w:marBottom w:val="0"/>
          <w:divBdr>
            <w:top w:val="none" w:sz="0" w:space="0" w:color="auto"/>
            <w:left w:val="none" w:sz="0" w:space="0" w:color="auto"/>
            <w:bottom w:val="none" w:sz="0" w:space="0" w:color="auto"/>
            <w:right w:val="none" w:sz="0" w:space="0" w:color="auto"/>
          </w:divBdr>
        </w:div>
        <w:div w:id="237523536">
          <w:marLeft w:val="0"/>
          <w:marRight w:val="0"/>
          <w:marTop w:val="0"/>
          <w:marBottom w:val="0"/>
          <w:divBdr>
            <w:top w:val="none" w:sz="0" w:space="0" w:color="auto"/>
            <w:left w:val="none" w:sz="0" w:space="0" w:color="auto"/>
            <w:bottom w:val="none" w:sz="0" w:space="0" w:color="auto"/>
            <w:right w:val="none" w:sz="0" w:space="0" w:color="auto"/>
          </w:divBdr>
        </w:div>
        <w:div w:id="399407298">
          <w:marLeft w:val="0"/>
          <w:marRight w:val="0"/>
          <w:marTop w:val="0"/>
          <w:marBottom w:val="0"/>
          <w:divBdr>
            <w:top w:val="none" w:sz="0" w:space="0" w:color="auto"/>
            <w:left w:val="none" w:sz="0" w:space="0" w:color="auto"/>
            <w:bottom w:val="none" w:sz="0" w:space="0" w:color="auto"/>
            <w:right w:val="none" w:sz="0" w:space="0" w:color="auto"/>
          </w:divBdr>
        </w:div>
        <w:div w:id="441613121">
          <w:marLeft w:val="0"/>
          <w:marRight w:val="0"/>
          <w:marTop w:val="0"/>
          <w:marBottom w:val="0"/>
          <w:divBdr>
            <w:top w:val="none" w:sz="0" w:space="0" w:color="auto"/>
            <w:left w:val="none" w:sz="0" w:space="0" w:color="auto"/>
            <w:bottom w:val="none" w:sz="0" w:space="0" w:color="auto"/>
            <w:right w:val="none" w:sz="0" w:space="0" w:color="auto"/>
          </w:divBdr>
        </w:div>
        <w:div w:id="441926292">
          <w:marLeft w:val="0"/>
          <w:marRight w:val="0"/>
          <w:marTop w:val="0"/>
          <w:marBottom w:val="0"/>
          <w:divBdr>
            <w:top w:val="none" w:sz="0" w:space="0" w:color="auto"/>
            <w:left w:val="none" w:sz="0" w:space="0" w:color="auto"/>
            <w:bottom w:val="none" w:sz="0" w:space="0" w:color="auto"/>
            <w:right w:val="none" w:sz="0" w:space="0" w:color="auto"/>
          </w:divBdr>
        </w:div>
        <w:div w:id="501629198">
          <w:marLeft w:val="0"/>
          <w:marRight w:val="0"/>
          <w:marTop w:val="0"/>
          <w:marBottom w:val="0"/>
          <w:divBdr>
            <w:top w:val="none" w:sz="0" w:space="0" w:color="auto"/>
            <w:left w:val="none" w:sz="0" w:space="0" w:color="auto"/>
            <w:bottom w:val="none" w:sz="0" w:space="0" w:color="auto"/>
            <w:right w:val="none" w:sz="0" w:space="0" w:color="auto"/>
          </w:divBdr>
        </w:div>
        <w:div w:id="504562580">
          <w:marLeft w:val="0"/>
          <w:marRight w:val="0"/>
          <w:marTop w:val="0"/>
          <w:marBottom w:val="0"/>
          <w:divBdr>
            <w:top w:val="none" w:sz="0" w:space="0" w:color="auto"/>
            <w:left w:val="none" w:sz="0" w:space="0" w:color="auto"/>
            <w:bottom w:val="none" w:sz="0" w:space="0" w:color="auto"/>
            <w:right w:val="none" w:sz="0" w:space="0" w:color="auto"/>
          </w:divBdr>
        </w:div>
        <w:div w:id="571353232">
          <w:marLeft w:val="0"/>
          <w:marRight w:val="0"/>
          <w:marTop w:val="0"/>
          <w:marBottom w:val="0"/>
          <w:divBdr>
            <w:top w:val="none" w:sz="0" w:space="0" w:color="auto"/>
            <w:left w:val="none" w:sz="0" w:space="0" w:color="auto"/>
            <w:bottom w:val="none" w:sz="0" w:space="0" w:color="auto"/>
            <w:right w:val="none" w:sz="0" w:space="0" w:color="auto"/>
          </w:divBdr>
        </w:div>
        <w:div w:id="582956820">
          <w:marLeft w:val="0"/>
          <w:marRight w:val="0"/>
          <w:marTop w:val="0"/>
          <w:marBottom w:val="0"/>
          <w:divBdr>
            <w:top w:val="none" w:sz="0" w:space="0" w:color="auto"/>
            <w:left w:val="none" w:sz="0" w:space="0" w:color="auto"/>
            <w:bottom w:val="none" w:sz="0" w:space="0" w:color="auto"/>
            <w:right w:val="none" w:sz="0" w:space="0" w:color="auto"/>
          </w:divBdr>
        </w:div>
        <w:div w:id="627784970">
          <w:marLeft w:val="0"/>
          <w:marRight w:val="0"/>
          <w:marTop w:val="0"/>
          <w:marBottom w:val="0"/>
          <w:divBdr>
            <w:top w:val="none" w:sz="0" w:space="0" w:color="auto"/>
            <w:left w:val="none" w:sz="0" w:space="0" w:color="auto"/>
            <w:bottom w:val="none" w:sz="0" w:space="0" w:color="auto"/>
            <w:right w:val="none" w:sz="0" w:space="0" w:color="auto"/>
          </w:divBdr>
        </w:div>
        <w:div w:id="630982937">
          <w:marLeft w:val="0"/>
          <w:marRight w:val="0"/>
          <w:marTop w:val="0"/>
          <w:marBottom w:val="0"/>
          <w:divBdr>
            <w:top w:val="none" w:sz="0" w:space="0" w:color="auto"/>
            <w:left w:val="none" w:sz="0" w:space="0" w:color="auto"/>
            <w:bottom w:val="none" w:sz="0" w:space="0" w:color="auto"/>
            <w:right w:val="none" w:sz="0" w:space="0" w:color="auto"/>
          </w:divBdr>
        </w:div>
        <w:div w:id="670453776">
          <w:marLeft w:val="0"/>
          <w:marRight w:val="0"/>
          <w:marTop w:val="0"/>
          <w:marBottom w:val="0"/>
          <w:divBdr>
            <w:top w:val="none" w:sz="0" w:space="0" w:color="auto"/>
            <w:left w:val="none" w:sz="0" w:space="0" w:color="auto"/>
            <w:bottom w:val="none" w:sz="0" w:space="0" w:color="auto"/>
            <w:right w:val="none" w:sz="0" w:space="0" w:color="auto"/>
          </w:divBdr>
        </w:div>
        <w:div w:id="671103341">
          <w:marLeft w:val="0"/>
          <w:marRight w:val="0"/>
          <w:marTop w:val="0"/>
          <w:marBottom w:val="0"/>
          <w:divBdr>
            <w:top w:val="none" w:sz="0" w:space="0" w:color="auto"/>
            <w:left w:val="none" w:sz="0" w:space="0" w:color="auto"/>
            <w:bottom w:val="none" w:sz="0" w:space="0" w:color="auto"/>
            <w:right w:val="none" w:sz="0" w:space="0" w:color="auto"/>
          </w:divBdr>
        </w:div>
        <w:div w:id="700515874">
          <w:marLeft w:val="0"/>
          <w:marRight w:val="0"/>
          <w:marTop w:val="0"/>
          <w:marBottom w:val="0"/>
          <w:divBdr>
            <w:top w:val="none" w:sz="0" w:space="0" w:color="auto"/>
            <w:left w:val="none" w:sz="0" w:space="0" w:color="auto"/>
            <w:bottom w:val="none" w:sz="0" w:space="0" w:color="auto"/>
            <w:right w:val="none" w:sz="0" w:space="0" w:color="auto"/>
          </w:divBdr>
        </w:div>
        <w:div w:id="736830267">
          <w:marLeft w:val="0"/>
          <w:marRight w:val="0"/>
          <w:marTop w:val="0"/>
          <w:marBottom w:val="0"/>
          <w:divBdr>
            <w:top w:val="none" w:sz="0" w:space="0" w:color="auto"/>
            <w:left w:val="none" w:sz="0" w:space="0" w:color="auto"/>
            <w:bottom w:val="none" w:sz="0" w:space="0" w:color="auto"/>
            <w:right w:val="none" w:sz="0" w:space="0" w:color="auto"/>
          </w:divBdr>
        </w:div>
        <w:div w:id="739981582">
          <w:marLeft w:val="0"/>
          <w:marRight w:val="0"/>
          <w:marTop w:val="0"/>
          <w:marBottom w:val="0"/>
          <w:divBdr>
            <w:top w:val="none" w:sz="0" w:space="0" w:color="auto"/>
            <w:left w:val="none" w:sz="0" w:space="0" w:color="auto"/>
            <w:bottom w:val="none" w:sz="0" w:space="0" w:color="auto"/>
            <w:right w:val="none" w:sz="0" w:space="0" w:color="auto"/>
          </w:divBdr>
        </w:div>
        <w:div w:id="752824419">
          <w:marLeft w:val="0"/>
          <w:marRight w:val="0"/>
          <w:marTop w:val="0"/>
          <w:marBottom w:val="0"/>
          <w:divBdr>
            <w:top w:val="none" w:sz="0" w:space="0" w:color="auto"/>
            <w:left w:val="none" w:sz="0" w:space="0" w:color="auto"/>
            <w:bottom w:val="none" w:sz="0" w:space="0" w:color="auto"/>
            <w:right w:val="none" w:sz="0" w:space="0" w:color="auto"/>
          </w:divBdr>
        </w:div>
        <w:div w:id="818571516">
          <w:marLeft w:val="0"/>
          <w:marRight w:val="0"/>
          <w:marTop w:val="0"/>
          <w:marBottom w:val="0"/>
          <w:divBdr>
            <w:top w:val="none" w:sz="0" w:space="0" w:color="auto"/>
            <w:left w:val="none" w:sz="0" w:space="0" w:color="auto"/>
            <w:bottom w:val="none" w:sz="0" w:space="0" w:color="auto"/>
            <w:right w:val="none" w:sz="0" w:space="0" w:color="auto"/>
          </w:divBdr>
        </w:div>
        <w:div w:id="821048702">
          <w:marLeft w:val="0"/>
          <w:marRight w:val="0"/>
          <w:marTop w:val="0"/>
          <w:marBottom w:val="0"/>
          <w:divBdr>
            <w:top w:val="none" w:sz="0" w:space="0" w:color="auto"/>
            <w:left w:val="none" w:sz="0" w:space="0" w:color="auto"/>
            <w:bottom w:val="none" w:sz="0" w:space="0" w:color="auto"/>
            <w:right w:val="none" w:sz="0" w:space="0" w:color="auto"/>
          </w:divBdr>
        </w:div>
        <w:div w:id="823738745">
          <w:marLeft w:val="0"/>
          <w:marRight w:val="0"/>
          <w:marTop w:val="0"/>
          <w:marBottom w:val="0"/>
          <w:divBdr>
            <w:top w:val="none" w:sz="0" w:space="0" w:color="auto"/>
            <w:left w:val="none" w:sz="0" w:space="0" w:color="auto"/>
            <w:bottom w:val="none" w:sz="0" w:space="0" w:color="auto"/>
            <w:right w:val="none" w:sz="0" w:space="0" w:color="auto"/>
          </w:divBdr>
        </w:div>
        <w:div w:id="873931258">
          <w:marLeft w:val="0"/>
          <w:marRight w:val="0"/>
          <w:marTop w:val="0"/>
          <w:marBottom w:val="0"/>
          <w:divBdr>
            <w:top w:val="none" w:sz="0" w:space="0" w:color="auto"/>
            <w:left w:val="none" w:sz="0" w:space="0" w:color="auto"/>
            <w:bottom w:val="none" w:sz="0" w:space="0" w:color="auto"/>
            <w:right w:val="none" w:sz="0" w:space="0" w:color="auto"/>
          </w:divBdr>
        </w:div>
        <w:div w:id="962887048">
          <w:marLeft w:val="0"/>
          <w:marRight w:val="0"/>
          <w:marTop w:val="0"/>
          <w:marBottom w:val="0"/>
          <w:divBdr>
            <w:top w:val="none" w:sz="0" w:space="0" w:color="auto"/>
            <w:left w:val="none" w:sz="0" w:space="0" w:color="auto"/>
            <w:bottom w:val="none" w:sz="0" w:space="0" w:color="auto"/>
            <w:right w:val="none" w:sz="0" w:space="0" w:color="auto"/>
          </w:divBdr>
        </w:div>
        <w:div w:id="972368877">
          <w:marLeft w:val="0"/>
          <w:marRight w:val="0"/>
          <w:marTop w:val="0"/>
          <w:marBottom w:val="0"/>
          <w:divBdr>
            <w:top w:val="none" w:sz="0" w:space="0" w:color="auto"/>
            <w:left w:val="none" w:sz="0" w:space="0" w:color="auto"/>
            <w:bottom w:val="none" w:sz="0" w:space="0" w:color="auto"/>
            <w:right w:val="none" w:sz="0" w:space="0" w:color="auto"/>
          </w:divBdr>
        </w:div>
        <w:div w:id="988901858">
          <w:marLeft w:val="0"/>
          <w:marRight w:val="0"/>
          <w:marTop w:val="0"/>
          <w:marBottom w:val="0"/>
          <w:divBdr>
            <w:top w:val="none" w:sz="0" w:space="0" w:color="auto"/>
            <w:left w:val="none" w:sz="0" w:space="0" w:color="auto"/>
            <w:bottom w:val="none" w:sz="0" w:space="0" w:color="auto"/>
            <w:right w:val="none" w:sz="0" w:space="0" w:color="auto"/>
          </w:divBdr>
        </w:div>
        <w:div w:id="1053385570">
          <w:marLeft w:val="0"/>
          <w:marRight w:val="0"/>
          <w:marTop w:val="0"/>
          <w:marBottom w:val="0"/>
          <w:divBdr>
            <w:top w:val="none" w:sz="0" w:space="0" w:color="auto"/>
            <w:left w:val="none" w:sz="0" w:space="0" w:color="auto"/>
            <w:bottom w:val="none" w:sz="0" w:space="0" w:color="auto"/>
            <w:right w:val="none" w:sz="0" w:space="0" w:color="auto"/>
          </w:divBdr>
        </w:div>
        <w:div w:id="1070883811">
          <w:marLeft w:val="0"/>
          <w:marRight w:val="0"/>
          <w:marTop w:val="0"/>
          <w:marBottom w:val="0"/>
          <w:divBdr>
            <w:top w:val="none" w:sz="0" w:space="0" w:color="auto"/>
            <w:left w:val="none" w:sz="0" w:space="0" w:color="auto"/>
            <w:bottom w:val="none" w:sz="0" w:space="0" w:color="auto"/>
            <w:right w:val="none" w:sz="0" w:space="0" w:color="auto"/>
          </w:divBdr>
        </w:div>
        <w:div w:id="1084494930">
          <w:marLeft w:val="0"/>
          <w:marRight w:val="0"/>
          <w:marTop w:val="0"/>
          <w:marBottom w:val="0"/>
          <w:divBdr>
            <w:top w:val="none" w:sz="0" w:space="0" w:color="auto"/>
            <w:left w:val="none" w:sz="0" w:space="0" w:color="auto"/>
            <w:bottom w:val="none" w:sz="0" w:space="0" w:color="auto"/>
            <w:right w:val="none" w:sz="0" w:space="0" w:color="auto"/>
          </w:divBdr>
        </w:div>
        <w:div w:id="1116484942">
          <w:marLeft w:val="0"/>
          <w:marRight w:val="0"/>
          <w:marTop w:val="0"/>
          <w:marBottom w:val="0"/>
          <w:divBdr>
            <w:top w:val="none" w:sz="0" w:space="0" w:color="auto"/>
            <w:left w:val="none" w:sz="0" w:space="0" w:color="auto"/>
            <w:bottom w:val="none" w:sz="0" w:space="0" w:color="auto"/>
            <w:right w:val="none" w:sz="0" w:space="0" w:color="auto"/>
          </w:divBdr>
        </w:div>
        <w:div w:id="1153058152">
          <w:marLeft w:val="0"/>
          <w:marRight w:val="0"/>
          <w:marTop w:val="0"/>
          <w:marBottom w:val="0"/>
          <w:divBdr>
            <w:top w:val="none" w:sz="0" w:space="0" w:color="auto"/>
            <w:left w:val="none" w:sz="0" w:space="0" w:color="auto"/>
            <w:bottom w:val="none" w:sz="0" w:space="0" w:color="auto"/>
            <w:right w:val="none" w:sz="0" w:space="0" w:color="auto"/>
          </w:divBdr>
        </w:div>
        <w:div w:id="1157039478">
          <w:marLeft w:val="0"/>
          <w:marRight w:val="0"/>
          <w:marTop w:val="0"/>
          <w:marBottom w:val="0"/>
          <w:divBdr>
            <w:top w:val="none" w:sz="0" w:space="0" w:color="auto"/>
            <w:left w:val="none" w:sz="0" w:space="0" w:color="auto"/>
            <w:bottom w:val="none" w:sz="0" w:space="0" w:color="auto"/>
            <w:right w:val="none" w:sz="0" w:space="0" w:color="auto"/>
          </w:divBdr>
        </w:div>
        <w:div w:id="1175413259">
          <w:marLeft w:val="0"/>
          <w:marRight w:val="0"/>
          <w:marTop w:val="0"/>
          <w:marBottom w:val="0"/>
          <w:divBdr>
            <w:top w:val="none" w:sz="0" w:space="0" w:color="auto"/>
            <w:left w:val="none" w:sz="0" w:space="0" w:color="auto"/>
            <w:bottom w:val="none" w:sz="0" w:space="0" w:color="auto"/>
            <w:right w:val="none" w:sz="0" w:space="0" w:color="auto"/>
          </w:divBdr>
        </w:div>
        <w:div w:id="1181047815">
          <w:marLeft w:val="0"/>
          <w:marRight w:val="0"/>
          <w:marTop w:val="0"/>
          <w:marBottom w:val="0"/>
          <w:divBdr>
            <w:top w:val="none" w:sz="0" w:space="0" w:color="auto"/>
            <w:left w:val="none" w:sz="0" w:space="0" w:color="auto"/>
            <w:bottom w:val="none" w:sz="0" w:space="0" w:color="auto"/>
            <w:right w:val="none" w:sz="0" w:space="0" w:color="auto"/>
          </w:divBdr>
        </w:div>
        <w:div w:id="1183933174">
          <w:marLeft w:val="0"/>
          <w:marRight w:val="0"/>
          <w:marTop w:val="0"/>
          <w:marBottom w:val="0"/>
          <w:divBdr>
            <w:top w:val="none" w:sz="0" w:space="0" w:color="auto"/>
            <w:left w:val="none" w:sz="0" w:space="0" w:color="auto"/>
            <w:bottom w:val="none" w:sz="0" w:space="0" w:color="auto"/>
            <w:right w:val="none" w:sz="0" w:space="0" w:color="auto"/>
          </w:divBdr>
        </w:div>
        <w:div w:id="1243831334">
          <w:marLeft w:val="0"/>
          <w:marRight w:val="0"/>
          <w:marTop w:val="0"/>
          <w:marBottom w:val="0"/>
          <w:divBdr>
            <w:top w:val="none" w:sz="0" w:space="0" w:color="auto"/>
            <w:left w:val="none" w:sz="0" w:space="0" w:color="auto"/>
            <w:bottom w:val="none" w:sz="0" w:space="0" w:color="auto"/>
            <w:right w:val="none" w:sz="0" w:space="0" w:color="auto"/>
          </w:divBdr>
        </w:div>
        <w:div w:id="1267497011">
          <w:marLeft w:val="0"/>
          <w:marRight w:val="0"/>
          <w:marTop w:val="0"/>
          <w:marBottom w:val="0"/>
          <w:divBdr>
            <w:top w:val="none" w:sz="0" w:space="0" w:color="auto"/>
            <w:left w:val="none" w:sz="0" w:space="0" w:color="auto"/>
            <w:bottom w:val="none" w:sz="0" w:space="0" w:color="auto"/>
            <w:right w:val="none" w:sz="0" w:space="0" w:color="auto"/>
          </w:divBdr>
        </w:div>
        <w:div w:id="1314917749">
          <w:marLeft w:val="0"/>
          <w:marRight w:val="0"/>
          <w:marTop w:val="0"/>
          <w:marBottom w:val="0"/>
          <w:divBdr>
            <w:top w:val="none" w:sz="0" w:space="0" w:color="auto"/>
            <w:left w:val="none" w:sz="0" w:space="0" w:color="auto"/>
            <w:bottom w:val="none" w:sz="0" w:space="0" w:color="auto"/>
            <w:right w:val="none" w:sz="0" w:space="0" w:color="auto"/>
          </w:divBdr>
        </w:div>
        <w:div w:id="1333996652">
          <w:marLeft w:val="0"/>
          <w:marRight w:val="0"/>
          <w:marTop w:val="0"/>
          <w:marBottom w:val="0"/>
          <w:divBdr>
            <w:top w:val="none" w:sz="0" w:space="0" w:color="auto"/>
            <w:left w:val="none" w:sz="0" w:space="0" w:color="auto"/>
            <w:bottom w:val="none" w:sz="0" w:space="0" w:color="auto"/>
            <w:right w:val="none" w:sz="0" w:space="0" w:color="auto"/>
          </w:divBdr>
        </w:div>
        <w:div w:id="1340768221">
          <w:marLeft w:val="0"/>
          <w:marRight w:val="0"/>
          <w:marTop w:val="0"/>
          <w:marBottom w:val="0"/>
          <w:divBdr>
            <w:top w:val="none" w:sz="0" w:space="0" w:color="auto"/>
            <w:left w:val="none" w:sz="0" w:space="0" w:color="auto"/>
            <w:bottom w:val="none" w:sz="0" w:space="0" w:color="auto"/>
            <w:right w:val="none" w:sz="0" w:space="0" w:color="auto"/>
          </w:divBdr>
        </w:div>
        <w:div w:id="1343819807">
          <w:marLeft w:val="0"/>
          <w:marRight w:val="0"/>
          <w:marTop w:val="0"/>
          <w:marBottom w:val="0"/>
          <w:divBdr>
            <w:top w:val="none" w:sz="0" w:space="0" w:color="auto"/>
            <w:left w:val="none" w:sz="0" w:space="0" w:color="auto"/>
            <w:bottom w:val="none" w:sz="0" w:space="0" w:color="auto"/>
            <w:right w:val="none" w:sz="0" w:space="0" w:color="auto"/>
          </w:divBdr>
        </w:div>
        <w:div w:id="1390423476">
          <w:marLeft w:val="0"/>
          <w:marRight w:val="0"/>
          <w:marTop w:val="0"/>
          <w:marBottom w:val="0"/>
          <w:divBdr>
            <w:top w:val="none" w:sz="0" w:space="0" w:color="auto"/>
            <w:left w:val="none" w:sz="0" w:space="0" w:color="auto"/>
            <w:bottom w:val="none" w:sz="0" w:space="0" w:color="auto"/>
            <w:right w:val="none" w:sz="0" w:space="0" w:color="auto"/>
          </w:divBdr>
        </w:div>
        <w:div w:id="1403601120">
          <w:marLeft w:val="0"/>
          <w:marRight w:val="0"/>
          <w:marTop w:val="0"/>
          <w:marBottom w:val="0"/>
          <w:divBdr>
            <w:top w:val="none" w:sz="0" w:space="0" w:color="auto"/>
            <w:left w:val="none" w:sz="0" w:space="0" w:color="auto"/>
            <w:bottom w:val="none" w:sz="0" w:space="0" w:color="auto"/>
            <w:right w:val="none" w:sz="0" w:space="0" w:color="auto"/>
          </w:divBdr>
        </w:div>
        <w:div w:id="1407459187">
          <w:marLeft w:val="0"/>
          <w:marRight w:val="0"/>
          <w:marTop w:val="0"/>
          <w:marBottom w:val="0"/>
          <w:divBdr>
            <w:top w:val="none" w:sz="0" w:space="0" w:color="auto"/>
            <w:left w:val="none" w:sz="0" w:space="0" w:color="auto"/>
            <w:bottom w:val="none" w:sz="0" w:space="0" w:color="auto"/>
            <w:right w:val="none" w:sz="0" w:space="0" w:color="auto"/>
          </w:divBdr>
        </w:div>
        <w:div w:id="1411925806">
          <w:marLeft w:val="0"/>
          <w:marRight w:val="0"/>
          <w:marTop w:val="0"/>
          <w:marBottom w:val="0"/>
          <w:divBdr>
            <w:top w:val="none" w:sz="0" w:space="0" w:color="auto"/>
            <w:left w:val="none" w:sz="0" w:space="0" w:color="auto"/>
            <w:bottom w:val="none" w:sz="0" w:space="0" w:color="auto"/>
            <w:right w:val="none" w:sz="0" w:space="0" w:color="auto"/>
          </w:divBdr>
        </w:div>
        <w:div w:id="1440105498">
          <w:marLeft w:val="0"/>
          <w:marRight w:val="0"/>
          <w:marTop w:val="0"/>
          <w:marBottom w:val="0"/>
          <w:divBdr>
            <w:top w:val="none" w:sz="0" w:space="0" w:color="auto"/>
            <w:left w:val="none" w:sz="0" w:space="0" w:color="auto"/>
            <w:bottom w:val="none" w:sz="0" w:space="0" w:color="auto"/>
            <w:right w:val="none" w:sz="0" w:space="0" w:color="auto"/>
          </w:divBdr>
        </w:div>
        <w:div w:id="1447430679">
          <w:marLeft w:val="0"/>
          <w:marRight w:val="0"/>
          <w:marTop w:val="0"/>
          <w:marBottom w:val="0"/>
          <w:divBdr>
            <w:top w:val="none" w:sz="0" w:space="0" w:color="auto"/>
            <w:left w:val="none" w:sz="0" w:space="0" w:color="auto"/>
            <w:bottom w:val="none" w:sz="0" w:space="0" w:color="auto"/>
            <w:right w:val="none" w:sz="0" w:space="0" w:color="auto"/>
          </w:divBdr>
        </w:div>
        <w:div w:id="1504393271">
          <w:marLeft w:val="0"/>
          <w:marRight w:val="0"/>
          <w:marTop w:val="0"/>
          <w:marBottom w:val="0"/>
          <w:divBdr>
            <w:top w:val="none" w:sz="0" w:space="0" w:color="auto"/>
            <w:left w:val="none" w:sz="0" w:space="0" w:color="auto"/>
            <w:bottom w:val="none" w:sz="0" w:space="0" w:color="auto"/>
            <w:right w:val="none" w:sz="0" w:space="0" w:color="auto"/>
          </w:divBdr>
        </w:div>
        <w:div w:id="1597592981">
          <w:marLeft w:val="0"/>
          <w:marRight w:val="0"/>
          <w:marTop w:val="0"/>
          <w:marBottom w:val="0"/>
          <w:divBdr>
            <w:top w:val="none" w:sz="0" w:space="0" w:color="auto"/>
            <w:left w:val="none" w:sz="0" w:space="0" w:color="auto"/>
            <w:bottom w:val="none" w:sz="0" w:space="0" w:color="auto"/>
            <w:right w:val="none" w:sz="0" w:space="0" w:color="auto"/>
          </w:divBdr>
        </w:div>
        <w:div w:id="1667392830">
          <w:marLeft w:val="0"/>
          <w:marRight w:val="0"/>
          <w:marTop w:val="0"/>
          <w:marBottom w:val="0"/>
          <w:divBdr>
            <w:top w:val="none" w:sz="0" w:space="0" w:color="auto"/>
            <w:left w:val="none" w:sz="0" w:space="0" w:color="auto"/>
            <w:bottom w:val="none" w:sz="0" w:space="0" w:color="auto"/>
            <w:right w:val="none" w:sz="0" w:space="0" w:color="auto"/>
          </w:divBdr>
        </w:div>
        <w:div w:id="1682272308">
          <w:marLeft w:val="0"/>
          <w:marRight w:val="0"/>
          <w:marTop w:val="0"/>
          <w:marBottom w:val="0"/>
          <w:divBdr>
            <w:top w:val="none" w:sz="0" w:space="0" w:color="auto"/>
            <w:left w:val="none" w:sz="0" w:space="0" w:color="auto"/>
            <w:bottom w:val="none" w:sz="0" w:space="0" w:color="auto"/>
            <w:right w:val="none" w:sz="0" w:space="0" w:color="auto"/>
          </w:divBdr>
        </w:div>
        <w:div w:id="1700665494">
          <w:marLeft w:val="0"/>
          <w:marRight w:val="0"/>
          <w:marTop w:val="0"/>
          <w:marBottom w:val="0"/>
          <w:divBdr>
            <w:top w:val="none" w:sz="0" w:space="0" w:color="auto"/>
            <w:left w:val="none" w:sz="0" w:space="0" w:color="auto"/>
            <w:bottom w:val="none" w:sz="0" w:space="0" w:color="auto"/>
            <w:right w:val="none" w:sz="0" w:space="0" w:color="auto"/>
          </w:divBdr>
        </w:div>
        <w:div w:id="1761414580">
          <w:marLeft w:val="0"/>
          <w:marRight w:val="0"/>
          <w:marTop w:val="0"/>
          <w:marBottom w:val="0"/>
          <w:divBdr>
            <w:top w:val="none" w:sz="0" w:space="0" w:color="auto"/>
            <w:left w:val="none" w:sz="0" w:space="0" w:color="auto"/>
            <w:bottom w:val="none" w:sz="0" w:space="0" w:color="auto"/>
            <w:right w:val="none" w:sz="0" w:space="0" w:color="auto"/>
          </w:divBdr>
        </w:div>
        <w:div w:id="1845394186">
          <w:marLeft w:val="0"/>
          <w:marRight w:val="0"/>
          <w:marTop w:val="0"/>
          <w:marBottom w:val="0"/>
          <w:divBdr>
            <w:top w:val="none" w:sz="0" w:space="0" w:color="auto"/>
            <w:left w:val="none" w:sz="0" w:space="0" w:color="auto"/>
            <w:bottom w:val="none" w:sz="0" w:space="0" w:color="auto"/>
            <w:right w:val="none" w:sz="0" w:space="0" w:color="auto"/>
          </w:divBdr>
        </w:div>
        <w:div w:id="1910771303">
          <w:marLeft w:val="0"/>
          <w:marRight w:val="0"/>
          <w:marTop w:val="0"/>
          <w:marBottom w:val="0"/>
          <w:divBdr>
            <w:top w:val="none" w:sz="0" w:space="0" w:color="auto"/>
            <w:left w:val="none" w:sz="0" w:space="0" w:color="auto"/>
            <w:bottom w:val="none" w:sz="0" w:space="0" w:color="auto"/>
            <w:right w:val="none" w:sz="0" w:space="0" w:color="auto"/>
          </w:divBdr>
        </w:div>
        <w:div w:id="1986743086">
          <w:marLeft w:val="0"/>
          <w:marRight w:val="0"/>
          <w:marTop w:val="0"/>
          <w:marBottom w:val="0"/>
          <w:divBdr>
            <w:top w:val="none" w:sz="0" w:space="0" w:color="auto"/>
            <w:left w:val="none" w:sz="0" w:space="0" w:color="auto"/>
            <w:bottom w:val="none" w:sz="0" w:space="0" w:color="auto"/>
            <w:right w:val="none" w:sz="0" w:space="0" w:color="auto"/>
          </w:divBdr>
        </w:div>
        <w:div w:id="2131196144">
          <w:marLeft w:val="0"/>
          <w:marRight w:val="0"/>
          <w:marTop w:val="0"/>
          <w:marBottom w:val="0"/>
          <w:divBdr>
            <w:top w:val="none" w:sz="0" w:space="0" w:color="auto"/>
            <w:left w:val="none" w:sz="0" w:space="0" w:color="auto"/>
            <w:bottom w:val="none" w:sz="0" w:space="0" w:color="auto"/>
            <w:right w:val="none" w:sz="0" w:space="0" w:color="auto"/>
          </w:divBdr>
        </w:div>
        <w:div w:id="2142338772">
          <w:marLeft w:val="0"/>
          <w:marRight w:val="0"/>
          <w:marTop w:val="0"/>
          <w:marBottom w:val="0"/>
          <w:divBdr>
            <w:top w:val="none" w:sz="0" w:space="0" w:color="auto"/>
            <w:left w:val="none" w:sz="0" w:space="0" w:color="auto"/>
            <w:bottom w:val="none" w:sz="0" w:space="0" w:color="auto"/>
            <w:right w:val="none" w:sz="0" w:space="0" w:color="auto"/>
          </w:divBdr>
        </w:div>
      </w:divsChild>
    </w:div>
    <w:div w:id="2071800532">
      <w:bodyDiv w:val="1"/>
      <w:marLeft w:val="0"/>
      <w:marRight w:val="0"/>
      <w:marTop w:val="0"/>
      <w:marBottom w:val="0"/>
      <w:divBdr>
        <w:top w:val="none" w:sz="0" w:space="0" w:color="auto"/>
        <w:left w:val="none" w:sz="0" w:space="0" w:color="auto"/>
        <w:bottom w:val="none" w:sz="0" w:space="0" w:color="auto"/>
        <w:right w:val="none" w:sz="0" w:space="0" w:color="auto"/>
      </w:divBdr>
    </w:div>
    <w:div w:id="2074350640">
      <w:bodyDiv w:val="1"/>
      <w:marLeft w:val="0"/>
      <w:marRight w:val="0"/>
      <w:marTop w:val="0"/>
      <w:marBottom w:val="0"/>
      <w:divBdr>
        <w:top w:val="none" w:sz="0" w:space="0" w:color="auto"/>
        <w:left w:val="none" w:sz="0" w:space="0" w:color="auto"/>
        <w:bottom w:val="none" w:sz="0" w:space="0" w:color="auto"/>
        <w:right w:val="none" w:sz="0" w:space="0" w:color="auto"/>
      </w:divBdr>
    </w:div>
    <w:div w:id="2074506045">
      <w:bodyDiv w:val="1"/>
      <w:marLeft w:val="0"/>
      <w:marRight w:val="0"/>
      <w:marTop w:val="0"/>
      <w:marBottom w:val="0"/>
      <w:divBdr>
        <w:top w:val="none" w:sz="0" w:space="0" w:color="auto"/>
        <w:left w:val="none" w:sz="0" w:space="0" w:color="auto"/>
        <w:bottom w:val="none" w:sz="0" w:space="0" w:color="auto"/>
        <w:right w:val="none" w:sz="0" w:space="0" w:color="auto"/>
      </w:divBdr>
    </w:div>
    <w:div w:id="2074771176">
      <w:bodyDiv w:val="1"/>
      <w:marLeft w:val="0"/>
      <w:marRight w:val="0"/>
      <w:marTop w:val="0"/>
      <w:marBottom w:val="0"/>
      <w:divBdr>
        <w:top w:val="none" w:sz="0" w:space="0" w:color="auto"/>
        <w:left w:val="none" w:sz="0" w:space="0" w:color="auto"/>
        <w:bottom w:val="none" w:sz="0" w:space="0" w:color="auto"/>
        <w:right w:val="none" w:sz="0" w:space="0" w:color="auto"/>
      </w:divBdr>
    </w:div>
    <w:div w:id="2074886021">
      <w:bodyDiv w:val="1"/>
      <w:marLeft w:val="0"/>
      <w:marRight w:val="0"/>
      <w:marTop w:val="0"/>
      <w:marBottom w:val="0"/>
      <w:divBdr>
        <w:top w:val="none" w:sz="0" w:space="0" w:color="auto"/>
        <w:left w:val="none" w:sz="0" w:space="0" w:color="auto"/>
        <w:bottom w:val="none" w:sz="0" w:space="0" w:color="auto"/>
        <w:right w:val="none" w:sz="0" w:space="0" w:color="auto"/>
      </w:divBdr>
    </w:div>
    <w:div w:id="2075540048">
      <w:bodyDiv w:val="1"/>
      <w:marLeft w:val="0"/>
      <w:marRight w:val="0"/>
      <w:marTop w:val="0"/>
      <w:marBottom w:val="0"/>
      <w:divBdr>
        <w:top w:val="none" w:sz="0" w:space="0" w:color="auto"/>
        <w:left w:val="none" w:sz="0" w:space="0" w:color="auto"/>
        <w:bottom w:val="none" w:sz="0" w:space="0" w:color="auto"/>
        <w:right w:val="none" w:sz="0" w:space="0" w:color="auto"/>
      </w:divBdr>
    </w:div>
    <w:div w:id="2076583533">
      <w:bodyDiv w:val="1"/>
      <w:marLeft w:val="0"/>
      <w:marRight w:val="0"/>
      <w:marTop w:val="0"/>
      <w:marBottom w:val="0"/>
      <w:divBdr>
        <w:top w:val="none" w:sz="0" w:space="0" w:color="auto"/>
        <w:left w:val="none" w:sz="0" w:space="0" w:color="auto"/>
        <w:bottom w:val="none" w:sz="0" w:space="0" w:color="auto"/>
        <w:right w:val="none" w:sz="0" w:space="0" w:color="auto"/>
      </w:divBdr>
    </w:div>
    <w:div w:id="2076584852">
      <w:bodyDiv w:val="1"/>
      <w:marLeft w:val="0"/>
      <w:marRight w:val="0"/>
      <w:marTop w:val="0"/>
      <w:marBottom w:val="0"/>
      <w:divBdr>
        <w:top w:val="none" w:sz="0" w:space="0" w:color="auto"/>
        <w:left w:val="none" w:sz="0" w:space="0" w:color="auto"/>
        <w:bottom w:val="none" w:sz="0" w:space="0" w:color="auto"/>
        <w:right w:val="none" w:sz="0" w:space="0" w:color="auto"/>
      </w:divBdr>
    </w:div>
    <w:div w:id="2077850615">
      <w:bodyDiv w:val="1"/>
      <w:marLeft w:val="0"/>
      <w:marRight w:val="0"/>
      <w:marTop w:val="0"/>
      <w:marBottom w:val="0"/>
      <w:divBdr>
        <w:top w:val="none" w:sz="0" w:space="0" w:color="auto"/>
        <w:left w:val="none" w:sz="0" w:space="0" w:color="auto"/>
        <w:bottom w:val="none" w:sz="0" w:space="0" w:color="auto"/>
        <w:right w:val="none" w:sz="0" w:space="0" w:color="auto"/>
      </w:divBdr>
    </w:div>
    <w:div w:id="2078242955">
      <w:bodyDiv w:val="1"/>
      <w:marLeft w:val="0"/>
      <w:marRight w:val="0"/>
      <w:marTop w:val="0"/>
      <w:marBottom w:val="0"/>
      <w:divBdr>
        <w:top w:val="none" w:sz="0" w:space="0" w:color="auto"/>
        <w:left w:val="none" w:sz="0" w:space="0" w:color="auto"/>
        <w:bottom w:val="none" w:sz="0" w:space="0" w:color="auto"/>
        <w:right w:val="none" w:sz="0" w:space="0" w:color="auto"/>
      </w:divBdr>
    </w:div>
    <w:div w:id="2078934066">
      <w:bodyDiv w:val="1"/>
      <w:marLeft w:val="0"/>
      <w:marRight w:val="0"/>
      <w:marTop w:val="0"/>
      <w:marBottom w:val="0"/>
      <w:divBdr>
        <w:top w:val="none" w:sz="0" w:space="0" w:color="auto"/>
        <w:left w:val="none" w:sz="0" w:space="0" w:color="auto"/>
        <w:bottom w:val="none" w:sz="0" w:space="0" w:color="auto"/>
        <w:right w:val="none" w:sz="0" w:space="0" w:color="auto"/>
      </w:divBdr>
    </w:div>
    <w:div w:id="2079357306">
      <w:bodyDiv w:val="1"/>
      <w:marLeft w:val="0"/>
      <w:marRight w:val="0"/>
      <w:marTop w:val="0"/>
      <w:marBottom w:val="0"/>
      <w:divBdr>
        <w:top w:val="none" w:sz="0" w:space="0" w:color="auto"/>
        <w:left w:val="none" w:sz="0" w:space="0" w:color="auto"/>
        <w:bottom w:val="none" w:sz="0" w:space="0" w:color="auto"/>
        <w:right w:val="none" w:sz="0" w:space="0" w:color="auto"/>
      </w:divBdr>
    </w:div>
    <w:div w:id="2079358971">
      <w:bodyDiv w:val="1"/>
      <w:marLeft w:val="0"/>
      <w:marRight w:val="0"/>
      <w:marTop w:val="0"/>
      <w:marBottom w:val="0"/>
      <w:divBdr>
        <w:top w:val="none" w:sz="0" w:space="0" w:color="auto"/>
        <w:left w:val="none" w:sz="0" w:space="0" w:color="auto"/>
        <w:bottom w:val="none" w:sz="0" w:space="0" w:color="auto"/>
        <w:right w:val="none" w:sz="0" w:space="0" w:color="auto"/>
      </w:divBdr>
    </w:div>
    <w:div w:id="2080244746">
      <w:bodyDiv w:val="1"/>
      <w:marLeft w:val="0"/>
      <w:marRight w:val="0"/>
      <w:marTop w:val="0"/>
      <w:marBottom w:val="0"/>
      <w:divBdr>
        <w:top w:val="none" w:sz="0" w:space="0" w:color="auto"/>
        <w:left w:val="none" w:sz="0" w:space="0" w:color="auto"/>
        <w:bottom w:val="none" w:sz="0" w:space="0" w:color="auto"/>
        <w:right w:val="none" w:sz="0" w:space="0" w:color="auto"/>
      </w:divBdr>
    </w:div>
    <w:div w:id="2081097446">
      <w:bodyDiv w:val="1"/>
      <w:marLeft w:val="0"/>
      <w:marRight w:val="0"/>
      <w:marTop w:val="0"/>
      <w:marBottom w:val="0"/>
      <w:divBdr>
        <w:top w:val="none" w:sz="0" w:space="0" w:color="auto"/>
        <w:left w:val="none" w:sz="0" w:space="0" w:color="auto"/>
        <w:bottom w:val="none" w:sz="0" w:space="0" w:color="auto"/>
        <w:right w:val="none" w:sz="0" w:space="0" w:color="auto"/>
      </w:divBdr>
    </w:div>
    <w:div w:id="2083483012">
      <w:bodyDiv w:val="1"/>
      <w:marLeft w:val="0"/>
      <w:marRight w:val="0"/>
      <w:marTop w:val="0"/>
      <w:marBottom w:val="0"/>
      <w:divBdr>
        <w:top w:val="none" w:sz="0" w:space="0" w:color="auto"/>
        <w:left w:val="none" w:sz="0" w:space="0" w:color="auto"/>
        <w:bottom w:val="none" w:sz="0" w:space="0" w:color="auto"/>
        <w:right w:val="none" w:sz="0" w:space="0" w:color="auto"/>
      </w:divBdr>
    </w:div>
    <w:div w:id="2083867383">
      <w:bodyDiv w:val="1"/>
      <w:marLeft w:val="0"/>
      <w:marRight w:val="0"/>
      <w:marTop w:val="0"/>
      <w:marBottom w:val="0"/>
      <w:divBdr>
        <w:top w:val="none" w:sz="0" w:space="0" w:color="auto"/>
        <w:left w:val="none" w:sz="0" w:space="0" w:color="auto"/>
        <w:bottom w:val="none" w:sz="0" w:space="0" w:color="auto"/>
        <w:right w:val="none" w:sz="0" w:space="0" w:color="auto"/>
      </w:divBdr>
    </w:div>
    <w:div w:id="2084597574">
      <w:bodyDiv w:val="1"/>
      <w:marLeft w:val="0"/>
      <w:marRight w:val="0"/>
      <w:marTop w:val="0"/>
      <w:marBottom w:val="0"/>
      <w:divBdr>
        <w:top w:val="none" w:sz="0" w:space="0" w:color="auto"/>
        <w:left w:val="none" w:sz="0" w:space="0" w:color="auto"/>
        <w:bottom w:val="none" w:sz="0" w:space="0" w:color="auto"/>
        <w:right w:val="none" w:sz="0" w:space="0" w:color="auto"/>
      </w:divBdr>
    </w:div>
    <w:div w:id="2084834320">
      <w:bodyDiv w:val="1"/>
      <w:marLeft w:val="0"/>
      <w:marRight w:val="0"/>
      <w:marTop w:val="0"/>
      <w:marBottom w:val="0"/>
      <w:divBdr>
        <w:top w:val="none" w:sz="0" w:space="0" w:color="auto"/>
        <w:left w:val="none" w:sz="0" w:space="0" w:color="auto"/>
        <w:bottom w:val="none" w:sz="0" w:space="0" w:color="auto"/>
        <w:right w:val="none" w:sz="0" w:space="0" w:color="auto"/>
      </w:divBdr>
    </w:div>
    <w:div w:id="2085565030">
      <w:bodyDiv w:val="1"/>
      <w:marLeft w:val="0"/>
      <w:marRight w:val="0"/>
      <w:marTop w:val="0"/>
      <w:marBottom w:val="0"/>
      <w:divBdr>
        <w:top w:val="none" w:sz="0" w:space="0" w:color="auto"/>
        <w:left w:val="none" w:sz="0" w:space="0" w:color="auto"/>
        <w:bottom w:val="none" w:sz="0" w:space="0" w:color="auto"/>
        <w:right w:val="none" w:sz="0" w:space="0" w:color="auto"/>
      </w:divBdr>
    </w:div>
    <w:div w:id="2087264140">
      <w:bodyDiv w:val="1"/>
      <w:marLeft w:val="0"/>
      <w:marRight w:val="0"/>
      <w:marTop w:val="0"/>
      <w:marBottom w:val="0"/>
      <w:divBdr>
        <w:top w:val="none" w:sz="0" w:space="0" w:color="auto"/>
        <w:left w:val="none" w:sz="0" w:space="0" w:color="auto"/>
        <w:bottom w:val="none" w:sz="0" w:space="0" w:color="auto"/>
        <w:right w:val="none" w:sz="0" w:space="0" w:color="auto"/>
      </w:divBdr>
    </w:div>
    <w:div w:id="2087264676">
      <w:bodyDiv w:val="1"/>
      <w:marLeft w:val="0"/>
      <w:marRight w:val="0"/>
      <w:marTop w:val="0"/>
      <w:marBottom w:val="0"/>
      <w:divBdr>
        <w:top w:val="none" w:sz="0" w:space="0" w:color="auto"/>
        <w:left w:val="none" w:sz="0" w:space="0" w:color="auto"/>
        <w:bottom w:val="none" w:sz="0" w:space="0" w:color="auto"/>
        <w:right w:val="none" w:sz="0" w:space="0" w:color="auto"/>
      </w:divBdr>
    </w:div>
    <w:div w:id="2090806427">
      <w:bodyDiv w:val="1"/>
      <w:marLeft w:val="0"/>
      <w:marRight w:val="0"/>
      <w:marTop w:val="0"/>
      <w:marBottom w:val="0"/>
      <w:divBdr>
        <w:top w:val="none" w:sz="0" w:space="0" w:color="auto"/>
        <w:left w:val="none" w:sz="0" w:space="0" w:color="auto"/>
        <w:bottom w:val="none" w:sz="0" w:space="0" w:color="auto"/>
        <w:right w:val="none" w:sz="0" w:space="0" w:color="auto"/>
      </w:divBdr>
    </w:div>
    <w:div w:id="2091266602">
      <w:bodyDiv w:val="1"/>
      <w:marLeft w:val="0"/>
      <w:marRight w:val="0"/>
      <w:marTop w:val="0"/>
      <w:marBottom w:val="0"/>
      <w:divBdr>
        <w:top w:val="none" w:sz="0" w:space="0" w:color="auto"/>
        <w:left w:val="none" w:sz="0" w:space="0" w:color="auto"/>
        <w:bottom w:val="none" w:sz="0" w:space="0" w:color="auto"/>
        <w:right w:val="none" w:sz="0" w:space="0" w:color="auto"/>
      </w:divBdr>
    </w:div>
    <w:div w:id="2091851607">
      <w:bodyDiv w:val="1"/>
      <w:marLeft w:val="0"/>
      <w:marRight w:val="0"/>
      <w:marTop w:val="0"/>
      <w:marBottom w:val="0"/>
      <w:divBdr>
        <w:top w:val="none" w:sz="0" w:space="0" w:color="auto"/>
        <w:left w:val="none" w:sz="0" w:space="0" w:color="auto"/>
        <w:bottom w:val="none" w:sz="0" w:space="0" w:color="auto"/>
        <w:right w:val="none" w:sz="0" w:space="0" w:color="auto"/>
      </w:divBdr>
    </w:div>
    <w:div w:id="2093700441">
      <w:bodyDiv w:val="1"/>
      <w:marLeft w:val="0"/>
      <w:marRight w:val="0"/>
      <w:marTop w:val="0"/>
      <w:marBottom w:val="0"/>
      <w:divBdr>
        <w:top w:val="none" w:sz="0" w:space="0" w:color="auto"/>
        <w:left w:val="none" w:sz="0" w:space="0" w:color="auto"/>
        <w:bottom w:val="none" w:sz="0" w:space="0" w:color="auto"/>
        <w:right w:val="none" w:sz="0" w:space="0" w:color="auto"/>
      </w:divBdr>
    </w:div>
    <w:div w:id="2093964209">
      <w:bodyDiv w:val="1"/>
      <w:marLeft w:val="0"/>
      <w:marRight w:val="0"/>
      <w:marTop w:val="0"/>
      <w:marBottom w:val="0"/>
      <w:divBdr>
        <w:top w:val="none" w:sz="0" w:space="0" w:color="auto"/>
        <w:left w:val="none" w:sz="0" w:space="0" w:color="auto"/>
        <w:bottom w:val="none" w:sz="0" w:space="0" w:color="auto"/>
        <w:right w:val="none" w:sz="0" w:space="0" w:color="auto"/>
      </w:divBdr>
    </w:div>
    <w:div w:id="2094009505">
      <w:bodyDiv w:val="1"/>
      <w:marLeft w:val="0"/>
      <w:marRight w:val="0"/>
      <w:marTop w:val="0"/>
      <w:marBottom w:val="0"/>
      <w:divBdr>
        <w:top w:val="none" w:sz="0" w:space="0" w:color="auto"/>
        <w:left w:val="none" w:sz="0" w:space="0" w:color="auto"/>
        <w:bottom w:val="none" w:sz="0" w:space="0" w:color="auto"/>
        <w:right w:val="none" w:sz="0" w:space="0" w:color="auto"/>
      </w:divBdr>
    </w:div>
    <w:div w:id="2094162521">
      <w:bodyDiv w:val="1"/>
      <w:marLeft w:val="0"/>
      <w:marRight w:val="0"/>
      <w:marTop w:val="0"/>
      <w:marBottom w:val="0"/>
      <w:divBdr>
        <w:top w:val="none" w:sz="0" w:space="0" w:color="auto"/>
        <w:left w:val="none" w:sz="0" w:space="0" w:color="auto"/>
        <w:bottom w:val="none" w:sz="0" w:space="0" w:color="auto"/>
        <w:right w:val="none" w:sz="0" w:space="0" w:color="auto"/>
      </w:divBdr>
    </w:div>
    <w:div w:id="2094816067">
      <w:bodyDiv w:val="1"/>
      <w:marLeft w:val="0"/>
      <w:marRight w:val="0"/>
      <w:marTop w:val="0"/>
      <w:marBottom w:val="0"/>
      <w:divBdr>
        <w:top w:val="none" w:sz="0" w:space="0" w:color="auto"/>
        <w:left w:val="none" w:sz="0" w:space="0" w:color="auto"/>
        <w:bottom w:val="none" w:sz="0" w:space="0" w:color="auto"/>
        <w:right w:val="none" w:sz="0" w:space="0" w:color="auto"/>
      </w:divBdr>
    </w:div>
    <w:div w:id="2095320503">
      <w:bodyDiv w:val="1"/>
      <w:marLeft w:val="0"/>
      <w:marRight w:val="0"/>
      <w:marTop w:val="0"/>
      <w:marBottom w:val="0"/>
      <w:divBdr>
        <w:top w:val="none" w:sz="0" w:space="0" w:color="auto"/>
        <w:left w:val="none" w:sz="0" w:space="0" w:color="auto"/>
        <w:bottom w:val="none" w:sz="0" w:space="0" w:color="auto"/>
        <w:right w:val="none" w:sz="0" w:space="0" w:color="auto"/>
      </w:divBdr>
    </w:div>
    <w:div w:id="2096826119">
      <w:bodyDiv w:val="1"/>
      <w:marLeft w:val="0"/>
      <w:marRight w:val="0"/>
      <w:marTop w:val="0"/>
      <w:marBottom w:val="0"/>
      <w:divBdr>
        <w:top w:val="none" w:sz="0" w:space="0" w:color="auto"/>
        <w:left w:val="none" w:sz="0" w:space="0" w:color="auto"/>
        <w:bottom w:val="none" w:sz="0" w:space="0" w:color="auto"/>
        <w:right w:val="none" w:sz="0" w:space="0" w:color="auto"/>
      </w:divBdr>
    </w:div>
    <w:div w:id="2098018008">
      <w:bodyDiv w:val="1"/>
      <w:marLeft w:val="0"/>
      <w:marRight w:val="0"/>
      <w:marTop w:val="0"/>
      <w:marBottom w:val="0"/>
      <w:divBdr>
        <w:top w:val="none" w:sz="0" w:space="0" w:color="auto"/>
        <w:left w:val="none" w:sz="0" w:space="0" w:color="auto"/>
        <w:bottom w:val="none" w:sz="0" w:space="0" w:color="auto"/>
        <w:right w:val="none" w:sz="0" w:space="0" w:color="auto"/>
      </w:divBdr>
    </w:div>
    <w:div w:id="2099055954">
      <w:bodyDiv w:val="1"/>
      <w:marLeft w:val="0"/>
      <w:marRight w:val="0"/>
      <w:marTop w:val="0"/>
      <w:marBottom w:val="0"/>
      <w:divBdr>
        <w:top w:val="none" w:sz="0" w:space="0" w:color="auto"/>
        <w:left w:val="none" w:sz="0" w:space="0" w:color="auto"/>
        <w:bottom w:val="none" w:sz="0" w:space="0" w:color="auto"/>
        <w:right w:val="none" w:sz="0" w:space="0" w:color="auto"/>
      </w:divBdr>
    </w:div>
    <w:div w:id="2100757804">
      <w:bodyDiv w:val="1"/>
      <w:marLeft w:val="0"/>
      <w:marRight w:val="0"/>
      <w:marTop w:val="0"/>
      <w:marBottom w:val="0"/>
      <w:divBdr>
        <w:top w:val="none" w:sz="0" w:space="0" w:color="auto"/>
        <w:left w:val="none" w:sz="0" w:space="0" w:color="auto"/>
        <w:bottom w:val="none" w:sz="0" w:space="0" w:color="auto"/>
        <w:right w:val="none" w:sz="0" w:space="0" w:color="auto"/>
      </w:divBdr>
    </w:div>
    <w:div w:id="2101481957">
      <w:bodyDiv w:val="1"/>
      <w:marLeft w:val="0"/>
      <w:marRight w:val="0"/>
      <w:marTop w:val="0"/>
      <w:marBottom w:val="0"/>
      <w:divBdr>
        <w:top w:val="none" w:sz="0" w:space="0" w:color="auto"/>
        <w:left w:val="none" w:sz="0" w:space="0" w:color="auto"/>
        <w:bottom w:val="none" w:sz="0" w:space="0" w:color="auto"/>
        <w:right w:val="none" w:sz="0" w:space="0" w:color="auto"/>
      </w:divBdr>
    </w:div>
    <w:div w:id="2101558181">
      <w:bodyDiv w:val="1"/>
      <w:marLeft w:val="0"/>
      <w:marRight w:val="0"/>
      <w:marTop w:val="0"/>
      <w:marBottom w:val="0"/>
      <w:divBdr>
        <w:top w:val="none" w:sz="0" w:space="0" w:color="auto"/>
        <w:left w:val="none" w:sz="0" w:space="0" w:color="auto"/>
        <w:bottom w:val="none" w:sz="0" w:space="0" w:color="auto"/>
        <w:right w:val="none" w:sz="0" w:space="0" w:color="auto"/>
      </w:divBdr>
    </w:div>
    <w:div w:id="2102489811">
      <w:bodyDiv w:val="1"/>
      <w:marLeft w:val="0"/>
      <w:marRight w:val="0"/>
      <w:marTop w:val="0"/>
      <w:marBottom w:val="0"/>
      <w:divBdr>
        <w:top w:val="none" w:sz="0" w:space="0" w:color="auto"/>
        <w:left w:val="none" w:sz="0" w:space="0" w:color="auto"/>
        <w:bottom w:val="none" w:sz="0" w:space="0" w:color="auto"/>
        <w:right w:val="none" w:sz="0" w:space="0" w:color="auto"/>
      </w:divBdr>
    </w:div>
    <w:div w:id="2102749366">
      <w:bodyDiv w:val="1"/>
      <w:marLeft w:val="0"/>
      <w:marRight w:val="0"/>
      <w:marTop w:val="0"/>
      <w:marBottom w:val="0"/>
      <w:divBdr>
        <w:top w:val="none" w:sz="0" w:space="0" w:color="auto"/>
        <w:left w:val="none" w:sz="0" w:space="0" w:color="auto"/>
        <w:bottom w:val="none" w:sz="0" w:space="0" w:color="auto"/>
        <w:right w:val="none" w:sz="0" w:space="0" w:color="auto"/>
      </w:divBdr>
    </w:div>
    <w:div w:id="2102868762">
      <w:bodyDiv w:val="1"/>
      <w:marLeft w:val="0"/>
      <w:marRight w:val="0"/>
      <w:marTop w:val="0"/>
      <w:marBottom w:val="0"/>
      <w:divBdr>
        <w:top w:val="none" w:sz="0" w:space="0" w:color="auto"/>
        <w:left w:val="none" w:sz="0" w:space="0" w:color="auto"/>
        <w:bottom w:val="none" w:sz="0" w:space="0" w:color="auto"/>
        <w:right w:val="none" w:sz="0" w:space="0" w:color="auto"/>
      </w:divBdr>
    </w:div>
    <w:div w:id="2102868814">
      <w:bodyDiv w:val="1"/>
      <w:marLeft w:val="0"/>
      <w:marRight w:val="0"/>
      <w:marTop w:val="0"/>
      <w:marBottom w:val="0"/>
      <w:divBdr>
        <w:top w:val="none" w:sz="0" w:space="0" w:color="auto"/>
        <w:left w:val="none" w:sz="0" w:space="0" w:color="auto"/>
        <w:bottom w:val="none" w:sz="0" w:space="0" w:color="auto"/>
        <w:right w:val="none" w:sz="0" w:space="0" w:color="auto"/>
      </w:divBdr>
    </w:div>
    <w:div w:id="2103449218">
      <w:bodyDiv w:val="1"/>
      <w:marLeft w:val="0"/>
      <w:marRight w:val="0"/>
      <w:marTop w:val="0"/>
      <w:marBottom w:val="0"/>
      <w:divBdr>
        <w:top w:val="none" w:sz="0" w:space="0" w:color="auto"/>
        <w:left w:val="none" w:sz="0" w:space="0" w:color="auto"/>
        <w:bottom w:val="none" w:sz="0" w:space="0" w:color="auto"/>
        <w:right w:val="none" w:sz="0" w:space="0" w:color="auto"/>
      </w:divBdr>
    </w:div>
    <w:div w:id="2105807812">
      <w:bodyDiv w:val="1"/>
      <w:marLeft w:val="0"/>
      <w:marRight w:val="0"/>
      <w:marTop w:val="0"/>
      <w:marBottom w:val="0"/>
      <w:divBdr>
        <w:top w:val="none" w:sz="0" w:space="0" w:color="auto"/>
        <w:left w:val="none" w:sz="0" w:space="0" w:color="auto"/>
        <w:bottom w:val="none" w:sz="0" w:space="0" w:color="auto"/>
        <w:right w:val="none" w:sz="0" w:space="0" w:color="auto"/>
      </w:divBdr>
    </w:div>
    <w:div w:id="2107769052">
      <w:bodyDiv w:val="1"/>
      <w:marLeft w:val="0"/>
      <w:marRight w:val="0"/>
      <w:marTop w:val="0"/>
      <w:marBottom w:val="0"/>
      <w:divBdr>
        <w:top w:val="none" w:sz="0" w:space="0" w:color="auto"/>
        <w:left w:val="none" w:sz="0" w:space="0" w:color="auto"/>
        <w:bottom w:val="none" w:sz="0" w:space="0" w:color="auto"/>
        <w:right w:val="none" w:sz="0" w:space="0" w:color="auto"/>
      </w:divBdr>
    </w:div>
    <w:div w:id="2107849008">
      <w:bodyDiv w:val="1"/>
      <w:marLeft w:val="0"/>
      <w:marRight w:val="0"/>
      <w:marTop w:val="0"/>
      <w:marBottom w:val="0"/>
      <w:divBdr>
        <w:top w:val="none" w:sz="0" w:space="0" w:color="auto"/>
        <w:left w:val="none" w:sz="0" w:space="0" w:color="auto"/>
        <w:bottom w:val="none" w:sz="0" w:space="0" w:color="auto"/>
        <w:right w:val="none" w:sz="0" w:space="0" w:color="auto"/>
      </w:divBdr>
    </w:div>
    <w:div w:id="2108499253">
      <w:bodyDiv w:val="1"/>
      <w:marLeft w:val="0"/>
      <w:marRight w:val="0"/>
      <w:marTop w:val="0"/>
      <w:marBottom w:val="0"/>
      <w:divBdr>
        <w:top w:val="none" w:sz="0" w:space="0" w:color="auto"/>
        <w:left w:val="none" w:sz="0" w:space="0" w:color="auto"/>
        <w:bottom w:val="none" w:sz="0" w:space="0" w:color="auto"/>
        <w:right w:val="none" w:sz="0" w:space="0" w:color="auto"/>
      </w:divBdr>
    </w:div>
    <w:div w:id="2109499005">
      <w:bodyDiv w:val="1"/>
      <w:marLeft w:val="0"/>
      <w:marRight w:val="0"/>
      <w:marTop w:val="0"/>
      <w:marBottom w:val="0"/>
      <w:divBdr>
        <w:top w:val="none" w:sz="0" w:space="0" w:color="auto"/>
        <w:left w:val="none" w:sz="0" w:space="0" w:color="auto"/>
        <w:bottom w:val="none" w:sz="0" w:space="0" w:color="auto"/>
        <w:right w:val="none" w:sz="0" w:space="0" w:color="auto"/>
      </w:divBdr>
    </w:div>
    <w:div w:id="2109962699">
      <w:bodyDiv w:val="1"/>
      <w:marLeft w:val="0"/>
      <w:marRight w:val="0"/>
      <w:marTop w:val="0"/>
      <w:marBottom w:val="0"/>
      <w:divBdr>
        <w:top w:val="none" w:sz="0" w:space="0" w:color="auto"/>
        <w:left w:val="none" w:sz="0" w:space="0" w:color="auto"/>
        <w:bottom w:val="none" w:sz="0" w:space="0" w:color="auto"/>
        <w:right w:val="none" w:sz="0" w:space="0" w:color="auto"/>
      </w:divBdr>
    </w:div>
    <w:div w:id="2110588957">
      <w:bodyDiv w:val="1"/>
      <w:marLeft w:val="0"/>
      <w:marRight w:val="0"/>
      <w:marTop w:val="0"/>
      <w:marBottom w:val="0"/>
      <w:divBdr>
        <w:top w:val="none" w:sz="0" w:space="0" w:color="auto"/>
        <w:left w:val="none" w:sz="0" w:space="0" w:color="auto"/>
        <w:bottom w:val="none" w:sz="0" w:space="0" w:color="auto"/>
        <w:right w:val="none" w:sz="0" w:space="0" w:color="auto"/>
      </w:divBdr>
    </w:div>
    <w:div w:id="2112118745">
      <w:bodyDiv w:val="1"/>
      <w:marLeft w:val="0"/>
      <w:marRight w:val="0"/>
      <w:marTop w:val="0"/>
      <w:marBottom w:val="0"/>
      <w:divBdr>
        <w:top w:val="none" w:sz="0" w:space="0" w:color="auto"/>
        <w:left w:val="none" w:sz="0" w:space="0" w:color="auto"/>
        <w:bottom w:val="none" w:sz="0" w:space="0" w:color="auto"/>
        <w:right w:val="none" w:sz="0" w:space="0" w:color="auto"/>
      </w:divBdr>
    </w:div>
    <w:div w:id="2112123053">
      <w:bodyDiv w:val="1"/>
      <w:marLeft w:val="0"/>
      <w:marRight w:val="0"/>
      <w:marTop w:val="0"/>
      <w:marBottom w:val="0"/>
      <w:divBdr>
        <w:top w:val="none" w:sz="0" w:space="0" w:color="auto"/>
        <w:left w:val="none" w:sz="0" w:space="0" w:color="auto"/>
        <w:bottom w:val="none" w:sz="0" w:space="0" w:color="auto"/>
        <w:right w:val="none" w:sz="0" w:space="0" w:color="auto"/>
      </w:divBdr>
    </w:div>
    <w:div w:id="2112124177">
      <w:bodyDiv w:val="1"/>
      <w:marLeft w:val="0"/>
      <w:marRight w:val="0"/>
      <w:marTop w:val="0"/>
      <w:marBottom w:val="0"/>
      <w:divBdr>
        <w:top w:val="none" w:sz="0" w:space="0" w:color="auto"/>
        <w:left w:val="none" w:sz="0" w:space="0" w:color="auto"/>
        <w:bottom w:val="none" w:sz="0" w:space="0" w:color="auto"/>
        <w:right w:val="none" w:sz="0" w:space="0" w:color="auto"/>
      </w:divBdr>
    </w:div>
    <w:div w:id="2112973720">
      <w:bodyDiv w:val="1"/>
      <w:marLeft w:val="0"/>
      <w:marRight w:val="0"/>
      <w:marTop w:val="0"/>
      <w:marBottom w:val="0"/>
      <w:divBdr>
        <w:top w:val="none" w:sz="0" w:space="0" w:color="auto"/>
        <w:left w:val="none" w:sz="0" w:space="0" w:color="auto"/>
        <w:bottom w:val="none" w:sz="0" w:space="0" w:color="auto"/>
        <w:right w:val="none" w:sz="0" w:space="0" w:color="auto"/>
      </w:divBdr>
    </w:div>
    <w:div w:id="2114127871">
      <w:bodyDiv w:val="1"/>
      <w:marLeft w:val="0"/>
      <w:marRight w:val="0"/>
      <w:marTop w:val="0"/>
      <w:marBottom w:val="0"/>
      <w:divBdr>
        <w:top w:val="none" w:sz="0" w:space="0" w:color="auto"/>
        <w:left w:val="none" w:sz="0" w:space="0" w:color="auto"/>
        <w:bottom w:val="none" w:sz="0" w:space="0" w:color="auto"/>
        <w:right w:val="none" w:sz="0" w:space="0" w:color="auto"/>
      </w:divBdr>
    </w:div>
    <w:div w:id="2117211641">
      <w:bodyDiv w:val="1"/>
      <w:marLeft w:val="0"/>
      <w:marRight w:val="0"/>
      <w:marTop w:val="0"/>
      <w:marBottom w:val="0"/>
      <w:divBdr>
        <w:top w:val="none" w:sz="0" w:space="0" w:color="auto"/>
        <w:left w:val="none" w:sz="0" w:space="0" w:color="auto"/>
        <w:bottom w:val="none" w:sz="0" w:space="0" w:color="auto"/>
        <w:right w:val="none" w:sz="0" w:space="0" w:color="auto"/>
      </w:divBdr>
    </w:div>
    <w:div w:id="2117365606">
      <w:bodyDiv w:val="1"/>
      <w:marLeft w:val="0"/>
      <w:marRight w:val="0"/>
      <w:marTop w:val="0"/>
      <w:marBottom w:val="0"/>
      <w:divBdr>
        <w:top w:val="none" w:sz="0" w:space="0" w:color="auto"/>
        <w:left w:val="none" w:sz="0" w:space="0" w:color="auto"/>
        <w:bottom w:val="none" w:sz="0" w:space="0" w:color="auto"/>
        <w:right w:val="none" w:sz="0" w:space="0" w:color="auto"/>
      </w:divBdr>
    </w:div>
    <w:div w:id="2118327349">
      <w:bodyDiv w:val="1"/>
      <w:marLeft w:val="0"/>
      <w:marRight w:val="0"/>
      <w:marTop w:val="0"/>
      <w:marBottom w:val="0"/>
      <w:divBdr>
        <w:top w:val="none" w:sz="0" w:space="0" w:color="auto"/>
        <w:left w:val="none" w:sz="0" w:space="0" w:color="auto"/>
        <w:bottom w:val="none" w:sz="0" w:space="0" w:color="auto"/>
        <w:right w:val="none" w:sz="0" w:space="0" w:color="auto"/>
      </w:divBdr>
    </w:div>
    <w:div w:id="2119448872">
      <w:bodyDiv w:val="1"/>
      <w:marLeft w:val="0"/>
      <w:marRight w:val="0"/>
      <w:marTop w:val="0"/>
      <w:marBottom w:val="0"/>
      <w:divBdr>
        <w:top w:val="none" w:sz="0" w:space="0" w:color="auto"/>
        <w:left w:val="none" w:sz="0" w:space="0" w:color="auto"/>
        <w:bottom w:val="none" w:sz="0" w:space="0" w:color="auto"/>
        <w:right w:val="none" w:sz="0" w:space="0" w:color="auto"/>
      </w:divBdr>
    </w:div>
    <w:div w:id="2120567387">
      <w:bodyDiv w:val="1"/>
      <w:marLeft w:val="0"/>
      <w:marRight w:val="0"/>
      <w:marTop w:val="0"/>
      <w:marBottom w:val="0"/>
      <w:divBdr>
        <w:top w:val="none" w:sz="0" w:space="0" w:color="auto"/>
        <w:left w:val="none" w:sz="0" w:space="0" w:color="auto"/>
        <w:bottom w:val="none" w:sz="0" w:space="0" w:color="auto"/>
        <w:right w:val="none" w:sz="0" w:space="0" w:color="auto"/>
      </w:divBdr>
    </w:div>
    <w:div w:id="2121484370">
      <w:bodyDiv w:val="1"/>
      <w:marLeft w:val="0"/>
      <w:marRight w:val="0"/>
      <w:marTop w:val="0"/>
      <w:marBottom w:val="0"/>
      <w:divBdr>
        <w:top w:val="none" w:sz="0" w:space="0" w:color="auto"/>
        <w:left w:val="none" w:sz="0" w:space="0" w:color="auto"/>
        <w:bottom w:val="none" w:sz="0" w:space="0" w:color="auto"/>
        <w:right w:val="none" w:sz="0" w:space="0" w:color="auto"/>
      </w:divBdr>
    </w:div>
    <w:div w:id="2121610340">
      <w:bodyDiv w:val="1"/>
      <w:marLeft w:val="0"/>
      <w:marRight w:val="0"/>
      <w:marTop w:val="0"/>
      <w:marBottom w:val="0"/>
      <w:divBdr>
        <w:top w:val="none" w:sz="0" w:space="0" w:color="auto"/>
        <w:left w:val="none" w:sz="0" w:space="0" w:color="auto"/>
        <w:bottom w:val="none" w:sz="0" w:space="0" w:color="auto"/>
        <w:right w:val="none" w:sz="0" w:space="0" w:color="auto"/>
      </w:divBdr>
    </w:div>
    <w:div w:id="2121991210">
      <w:bodyDiv w:val="1"/>
      <w:marLeft w:val="0"/>
      <w:marRight w:val="0"/>
      <w:marTop w:val="0"/>
      <w:marBottom w:val="0"/>
      <w:divBdr>
        <w:top w:val="none" w:sz="0" w:space="0" w:color="auto"/>
        <w:left w:val="none" w:sz="0" w:space="0" w:color="auto"/>
        <w:bottom w:val="none" w:sz="0" w:space="0" w:color="auto"/>
        <w:right w:val="none" w:sz="0" w:space="0" w:color="auto"/>
      </w:divBdr>
    </w:div>
    <w:div w:id="2122800237">
      <w:bodyDiv w:val="1"/>
      <w:marLeft w:val="0"/>
      <w:marRight w:val="0"/>
      <w:marTop w:val="0"/>
      <w:marBottom w:val="0"/>
      <w:divBdr>
        <w:top w:val="none" w:sz="0" w:space="0" w:color="auto"/>
        <w:left w:val="none" w:sz="0" w:space="0" w:color="auto"/>
        <w:bottom w:val="none" w:sz="0" w:space="0" w:color="auto"/>
        <w:right w:val="none" w:sz="0" w:space="0" w:color="auto"/>
      </w:divBdr>
    </w:div>
    <w:div w:id="2123263767">
      <w:bodyDiv w:val="1"/>
      <w:marLeft w:val="0"/>
      <w:marRight w:val="0"/>
      <w:marTop w:val="0"/>
      <w:marBottom w:val="0"/>
      <w:divBdr>
        <w:top w:val="none" w:sz="0" w:space="0" w:color="auto"/>
        <w:left w:val="none" w:sz="0" w:space="0" w:color="auto"/>
        <w:bottom w:val="none" w:sz="0" w:space="0" w:color="auto"/>
        <w:right w:val="none" w:sz="0" w:space="0" w:color="auto"/>
      </w:divBdr>
    </w:div>
    <w:div w:id="2123501121">
      <w:bodyDiv w:val="1"/>
      <w:marLeft w:val="0"/>
      <w:marRight w:val="0"/>
      <w:marTop w:val="0"/>
      <w:marBottom w:val="0"/>
      <w:divBdr>
        <w:top w:val="none" w:sz="0" w:space="0" w:color="auto"/>
        <w:left w:val="none" w:sz="0" w:space="0" w:color="auto"/>
        <w:bottom w:val="none" w:sz="0" w:space="0" w:color="auto"/>
        <w:right w:val="none" w:sz="0" w:space="0" w:color="auto"/>
      </w:divBdr>
    </w:div>
    <w:div w:id="2124420190">
      <w:bodyDiv w:val="1"/>
      <w:marLeft w:val="0"/>
      <w:marRight w:val="0"/>
      <w:marTop w:val="0"/>
      <w:marBottom w:val="0"/>
      <w:divBdr>
        <w:top w:val="none" w:sz="0" w:space="0" w:color="auto"/>
        <w:left w:val="none" w:sz="0" w:space="0" w:color="auto"/>
        <w:bottom w:val="none" w:sz="0" w:space="0" w:color="auto"/>
        <w:right w:val="none" w:sz="0" w:space="0" w:color="auto"/>
      </w:divBdr>
    </w:div>
    <w:div w:id="2124567857">
      <w:bodyDiv w:val="1"/>
      <w:marLeft w:val="0"/>
      <w:marRight w:val="0"/>
      <w:marTop w:val="0"/>
      <w:marBottom w:val="0"/>
      <w:divBdr>
        <w:top w:val="none" w:sz="0" w:space="0" w:color="auto"/>
        <w:left w:val="none" w:sz="0" w:space="0" w:color="auto"/>
        <w:bottom w:val="none" w:sz="0" w:space="0" w:color="auto"/>
        <w:right w:val="none" w:sz="0" w:space="0" w:color="auto"/>
      </w:divBdr>
    </w:div>
    <w:div w:id="2125297945">
      <w:bodyDiv w:val="1"/>
      <w:marLeft w:val="0"/>
      <w:marRight w:val="0"/>
      <w:marTop w:val="0"/>
      <w:marBottom w:val="0"/>
      <w:divBdr>
        <w:top w:val="none" w:sz="0" w:space="0" w:color="auto"/>
        <w:left w:val="none" w:sz="0" w:space="0" w:color="auto"/>
        <w:bottom w:val="none" w:sz="0" w:space="0" w:color="auto"/>
        <w:right w:val="none" w:sz="0" w:space="0" w:color="auto"/>
      </w:divBdr>
    </w:div>
    <w:div w:id="2125534700">
      <w:bodyDiv w:val="1"/>
      <w:marLeft w:val="0"/>
      <w:marRight w:val="0"/>
      <w:marTop w:val="0"/>
      <w:marBottom w:val="0"/>
      <w:divBdr>
        <w:top w:val="none" w:sz="0" w:space="0" w:color="auto"/>
        <w:left w:val="none" w:sz="0" w:space="0" w:color="auto"/>
        <w:bottom w:val="none" w:sz="0" w:space="0" w:color="auto"/>
        <w:right w:val="none" w:sz="0" w:space="0" w:color="auto"/>
      </w:divBdr>
    </w:div>
    <w:div w:id="2125687767">
      <w:bodyDiv w:val="1"/>
      <w:marLeft w:val="0"/>
      <w:marRight w:val="0"/>
      <w:marTop w:val="0"/>
      <w:marBottom w:val="0"/>
      <w:divBdr>
        <w:top w:val="none" w:sz="0" w:space="0" w:color="auto"/>
        <w:left w:val="none" w:sz="0" w:space="0" w:color="auto"/>
        <w:bottom w:val="none" w:sz="0" w:space="0" w:color="auto"/>
        <w:right w:val="none" w:sz="0" w:space="0" w:color="auto"/>
      </w:divBdr>
    </w:div>
    <w:div w:id="2125732910">
      <w:bodyDiv w:val="1"/>
      <w:marLeft w:val="0"/>
      <w:marRight w:val="0"/>
      <w:marTop w:val="0"/>
      <w:marBottom w:val="0"/>
      <w:divBdr>
        <w:top w:val="none" w:sz="0" w:space="0" w:color="auto"/>
        <w:left w:val="none" w:sz="0" w:space="0" w:color="auto"/>
        <w:bottom w:val="none" w:sz="0" w:space="0" w:color="auto"/>
        <w:right w:val="none" w:sz="0" w:space="0" w:color="auto"/>
      </w:divBdr>
    </w:div>
    <w:div w:id="2126120574">
      <w:bodyDiv w:val="1"/>
      <w:marLeft w:val="0"/>
      <w:marRight w:val="0"/>
      <w:marTop w:val="0"/>
      <w:marBottom w:val="0"/>
      <w:divBdr>
        <w:top w:val="none" w:sz="0" w:space="0" w:color="auto"/>
        <w:left w:val="none" w:sz="0" w:space="0" w:color="auto"/>
        <w:bottom w:val="none" w:sz="0" w:space="0" w:color="auto"/>
        <w:right w:val="none" w:sz="0" w:space="0" w:color="auto"/>
      </w:divBdr>
    </w:div>
    <w:div w:id="2126266403">
      <w:bodyDiv w:val="1"/>
      <w:marLeft w:val="0"/>
      <w:marRight w:val="0"/>
      <w:marTop w:val="0"/>
      <w:marBottom w:val="0"/>
      <w:divBdr>
        <w:top w:val="none" w:sz="0" w:space="0" w:color="auto"/>
        <w:left w:val="none" w:sz="0" w:space="0" w:color="auto"/>
        <w:bottom w:val="none" w:sz="0" w:space="0" w:color="auto"/>
        <w:right w:val="none" w:sz="0" w:space="0" w:color="auto"/>
      </w:divBdr>
    </w:div>
    <w:div w:id="2127193298">
      <w:bodyDiv w:val="1"/>
      <w:marLeft w:val="0"/>
      <w:marRight w:val="0"/>
      <w:marTop w:val="0"/>
      <w:marBottom w:val="0"/>
      <w:divBdr>
        <w:top w:val="none" w:sz="0" w:space="0" w:color="auto"/>
        <w:left w:val="none" w:sz="0" w:space="0" w:color="auto"/>
        <w:bottom w:val="none" w:sz="0" w:space="0" w:color="auto"/>
        <w:right w:val="none" w:sz="0" w:space="0" w:color="auto"/>
      </w:divBdr>
    </w:div>
    <w:div w:id="2127237558">
      <w:bodyDiv w:val="1"/>
      <w:marLeft w:val="0"/>
      <w:marRight w:val="0"/>
      <w:marTop w:val="0"/>
      <w:marBottom w:val="0"/>
      <w:divBdr>
        <w:top w:val="none" w:sz="0" w:space="0" w:color="auto"/>
        <w:left w:val="none" w:sz="0" w:space="0" w:color="auto"/>
        <w:bottom w:val="none" w:sz="0" w:space="0" w:color="auto"/>
        <w:right w:val="none" w:sz="0" w:space="0" w:color="auto"/>
      </w:divBdr>
    </w:div>
    <w:div w:id="2127238175">
      <w:bodyDiv w:val="1"/>
      <w:marLeft w:val="0"/>
      <w:marRight w:val="0"/>
      <w:marTop w:val="0"/>
      <w:marBottom w:val="0"/>
      <w:divBdr>
        <w:top w:val="none" w:sz="0" w:space="0" w:color="auto"/>
        <w:left w:val="none" w:sz="0" w:space="0" w:color="auto"/>
        <w:bottom w:val="none" w:sz="0" w:space="0" w:color="auto"/>
        <w:right w:val="none" w:sz="0" w:space="0" w:color="auto"/>
      </w:divBdr>
      <w:divsChild>
        <w:div w:id="7292062">
          <w:marLeft w:val="0"/>
          <w:marRight w:val="0"/>
          <w:marTop w:val="0"/>
          <w:marBottom w:val="0"/>
          <w:divBdr>
            <w:top w:val="none" w:sz="0" w:space="0" w:color="auto"/>
            <w:left w:val="none" w:sz="0" w:space="0" w:color="auto"/>
            <w:bottom w:val="none" w:sz="0" w:space="0" w:color="auto"/>
            <w:right w:val="none" w:sz="0" w:space="0" w:color="auto"/>
          </w:divBdr>
        </w:div>
        <w:div w:id="48384119">
          <w:marLeft w:val="0"/>
          <w:marRight w:val="0"/>
          <w:marTop w:val="0"/>
          <w:marBottom w:val="0"/>
          <w:divBdr>
            <w:top w:val="none" w:sz="0" w:space="0" w:color="auto"/>
            <w:left w:val="none" w:sz="0" w:space="0" w:color="auto"/>
            <w:bottom w:val="none" w:sz="0" w:space="0" w:color="auto"/>
            <w:right w:val="none" w:sz="0" w:space="0" w:color="auto"/>
          </w:divBdr>
        </w:div>
        <w:div w:id="52199354">
          <w:marLeft w:val="0"/>
          <w:marRight w:val="0"/>
          <w:marTop w:val="0"/>
          <w:marBottom w:val="0"/>
          <w:divBdr>
            <w:top w:val="none" w:sz="0" w:space="0" w:color="auto"/>
            <w:left w:val="none" w:sz="0" w:space="0" w:color="auto"/>
            <w:bottom w:val="none" w:sz="0" w:space="0" w:color="auto"/>
            <w:right w:val="none" w:sz="0" w:space="0" w:color="auto"/>
          </w:divBdr>
        </w:div>
        <w:div w:id="56367816">
          <w:marLeft w:val="0"/>
          <w:marRight w:val="0"/>
          <w:marTop w:val="0"/>
          <w:marBottom w:val="0"/>
          <w:divBdr>
            <w:top w:val="none" w:sz="0" w:space="0" w:color="auto"/>
            <w:left w:val="none" w:sz="0" w:space="0" w:color="auto"/>
            <w:bottom w:val="none" w:sz="0" w:space="0" w:color="auto"/>
            <w:right w:val="none" w:sz="0" w:space="0" w:color="auto"/>
          </w:divBdr>
        </w:div>
        <w:div w:id="58407609">
          <w:marLeft w:val="0"/>
          <w:marRight w:val="0"/>
          <w:marTop w:val="0"/>
          <w:marBottom w:val="0"/>
          <w:divBdr>
            <w:top w:val="none" w:sz="0" w:space="0" w:color="auto"/>
            <w:left w:val="none" w:sz="0" w:space="0" w:color="auto"/>
            <w:bottom w:val="none" w:sz="0" w:space="0" w:color="auto"/>
            <w:right w:val="none" w:sz="0" w:space="0" w:color="auto"/>
          </w:divBdr>
        </w:div>
        <w:div w:id="131334732">
          <w:marLeft w:val="0"/>
          <w:marRight w:val="0"/>
          <w:marTop w:val="0"/>
          <w:marBottom w:val="0"/>
          <w:divBdr>
            <w:top w:val="none" w:sz="0" w:space="0" w:color="auto"/>
            <w:left w:val="none" w:sz="0" w:space="0" w:color="auto"/>
            <w:bottom w:val="none" w:sz="0" w:space="0" w:color="auto"/>
            <w:right w:val="none" w:sz="0" w:space="0" w:color="auto"/>
          </w:divBdr>
        </w:div>
        <w:div w:id="150877423">
          <w:marLeft w:val="0"/>
          <w:marRight w:val="0"/>
          <w:marTop w:val="0"/>
          <w:marBottom w:val="0"/>
          <w:divBdr>
            <w:top w:val="none" w:sz="0" w:space="0" w:color="auto"/>
            <w:left w:val="none" w:sz="0" w:space="0" w:color="auto"/>
            <w:bottom w:val="none" w:sz="0" w:space="0" w:color="auto"/>
            <w:right w:val="none" w:sz="0" w:space="0" w:color="auto"/>
          </w:divBdr>
        </w:div>
        <w:div w:id="172109507">
          <w:marLeft w:val="0"/>
          <w:marRight w:val="0"/>
          <w:marTop w:val="0"/>
          <w:marBottom w:val="0"/>
          <w:divBdr>
            <w:top w:val="none" w:sz="0" w:space="0" w:color="auto"/>
            <w:left w:val="none" w:sz="0" w:space="0" w:color="auto"/>
            <w:bottom w:val="none" w:sz="0" w:space="0" w:color="auto"/>
            <w:right w:val="none" w:sz="0" w:space="0" w:color="auto"/>
          </w:divBdr>
        </w:div>
        <w:div w:id="452948056">
          <w:marLeft w:val="0"/>
          <w:marRight w:val="0"/>
          <w:marTop w:val="0"/>
          <w:marBottom w:val="0"/>
          <w:divBdr>
            <w:top w:val="none" w:sz="0" w:space="0" w:color="auto"/>
            <w:left w:val="none" w:sz="0" w:space="0" w:color="auto"/>
            <w:bottom w:val="none" w:sz="0" w:space="0" w:color="auto"/>
            <w:right w:val="none" w:sz="0" w:space="0" w:color="auto"/>
          </w:divBdr>
        </w:div>
        <w:div w:id="476149048">
          <w:marLeft w:val="0"/>
          <w:marRight w:val="0"/>
          <w:marTop w:val="0"/>
          <w:marBottom w:val="0"/>
          <w:divBdr>
            <w:top w:val="none" w:sz="0" w:space="0" w:color="auto"/>
            <w:left w:val="none" w:sz="0" w:space="0" w:color="auto"/>
            <w:bottom w:val="none" w:sz="0" w:space="0" w:color="auto"/>
            <w:right w:val="none" w:sz="0" w:space="0" w:color="auto"/>
          </w:divBdr>
        </w:div>
        <w:div w:id="552619218">
          <w:marLeft w:val="0"/>
          <w:marRight w:val="0"/>
          <w:marTop w:val="0"/>
          <w:marBottom w:val="0"/>
          <w:divBdr>
            <w:top w:val="none" w:sz="0" w:space="0" w:color="auto"/>
            <w:left w:val="none" w:sz="0" w:space="0" w:color="auto"/>
            <w:bottom w:val="none" w:sz="0" w:space="0" w:color="auto"/>
            <w:right w:val="none" w:sz="0" w:space="0" w:color="auto"/>
          </w:divBdr>
        </w:div>
        <w:div w:id="645165058">
          <w:marLeft w:val="0"/>
          <w:marRight w:val="0"/>
          <w:marTop w:val="0"/>
          <w:marBottom w:val="0"/>
          <w:divBdr>
            <w:top w:val="none" w:sz="0" w:space="0" w:color="auto"/>
            <w:left w:val="none" w:sz="0" w:space="0" w:color="auto"/>
            <w:bottom w:val="none" w:sz="0" w:space="0" w:color="auto"/>
            <w:right w:val="none" w:sz="0" w:space="0" w:color="auto"/>
          </w:divBdr>
        </w:div>
        <w:div w:id="667755855">
          <w:marLeft w:val="0"/>
          <w:marRight w:val="0"/>
          <w:marTop w:val="0"/>
          <w:marBottom w:val="0"/>
          <w:divBdr>
            <w:top w:val="none" w:sz="0" w:space="0" w:color="auto"/>
            <w:left w:val="none" w:sz="0" w:space="0" w:color="auto"/>
            <w:bottom w:val="none" w:sz="0" w:space="0" w:color="auto"/>
            <w:right w:val="none" w:sz="0" w:space="0" w:color="auto"/>
          </w:divBdr>
        </w:div>
        <w:div w:id="682391676">
          <w:marLeft w:val="0"/>
          <w:marRight w:val="0"/>
          <w:marTop w:val="0"/>
          <w:marBottom w:val="0"/>
          <w:divBdr>
            <w:top w:val="none" w:sz="0" w:space="0" w:color="auto"/>
            <w:left w:val="none" w:sz="0" w:space="0" w:color="auto"/>
            <w:bottom w:val="none" w:sz="0" w:space="0" w:color="auto"/>
            <w:right w:val="none" w:sz="0" w:space="0" w:color="auto"/>
          </w:divBdr>
        </w:div>
        <w:div w:id="719204667">
          <w:marLeft w:val="0"/>
          <w:marRight w:val="0"/>
          <w:marTop w:val="0"/>
          <w:marBottom w:val="0"/>
          <w:divBdr>
            <w:top w:val="none" w:sz="0" w:space="0" w:color="auto"/>
            <w:left w:val="none" w:sz="0" w:space="0" w:color="auto"/>
            <w:bottom w:val="none" w:sz="0" w:space="0" w:color="auto"/>
            <w:right w:val="none" w:sz="0" w:space="0" w:color="auto"/>
          </w:divBdr>
        </w:div>
        <w:div w:id="720982867">
          <w:marLeft w:val="0"/>
          <w:marRight w:val="0"/>
          <w:marTop w:val="0"/>
          <w:marBottom w:val="0"/>
          <w:divBdr>
            <w:top w:val="none" w:sz="0" w:space="0" w:color="auto"/>
            <w:left w:val="none" w:sz="0" w:space="0" w:color="auto"/>
            <w:bottom w:val="none" w:sz="0" w:space="0" w:color="auto"/>
            <w:right w:val="none" w:sz="0" w:space="0" w:color="auto"/>
          </w:divBdr>
        </w:div>
        <w:div w:id="771171078">
          <w:marLeft w:val="0"/>
          <w:marRight w:val="0"/>
          <w:marTop w:val="0"/>
          <w:marBottom w:val="0"/>
          <w:divBdr>
            <w:top w:val="none" w:sz="0" w:space="0" w:color="auto"/>
            <w:left w:val="none" w:sz="0" w:space="0" w:color="auto"/>
            <w:bottom w:val="none" w:sz="0" w:space="0" w:color="auto"/>
            <w:right w:val="none" w:sz="0" w:space="0" w:color="auto"/>
          </w:divBdr>
        </w:div>
        <w:div w:id="837967117">
          <w:marLeft w:val="0"/>
          <w:marRight w:val="0"/>
          <w:marTop w:val="0"/>
          <w:marBottom w:val="0"/>
          <w:divBdr>
            <w:top w:val="none" w:sz="0" w:space="0" w:color="auto"/>
            <w:left w:val="none" w:sz="0" w:space="0" w:color="auto"/>
            <w:bottom w:val="none" w:sz="0" w:space="0" w:color="auto"/>
            <w:right w:val="none" w:sz="0" w:space="0" w:color="auto"/>
          </w:divBdr>
        </w:div>
        <w:div w:id="876311519">
          <w:marLeft w:val="0"/>
          <w:marRight w:val="0"/>
          <w:marTop w:val="0"/>
          <w:marBottom w:val="0"/>
          <w:divBdr>
            <w:top w:val="none" w:sz="0" w:space="0" w:color="auto"/>
            <w:left w:val="none" w:sz="0" w:space="0" w:color="auto"/>
            <w:bottom w:val="none" w:sz="0" w:space="0" w:color="auto"/>
            <w:right w:val="none" w:sz="0" w:space="0" w:color="auto"/>
          </w:divBdr>
        </w:div>
        <w:div w:id="894632363">
          <w:marLeft w:val="0"/>
          <w:marRight w:val="0"/>
          <w:marTop w:val="0"/>
          <w:marBottom w:val="0"/>
          <w:divBdr>
            <w:top w:val="none" w:sz="0" w:space="0" w:color="auto"/>
            <w:left w:val="none" w:sz="0" w:space="0" w:color="auto"/>
            <w:bottom w:val="none" w:sz="0" w:space="0" w:color="auto"/>
            <w:right w:val="none" w:sz="0" w:space="0" w:color="auto"/>
          </w:divBdr>
        </w:div>
        <w:div w:id="905602237">
          <w:marLeft w:val="0"/>
          <w:marRight w:val="0"/>
          <w:marTop w:val="0"/>
          <w:marBottom w:val="0"/>
          <w:divBdr>
            <w:top w:val="none" w:sz="0" w:space="0" w:color="auto"/>
            <w:left w:val="none" w:sz="0" w:space="0" w:color="auto"/>
            <w:bottom w:val="none" w:sz="0" w:space="0" w:color="auto"/>
            <w:right w:val="none" w:sz="0" w:space="0" w:color="auto"/>
          </w:divBdr>
        </w:div>
        <w:div w:id="908079114">
          <w:marLeft w:val="0"/>
          <w:marRight w:val="0"/>
          <w:marTop w:val="0"/>
          <w:marBottom w:val="0"/>
          <w:divBdr>
            <w:top w:val="none" w:sz="0" w:space="0" w:color="auto"/>
            <w:left w:val="none" w:sz="0" w:space="0" w:color="auto"/>
            <w:bottom w:val="none" w:sz="0" w:space="0" w:color="auto"/>
            <w:right w:val="none" w:sz="0" w:space="0" w:color="auto"/>
          </w:divBdr>
        </w:div>
        <w:div w:id="986010036">
          <w:marLeft w:val="0"/>
          <w:marRight w:val="0"/>
          <w:marTop w:val="0"/>
          <w:marBottom w:val="0"/>
          <w:divBdr>
            <w:top w:val="none" w:sz="0" w:space="0" w:color="auto"/>
            <w:left w:val="none" w:sz="0" w:space="0" w:color="auto"/>
            <w:bottom w:val="none" w:sz="0" w:space="0" w:color="auto"/>
            <w:right w:val="none" w:sz="0" w:space="0" w:color="auto"/>
          </w:divBdr>
        </w:div>
        <w:div w:id="994603990">
          <w:marLeft w:val="0"/>
          <w:marRight w:val="0"/>
          <w:marTop w:val="0"/>
          <w:marBottom w:val="0"/>
          <w:divBdr>
            <w:top w:val="none" w:sz="0" w:space="0" w:color="auto"/>
            <w:left w:val="none" w:sz="0" w:space="0" w:color="auto"/>
            <w:bottom w:val="none" w:sz="0" w:space="0" w:color="auto"/>
            <w:right w:val="none" w:sz="0" w:space="0" w:color="auto"/>
          </w:divBdr>
        </w:div>
        <w:div w:id="1013651573">
          <w:marLeft w:val="0"/>
          <w:marRight w:val="0"/>
          <w:marTop w:val="0"/>
          <w:marBottom w:val="0"/>
          <w:divBdr>
            <w:top w:val="none" w:sz="0" w:space="0" w:color="auto"/>
            <w:left w:val="none" w:sz="0" w:space="0" w:color="auto"/>
            <w:bottom w:val="none" w:sz="0" w:space="0" w:color="auto"/>
            <w:right w:val="none" w:sz="0" w:space="0" w:color="auto"/>
          </w:divBdr>
        </w:div>
        <w:div w:id="1018309864">
          <w:marLeft w:val="0"/>
          <w:marRight w:val="0"/>
          <w:marTop w:val="0"/>
          <w:marBottom w:val="0"/>
          <w:divBdr>
            <w:top w:val="none" w:sz="0" w:space="0" w:color="auto"/>
            <w:left w:val="none" w:sz="0" w:space="0" w:color="auto"/>
            <w:bottom w:val="none" w:sz="0" w:space="0" w:color="auto"/>
            <w:right w:val="none" w:sz="0" w:space="0" w:color="auto"/>
          </w:divBdr>
        </w:div>
        <w:div w:id="1079326908">
          <w:marLeft w:val="0"/>
          <w:marRight w:val="0"/>
          <w:marTop w:val="0"/>
          <w:marBottom w:val="0"/>
          <w:divBdr>
            <w:top w:val="none" w:sz="0" w:space="0" w:color="auto"/>
            <w:left w:val="none" w:sz="0" w:space="0" w:color="auto"/>
            <w:bottom w:val="none" w:sz="0" w:space="0" w:color="auto"/>
            <w:right w:val="none" w:sz="0" w:space="0" w:color="auto"/>
          </w:divBdr>
        </w:div>
        <w:div w:id="1090393601">
          <w:marLeft w:val="0"/>
          <w:marRight w:val="0"/>
          <w:marTop w:val="0"/>
          <w:marBottom w:val="0"/>
          <w:divBdr>
            <w:top w:val="none" w:sz="0" w:space="0" w:color="auto"/>
            <w:left w:val="none" w:sz="0" w:space="0" w:color="auto"/>
            <w:bottom w:val="none" w:sz="0" w:space="0" w:color="auto"/>
            <w:right w:val="none" w:sz="0" w:space="0" w:color="auto"/>
          </w:divBdr>
        </w:div>
        <w:div w:id="1113786684">
          <w:marLeft w:val="0"/>
          <w:marRight w:val="0"/>
          <w:marTop w:val="0"/>
          <w:marBottom w:val="0"/>
          <w:divBdr>
            <w:top w:val="none" w:sz="0" w:space="0" w:color="auto"/>
            <w:left w:val="none" w:sz="0" w:space="0" w:color="auto"/>
            <w:bottom w:val="none" w:sz="0" w:space="0" w:color="auto"/>
            <w:right w:val="none" w:sz="0" w:space="0" w:color="auto"/>
          </w:divBdr>
        </w:div>
        <w:div w:id="1146236519">
          <w:marLeft w:val="0"/>
          <w:marRight w:val="0"/>
          <w:marTop w:val="0"/>
          <w:marBottom w:val="0"/>
          <w:divBdr>
            <w:top w:val="none" w:sz="0" w:space="0" w:color="auto"/>
            <w:left w:val="none" w:sz="0" w:space="0" w:color="auto"/>
            <w:bottom w:val="none" w:sz="0" w:space="0" w:color="auto"/>
            <w:right w:val="none" w:sz="0" w:space="0" w:color="auto"/>
          </w:divBdr>
        </w:div>
        <w:div w:id="1206026152">
          <w:marLeft w:val="0"/>
          <w:marRight w:val="0"/>
          <w:marTop w:val="0"/>
          <w:marBottom w:val="0"/>
          <w:divBdr>
            <w:top w:val="none" w:sz="0" w:space="0" w:color="auto"/>
            <w:left w:val="none" w:sz="0" w:space="0" w:color="auto"/>
            <w:bottom w:val="none" w:sz="0" w:space="0" w:color="auto"/>
            <w:right w:val="none" w:sz="0" w:space="0" w:color="auto"/>
          </w:divBdr>
        </w:div>
        <w:div w:id="1230384542">
          <w:marLeft w:val="0"/>
          <w:marRight w:val="0"/>
          <w:marTop w:val="0"/>
          <w:marBottom w:val="0"/>
          <w:divBdr>
            <w:top w:val="none" w:sz="0" w:space="0" w:color="auto"/>
            <w:left w:val="none" w:sz="0" w:space="0" w:color="auto"/>
            <w:bottom w:val="none" w:sz="0" w:space="0" w:color="auto"/>
            <w:right w:val="none" w:sz="0" w:space="0" w:color="auto"/>
          </w:divBdr>
        </w:div>
        <w:div w:id="1252541371">
          <w:marLeft w:val="0"/>
          <w:marRight w:val="0"/>
          <w:marTop w:val="0"/>
          <w:marBottom w:val="0"/>
          <w:divBdr>
            <w:top w:val="none" w:sz="0" w:space="0" w:color="auto"/>
            <w:left w:val="none" w:sz="0" w:space="0" w:color="auto"/>
            <w:bottom w:val="none" w:sz="0" w:space="0" w:color="auto"/>
            <w:right w:val="none" w:sz="0" w:space="0" w:color="auto"/>
          </w:divBdr>
        </w:div>
        <w:div w:id="1264610490">
          <w:marLeft w:val="0"/>
          <w:marRight w:val="0"/>
          <w:marTop w:val="0"/>
          <w:marBottom w:val="0"/>
          <w:divBdr>
            <w:top w:val="none" w:sz="0" w:space="0" w:color="auto"/>
            <w:left w:val="none" w:sz="0" w:space="0" w:color="auto"/>
            <w:bottom w:val="none" w:sz="0" w:space="0" w:color="auto"/>
            <w:right w:val="none" w:sz="0" w:space="0" w:color="auto"/>
          </w:divBdr>
        </w:div>
        <w:div w:id="1301107247">
          <w:marLeft w:val="0"/>
          <w:marRight w:val="0"/>
          <w:marTop w:val="0"/>
          <w:marBottom w:val="0"/>
          <w:divBdr>
            <w:top w:val="none" w:sz="0" w:space="0" w:color="auto"/>
            <w:left w:val="none" w:sz="0" w:space="0" w:color="auto"/>
            <w:bottom w:val="none" w:sz="0" w:space="0" w:color="auto"/>
            <w:right w:val="none" w:sz="0" w:space="0" w:color="auto"/>
          </w:divBdr>
        </w:div>
        <w:div w:id="1304188855">
          <w:marLeft w:val="0"/>
          <w:marRight w:val="0"/>
          <w:marTop w:val="0"/>
          <w:marBottom w:val="0"/>
          <w:divBdr>
            <w:top w:val="none" w:sz="0" w:space="0" w:color="auto"/>
            <w:left w:val="none" w:sz="0" w:space="0" w:color="auto"/>
            <w:bottom w:val="none" w:sz="0" w:space="0" w:color="auto"/>
            <w:right w:val="none" w:sz="0" w:space="0" w:color="auto"/>
          </w:divBdr>
        </w:div>
        <w:div w:id="1347445003">
          <w:marLeft w:val="0"/>
          <w:marRight w:val="0"/>
          <w:marTop w:val="0"/>
          <w:marBottom w:val="0"/>
          <w:divBdr>
            <w:top w:val="none" w:sz="0" w:space="0" w:color="auto"/>
            <w:left w:val="none" w:sz="0" w:space="0" w:color="auto"/>
            <w:bottom w:val="none" w:sz="0" w:space="0" w:color="auto"/>
            <w:right w:val="none" w:sz="0" w:space="0" w:color="auto"/>
          </w:divBdr>
        </w:div>
        <w:div w:id="1348602368">
          <w:marLeft w:val="0"/>
          <w:marRight w:val="0"/>
          <w:marTop w:val="0"/>
          <w:marBottom w:val="0"/>
          <w:divBdr>
            <w:top w:val="none" w:sz="0" w:space="0" w:color="auto"/>
            <w:left w:val="none" w:sz="0" w:space="0" w:color="auto"/>
            <w:bottom w:val="none" w:sz="0" w:space="0" w:color="auto"/>
            <w:right w:val="none" w:sz="0" w:space="0" w:color="auto"/>
          </w:divBdr>
        </w:div>
        <w:div w:id="1389916271">
          <w:marLeft w:val="0"/>
          <w:marRight w:val="0"/>
          <w:marTop w:val="0"/>
          <w:marBottom w:val="0"/>
          <w:divBdr>
            <w:top w:val="none" w:sz="0" w:space="0" w:color="auto"/>
            <w:left w:val="none" w:sz="0" w:space="0" w:color="auto"/>
            <w:bottom w:val="none" w:sz="0" w:space="0" w:color="auto"/>
            <w:right w:val="none" w:sz="0" w:space="0" w:color="auto"/>
          </w:divBdr>
        </w:div>
        <w:div w:id="1409765588">
          <w:marLeft w:val="0"/>
          <w:marRight w:val="0"/>
          <w:marTop w:val="0"/>
          <w:marBottom w:val="0"/>
          <w:divBdr>
            <w:top w:val="none" w:sz="0" w:space="0" w:color="auto"/>
            <w:left w:val="none" w:sz="0" w:space="0" w:color="auto"/>
            <w:bottom w:val="none" w:sz="0" w:space="0" w:color="auto"/>
            <w:right w:val="none" w:sz="0" w:space="0" w:color="auto"/>
          </w:divBdr>
        </w:div>
        <w:div w:id="1456289381">
          <w:marLeft w:val="0"/>
          <w:marRight w:val="0"/>
          <w:marTop w:val="0"/>
          <w:marBottom w:val="0"/>
          <w:divBdr>
            <w:top w:val="none" w:sz="0" w:space="0" w:color="auto"/>
            <w:left w:val="none" w:sz="0" w:space="0" w:color="auto"/>
            <w:bottom w:val="none" w:sz="0" w:space="0" w:color="auto"/>
            <w:right w:val="none" w:sz="0" w:space="0" w:color="auto"/>
          </w:divBdr>
        </w:div>
        <w:div w:id="1474521753">
          <w:marLeft w:val="0"/>
          <w:marRight w:val="0"/>
          <w:marTop w:val="0"/>
          <w:marBottom w:val="0"/>
          <w:divBdr>
            <w:top w:val="none" w:sz="0" w:space="0" w:color="auto"/>
            <w:left w:val="none" w:sz="0" w:space="0" w:color="auto"/>
            <w:bottom w:val="none" w:sz="0" w:space="0" w:color="auto"/>
            <w:right w:val="none" w:sz="0" w:space="0" w:color="auto"/>
          </w:divBdr>
        </w:div>
        <w:div w:id="1475176666">
          <w:marLeft w:val="0"/>
          <w:marRight w:val="0"/>
          <w:marTop w:val="0"/>
          <w:marBottom w:val="0"/>
          <w:divBdr>
            <w:top w:val="none" w:sz="0" w:space="0" w:color="auto"/>
            <w:left w:val="none" w:sz="0" w:space="0" w:color="auto"/>
            <w:bottom w:val="none" w:sz="0" w:space="0" w:color="auto"/>
            <w:right w:val="none" w:sz="0" w:space="0" w:color="auto"/>
          </w:divBdr>
        </w:div>
        <w:div w:id="1540512953">
          <w:marLeft w:val="0"/>
          <w:marRight w:val="0"/>
          <w:marTop w:val="0"/>
          <w:marBottom w:val="0"/>
          <w:divBdr>
            <w:top w:val="none" w:sz="0" w:space="0" w:color="auto"/>
            <w:left w:val="none" w:sz="0" w:space="0" w:color="auto"/>
            <w:bottom w:val="none" w:sz="0" w:space="0" w:color="auto"/>
            <w:right w:val="none" w:sz="0" w:space="0" w:color="auto"/>
          </w:divBdr>
        </w:div>
        <w:div w:id="1580946800">
          <w:marLeft w:val="0"/>
          <w:marRight w:val="0"/>
          <w:marTop w:val="0"/>
          <w:marBottom w:val="0"/>
          <w:divBdr>
            <w:top w:val="none" w:sz="0" w:space="0" w:color="auto"/>
            <w:left w:val="none" w:sz="0" w:space="0" w:color="auto"/>
            <w:bottom w:val="none" w:sz="0" w:space="0" w:color="auto"/>
            <w:right w:val="none" w:sz="0" w:space="0" w:color="auto"/>
          </w:divBdr>
        </w:div>
        <w:div w:id="1624115594">
          <w:marLeft w:val="0"/>
          <w:marRight w:val="0"/>
          <w:marTop w:val="0"/>
          <w:marBottom w:val="0"/>
          <w:divBdr>
            <w:top w:val="none" w:sz="0" w:space="0" w:color="auto"/>
            <w:left w:val="none" w:sz="0" w:space="0" w:color="auto"/>
            <w:bottom w:val="none" w:sz="0" w:space="0" w:color="auto"/>
            <w:right w:val="none" w:sz="0" w:space="0" w:color="auto"/>
          </w:divBdr>
        </w:div>
        <w:div w:id="1654286731">
          <w:marLeft w:val="0"/>
          <w:marRight w:val="0"/>
          <w:marTop w:val="0"/>
          <w:marBottom w:val="0"/>
          <w:divBdr>
            <w:top w:val="none" w:sz="0" w:space="0" w:color="auto"/>
            <w:left w:val="none" w:sz="0" w:space="0" w:color="auto"/>
            <w:bottom w:val="none" w:sz="0" w:space="0" w:color="auto"/>
            <w:right w:val="none" w:sz="0" w:space="0" w:color="auto"/>
          </w:divBdr>
        </w:div>
        <w:div w:id="1655645052">
          <w:marLeft w:val="0"/>
          <w:marRight w:val="0"/>
          <w:marTop w:val="0"/>
          <w:marBottom w:val="0"/>
          <w:divBdr>
            <w:top w:val="none" w:sz="0" w:space="0" w:color="auto"/>
            <w:left w:val="none" w:sz="0" w:space="0" w:color="auto"/>
            <w:bottom w:val="none" w:sz="0" w:space="0" w:color="auto"/>
            <w:right w:val="none" w:sz="0" w:space="0" w:color="auto"/>
          </w:divBdr>
        </w:div>
        <w:div w:id="1735616965">
          <w:marLeft w:val="0"/>
          <w:marRight w:val="0"/>
          <w:marTop w:val="0"/>
          <w:marBottom w:val="0"/>
          <w:divBdr>
            <w:top w:val="none" w:sz="0" w:space="0" w:color="auto"/>
            <w:left w:val="none" w:sz="0" w:space="0" w:color="auto"/>
            <w:bottom w:val="none" w:sz="0" w:space="0" w:color="auto"/>
            <w:right w:val="none" w:sz="0" w:space="0" w:color="auto"/>
          </w:divBdr>
        </w:div>
        <w:div w:id="1745057188">
          <w:marLeft w:val="0"/>
          <w:marRight w:val="0"/>
          <w:marTop w:val="0"/>
          <w:marBottom w:val="0"/>
          <w:divBdr>
            <w:top w:val="none" w:sz="0" w:space="0" w:color="auto"/>
            <w:left w:val="none" w:sz="0" w:space="0" w:color="auto"/>
            <w:bottom w:val="none" w:sz="0" w:space="0" w:color="auto"/>
            <w:right w:val="none" w:sz="0" w:space="0" w:color="auto"/>
          </w:divBdr>
        </w:div>
        <w:div w:id="1817526462">
          <w:marLeft w:val="0"/>
          <w:marRight w:val="0"/>
          <w:marTop w:val="0"/>
          <w:marBottom w:val="0"/>
          <w:divBdr>
            <w:top w:val="none" w:sz="0" w:space="0" w:color="auto"/>
            <w:left w:val="none" w:sz="0" w:space="0" w:color="auto"/>
            <w:bottom w:val="none" w:sz="0" w:space="0" w:color="auto"/>
            <w:right w:val="none" w:sz="0" w:space="0" w:color="auto"/>
          </w:divBdr>
        </w:div>
        <w:div w:id="1849518670">
          <w:marLeft w:val="0"/>
          <w:marRight w:val="0"/>
          <w:marTop w:val="0"/>
          <w:marBottom w:val="0"/>
          <w:divBdr>
            <w:top w:val="none" w:sz="0" w:space="0" w:color="auto"/>
            <w:left w:val="none" w:sz="0" w:space="0" w:color="auto"/>
            <w:bottom w:val="none" w:sz="0" w:space="0" w:color="auto"/>
            <w:right w:val="none" w:sz="0" w:space="0" w:color="auto"/>
          </w:divBdr>
        </w:div>
        <w:div w:id="1896357182">
          <w:marLeft w:val="0"/>
          <w:marRight w:val="0"/>
          <w:marTop w:val="0"/>
          <w:marBottom w:val="0"/>
          <w:divBdr>
            <w:top w:val="none" w:sz="0" w:space="0" w:color="auto"/>
            <w:left w:val="none" w:sz="0" w:space="0" w:color="auto"/>
            <w:bottom w:val="none" w:sz="0" w:space="0" w:color="auto"/>
            <w:right w:val="none" w:sz="0" w:space="0" w:color="auto"/>
          </w:divBdr>
        </w:div>
        <w:div w:id="1905875686">
          <w:marLeft w:val="0"/>
          <w:marRight w:val="0"/>
          <w:marTop w:val="0"/>
          <w:marBottom w:val="0"/>
          <w:divBdr>
            <w:top w:val="none" w:sz="0" w:space="0" w:color="auto"/>
            <w:left w:val="none" w:sz="0" w:space="0" w:color="auto"/>
            <w:bottom w:val="none" w:sz="0" w:space="0" w:color="auto"/>
            <w:right w:val="none" w:sz="0" w:space="0" w:color="auto"/>
          </w:divBdr>
        </w:div>
        <w:div w:id="2090954069">
          <w:marLeft w:val="0"/>
          <w:marRight w:val="0"/>
          <w:marTop w:val="0"/>
          <w:marBottom w:val="0"/>
          <w:divBdr>
            <w:top w:val="none" w:sz="0" w:space="0" w:color="auto"/>
            <w:left w:val="none" w:sz="0" w:space="0" w:color="auto"/>
            <w:bottom w:val="none" w:sz="0" w:space="0" w:color="auto"/>
            <w:right w:val="none" w:sz="0" w:space="0" w:color="auto"/>
          </w:divBdr>
        </w:div>
        <w:div w:id="2123986370">
          <w:marLeft w:val="0"/>
          <w:marRight w:val="0"/>
          <w:marTop w:val="0"/>
          <w:marBottom w:val="0"/>
          <w:divBdr>
            <w:top w:val="none" w:sz="0" w:space="0" w:color="auto"/>
            <w:left w:val="none" w:sz="0" w:space="0" w:color="auto"/>
            <w:bottom w:val="none" w:sz="0" w:space="0" w:color="auto"/>
            <w:right w:val="none" w:sz="0" w:space="0" w:color="auto"/>
          </w:divBdr>
        </w:div>
        <w:div w:id="2126918497">
          <w:marLeft w:val="0"/>
          <w:marRight w:val="0"/>
          <w:marTop w:val="0"/>
          <w:marBottom w:val="0"/>
          <w:divBdr>
            <w:top w:val="none" w:sz="0" w:space="0" w:color="auto"/>
            <w:left w:val="none" w:sz="0" w:space="0" w:color="auto"/>
            <w:bottom w:val="none" w:sz="0" w:space="0" w:color="auto"/>
            <w:right w:val="none" w:sz="0" w:space="0" w:color="auto"/>
          </w:divBdr>
        </w:div>
        <w:div w:id="2136362335">
          <w:marLeft w:val="0"/>
          <w:marRight w:val="0"/>
          <w:marTop w:val="0"/>
          <w:marBottom w:val="0"/>
          <w:divBdr>
            <w:top w:val="none" w:sz="0" w:space="0" w:color="auto"/>
            <w:left w:val="none" w:sz="0" w:space="0" w:color="auto"/>
            <w:bottom w:val="none" w:sz="0" w:space="0" w:color="auto"/>
            <w:right w:val="none" w:sz="0" w:space="0" w:color="auto"/>
          </w:divBdr>
        </w:div>
        <w:div w:id="2141335064">
          <w:marLeft w:val="0"/>
          <w:marRight w:val="0"/>
          <w:marTop w:val="0"/>
          <w:marBottom w:val="0"/>
          <w:divBdr>
            <w:top w:val="none" w:sz="0" w:space="0" w:color="auto"/>
            <w:left w:val="none" w:sz="0" w:space="0" w:color="auto"/>
            <w:bottom w:val="none" w:sz="0" w:space="0" w:color="auto"/>
            <w:right w:val="none" w:sz="0" w:space="0" w:color="auto"/>
          </w:divBdr>
        </w:div>
      </w:divsChild>
    </w:div>
    <w:div w:id="2127582521">
      <w:bodyDiv w:val="1"/>
      <w:marLeft w:val="0"/>
      <w:marRight w:val="0"/>
      <w:marTop w:val="0"/>
      <w:marBottom w:val="0"/>
      <w:divBdr>
        <w:top w:val="none" w:sz="0" w:space="0" w:color="auto"/>
        <w:left w:val="none" w:sz="0" w:space="0" w:color="auto"/>
        <w:bottom w:val="none" w:sz="0" w:space="0" w:color="auto"/>
        <w:right w:val="none" w:sz="0" w:space="0" w:color="auto"/>
      </w:divBdr>
    </w:div>
    <w:div w:id="2128112343">
      <w:bodyDiv w:val="1"/>
      <w:marLeft w:val="0"/>
      <w:marRight w:val="0"/>
      <w:marTop w:val="0"/>
      <w:marBottom w:val="0"/>
      <w:divBdr>
        <w:top w:val="none" w:sz="0" w:space="0" w:color="auto"/>
        <w:left w:val="none" w:sz="0" w:space="0" w:color="auto"/>
        <w:bottom w:val="none" w:sz="0" w:space="0" w:color="auto"/>
        <w:right w:val="none" w:sz="0" w:space="0" w:color="auto"/>
      </w:divBdr>
    </w:div>
    <w:div w:id="2128160255">
      <w:bodyDiv w:val="1"/>
      <w:marLeft w:val="0"/>
      <w:marRight w:val="0"/>
      <w:marTop w:val="0"/>
      <w:marBottom w:val="0"/>
      <w:divBdr>
        <w:top w:val="none" w:sz="0" w:space="0" w:color="auto"/>
        <w:left w:val="none" w:sz="0" w:space="0" w:color="auto"/>
        <w:bottom w:val="none" w:sz="0" w:space="0" w:color="auto"/>
        <w:right w:val="none" w:sz="0" w:space="0" w:color="auto"/>
      </w:divBdr>
    </w:div>
    <w:div w:id="2128354107">
      <w:bodyDiv w:val="1"/>
      <w:marLeft w:val="0"/>
      <w:marRight w:val="0"/>
      <w:marTop w:val="0"/>
      <w:marBottom w:val="0"/>
      <w:divBdr>
        <w:top w:val="none" w:sz="0" w:space="0" w:color="auto"/>
        <w:left w:val="none" w:sz="0" w:space="0" w:color="auto"/>
        <w:bottom w:val="none" w:sz="0" w:space="0" w:color="auto"/>
        <w:right w:val="none" w:sz="0" w:space="0" w:color="auto"/>
      </w:divBdr>
    </w:div>
    <w:div w:id="2128549941">
      <w:bodyDiv w:val="1"/>
      <w:marLeft w:val="0"/>
      <w:marRight w:val="0"/>
      <w:marTop w:val="0"/>
      <w:marBottom w:val="0"/>
      <w:divBdr>
        <w:top w:val="none" w:sz="0" w:space="0" w:color="auto"/>
        <w:left w:val="none" w:sz="0" w:space="0" w:color="auto"/>
        <w:bottom w:val="none" w:sz="0" w:space="0" w:color="auto"/>
        <w:right w:val="none" w:sz="0" w:space="0" w:color="auto"/>
      </w:divBdr>
    </w:div>
    <w:div w:id="2130853240">
      <w:bodyDiv w:val="1"/>
      <w:marLeft w:val="0"/>
      <w:marRight w:val="0"/>
      <w:marTop w:val="0"/>
      <w:marBottom w:val="0"/>
      <w:divBdr>
        <w:top w:val="none" w:sz="0" w:space="0" w:color="auto"/>
        <w:left w:val="none" w:sz="0" w:space="0" w:color="auto"/>
        <w:bottom w:val="none" w:sz="0" w:space="0" w:color="auto"/>
        <w:right w:val="none" w:sz="0" w:space="0" w:color="auto"/>
      </w:divBdr>
    </w:div>
    <w:div w:id="2131166174">
      <w:bodyDiv w:val="1"/>
      <w:marLeft w:val="0"/>
      <w:marRight w:val="0"/>
      <w:marTop w:val="0"/>
      <w:marBottom w:val="0"/>
      <w:divBdr>
        <w:top w:val="none" w:sz="0" w:space="0" w:color="auto"/>
        <w:left w:val="none" w:sz="0" w:space="0" w:color="auto"/>
        <w:bottom w:val="none" w:sz="0" w:space="0" w:color="auto"/>
        <w:right w:val="none" w:sz="0" w:space="0" w:color="auto"/>
      </w:divBdr>
    </w:div>
    <w:div w:id="2131392103">
      <w:bodyDiv w:val="1"/>
      <w:marLeft w:val="0"/>
      <w:marRight w:val="0"/>
      <w:marTop w:val="0"/>
      <w:marBottom w:val="0"/>
      <w:divBdr>
        <w:top w:val="none" w:sz="0" w:space="0" w:color="auto"/>
        <w:left w:val="none" w:sz="0" w:space="0" w:color="auto"/>
        <w:bottom w:val="none" w:sz="0" w:space="0" w:color="auto"/>
        <w:right w:val="none" w:sz="0" w:space="0" w:color="auto"/>
      </w:divBdr>
    </w:div>
    <w:div w:id="2132704513">
      <w:bodyDiv w:val="1"/>
      <w:marLeft w:val="0"/>
      <w:marRight w:val="0"/>
      <w:marTop w:val="0"/>
      <w:marBottom w:val="0"/>
      <w:divBdr>
        <w:top w:val="none" w:sz="0" w:space="0" w:color="auto"/>
        <w:left w:val="none" w:sz="0" w:space="0" w:color="auto"/>
        <w:bottom w:val="none" w:sz="0" w:space="0" w:color="auto"/>
        <w:right w:val="none" w:sz="0" w:space="0" w:color="auto"/>
      </w:divBdr>
    </w:div>
    <w:div w:id="2133399091">
      <w:bodyDiv w:val="1"/>
      <w:marLeft w:val="0"/>
      <w:marRight w:val="0"/>
      <w:marTop w:val="0"/>
      <w:marBottom w:val="0"/>
      <w:divBdr>
        <w:top w:val="none" w:sz="0" w:space="0" w:color="auto"/>
        <w:left w:val="none" w:sz="0" w:space="0" w:color="auto"/>
        <w:bottom w:val="none" w:sz="0" w:space="0" w:color="auto"/>
        <w:right w:val="none" w:sz="0" w:space="0" w:color="auto"/>
      </w:divBdr>
    </w:div>
    <w:div w:id="2136560724">
      <w:bodyDiv w:val="1"/>
      <w:marLeft w:val="0"/>
      <w:marRight w:val="0"/>
      <w:marTop w:val="0"/>
      <w:marBottom w:val="0"/>
      <w:divBdr>
        <w:top w:val="none" w:sz="0" w:space="0" w:color="auto"/>
        <w:left w:val="none" w:sz="0" w:space="0" w:color="auto"/>
        <w:bottom w:val="none" w:sz="0" w:space="0" w:color="auto"/>
        <w:right w:val="none" w:sz="0" w:space="0" w:color="auto"/>
      </w:divBdr>
    </w:div>
    <w:div w:id="2137214127">
      <w:bodyDiv w:val="1"/>
      <w:marLeft w:val="0"/>
      <w:marRight w:val="0"/>
      <w:marTop w:val="0"/>
      <w:marBottom w:val="0"/>
      <w:divBdr>
        <w:top w:val="none" w:sz="0" w:space="0" w:color="auto"/>
        <w:left w:val="none" w:sz="0" w:space="0" w:color="auto"/>
        <w:bottom w:val="none" w:sz="0" w:space="0" w:color="auto"/>
        <w:right w:val="none" w:sz="0" w:space="0" w:color="auto"/>
      </w:divBdr>
    </w:div>
    <w:div w:id="2140104050">
      <w:bodyDiv w:val="1"/>
      <w:marLeft w:val="0"/>
      <w:marRight w:val="0"/>
      <w:marTop w:val="0"/>
      <w:marBottom w:val="0"/>
      <w:divBdr>
        <w:top w:val="none" w:sz="0" w:space="0" w:color="auto"/>
        <w:left w:val="none" w:sz="0" w:space="0" w:color="auto"/>
        <w:bottom w:val="none" w:sz="0" w:space="0" w:color="auto"/>
        <w:right w:val="none" w:sz="0" w:space="0" w:color="auto"/>
      </w:divBdr>
    </w:div>
    <w:div w:id="2142069111">
      <w:bodyDiv w:val="1"/>
      <w:marLeft w:val="0"/>
      <w:marRight w:val="0"/>
      <w:marTop w:val="0"/>
      <w:marBottom w:val="0"/>
      <w:divBdr>
        <w:top w:val="none" w:sz="0" w:space="0" w:color="auto"/>
        <w:left w:val="none" w:sz="0" w:space="0" w:color="auto"/>
        <w:bottom w:val="none" w:sz="0" w:space="0" w:color="auto"/>
        <w:right w:val="none" w:sz="0" w:space="0" w:color="auto"/>
      </w:divBdr>
    </w:div>
    <w:div w:id="2144077559">
      <w:bodyDiv w:val="1"/>
      <w:marLeft w:val="0"/>
      <w:marRight w:val="0"/>
      <w:marTop w:val="0"/>
      <w:marBottom w:val="0"/>
      <w:divBdr>
        <w:top w:val="none" w:sz="0" w:space="0" w:color="auto"/>
        <w:left w:val="none" w:sz="0" w:space="0" w:color="auto"/>
        <w:bottom w:val="none" w:sz="0" w:space="0" w:color="auto"/>
        <w:right w:val="none" w:sz="0" w:space="0" w:color="auto"/>
      </w:divBdr>
    </w:div>
    <w:div w:id="2144734671">
      <w:bodyDiv w:val="1"/>
      <w:marLeft w:val="0"/>
      <w:marRight w:val="0"/>
      <w:marTop w:val="0"/>
      <w:marBottom w:val="0"/>
      <w:divBdr>
        <w:top w:val="none" w:sz="0" w:space="0" w:color="auto"/>
        <w:left w:val="none" w:sz="0" w:space="0" w:color="auto"/>
        <w:bottom w:val="none" w:sz="0" w:space="0" w:color="auto"/>
        <w:right w:val="none" w:sz="0" w:space="0" w:color="auto"/>
      </w:divBdr>
    </w:div>
    <w:div w:id="2144955341">
      <w:bodyDiv w:val="1"/>
      <w:marLeft w:val="0"/>
      <w:marRight w:val="0"/>
      <w:marTop w:val="0"/>
      <w:marBottom w:val="0"/>
      <w:divBdr>
        <w:top w:val="none" w:sz="0" w:space="0" w:color="auto"/>
        <w:left w:val="none" w:sz="0" w:space="0" w:color="auto"/>
        <w:bottom w:val="none" w:sz="0" w:space="0" w:color="auto"/>
        <w:right w:val="none" w:sz="0" w:space="0" w:color="auto"/>
      </w:divBdr>
    </w:div>
    <w:div w:id="2145811087">
      <w:bodyDiv w:val="1"/>
      <w:marLeft w:val="0"/>
      <w:marRight w:val="0"/>
      <w:marTop w:val="0"/>
      <w:marBottom w:val="0"/>
      <w:divBdr>
        <w:top w:val="none" w:sz="0" w:space="0" w:color="auto"/>
        <w:left w:val="none" w:sz="0" w:space="0" w:color="auto"/>
        <w:bottom w:val="none" w:sz="0" w:space="0" w:color="auto"/>
        <w:right w:val="none" w:sz="0" w:space="0" w:color="auto"/>
      </w:divBdr>
    </w:div>
    <w:div w:id="2145811260">
      <w:bodyDiv w:val="1"/>
      <w:marLeft w:val="0"/>
      <w:marRight w:val="0"/>
      <w:marTop w:val="0"/>
      <w:marBottom w:val="0"/>
      <w:divBdr>
        <w:top w:val="none" w:sz="0" w:space="0" w:color="auto"/>
        <w:left w:val="none" w:sz="0" w:space="0" w:color="auto"/>
        <w:bottom w:val="none" w:sz="0" w:space="0" w:color="auto"/>
        <w:right w:val="none" w:sz="0" w:space="0" w:color="auto"/>
      </w:divBdr>
    </w:div>
    <w:div w:id="2146580141">
      <w:bodyDiv w:val="1"/>
      <w:marLeft w:val="0"/>
      <w:marRight w:val="0"/>
      <w:marTop w:val="0"/>
      <w:marBottom w:val="0"/>
      <w:divBdr>
        <w:top w:val="none" w:sz="0" w:space="0" w:color="auto"/>
        <w:left w:val="none" w:sz="0" w:space="0" w:color="auto"/>
        <w:bottom w:val="none" w:sz="0" w:space="0" w:color="auto"/>
        <w:right w:val="none" w:sz="0" w:space="0" w:color="auto"/>
      </w:divBdr>
    </w:div>
    <w:div w:id="21467004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footer" Target="footer3.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C837B544-7367-8C47-BB5C-521C7200ADC5}"/>
      </w:docPartPr>
      <w:docPartBody>
        <w:p w:rsidR="003A6721" w:rsidRDefault="003A6721">
          <w:r w:rsidRPr="00032D4E">
            <w:rPr>
              <w:rStyle w:val="PlaceholderText"/>
            </w:rPr>
            <w:t>Click or tap here to enter text.</w:t>
          </w:r>
        </w:p>
      </w:docPartBody>
    </w:docPart>
    <w:docPart>
      <w:docPartPr>
        <w:name w:val="3E3B4A58C935014D832789B154B4B377"/>
        <w:category>
          <w:name w:val="General"/>
          <w:gallery w:val="placeholder"/>
        </w:category>
        <w:types>
          <w:type w:val="bbPlcHdr"/>
        </w:types>
        <w:behaviors>
          <w:behavior w:val="content"/>
        </w:behaviors>
        <w:guid w:val="{61609E13-6C03-6A43-BF36-04217BB654A1}"/>
      </w:docPartPr>
      <w:docPartBody>
        <w:p w:rsidR="00634422" w:rsidRDefault="00CF533C" w:rsidP="00CF533C">
          <w:pPr>
            <w:pStyle w:val="3E3B4A58C935014D832789B154B4B377"/>
          </w:pPr>
          <w:r w:rsidRPr="00032D4E">
            <w:rPr>
              <w:rStyle w:val="PlaceholderText"/>
            </w:rPr>
            <w:t>Click or tap here to enter text.</w:t>
          </w:r>
        </w:p>
      </w:docPartBody>
    </w:docPart>
    <w:docPart>
      <w:docPartPr>
        <w:name w:val="FD6D1A0975534A4BA27D0CF9CE2143A1"/>
        <w:category>
          <w:name w:val="General"/>
          <w:gallery w:val="placeholder"/>
        </w:category>
        <w:types>
          <w:type w:val="bbPlcHdr"/>
        </w:types>
        <w:behaviors>
          <w:behavior w:val="content"/>
        </w:behaviors>
        <w:guid w:val="{ABD636A0-14F9-BA4B-BF1C-EB48E2233F83}"/>
      </w:docPartPr>
      <w:docPartBody>
        <w:p w:rsidR="004003F3" w:rsidRDefault="00342B3E" w:rsidP="00342B3E">
          <w:pPr>
            <w:pStyle w:val="FD6D1A0975534A4BA27D0CF9CE2143A1"/>
          </w:pPr>
          <w:r w:rsidRPr="00032D4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6721"/>
    <w:rsid w:val="00130C0E"/>
    <w:rsid w:val="00157C49"/>
    <w:rsid w:val="002045CD"/>
    <w:rsid w:val="003144E2"/>
    <w:rsid w:val="00342B3E"/>
    <w:rsid w:val="0034535D"/>
    <w:rsid w:val="003A6721"/>
    <w:rsid w:val="004003F3"/>
    <w:rsid w:val="00403AF6"/>
    <w:rsid w:val="005E38F7"/>
    <w:rsid w:val="00634422"/>
    <w:rsid w:val="006B7F17"/>
    <w:rsid w:val="0076721D"/>
    <w:rsid w:val="00837DA6"/>
    <w:rsid w:val="008F38B7"/>
    <w:rsid w:val="00976163"/>
    <w:rsid w:val="00A102B6"/>
    <w:rsid w:val="00B21C9A"/>
    <w:rsid w:val="00C67937"/>
    <w:rsid w:val="00CF533C"/>
    <w:rsid w:val="00D80AD3"/>
    <w:rsid w:val="00D94F05"/>
    <w:rsid w:val="00F44230"/>
    <w:rsid w:val="00F84A8C"/>
    <w:rsid w:val="00F859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42B3E"/>
    <w:rPr>
      <w:color w:val="808080"/>
    </w:rPr>
  </w:style>
  <w:style w:type="paragraph" w:customStyle="1" w:styleId="57B8DAA15C4D064EA5243C66CBA0A91E">
    <w:name w:val="57B8DAA15C4D064EA5243C66CBA0A91E"/>
  </w:style>
  <w:style w:type="paragraph" w:customStyle="1" w:styleId="3E3B4A58C935014D832789B154B4B377">
    <w:name w:val="3E3B4A58C935014D832789B154B4B377"/>
    <w:rsid w:val="00CF533C"/>
    <w:pPr>
      <w:spacing w:after="160" w:line="278" w:lineRule="auto"/>
    </w:pPr>
  </w:style>
  <w:style w:type="paragraph" w:customStyle="1" w:styleId="FD6D1A0975534A4BA27D0CF9CE2143A1">
    <w:name w:val="FD6D1A0975534A4BA27D0CF9CE2143A1"/>
    <w:rsid w:val="00342B3E"/>
    <w:pPr>
      <w:spacing w:after="160" w:line="278"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C5C90B-A729-B646-8C37-6DE275E9C10B}">
  <we:reference id="wa104382081" version="1.55.1.0" store="en-US" storeType="OMEX"/>
  <we:alternateReferences>
    <we:reference id="wa104382081" version="1.55.1.0" store="" storeType="OMEX"/>
  </we:alternateReferences>
  <we:properties>
    <we:property name="MENDELEY_CITATIONS" value="[{&quot;citationID&quot;:&quot;MENDELEY_CITATION_e912c8bf-595b-41e6-91c9-7f9b570f6774&quot;,&quot;properties&quot;:{&quot;noteIndex&quot;:0},&quot;isEdited&quot;:false,&quot;manualOverride&quot;:{&quot;isManuallyOverridden&quot;:false,&quot;citeprocText&quot;:&quot;(Hungate &lt;i&gt;et al.&lt;/i&gt; 2003; LeBauer and Treseder 2008; Wieder &lt;i&gt;et al.&lt;/i&gt; 2015)&quot;,&quot;manualOverrideText&quot;:&quot;&quot;},&quot;citationTag&quot;:&quot;MENDELEY_CITATION_v3_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&quot;,&quot;citationItems&quot;:[{&quot;id&quot;:&quot;0a9a4688-bf1d-32c0-91cc-233918ee49e4&quot;,&quot;itemData&quot;:{&quot;type&quot;:&quot;article-journal&quot;,&quot;id&quot;:&quot;0a9a4688-bf1d-32c0-91cc-233918ee49e4&quot;,&quot;title&quot;:&quot;Nitrogen and climate change&quot;,&quot;author&quot;:[{&quot;family&quot;:&quot;Hungate&quot;,&quot;given&quot;:&quot;Bruce A&quot;,&quot;parse-names&quot;:false,&quot;dropping-particle&quot;:&quot;&quot;,&quot;non-dropping-particle&quot;:&quot;&quot;},{&quot;family&quot;:&quot;Dukes&quot;,&quot;given&quot;:&quot;Jeffrey S&quot;,&quot;parse-names&quot;:false,&quot;dropping-particle&quot;:&quot;&quot;,&quot;non-dropping-particle&quot;:&quot;&quot;},{&quot;family&quot;:&quot;Shaw&quot;,&quot;given&quot;:&quot;M Rebecca&quot;,&quot;parse-names&quot;:false,&quot;dropping-particle&quot;:&quot;&quot;,&quot;non-dropping-particle&quot;:&quot;&quot;},{&quot;family&quot;:&quot;Luo&quot;,&quot;given&quot;:&quot;Yiqi&quot;,&quot;parse-names&quot;:false,&quot;dropping-particle&quot;:&quot;&quot;,&quot;non-dropping-particle&quot;:&quot;&quot;},{&quot;family&quot;:&quot;Field&quot;,&quot;given&quot;:&quot;Christopher B&quot;,&quot;parse-names&quot;:false,&quot;dropping-particle&quot;:&quot;&quot;,&quot;non-dropping-particle&quot;:&quot;&quot;}],&quot;container-title&quot;:&quot;Science&quot;,&quot;container-title-short&quot;:&quot;Science (1979)&quot;,&quot;DOI&quot;:&quot;10.1126/science.1091390&quot;,&quot;ISSN&quot;:&quot;0036-8075&quot;,&quot;URL&quot;:&quot;https://www.science.org/doi/10.1126/science.1091390&quot;,&quot;issued&quot;:{&quot;date-parts&quot;:[[2003,11,28]]},&quot;page&quot;:&quot;1512-1513&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issue&quot;:&quot;5650&quot;,&quot;volume&quot;:&quot;302&quot;},&quot;isTemporary&quot;:false},{&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id&quot;:&quot;7b89654f-e7a0-3430-b2fe-09ee8aa0d3e6&quot;,&quot;itemData&quot;:{&quot;type&quot;:&quot;article-journal&quot;,&quot;id&quot;:&quot;7b89654f-e7a0-3430-b2fe-09ee8aa0d3e6&quot;,&quot;title&quot;:&quot;Nitrogen limitation of net primary productivity in terrestrial ecosystems is globally distributed&quot;,&quot;author&quot;:[{&quot;family&quot;:&quot;LeBauer&quot;,&quot;given&quot;:&quot;David S&quot;,&quot;parse-names&quot;:false,&quot;dropping-particle&quot;:&quot;&quot;,&quot;non-dropping-particle&quot;:&quot;&quot;},{&quot;family&quot;:&quot;Treseder&quot;,&quot;given&quot;:&quot;Kathleen&quot;,&quot;parse-names&quot;:false,&quot;dropping-particle&quot;:&quot;&quot;,&quot;non-dropping-particle&quot;:&quot;&quot;}],&quot;container-title&quot;:&quot;Ecology&quot;,&quot;container-title-short&quot;:&quot;Ecology&quot;,&quot;DOI&quot;:&quot;10.1890/06-2057.1&quot;,&quot;issued&quot;:{&quot;date-parts&quot;:[[2008]]},&quot;page&quot;:&quot;371-379&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issue&quot;:&quot;2&quot;,&quot;volume&quot;:&quot;89&quot;},&quot;isTemporary&quot;:false}]},{&quot;citationID&quot;:&quot;MENDELEY_CITATION_2b7381c3-e578-4217-acca-40370a282704&quot;,&quot;properties&quot;:{&quot;noteIndex&quot;:0},&quot;isEdited&quot;:false,&quot;manualOverride&quot;:{&quot;isManuallyOverridden&quot;:false,&quot;citeprocText&quot;:&quot;(Chapin &lt;i&gt;et al.&lt;/i&gt; 1987)&quot;,&quot;manualOverrideText&quot;:&quot;&quot;},&quot;citationTag&quot;:&quot;MENDELEY_CITATION_v3_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&quot;,&quot;citationItems&quot;:[{&quot;id&quot;:&quot;6cf6e024-dea7-3bf5-a86c-99408ca3071e&quot;,&quot;itemData&quot;:{&quot;type&quot;:&quot;article-journal&quot;,&quot;id&quot;:&quot;6cf6e024-dea7-3bf5-a86c-99408ca3071e&quot;,&quot;title&quot;:&quot;Plant Responses to Multiple Environmental Factors&quot;,&quot;author&quot;:[{&quot;family&quot;:&quot;Chapin&quot;,&quot;given&quot;:&quot;F. Stuart&quot;,&quot;parse-names&quot;:false,&quot;dropping-particle&quot;:&quot;&quot;,&quot;non-dropping-particle&quot;:&quot;&quot;},{&quot;family&quot;:&quot;Bloom&quot;,&quot;given&quot;:&quot;Arnold J.&quot;,&quot;parse-names&quot;:false,&quot;dropping-particle&quot;:&quot;&quot;,&quot;non-dropping-particle&quot;:&quot;&quot;},{&quot;family&quot;:&quot;Field&quot;,&quot;given&quot;:&quot;Christopher B.&quot;,&quot;parse-names&quot;:false,&quot;dropping-particle&quot;:&quot;&quot;,&quot;non-dropping-particle&quot;:&quot;&quot;},{&quot;family&quot;:&quot;Waring&quot;,&quot;given&quot;:&quot;Richard H.&quot;,&quot;parse-names&quot;:false,&quot;dropping-particle&quot;:&quot;&quot;,&quot;non-dropping-particle&quot;:&quot;&quot;}],&quot;container-title&quot;:&quot;BioScience&quot;,&quot;container-title-short&quot;:&quot;Bioscience&quot;,&quot;DOI&quot;:&quot;10.2307/1310177&quot;,&quot;ISSN&quot;:&quot;00063568&quot;,&quot;issued&quot;:{&quot;date-parts&quot;:[[1987]]},&quot;page&quot;:&quot;49-57&quot;,&quot;abstract&quot;:&quot;rest (Bj6rkman 1981); annual precipitation ranges 500-fold (10- ecology, micrometeorology, and soil 5000 mm/yr) from deserts to tropical science. The metabolic and structural rainforests; and the amount of nitro- bases of plant responses falls within gen available to plants varies from the realms of physiology, biochemis- 0.09 g/m2 * yr in polar desert (Dowd- try, and functional anatomy. Plant ing et al. 1981) to 22.8 g/m2 * yr in a physiological ecology borrows heavi- rich tropical rainforest (Vitousek ly from all these disciplines to concen- 1984). Plants growing in these diverse trate on the interface between orga- environments maintain tissue concen- nism and environment. trations of organic carbon, water, and Most research to date has focused to some extent nutrients within fairly on plant responses and adaptations to narrow limits. How do plants com- single features of the environment, pensate so successfully for these dra- but plants in nature often encounter matic differences in resource multiple stresses. Effects of interact- availability? ing environmental factors may be far Elucidating plant responses to re- from additive. For example, damage source imbalance requires a multidis- by high light, or photoinhibition, is ciplinary approach. The study of re- dramatically increased when high- source availability falls in the light exposure is accompanied by wa- provinces of community or ecosystem&quot;,&quot;issue&quot;:&quot;1&quot;,&quot;volume&quot;:&quot;37&quot;},&quot;isTemporary&quot;:false}]},{&quot;citationID&quot;:&quot;MENDELEY_CITATION_69c92632-893c-4a16-9f58-b30a01c80522&quot;,&quot;properties&quot;:{&quot;noteIndex&quot;:0},&quot;isEdited&quot;:false,&quot;manualOverride&quot;:{&quot;isManuallyOverridden&quot;:false,&quot;citeprocText&quot;:&quot;(Barber 1962; Fisher &lt;i&gt;et al.&lt;/i&gt; 2010)&quot;,&quot;manualOverrideText&quot;:&quot;&quot;},&quot;citationTag&quot;:&quot;MENDELEY_CITATION_v3_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&quot;,&quot;citationItems&quot;:[{&quot;id&quot;:&quot;1a23f227-184b-3e91-967a-f745018384bc&quot;,&quot;itemData&quot;:{&quot;type&quot;:&quot;article-journal&quot;,&quot;id&quot;:&quot;1a23f227-184b-3e91-967a-f745018384bc&quot;,&quot;title&quot;:&quot;A diffusion and mass-flow concept of soil nutrient availability&quot;,&quot;author&quot;:[{&quot;family&quot;:&quot;Barber&quot;,&quot;given&quot;:&quot;Stanley A&quot;,&quot;parse-names&quot;:false,&quot;dropping-particle&quot;:&quot;&quot;,&quot;non-dropping-particle&quot;:&quot;&quot;}],&quot;container-title&quot;:&quot;Soil Science&quot;,&quot;container-title-short&quot;:&quot;Soil Sci&quot;,&quot;issued&quot;:{&quot;date-parts&quot;:[[1962]]},&quot;page&quot;:&quot;39-49&quot;,&quot;issue&quot;:&quot;1&quot;,&quot;volume&quot;:&quot;93&quot;},&quot;isTemporary&quot;:false},{&quot;id&quot;:&quot;75940fd8-2417-3041-aa8b-ec8dece806e1&quot;,&quot;itemData&quot;:{&quot;type&quot;:&quot;article-journal&quot;,&quot;id&quot;:&quot;75940fd8-2417-3041-aa8b-ec8dece806e1&quot;,&quot;title&quot;:&quot;Carbon cost of plant nitrogen acquisition: A mechanistic, globally applicable model of plant nitrogen uptake, retranslocation, and fixation&quot;,&quot;author&quot;:[{&quot;family&quot;:&quot;Fisher&quot;,&quot;given&quot;:&quot;Joshua B&quot;,&quot;parse-names&quot;:false,&quot;dropping-particle&quot;:&quot;&quot;,&quot;non-dropping-particle&quot;:&quot;&quot;},{&quot;family&quot;:&quot;Sitch&quot;,&quot;given&quot;:&quot;S&quot;,&quot;parse-names&quot;:false,&quot;dropping-particle&quot;:&quot;&quot;,&quot;non-dropping-particle&quot;:&quot;&quot;},{&quot;family&quot;:&quot;Malhi&quot;,&quot;given&quot;:&quot;Yadvinder&quot;,&quot;parse-names&quot;:false,&quot;dropping-particle&quot;:&quot;&quot;,&quot;non-dropping-particle&quot;:&quot;&quot;},{&quot;family&quot;:&quot;Fisher&quot;,&quot;given&quot;:&quot;Rosie A&quot;,&quot;parse-names&quot;:false,&quot;dropping-particle&quot;:&quot;&quot;,&quot;non-dropping-particle&quot;:&quot;&quot;},{&quot;family&quot;:&quot;Huntingford&quot;,&quot;given&quot;:&quot;Chris&quot;,&quot;parse-names&quot;:false,&quot;dropping-particle&quot;:&quot;&quot;,&quot;non-dropping-particle&quot;:&quot;&quot;},{&quot;family&quot;:&quot;Tan&quot;,&quot;given&quot;:&quot;S-Y&quot;,&quot;parse-names&quot;:false,&quot;dropping-particle&quot;:&quot;&quot;,&quot;non-dropping-particle&quot;:&quot;&quot;}],&quot;container-title&quot;:&quot;Global Biogeochemical Cycles&quot;,&quot;container-title-short&quot;:&quot;Global Biogeochem Cycles&quot;,&quot;DOI&quot;:&quot;10.1029/2009gb003621&quot;,&quot;issued&quot;:{&quot;date-parts&quot;:[[2010]]},&quot;page&quot;:&quot;1-17&quot;,&quot;abstract&quot;:&quot;Nitrogen (N) generally limits plant growth and controls biosphere responses to climate change. We introduce a new mathematical model of plant N acquisition, called Fixation and Uptake of Nitrogen (FUN), based on active and passive soil N uptake, leaf N retranslocation, and biological N fixation. This model is unified under the theoretical framework of carbon (C) cost economics, or resource optimization. FUN specifies C allocated to N acquisition as well as remaining C for growth, or N-limitation to growth. We test the model with data from a wide range of sites (observed versus predicted N uptake r2 is 0.89, and RMSE is 0.003 kg N m−2·yr−1). Four model tests are performed: (1) fixers versus nonfixers under primary succession; (2) response to N fertilization; (3) response to CO2 fertilization; and (4) changes in vegetation C from potential soil N trajectories for five DGVMs (HYLAND, LPJ, ORCHIDEE, SDGVM, and TRIFFID) under four IPCC scenarios. Nonfixers surpass the productivity of fixers after ∼150–180 years in this scenario. FUN replicates the N uptake response in the experimental N fertilization from a modeled N fertilization. However, FUN cannot replicate the N uptake response in the experimental CO2 fertilization from a modeled CO2 fertilization; nonetheless, the correct response is obtained when differences in root biomass are included. Finally, N-limitation decreases biomass by 50 Pg C on average globally for the DGVMs. We propose this model as being suitable for inclusion in the new generation of Earth system models that aim to describe the global N cycle.&quot;,&quot;issue&quot;:&quot;1&quot;,&quot;volume&quot;:&quot;24&quot;},&quot;isTemporary&quot;:false}]},{&quot;citationID&quot;:&quot;MENDELEY_CITATION_68c1ab20-3944-4c0d-933f-56cfe9cb632e&quot;,&quot;properties&quot;:{&quot;noteIndex&quot;:0},&quot;isEdited&quot;:false,&quot;manualOverride&quot;:{&quot;isManuallyOverridden&quot;:false,&quot;citeprocText&quot;:&quot;(Vance and Heichel 1991; Vitousek &lt;i&gt;et al.&lt;/i&gt; 2002; Udvardi and Poole 2013)&quot;,&quot;manualOverrideText&quot;:&quot;&quot;},&quot;citationTag&quot;:&quot;MENDELEY_CITATION_v3_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dm9sdW1lIjoiNjQifSwiaXNUZW1wb3JhcnkiOmZhbHNlfV19&quot;,&quot;citationItems&quot;:[{&quot;id&quot;:&quot;6cb5f364-e613-3e63-a9c5-c6469512ec42&quot;,&quot;itemData&quot;:{&quot;type&quot;:&quot;article-journal&quot;,&quot;id&quot;:&quot;6cb5f364-e613-3e63-a9c5-c6469512ec42&quot;,&quot;title&quot;:&quot;Carbon in N2 fixation: Limitation or exquisite adaptation&quot;,&quot;author&quot;:[{&quot;family&quot;:&quot;Vance&quot;,&quot;given&quot;:&quot;C P&quot;,&quot;parse-names&quot;:false,&quot;dropping-particle&quot;:&quot;&quot;,&quot;non-dropping-particle&quot;:&quot;&quot;},{&quot;family&quot;:&quot;Heichel&quot;,&quot;given&quot;:&quot;G H&quot;,&quot;parse-names&quot;:false,&quot;dropping-particle&quot;:&quot;&quot;,&quot;non-dropping-particle&quot;:&quot;&quot;}],&quot;container-title&quot;:&quot;Annual Review of Plant Physiology and Plant Molecular Biology&quot;,&quot;container-title-short&quot;:&quot;Annu Rev Plant Physiol Plant Mol Biol&quot;,&quot;DOI&quot;:&quot;10.1146/annurev.arplant.42.1.373&quot;,&quot;ISSN&quot;:&quot;10402519&quot;,&quot;issued&quot;:{&quot;date-parts&quot;:[[1991]]},&quot;page&quot;:&quot;373-392&quot;,&quot;issue&quot;:&quot;1&quot;,&quot;volume&quot;:&quot;42&quot;},&quot;isTemporary&quot;:false},{&quot;id&quot;:&quot;6c9d8268-0bf2-368b-ac3b-d1cc394feccc&quot;,&quot;itemData&quot;:{&quot;type&quot;:&quot;chapter&quot;,&quot;id&quot;:&quot;6c9d8268-0bf2-368b-ac3b-d1cc394feccc&quot;,&quot;title&quot;:&quot;Towards an ecological understanding of biological nitrogen fixation&quot;,&quot;author&quot;:[{&quot;family&quot;:&quot;Vitousek&quot;,&quot;given&quot;:&quot;Peter M&quot;,&quot;parse-names&quot;:false,&quot;dropping-particle&quot;:&quot;&quot;,&quot;non-dropping-particle&quot;:&quot;&quot;},{&quot;family&quot;:&quot;Cassman&quot;,&quot;given&quot;:&quot;Ken&quot;,&quot;parse-names&quot;:false,&quot;dropping-particle&quot;:&quot;&quot;,&quot;non-dropping-particle&quot;:&quot;&quot;},{&quot;family&quot;:&quot;Cleveland&quot;,&quot;given&quot;:&quot;Cory C&quot;,&quot;parse-names&quot;:false,&quot;dropping-particle&quot;:&quot;&quot;,&quot;non-dropping-particle&quot;:&quot;&quot;},{&quot;family&quot;:&quot;Crews&quot;,&quot;given&quot;:&quot;Tim&quot;,&quot;parse-names&quot;:false,&quot;dropping-particle&quot;:&quot;&quot;,&quot;non-dropping-particle&quot;:&quot;&quot;},{&quot;family&quot;:&quot;Field&quot;,&quot;given&quot;:&quot;Christopher B&quot;,&quot;parse-names&quot;:false,&quot;dropping-particle&quot;:&quot;&quot;,&quot;non-dropping-particle&quot;:&quot;&quot;},{&quot;family&quot;:&quot;Grimm&quot;,&quot;given&quot;:&quot;Nancy B&quot;,&quot;parse-names&quot;:false,&quot;dropping-particle&quot;:&quot;&quot;,&quot;non-dropping-particle&quot;:&quot;&quot;},{&quot;family&quot;:&quot;Howarth&quot;,&quot;given&quot;:&quot;Robert W&quot;,&quot;parse-names&quot;:false,&quot;dropping-particle&quot;:&quot;&quot;,&quot;non-dropping-particle&quot;:&quot;&quot;},{&quot;family&quot;:&quot;Marino&quot;,&quot;given&quot;:&quot;Roxanne&quot;,&quot;parse-names&quot;:false,&quot;dropping-particle&quot;:&quot;&quot;,&quot;non-dropping-particle&quot;:&quot;&quot;},{&quot;family&quot;:&quot;Martinelli&quot;,&quot;given&quot;:&quot;Luiz A&quot;,&quot;parse-names&quot;:false,&quot;dropping-particle&quot;:&quot;&quot;,&quot;non-dropping-particle&quot;:&quot;&quot;},{&quot;family&quot;:&quot;Rastetter&quot;,&quot;given&quot;:&quot;Edward B&quot;,&quot;parse-names&quot;:false,&quot;dropping-particle&quot;:&quot;&quot;,&quot;non-dropping-particle&quot;:&quot;&quot;},{&quot;family&quot;:&quot;Sprent&quot;,&quot;given&quot;:&quot;Janet I&quot;,&quot;parse-names&quot;:false,&quot;dropping-particle&quot;:&quot;&quot;,&quot;non-dropping-particle&quot;:&quot;&quot;}],&quot;container-title&quot;:&quot;The Nitrogen Cycle at Regional to Global Scales&quot;,&quot;DOI&quot;:&quot;10.1007/978-94-017-3405-9_1&quot;,&quot;URL&quot;:&quot;http://link.springer.com/10.1007/978-94-017-3405-9_1&quot;,&quot;issued&quot;:{&quot;date-parts&quot;:[[2002]]},&quot;publisher-place&quot;:&quot;Dordrecht&quot;,&quot;page&quot;:&quot;1-45&quot;,&quot;publisher&quot;:&quot;Springer Netherlands&quot;,&quot;container-title-short&quot;:&quot;&quot;},&quot;isTemporary&quot;:false},{&quot;id&quot;:&quot;9a547c06-7b8b-36dc-ae5a-6c0a938ddf10&quot;,&quot;itemData&quot;:{&quot;type&quot;:&quot;article-journal&quot;,&quot;id&quot;:&quot;9a547c06-7b8b-36dc-ae5a-6c0a938ddf10&quot;,&quot;title&quot;:&quot;Transport and metabolism in legume-rhizobia symbioses&quot;,&quot;author&quot;:[{&quot;family&quot;:&quot;Udvardi&quot;,&quot;given&quot;:&quot;Michael&quot;,&quot;parse-names&quot;:false,&quot;dropping-particle&quot;:&quot;&quot;,&quot;non-dropping-particle&quot;:&quot;&quot;},{&quot;family&quot;:&quot;Poole&quot;,&quot;given&quot;:&quot;Philip S&quot;,&quot;parse-names&quot;:false,&quot;dropping-particle&quot;:&quot;&quot;,&quot;non-dropping-particle&quot;:&quot;&quot;}],&quot;container-title&quot;:&quot;Annual Review of Plant Biology&quot;,&quot;container-title-short&quot;:&quot;Annu Rev Plant Biol&quot;,&quot;DOI&quot;:&quot;10.1146/annurev-arplant-050312-120235&quot;,&quot;ISSN&quot;:&quot;15435008&quot;,&quot;PMID&quot;:&quot;23451778&quot;,&quot;issued&quot;:{&quot;date-parts&quot;:[[2013]]},&quot;page&quot;:&quot;781-805&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volume&quot;:&quot;64&quot;},&quot;isTemporary&quot;:false}]},{&quot;citationID&quot;:&quot;MENDELEY_CITATION_f270f873-e745-4ec0-8732-4148d8142834&quot;,&quot;properties&quot;:{&quot;noteIndex&quot;:0},&quot;isEdited&quot;:false,&quot;manualOverride&quot;:{&quot;isManuallyOverridden&quot;:false,&quot;citeprocText&quot;:&quot;(Brzostek &lt;i&gt;et al.&lt;/i&gt; 2014; Terrer &lt;i&gt;et al.&lt;/i&gt; 2018; Taylor and Menge 2018; Friel and Friesen 2019; Allen &lt;i&gt;et al.&lt;/i&gt; 2020; Perkowski &lt;i&gt;et al.&lt;/i&gt; 2021; Lu &lt;i&gt;et al.&lt;/i&gt; 2022)&quot;,&quot;manualOverrideText&quot;:&quot;&quot;},&quot;citationTag&quot;:&quot;MENDELEY_CITATION_v3_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dm9sdW1lIjoiMTE5In0sImlzVGVtcG9yYXJ5IjpmYWxzZX0seyJpZCI6ImY5NWQ1YzkyLWIyODEtMzNlMy1iNmU5LTI1MzA2OTllNTVmNCIsIml0ZW1EYXRhIjp7InR5cGUiOiJhcnRpY2xlLWpvdXJuYWwiLCJpZCI6ImY5NWQ1YzkyLWIyODEtMzNlMy1iNmU5LTI1MzA2OTllNTVmNCIsInRpdGxlIjoiRWNvc3lzdGVtIHJlc3BvbnNlcyB0byBlbGV2YXRlZCBDTzxzdWI+Mjwvc3ViP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VUkwiOiJodHRwczovL2FjYWRlbWljLm91cC5jb20vanhiL2FydGljbGUvNzIvMTUvNTc2Ni82Mjk2NDgw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nZvbHVtZSI6IjEzIn0sImlzVGVtcG9yYXJ5IjpmYWxzZX1dfQ==&quot;,&quot;citationItems&quot;:[{&quot;id&quot;:&quot;65db5a72-d104-3933-9e7f-bddd8586da38&quot;,&quot;itemData&quot;:{&quot;type&quot;:&quot;article-journal&quot;,&quot;id&quot;:&quot;65db5a72-d104-3933-9e7f-bddd8586da38&quot;,&quot;title&quot;:&quot;Modeling the carbon cost of plant nitrogen acquisition: Mycorrhizal trade-offs and multipath resistance uptake improve predictions of retranslocation&quot;,&quot;author&quot;:[{&quot;family&quot;:&quot;Brzostek&quot;,&quot;given&quot;:&quot;Edward R&quot;,&quot;parse-names&quot;:false,&quot;dropping-particle&quot;:&quot;&quot;,&quot;non-dropping-particle&quot;:&quot;&quot;},{&quot;family&quot;:&quot;Fisher&quot;,&quot;given&quot;:&quot;Joshua B&quot;,&quot;parse-names&quot;:false,&quot;dropping-particle&quot;:&quot;&quot;,&quot;non-dropping-particle&quot;:&quot;&quot;},{&quot;family&quot;:&quot;Phillips&quot;,&quot;given&quot;:&quot;Richard P&quot;,&quot;parse-names&quot;:false,&quot;dropping-particle&quot;:&quot;&quot;,&quot;non-dropping-particle&quot;:&quot;&quot;}],&quot;container-title&quot;:&quot;Journal of Geophysical Research: Biogeosciences&quot;,&quot;container-title-short&quot;:&quot;J Geophys Res Biogeosci&quot;,&quot;DOI&quot;:&quot;10.1002/2014JG002660.Received&quot;,&quot;URL&quot;:&quot;https://dl.acm.org/citation.cfm?id=1937058&quot;,&quot;issued&quot;:{&quot;date-parts&quot;:[[2014]]},&quot;page&quot;:&quot;1684-1697&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volume&quot;:&quot;119&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id&quot;:&quot;c1be4e95-0a8d-3fd3-a81d-88ae3521d119&quot;,&quot;itemData&quot;:{&quot;type&quot;:&quot;article-journal&quot;,&quot;id&quot;:&quot;c1be4e95-0a8d-3fd3-a81d-88ae3521d119&quot;,&quot;title&quot;:&quot;Light regulates tropical symbiotic nitrogen fixation more strongly than soil nitrogen&quot;,&quot;author&quot;:[{&quot;family&quot;:&quot;Taylor&quot;,&quot;given&quot;:&quot;Benton N&quot;,&quot;parse-names&quot;:false,&quot;dropping-particle&quot;:&quot;&quot;,&quot;non-dropping-particle&quot;:&quot;&quot;},{&quot;family&quot;:&quot;Menge&quot;,&quot;given&quot;:&quot;Duncan N L&quot;,&quot;parse-names&quot;:false,&quot;dropping-particle&quot;:&quot;&quot;,&quot;non-dropping-particle&quot;:&quot;&quot;}],&quot;container-title&quot;:&quot;Nature Plants&quot;,&quot;container-title-short&quot;:&quot;Nat Plants&quot;,&quot;DOI&quot;:&quot;10.1038/s41477-018-0231-9&quot;,&quot;ISSN&quot;:&quot;2055-0278&quot;,&quot;URL&quot;:&quot;http://www.nature.com/articles/s41477-018-0231-9&quot;,&quot;issued&quot;:{&quot;date-parts&quot;:[[2018,9,20]]},&quot;page&quot;:&quot;655-661&quot;,&quot;abstract&quot;:&quo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quot;,&quot;issue&quot;:&quot;9&quot;,&quot;volume&quot;:&quot;4&quot;},&quot;isTemporary&quot;:false},{&quot;id&quot;:&quot;2fff0dff-8459-3953-b6c0-c35afc8e4585&quot;,&quot;itemData&quot;:{&quot;type&quot;:&quot;article-journal&quot;,&quot;id&quot;:&quot;2fff0dff-8459-3953-b6c0-c35afc8e4585&quot;,&quot;title&quot;:&quot;Legumes modulate allocation to rhizobial nitrogen fixation in response to factorial light and nitrogen manipulation&quot;,&quot;author&quot;:[{&quot;family&quot;:&quot;Friel&quot;,&quot;given&quot;:&quot;Colleen A&quot;,&quot;parse-names&quot;:false,&quot;dropping-particle&quot;:&quot;&quot;,&quot;non-dropping-particle&quot;:&quot;&quot;},{&quot;family&quot;:&quot;Friesen&quot;,&quot;given&quot;:&quot;Maren L&quot;,&quot;parse-names&quot;:false,&quot;dropping-particle&quot;:&quot;&quot;,&quot;non-dropping-particle&quot;:&quot;&quot;}],&quot;container-title&quot;:&quot;Frontiers in Plant Science&quot;,&quot;container-title-short&quot;:&quot;Front Plant Sci&quot;,&quot;DOI&quot;:&quot;10.3389/fpls.2019.01316&quot;,&quot;ISSN&quot;:&quot;1664-462X&quot;,&quot;URL&quot;:&quot;https://www.frontiersin.org/article/10.3389/fpls.2019.01316/full&quot;,&quot;issued&quot;:{&quot;date-parts&quot;:[[2019,11,5]]},&quot;page&quot;:&quot;1316&quot;,&quot;volume&quot;:&quot;10&quot;},&quot;isTemporary&quot;:false},{&quot;id&quot;:&quot;69c6c445-8290-3b1a-824d-26776163d7aa&quot;,&quot;itemData&quot;:{&quot;type&quot;:&quot;article-journal&quot;,&quot;id&quot;:&quot;69c6c445-8290-3b1a-824d-26776163d7aa&quot;,&quot;title&quot;:&quot;Modeling the carbon cost of plant nitrogen and phosphorus uptake across temperate and tropical forests&quot;,&quot;author&quot;:[{&quot;family&quot;:&quot;Allen&quot;,&quot;given&quot;:&quot;Kara&quot;,&quot;parse-names&quot;:false,&quot;dropping-particle&quot;:&quot;&quot;,&quot;non-dropping-particle&quot;:&quot;&quot;},{&quot;family&quot;:&quot;Fisher&quot;,&quot;given&quot;:&quot;Joshua B&quot;,&quot;parse-names&quot;:false,&quot;dropping-particle&quot;:&quot;&quot;,&quot;non-dropping-particle&quot;:&quot;&quot;},{&quot;family&quot;:&quot;Phillips&quot;,&quot;given&quot;:&quot;Richard P&quot;,&quot;parse-names&quot;:false,&quot;dropping-particle&quot;:&quot;&quot;,&quot;non-dropping-particle&quot;:&quot;&quot;},{&quot;family&quot;:&quot;Powers&quot;,&quot;given&quot;:&quot;Jennifer S&quot;,&quot;parse-names&quot;:false,&quot;dropping-particle&quot;:&quot;&quot;,&quot;non-dropping-particle&quot;:&quot;&quot;},{&quot;family&quot;:&quot;Brzostek&quot;,&quot;given&quot;:&quot;Edward R&quot;,&quot;parse-names&quot;:false,&quot;dropping-particle&quot;:&quot;&quot;,&quot;non-dropping-particle&quot;:&quot;&quot;}],&quot;container-title&quot;:&quot;Frontiers in Forests and Global Change&quot;,&quot;DOI&quot;:&quot;10.3389/ffgc.2020.00043&quot;,&quot;ISSN&quot;:&quot;2624893X&quot;,&quot;issued&quot;:{&quot;date-parts&quot;:[[2020]]},&quot;page&quot;:&quot;1-12&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issue&quot;:&quot;May&quot;,&quot;volume&quot;:&quot;3&quot;,&quot;container-title-short&quot;:&quot;&quot;},&quot;isTemporary&quot;:false},{&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bf7c425e-3fe3-37e0-b98a-9ba6c153b2f3&quot;,&quot;itemData&quot;:{&quot;type&quot;:&quot;article-journal&quot;,&quot;id&quot;:&quot;bf7c425e-3fe3-37e0-b98a-9ba6c153b2f3&quot;,&quot;title&quot;:&quot;Belowground carbon efficiency for nitrogen and phosphorus acquisition varies between &lt;i&gt;Lolium perenne&lt;/i&gt; and &lt;i&gt;Trifolium repens&lt;/i&gt; and depends on phosphorus fertilization&quot;,&quot;author&quot;:[{&quot;family&quot;:&quot;Lu&quot;,&quot;given&quot;:&quot;Jiayu&quot;,&quot;parse-names&quot;:false,&quot;dropping-particle&quot;:&quot;&quot;,&quot;non-dropping-particle&quot;:&quot;&quot;},{&quot;family&quot;:&quot;Yang&quot;,&quot;given&quot;:&quot;Jinfeng&quot;,&quot;parse-names&quot;:false,&quot;dropping-particle&quot;:&quot;&quot;,&quot;non-dropping-particle&quot;:&quot;&quot;},{&quot;family&quot;:&quot;Keitel&quot;,&quot;given&quot;:&quot;Claudia&quot;,&quot;parse-names&quot;:false,&quot;dropping-particle&quot;:&quot;&quot;,&quot;non-dropping-particle&quot;:&quot;&quot;},{&quot;family&quot;:&quot;Yin&quot;,&quot;given&quot;:&quot;Liming&quot;,&quot;parse-names&quot;:false,&quot;dropping-particle&quot;:&quot;&quot;,&quot;non-dropping-particle&quot;:&quot;&quot;},{&quot;family&quot;:&quot;Wang&quot;,&quot;given&quot;:&quot;Peng&quot;,&quot;parse-names&quot;:false,&quot;dropping-particle&quot;:&quot;&quot;,&quot;non-dropping-particle&quot;:&quot;&quot;},{&quot;family&quot;:&quot;Cheng&quot;,&quot;given&quot;:&quot;Weixin&quot;,&quot;parse-names&quot;:false,&quot;dropping-particle&quot;:&quot;&quot;,&quot;non-dropping-particle&quot;:&quot;&quot;},{&quot;family&quot;:&quot;Dijkstra&quot;,&quot;given&quot;:&quot;Feike A&quot;,&quot;parse-names&quot;:false,&quot;dropping-particle&quot;:&quot;&quot;,&quot;non-dropping-particle&quot;:&quot;&quot;}],&quot;container-title&quot;:&quot;Frontiers in Plant Science&quot;,&quot;container-title-short&quot;:&quot;Front Plant Sci&quot;,&quot;DOI&quot;:&quot;10.3389/fpls.2022.927435&quot;,&quot;issued&quot;:{&quot;date-parts&quot;:[[2022]]},&quot;page&quot;:&quot;1-9&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volume&quot;:&quot;13&quot;},&quot;isTemporary&quot;:false}]},{&quot;citationID&quot;:&quot;MENDELEY_CITATION_165a5cbb-9af5-440f-952b-40c372e0d78b&quot;,&quot;properties&quot;:{&quot;noteIndex&quot;:0},&quot;isEdited&quot;:false,&quot;manualOverride&quot;:{&quot;isManuallyOverridden&quot;:false,&quot;citeprocText&quot;:&quot;(Terrer &lt;i&gt;et al.&lt;/i&gt; 2018; Perkowski &lt;i&gt;et al.&lt;/i&gt; 2021; Lu &lt;i&gt;et al.&lt;/i&gt; 2022)&quot;,&quot;manualOverrideText&quot;:&quot;&quot;},&quot;citationTag&quot;:&quot;MENDELEY_CITATION_v3_eyJjaXRhdGlvbklEIjoiTUVOREVMRVlfQ0lUQVRJT05fMTY1YTVjYmItOWFmNS00NDBmLTk1MmItNDBjMzcyZTBkNzhiIiwicHJvcGVydGllcyI6eyJub3RlSW5kZXgiOjB9LCJpc0VkaXRlZCI6ZmFsc2UsIm1hbnVhbE92ZXJyaWRlIjp7ImlzTWFudWFsbHlPdmVycmlkZGVuIjpmYWxzZSwiY2l0ZXByb2NUZXh0IjoiKFRlcnJlciA8aT5ldCBhbC48L2k+IDIwMTg7IFBlcmtvd3NraSA8aT5ldCBhbC48L2k+IDIwMjE7IEx1IDxpPmV0IGFsLjwvaT4gMjAyMi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VUkwiOiJodHRwczovL2FjYWRlbWljLm91cC5jb20vanhiL2FydGljbGUvNzIvMTUvNTc2Ni82Mjk2NDgw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&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id&quot;:&quot;bf7c425e-3fe3-37e0-b98a-9ba6c153b2f3&quot;,&quot;itemData&quot;:{&quot;type&quot;:&quot;article-journal&quot;,&quot;id&quot;:&quot;bf7c425e-3fe3-37e0-b98a-9ba6c153b2f3&quot;,&quot;title&quot;:&quot;Belowground carbon efficiency for nitrogen and phosphorus acquisition varies between &lt;i&gt;Lolium perenne&lt;/i&gt; and &lt;i&gt;Trifolium repens&lt;/i&gt; and depends on phosphorus fertilization&quot;,&quot;author&quot;:[{&quot;family&quot;:&quot;Lu&quot;,&quot;given&quot;:&quot;Jiayu&quot;,&quot;parse-names&quot;:false,&quot;dropping-particle&quot;:&quot;&quot;,&quot;non-dropping-particle&quot;:&quot;&quot;},{&quot;family&quot;:&quot;Yang&quot;,&quot;given&quot;:&quot;Jinfeng&quot;,&quot;parse-names&quot;:false,&quot;dropping-particle&quot;:&quot;&quot;,&quot;non-dropping-particle&quot;:&quot;&quot;},{&quot;family&quot;:&quot;Keitel&quot;,&quot;given&quot;:&quot;Claudia&quot;,&quot;parse-names&quot;:false,&quot;dropping-particle&quot;:&quot;&quot;,&quot;non-dropping-particle&quot;:&quot;&quot;},{&quot;family&quot;:&quot;Yin&quot;,&quot;given&quot;:&quot;Liming&quot;,&quot;parse-names&quot;:false,&quot;dropping-particle&quot;:&quot;&quot;,&quot;non-dropping-particle&quot;:&quot;&quot;},{&quot;family&quot;:&quot;Wang&quot;,&quot;given&quot;:&quot;Peng&quot;,&quot;parse-names&quot;:false,&quot;dropping-particle&quot;:&quot;&quot;,&quot;non-dropping-particle&quot;:&quot;&quot;},{&quot;family&quot;:&quot;Cheng&quot;,&quot;given&quot;:&quot;Weixin&quot;,&quot;parse-names&quot;:false,&quot;dropping-particle&quot;:&quot;&quot;,&quot;non-dropping-particle&quot;:&quot;&quot;},{&quot;family&quot;:&quot;Dijkstra&quot;,&quot;given&quot;:&quot;Feike A&quot;,&quot;parse-names&quot;:false,&quot;dropping-particle&quot;:&quot;&quot;,&quot;non-dropping-particle&quot;:&quot;&quot;}],&quot;container-title&quot;:&quot;Frontiers in Plant Science&quot;,&quot;container-title-short&quot;:&quot;Front Plant Sci&quot;,&quot;DOI&quot;:&quot;10.3389/fpls.2022.927435&quot;,&quot;issued&quot;:{&quot;date-parts&quot;:[[2022]]},&quot;page&quot;:&quot;1-9&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volume&quot;:&quot;13&quot;},&quot;isTemporary&quot;:false}]},{&quot;citationID&quot;:&quot;MENDELEY_CITATION_64d5b34d-ce56-4388-af28-1196aff69820&quot;,&quot;properties&quot;:{&quot;noteIndex&quot;:0},&quot;isEdited&quot;:false,&quot;manualOverride&quot;:{&quot;citeprocText&quot;:&quot;(Fisher &lt;i&gt;et al.&lt;/i&gt; 2010; Brzostek &lt;i&gt;et al.&lt;/i&gt; 2014; Allen &lt;i&gt;et al.&lt;/i&gt; 2020)&quot;,&quot;isManuallyOverridden&quot;:false,&quot;manualOverrideText&quot;:&quot;&quot;},&quot;citationTag&quot;:&quot;MENDELEY_CITATION_v3_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1dfQ==&quot;,&quot;citationItems&quot;:[{&quot;id&quot;:&quot;75940fd8-2417-3041-aa8b-ec8dece806e1&quot;,&quot;itemData&quot;:{&quot;DOI&quot;:&quot;10.1029/2009gb003621&quot;,&quot;abstract&quot;:&quot;Nitrogen (N) generally limits plant growth and controls biosphere responses to climate change. We introduce a new mathematical model of plant N acquisition, called Fixation and Uptake of Nitrogen (FUN), based on active and passive soil N uptake, leaf N retranslocation, and biological N fixation. This model is unified under the theoretical framework of carbon (C) cost economics, or resource optimization. FUN specifies C allocated to N acquisition as well as remaining C for growth, or N-limitation to growth. We test the model with data from a wide range of sites (observed versus predicted N uptake r2 is 0.89, and RMSE is 0.003 kg N m−2·yr−1). Four model tests are performed: (1) fixers versus nonfixers under primary succession; (2) response to N fertilization; (3) response to CO2 fertilization; and (4) changes in vegetation C from potential soil N trajectories for five DGVMs (HYLAND, LPJ, ORCHIDEE, SDGVM, and TRIFFID) under four IPCC scenarios. Nonfixers surpass the productivity of fixers after ∼150–180 years in this scenario. FUN replicates the N uptake response in the experimental N fertilization from a modeled N fertilization. However, FUN cannot replicate the N uptake response in the experimental CO2 fertilization from a modeled CO2 fertilization; nonetheless, the correct response is obtained when differences in root biomass are included. Finally, N-limitation decreases biomass by 50 Pg C on average globally for the DGVMs. We propose this model as being suitable for inclusion in the new generation of Earth system models that aim to describe the global N cycle.&quot;,&quot;author&quot;:[{&quot;dropping-particle&quot;:&quot;&quot;,&quot;family&quot;:&quot;Fisher&quot;,&quot;given&quot;:&quot;Joshua B&quot;,&quot;non-dropping-particle&quot;:&quot;&quot;,&quot;parse-names&quot;:false,&quot;suffix&quot;:&quot;&quot;},{&quot;dropping-particle&quot;:&quot;&quot;,&quot;family&quot;:&quot;Sitch&quot;,&quot;given&quot;:&quot;S&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Huntingford&quot;,&quot;given&quot;:&quot;Chris&quot;,&quot;non-dropping-particle&quot;:&quot;&quot;,&quot;parse-names&quot;:false,&quot;suffix&quot;:&quot;&quot;},{&quot;dropping-particle&quot;:&quot;&quot;,&quot;family&quot;:&quot;Tan&quot;,&quot;given&quot;:&quot;S-Y&quot;,&quot;non-dropping-particle&quot;:&quot;&quot;,&quot;parse-names&quot;:false,&quot;suffix&quot;:&quot;&quot;}],&quot;container-title&quot;:&quot;Global Biogeochemical Cycles&quot;,&quot;id&quot;:&quot;75940fd8-2417-3041-aa8b-ec8dece806e1&quot;,&quot;issue&quot;:&quot;1&quot;,&quot;issued&quot;:{&quot;date-parts&quot;:[[&quot;2010&quot;]]},&quot;page&quot;:&quot;1-17&quot;,&quot;title&quot;:&quot;Carbon cost of plant nitrogen acquisition: A mechanistic, globally applicable model of plant nitrogen uptake, retranslocation, and fixation&quot;,&quot;type&quot;:&quot;article-journal&quot;,&quot;volume&quot;:&quot;24&quot;,&quot;container-title-short&quot;:&quot;Global Biogeochem Cycles&quot;},&quot;uris&quot;:[&quot;http://www.mendeley.com/documents/?uuid=f2a4ae03-d445-47b6-9512-280f5efd13fa&quot;],&quot;isTemporary&quot;:false,&quot;legacyDesktopId&quot;:&quot;f2a4ae03-d445-47b6-9512-280f5efd13fa&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citationID&quot;:&quot;MENDELEY_CITATION_fe16dafb-1d68-4c80-b0ea-104738ae4f55&quot;,&quot;properties&quot;:{&quot;noteIndex&quot;:0},&quot;isEdited&quot;:false,&quot;manualOverride&quot;:{&quot;citeprocText&quot;:&quot;(Shi &lt;i&gt;et al.&lt;/i&gt; 2016; Lawrence &lt;i&gt;et al.&lt;/i&gt; 2019; Braghiere &lt;i&gt;et al.&lt;/i&gt; 2022)&quot;,&quot;isManuallyOverridden&quot;:false,&quot;manualOverrideText&quot;:&quot;&quot;},&quot;citationTag&quot;:&quot;MENDELEY_CITATION_v3_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&quot;,&quot;citationItems&quot;:[{&quot;id&quot;:&quot;ea411833-996a-3a06-aada-2275d3f95d5f&quot;,&quot;itemData&quot;:{&quot;DOI&quot;:&quot;10.1029/2018MS001583&quot;,&quot;ISSN&quot;:&quot;1942-2466&quot;,&quot;author&quot;:[{&quot;dropping-particle&quot;:&quot;&quot;,&quot;family&quot;:&quot;Lawrence&quot;,&quot;given&quot;:&quot;David M&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Koven&quot;,&quot;given&quot;:&quot;Charles D&quot;,&quot;non-dropping-particle&quot;:&quot;&quot;,&quot;parse-names&quot;:false,&quot;suffix&quot;:&quot;&quot;},{&quot;dropping-particle&quot;:&quot;&quot;,&quot;family&quot;:&quot;Oleson&quot;,&quot;given&quot;:&quot;Keith W&quot;,&quot;non-dropping-particle&quot;:&quot;&quot;,&quot;parse-names&quot;:false,&quot;suffix&quot;:&quot;&quot;},{&quot;dropping-particle&quot;:&quot;&quot;,&quot;family&quot;:&quot;Swenson&quot;,&quot;given&quot;:&quot;Sean C&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ollier&quot;,&quot;given&quot;:&quot;Nathan&quot;,&quot;non-dropping-particle&quot;:&quot;&quot;,&quot;parse-names&quot;:false,&quot;suffix&quot;:&quot;&quot;},{&quot;dropping-particle&quot;:&quot;&quot;,&quot;family&quot;:&quot;Ghimire&quot;,&quot;given&quot;:&quot;Bardan&quot;,&quot;non-dropping-particle&quot;:&quot;&quot;,&quot;parse-names&quot;:false,&quot;suffix&quot;:&quot;&quot;},{&quot;dropping-particle&quot;:&quot;&quot;,&quot;family&quot;:&quot;Kampenhout&quot;,&quot;given&quot;:&quot;Leo&quot;,&quot;non-dropping-particle&quot;:&quot;&quot;,&quot;parse-names&quot;:false,&quot;suffix&quot;:&quot;&quot;},{&quot;dropping-particle&quot;:&quot;&quot;,&quot;family&quot;:&quot;Kennedy&quot;,&quot;given&quot;:&quot;Daniel&quot;,&quot;non-dropping-particle&quot;:&quot;&quot;,&quot;parse-names&quot;:false,&quot;suffix&quot;:&quot;&quot;},{&quot;dropping-particle&quot;:&quot;&quot;,&quot;family&quot;:&quot;Kluzek&quot;,&quot;given&quot;:&quot;Erik&quot;,&quot;non-dropping-particle&quot;:&quot;&quot;,&quot;parse-names&quot;:false,&quot;suffix&quot;:&quot;&quot;},{&quot;dropping-particle&quot;:&quot;&quot;,&quot;family&quot;:&quot;Lawrence&quot;,&quot;given&quot;:&quot;Peter J&quot;,&quot;non-dropping-particle&quot;:&quot;&quot;,&quot;parse-names&quot;:false,&quot;suffix&quot;:&quot;&quot;},{&quot;dropping-particle&quot;:&quot;&quot;,&quot;family&quot;:&quot;Li&quot;,&quot;given&quot;:&quot;Fang&quot;,&quot;non-dropping-particle&quot;:&quot;&quot;,&quot;parse-names&quot;:false,&quot;suffix&quot;:&quot;&quot;},{&quot;dropping-particle&quot;:&quot;&quot;,&quot;family&quot;:&quot;Li&quot;,&quot;given&quot;:&quot;Hongyi&quot;,&quot;non-dropping-particle&quot;:&quot;&quot;,&quot;parse-names&quot;:false,&quot;suffix&quot;:&quot;&quot;},{&quot;dropping-particle&quot;:&quot;&quot;,&quot;family&quot;:&quot;Lombardozzi&quot;,&quot;given&quot;:&quot;Danica L&quot;,&quot;non-dropping-particle&quot;:&quot;&quot;,&quot;parse-names&quot;:false,&quot;suffix&quot;:&quot;&quot;},{&quot;dropping-particle&quot;:&quot;&quot;,&quot;family&quot;:&quot;Riley&quot;,&quot;given&quot;:&quot;William J&quot;,&quot;non-dropping-particle&quot;:&quot;&quot;,&quot;parse-names&quot;:false,&quot;suffix&quot;:&quot;&quot;},{&quot;dropping-particle&quot;:&quot;&quot;,&quot;family&quot;:&quot;Sacks&quot;,&quot;given&quot;:&quot;William J&quot;,&quot;non-dropping-particle&quot;:&quot;&quot;,&quot;parse-names&quot;:false,&quot;suffix&quot;:&quot;&quot;},{&quot;dropping-particle&quot;:&quot;&quot;,&quot;family&quot;:&quot;Shi&quot;,&quot;given&quot;:&quot;Mingjie&quot;,&quot;non-dropping-particle&quot;:&quot;&quot;,&quot;parse-names&quot;:false,&quot;suffix&quot;:&quot;&quot;},{&quot;dropping-particle&quot;:&quot;&quot;,&quot;family&quot;:&quot;Vertenstein&quot;,&quot;given&quot;:&quot;Mariana&quot;,&quot;non-dropping-particle&quot;:&quot;&quot;,&quot;parse-names&quot;:false,&quot;suffix&quot;:&quot;&quot;},{&quot;dropping-particle&quot;:&quot;&quot;,&quot;family&quot;:&quot;Wieder&quot;,&quot;given&quot;:&quot;William R&quot;,&quot;non-dropping-particle&quot;:&quot;&quot;,&quot;parse-names&quot;:false,&quot;suffix&quot;:&quot;&quot;},{&quot;dropping-particle&quot;:&quot;&quot;,&quot;family&quot;:&quot;Xu&quot;,&quot;given&quot;:&quot;Chonggang&quot;,&quot;non-dropping-particle&quot;:&quot;&quot;,&quot;parse-names&quot;:false,&quot;suffix&quot;:&quot;&quot;},{&quot;dropping-particle&quot;:&quot;&quot;,&quot;family&quot;:&quot;Ali&quot;,&quot;given&quot;:&quot;Ashehad A&quot;,&quot;non-dropping-particle&quot;:&quot;&quot;,&quot;parse-names&quot;:false,&quot;suffix&quot;:&quot;&quot;},{&quot;dropping-particle&quot;:&quot;&quot;,&quot;family&quot;:&quot;Badger&quot;,&quot;given&quot;:&quot;Andrew M&quot;,&quot;non-dropping-particle&quot;:&quot;&quot;,&quot;parse-names&quot;:false,&quot;suffix&quot;:&quot;&quot;},{&quot;dropping-particle&quot;:&quot;&quot;,&quot;family&quot;:&quot;Bisht&quot;,&quot;given&quot;:&quot;Gautam&quot;,&quot;non-dropping-particle&quot;:&quot;&quot;,&quot;parse-names&quot;:false,&quot;suffix&quot;:&quot;&quot;},{&quot;dropping-particle&quot;:&quot;&quot;,&quot;family&quot;:&quot;Broeke&quot;,&quot;given&quot;:&quot;Michiel&quot;,&quot;non-dropping-particle&quot;:&quot;&quot;,&quot;parse-names&quot;:false,&quot;suffix&quot;:&quot;&quot;},{&quot;dropping-particle&quot;:&quot;&quot;,&quot;family&quot;:&quot;Brunke&quot;,&quot;given&quot;:&quot;Michael A&quot;,&quot;non-dropping-particle&quot;:&quot;&quot;,&quot;parse-names&quot;:false,&quot;suffix&quot;:&quot;&quot;},{&quot;dropping-particle&quot;:&quot;&quot;,&quot;family&quot;:&quot;Burns&quot;,&quot;given&quot;:&quot;Sean P&quot;,&quot;non-dropping-particle&quot;:&quot;&quot;,&quot;parse-names&quot;:false,&quot;suffix&quot;:&quot;&quot;},{&quot;dropping-particle&quot;:&quot;&quot;,&quot;family&quot;:&quot;Buzan&quot;,&quot;given&quot;:&quot;Jonathan&quot;,&quot;non-dropping-particle&quot;:&quot;&quot;,&quot;parse-names&quot;:false,&quot;suffix&quot;:&quot;&quot;},{&quot;dropping-particle&quot;:&quot;&quot;,&quot;family&quot;:&quot;Clark&quot;,&quot;given&quot;:&quot;Martyn&quot;,&quot;non-dropping-particle&quot;:&quot;&quot;,&quot;parse-names&quot;:false,&quot;suffix&quot;:&quot;&quot;},{&quot;dropping-particle&quot;:&quot;&quot;,&quot;family&quot;:&quot;Craig&quot;,&quot;given&quot;:&quot;Anthony&quot;,&quot;non-dropping-particle&quot;:&quot;&quot;,&quot;parse-names&quot;:false,&quot;suffix&quot;:&quot;&quot;},{&quot;dropping-particle&quot;:&quot;&quot;,&quot;family&quot;:&quot;Dahlin&quot;,&quot;given&quot;:&quot;Kyla M&quot;,&quot;non-dropping-particle&quot;:&quot;&quot;,&quot;parse-names&quot;:false,&quot;suffix&quot;:&quot;&quot;},{&quot;dropping-particle&quot;:&quot;&quot;,&quot;family&quot;:&quot;Drewniak&quot;,&quot;given&quot;:&quot;Beth&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Flanner&quot;,&quot;given&quot;:&quot;Mark&quot;,&quot;non-dropping-particle&quot;:&quot;&quot;,&quot;parse-names&quot;:false,&quot;suffix&quot;:&quot;&quot;},{&quot;dropping-particle&quot;:&quot;&quot;,&quot;family&quot;:&quot;Fox&quot;,&quot;given&quot;:&quot;Andrew M&quot;,&quot;non-dropping-particle&quot;:&quot;&quot;,&quot;parse-names&quot;:false,&quot;suffix&quot;:&quot;&quot;},{&quot;dropping-particle&quot;:&quot;&quot;,&quot;family&quot;:&quot;Gentine&quot;,&quot;given&quot;:&quot;Pierre&quot;,&quot;non-dropping-particle&quot;:&quot;&quot;,&quot;parse-names&quot;:false,&quot;suffix&quot;:&quot;&quot;},{&quot;dropping-particle&quot;:&quot;&quot;,&quot;family&quot;:&quot;Hoffman&quot;,&quot;given&quot;:&quot;Forrest M&quot;,&quot;non-dropping-particle&quot;:&quot;&quot;,&quot;parse-names&quot;:false,&quot;suffix&quot;:&quot;&quot;},{&quot;dropping-particle&quot;:&quot;&quot;,&quot;family&quot;:&quot;Keppel‐Aleks&quot;,&quot;given&quot;:&quot;Gretchen&quot;,&quot;non-dropping-particle&quot;:&quot;&quot;,&quot;parse-names&quot;:false,&quot;suffix&quot;:&quot;&quot;},{&quot;dropping-particle&quot;:&quot;&quot;,&quot;family&quot;:&quot;Knox&quot;,&quot;given&quot;:&quot;Ryan&quot;,&quot;non-dropping-particle&quot;:&quot;&quot;,&quot;parse-names&quot;:false,&quot;suffix&quot;:&quot;&quot;},{&quot;dropping-particle&quot;:&quot;&quot;,&quot;family&quot;:&quot;Kumar&quot;,&quot;given&quot;:&quot;Sanjiv&quot;,&quot;non-dropping-particle&quot;:&quot;&quot;,&quot;parse-names&quot;:false,&quot;suffix&quot;:&quot;&quot;},{&quot;dropping-particle&quot;:&quot;&quot;,&quot;family&quot;:&quot;Lenaerts&quot;,&quot;given&quot;:&quot;Jan&quot;,&quot;non-dropping-particle&quot;:&quot;&quot;,&quot;parse-names&quot;:false,&quot;suffix&quot;:&quot;&quot;},{&quot;dropping-particle&quot;:&quot;&quot;,&quot;family&quot;:&quot;Leung&quot;,&quot;given&quot;:&quot;L. Ruby&quot;,&quot;non-dropping-particle&quot;:&quot;&quot;,&quot;parse-names&quot;:false,&quot;suffix&quot;:&quot;&quot;},{&quot;dropping-particle&quot;:&quot;&quot;,&quot;family&quot;:&quot;Lipscomb&quot;,&quot;given&quot;:&quot;William H&quot;,&quot;non-dropping-particle&quot;:&quot;&quot;,&quot;parse-names&quot;:false,&quot;suffix&quot;:&quot;&quot;},{&quot;dropping-particle&quot;:&quot;&quot;,&quot;family&quot;:&quot;Lu&quot;,&quot;given&quot;:&quot;Yaqiong&quot;,&quot;non-dropping-particle&quot;:&quot;&quot;,&quot;parse-names&quot;:false,&quot;suffix&quot;:&quot;&quot;},{&quot;dropping-particle&quot;:&quot;&quot;,&quot;family&quot;:&quot;Pandey&quot;,&quot;given&quot;:&quot;Ashutosh&quot;,&quot;non-dropping-particle&quot;:&quot;&quot;,&quot;parse-names&quot;:false,&quot;suffix&quot;:&quot;&quot;},{&quot;dropping-particle&quot;:&quot;&quot;,&quot;family&quot;:&quot;Pelletier&quot;,&quot;given&quot;:&quot;Jon D.&quot;,&quot;non-dropping-particle&quot;:&quot;&quot;,&quot;parse-names&quot;:false,&quot;suffix&quot;:&quot;&quot;},{&quot;dropping-particle&quot;:&quot;&quot;,&quot;family&quot;:&quot;Perket&quot;,&quot;given&quot;:&quot;Justin&quot;,&quot;non-dropping-particle&quot;:&quot;&quot;,&quot;parse-names&quot;:false,&quot;suffix&quot;:&quot;&quot;},{&quot;dropping-particle&quot;:&quot;&quot;,&quot;family&quot;:&quot;Randerson&quot;,&quot;given&quot;:&quot;James T&quot;,&quot;non-dropping-particle&quot;:&quot;&quot;,&quot;parse-names&quot;:false,&quot;suffix&quot;:&quot;&quot;},{&quot;dropping-particle&quot;:&quot;&quot;,&quot;family&quot;:&quot;Ricciuto&quot;,&quot;given&quot;:&quot;Daniel M&quot;,&quot;non-dropping-particle&quot;:&quot;&quot;,&quot;parse-names&quot;:false,&quot;suffix&quot;:&quot;&quot;},{&quot;dropping-particle&quot;:&quot;&quot;,&quot;family&quot;:&quot;Sanderson&quot;,&quot;given&quot;:&quot;Benjamin M&quot;,&quot;non-dropping-particle&quot;:&quot;&quot;,&quot;parse-names&quot;:false,&quot;suffix&quot;:&quot;&quot;},{&quot;dropping-particle&quot;:&quot;&quot;,&quot;family&quot;:&quot;Slater&quot;,&quot;given&quot;:&quot;Andrew&quot;,&quot;non-dropping-particle&quot;:&quot;&quot;,&quot;parse-names&quot;:false,&quot;suffix&quot;:&quot;&quot;},{&quot;dropping-particle&quot;:&quot;&quot;,&quot;family&quot;:&quot;Subin&quot;,&quot;given&quot;:&quot;Zachary M&quot;,&quot;non-dropping-particle&quot;:&quot;&quot;,&quot;parse-names&quot;:false,&quot;suffix&quot;:&quot;&quot;},{&quot;dropping-particle&quot;:&quot;&quot;,&quot;family&quot;:&quot;Tang&quot;,&quot;given&quot;:&quot;Jinyun&quot;,&quot;non-dropping-particle&quot;:&quot;&quot;,&quot;parse-names&quot;:false,&quot;suffix&quot;:&quot;&quot;},{&quot;dropping-particle&quot;:&quot;&quot;,&quot;family&quot;:&quot;Thomas&quot;,&quot;given&quot;:&quot;R Quinn&quot;,&quot;non-dropping-particle&quot;:&quot;&quot;,&quot;parse-names&quot;:false,&quot;suffix&quot;:&quot;&quot;},{&quot;dropping-particle&quot;:&quot;&quot;,&quot;family&quot;:&quot;Val Martin&quot;,&quot;given&quot;:&quot;Maria&quot;,&quot;non-dropping-particle&quot;:&quot;&quot;,&quot;parse-names&quot;:false,&quot;suffix&quot;:&quot;&quot;},{&quot;dropping-particle&quot;:&quot;&quot;,&quot;family&quot;:&quot;Zeng&quot;,&quot;given&quot;:&quot;Xubin&quot;,&quot;non-dropping-particle&quot;:&quot;&quot;,&quot;parse-names&quot;:false,&quot;suffix&quot;:&quot;&quot;}],&quot;container-title&quot;:&quot;Journal of Advances in Modeling Earth Systems&quot;,&quot;id&quot;:&quot;ea411833-996a-3a06-aada-2275d3f95d5f&quot;,&quot;issue&quot;:&quot;12&quot;,&quot;issued&quot;:{&quot;date-parts&quot;:[[&quot;2019&quot;,&quot;12&quot;,&quot;12&quot;]]},&quot;page&quot;:&quot;4245-4287&quot;,&quot;title&quot;:&quot;The Community Land Model Version 5: description of new features, benchmarking, and impact of forcing uncertainty&quot;,&quot;type&quot;:&quot;article-journal&quot;,&quot;volume&quot;:&quot;11&quot;,&quot;container-title-short&quot;:&quot;J Adv Model Earth Syst&quot;},&quot;uris&quot;:[&quot;http://www.mendeley.com/documents/?uuid=b40ad154-1a36-44b3-aa3d-cf973f582496&quot;],&quot;isTemporary&quot;:false,&quot;legacyDesktopId&quot;:&quot;b40ad154-1a36-44b3-aa3d-cf973f582496&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uris&quot;:[&quot;http://www.mendeley.com/documents/?uuid=e87a9d14-0e7f-4e93-9627-1c4b0e119bb4&quot;],&quot;isTemporary&quot;:false,&quot;legacyDesktopId&quot;:&quot;e87a9d14-0e7f-4e93-9627-1c4b0e119bb4&quot;},{&quot;id&quot;:&quot;11e118eb-5ae8-5ff3-af0a-c743a7c84a24&quot;,&quot;itemData&quot;:{&quot;ISSN&quot;:&quot;1942-2466&quot;,&quot;author&quot;:[{&quot;dropping-particle&quot;:&quot;&quot;,&quot;family&quot;:&quot;Braghiere&quot;,&quot;given&quot;:&quot;R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 M&quot;,&quot;non-dropping-particle&quot;:&quot;&quot;,&quot;parse-names&quot;:false,&quot;suffix&quot;:&quot;&quot;},{&quot;dropping-particle&quot;:&quot;&quot;,&quot;family&quot;:&quot;Fisher&quot;,&quot;given&quot;:&quot;R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 P&quot;,&quot;non-dropping-particle&quot;:&quot;&quot;,&quot;parse-names&quot;:false,&quot;suffix&quot;:&quot;&quot;}],&quot;container-title&quot;:&quot;Journal of advances in modeling earth systems&quot;,&quot;id&quot;:&quot;11e118eb-5ae8-5ff3-af0a-c743a7c84a24&quot;,&quot;issue&quot;:&quot;8&quot;,&quot;issued&quot;:{&quot;date-parts&quot;:[[&quot;2022&quot;]]},&quot;page&quot;:&quot;e2022MS003204&quot;,&quot;publisher&quot;:&quot;Wiley Online Library&quot;,&quot;title&quot;:&quot;Modeling global carbon costs of plant nitrogen and phosphorus acquisition&quot;,&quot;type&quot;:&quot;article-journal&quot;,&quot;volume&quot;:&quot;14&quot;,&quot;container-title-short&quot;:&quot;J Adv Model Earth Syst&quot;},&quot;uris&quot;:[&quot;http://www.mendeley.com/documents/?uuid=f8ab8a73-3eb8-4276-aef6-3066f6a5863e&quot;],&quot;isTemporary&quot;:false,&quot;legacyDesktopId&quot;:&quot;f8ab8a73-3eb8-4276-aef6-3066f6a5863e&quot;}]},{&quot;citationID&quot;:&quot;MENDELEY_CITATION_febf5b2d-781b-4547-a14b-9b58b51a2303&quot;,&quot;properties&quot;:{&quot;noteIndex&quot;:0},&quot;isEdited&quot;:false,&quot;manualOverride&quot;:{&quot;citeprocText&quot;:&quot;(Gutschick 1981; Vitousek and Field 1999; Rastetter &lt;i&gt;et al.&lt;/i&gt; 2001; Vitousek &lt;i&gt;et al.&lt;/i&gt; 2002)&quot;,&quot;isManuallyOverridden&quot;:false,&quot;manualOverrideText&quot;:&quot;&quot;},&quot;citationTag&quot;:&quot;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&quot;,&quot;citationItems&quot;:[{&quot;id&quot;:&quot;6be488b5-7aea-5e90-82ba-41ab23ca9495&quot;,&quot;itemData&quot;:{&quot;DOI&quot;:&quot;10.1007/BF01007579&quot;,&quot;ISSN&quot;:&quot;01682563&quot;,&quot;abstract&quot;:&quot;The widespread occurrence of N limitation to net primary production (NPP) and other ecosystem processes, despite the ubiquitous occurrence of N-fixing symbioses, remains a significant puzzle in terrestrial ecology. We describe a simple simulation model for an ecosystem containing a generic nonfixer and a symbiotic N fixer, based on: (1) a higher cost for N acquisition by N fixers than nonfixers; (2) growth of fixers and fixation of N only when low N availability limits the growth of nonfixers, and other resources are available; and (3) losses of fixed N from the system only when the quantity of available N exceeds plant and microbial demands. Despite the disadvantages faced by the N fixer under these conditions, N fixation and loss adjust N availability close to the availability of other resources, and biomass and NPP in this simple model can be substantially but only transiently N limited. We then modify the model by adding: (1) losses of N in forms other than excess available N (e.g., dissolved organic N, trace gases produced by nitrification); and (2) constraints to the growth and activity of N fixers imposed by differential effects of shading, P limitation, and grazing. The combination of these processes is sufficient to describe an open system, with input from both precipitation and N fixation, that is nevertheless strongly N-limited at equilibrium. This model is useful for exploring causes and consequences of constraints to N fixation, and hence of N limitation, and we believe it will also be useful for evaluating how N fixation and limitation interact with elevated CO2 and other components of global enviromental change.&quot;,&quot;author&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geochemistry&quot;,&quot;id&quot;:&quot;6be488b5-7aea-5e90-82ba-41ab23ca9495&quot;,&quot;issue&quot;:&quot;1-3&quot;,&quot;issued&quot;:{&quot;date-parts&quot;:[[&quot;1999&quot;]]},&quot;page&quot;:&quot;179-202&quot;,&quot;title&quot;:&quot;Ecosystem constraints to symbiotic nitrogen fixers: A simple model and its implications&quot;,&quot;type&quot;:&quot;article-journal&quot;,&quot;volume&quot;:&quot;46&quot;,&quot;container-title-short&quot;:&quot;Biogeochemistry&quot;},&quot;uris&quot;:[&quot;http://www.mendeley.com/documents/?uuid=ea0e17af-e32d-4620-82cd-8f20ea0d5bad&quot;],&quot;isTemporary&quot;:false,&quot;legacyDesktopId&quot;:&quot;ea0e17af-e32d-4620-82cd-8f20ea0d5bad&quot;},{&quot;id&quot;:&quot;6c9d8268-0bf2-368b-ac3b-d1cc394feccc&quot;,&quot;itemData&quot;:{&quot;type&quot;:&quot;chapter&quot;,&quot;id&quot;:&quot;6c9d8268-0bf2-368b-ac3b-d1cc394feccc&quot;,&quot;title&quot;:&quot;Towards an ecological understanding of biological nitrogen fixation&quot;,&quot;author&quot;:[{&quot;family&quot;:&quot;Vitousek&quot;,&quot;given&quot;:&quot;Peter M&quot;,&quot;parse-names&quot;:false,&quot;dropping-particle&quot;:&quot;&quot;,&quot;non-dropping-particle&quot;:&quot;&quot;},{&quot;family&quot;:&quot;Cassman&quot;,&quot;given&quot;:&quot;Ken&quot;,&quot;parse-names&quot;:false,&quot;dropping-particle&quot;:&quot;&quot;,&quot;non-dropping-particle&quot;:&quot;&quot;},{&quot;family&quot;:&quot;Cleveland&quot;,&quot;given&quot;:&quot;Cory C&quot;,&quot;parse-names&quot;:false,&quot;dropping-particle&quot;:&quot;&quot;,&quot;non-dropping-particle&quot;:&quot;&quot;},{&quot;family&quot;:&quot;Crews&quot;,&quot;given&quot;:&quot;Tim&quot;,&quot;parse-names&quot;:false,&quot;dropping-particle&quot;:&quot;&quot;,&quot;non-dropping-particle&quot;:&quot;&quot;},{&quot;family&quot;:&quot;Field&quot;,&quot;given&quot;:&quot;Christopher B&quot;,&quot;parse-names&quot;:false,&quot;dropping-particle&quot;:&quot;&quot;,&quot;non-dropping-particle&quot;:&quot;&quot;},{&quot;family&quot;:&quot;Grimm&quot;,&quot;given&quot;:&quot;Nancy B&quot;,&quot;parse-names&quot;:false,&quot;dropping-particle&quot;:&quot;&quot;,&quot;non-dropping-particle&quot;:&quot;&quot;},{&quot;family&quot;:&quot;Howarth&quot;,&quot;given&quot;:&quot;Robert W&quot;,&quot;parse-names&quot;:false,&quot;dropping-particle&quot;:&quot;&quot;,&quot;non-dropping-particle&quot;:&quot;&quot;},{&quot;family&quot;:&quot;Marino&quot;,&quot;given&quot;:&quot;Roxanne&quot;,&quot;parse-names&quot;:false,&quot;dropping-particle&quot;:&quot;&quot;,&quot;non-dropping-particle&quot;:&quot;&quot;},{&quot;family&quot;:&quot;Martinelli&quot;,&quot;given&quot;:&quot;Luiz&quot;,&quot;parse-names&quot;:false,&quot;dropping-particle&quot;:&quot;&quot;,&quot;non-dropping-particle&quot;:&quot;&quot;},{&quot;family&quot;:&quot;Rastetter&quot;,&quot;given&quot;:&quot;Edward B&quot;,&quot;parse-names&quot;:false,&quot;dropping-particle&quot;:&quot;&quot;,&quot;non-dropping-particle&quot;:&quot;&quot;},{&quot;family&quot;:&quot;Sprent&quot;,&quot;given&quot;:&quot;Janet I&quot;,&quot;parse-names&quot;:false,&quot;dropping-particle&quot;:&quot;&quot;,&quot;non-dropping-particle&quot;:&quot;&quot;}],&quot;container-title&quot;:&quot;The Nitrogen Cycle at Regional to Global Scales&quot;,&quot;DOI&quot;:&quot;10.1007/978-94-017-3405-9_1&quot;,&quot;URL&quot;:&quot;http://link.springer.com/10.1007/978-94-017-3405-9_1&quot;,&quot;issued&quot;:{&quot;date-parts&quot;:[[2002]]},&quot;publisher-place&quot;:&quot;Dordrecht&quot;,&quot;page&quot;:&quot;1-45&quot;,&quot;publisher&quot;:&quot;Springer Netherlands&quot;,&quot;container-title-short&quot;:&quot;&quot;},&quot;isTemporary&quot;:false},{&quot;id&quot;:&quot;2b0cc426-7d22-353e-8b0c-bdc3f4b55161&quot;,&quot;itemData&quot;:{&quot;type&quot;:&quot;article-journal&quot;,&quot;id&quot;:&quot;2b0cc426-7d22-353e-8b0c-bdc3f4b55161&quot;,&quot;title&quot;:&quot;Resource optimization and symbiotic nitrogen fixation&quot;,&quot;author&quot;:[{&quot;family&quot;:&quot;Rastetter&quot;,&quot;given&quot;:&quot;E B&quot;,&quot;parse-names&quot;:false,&quot;dropping-particle&quot;:&quot;&quot;,&quot;non-dropping-particle&quot;:&quot;&quot;},{&quot;family&quot;:&quot;Vitousek&quot;,&quot;given&quot;:&quot;Peter M&quot;,&quot;parse-names&quot;:false,&quot;dropping-particle&quot;:&quot;&quot;,&quot;non-dropping-particle&quot;:&quot;&quot;},{&quot;family&quot;:&quot;Field&quot;,&quot;given&quot;:&quot;Christopher B&quot;,&quot;parse-names&quot;:false,&quot;dropping-particle&quot;:&quot;&quot;,&quot;non-dropping-particle&quot;:&quot;&quot;},{&quot;family&quot;:&quot;Shaver&quot;,&quot;given&quot;:&quot;G R&quot;,&quot;parse-names&quot;:false,&quot;dropping-particle&quot;:&quot;&quot;,&quot;non-dropping-particle&quot;:&quot;&quot;},{&quot;family&quot;:&quot;Herbert&quot;,&quot;given&quot;:&quot;D&quot;,&quot;parse-names&quot;:false,&quot;dropping-particle&quot;:&quot;&quot;,&quot;non-dropping-particle&quot;:&quot;&quot;},{&quot;family&quot;:&quot;Ågren&quot;,&quot;given&quot;:&quot;Göran I&quot;,&quot;parse-names&quot;:false,&quot;dropping-particle&quot;:&quot;&quot;,&quot;non-dropping-particle&quot;:&quot;&quot;}],&quot;container-title&quot;:&quot;Ecosystems&quot;,&quot;DOI&quot;:&quot;10.1007/s10021-001-0018-z&quot;,&quot;ISSN&quot;:&quot;1432-9840&quot;,&quot;URL&quot;:&quot;http://link.springer.com/10.1007/s10021-001-0018-z&quot;,&quot;issued&quot;:{&quot;date-parts&quot;:[[2001,7,1]]},&quot;page&quot;:&quot;369-388&quot;,&quot;issue&quot;:&quot;4&quot;,&quot;volume&quot;:&quot;4&quot;,&quot;container-title-short&quot;:&quot;&quot;},&quot;isTemporary&quot;:false},{&quot;id&quot;:&quot;7a6079d5-b158-3ae9-a69d-d6087428c527&quot;,&quot;itemData&quot;:{&quot;type&quot;:&quot;article-journal&quot;,&quot;id&quot;:&quot;7a6079d5-b158-3ae9-a69d-d6087428c527&quot;,&quot;title&quot;:&quot;Evolved strategies in nitrogen acquisition by plants&quot;,&quot;author&quot;:[{&quot;family&quot;:&quot;Gutschick&quot;,&quot;given&quot;:&quot;Vincent P&quot;,&quot;parse-names&quot;:false,&quot;dropping-particle&quot;:&quot;&quot;,&quot;non-dropping-particle&quot;:&quot;&quot;}],&quot;container-title&quot;:&quot;The American Naturalist&quot;,&quot;container-title-short&quot;:&quot;Am Nat&quot;,&quot;DOI&quot;:&quot;10.1086/283858&quot;,&quot;ISSN&quot;:&quot;0003-0147&quot;,&quot;URL&quot;:&quot;https://www.journals.uchicago.edu/doi/10.1086/283858&quot;,&quot;issued&quot;:{&quot;date-parts&quot;:[[1981,11]]},&quot;page&quot;:&quot;607-637&quot;,&quot;abstract&quot;:&quot;Eleven features of nitrogen metabolism in the plant and in the ecosystem are delineated, each appearing to have negative survival value, especially negative effects on yield. These include apparent failures in controls over N2 fixation and over nitrate uptake; preventable energy losses in soil microbial metabolism and in root reduction in nitrate; preventable mass losses of nitrogen via denitrification and ammonia volatilization, and insufficient partitioning of photosynthetic energy to support N2 fixation in N-limited ecosystems. A quantitative examination of the energetics of metabolizing N2, NH3, and NO3 - reveals behind often high costs some energy inefficiencies required for sufficiently fast kinetics and some compromises with other metabolisms. Cost: benefit ratios can be defined for assimilation of the three forms of N, and each ratio may vary significantly according to other physiological demands, such as pH control at the rhizosphere or stomatal closure for efficient use of water. For the individual plant, I then proposed a number of metabolic principles based on the energetics inside the plant, suitably constrained, and also compromised with the metabolic strategy of soil bacteria. These principles rank-order the preferences for N sources. They also outline complementary roles for normal fast or feedback controls based on immediate environmental variations, integrative controls over relative growth rates of tissues, and nonnutritional controls that schedule maturation. The overall view is that plants in their N-nutrition follow a set of quantifiable strategies, or simple patterns in metabolic adaptations to varied conditions. The goal is to maximize yield over a range of conditions, but at times to sacrifice yield potential for clear requirements such as early competitiveness in canopy expansion. The strategies are heavily conditioned by energetics. Indeed, many are principally patterns of optimally allocating photosynthetic (energy) resources between alternatives such as N2 versus NO3 - assimilation. I note that agricultural breeding to alter adaptation ranges and to increase yield readily incurs conflicts of desired traits, such as that between ability to use high levels of fertilizer N and ability to mature. I propose that conflicts are easier to foresee between strategies (controlled blocks of biochemical activities, in genetically fixed patterns) than between individual biochemical activities. A second general use of the strategic view may be simpler prediction of overall plant responses to environmental changes (in atmospheric CO2 levels, soil aeration and acidity, etc.). When one considers competitive uptake of nitrogen by all the plants in an ecosystem, additional plant responses are seen as necessary. Also, a few inherent instabilities of strategies are seen in N2 fixation and in denitrification.&quot;,&quot;issue&quot;:&quot;5&quot;,&quot;volume&quot;:&quot;118&quot;},&quot;isTemporary&quot;:false}]},{&quot;citationID&quot;:&quot;MENDELEY_CITATION_092ac086-f8a2-45e4-b52d-d7a2dacaedc9&quot;,&quot;properties&quot;:{&quot;noteIndex&quot;:0},&quot;isEdited&quot;:false,&quot;manualOverride&quot;:{&quot;citeprocText&quot;:&quot;(Brzostek &lt;i&gt;et al.&lt;/i&gt; 2014; Terrer &lt;i&gt;et al.&lt;/i&gt; 2018; Taylor and Menge 2018, 2021; Friel and Friesen 2019; Allen &lt;i&gt;et al.&lt;/i&gt; 2020; Perkowski &lt;i&gt;et al.&lt;/i&gt; 2021; Lu &lt;i&gt;et al.&lt;/i&gt; 2022)&quot;,&quot;isManuallyOverridden&quot;:false,&quot;manualOverrideText&quot;:&quot;&quot;},&quot;citationTag&quot;:&quot;MENDELEY_CITATION_v3_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iwiY29udGFpbmVyLXRpdGxlLXNob3J0IjoiSiBHZW9waHlzIFJlcyBCaW9nZW9zY2kifSwidXJpcyI6WyJodHRwOi8vd3d3Lm1lbmRlbGV5LmNvbS9kb2N1bWVudHMvP3V1aWQ9ZDQwMmRhOGUtNDc2ZS00OGJjLThkOWMtN2M3NmY3YWEwM2E0Il0sImlzVGVtcG9yYXJ5IjpmYWxzZSwibGVnYWN5RGVza3RvcElkIjoiZDQwMmRhOGUtNDc2ZS00OGJjLThkOWMtN2M3NmY3YWEwM2E0In0seyJpZCI6ImY5NWQ1YzkyLWIyODEtMzNlMy1iNmU5LTI1MzA2OTllNTVmNCIsIml0ZW1EYXRhIjp7IkRPSSI6IjEwLjExMTEvbnBoLjE0ODcyIiwiSVNCTiI6Ijc0NzY4MjA0ODciLCJJU1NOIjoiMDAyOC02NDZ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nZvbHVtZSI6IjEzIn0sImlzVGVtcG9yYXJ5IjpmYWxzZX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CO&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id&quot;:&quot;2c58264e-d35c-5cbd-ab4d-3802d60e28ff&quot;,&quot;itemData&quot;:{&quot;DOI&quot;:&quot;10.1111/nph.17508&quot;,&quot;ISSN&quot;:&quot;14698137&quot;,&quot;PMID&quot;:&quot;34028829&quot;,&quot;abstract&quot;:&quot;The ability to fix nitrogen may confer a competitive advantage or disadvantage to symbiotic nitrogen-fixing plants depending on the availability of soil nitrogen and energy to fuel fixation. Understanding these costs and benefits of nitrogen fixation is critical to predicting ecosystem dynamics and nutrient cycling. We grew inoculated (with symbiotic bacteria) and uninoculated seedlings of Pentaclethra macroloba (a nitrogen-fixing tree species) both in isolation and with Virola koschnyi (a nonfixing species) under gradients of light and soil nitrogen to assess how the ability to fix nitrogen and fixation activity affect growth, biomass allocation, and responses to neighboring plants. Inoculation itself did not provide a growth advantage to nitrogen fixers, regardless of nitrogen limitation status. Higher nitrogen fixation rates increased biomass growth similarly for nitrogen-limited and nitrogen-saturated fixers. Nodule production was offset by reduced fine-root biomass for inoculated nitrogen fixers, resulting in no change in total belowground allocation associated with nitrogen fixation. Under nitrogen-limited conditions, inoculated nitrogen fixers partially downregulated fixation in the presence of a nonfixing neighbor. These results suggest that nitrogen fixation can provide a growth advantage, even under nitrogen-saturated conditions, and that nitrogen fixers may reduce fixation rates to minimize facilitation of neighbors.&quot;,&quot;author&quot;:[{&quot;dropping-particle&quot;:&quot;&quot;,&quot;family&quot;:&quot;Taylor&quot;,&quot;given&quot;:&quot;Benton N.&quot;,&quot;non-dropping-particle&quot;:&quot;&quot;,&quot;parse-names&quot;:false,&quot;suffix&quot;:&quot;&quot;},{&quot;dropping-particle&quot;:&quot;&quot;,&quot;family&quot;:&quot;Menge&quot;,&quot;given&quot;:&quot;Duncan N.L.&quot;,&quot;non-dropping-particle&quot;:&quot;&quot;,&quot;parse-names&quot;:false,&quot;suffix&quot;:&quot;&quot;}],&quot;container-title&quot;:&quot;New Phytologist&quot;,&quot;id&quot;:&quot;2c58264e-d35c-5cbd-ab4d-3802d60e28ff&quot;,&quot;issue&quot;:&quot;5&quot;,&quot;issued&quot;:{&quot;date-parts&quot;:[[&quot;2021&quot;]]},&quot;page&quot;:&quot;1758-1769&quot;,&quot;title&quot;:&quot;Light, nitrogen supply, and neighboring plants dictate costs and benefits of nitrogen fixation for seedlings of a tropical nitrogen-fixing tree&quot;,&quot;type&quot;:&quot;article-journal&quot;,&quot;volume&quot;:&quot;231&quot;,&quot;container-title-short&quot;:&quot;&quot;},&quot;uris&quot;:[&quot;http://www.mendeley.com/documents/?uuid=68b0256f-94f7-4a23-b500-bb4875070e77&quot;],&quot;isTemporary&quot;:false,&quot;legacyDesktopId&quot;:&quot;68b0256f-94f7-4a23-b500-bb4875070e77&quot;},{&quot;id&quot;:&quot;2fff0dff-8459-3953-b6c0-c35afc8e4585&quot;,&quot;itemData&quot;:{&quot;DOI&quot;:&quot;10.3389/fpls.2019.01316&quot;,&quot;ISSN&quot;:&quot;1664-462X&quot;,&quot;author&quot;:[{&quot;dropping-particle&quot;:&quot;&quot;,&quot;family&quot;:&quot;Friel&quot;,&quot;given&quot;:&quot;Colleen A&quot;,&quot;non-dropping-particle&quot;:&quot;&quot;,&quot;parse-names&quot;:false,&quot;suffix&quot;:&quot;&quot;},{&quot;dropping-particle&quot;:&quot;&quot;,&quot;family&quot;:&quot;Friesen&quot;,&quot;given&quot;:&quot;Maren L&quot;,&quot;non-dropping-particle&quot;:&quot;&quot;,&quot;parse-names&quot;:false,&quot;suffix&quot;:&quot;&quot;}],&quot;container-title&quot;:&quot;Frontiers in Plant Science&quot;,&quot;id&quot;:&quot;2fff0dff-8459-3953-b6c0-c35afc8e4585&quot;,&quot;issued&quot;:{&quot;date-parts&quot;:[[&quot;2019&quot;,&quot;11&quot;,&quot;5&quot;]]},&quot;page&quot;:&quot;1316&quot;,&quot;title&quot;:&quot;Legumes modulate allocation to rhizobial nitrogen fixation in response to factorial light and nitrogen manipulation&quot;,&quot;type&quot;:&quot;article-journal&quot;,&quot;volume&quot;:&quot;10&quot;,&quot;container-title-short&quot;:&quot;Front Plant Sci&quot;},&quot;uris&quot;:[&quot;http://www.mendeley.com/documents/?uuid=d9883d6e-3df1-4942-af66-0da6c24da3c9&quot;],&quot;isTemporary&quot;:false,&quot;legacyDesktopId&quot;:&quot;d9883d6e-3df1-4942-af66-0da6c24da3c9&quot;},{&quot;id&quot;:&quot;c1be4e95-0a8d-3fd3-a81d-88ae3521d119&quot;,&quot;itemData&quot;:{&quot;DOI&quot;:&quot;10.1038/s41477-018-0231-9&quot;,&quot;ISSN&quot;:&quot;2055-0278&quot;,&quot;abstract&quot;:&quo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quot;,&quot;author&quot;:[{&quot;dropping-particle&quot;:&quot;&quot;,&quot;family&quot;:&quot;Taylor&quot;,&quot;given&quot;:&quot;Benton N&quot;,&quot;non-dropping-particle&quot;:&quot;&quot;,&quot;parse-names&quot;:false,&quot;suffix&quot;:&quot;&quot;},{&quot;dropping-particle&quot;:&quot;&quot;,&quot;family&quot;:&quot;Menge&quot;,&quot;given&quot;:&quot;Duncan N L&quot;,&quot;non-dropping-particle&quot;:&quot;&quot;,&quot;parse-names&quot;:false,&quot;suffix&quot;:&quot;&quot;}],&quot;container-title&quot;:&quot;Nature Plants&quot;,&quot;id&quot;:&quot;c1be4e95-0a8d-3fd3-a81d-88ae3521d119&quot;,&quot;issue&quot;:&quot;9&quot;,&quot;issued&quot;:{&quot;date-parts&quot;:[[&quot;2018&quot;,&quot;9&quot;,&quot;20&quot;]]},&quot;page&quot;:&quot;655-661&quot;,&quot;title&quot;:&quot;Light regulates tropical symbiotic nitrogen fixation more strongly than soil nitrogen&quot;,&quot;type&quot;:&quot;article-journal&quot;,&quot;volume&quot;:&quot;4&quot;,&quot;container-title-short&quot;:&quot;Nat Plants&quot;},&quot;uris&quot;:[&quot;http://www.mendeley.com/documents/?uuid=8fb57f2b-0468-4c6a-8724-10760436201c&quot;],&quot;isTemporary&quot;:false,&quot;legacyDesktopId&quot;:&quot;8fb57f2b-0468-4c6a-8724-10760436201c&quot;},{&quot;id&quot;:&quot;bf7c425e-3fe3-37e0-b98a-9ba6c153b2f3&quot;,&quot;itemData&quot;:{&quot;type&quot;:&quot;article-journal&quot;,&quot;id&quot;:&quot;bf7c425e-3fe3-37e0-b98a-9ba6c153b2f3&quot;,&quot;title&quot;:&quot;Belowground carbon efficiency for nitrogen and phosphorus acquisition varies between &lt;i&gt;Lolium perenne&lt;/i&gt; and &lt;i&gt;Trifolium repens&lt;/i&gt; and depends on phosphorus fertilization&quot;,&quot;author&quot;:[{&quot;family&quot;:&quot;Lu&quot;,&quot;given&quot;:&quot;Jiayu&quot;,&quot;parse-names&quot;:false,&quot;dropping-particle&quot;:&quot;&quot;,&quot;non-dropping-particle&quot;:&quot;&quot;},{&quot;family&quot;:&quot;Yang&quot;,&quot;given&quot;:&quot;Jinfeng&quot;,&quot;parse-names&quot;:false,&quot;dropping-particle&quot;:&quot;&quot;,&quot;non-dropping-particle&quot;:&quot;&quot;},{&quot;family&quot;:&quot;Keitel&quot;,&quot;given&quot;:&quot;Claudia&quot;,&quot;parse-names&quot;:false,&quot;dropping-particle&quot;:&quot;&quot;,&quot;non-dropping-particle&quot;:&quot;&quot;},{&quot;family&quot;:&quot;Yin&quot;,&quot;given&quot;:&quot;Liming&quot;,&quot;parse-names&quot;:false,&quot;dropping-particle&quot;:&quot;&quot;,&quot;non-dropping-particle&quot;:&quot;&quot;},{&quot;family&quot;:&quot;Wang&quot;,&quot;given&quot;:&quot;Peng&quot;,&quot;parse-names&quot;:false,&quot;dropping-particle&quot;:&quot;&quot;,&quot;non-dropping-particle&quot;:&quot;&quot;},{&quot;family&quot;:&quot;Cheng&quot;,&quot;given&quot;:&quot;Weixin&quot;,&quot;parse-names&quot;:false,&quot;dropping-particle&quot;:&quot;&quot;,&quot;non-dropping-particle&quot;:&quot;&quot;},{&quot;family&quot;:&quot;Dijkstra&quot;,&quot;given&quot;:&quot;Feike A&quot;,&quot;parse-names&quot;:false,&quot;dropping-particle&quot;:&quot;&quot;,&quot;non-dropping-particle&quot;:&quot;&quot;}],&quot;container-title&quot;:&quot;Frontiers in Plant Science&quot;,&quot;container-title-short&quot;:&quot;Front Plant Sci&quot;,&quot;DOI&quot;:&quot;10.3389/fpls.2022.927435&quot;,&quot;issued&quot;:{&quot;date-parts&quot;:[[2022]]},&quot;page&quot;:&quot;1-9&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volume&quot;:&quot;13&quot;},&quot;isTemporary&quot;:false},{&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350d6d75-c88e-4e93-8e27-a0be68ab5567&quot;,&quot;properties&quot;:{&quot;noteIndex&quot;:0},&quot;isEdited&quot;:false,&quot;manualOverride&quot;:{&quot;isManuallyOverridden&quot;:false,&quot;citeprocText&quot;:&quot;(Perkowski &lt;i&gt;et al.&lt;/i&gt; 2021; Lu &lt;i&gt;et al.&lt;/i&gt; 2022)&quot;,&quot;manualOverrideText&quot;:&quot;&quot;},&quot;citationTag&quot;:&quot;MENDELEY_CITATION_v3_eyJjaXRhdGlvbklEIjoiTUVOREVMRVlfQ0lUQVRJT05fMzUwZDZkNzUtYzg4ZS00ZTkzLThlMjctYTBiZTY4YWI1NTY3IiwicHJvcGVydGllcyI6eyJub3RlSW5kZXgiOjB9LCJpc0VkaXRlZCI6ZmFsc2UsIm1hbnVhbE92ZXJyaWRlIjp7ImlzTWFudWFsbHlPdmVycmlkZGVuIjpmYWxzZSwiY2l0ZXByb2NUZXh0IjoiKFBlcmtvd3NraSA8aT5ldCBhbC48L2k+IDIwMjE7IEx1IDxpPmV0IGFsLjwvaT4gMjAyMi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VUkwiOiJodHRwczovL2FjYWRlbWljLm91cC5jb20vanhiL2FydGljbGUvNzIvMTUvNTc2Ni82Mjk2NDgw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nZvbHVtZSI6IjEz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bf7c425e-3fe3-37e0-b98a-9ba6c153b2f3&quot;,&quot;itemData&quot;:{&quot;type&quot;:&quot;article-journal&quot;,&quot;id&quot;:&quot;bf7c425e-3fe3-37e0-b98a-9ba6c153b2f3&quot;,&quot;title&quot;:&quot;Belowground carbon efficiency for nitrogen and phosphorus acquisition varies between &lt;i&gt;Lolium perenne&lt;/i&gt; and &lt;i&gt;Trifolium repens&lt;/i&gt; and depends on phosphorus fertilization&quot;,&quot;author&quot;:[{&quot;family&quot;:&quot;Lu&quot;,&quot;given&quot;:&quot;Jiayu&quot;,&quot;parse-names&quot;:false,&quot;dropping-particle&quot;:&quot;&quot;,&quot;non-dropping-particle&quot;:&quot;&quot;},{&quot;family&quot;:&quot;Yang&quot;,&quot;given&quot;:&quot;Jinfeng&quot;,&quot;parse-names&quot;:false,&quot;dropping-particle&quot;:&quot;&quot;,&quot;non-dropping-particle&quot;:&quot;&quot;},{&quot;family&quot;:&quot;Keitel&quot;,&quot;given&quot;:&quot;Claudia&quot;,&quot;parse-names&quot;:false,&quot;dropping-particle&quot;:&quot;&quot;,&quot;non-dropping-particle&quot;:&quot;&quot;},{&quot;family&quot;:&quot;Yin&quot;,&quot;given&quot;:&quot;Liming&quot;,&quot;parse-names&quot;:false,&quot;dropping-particle&quot;:&quot;&quot;,&quot;non-dropping-particle&quot;:&quot;&quot;},{&quot;family&quot;:&quot;Wang&quot;,&quot;given&quot;:&quot;Peng&quot;,&quot;parse-names&quot;:false,&quot;dropping-particle&quot;:&quot;&quot;,&quot;non-dropping-particle&quot;:&quot;&quot;},{&quot;family&quot;:&quot;Cheng&quot;,&quot;given&quot;:&quot;Weixin&quot;,&quot;parse-names&quot;:false,&quot;dropping-particle&quot;:&quot;&quot;,&quot;non-dropping-particle&quot;:&quot;&quot;},{&quot;family&quot;:&quot;Dijkstra&quot;,&quot;given&quot;:&quot;Feike A&quot;,&quot;parse-names&quot;:false,&quot;dropping-particle&quot;:&quot;&quot;,&quot;non-dropping-particle&quot;:&quot;&quot;}],&quot;container-title&quot;:&quot;Frontiers in Plant Science&quot;,&quot;container-title-short&quot;:&quot;Front Plant Sci&quot;,&quot;DOI&quot;:&quot;10.3389/fpls.2022.927435&quot;,&quot;issued&quot;:{&quot;date-parts&quot;:[[2022]]},&quot;page&quot;:&quot;1-9&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volume&quot;:&quot;13&quot;},&quot;isTemporary&quot;:false}]},{&quot;citationID&quot;:&quot;MENDELEY_CITATION_e0f1e6a1-d4bd-4716-9e2b-9b71f5f2628c&quot;,&quot;properties&quot;:{&quot;noteIndex&quot;:0},&quot;isEdited&quot;:false,&quot;manualOverride&quot;:{&quot;isManuallyOverridden&quot;:false,&quot;citeprocText&quot;:&quot;(Gutschick 1981; Taylor and Menge 2018; Friel and Friesen 2019; McCulloch and Porder 2021; Menge &lt;i&gt;et al.&lt;/i&gt; 2023; Schmidt &lt;i&gt;et al.&lt;/i&gt; 2023)&quot;,&quot;manualOverrideText&quot;:&quot;&quot;},&quot;citationTag&quot;:&quot;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&quot;,&quot;citationItems&quot;:[{&quot;id&quot;:&quot;7a6079d5-b158-3ae9-a69d-d6087428c527&quot;,&quot;itemData&quot;:{&quot;type&quot;:&quot;article-journal&quot;,&quot;id&quot;:&quot;7a6079d5-b158-3ae9-a69d-d6087428c527&quot;,&quot;title&quot;:&quot;Evolved strategies in nitrogen acquisition by plants&quot;,&quot;author&quot;:[{&quot;family&quot;:&quot;Gutschick&quot;,&quot;given&quot;:&quot;Vincent P&quot;,&quot;parse-names&quot;:false,&quot;dropping-particle&quot;:&quot;&quot;,&quot;non-dropping-particle&quot;:&quot;&quot;}],&quot;container-title&quot;:&quot;The American Naturalist&quot;,&quot;container-title-short&quot;:&quot;Am Nat&quot;,&quot;DOI&quot;:&quot;10.1086/283858&quot;,&quot;ISSN&quot;:&quot;0003-0147&quot;,&quot;URL&quot;:&quot;https://www.journals.uchicago.edu/doi/10.1086/283858&quot;,&quot;issued&quot;:{&quot;date-parts&quot;:[[1981,11]]},&quot;page&quot;:&quot;607-637&quot;,&quot;abstract&quot;:&quot;Eleven features of nitrogen metabolism in the plant and in the ecosystem are delineated, each appearing to have negative survival value, especially negative effects on yield. These include apparent failures in controls over N2 fixation and over nitrate uptake; preventable energy losses in soil microbial metabolism and in root reduction in nitrate; preventable mass losses of nitrogen via denitrification and ammonia volatilization, and insufficient partitioning of photosynthetic energy to support N2 fixation in N-limited ecosystems. A quantitative examination of the energetics of metabolizing N2, NH3, and NO3 - reveals behind often high costs some energy inefficiencies required for sufficiently fast kinetics and some compromises with other metabolisms. Cost: benefit ratios can be defined for assimilation of the three forms of N, and each ratio may vary significantly according to other physiological demands, such as pH control at the rhizosphere or stomatal closure for efficient use of water. For the individual plant, I then proposed a number of metabolic principles based on the energetics inside the plant, suitably constrained, and also compromised with the metabolic strategy of soil bacteria. These principles rank-order the preferences for N sources. They also outline complementary roles for normal fast or feedback controls based on immediate environmental variations, integrative controls over relative growth rates of tissues, and nonnutritional controls that schedule maturation. The overall view is that plants in their N-nutrition follow a set of quantifiable strategies, or simple patterns in metabolic adaptations to varied conditions. The goal is to maximize yield over a range of conditions, but at times to sacrifice yield potential for clear requirements such as early competitiveness in canopy expansion. The strategies are heavily conditioned by energetics. Indeed, many are principally patterns of optimally allocating photosynthetic (energy) resources between alternatives such as N2 versus NO3 - assimilation. I note that agricultural breeding to alter adaptation ranges and to increase yield readily incurs conflicts of desired traits, such as that between ability to use high levels of fertilizer N and ability to mature. I propose that conflicts are easier to foresee between strategies (controlled blocks of biochemical activities, in genetically fixed patterns) than between individual biochemical activities. A second general use of the strategic view may be simpler prediction of overall plant responses to environmental changes (in atmospheric CO2 levels, soil aeration and acidity, etc.). When one considers competitive uptake of nitrogen by all the plants in an ecosystem, additional plant responses are seen as necessary. Also, a few inherent instabilities of strategies are seen in N2 fixation and in denitrification.&quot;,&quot;issue&quot;:&quot;5&quot;,&quot;volume&quot;:&quot;118&quot;},&quot;isTemporary&quot;:false},{&quot;id&quot;:&quot;c1be4e95-0a8d-3fd3-a81d-88ae3521d119&quot;,&quot;itemData&quot;:{&quot;type&quot;:&quot;article-journal&quot;,&quot;id&quot;:&quot;c1be4e95-0a8d-3fd3-a81d-88ae3521d119&quot;,&quot;title&quot;:&quot;Light regulates tropical symbiotic nitrogen fixation more strongly than soil nitrogen&quot;,&quot;author&quot;:[{&quot;family&quot;:&quot;Taylor&quot;,&quot;given&quot;:&quot;Benton N&quot;,&quot;parse-names&quot;:false,&quot;dropping-particle&quot;:&quot;&quot;,&quot;non-dropping-particle&quot;:&quot;&quot;},{&quot;family&quot;:&quot;Menge&quot;,&quot;given&quot;:&quot;Duncan N L&quot;,&quot;parse-names&quot;:false,&quot;dropping-particle&quot;:&quot;&quot;,&quot;non-dropping-particle&quot;:&quot;&quot;}],&quot;container-title&quot;:&quot;Nature Plants&quot;,&quot;container-title-short&quot;:&quot;Nat Plants&quot;,&quot;DOI&quot;:&quot;10.1038/s41477-018-0231-9&quot;,&quot;ISSN&quot;:&quot;2055-0278&quot;,&quot;URL&quot;:&quot;http://www.nature.com/articles/s41477-018-0231-9&quot;,&quot;issued&quot;:{&quot;date-parts&quot;:[[2018,9,20]]},&quot;page&quot;:&quot;655-661&quot;,&quot;abstract&quot;:&quo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quot;,&quot;issue&quot;:&quot;9&quot;,&quot;volume&quot;:&quot;4&quot;},&quot;isTemporary&quot;:false},{&quot;id&quot;:&quot;2fff0dff-8459-3953-b6c0-c35afc8e4585&quot;,&quot;itemData&quot;:{&quot;type&quot;:&quot;article-journal&quot;,&quot;id&quot;:&quot;2fff0dff-8459-3953-b6c0-c35afc8e4585&quot;,&quot;title&quot;:&quot;Legumes modulate allocation to rhizobial nitrogen fixation in response to factorial light and nitrogen manipulation&quot;,&quot;author&quot;:[{&quot;family&quot;:&quot;Friel&quot;,&quot;given&quot;:&quot;Colleen A&quot;,&quot;parse-names&quot;:false,&quot;dropping-particle&quot;:&quot;&quot;,&quot;non-dropping-particle&quot;:&quot;&quot;},{&quot;family&quot;:&quot;Friesen&quot;,&quot;given&quot;:&quot;Maren L&quot;,&quot;parse-names&quot;:false,&quot;dropping-particle&quot;:&quot;&quot;,&quot;non-dropping-particle&quot;:&quot;&quot;}],&quot;container-title&quot;:&quot;Frontiers in Plant Science&quot;,&quot;container-title-short&quot;:&quot;Front Plant Sci&quot;,&quot;DOI&quot;:&quot;10.3389/fpls.2019.01316&quot;,&quot;ISSN&quot;:&quot;1664-462X&quot;,&quot;URL&quot;:&quot;https://www.frontiersin.org/article/10.3389/fpls.2019.01316/full&quot;,&quot;issued&quot;:{&quot;date-parts&quot;:[[2019,11,5]]},&quot;page&quot;:&quot;1316&quot;,&quot;volume&quot;:&quot;10&quot;},&quot;isTemporary&quot;:false},{&quot;id&quot;:&quot;c54a7666-a321-3435-99a3-3828f2d1c565&quot;,&quot;itemData&quot;:{&quot;type&quot;:&quot;article-journal&quot;,&quot;id&quot;:&quot;c54a7666-a321-3435-99a3-3828f2d1c565&quot;,&quot;title&quot;:&quot;Light fuels while nitrogen suppresses symbiotic nitrogen fixation hotspots in neotropical canopy gap seedlings&quot;,&quot;author&quot;:[{&quot;family&quot;:&quot;McCulloch&quot;,&quot;given&quot;:&quot;Lindsay A.&quot;,&quot;parse-names&quot;:false,&quot;dropping-particle&quot;:&quot;&quot;,&quot;non-dropping-particle&quot;:&quot;&quot;},{&quot;family&quot;:&quot;Porder&quot;,&quot;given&quot;:&quot;Stephen&quot;,&quot;parse-names&quot;:false,&quot;dropping-particle&quot;:&quot;&quot;,&quot;non-dropping-particle&quot;:&quot;&quot;}],&quot;container-title&quot;:&quot;New Phytologist&quot;,&quot;DOI&quot;:&quot;10.1111/nph.17519&quot;,&quot;ISSN&quot;:&quot;14698137&quot;,&quot;PMID&quot;:&quot;34058025&quot;,&quot;issued&quot;:{&quot;date-parts&quot;:[[2021]]},&quot;page&quot;:&quot;1734-1745&quot;,&quot;abstract&quot;:&quot;Mature neotropical lowland forests have relatively lower symbiotic nitrogen fixation (SNF) rates compared with secondary forests. Canopy gap formation may create transient SNF hotspots in mature forests that increase overall SNF rates in these ecosystems, as canopy gaps are pervasive across the landscape and increasing in frequency. However, what environmental conditions are driving SNF upregulation in canopy gaps is unknown. In a field experiment to test these potential environmental controls on SNF, we grew 540 neotropical nitrogen-fixing legume seedlings (Pentaclethra macroloba, Zygia longifolia, and Stryphnodendron microstachyum) under manipulated light and soil nitrogen availability in canopy gaps and intact forests at La Selva Biological Station, Costa Rica. Seedling biomass, nodule biomass, and SNF (g N seedling−1 h−1) were 4-, 17- and 42-fold higher, respectively, in canopy gaps than in the intact forest. Nitrogen additions decreased SNF, but light had a stronger positive effect. Upregulation of SNF in canopy gaps was driven by increased plant growth and not a disproportionate increased SNF allocation. These data provide evidence that canopy gap SNF hotspots are driven, in part, by light availability, demonstrating a potential driver of SNF spatial heterogeneity. This further suggests that canopy gap dynamics are important for understanding the biogeochemistry of neotropical forests.&quot;,&quot;issue&quot;:&quot;5&quot;,&quot;volume&quot;:&quot;231&quot;,&quot;container-title-short&quot;:&quot;&quot;},&quot;isTemporary&quot;:false},{&quot;id&quot;:&quot;15506838-a31c-38ef-a824-36e70d0295b5&quot;,&quot;itemData&quot;:{&quot;type&quot;:&quot;article-journal&quot;,&quot;id&quot;:&quot;15506838-a31c-38ef-a824-36e70d0295b5&quot;,&quot;title&quot;:&quot;Tree symbioses sustain nitrogen fixation despite excess nitrogen supply&quot;,&quot;author&quot;:[{&quot;family&quot;:&quot;Menge&quot;,&quot;given&quot;:&quot;Duncan N L&quot;,&quot;parse-names&quot;:false,&quot;dropping-particle&quot;:&quot;&quot;,&quot;non-dropping-particle&quot;:&quot;&quot;},{&quot;family&quot;:&quot;Wolf&quot;,&quot;given&quot;:&quot;Amelia A&quot;,&quot;parse-names&quot;:false,&quot;dropping-particle&quot;:&quot;&quot;,&quot;non-dropping-particle&quot;:&quot;&quot;},{&quot;family&quot;:&quot;Funk&quot;,&quot;given&quot;:&quot;Jennifer L&quot;,&quot;parse-names&quot;:false,&quot;dropping-particle&quot;:&quot;&quot;,&quot;non-dropping-particle&quot;:&quot;&quot;},{&quot;family&quot;:&quot;Perakis&quot;,&quot;given&quot;:&quot;Steven S&quot;,&quot;parse-names&quot;:false,&quot;dropping-particle&quot;:&quot;&quot;,&quot;non-dropping-particle&quot;:&quot;&quot;},{&quot;family&quot;:&quot;Akana&quot;,&quot;given&quot;:&quot;Palani R&quot;,&quot;parse-names&quot;:false,&quot;dropping-particle&quot;:&quot;&quot;,&quot;non-dropping-particle&quot;:&quot;&quot;},{&quot;family&quot;:&quot;Arkebauer&quot;,&quot;given&quot;:&quot;Rachel&quot;,&quot;parse-names&quot;:false,&quot;dropping-particle&quot;:&quot;&quot;,&quot;non-dropping-particle&quot;:&quot;&quot;},{&quot;family&quot;:&quot;Bytnerowicz&quot;,&quot;given&quot;:&quot;Thomas A&quot;,&quot;parse-names&quot;:false,&quot;dropping-particle&quot;:&quot;&quot;,&quot;non-dropping-particle&quot;:&quot;&quot;},{&quot;family&quot;:&quot;Carreras Pereira&quot;,&quot;given&quot;:&quot;K A&quot;,&quot;parse-names&quot;:false,&quot;dropping-particle&quot;:&quot;&quot;,&quot;non-dropping-particle&quot;:&quot;&quot;},{&quot;family&quot;:&quot;Huddell&quot;,&quot;given&quot;:&quot;Alexandra M&quot;,&quot;parse-names&quot;:false,&quot;dropping-particle&quot;:&quot;&quot;,&quot;non-dropping-particle&quot;:&quot;&quot;},{&quot;family&quot;:&quot;Kou-Giesbrecht&quot;,&quot;given&quot;:&quot;Sian&quot;,&quot;parse-names&quot;:false,&quot;dropping-particle&quot;:&quot;&quot;,&quot;non-dropping-particle&quot;:&quot;&quot;},{&quot;family&quot;:&quot;Ortiz&quot;,&quot;given&quot;:&quot;Sarah K&quot;,&quot;parse-names&quot;:false,&quot;dropping-particle&quot;:&quot;&quot;,&quot;non-dropping-particle&quot;:&quot;&quot;}],&quot;container-title&quot;:&quot;Ecological Monographs&quot;,&quot;container-title-short&quot;:&quot;Ecol Monogr&quot;,&quot;DOI&quot;:&quot;10.1002/ecm.1562&quot;,&quot;ISSN&quot;:&quot;15577015&quot;,&quot;issued&quot;:{&quot;date-parts&quot;:[[2023]]},&quot;page&quot;:&quot;1-27&quot;,&quot;abstract&quot;:&quot;Symbiotic nitrogen fixation (SNF) is a key ecological process whose impact depends on the strategy of SNF regulation—the degree to which rates of SNF change in response to limitation by N versus other resources. SNF that is obligate or exhibits incomplete downregulation can result in excess N fixation, whereas a facultative SNF strategy does not. We hypothesized that tree-based SNF strategies differed by latitude (tropical vs. temperate) and symbiotic type (actinorhizal vs. rhizobial). Specifically, we expected tropical rhizobial symbioses to display strongly facultative SNF as an explanation of their success in low-latitude forests. In this study we used 15N isotope dilution field experiments in New York, Oregon, and Hawaii to determine SNF strategies in six N-fixing tree symbioses. Nitrogen fertilization with +10 and +15 g N m−2 year−1 for 4–5 years alleviated N limitation in all taxa, paving the way to determine SNF strategies. Contrary to our hypothesis, all six of the symbioses we studied sustained SNF even at high N. Robinia pseudoacacia (temperate rhizobial) fixed 91% of its N (%Ndfa) in controls, compared to 64% and 59% in the +10 and +15 g N m−2 year−1 treatments. For Alnus rubra (temperate actinorhizal), %Ndfa was 95%, 70%, and 60%. For the tropical species, %Ndfa was 86%, 80%, and 82% for Gliricidia sepium (rhizobial); 79%, 69%, and 67% for Casuarina equisetifolia (actinorhizal); 91%, 42%, and 67% for Acacia koa (rhizobial); and 60%, 51%, and 19% for Morella faya (actinorhizal). Fertilization with phosphorus did not stimulate tree growth or SNF. These results suggest that the latitudinal abundance distribution of N-fixing trees is not caused by a shift in SNF strategy. They also help explain the excess N in many forests where N fixers are common.&quot;,&quot;issue&quot;:&quot;2&quot;,&quot;volume&quot;:&quot;93&quot;},&quot;isTemporary&quot;:false},{&quot;id&quot;:&quot;633dae19-edb0-382e-8f8a-f02732f1d004&quot;,&quot;itemData&quot;:{&quot;type&quot;:&quot;article-journal&quot;,&quot;id&quot;:&quot;633dae19-edb0-382e-8f8a-f02732f1d004&quot;,&quot;title&quot;:&quot;Nitrogen fixation responds to soil nitrogen at low but not high light in two invasive understory species&quot;,&quot;author&quot;:[{&quot;family&quot;:&quot;Schmidt&quot;,&quot;given&quot;:&quot;Colleen B.&quot;,&quot;parse-names&quot;:false,&quot;dropping-particle&quot;:&quot;&quot;,&quot;non-dropping-particle&quot;:&quot;&quot;},{&quot;family&quot;:&quot;Funk&quot;,&quot;given&quot;:&quot;Jennifer L.&quot;,&quot;parse-names&quot;:false,&quot;dropping-particle&quot;:&quot;&quot;,&quot;non-dropping-particle&quot;:&quot;&quot;},{&quot;family&quot;:&quot;Wolf&quot;,&quot;given&quot;:&quot;Amelia A.&quot;,&quot;parse-names&quot;:false,&quot;dropping-particle&quot;:&quot;&quot;,&quot;non-dropping-particle&quot;:&quot;&quot;},{&quot;family&quot;:&quot;Akana&quot;,&quot;given&quot;:&quot;Palani R.&quot;,&quot;parse-names&quot;:false,&quot;dropping-particle&quot;:&quot;&quot;,&quot;non-dropping-particle&quot;:&quot;&quot;},{&quot;family&quot;:&quot;Palmer&quot;,&quot;given&quot;:&quot;Matthew I.&quot;,&quot;parse-names&quot;:false,&quot;dropping-particle&quot;:&quot;&quot;,&quot;non-dropping-particle&quot;:&quot;&quot;},{&quot;family&quot;:&quot;Menge&quot;,&quot;given&quot;:&quot;Duncan N.L.&quot;,&quot;parse-names&quot;:false,&quot;dropping-particle&quot;:&quot;&quot;,&quot;non-dropping-particle&quot;:&quot;&quot;}],&quot;container-title&quot;:&quot;Journal of Ecology&quot;,&quot;DOI&quot;:&quot;10.1111/1365-2745.14071&quot;,&quot;ISSN&quot;:&quot;13652745&quot;,&quot;issued&quot;:{&quot;date-parts&quot;:[[2023]]},&quot;page&quot;:&quot;915-926&quot;,&quot;abstract&quot;:&quot;Light and soil nitrogen availability can be strong controls of plant nitrogen (N) fixation, but data on how understory N-fixing plants respond to these drivers are limited despite their important role in ecosystem N cycling. Furthermore, ecosystem N cycling can be altered by the introduction of species with nutrient use patterns that differ from natives. We assessed how N fixation of two exotic, understory species responded to varying light and soil N environments. We sampled leaf tissue from Mimosa pudica L., Desmodium triflorum (L.) DC., and a nonfixing reference plant (Axonopus) growing in control and two N fertilization treatments under either N-fixing or non-N-fixing trees, which may alter local soil nutrient cycling, across a range of light conditions. We measured N fixation with 15N isotope dilution, and ensured that N-fixing neighbour trees were in fact fixing N. All understory plants were wild-growing species not native to the study location. Desmodium and Mimosa acquired 82.6% and 71.6% of their nitrogen from fixation (%Ndfa) in the control, compared to 66.8% and 58.1% in the +10 g N m−2 year−1 treatment and 73.1% and 64.7% in the +15 g N m−2 year−1 treatment. These subtle %Ndfa differences across fertilization treatments were more apparent at low light availability and disappeared at high light availability. The amount of N fixed by neighbouring trees did not influence %Ndfa in the understory species. Synthesis. Our study shows some differences in N fixation across different nutrient environments at low light for two N-fixing species, though the changes were small, and both species derived most of their N from fixation. These findings imply that introduced N-fixing species could exacerbate ecosystem N enrichment, particularly under high soil N conditions.&quot;,&quot;issue&quot;:&quot;October 2022&quot;,&quot;container-title-short&quot;:&quot;&quot;},&quot;isTemporary&quot;:false}]},{&quot;citationID&quot;:&quot;MENDELEY_CITATION_0ac60e5e-a666-4532-b354-7ed5ab291bbd&quot;,&quot;properties&quot;:{&quot;noteIndex&quot;:0},&quot;isEdited&quot;:false,&quot;manualOverride&quot;:{&quot;isManuallyOverridden&quot;:false,&quot;citeprocText&quot;:&quot;(Menge &lt;i&gt;et al.&lt;/i&gt; 2023)&quot;,&quot;manualOverrideText&quot;:&quot;&quot;},&quot;citationTag&quot;:&quot;MENDELEY_CITATION_v3_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&quot;,&quot;citationItems&quot;:[{&quot;id&quot;:&quot;15506838-a31c-38ef-a824-36e70d0295b5&quot;,&quot;itemData&quot;:{&quot;type&quot;:&quot;article-journal&quot;,&quot;id&quot;:&quot;15506838-a31c-38ef-a824-36e70d0295b5&quot;,&quot;title&quot;:&quot;Tree symbioses sustain nitrogen fixation despite excess nitrogen supply&quot;,&quot;author&quot;:[{&quot;family&quot;:&quot;Menge&quot;,&quot;given&quot;:&quot;Duncan N L&quot;,&quot;parse-names&quot;:false,&quot;dropping-particle&quot;:&quot;&quot;,&quot;non-dropping-particle&quot;:&quot;&quot;},{&quot;family&quot;:&quot;Wolf&quot;,&quot;given&quot;:&quot;Amelia A&quot;,&quot;parse-names&quot;:false,&quot;dropping-particle&quot;:&quot;&quot;,&quot;non-dropping-particle&quot;:&quot;&quot;},{&quot;family&quot;:&quot;Funk&quot;,&quot;given&quot;:&quot;Jennifer L&quot;,&quot;parse-names&quot;:false,&quot;dropping-particle&quot;:&quot;&quot;,&quot;non-dropping-particle&quot;:&quot;&quot;},{&quot;family&quot;:&quot;Perakis&quot;,&quot;given&quot;:&quot;Steven S&quot;,&quot;parse-names&quot;:false,&quot;dropping-particle&quot;:&quot;&quot;,&quot;non-dropping-particle&quot;:&quot;&quot;},{&quot;family&quot;:&quot;Akana&quot;,&quot;given&quot;:&quot;Palani R&quot;,&quot;parse-names&quot;:false,&quot;dropping-particle&quot;:&quot;&quot;,&quot;non-dropping-particle&quot;:&quot;&quot;},{&quot;family&quot;:&quot;Arkebauer&quot;,&quot;given&quot;:&quot;Rachel&quot;,&quot;parse-names&quot;:false,&quot;dropping-particle&quot;:&quot;&quot;,&quot;non-dropping-particle&quot;:&quot;&quot;},{&quot;family&quot;:&quot;Bytnerowicz&quot;,&quot;given&quot;:&quot;Thomas A&quot;,&quot;parse-names&quot;:false,&quot;dropping-particle&quot;:&quot;&quot;,&quot;non-dropping-particle&quot;:&quot;&quot;},{&quot;family&quot;:&quot;Carreras Pereira&quot;,&quot;given&quot;:&quot;K A&quot;,&quot;parse-names&quot;:false,&quot;dropping-particle&quot;:&quot;&quot;,&quot;non-dropping-particle&quot;:&quot;&quot;},{&quot;family&quot;:&quot;Huddell&quot;,&quot;given&quot;:&quot;Alexandra M&quot;,&quot;parse-names&quot;:false,&quot;dropping-particle&quot;:&quot;&quot;,&quot;non-dropping-particle&quot;:&quot;&quot;},{&quot;family&quot;:&quot;Kou-Giesbrecht&quot;,&quot;given&quot;:&quot;Sian&quot;,&quot;parse-names&quot;:false,&quot;dropping-particle&quot;:&quot;&quot;,&quot;non-dropping-particle&quot;:&quot;&quot;},{&quot;family&quot;:&quot;Ortiz&quot;,&quot;given&quot;:&quot;Sarah K&quot;,&quot;parse-names&quot;:false,&quot;dropping-particle&quot;:&quot;&quot;,&quot;non-dropping-particle&quot;:&quot;&quot;}],&quot;container-title&quot;:&quot;Ecological Monographs&quot;,&quot;container-title-short&quot;:&quot;Ecol Monogr&quot;,&quot;DOI&quot;:&quot;10.1002/ecm.1562&quot;,&quot;ISSN&quot;:&quot;15577015&quot;,&quot;issued&quot;:{&quot;date-parts&quot;:[[2023]]},&quot;page&quot;:&quot;1-27&quot;,&quot;abstract&quot;:&quot;Symbiotic nitrogen fixation (SNF) is a key ecological process whose impact depends on the strategy of SNF regulation—the degree to which rates of SNF change in response to limitation by N versus other resources. SNF that is obligate or exhibits incomplete downregulation can result in excess N fixation, whereas a facultative SNF strategy does not. We hypothesized that tree-based SNF strategies differed by latitude (tropical vs. temperate) and symbiotic type (actinorhizal vs. rhizobial). Specifically, we expected tropical rhizobial symbioses to display strongly facultative SNF as an explanation of their success in low-latitude forests. In this study we used 15N isotope dilution field experiments in New York, Oregon, and Hawaii to determine SNF strategies in six N-fixing tree symbioses. Nitrogen fertilization with +10 and +15 g N m−2 year−1 for 4–5 years alleviated N limitation in all taxa, paving the way to determine SNF strategies. Contrary to our hypothesis, all six of the symbioses we studied sustained SNF even at high N. Robinia pseudoacacia (temperate rhizobial) fixed 91% of its N (%Ndfa) in controls, compared to 64% and 59% in the +10 and +15 g N m−2 year−1 treatments. For Alnus rubra (temperate actinorhizal), %Ndfa was 95%, 70%, and 60%. For the tropical species, %Ndfa was 86%, 80%, and 82% for Gliricidia sepium (rhizobial); 79%, 69%, and 67% for Casuarina equisetifolia (actinorhizal); 91%, 42%, and 67% for Acacia koa (rhizobial); and 60%, 51%, and 19% for Morella faya (actinorhizal). Fertilization with phosphorus did not stimulate tree growth or SNF. These results suggest that the latitudinal abundance distribution of N-fixing trees is not caused by a shift in SNF strategy. They also help explain the excess N in many forests where N fixers are common.&quot;,&quot;issue&quot;:&quot;2&quot;,&quot;volume&quot;:&quot;93&quot;},&quot;isTemporary&quot;:false}]},{&quot;citationID&quot;:&quot;MENDELEY_CITATION_1d3181d5-60dc-4003-92b3-af0bdab45626&quot;,&quot;properties&quot;:{&quot;noteIndex&quot;:0},&quot;isEdited&quot;:false,&quot;manualOverride&quot;:{&quot;isManuallyOverridden&quot;:false,&quot;citeprocText&quot;:&quot;(Bloom &lt;i&gt;et al.&lt;/i&gt; 1985; Rastetter &lt;i&gt;et al.&lt;/i&gt; 2001)&quot;,&quot;manualOverrideText&quot;:&quot;&quot;},&quot;citationTag&quot;:&quot;MENDELEY_CITATION_v3_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&quot;,&quot;citationItems&quot;:[{&quot;id&quot;:&quot;2b0cc426-7d22-353e-8b0c-bdc3f4b55161&quot;,&quot;itemData&quot;:{&quot;type&quot;:&quot;article-journal&quot;,&quot;id&quot;:&quot;2b0cc426-7d22-353e-8b0c-bdc3f4b55161&quot;,&quot;title&quot;:&quot;Resource optimization and symbiotic nitrogen fixation&quot;,&quot;author&quot;:[{&quot;family&quot;:&quot;Rastetter&quot;,&quot;given&quot;:&quot;E B&quot;,&quot;parse-names&quot;:false,&quot;dropping-particle&quot;:&quot;&quot;,&quot;non-dropping-particle&quot;:&quot;&quot;},{&quot;family&quot;:&quot;Vitousek&quot;,&quot;given&quot;:&quot;Peter M&quot;,&quot;parse-names&quot;:false,&quot;dropping-particle&quot;:&quot;&quot;,&quot;non-dropping-particle&quot;:&quot;&quot;},{&quot;family&quot;:&quot;Field&quot;,&quot;given&quot;:&quot;Christopher B&quot;,&quot;parse-names&quot;:false,&quot;dropping-particle&quot;:&quot;&quot;,&quot;non-dropping-particle&quot;:&quot;&quot;},{&quot;family&quot;:&quot;Shaver&quot;,&quot;given&quot;:&quot;G R&quot;,&quot;parse-names&quot;:false,&quot;dropping-particle&quot;:&quot;&quot;,&quot;non-dropping-particle&quot;:&quot;&quot;},{&quot;family&quot;:&quot;Herbert&quot;,&quot;given&quot;:&quot;D&quot;,&quot;parse-names&quot;:false,&quot;dropping-particle&quot;:&quot;&quot;,&quot;non-dropping-particle&quot;:&quot;&quot;},{&quot;family&quot;:&quot;Ågren&quot;,&quot;given&quot;:&quot;Göran I&quot;,&quot;parse-names&quot;:false,&quot;dropping-particle&quot;:&quot;&quot;,&quot;non-dropping-particle&quot;:&quot;&quot;}],&quot;container-title&quot;:&quot;Ecosystems&quot;,&quot;DOI&quot;:&quot;10.1007/s10021-001-0018-z&quot;,&quot;ISSN&quot;:&quot;1432-9840&quot;,&quot;URL&quot;:&quot;http://link.springer.com/10.1007/s10021-001-0018-z&quot;,&quot;issued&quot;:{&quot;date-parts&quot;:[[2001,7,1]]},&quot;page&quot;:&quot;369-388&quot;,&quot;issue&quot;:&quot;4&quot;,&quot;volume&quot;:&quot;4&quot;,&quot;container-title-short&quot;:&quot;&quot;},&quot;isTemporary&quot;:false},{&quot;id&quot;:&quot;d608b414-1b28-34eb-b4af-ff481cb0a7c1&quot;,&quot;itemData&quot;:{&quot;type&quot;:&quot;article-journal&quot;,&quot;id&quot;:&quot;d608b414-1b28-34eb-b4af-ff481cb0a7c1&quot;,&quot;title&quot;:&quot;Resource Limitation in Plants-An Economic Analogy&quot;,&quot;author&quot;:[{&quot;family&quot;:&quot;Bloom&quot;,&quot;given&quot;:&quot;Arnold J&quot;,&quot;parse-names&quot;:false,&quot;dropping-particle&quot;:&quot;&quot;,&quot;non-dropping-particle&quot;:&quot;&quot;},{&quot;family&quot;:&quot;Chapin&quot;,&quot;given&quot;:&quot;F Stuart&quot;,&quot;parse-names&quot;:false,&quot;dropping-particle&quot;:&quot;&quot;,&quot;non-dropping-particle&quot;:&quot;&quot;},{&quot;family&quot;:&quot;Mooney&quot;,&quot;given&quot;:&quot;Harold A&quot;,&quot;parse-names&quot;:false,&quot;dropping-particle&quot;:&quot;&quot;,&quot;non-dropping-particle&quot;:&quot;&quot;}],&quot;container-title&quot;:&quot;Annual Review of Ecology and Systematics&quot;,&quot;container-title-short&quot;:&quot;Annu Rev Ecol Syst&quot;,&quot;DOI&quot;:&quot;10.1146/annurev.es.16.110185.002051&quot;,&quot;ISSN&quot;:&quot;0066-4162&quot;,&quot;URL&quot;:&quot;https://www.annualreviews.org/doi/10.1146/annurev.es.16.110185.002051&quot;,&quot;issued&quot;:{&quot;date-parts&quot;:[[1985,11]]},&quot;page&quot;:&quot;363-392&quot;,&quot;issue&quot;:&quot;1&quot;,&quot;volume&quot;:&quot;16&quot;},&quot;isTemporary&quot;:false}]},{&quot;citationID&quot;:&quot;MENDELEY_CITATION_acc9196e-5c93-4094-b700-0acb7f5d129f&quot;,&quot;properties&quot;:{&quot;noteIndex&quot;:0},&quot;isEdited&quot;:false,&quot;manualOverride&quot;:{&quot;isManuallyOverridden&quot;:false,&quot;citeprocText&quot;:&quot;(Fisher &lt;i&gt;et al.&lt;/i&gt; 2010; Brzostek &lt;i&gt;et al.&lt;/i&gt; 2014; Perkowski &lt;i&gt;et al.&lt;/i&gt; 2021)&quot;,&quot;manualOverrideText&quot;:&quot;&quot;},&quot;citationTag&quot;:&quot;MENDELEY_CITATION_v3_eyJjaXRhdGlvbklEIjoiTUVOREVMRVlfQ0lUQVRJT05fYWNjOTE5NmUtNWM5My00MDk0LWI3MDAtMGFjYjdmNWQxMjlmIiwicHJvcGVydGllcyI6eyJub3RlSW5kZXgiOjB9LCJpc0VkaXRlZCI6ZmFsc2UsIm1hbnVhbE92ZXJyaWRlIjp7ImlzTWFudWFsbHlPdmVycmlkZGVuIjpmYWxzZSwiY2l0ZXByb2NUZXh0IjoiKEZpc2hlciA8aT5ldCBhbC48L2k+IDIwMTA7IEJyem9zdGVrIDxpPmV0IGFsLjwvaT4gMjAxNDsgUGVya293c2tpIDxpPmV0IGFsLjwvaT4gMjAyMS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VUkwiOiJodHRwczovL2FjYWRlbWljLm91cC5jb20vanhiL2FydGljbGUvNzIvMTUvNTc2Ni82Mjk2NDgw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&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65db5a72-d104-3933-9e7f-bddd8586da38&quot;,&quot;itemData&quot;:{&quot;type&quot;:&quot;article-journal&quot;,&quot;id&quot;:&quot;65db5a72-d104-3933-9e7f-bddd8586da38&quot;,&quot;title&quot;:&quot;Modeling the carbon cost of plant nitrogen acquisition: Mycorrhizal trade-offs and multipath resistance uptake improve predictions of retranslocation&quot;,&quot;author&quot;:[{&quot;family&quot;:&quot;Brzostek&quot;,&quot;given&quot;:&quot;Edward R&quot;,&quot;parse-names&quot;:false,&quot;dropping-particle&quot;:&quot;&quot;,&quot;non-dropping-particle&quot;:&quot;&quot;},{&quot;family&quot;:&quot;Fisher&quot;,&quot;given&quot;:&quot;Joshua B&quot;,&quot;parse-names&quot;:false,&quot;dropping-particle&quot;:&quot;&quot;,&quot;non-dropping-particle&quot;:&quot;&quot;},{&quot;family&quot;:&quot;Phillips&quot;,&quot;given&quot;:&quot;Richard P&quot;,&quot;parse-names&quot;:false,&quot;dropping-particle&quot;:&quot;&quot;,&quot;non-dropping-particle&quot;:&quot;&quot;}],&quot;container-title&quot;:&quot;Journal of Geophysical Research: Biogeosciences&quot;,&quot;container-title-short&quot;:&quot;J Geophys Res Biogeosci&quot;,&quot;DOI&quot;:&quot;10.1002/2014JG002660.Received&quot;,&quot;URL&quot;:&quot;https://dl.acm.org/citation.cfm?id=1937058&quot;,&quot;issued&quot;:{&quot;date-parts&quot;:[[2014]]},&quot;page&quot;:&quot;1684-1697&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volume&quot;:&quot;119&quot;},&quot;isTemporary&quot;:false},{&quot;id&quot;:&quot;75940fd8-2417-3041-aa8b-ec8dece806e1&quot;,&quot;itemData&quot;:{&quot;type&quot;:&quot;article-journal&quot;,&quot;id&quot;:&quot;75940fd8-2417-3041-aa8b-ec8dece806e1&quot;,&quot;title&quot;:&quot;Carbon cost of plant nitrogen acquisition: A mechanistic, globally applicable model of plant nitrogen uptake, retranslocation, and fixation&quot;,&quot;author&quot;:[{&quot;family&quot;:&quot;Fisher&quot;,&quot;given&quot;:&quot;Joshua B&quot;,&quot;parse-names&quot;:false,&quot;dropping-particle&quot;:&quot;&quot;,&quot;non-dropping-particle&quot;:&quot;&quot;},{&quot;family&quot;:&quot;Sitch&quot;,&quot;given&quot;:&quot;S&quot;,&quot;parse-names&quot;:false,&quot;dropping-particle&quot;:&quot;&quot;,&quot;non-dropping-particle&quot;:&quot;&quot;},{&quot;family&quot;:&quot;Malhi&quot;,&quot;given&quot;:&quot;Yadvinder&quot;,&quot;parse-names&quot;:false,&quot;dropping-particle&quot;:&quot;&quot;,&quot;non-dropping-particle&quot;:&quot;&quot;},{&quot;family&quot;:&quot;Fisher&quot;,&quot;given&quot;:&quot;Rosie A&quot;,&quot;parse-names&quot;:false,&quot;dropping-particle&quot;:&quot;&quot;,&quot;non-dropping-particle&quot;:&quot;&quot;},{&quot;family&quot;:&quot;Huntingford&quot;,&quot;given&quot;:&quot;Chris&quot;,&quot;parse-names&quot;:false,&quot;dropping-particle&quot;:&quot;&quot;,&quot;non-dropping-particle&quot;:&quot;&quot;},{&quot;family&quot;:&quot;Tan&quot;,&quot;given&quot;:&quot;S-Y&quot;,&quot;parse-names&quot;:false,&quot;dropping-particle&quot;:&quot;&quot;,&quot;non-dropping-particle&quot;:&quot;&quot;}],&quot;container-title&quot;:&quot;Global Biogeochemical Cycles&quot;,&quot;container-title-short&quot;:&quot;Global Biogeochem Cycles&quot;,&quot;DOI&quot;:&quot;10.1029/2009gb003621&quot;,&quot;issued&quot;:{&quot;date-parts&quot;:[[2010]]},&quot;page&quot;:&quot;1-17&quot;,&quot;abstract&quot;:&quot;Nitrogen (N) generally limits plant growth and controls biosphere responses to climate change. We introduce a new mathematical model of plant N acquisition, called Fixation and Uptake of Nitrogen (FUN), based on active and passive soil N uptake, leaf N retranslocation, and biological N fixation. This model is unified under the theoretical framework of carbon (C) cost economics, or resource optimization. FUN specifies C allocated to N acquisition as well as remaining C for growth, or N-limitation to growth. We test the model with data from a wide range of sites (observed versus predicted N uptake r2 is 0.89, and RMSE is 0.003 kg N m−2·yr−1). Four model tests are performed: (1) fixers versus nonfixers under primary succession; (2) response to N fertilization; (3) response to CO2 fertilization; and (4) changes in vegetation C from potential soil N trajectories for five DGVMs (HYLAND, LPJ, ORCHIDEE, SDGVM, and TRIFFID) under four IPCC scenarios. Nonfixers surpass the productivity of fixers after ∼150–180 years in this scenario. FUN replicates the N uptake response in the experimental N fertilization from a modeled N fertilization. However, FUN cannot replicate the N uptake response in the experimental CO2 fertilization from a modeled CO2 fertilization; nonetheless, the correct response is obtained when differences in root biomass are included. Finally, N-limitation decreases biomass by 50 Pg C on average globally for the DGVMs. We propose this model as being suitable for inclusion in the new generation of Earth system models that aim to describe the global N cycle.&quot;,&quot;issue&quot;:&quot;1&quot;,&quot;volume&quot;:&quot;24&quot;},&quot;isTemporary&quot;:false}]},{&quot;citationID&quot;:&quot;MENDELEY_CITATION_68fa0586-5eb8-498e-8992-d835c09145af&quot;,&quot;properties&quot;:{&quot;noteIndex&quot;:0},&quot;isEdited&quot;:false,&quot;manualOverride&quot;:{&quot;citeprocText&quot;:&quot;(Scouten and Beuchat 2002; Montville and Schaffner 2004)&quot;,&quot;isManuallyOverridden&quot;:false,&quot;manualOverrideText&quot;:&quot;&quot;},&quot;citationTag&quot;:&quot;MENDELEY_CITATION_v3_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&quot;,&quot;citationItems&quot;:[{&quot;id&quot;:&quot;600c4c4f-99f2-5d4d-b101-35ee124b56f3&quot;,&quot;itemData&quot;:{&quot;DOI&quot;:&quot;10.4315/0362-028X-67.4.758&quot;,&quot;ISSN&quot;:&quot;0362028X&quot;,&quot;PMID&quot;:&quot;15083728&quot;,&quot;abstract&quot;:&quot;Consumption of raw sprouts has caused many foodborne illness outbreaks in the last decade, and most outbreaks have been linked to contaminated seeds. Many seed sanitization treatments have been studied as a means to reduce the risk of illness associated with sprouts. Published data on seed sanitization were analyzed collectively to identify factors that influenced the efficacy of seed sanitization and to determine the variability associated with various sanitization processes. Temperature and duration of the sanitization treatment were found to produce a negligible effect on log microbial reductions. Salmonella, Escherichia coli O157:H7, and total aerobic microorganisms were all inactivated at similar rates. Data were fit to triangular or uniform distributions for 16 different chemical treatments. Among the most effective treatments were 8% hydrogen peroxide (uniform distribution [2.5, 4.5]), 20,000 ppm of chlorine (triangular distribution [1, 2.5, 6.5]), and 1% Ca(OH) 2 (triangular distribution [0.5, 4, 5]). Chemical treatments where more published data were available showed more variability.&quot;,&quot;author&quot;:[{&quot;dropping-particle&quot;:&quot;&quot;,&quot;family&quot;:&quot;Montville&quot;,&quot;given&quot;:&quot;Rebecca&quot;,&quot;non-dropping-particle&quot;:&quot;&quot;,&quot;parse-names&quot;:false,&quot;suffix&quot;:&quot;&quot;},{&quot;dropping-particle&quot;:&quot;&quot;,&quot;family&quot;:&quot;Schaffner&quot;,&quot;given&quot;:&quot;Donald W.&quot;,&quot;non-dropping-particle&quot;:&quot;&quot;,&quot;parse-names&quot;:false,&quot;suffix&quot;:&quot;&quot;}],&quot;container-title&quot;:&quot;Journal of Food Protection&quot;,&quot;id&quot;:&quot;600c4c4f-99f2-5d4d-b101-35ee124b56f3&quot;,&quot;issue&quot;:&quot;4&quot;,&quot;issued&quot;:{&quot;date-parts&quot;:[[&quot;2004&quot;]]},&quot;page&quot;:&quot;758-765&quot;,&quot;publisher&quot;:&quot;Elsevier Masson SAS&quot;,&quot;title&quot;:&quot;Analysis of published sprout seed sanitization studies shows treatments are highly variable&quot;,&quot;type&quot;:&quot;article-journal&quot;,&quot;volume&quot;:&quot;67&quot;,&quot;container-title-short&quot;:&quot;J Food Prot&quot;},&quot;uris&quot;:[&quot;http://www.mendeley.com/documents/?uuid=3465481c-eb1d-49a3-8e4b-b87f26e868f3&quot;],&quot;isTemporary&quot;:false,&quot;legacyDesktopId&quot;:&quot;3465481c-eb1d-49a3-8e4b-b87f26e868f3&quot;},{&quot;id&quot;:&quot;c6c79e0a-7cda-51cd-a3cb-76b3597faf60&quot;,&quot;itemData&quot;:{&quot;DOI&quot;:&quot;10.1046/j.1365-2672.2002.01571.x&quot;,&quot;ISSN&quot;:&quot;13645072&quot;,&quot;PMID&quot;:&quot;11966907&quot;,&quot;abstract&quot;:&quot;Aims: To determine the effectiveness of combined treatments with chemicals, heat and ultrasound in killing or removing Salmonella and Escherichia coli O157:H7 on alfalfa seeds intended for sprout production. Methods and Results: Alfalfa seeds inoculated with Salmonella or E. coli O157:H7 were treated with ultrasound (38.5-40.5 kHz) in solutions containing 1% Ca(OH)2, 1% Tween 80, 1% Ca(OH)2 plus 1% Tween 80, 160 μg ml-1 Tsunami® 200 and 0.5% Fit® at 23 and 55°C for 2 and 5 min. Highest reductions were in chemical solutions at 55°C, but seed viability was also reduced compared with treatment at 23°C. Inactivation of Salmonella and E. coli O157:H7 was generally enhanced by simultaneous treatments with ultrasound, chemicals and heat. Conclusions: Ultrasound treatment, in combination with chemicals and heat, had a modest enhancing effect on the effectiveness of chemicals in killing or removing pathogens on alfalfa seeds. Overall, treatment with 1% Ca(OH)2 was most effective in killing Salmonella and E. coli O157:H7. Significance and Impact of the Study:)1 The use of 1% Ca(OH)2 instead of 20 000 μg ml-1 chlorine, which is currently recommended as a sanitizer for seeds intended for sprout production in the US, should be considered. Ultrasound treatment of alfalfa seeds containing Salmonella or E. coli O157:H7, in combination with chemical treatment, contributes to achieving greater reductions in populations of these pathogens, thereby reducing the risk of contamination and the presence of pathogens in sprouts produced from these seeds.&quot;,&quot;author&quot;:[{&quot;dropping-particle&quot;:&quot;&quot;,&quot;family&quot;:&quot;Scouten&quot;,&quot;given&quot;:&quot;A. J.&quot;,&quot;non-dropping-particle&quot;:&quot;&quot;,&quot;parse-names&quot;:false,&quot;suffix&quot;:&quot;&quot;},{&quot;dropping-particle&quot;:&quot;&quot;,&quot;family&quot;:&quot;Beuchat&quot;,&quot;given&quot;:&quot;L. R.&quot;,&quot;non-dropping-particle&quot;:&quot;&quot;,&quot;parse-names&quot;:false,&quot;suffix&quot;:&quot;&quot;}],&quot;container-title&quot;:&quot;Journal of Applied Microbiology&quot;,&quot;id&quot;:&quot;c6c79e0a-7cda-51cd-a3cb-76b3597faf60&quot;,&quot;issue&quot;:&quot;4&quot;,&quot;issued&quot;:{&quot;date-parts&quot;:[[&quot;2002&quot;]]},&quot;page&quot;:&quot;668-674&quot;,&quot;title&quot;:&quot;Combined effects of chemical, heat and ultrasound treatments to kill Salmonella and Escherichia coli O157:H7 on alfalfa seeds&quot;,&quot;type&quot;:&quot;article-journal&quot;,&quot;volume&quot;:&quot;92&quot;,&quot;container-title-short&quot;:&quot;J Appl Microbiol&quot;},&quot;uris&quot;:[&quot;http://www.mendeley.com/documents/?uuid=92fcb94b-ab67-4230-ad72-c2cc7888f3b3&quot;],&quot;isTemporary&quot;:false,&quot;legacyDesktopId&quot;:&quot;92fcb94b-ab67-4230-ad72-c2cc7888f3b3&quot;}]},{&quot;citationID&quot;:&quot;MENDELEY_CITATION_53ea0759-a73e-4cd2-b217-30db36c64ed3&quot;,&quot;properties&quot;:{&quot;noteIndex&quot;:0},&quot;isEdited&quot;:false,&quot;manualOverride&quot;:{&quot;citeprocText&quot;:&quot;(Hoagland and Arnon 1950)&quot;,&quot;isManuallyOverridden&quot;:false,&quot;manualOverrideText&quot;:&quot;&quot;},&quot;citationTag&quot;:&quot;MENDELEY_CITATION_v3_eyJjaXRhdGlvbklEIjoiTUVOREVMRVlfQ0lUQVRJT05fNTNlYTA3NTktYTczZS00Y2QyLWIyMTctMzBkYjM2YzY0ZWQzIiwicHJvcGVydGllcyI6eyJub3RlSW5kZXgiOjB9LCJpc0VkaXRlZCI6ZmFsc2UsIm1hbnVhbE92ZXJyaWRlIjp7ImNpdGVwcm9jVGV4dCI6IihIb2FnbGFuZCBhbmQgQXJub24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93a1b405-0eb9-4143-94cb-5aa069de4aa4&quot;,&quot;properties&quot;:{&quot;noteIndex&quot;:0},&quot;isEdited&quot;:false,&quot;manualOverride&quot;:{&quot;citeprocText&quot;:&quot;(Poorter &lt;i&gt;et al.&lt;/i&gt; 2012)&quot;,&quot;isManuallyOverridden&quot;:true,&quot;manualOverrideText&quot;:&quot;Poorter et al., 2012)&quot;},&quot;citationTag&quot;:&quot;MENDELEY_CITATION_v3_eyJjaXRhdGlvbklEIjoiTUVOREVMRVlfQ0lUQVRJT05fOTNhMWI0MDUtMGViOS00MTQzLTk0Y2ItNWFhMDY5ZGU0YWE0IiwicHJvcGVydGllcyI6eyJub3RlSW5kZXgiOjB9LCJpc0VkaXRlZCI6ZmFsc2UsIm1hbnVhbE92ZXJyaWRlIjp7ImNpdGVwcm9jVGV4dCI6IihQb29ydGVyIDxpPmV0IGFsLjwvaT4gMjAxMikiLCJpc01hbnVhbGx5T3ZlcnJpZGRlbiI6dHJ1ZSwibWFudWFsT3ZlcnJpZGVUZXh0IjoiUG9vcnRlciBldCBhbC4sI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45871935-fee6-4781-a163-21bc76eda92c&quot;,&quot;properties&quot;:{&quot;noteIndex&quot;:0},&quot;isEdited&quot;:false,&quot;manualOverride&quot;:{&quot;citeprocText&quot;:&quot;(Bates &lt;i&gt;et al.&lt;/i&gt; 2015)&quot;,&quot;isManuallyOverridden&quot;:false,&quot;manualOverrideText&quot;:&quot;&quot;},&quot;citationTag&quot;:&quot;MENDELEY_CITATION_v3_eyJjaXRhdGlvbklEIjoiTUVOREVMRVlfQ0lUQVRJT05fNDU4NzE5MzUtZmVlNi00NzgxLWExNjMtMjFiYzc2ZWRhOTJjIiwicHJvcGVydGllcyI6eyJub3RlSW5kZXgiOjB9LCJpc0VkaXRlZCI6ZmFsc2UsIm1hbnVhbE92ZXJyaWRlIjp7ImNpdGVwcm9jVGV4dCI6IihCYXRlcyA8aT5ldCBhbC48L2k+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cde38313-0232-4765-9190-f0a8da03809f&quot;,&quot;properties&quot;:{&quot;noteIndex&quot;:0},&quot;isEdited&quot;:false,&quot;manualOverride&quot;:{&quot;citeprocText&quot;:&quot;(Fox and Weisberg 2019)&quot;,&quot;isManuallyOverridden&quot;:false,&quot;manualOverrideText&quot;:&quot;&quot;},&quot;citationTag&quot;:&quot;MENDELEY_CITATION_v3_eyJjaXRhdGlvbklEIjoiTUVOREVMRVlfQ0lUQVRJT05fY2RlMzgzMTMtMDIzMi00NzY1LTkxOTAtZjBhOGRhMDM4MDlmIiwicHJvcGVydGllcyI6eyJub3RlSW5kZXgiOjB9LCJpc0VkaXRlZCI6ZmFsc2UsIm1hbnVhbE92ZXJyaWRlIjp7ImNpdGVwcm9jVGV4dCI6IihGb3ggYW5kIFdlaXNiZXJn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c04a7e3c-a7e2-40bd-aa39-dae3d22db826&quot;,&quot;properties&quot;:{&quot;noteIndex&quot;:0},&quot;isEdited&quot;:false,&quot;manualOverride&quot;:{&quot;citeprocText&quot;:&quot;(Lenth 2019)&quot;,&quot;isManuallyOverridden&quot;:true,&quot;manualOverrideText&quot;:&quot;(Lenth, 2019)&quot;},&quot;citationTag&quot;:&quot;MENDELEY_CITATION_v3_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&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0c61a7c4-d410-4457-9415-0b75d72f369e&quot;,&quot;properties&quot;:{&quot;noteIndex&quot;:0},&quot;isEdited&quot;:false,&quot;manualOverride&quot;:{&quot;citeprocText&quot;:&quot;(Kenward and Roger 1997)&quot;,&quot;isManuallyOverridden&quot;:false,&quot;manualOverrideText&quot;:&quot;&quot;},&quot;citationTag&quot;:&quot;MENDELEY_CITATION_v3_eyJjaXRhdGlvbklEIjoiTUVOREVMRVlfQ0lUQVRJT05fMGM2MWE3YzQtZDQxMC00NDU3LTk0MTUtMGI3NWQ3MmYzNjllIiwicHJvcGVydGllcyI6eyJub3RlSW5kZXgiOjB9LCJpc0VkaXRlZCI6ZmFsc2UsIm1hbnVhbE92ZXJyaWRlIjp7ImNpdGVwcm9jVGV4dCI6IihLZW53YXJkIGFuZCBSb2dlci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ad1af472-a5fb-5e26-9789-816f357b568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44faab27-5198-4970-8d38-de9a489fb6f9&quot;,&quot;properties&quot;:{&quot;noteIndex&quot;:0},&quot;isEdited&quot;:false,&quot;manualOverride&quot;:{&quot;citeprocText&quot;:&quot;(R Core Team 2021)&quot;,&quot;isManuallyOverridden&quot;:true,&quot;manualOverrideText&quot;:&quot;(R Core Team, 2021)&quot;},&quot;citationTag&quot;:&quot;MENDELEY_CITATION_v3_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&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274074ee-bde4-48bc-ae04-b90e91d601e2&quot;,&quot;properties&quot;:{&quot;noteIndex&quot;:0},&quot;isEdited&quot;:false,&quot;manualOverride&quot;:{&quot;citeprocText&quot;:&quot;(Vitousek &lt;i&gt;et al.&lt;/i&gt; 2002)&quot;,&quot;isManuallyOverridden&quot;:false,&quot;manualOverrideText&quot;:&quot;&quot;},&quot;citationTag&quot;:&quot;MENDELEY_CITATION_v3_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&quot;,&quot;citationItems&quot;:[{&quot;id&quot;:&quot;6c9d8268-0bf2-368b-ac3b-d1cc394feccc&quot;,&quot;itemData&quot;:{&quot;DOI&quot;:&quot;10.1007/978-94-017-3405-9_1&quot;,&quot;author&quot;:[{&quot;dropping-particle&quot;:&quot;&quot;,&quot;family&quot;:&quot;Vitousek&quot;,&quot;given&quot;:&quot;Peter M&quot;,&quot;non-dropping-particle&quot;:&quot;&quot;,&quot;parse-names&quot;:false,&quot;suffix&quot;:&quot;&quot;},{&quot;dropping-particle&quot;:&quot;&quot;,&quot;family&quot;:&quot;Cassman&quot;,&quot;given&quot;:&quot;Ken&quot;,&quot;non-dropping-particle&quot;:&quot;&quot;,&quot;parse-names&quot;:false,&quot;suffix&quot;:&quot;&quot;},{&quot;dropping-particle&quot;:&quot;&quot;,&quot;family&quot;:&quot;Cleveland&quot;,&quot;given&quot;:&quot;Cory C&quot;,&quot;non-dropping-particle&quot;:&quot;&quot;,&quot;parse-names&quot;:false,&quot;suffix&quot;:&quot;&quot;},{&quot;dropping-particle&quot;:&quot;&quot;,&quot;family&quot;:&quot;Crews&quot;,&quot;given&quot;:&quot;Ti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Grimm&quot;,&quot;given&quot;:&quot;Nancy B&quot;,&quot;non-dropping-particle&quot;:&quot;&quot;,&quot;parse-names&quot;:false,&quot;suffix&quot;:&quot;&quot;},{&quot;dropping-particle&quot;:&quot;&quot;,&quot;family&quot;:&quot;Howarth&quot;,&quot;given&quot;:&quot;Robert W&quot;,&quot;non-dropping-particle&quot;:&quot;&quot;,&quot;parse-names&quot;:false,&quot;suffix&quot;:&quot;&quot;},{&quot;dropping-particle&quot;:&quot;&quot;,&quot;family&quot;:&quot;Marino&quot;,&quot;given&quot;:&quot;Roxanne&quot;,&quot;non-dropping-particle&quot;:&quot;&quot;,&quot;parse-names&quot;:false,&quot;suffix&quot;:&quot;&quot;},{&quot;dropping-particle&quot;:&quot;&quot;,&quot;family&quot;:&quot;Martinelli&quot;,&quot;given&quot;:&quot;Luiz&quot;,&quot;non-dropping-particle&quot;:&quot;&quot;,&quot;parse-names&quot;:false,&quot;suffix&quot;:&quot;&quot;},{&quot;dropping-particle&quot;:&quot;&quot;,&quot;family&quot;:&quot;Rastetter&quot;,&quot;given&quot;:&quot;Edward B&quot;,&quot;non-dropping-particle&quot;:&quot;&quot;,&quot;parse-names&quot;:false,&quot;suffix&quot;:&quot;&quot;},{&quot;dropping-particle&quot;:&quot;&quot;,&quot;family&quot;:&quot;Sprent&quot;,&quot;given&quot;:&quot;Janet I&quot;,&quot;non-dropping-particle&quot;:&quot;&quot;,&quot;parse-names&quot;:false,&quot;suffix&quot;:&quot;&quot;}],&quot;container-title&quot;:&quot;The Nitrogen Cycle at Regional to Global Scales&quot;,&quot;id&quot;:&quot;6c9d8268-0bf2-368b-ac3b-d1cc394feccc&quot;,&quot;issued&quot;:{&quot;date-parts&quot;:[[&quot;2002&quot;]]},&quot;page&quot;:&quot;1-45&quot;,&quot;publisher&quot;:&quot;Springer Netherlands&quot;,&quot;publisher-place&quot;:&quot;Dordrecht&quot;,&quot;title&quot;:&quot;Towards an ecological understanding of biological nitrogen fixation&quot;,&quot;type&quot;:&quot;chapter&quot;,&quot;container-title-short&quot;:&quot;&quot;},&quot;uris&quot;:[&quot;http://www.mendeley.com/documents/?uuid=fe7de330-be35-42fb-8213-a55c2a077457&quot;],&quot;isTemporary&quot;:false,&quot;legacyDesktopId&quot;:&quot;fe7de330-be35-42fb-8213-a55c2a077457&quot;}]},{&quot;citationID&quot;:&quot;MENDELEY_CITATION_6128fefa-eaf9-456e-881e-2d60ceac75b6&quot;,&quot;properties&quot;:{&quot;noteIndex&quot;:0},&quot;isEdited&quot;:false,&quot;manualOverride&quot;:{&quot;citeprocText&quot;:&quot;(Brzostek &lt;i&gt;et al.&lt;/i&gt; 2014)&quot;,&quot;isManuallyOverridden&quot;:false,&quot;manualOverrideText&quot;:&quot;&quot;},&quot;citationTag&quot;:&quot;MENDELEY_CITATION_v3_eyJjaXRhdGlvbklEIjoiTUVOREVMRVlfQ0lUQVRJT05fNjEyOGZlZmEtZWFmOS00NTZlLTg4MWUtMmQ2MGNlYWM3NWI2IiwicHJvcGVydGllcyI6eyJub3RlSW5kZXgiOjB9LCJpc0VkaXRlZCI6ZmFsc2UsIm1hbnVhbE92ZXJyaWRlIjp7ImNpdGVwcm9jVGV4dCI6IihCcnpvc3RlayA8aT5ldCBhbC48L2k+IDIwMTQpIiwiaXNNYW51YWxseU92ZXJyaWRkZW4iOmZhbHNlLCJtYW51YWxPdmVycmlkZVRleHQiOiIifSwiY2l0YXRpb25JdGVtcyI6W3siaWQiOiI2NWRiNWE3Mi1kMTA0LTM5MzMtOWU3Zi1iZGRkODU4NmRhMzg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iwiY29udGFpbmVyLXRpdGxlLXNob3J0IjoiSiBHZW9waHlzIFJlcyBCaW9nZW9zY2kifSwidXJpcyI6WyJodHRwOi8vd3d3Lm1lbmRlbGV5LmNvbS9kb2N1bWVudHMvP3V1aWQ9ZDQwMmRhOGUtNDc2ZS00OGJjLThkOWMtN2M3NmY3YWEwM2E0Il0sImlzVGVtcG9yYXJ5IjpmYWxzZSwibGVnYWN5RGVza3RvcElkIjoiZDQwMmRhOGUtNDc2ZS00OGJjLThkOWMtN2M3NmY3YWEwM2E0In1dfQ==&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citationID&quot;:&quot;MENDELEY_CITATION_46cdb016-3053-4652-96ad-23605ba49a1e&quot;,&quot;properties&quot;:{&quot;noteIndex&quot;:0},&quot;isEdited&quot;:false,&quot;manualOverride&quot;:{&quot;isManuallyOverridden&quot;:false,&quot;citeprocText&quot;:&quot;(Perkowski &lt;i&gt;et al.&lt;/i&gt; 2021)&quot;,&quot;manualOverrideText&quot;:&quot;&quot;},&quot;citationTag&quot;:&quot;MENDELEY_CITATION_v3_eyJjaXRhdGlvbklEIjoiTUVOREVMRVlfQ0lUQVRJT05fNDZjZGIwMTYtMzA1My00NjUyLTk2YWQtMjM2MDViYTQ5YTFlIiwicHJvcGVydGllcyI6eyJub3RlSW5kZXgiOjB9LCJpc0VkaXRlZCI6ZmFsc2UsIm1hbnVhbE92ZXJyaWRlIjp7ImlzTWFudWFsbHlPdmVycmlkZGVuIjpmYWxzZSwiY2l0ZXByb2NUZXh0IjoiKFBlcmtvd3NraSA8aT5ldCBhbC48L2k+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f8eaca8d-f892-4a65-8bce-0dd84a935338&quot;,&quot;properties&quot;:{&quot;noteIndex&quot;:0},&quot;isEdited&quot;:false,&quot;manualOverride&quot;:{&quot;isManuallyOverridden&quot;:false,&quot;citeprocText&quot;:&quot;(Perkowski &lt;i&gt;et al.&lt;/i&gt; 2021)&quot;,&quot;manualOverrideText&quot;:&quot;&quot;},&quot;citationTag&quot;:&quot;MENDELEY_CITATION_v3_eyJjaXRhdGlvbklEIjoiTUVOREVMRVlfQ0lUQVRJT05fZjhlYWNhOGQtZjg5Mi00YTY1LThiY2UtMGRkODRhOTM1MzM4IiwicHJvcGVydGllcyI6eyJub3RlSW5kZXgiOjB9LCJpc0VkaXRlZCI6ZmFsc2UsIm1hbnVhbE92ZXJyaWRlIjp7ImlzTWFudWFsbHlPdmVycmlkZGVuIjpmYWxzZSwiY2l0ZXByb2NUZXh0IjoiKFBlcmtvd3NraSA8aT5ldCBhbC48L2k+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3c381c8e-1e82-43da-9b17-0a46402845c6&quot;,&quot;properties&quot;:{&quot;noteIndex&quot;:0},&quot;isEdited&quot;:false,&quot;manualOverride&quot;:{&quot;citeprocText&quot;:&quot;(Monks &lt;i&gt;et al.&lt;/i&gt; 2012)&quot;,&quot;isManuallyOverridden&quot;:false,&quot;manualOverrideText&quot;:&quot;&quot;},&quot;citationTag&quot;:&quot;MENDELEY_CITATION_v3_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&quot;,&quot;citationItems&quot;:[{&quot;id&quot;:&quot;7a7fdbca-aca4-54ff-8869-9bb0f565a794&quot;,&quot;itemData&quot;:{&quot;DOI&quot;:&quot;10.1007/s11104-012-1170-2&quot;,&quot;ISSN&quot;:&quot;0032079X&quot;,&quot;abstract&quot;:&quot;Background and Aims: Symbiotic associations between vascular plants and nitrogen-fixing bacteria are expected to be costly except when N availability is low. We tested the prediction that in low-N soils in dry climates, plants with nitrogen-fixing symbioses (N-fixing species) have higher growth rates, and occur relatively more frequently, than non-fixing species,Methods: In a pot experiment, we measured the growth and survival of 6 N-fixing and 8 non-fixing species across nitrogen and moisture gradients. Using plot survey data from the South Island, New Zealand, we then modelled the relative occurrence of N-fixing species using derived measures of temperature, soil N and moisture. Results: Non-fixing species had higher relative growth rates than N-fixing species except when both total N and soil moisture were low. Low soil moisture increased the root:shoot ratio in N-fixing species more than twice that observed in non-fixing species. Soil moisture had a strong effect on mortality, which was slightly lower for N-fixing species. Survey data showed that a higher proportion of N-fixing species were present at cool, dry sites with low levels of soil N. Conclusions: In temperate climates, with geologically young landscapes, the influences of soil N and water on N availability are key factors determining the relative success of N-fixing and non-fixing species. © 2012 Springer Science+Business Media B.V.&quot;,&quot;author&quot;:[{&quot;dropping-particle&quot;:&quot;&quot;,&quot;family&quot;:&quot;Monks&quot;,&quot;given&quot;:&quot;Adrian&quot;,&quot;non-dropping-particle&quot;:&quot;&quot;,&quot;parse-names&quot;:false,&quot;suffix&quot;:&quot;&quot;},{&quot;dropping-particle&quot;:&quot;&quot;,&quot;family&quot;:&quot;Cieraad&quot;,&quot;given&quot;:&quot;Ellen&quot;,&quot;non-dropping-particle&quot;:&quot;&quot;,&quot;parse-names&quot;:false,&quot;suffix&quot;:&quot;&quot;},{&quot;dropping-particle&quot;:&quot;&quot;,&quot;family&quot;:&quot;Burrows&quot;,&quot;given&quot;:&quot;Larry&quot;,&quot;non-dropping-particle&quot;:&quot;&quot;,&quot;parse-names&quot;:false,&quot;suffix&quot;:&quot;&quot;},{&quot;dropping-particle&quot;:&quot;&quot;,&quot;family&quot;:&quot;Walker&quot;,&quot;given&quot;:&quot;Susan&quot;,&quot;non-dropping-particle&quot;:&quot;&quot;,&quot;parse-names&quot;:false,&quot;suffix&quot;:&quot;&quot;}],&quot;container-title&quot;:&quot;Plant and Soil&quot;,&quot;id&quot;:&quot;7a7fdbca-aca4-54ff-8869-9bb0f565a794&quot;,&quot;issue&quot;:&quot;1-2&quot;,&quot;issued&quot;:{&quot;date-parts&quot;:[[&quot;2012&quot;]]},&quot;page&quot;:&quot;363-374&quot;,&quot;title&quot;:&quot;Higher relative performance at low soil nitrogen and moisture predicts field distribution of nitrogen-fixing plants&quot;,&quot;type&quot;:&quot;article-journal&quot;,&quot;volume&quot;:&quot;359&quot;,&quot;container-title-short&quot;:&quot;Plant Soil&quot;},&quot;uris&quot;:[&quot;http://www.mendeley.com/documents/?uuid=7e8d6e55-6287-45f4-8ac4-eff43dd40c5e&quot;],&quot;isTemporary&quot;:false,&quot;legacyDesktopId&quot;:&quot;7e8d6e55-6287-45f4-8ac4-eff43dd40c5e&quot;}]},{&quot;citationID&quot;:&quot;MENDELEY_CITATION_3267d703-6758-4a33-9162-526f2a4ee227&quot;,&quot;properties&quot;:{&quot;noteIndex&quot;:0},&quot;isEdited&quot;:false,&quot;manualOverride&quot;:{&quot;citeprocText&quot;:&quot;(Vitousek and Field 1999; Vitousek &lt;i&gt;et al.&lt;/i&gt; 2002; Menge &lt;i&gt;et al.&lt;/i&gt; 2008)&quot;,&quot;isManuallyOverridden&quot;:false,&quot;manualOverrideText&quot;:&quot;&quot;},&quot;citationTag&quot;:&quot;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&quot;,&quot;citationItems&quot;:[{&quot;id&quot;:&quot;6c9d8268-0bf2-368b-ac3b-d1cc394feccc&quot;,&quot;itemData&quot;:{&quot;DOI&quot;:&quot;10.1007/978-94-017-3405-9_1&quot;,&quot;author&quot;:[{&quot;dropping-particle&quot;:&quot;&quot;,&quot;family&quot;:&quot;Vitousek&quot;,&quot;given&quot;:&quot;Peter M&quot;,&quot;non-dropping-particle&quot;:&quot;&quot;,&quot;parse-names&quot;:false,&quot;suffix&quot;:&quot;&quot;},{&quot;dropping-particle&quot;:&quot;&quot;,&quot;family&quot;:&quot;Cassman&quot;,&quot;given&quot;:&quot;Ken&quot;,&quot;non-dropping-particle&quot;:&quot;&quot;,&quot;parse-names&quot;:false,&quot;suffix&quot;:&quot;&quot;},{&quot;dropping-particle&quot;:&quot;&quot;,&quot;family&quot;:&quot;Cleveland&quot;,&quot;given&quot;:&quot;Cory C&quot;,&quot;non-dropping-particle&quot;:&quot;&quot;,&quot;parse-names&quot;:false,&quot;suffix&quot;:&quot;&quot;},{&quot;dropping-particle&quot;:&quot;&quot;,&quot;family&quot;:&quot;Crews&quot;,&quot;given&quot;:&quot;Ti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Grimm&quot;,&quot;given&quot;:&quot;Nancy B&quot;,&quot;non-dropping-particle&quot;:&quot;&quot;,&quot;parse-names&quot;:false,&quot;suffix&quot;:&quot;&quot;},{&quot;dropping-particle&quot;:&quot;&quot;,&quot;family&quot;:&quot;Howarth&quot;,&quot;given&quot;:&quot;Robert W&quot;,&quot;non-dropping-particle&quot;:&quot;&quot;,&quot;parse-names&quot;:false,&quot;suffix&quot;:&quot;&quot;},{&quot;dropping-particle&quot;:&quot;&quot;,&quot;family&quot;:&quot;Marino&quot;,&quot;given&quot;:&quot;Roxanne&quot;,&quot;non-dropping-particle&quot;:&quot;&quot;,&quot;parse-names&quot;:false,&quot;suffix&quot;:&quot;&quot;},{&quot;dropping-particle&quot;:&quot;&quot;,&quot;family&quot;:&quot;Martinelli&quot;,&quot;given&quot;:&quot;Luiz&quot;,&quot;non-dropping-particle&quot;:&quot;&quot;,&quot;parse-names&quot;:false,&quot;suffix&quot;:&quot;&quot;},{&quot;dropping-particle&quot;:&quot;&quot;,&quot;family&quot;:&quot;Rastetter&quot;,&quot;given&quot;:&quot;Edward B&quot;,&quot;non-dropping-particle&quot;:&quot;&quot;,&quot;parse-names&quot;:false,&quot;suffix&quot;:&quot;&quot;},{&quot;dropping-particle&quot;:&quot;&quot;,&quot;family&quot;:&quot;Sprent&quot;,&quot;given&quot;:&quot;Janet I&quot;,&quot;non-dropping-particle&quot;:&quot;&quot;,&quot;parse-names&quot;:false,&quot;suffix&quot;:&quot;&quot;}],&quot;container-title&quot;:&quot;The Nitrogen Cycle at Regional to Global Scales&quot;,&quot;id&quot;:&quot;6c9d8268-0bf2-368b-ac3b-d1cc394feccc&quot;,&quot;issued&quot;:{&quot;date-parts&quot;:[[&quot;2002&quot;]]},&quot;page&quot;:&quot;1-45&quot;,&quot;publisher&quot;:&quot;Springer Netherlands&quot;,&quot;publisher-place&quot;:&quot;Dordrecht&quot;,&quot;title&quot;:&quot;Towards an ecological understanding of biological nitrogen fixation&quot;,&quot;type&quot;:&quot;chapter&quot;,&quot;container-title-short&quot;:&quot;&quot;},&quot;uris&quot;:[&quot;http://www.mendeley.com/documents/?uuid=fe7de330-be35-42fb-8213-a55c2a077457&quot;],&quot;isTemporary&quot;:false,&quot;legacyDesktopId&quot;:&quot;fe7de330-be35-42fb-8213-a55c2a077457&quot;},{&quot;id&quot;:&quot;6be488b5-7aea-5e90-82ba-41ab23ca9495&quot;,&quot;itemData&quot;:{&quot;DOI&quot;:&quot;10.1007/BF01007579&quot;,&quot;ISSN&quot;:&quot;01682563&quot;,&quot;abstract&quot;:&quot;The widespread occurrence of N limitation to net primary production (NPP) and other ecosystem processes, despite the ubiquitous occurrence of N-fixing symbioses, remains a significant puzzle in terrestrial ecology. We describe a simple simulation model for an ecosystem containing a generic nonfixer and a symbiotic N fixer, based on: (1) a higher cost for N acquisition by N fixers than nonfixers; (2) growth of fixers and fixation of N only when low N availability limits the growth of nonfixers, and other resources are available; and (3) losses of fixed N from the system only when the quantity of available N exceeds plant and microbial demands. Despite the disadvantages faced by the N fixer under these conditions, N fixation and loss adjust N availability close to the availability of other resources, and biomass and NPP in this simple model can be substantially but only transiently N limited. We then modify the model by adding: (1) losses of N in forms other than excess available N (e.g., dissolved organic N, trace gases produced by nitrification); and (2) constraints to the growth and activity of N fixers imposed by differential effects of shading, P limitation, and grazing. The combination of these processes is sufficient to describe an open system, with input from both precipitation and N fixation, that is nevertheless strongly N-limited at equilibrium. This model is useful for exploring causes and consequences of constraints to N fixation, and hence of N limitation, and we believe it will also be useful for evaluating how N fixation and limitation interact with elevated CO2 and other components of global enviromental change.&quot;,&quot;author&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geochemistry&quot;,&quot;id&quot;:&quot;6be488b5-7aea-5e90-82ba-41ab23ca9495&quot;,&quot;issue&quot;:&quot;1-3&quot;,&quot;issued&quot;:{&quot;date-parts&quot;:[[&quot;1999&quot;]]},&quot;page&quot;:&quot;179-202&quot;,&quot;title&quot;:&quot;Ecosystem constraints to symbiotic nitrogen fixers: A simple model and its implications&quot;,&quot;type&quot;:&quot;article-journal&quot;,&quot;volume&quot;:&quot;46&quot;,&quot;container-title-short&quot;:&quot;Biogeochemistry&quot;},&quot;uris&quot;:[&quot;http://www.mendeley.com/documents/?uuid=ea0e17af-e32d-4620-82cd-8f20ea0d5bad&quot;],&quot;isTemporary&quot;:false,&quot;legacyDesktopId&quot;:&quot;ea0e17af-e32d-4620-82cd-8f20ea0d5bad&quot;},{&quot;id&quot;:&quot;0050642a-5d2d-33e2-add2-0bad1df73ca1&quot;,&quot;itemData&quot;:{&quot;DOI&quot;:&quot;10.1073/pnas.0711411105&quot;,&quot;ISSN&quot;:&quot;0027-8424&quot;,&quot;PMID&quot;:&quot;18223153&quot;,&quot;abstract&quot;:&quot;Symbiotic nitrogen (N) fixing trees are absent from old-growth temperate and boreal ecosystems, even though many of these are N-limited. To explore mechanisms that could select against N fixation in N-limited, old-growth ecosystems, we developed a simple resource-based evolutionary model of N fixation. When there are no costs of N fixation, increasing amounts of N fixation will be selected for until N no longer limits production. However, tradeoffs between N fixation and plant mortality or turnover, plant uptake of available soil N, or N use efficiency (NUE) can select against N fixation in N-limited ecosystems and can thereby maintain N limitation indefinitely (provided that there are losses of plant-unavailable N). Three key traits influence the threshold that determines how large these tradeoffs must be to select against N fixation. A low NUE, high mortality (or turnover) rate and low losses of plant-unavailable N all increase the likelihood that N fixation will be selected against, and a preliminary examination of published data on these parameters shows that these mechanisms, particularly the tradeoff with NUE, are quite feasible in some systems. Although these results are promising, a better characterization of these parameters in multiple ecosystems is necessary to determine whether these mechanisms explain the lack of symbiotic N fixers—and thus the maintenance of N limitation—in old-growth forests.&quot;,&quot;author&quot;:[{&quot;dropping-particle&quot;:&quot;&quot;,&quot;family&quot;:&quot;Menge&quot;,&quot;given&quot;:&quot;Duncan N L&quot;,&quot;non-dropping-particle&quot;:&quot;&quot;,&quot;parse-names&quot;:false,&quot;suffix&quot;:&quot;&quot;},{&quot;dropping-particle&quot;:&quot;&quot;,&quot;family&quot;:&quot;Levin&quot;,&quot;given&quot;:&quot;Simon A&quot;,&quot;non-dropping-particle&quot;:&quot;&quot;,&quot;parse-names&quot;:false,&quot;suffix&quot;:&quot;&quot;},{&quot;dropping-particle&quot;:&quot;&quot;,&quot;family&quot;:&quot;Hedin&quot;,&quot;given&quot;:&quot;Lars O&quot;,&quot;non-dropping-particle&quot;:&quot;&quot;,&quot;parse-names&quot;:false,&quot;suffix&quot;:&quot;&quot;}],&quot;container-title&quot;:&quot;Proceedings of the National Academy of Sciences&quot;,&quot;id&quot;:&quot;0050642a-5d2d-33e2-add2-0bad1df73ca1&quot;,&quot;issue&quot;:&quot;5&quot;,&quot;issued&quot;:{&quot;date-parts&quot;:[[&quot;2008&quot;,&quot;2&quot;,&quot;5&quot;]]},&quot;page&quot;:&quot;1573-1578&quot;,&quot;title&quot;:&quot;Evolutionary tradeoffs can select against nitrogen fixation and thereby maintain nitrogen limitation&quot;,&quot;type&quot;:&quot;article-journal&quot;,&quot;volume&quot;:&quot;105&quot;,&quot;container-title-short&quot;:&quot;&quot;},&quot;uris&quot;:[&quot;http://www.mendeley.com/documents/?uuid=883ec42e-9699-43b2-8e4c-7fbac6859c03&quot;],&quot;isTemporary&quot;:false,&quot;legacyDesktopId&quot;:&quot;883ec42e-9699-43b2-8e4c-7fbac6859c03&quot;}]},{&quot;citationID&quot;:&quot;MENDELEY_CITATION_c6ec1718-ea64-4327-89fa-2d8364b25e12&quot;,&quot;properties&quot;:{&quot;noteIndex&quot;:0},&quot;isEdited&quot;:false,&quot;manualOverride&quot;:{&quot;citeprocText&quot;:&quot;(Brzostek &lt;i&gt;et al.&lt;/i&gt; 2014)&quot;,&quot;isManuallyOverridden&quot;:false,&quot;manualOverrideText&quot;:&quot;&quot;},&quot;citationTag&quot;:&quot;MENDELEY_CITATION_v3_eyJjaXRhdGlvbklEIjoiTUVOREVMRVlfQ0lUQVRJT05fYzZlYzE3MTgtZWE2NC00MzI3LTg5ZmEtMmQ4MzY0YjI1ZTEyIiwicHJvcGVydGllcyI6eyJub3RlSW5kZXgiOjB9LCJpc0VkaXRlZCI6ZmFsc2UsIm1hbnVhbE92ZXJyaWRlIjp7ImNpdGVwcm9jVGV4dCI6IihCcnpvc3RlayA8aT5ldCBhbC48L2k+IDIwMTQpIiwiaXNNYW51YWxseU92ZXJyaWRkZW4iOmZhbHNlLCJtYW51YWxPdmVycmlkZVRleHQiOiIifSwiY2l0YXRpb25JdGVtcyI6W3siaWQiOiI2NWRiNWE3Mi1kMTA0LTM5MzMtOWU3Zi1iZGRkODU4NmRhMzg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iwiY29udGFpbmVyLXRpdGxlLXNob3J0IjoiSiBHZW9waHlzIFJlcyBCaW9nZW9zY2kifSwidXJpcyI6WyJodHRwOi8vd3d3Lm1lbmRlbGV5LmNvbS9kb2N1bWVudHMvP3V1aWQ9ZDQwMmRhOGUtNDc2ZS00OGJjLThkOWMtN2M3NmY3YWEwM2E0Il0sImlzVGVtcG9yYXJ5IjpmYWxzZSwibGVnYWN5RGVza3RvcElkIjoiZDQwMmRhOGUtNDc2ZS00OGJjLThkOWMtN2M3NmY3YWEwM2E0In1dfQ==&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citationID&quot;:&quot;MENDELEY_CITATION_bf6e86db-4fff-4c22-9bc3-ef4e1fb94930&quot;,&quot;properties&quot;:{&quot;noteIndex&quot;:0},&quot;isEdited&quot;:false,&quot;manualOverride&quot;:{&quot;citeprocText&quot;:&quot;(Nasto &lt;i&gt;et al.&lt;/i&gt; 2017; Taylor and Menge 2021)&quot;,&quot;isManuallyOverridden&quot;:false,&quot;manualOverrideText&quot;:&quot;&quot;},&quot;citationTag&quot;:&quot;MENDELEY_CITATION_v3_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&quot;,&quot;citationItems&quot;:[{&quot;id&quot;:&quot;2c58264e-d35c-5cbd-ab4d-3802d60e28ff&quot;,&quot;itemData&quot;:{&quot;DOI&quot;:&quot;10.1111/nph.17508&quot;,&quot;ISSN&quot;:&quot;14698137&quot;,&quot;PMID&quot;:&quot;34028829&quot;,&quot;abstract&quot;:&quot;The ability to fix nitrogen may confer a competitive advantage or disadvantage to symbiotic nitrogen-fixing plants depending on the availability of soil nitrogen and energy to fuel fixation. Understanding these costs and benefits of nitrogen fixation is critical to predicting ecosystem dynamics and nutrient cycling. We grew inoculated (with symbiotic bacteria) and uninoculated seedlings of Pentaclethra macroloba (a nitrogen-fixing tree species) both in isolation and with Virola koschnyi (a nonfixing species) under gradients of light and soil nitrogen to assess how the ability to fix nitrogen and fixation activity affect growth, biomass allocation, and responses to neighboring plants. Inoculation itself did not provide a growth advantage to nitrogen fixers, regardless of nitrogen limitation status. Higher nitrogen fixation rates increased biomass growth similarly for nitrogen-limited and nitrogen-saturated fixers. Nodule production was offset by reduced fine-root biomass for inoculated nitrogen fixers, resulting in no change in total belowground allocation associated with nitrogen fixation. Under nitrogen-limited conditions, inoculated nitrogen fixers partially downregulated fixation in the presence of a nonfixing neighbor. These results suggest that nitrogen fixation can provide a growth advantage, even under nitrogen-saturated conditions, and that nitrogen fixers may reduce fixation rates to minimize facilitation of neighbors.&quot;,&quot;author&quot;:[{&quot;dropping-particle&quot;:&quot;&quot;,&quot;family&quot;:&quot;Taylor&quot;,&quot;given&quot;:&quot;Benton N.&quot;,&quot;non-dropping-particle&quot;:&quot;&quot;,&quot;parse-names&quot;:false,&quot;suffix&quot;:&quot;&quot;},{&quot;dropping-particle&quot;:&quot;&quot;,&quot;family&quot;:&quot;Menge&quot;,&quot;given&quot;:&quot;Duncan N.L.&quot;,&quot;non-dropping-particle&quot;:&quot;&quot;,&quot;parse-names&quot;:false,&quot;suffix&quot;:&quot;&quot;}],&quot;container-title&quot;:&quot;New Phytologist&quot;,&quot;id&quot;:&quot;2c58264e-d35c-5cbd-ab4d-3802d60e28ff&quot;,&quot;issue&quot;:&quot;5&quot;,&quot;issued&quot;:{&quot;date-parts&quot;:[[&quot;2021&quot;]]},&quot;page&quot;:&quot;1758-1769&quot;,&quot;title&quot;:&quot;Light, nitrogen supply, and neighboring plants dictate costs and benefits of nitrogen fixation for seedlings of a tropical nitrogen-fixing tree&quot;,&quot;type&quot;:&quot;article-journal&quot;,&quot;volume&quot;:&quot;231&quot;,&quot;container-title-short&quot;:&quot;&quot;},&quot;uris&quot;:[&quot;http://www.mendeley.com/documents/?uuid=68b0256f-94f7-4a23-b500-bb4875070e77&quot;],&quot;isTemporary&quot;:false,&quot;legacyDesktopId&quot;:&quot;68b0256f-94f7-4a23-b500-bb4875070e77&quot;},{&quot;id&quot;:&quot;8fa339d9-a056-5a67-ac3d-5ab76b467862&quot;,&quot;itemData&quot;:{&quot;DOI&quot;:&quot;10.1111/nph.14494&quot;,&quot;ISSN&quot;:&quot;14698137&quot;,&quot;PMID&quot;:&quot;28262951&quot;,&quot;abstract&quot;:&quot;We hypothesized that dinitrogen (N2)- and non-N2-fixing tropical trees would have distinct phosphorus (P) acquisition strategies allowing them to exploit different P sources, reducing competition. We measured root phosphatase activity and arbuscular mycorrhizal (AM) colonization among two N2- and two non-N2-fixing seedlings, and grew them alone and in competition with different inorganic and organic P forms to assess potential P partitioning. We found an inverse relationship between root phosphatase activity and AM colonization in field-collected seedlings, indicative of a trade-off in P acquisition strategies. This correlated with the predominantly exploited P sources in the seedling experiment: the N2 fixer with high N2 fixation and root phosphatase activity grew best on organic P, whereas the poor N2 fixer and the two non-N2 fixers with high AM colonization grew best on inorganic P. When grown in competition, however, AM colonization, root phosphatase activity and N2 fixation increased in the N2 fixers, allowing them to outcompete the non-N2 fixers regardless of P source. Our results indicate that some tropical trees have the capacity to partition soil P, but this does not eliminate interspecific competition. Rather, enhanced P and N acquisition strategies may increase the competitive ability of N2 fixers relative to non-N2 fixers.&quot;,&quot;author&quot;:[{&quot;dropping-particle&quot;:&quot;&quot;,&quot;family&quot;:&quot;Nasto&quot;,&quot;given&quot;:&quot;Megan K.&quot;,&quot;non-dropping-particle&quot;:&quot;&quot;,&quot;parse-names&quot;:false,&quot;suffix&quot;:&quot;&quot;},{&quot;dropping-particle&quot;:&quot;&quot;,&quot;family&quot;:&quot;Osborne&quot;,&quot;given&quot;:&quot;Brooke B.&quot;,&quot;non-dropping-particle&quot;:&quot;&quot;,&quot;parse-names&quot;:false,&quot;suffix&quot;:&quot;&quot;},{&quot;dropping-particle&quot;:&quot;&quot;,&quot;family&quot;:&quot;Lekberg&quot;,&quot;given&quot;:&quot;Ylva&quot;,&quot;non-dropping-particle&quot;:&quot;&quot;,&quot;parse-names&quot;:false,&quot;suffix&quot;:&quot;&quot;},{&quot;dropping-particle&quot;:&quot;&quot;,&quot;family&quot;:&quot;Asner&quot;,&quot;given&quot;:&quot;Gregory P.&quot;,&quot;non-dropping-particle&quot;:&quot;&quot;,&quot;parse-names&quot;:false,&quot;suffix&quot;:&quot;&quot;},{&quot;dropping-particle&quot;:&quot;&quot;,&quot;family&quot;:&quot;Balzotti&quot;,&quot;given&quot;:&quot;Christopher S.&quot;,&quot;non-dropping-particle&quot;:&quot;&quot;,&quot;parse-names&quot;:false,&quot;suffix&quot;:&quot;&quot;},{&quot;dropping-particle&quot;:&quot;&quot;,&quot;family&quot;:&quot;Porder&quot;,&quot;given&quot;:&quot;Stephen&quot;,&quot;non-dropping-particle&quot;:&quot;&quot;,&quot;parse-names&quot;:false,&quot;suffix&quot;:&quot;&quot;},{&quot;dropping-particle&quot;:&quot;&quot;,&quot;family&quot;:&quot;Taylor&quot;,&quot;given&quot;:&quot;Philip G.&quot;,&quot;non-dropping-particle&quot;:&quot;&quot;,&quot;parse-names&quot;:false,&quot;suffix&quot;:&quot;&quot;},{&quot;dropping-particle&quot;:&quot;&quot;,&quot;family&quot;:&quot;Townsend&quot;,&quot;given&quot;:&quot;Alan R.&quot;,&quot;non-dropping-particle&quot;:&quot;&quot;,&quot;parse-names&quot;:false,&quot;suffix&quot;:&quot;&quot;},{&quot;dropping-particle&quot;:&quot;&quot;,&quot;family&quot;:&quot;Cleveland&quot;,&quot;given&quot;:&quot;Cory C.&quot;,&quot;non-dropping-particle&quot;:&quot;&quot;,&quot;parse-names&quot;:false,&quot;suffix&quot;:&quot;&quot;}],&quot;container-title&quot;:&quot;New Phytologist&quot;,&quot;id&quot;:&quot;8fa339d9-a056-5a67-ac3d-5ab76b467862&quot;,&quot;issue&quot;:&quot;4&quot;,&quot;issued&quot;:{&quot;date-parts&quot;:[[&quot;2017&quot;]]},&quot;page&quot;:&quot;1506-1517&quot;,&quot;title&quot;:&quot;Nutrient acquisition, soil phosphorus partitioning and competition among trees in a lowland tropical rain forest&quot;,&quot;type&quot;:&quot;article-journal&quot;,&quot;volume&quot;:&quot;214&quot;,&quot;container-title-short&quot;:&quot;&quot;},&quot;uris&quot;:[&quot;http://www.mendeley.com/documents/?uuid=94eb4683-97b4-46b3-a9f0-f3d23ffd47ed&quot;],&quot;isTemporary&quot;:false,&quot;legacyDesktopId&quot;:&quot;94eb4683-97b4-46b3-a9f0-f3d23ffd47ed&quot;}]},{&quot;citationID&quot;:&quot;MENDELEY_CITATION_8449ee4f-1027-43ef-a8e4-6bd0576b582d&quot;,&quot;properties&quot;:{&quot;noteIndex&quot;:0},&quot;isEdited&quot;:false,&quot;manualOverride&quot;:{&quot;citeprocText&quot;:&quot;(Eisele &lt;i&gt;et al.&lt;/i&gt; 1989; Ritchie &lt;i&gt;et al.&lt;/i&gt; 1998; Vitousek and Field 1999; Rastetter &lt;i&gt;et al.&lt;/i&gt; 2001; Vitousek &lt;i&gt;et al.&lt;/i&gt; 2002, 2013)&quot;,&quot;isManuallyOverridden&quot;:false,&quot;manualOverrideText&quot;:&quot;&quot;},&quot;citationTag&quot;:&quot;MENDELEY_CITATION_v3_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&quot;,&quot;citationItems&quot;:[{&quot;id&quot;:&quot;6c9d8268-0bf2-368b-ac3b-d1cc394feccc&quot;,&quot;itemData&quot;:{&quot;DOI&quot;:&quot;10.1007/978-94-017-3405-9_1&quot;,&quot;author&quot;:[{&quot;dropping-particle&quot;:&quot;&quot;,&quot;family&quot;:&quot;Vitousek&quot;,&quot;given&quot;:&quot;Peter M&quot;,&quot;non-dropping-particle&quot;:&quot;&quot;,&quot;parse-names&quot;:false,&quot;suffix&quot;:&quot;&quot;},{&quot;dropping-particle&quot;:&quot;&quot;,&quot;family&quot;:&quot;Cassman&quot;,&quot;given&quot;:&quot;Ken&quot;,&quot;non-dropping-particle&quot;:&quot;&quot;,&quot;parse-names&quot;:false,&quot;suffix&quot;:&quot;&quot;},{&quot;dropping-particle&quot;:&quot;&quot;,&quot;family&quot;:&quot;Cleveland&quot;,&quot;given&quot;:&quot;Cory C&quot;,&quot;non-dropping-particle&quot;:&quot;&quot;,&quot;parse-names&quot;:false,&quot;suffix&quot;:&quot;&quot;},{&quot;dropping-particle&quot;:&quot;&quot;,&quot;family&quot;:&quot;Crews&quot;,&quot;given&quot;:&quot;Ti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Grimm&quot;,&quot;given&quot;:&quot;Nancy B&quot;,&quot;non-dropping-particle&quot;:&quot;&quot;,&quot;parse-names&quot;:false,&quot;suffix&quot;:&quot;&quot;},{&quot;dropping-particle&quot;:&quot;&quot;,&quot;family&quot;:&quot;Howarth&quot;,&quot;given&quot;:&quot;Robert W&quot;,&quot;non-dropping-particle&quot;:&quot;&quot;,&quot;parse-names&quot;:false,&quot;suffix&quot;:&quot;&quot;},{&quot;dropping-particle&quot;:&quot;&quot;,&quot;family&quot;:&quot;Marino&quot;,&quot;given&quot;:&quot;Roxanne&quot;,&quot;non-dropping-particle&quot;:&quot;&quot;,&quot;parse-names&quot;:false,&quot;suffix&quot;:&quot;&quot;},{&quot;dropping-particle&quot;:&quot;&quot;,&quot;family&quot;:&quot;Martinelli&quot;,&quot;given&quot;:&quot;Luiz&quot;,&quot;non-dropping-particle&quot;:&quot;&quot;,&quot;parse-names&quot;:false,&quot;suffix&quot;:&quot;&quot;},{&quot;dropping-particle&quot;:&quot;&quot;,&quot;family&quot;:&quot;Rastetter&quot;,&quot;given&quot;:&quot;Edward B&quot;,&quot;non-dropping-particle&quot;:&quot;&quot;,&quot;parse-names&quot;:false,&quot;suffix&quot;:&quot;&quot;},{&quot;dropping-particle&quot;:&quot;&quot;,&quot;family&quot;:&quot;Sprent&quot;,&quot;given&quot;:&quot;Janet I&quot;,&quot;non-dropping-particle&quot;:&quot;&quot;,&quot;parse-names&quot;:false,&quot;suffix&quot;:&quot;&quot;}],&quot;container-title&quot;:&quot;The Nitrogen Cycle at Regional to Global Scales&quot;,&quot;id&quot;:&quot;6c9d8268-0bf2-368b-ac3b-d1cc394feccc&quot;,&quot;issued&quot;:{&quot;date-parts&quot;:[[&quot;2002&quot;]]},&quot;page&quot;:&quot;1-45&quot;,&quot;publisher&quot;:&quot;Springer Netherlands&quot;,&quot;publisher-place&quot;:&quot;Dordrecht&quot;,&quot;title&quot;:&quot;Towards an ecological understanding of biological nitrogen fixation&quot;,&quot;type&quot;:&quot;chapter&quot;,&quot;container-title-short&quot;:&quot;&quot;},&quot;uris&quot;:[&quot;http://www.mendeley.com/documents/?uuid=fe7de330-be35-42fb-8213-a55c2a077457&quot;],&quot;isTemporary&quot;:false,&quot;legacyDesktopId&quot;:&quot;fe7de330-be35-42fb-8213-a55c2a077457&quot;},{&quot;id&quot;:&quot;96a42295-4af1-57c3-8009-c74ab7971de6&quot;,&quot;itemData&quot;:{&quot;DOI&quot;:&quot;10.1098/rstb.2013.0119&quot;,&quot;ISSN&quot;:&quot;14712970&quot;,&quot;PMID&quot;:&quot;23713117&quot;,&quot;abstract&quot;:&quot;New techniques have identified a wide range of organisms with the capacity to carry out biological nitrogen fixation (BNF)-greatly expanding our appreciation of the diversity and ubiquity of N fixers-but our understanding of the rates and controls of BNF at ecosystem and global scales has not advanced at the same pace. Nevertheless, determining rates and controls of BNF is crucial to placing anthropogenic changes to the N cycle in context, and to understanding, predicting and managing many aspects of global environmental change. Here, we estimate terrestrial BNF for a pre-industrial world by combining information on N fluxes with 15N relative abundance data for terrestrial ecosystems. Our estimate is that pre-industrial N fixation was 58 (range of 40-100) TgN fixed yr21; adding conservative assumptions for geological N reduces our best estimate to 44 TgNyr21. This approach yields substantially lower estimates than most recent calculations; it suggests that the magnitude of human alternation of the N cycle is substantially larger than has been assumed. © 2013 The Author(s) Published by the Royal Society. All rights reserved.&quot;,&quot;author&quot;:[{&quot;dropping-particle&quot;:&quot;&quot;,&quot;family&quot;:&quot;Vitousek&quot;,&quot;given&quot;:&quot;Peter M.&quot;,&quot;non-dropping-particle&quot;:&quot;&quot;,&quot;parse-names&quot;:false,&quot;suffix&quot;:&quot;&quot;},{&quot;dropping-particle&quot;:&quot;&quot;,&quot;family&quot;:&quot;Menge&quot;,&quot;given&quot;:&quot;Duncan N.L.&quot;,&quot;non-dropping-particle&quot;:&quot;&quot;,&quot;parse-names&quot;:false,&quot;suffix&quot;:&quot;&quot;},{&quot;dropping-particle&quot;:&quot;&quot;,&quot;family&quot;:&quot;Reed&quot;,&quot;given&quot;:&quot;Sasha C.&quot;,&quot;non-dropping-particle&quot;:&quot;&quot;,&quot;parse-names&quot;:false,&quot;suffix&quot;:&quot;&quot;},{&quot;dropping-particle&quot;:&quot;&quot;,&quot;family&quot;:&quot;Cleveland&quot;,&quot;given&quot;:&quot;Cory C.&quot;,&quot;non-dropping-particle&quot;:&quot;&quot;,&quot;parse-names&quot;:false,&quot;suffix&quot;:&quot;&quot;}],&quot;container-title&quot;:&quot;Philosophical Transactions of the Royal Society B: Biological Sciences&quot;,&quot;id&quot;:&quot;96a42295-4af1-57c3-8009-c74ab7971de6&quot;,&quot;issue&quot;:&quot;1621&quot;,&quot;issued&quot;:{&quot;date-parts&quot;:[[&quot;2013&quot;]]},&quot;title&quot;:&quot;Biological nitrogen fixation: Rates, patterns and ecological controls in terrestrial ecosystems&quot;,&quot;type&quot;:&quot;article-journal&quot;,&quot;volume&quot;:&quot;368&quot;,&quot;container-title-short&quot;:&quot;&quot;},&quot;uris&quot;:[&quot;http://www.mendeley.com/documents/?uuid=df9f51d6-6ba9-46e1-b42f-0d8785e00ff0&quot;],&quot;isTemporary&quot;:false,&quot;legacyDesktopId&quot;:&quot;df9f51d6-6ba9-46e1-b42f-0d8785e00ff0&quot;},{&quot;id&quot;:&quot;6be488b5-7aea-5e90-82ba-41ab23ca9495&quot;,&quot;itemData&quot;:{&quot;DOI&quot;:&quot;10.1007/BF01007579&quot;,&quot;ISSN&quot;:&quot;01682563&quot;,&quot;abstract&quot;:&quot;The widespread occurrence of N limitation to net primary production (NPP) and other ecosystem processes, despite the ubiquitous occurrence of N-fixing symbioses, remains a significant puzzle in terrestrial ecology. We describe a simple simulation model for an ecosystem containing a generic nonfixer and a symbiotic N fixer, based on: (1) a higher cost for N acquisition by N fixers than nonfixers; (2) growth of fixers and fixation of N only when low N availability limits the growth of nonfixers, and other resources are available; and (3) losses of fixed N from the system only when the quantity of available N exceeds plant and microbial demands. Despite the disadvantages faced by the N fixer under these conditions, N fixation and loss adjust N availability close to the availability of other resources, and biomass and NPP in this simple model can be substantially but only transiently N limited. We then modify the model by adding: (1) losses of N in forms other than excess available N (e.g., dissolved organic N, trace gases produced by nitrification); and (2) constraints to the growth and activity of N fixers imposed by differential effects of shading, P limitation, and grazing. The combination of these processes is sufficient to describe an open system, with input from both precipitation and N fixation, that is nevertheless strongly N-limited at equilibrium. This model is useful for exploring causes and consequences of constraints to N fixation, and hence of N limitation, and we believe it will also be useful for evaluating how N fixation and limitation interact with elevated CO2 and other components of global enviromental change.&quot;,&quot;author&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geochemistry&quot;,&quot;id&quot;:&quot;6be488b5-7aea-5e90-82ba-41ab23ca9495&quot;,&quot;issue&quot;:&quot;1-3&quot;,&quot;issued&quot;:{&quot;date-parts&quot;:[[&quot;1999&quot;]]},&quot;page&quot;:&quot;179-202&quot;,&quot;title&quot;:&quot;Ecosystem constraints to symbiotic nitrogen fixers: A simple model and its implications&quot;,&quot;type&quot;:&quot;article-journal&quot;,&quot;volume&quot;:&quot;46&quot;,&quot;container-title-short&quot;:&quot;Biogeochemistry&quot;},&quot;uris&quot;:[&quot;http://www.mendeley.com/documents/?uuid=ea0e17af-e32d-4620-82cd-8f20ea0d5bad&quot;],&quot;isTemporary&quot;:false,&quot;legacyDesktopId&quot;:&quot;ea0e17af-e32d-4620-82cd-8f20ea0d5bad&quot;},{&quot;id&quot;:&quot;e9aacfa1-af28-5afe-bc61-57fa4ace4369&quot;,&quot;itemData&quot;:{&quot;author&quot;:[{&quot;dropping-particle&quot;:&quot;&quot;,&quot;family&quot;:&quot;Ritchie&quot;,&quot;given&quot;:&quot;Mark E&quot;,&quot;non-dropping-particle&quot;:&quot;&quot;,&quot;parse-names&quot;:false,&quot;suffix&quot;:&quot;&quot;},{&quot;dropping-particle&quot;:&quot;&quot;,&quot;family&quot;:&quot;Tilman&quot;,&quot;given&quot;:&quot;David G&quot;,&quot;non-dropping-particle&quot;:&quot;&quot;,&quot;parse-names&quot;:false,&quot;suffix&quot;:&quot;&quot;},{&quot;dropping-particle&quot;:&quot;&quot;,&quot;family&quot;:&quot;Knops&quot;,&quot;given&quot;:&quot;Johannes M H&quot;,&quot;non-dropping-particle&quot;:&quot;&quot;,&quot;parse-names&quot;:false,&quot;suffix&quot;:&quot;&quot;}],&quot;container-title&quot;:&quot;Ecology&quot;,&quot;id&quot;:&quot;e9aacfa1-af28-5afe-bc61-57fa4ace4369&quot;,&quot;issue&quot;:&quot;1&quot;,&quot;issued&quot;:{&quot;date-parts&quot;:[[&quot;1998&quot;]]},&quot;page&quot;:&quot;165-177&quot;,&quot;title&quot;:&quot;Herbivore effects on plant and nitrogen dynamics in oak savanna&quot;,&quot;type&quot;:&quot;article-journal&quot;,&quot;volume&quot;:&quot;79&quot;,&quot;container-title-short&quot;:&quot;Ecology&quot;},&quot;uris&quot;:[&quot;http://www.mendeley.com/documents/?uuid=7d57230a-b093-4d42-b635-5eace828b860&quot;],&quot;isTemporary&quot;:false,&quot;legacyDesktopId&quot;:&quot;7d57230a-b093-4d42-b635-5eace828b860&quot;},{&quot;id&quot;:&quot;fb6651cc-3192-50f8-9295-a62fdb8fbd98&quot;,&quot;itemData&quot;:{&quot;DOI&quot;:&quot;10.1007/BF00378663&quot;,&quot;ISSN&quot;:&quot;00298549&quot;,&quot;abstract&quot;:&quot;Prescribed burning is a major control over element cycles in Tallgrass prairie (Eastern Kansas, USA). In this paper we report potential effects of fire on nonsymbiotic nitrogen fixation. Fire resulted in additions of available P in ash, which may stimulate nitrogen fixation by terrestrial cyanobacteria. Cyanobacterial nitrogenase activity and biomass responded positively to additions of ash or P in laboratory assays using soil. Further assays in soil showed that cyanobacteria responded to changes in available N:available P ratio (aN:P) across a range of concentrations. Nitrogen fixation rate could be related empirically to aN:P via a log-linear relationship. Extrapolation of laboratory results to the field yielded a maximal estimate of 21 kg N ha-1 y-1. Results support arguments from the marine and terrestrial literature that P availability is central to regulation of ecosystem N budgets. © 1989 Springer-Verlag.&quot;,&quot;author&quot;:[{&quot;dropping-particle&quot;:&quot;&quot;,&quot;family&quot;:&quot;Eisele&quot;,&quot;given&quot;:&quot;K. A.&quot;,&quot;non-dropping-particle&quot;:&quot;&quot;,&quot;parse-names&quot;:false,&quot;suffix&quot;:&quot;&quot;},{&quot;dropping-particle&quot;:&quot;&quot;,&quot;family&quot;:&quot;Schimel&quot;,&quot;given&quot;:&quot;D. S.&quot;,&quot;non-dropping-particle&quot;:&quot;&quot;,&quot;parse-names&quot;:false,&quot;suffix&quot;:&quot;&quot;},{&quot;dropping-particle&quot;:&quot;&quot;,&quot;family&quot;:&quot;Kapustka&quot;,&quot;given&quot;:&quot;L. A.&quot;,&quot;non-dropping-particle&quot;:&quot;&quot;,&quot;parse-names&quot;:false,&quot;suffix&quot;:&quot;&quot;},{&quot;dropping-particle&quot;:&quot;&quot;,&quot;family&quot;:&quot;Parton&quot;,&quot;given&quot;:&quot;W. J.&quot;,&quot;non-dropping-particle&quot;:&quot;&quot;,&quot;parse-names&quot;:false,&quot;suffix&quot;:&quot;&quot;}],&quot;container-title&quot;:&quot;Oecologia&quot;,&quot;id&quot;:&quot;fb6651cc-3192-50f8-9295-a62fdb8fbd98&quot;,&quot;issue&quot;:&quot;4&quot;,&quot;issued&quot;:{&quot;date-parts&quot;:[[&quot;1989&quot;]]},&quot;page&quot;:&quot;471-474&quot;,&quot;title&quot;:&quot;Effects of available P and N:P ratios on non-symbiotic dinitrogen fixation in tallgrass prairie soils&quot;,&quot;type&quot;:&quot;article-journal&quot;,&quot;volume&quot;:&quot;79&quot;,&quot;container-title-short&quot;:&quot;Oecologia&quot;},&quot;uris&quot;:[&quot;http://www.mendeley.com/documents/?uuid=b127cec5-84f6-4369-84e8-ea7087358efe&quot;],&quot;isTemporary&quot;:false,&quot;legacyDesktopId&quot;:&quot;b127cec5-84f6-4369-84e8-ea7087358efe&quot;},{&quot;id&quot;:&quot;2b0cc426-7d22-353e-8b0c-bdc3f4b55161&quot;,&quot;itemData&quot;:{&quot;type&quot;:&quot;article-journal&quot;,&quot;id&quot;:&quot;2b0cc426-7d22-353e-8b0c-bdc3f4b55161&quot;,&quot;title&quot;:&quot;Resource optimization and symbiotic nitrogen fixation&quot;,&quot;author&quot;:[{&quot;family&quot;:&quot;Rastetter&quot;,&quot;given&quot;:&quot;E B&quot;,&quot;parse-names&quot;:false,&quot;dropping-particle&quot;:&quot;&quot;,&quot;non-dropping-particle&quot;:&quot;&quot;},{&quot;family&quot;:&quot;Vitousek&quot;,&quot;given&quot;:&quot;Peter M&quot;,&quot;parse-names&quot;:false,&quot;dropping-particle&quot;:&quot;&quot;,&quot;non-dropping-particle&quot;:&quot;&quot;},{&quot;family&quot;:&quot;Field&quot;,&quot;given&quot;:&quot;Christopher B&quot;,&quot;parse-names&quot;:false,&quot;dropping-particle&quot;:&quot;&quot;,&quot;non-dropping-particle&quot;:&quot;&quot;},{&quot;family&quot;:&quot;Shaver&quot;,&quot;given&quot;:&quot;G R&quot;,&quot;parse-names&quot;:false,&quot;dropping-particle&quot;:&quot;&quot;,&quot;non-dropping-particle&quot;:&quot;&quot;},{&quot;family&quot;:&quot;Herbert&quot;,&quot;given&quot;:&quot;D&quot;,&quot;parse-names&quot;:false,&quot;dropping-particle&quot;:&quot;&quot;,&quot;non-dropping-particle&quot;:&quot;&quot;},{&quot;family&quot;:&quot;Ågren&quot;,&quot;given&quot;:&quot;Göran I&quot;,&quot;parse-names&quot;:false,&quot;dropping-particle&quot;:&quot;&quot;,&quot;non-dropping-particle&quot;:&quot;&quot;}],&quot;container-title&quot;:&quot;Ecosystems&quot;,&quot;DOI&quot;:&quot;10.1007/s10021-001-0018-z&quot;,&quot;ISSN&quot;:&quot;1432-9840&quot;,&quot;URL&quot;:&quot;http://link.springer.com/10.1007/s10021-001-0018-z&quot;,&quot;issued&quot;:{&quot;date-parts&quot;:[[2001,7,1]]},&quot;page&quot;:&quot;369-388&quot;,&quot;issue&quot;:&quot;4&quot;,&quot;volume&quot;:&quot;4&quot;,&quot;container-title-short&quot;:&quot;&quot;},&quot;isTemporary&quot;:false}]},{&quot;citationID&quot;:&quot;MENDELEY_CITATION_d76a19d9-251a-49ff-b727-b4e6111e0dab&quot;,&quot;properties&quot;:{&quot;noteIndex&quot;:0},&quot;isEdited&quot;:false,&quot;manualOverride&quot;:{&quot;citeprocText&quot;:&quot;(Finzi and Rodgers 2009; Taylor &lt;i&gt;et al.&lt;/i&gt; 2017; Lai &lt;i&gt;et al.&lt;/i&gt; 2018)&quot;,&quot;isManuallyOverridden&quot;:true,&quot;manualOverrideText&quot;:&quot;Finzi and Rodgers, 2009; Taylor et al., 2017; Lai et al., 2018)&quot;},&quot;citationTag&quot;:&quot;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&quot;,&quot;citationItems&quot;:[{&quot;id&quot;:&quot;79d71593-1430-58f6-835e-7ed20deb1f74&quot;,&quot;itemData&quot;:{&quot;DOI&quot;:&quot;10.1007/s10533-009-9338-4&quot;,&quot;ISSN&quot;:&quot;01682563&quot;,&quot;abstract&quot;:&quot;The maintenance of nitrogen limitation in terrestrial ecosystems remains a central paradox in biogeochemistry. Although plants that form a symbiotic association with nitrogen fixing bacteria should be at a competitive advantage over non-fixing plant species in N limited environments, N2 fixing plants are uncommon in most mid- to high-latitude ecosystems. Theory and observation suggest that preferential grazing on N-rich tissues by herbivores, resource limitations to growth, reproduction and N2 fixation, and temperature limitations to the activity of the N2 fixing enzyme nitrogenase, explain the rarity of N2 fixing plants. These ideas, however, have never been confronted by multifactor experiments in the field. In a 3 year field experiment, we found that the abundance, growth, reproductive output and fraction of plant-N derived from N2 fixation in temperate, old-field ecosystems was constrained by the availability of phosphorus (P). Although the availability of light was crucial to the performance of old-field N2 fixing plants, the largest gains in biomass and the rate of N2 fixation were observed in the plots fertilized with P. By contrast, herbivory had no effect on the abundance, biomass and activity of N2 fixing plants and inconsistent effects on foliar nitrogen concentrations (opposing directions, depending upon year), suggesting that herbivores do not affect the ecology of N2 fixing plants in old field ecosystems, at least not over the course of 3 years. Together with a recent study demonstrating that C limitation explains the absence of N2 fixing trees in temperate forests our analysis suggests that stand replacing disturbances shift the limitation on the abundance and activity of N2 fixing plants from P early in secondary succession to light later in succession, as the forest canopy closes and incident light levels decline precipitously. © Springer Science+Business Media B.V. 2009.&quot;,&quot;author&quot;:[{&quot;dropping-particle&quot;:&quot;&quot;,&quot;family&quot;:&quot;Finzi&quot;,&quot;given&quot;:&quot;Adrien C.&quot;,&quot;non-dropping-particle&quot;:&quot;&quot;,&quot;parse-names&quot;:false,&quot;suffix&quot;:&quot;&quot;},{&quot;dropping-particle&quot;:&quot;&quot;,&quot;family&quot;:&quot;Rodgers&quot;,&quot;given&quot;:&quot;Vikki L.&quot;,&quot;non-dropping-particle&quot;:&quot;&quot;,&quot;parse-names&quot;:false,&quot;suffix&quot;:&quot;&quot;}],&quot;container-title&quot;:&quot;Biogeochemistry&quot;,&quot;id&quot;:&quot;79d71593-1430-58f6-835e-7ed20deb1f74&quot;,&quot;issue&quot;:&quot;2&quot;,&quot;issued&quot;:{&quot;date-parts&quot;:[[&quot;2009&quot;]]},&quot;page&quot;:&quot;309-321&quot;,&quot;title&quot;:&quot;Bottom-up rather than top-down processes regulate the abundance and activity of nitrogen fixing plants in two Connecticut old-field ecosystems&quot;,&quot;type&quot;:&quot;article-journal&quot;,&quot;volume&quot;:&quot;95&quot;,&quot;container-title-short&quot;:&quot;Biogeochemistry&quot;},&quot;uris&quot;:[&quot;http://www.mendeley.com/documents/?uuid=c643f2f8-6edb-446d-8972-7709d83577a4&quot;],&quot;isTemporary&quot;:false,&quot;legacyDesktopId&quot;:&quot;c643f2f8-6edb-446d-8972-7709d83577a4&quot;},{&quot;id&quot;:&quot;fefc8102-a2c2-5d10-ae28-351b60db9fb2&quot;,&quot;itemData&quot;:{&quot;DOI&quot;:&quot;10.1073/pnas.1707094114&quot;,&quot;ISSN&quot;:&quot;10916490&quot;,&quot;PMID&quot;:&quot;28760948&quot;,&quot;abstract&quot;:&quot;More than half of the world’s tropical forests are currently recovering from human land use, and this regenerating biomass now represents the largest carbon (C)-capturing potential on Earth. How quickly these forests regenerate is now a central concern for both conservation and global climate-modeling efforts. Symbiotic nitrogen-fixing trees are thought to provide much of the nitrogen (N) required to fuel tropical secondary regrowth and therefore to drive the rate of forest regeneration, yet we have a poor understanding of how these N fixers influence the trees around them. Do they promote forest growth, as expected if the new N they fix facilitates neighboring trees? Or do they suppress growth, as expected if competitive inhibition of their neighbors is strong? Using 17 consecutive years of data from tropical rainforest plots in Costa Rica that range from 10 y since abandonment to old-growth forest, we assessed how N fixers influenced the growth of forest stands and the demographic rates of neighboring trees. Surprisingly, we found no evidence that N fixers facilitate biomass regeneration in these forests. At the hectare scale, plots with more N-fixing trees grew slower. At the individual scale, N fixers inhibited their neighbors even more strongly than did nonfixing trees. These results provide strong evidence that N-fixing trees do not always serve the facilitative role to neighboring trees during tropical forest regeneration that is expected given their N inputs into these systems.&quot;,&quot;author&quot;:[{&quot;dropping-particle&quot;:&quot;&quot;,&quot;family&quot;:&quot;Taylor&quot;,&quot;given&quot;:&quot;Benton N.&quot;,&quot;non-dropping-particle&quot;:&quot;&quot;,&quot;parse-names&quot;:false,&quot;suffix&quot;:&quot;&quot;},{&quot;dropping-particle&quot;:&quot;&quot;,&quot;family&quot;:&quot;Chazdon&quot;,&quot;given&quot;:&quot;Robin L.&quot;,&quot;non-dropping-particle&quot;:&quot;&quot;,&quot;parse-names&quot;:false,&quot;suffix&quot;:&quot;&quot;},{&quot;dropping-particle&quot;:&quot;&quot;,&quot;family&quot;:&quot;Bachelot&quot;,&quot;given&quot;:&quot;Benedicte&quot;,&quot;non-dropping-particle&quot;:&quot;&quot;,&quot;parse-names&quot;:false,&quot;suffix&quot;:&quot;&quot;},{&quot;dropping-particle&quot;:&quot;&quot;,&quot;family&quot;:&quot;Menge&quot;,&quot;given&quot;:&quot;Duncan N.L.&quot;,&quot;non-dropping-particle&quot;:&quot;&quot;,&quot;parse-names&quot;:false,&quot;suffix&quot;:&quot;&quot;}],&quot;container-title&quot;:&quot;Proceedings of the National Academy of Sciences of the United States of America&quot;,&quot;id&quot;:&quot;fefc8102-a2c2-5d10-ae28-351b60db9fb2&quot;,&quot;issue&quot;:&quot;33&quot;,&quot;issued&quot;:{&quot;date-parts&quot;:[[&quot;2017&quot;]]},&quot;page&quot;:&quot;8817-8822&quot;,&quot;title&quot;:&quot;Nitrogen-fixing trees inhibit growth of regenerating Costa Rican rainforests&quot;,&quot;type&quot;:&quot;article-journal&quot;,&quot;volume&quot;:&quot;114&quot;,&quot;container-title-short&quot;:&quot;Proc Natl Acad Sci U S A&quot;},&quot;uris&quot;:[&quot;http://www.mendeley.com/documents/?uuid=ec1ca5e7-560d-41c8-9334-83e59ec969e0&quot;],&quot;isTemporary&quot;:false,&quot;legacyDesktopId&quot;:&quot;ec1ca5e7-560d-41c8-9334-83e59ec969e0&quot;},{&quot;id&quot;:&quot;3c39c53c-cb2f-5848-9028-3f3f07e75158&quot;,&quot;itemData&quot;:{&quot;DOI&quot;:&quot;10.1111/1365-2745.12979&quot;,&quot;ISSN&quot;:&quot;13652745&quot;,&quot;abstract&quot;:&quot;Nitrogen-fixing trees (N2 fixers) provide new nitrogen critical for rapid biomass accumulation of tropical forests during early secondary succession, but it remains unclear how the abundance of N2 fixers in the forest community affects the growth of non-fixers or the primary productivity of the whole forest. On the one hand, N2 fixers may enhance forest productivity by providing a facilitative effect through the provision of plant-available nitrogen to non-fixing trees. On the other hand, N2 fixers may suppress the growth of non-fixers by growing faster and competing more vigorously for light and other resources. A third alternative is that the growth of N2 fixers themselves accumulate biomass rapidly, while having a neutral effect on non-fixers, leading to an overall increase in forest biomass. We examine these alternative hypotheses using 5-year tree census data from 88 plots in 44 seasonal tropical moist secondary forests (3–32 years old) across a human-modified landscape in central Panama. We examined whether N2 fixers accumulated biomass more rapidly than non-fixers, and how relative biomass of N2 fixers as a functional group and as individual species influenced the growth of non-fixer and whole stand primary productivity. Surprisingly, we found no evidence for either a net competitive or a facilitative effect of N2 fixers as a functional group or individual species on the biomass recovery in these young forests. N2 fixers did not grow faster than non-fixers. Individual mortality rates were lower among N2 fixers, but biomass losses due to mortality were similar between the two groups. Overall, we found no relationship between the relative abundance of N2 fixers and stand primary productivity during succession. Synthesis. Nitrogen-fixing trees may be critical for reducing nitrogen limitation and accelerating biomass growth during tropical secondary forest succession, thereby impacting the global carbon cycle. However, our findings indicate that, in early successional seasonal tropical moist forests, nitrogen fixers provide neither a net competitive nor a facilitative effect on non-fixing trees or the whole forest stand, likely because tropical nitrogen fixers utilize facultative fixation and hence abundance poorly approximates the ecosystem function of fixation. Our results indicate that models should not simply scale symbiotic fixation and its effects from nitrogen-fixing tree abundance.&quot;,&quot;author&quot;:[{&quot;dropping-particle&quot;:&quot;&quot;,&quot;family&quot;:&quot;Lai&quot;,&quot;given&quot;:&quot;Hao Ran&quot;,&quot;non-dropping-particle&quot;:&quot;&quot;,&quot;parse-names&quot;:false,&quot;suffix&quot;:&quot;&quot;},{&quot;dropping-particle&quot;:&quot;&quot;,&quot;family&quot;:&quot;Hall&quot;,&quot;given&quot;:&quot;Jefferson S.&quot;,&quot;non-dropping-particle&quot;:&quot;&quot;,&quot;parse-names&quot;:false,&quot;suffix&quot;:&quot;&quot;},{&quot;dropping-particle&quot;:&quot;&quot;,&quot;family&quot;:&quot;Batterman&quot;,&quot;given&quot;:&quot;Sarah A.&quot;,&quot;non-dropping-particle&quot;:&quot;&quot;,&quot;parse-names&quot;:false,&quot;suffix&quot;:&quot;&quot;},{&quot;dropping-particle&quot;:&quot;&quot;,&quot;family&quot;:&quot;Turner&quot;,&quot;given&quot;:&quot;Benjamin L.&quot;,&quot;non-dropping-particle&quot;:&quot;&quot;,&quot;parse-names&quot;:false,&quot;suffix&quot;:&quot;&quot;},{&quot;dropping-particle&quot;:&quot;&quot;,&quot;family&quot;:&quot;Breugel&quot;,&quot;given&quot;:&quot;Michiel&quot;,&quot;non-dropping-particle&quot;:&quot;van&quot;,&quot;parse-names&quot;:false,&quot;suffix&quot;:&quot;&quot;}],&quot;container-title&quot;:&quot;Journal of Ecology&quot;,&quot;id&quot;:&quot;3c39c53c-cb2f-5848-9028-3f3f07e75158&quot;,&quot;issue&quot;:&quot;4&quot;,&quot;issued&quot;:{&quot;date-parts&quot;:[[&quot;2018&quot;]]},&quot;page&quot;:&quot;1415-1427&quot;,&quot;title&quot;:&quot;Nitrogen fixer abundance has no effect on biomass recovery during tropical secondary forest succession&quot;,&quot;type&quot;:&quot;article-journal&quot;,&quot;volume&quot;:&quot;106&quot;,&quot;container-title-short&quot;:&quot;&quot;},&quot;uris&quot;:[&quot;http://www.mendeley.com/documents/?uuid=2a46e164-7759-4a93-853a-e85a3b84295c&quot;],&quot;isTemporary&quot;:false,&quot;legacyDesktopId&quot;:&quot;2a46e164-7759-4a93-853a-e85a3b84295c&quot;}]},{&quot;citationID&quot;:&quot;MENDELEY_CITATION_c964dc19-5bd6-4cef-98e7-7896b2b2ea08&quot;,&quot;properties&quot;:{&quot;noteIndex&quot;:0},&quot;isEdited&quot;:false,&quot;manualOverride&quot;:{&quot;citeprocText&quot;:&quot;(Brzostek &lt;i&gt;et al.&lt;/i&gt; 2014; Allen &lt;i&gt;et al.&lt;/i&gt; 2020; Braghiere &lt;i&gt;et al.&lt;/i&gt; 2022)&quot;,&quot;isManuallyOverridden&quot;:true,&quot;manualOverrideText&quot;:&quot;Brzostek et al., 2014; Allen et al., 2020; Braghiere et al., 2022)&quot;},&quot;citationTag&quot;:&quot;MENDELEY_CITATION_v3_eyJjaXRhdGlvbklEIjoiTUVOREVMRVlfQ0lUQVRJT05fYzk2NGRjMTktNWJkNi00Y2VmLTk4ZTctNzg5NmIyYjJlYTA4IiwicHJvcGVydGllcyI6eyJub3RlSW5kZXgiOjB9LCJpc0VkaXRlZCI6ZmFsc2UsIm1hbnVhbE92ZXJyaWRlIjp7ImNpdGVwcm9jVGV4dCI6IihCcnpvc3RlayA8aT5ldCBhbC48L2k+IDIwMTQ7IEFsbGVuIDxpPmV0IGFsLjwvaT4gMjAyMDsgQnJhZ2hpZXJlIDxpPmV0IGFsLjwvaT4gMjAyMikiLCJpc01hbnVhbGx5T3ZlcnJpZGRlbiI6dHJ1ZSwibWFudWFsT3ZlcnJpZGVUZXh0IjoiQnJ6b3N0ZWsgZXQgYWwuLCAyMDE0OyBBbGxlbiBldCBhbC4sIDIwMjA7IEJyYWdoaWVyZSBldCBhbC4sIDIwMjIp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CBNIiwibm9uLWRyb3BwaW5nLXBhcnRpY2xlIjoiIiwicGFyc2UtbmFtZXMiOmZhbHNlLCJzdWZmaXgiOiIifSx7ImRyb3BwaW5nLXBhcnRpY2xlIjoiIiwiZmFtaWx5IjoiRmlzaGVyIiwiZ2l2ZW4iOiJS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id&quot;:&quot;11e118eb-5ae8-5ff3-af0a-c743a7c84a24&quot;,&quot;itemData&quot;:{&quot;ISSN&quot;:&quot;1942-2466&quot;,&quot;author&quot;:[{&quot;dropping-particle&quot;:&quot;&quot;,&quot;family&quot;:&quot;Braghiere&quot;,&quot;given&quot;:&quot;R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 M&quot;,&quot;non-dropping-particle&quot;:&quot;&quot;,&quot;parse-names&quot;:false,&quot;suffix&quot;:&quot;&quot;},{&quot;dropping-particle&quot;:&quot;&quot;,&quot;family&quot;:&quot;Fisher&quot;,&quot;given&quot;:&quot;R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 P&quot;,&quot;non-dropping-particle&quot;:&quot;&quot;,&quot;parse-names&quot;:false,&quot;suffix&quot;:&quot;&quot;}],&quot;container-title&quot;:&quot;Journal of advances in modeling earth systems&quot;,&quot;id&quot;:&quot;11e118eb-5ae8-5ff3-af0a-c743a7c84a24&quot;,&quot;issue&quot;:&quot;8&quot;,&quot;issued&quot;:{&quot;date-parts&quot;:[[&quot;2022&quot;]]},&quot;page&quot;:&quot;e2022MS003204&quot;,&quot;publisher&quot;:&quot;Wiley Online Library&quot;,&quot;title&quot;:&quot;Modeling global carbon costs of plant nitrogen and phosphorus acquisition&quot;,&quot;type&quot;:&quot;article-journal&quot;,&quot;volume&quot;:&quot;14&quot;,&quot;container-title-short&quot;:&quot;J Adv Model Earth Syst&quot;},&quot;uris&quot;:[&quot;http://www.mendeley.com/documents/?uuid=f8ab8a73-3eb8-4276-aef6-3066f6a5863e&quot;],&quot;isTemporary&quot;:false,&quot;legacyDesktopId&quot;:&quot;f8ab8a73-3eb8-4276-aef6-3066f6a5863e&quot;}]},{&quot;citationID&quot;:&quot;MENDELEY_CITATION_e7217048-3a27-4d81-a9c6-f80abb1eb508&quot;,&quot;properties&quot;:{&quot;noteIndex&quot;:0},&quot;isEdited&quot;:false,&quot;manualOverride&quot;:{&quot;citeprocText&quot;:&quot;(Ågren and Franklin 2003)&quot;,&quot;isManuallyOverridden&quot;:false,&quot;manualOverrideText&quot;:&quot;&quot;},&quot;citationTag&quot;:&quot;MENDELEY_CITATION_v3_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&quot;,&quot;citationItems&quot;:[{&quot;id&quot;:&quot;0c406db9-3f2a-55aa-baa6-57117509b93f&quot;,&quot;itemData&quot;:{&quot;DOI&quot;:&quot;10.1093/aob/mcg203&quot;,&quot;ISSN&quot;:&quot;03057364&quot;,&quot;PMID&quot;:&quot;14565938&quot;,&quot;abstract&quot;:&quot;Plants respond to nitrogen availability by changing their root:shoot ratios. One hypothesis used to explain this allocation is that plants optimize their behaviour by maximizing their relative growth rate. The consequences of this hypothesis were investigated by formulating two models for root:shoot allocation, with and without explicit inclusion of maintenance respiration. The models also took into account that relative growth rate is a linear function of plant nitrogen concentration. The model without respiration gave qualitatively reasonable results when predictions were compared with observed results from growth experiments with birch and tomato. The explicit inclusion of maintenance respiration improved considerably the agreement between prediction and observation, and for birch was within the experimental accuracy. Further improvements will require additional details in the description of respiratory processes and the nitrogen uptake function. Plants growing under extreme nutrient stress may also optimize their behaviour with respect to other variables in addition to relative growth rate. © 2003 Annals of Botany Company.&quot;,&quot;author&quot;:[{&quot;dropping-particle&quot;:&quot;&quot;,&quot;family&quot;:&quot;Ågren&quot;,&quot;given&quot;:&quot;Göran I.&quot;,&quot;non-dropping-particle&quot;:&quot;&quot;,&quot;parse-names&quot;:false,&quot;suffix&quot;:&quot;&quot;},{&quot;dropping-particle&quot;:&quot;&quot;,&quot;family&quot;:&quot;Franklin&quot;,&quot;given&quot;:&quot;Oskar&quot;,&quot;non-dropping-particle&quot;:&quot;&quot;,&quot;parse-names&quot;:false,&quot;suffix&quot;:&quot;&quot;}],&quot;container-title&quot;:&quot;Annals of Botany&quot;,&quot;id&quot;:&quot;0c406db9-3f2a-55aa-baa6-57117509b93f&quot;,&quot;issue&quot;:&quot;6&quot;,&quot;issued&quot;:{&quot;date-parts&quot;:[[&quot;2003&quot;]]},&quot;page&quot;:&quot;795-800&quot;,&quot;title&quot;:&quot;Root:shoot ratios, optimization and nitrogen productivity&quot;,&quot;type&quot;:&quot;article-journal&quot;,&quot;volume&quot;:&quot;92&quot;,&quot;container-title-short&quot;:&quot;Ann Bot&quot;},&quot;uris&quot;:[&quot;http://www.mendeley.com/documents/?uuid=c37dae6d-62cd-417c-82da-9a9f9ebf6be5&quot;],&quot;isTemporary&quot;:false,&quot;legacyDesktopId&quot;:&quot;c37dae6d-62cd-417c-82da-9a9f9ebf6be5&quot;}]},{&quot;citationID&quot;:&quot;MENDELEY_CITATION_8a95dcbe-2000-447f-bdb3-ef7ca09a024a&quot;,&quot;properties&quot;:{&quot;noteIndex&quot;:0},&quot;isEdited&quot;:false,&quot;manualOverride&quot;:{&quot;citeprocText&quot;:&quot;(Li &lt;i&gt;et al.&lt;/i&gt; 2020)&quot;,&quot;isManuallyOverridden&quot;:false,&quot;manualOverrideText&quot;:&quot;&quot;},&quot;citationTag&quot;:&quot;MENDELEY_CITATION_v3_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&quot;,&quot;citationItems&quot;:[{&quot;id&quot;:&quot;a503724c-bf54-3192-90ff-5e6e33f464a7&quot;,&quot;itemData&quot;:{&quot;DOI&quot;:&quot;10.1111/geb.13042&quot;,&quot;ISSN&quot;:&quot;1466-822X&quot;,&quot;author&quot;:[{&quot;dropping-particle&quot;:&quot;&quot;,&quot;family&quot;:&quot;Li&quot;,&quot;given&quot;:&quot;Weibin&quot;,&quot;non-dropping-particle&quot;:&quot;&quot;,&quot;parse-names&quot;:false,&quot;suffix&quot;:&quot;&quot;},{&quot;dropping-particle&quot;:&quot;&quot;,&quot;family&quot;:&quot;Zhang&quot;,&quot;given&quot;:&quot;Hongxia&quot;,&quot;non-dropping-particle&quot;:&quot;&quot;,&quot;parse-names&quot;:false,&quot;suffix&quot;:&quot;&quot;},{&quot;dropping-particle&quot;:&quot;&quot;,&quot;family&quot;:&quot;Huang&quot;,&quot;given&quot;:&quot;Guozhu&quot;,&quot;non-dropping-particle&quot;:&quot;&quot;,&quot;parse-names&quot;:false,&quot;suffix&quot;:&quot;&quot;},{&quot;dropping-particle&quot;:&quot;&quot;,&quot;family&quot;:&quot;Liu&quot;,&quot;given&quot;:&quot;Ruixue&quot;,&quot;non-dropping-particle&quot;:&quot;&quot;,&quot;parse-names&quot;:false,&quot;suffix&quot;:&quot;&quot;},{&quot;dropping-particle&quot;:&quot;&quot;,&quot;family&quot;:&quot;Wu&quot;,&quot;given&quot;:&quot;Hongjing&quot;,&quot;non-dropping-particle&quot;:&quot;&quot;,&quot;parse-names&quot;:false,&quot;suffix&quot;:&quot;&quot;},{&quot;dropping-particle&quot;:&quot;&quot;,&quot;family&quot;:&quot;Zhao&quot;,&quot;given&quot;:&quot;Chuanyan&quot;,&quot;non-dropping-particle&quot;:&quot;&quot;,&quot;parse-names&quot;:false,&quot;suffix&quot;:&quot;&quot;},{&quot;dropping-particle&quot;:&quot;&quot;,&quot;family&quot;:&quot;McDowell&quot;,&quot;given&quot;:&quot;Nate G&quot;,&quot;non-dropping-particle&quot;:&quot;&quot;,&quot;parse-names&quot;:false,&quot;suffix&quot;:&quot;&quot;}],&quot;container-title&quot;:&quot;Global Ecology and Biogeography&quot;,&quot;id&quot;:&quot;a503724c-bf54-3192-90ff-5e6e33f464a7&quot;,&quot;issue&quot;:&quot;3&quot;,&quot;issued&quot;:{&quot;date-parts&quot;:[[&quot;2020&quot;,&quot;3&quot;,&quot;6&quot;]]},&quot;page&quot;:&quot;573-589&quot;,&quot;title&quot;:&quot;Effects of nitrogen enrichment on tree carbon allocation: A global synthesis&quot;,&quot;type&quot;:&quot;article-journal&quot;,&quot;volume&quot;:&quot;29&quot;,&quot;container-title-short&quot;:&quot;&quot;},&quot;uris&quot;:[&quot;http://www.mendeley.com/documents/?uuid=97d32149-0d7f-456a-89b4-109a86f6d490&quot;],&quot;isTemporary&quot;:false,&quot;legacyDesktopId&quot;:&quot;97d32149-0d7f-456a-89b4-109a86f6d490&quot;}]},{&quot;citationID&quot;:&quot;MENDELEY_CITATION_e200ee15-443d-4564-9705-6a3a560b5040&quot;,&quot;properties&quot;:{&quot;noteIndex&quot;:0},&quot;isEdited&quot;:false,&quot;manualOverride&quot;:{&quot;citeprocText&quot;:&quot;(Brzostek &lt;i&gt;et al.&lt;/i&gt; 2014; Shi &lt;i&gt;et al.&lt;/i&gt; 2016; Braghiere &lt;i&gt;et al.&lt;/i&gt; 2022)&quot;,&quot;isManuallyOverridden&quot;:true,&quot;manualOverrideText&quot;:&quot;Brzostek et al., 2014; Shi et al., 2016; Braghiere et al., 2022)&quot;},&quot;citationTag&quot;:&quot;MENDELEY_CITATION_v3_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iwiY29udGFpbmVyLXRpdGxlLXNob3J0IjoiSiBHZW9waHlzIFJlcyBCaW9nZW9zY2kifSwidXJpcyI6WyJodHRwOi8vd3d3Lm1lbmRlbGV5LmNvbS9kb2N1bWVudHMvP3V1aWQ9ZDQwMmRhOGUtNDc2ZS00OGJjLThkOWMtN2M3NmY3YWEwM2E0Il0sImlzVGVtcG9yYXJ5IjpmYWxzZSwibGVnYWN5RGVza3RvcElkIjoiZDQwMmRhOGUtNDc2ZS00OGJjLThkOWMtN2M3NmY3YWEwM2E0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CBNIiwibm9uLWRyb3BwaW5nLXBhcnRpY2xlIjoiIiwicGFyc2UtbmFtZXMiOmZhbHNlLCJzdWZmaXgiOiIifSx7ImRyb3BwaW5nLXBhcnRpY2xlIjoiIiwiZmFtaWx5IjoiRmlzaGVyIiwiZ2l2ZW4iOiJS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uris&quot;:[&quot;http://www.mendeley.com/documents/?uuid=e87a9d14-0e7f-4e93-9627-1c4b0e119bb4&quot;],&quot;isTemporary&quot;:false,&quot;legacyDesktopId&quot;:&quot;e87a9d14-0e7f-4e93-9627-1c4b0e119bb4&quot;},{&quot;id&quot;:&quot;11e118eb-5ae8-5ff3-af0a-c743a7c84a24&quot;,&quot;itemData&quot;:{&quot;ISSN&quot;:&quot;1942-2466&quot;,&quot;author&quot;:[{&quot;dropping-particle&quot;:&quot;&quot;,&quot;family&quot;:&quot;Braghiere&quot;,&quot;given&quot;:&quot;R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 M&quot;,&quot;non-dropping-particle&quot;:&quot;&quot;,&quot;parse-names&quot;:false,&quot;suffix&quot;:&quot;&quot;},{&quot;dropping-particle&quot;:&quot;&quot;,&quot;family&quot;:&quot;Fisher&quot;,&quot;given&quot;:&quot;R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 P&quot;,&quot;non-dropping-particle&quot;:&quot;&quot;,&quot;parse-names&quot;:false,&quot;suffix&quot;:&quot;&quot;}],&quot;container-title&quot;:&quot;Journal of advances in modeling earth systems&quot;,&quot;id&quot;:&quot;11e118eb-5ae8-5ff3-af0a-c743a7c84a24&quot;,&quot;issue&quot;:&quot;8&quot;,&quot;issued&quot;:{&quot;date-parts&quot;:[[&quot;2022&quot;]]},&quot;page&quot;:&quot;e2022MS003204&quot;,&quot;publisher&quot;:&quot;Wiley Online Library&quot;,&quot;title&quot;:&quot;Modeling global carbon costs of plant nitrogen and phosphorus acquisition&quot;,&quot;type&quot;:&quot;article-journal&quot;,&quot;volume&quot;:&quot;14&quot;,&quot;container-title-short&quot;:&quot;J Adv Model Earth Syst&quot;},&quot;uris&quot;:[&quot;http://www.mendeley.com/documents/?uuid=f8ab8a73-3eb8-4276-aef6-3066f6a5863e&quot;],&quot;isTemporary&quot;:false,&quot;legacyDesktopId&quot;:&quot;f8ab8a73-3eb8-4276-aef6-3066f6a5863e&quot;}]},{&quot;citationID&quot;:&quot;MENDELEY_CITATION_d791c804-c2da-498a-9d7c-e172c104149b&quot;,&quot;properties&quot;:{&quot;noteIndex&quot;:0},&quot;isEdited&quot;:false,&quot;manualOverride&quot;:{&quot;isManuallyOverridden&quot;:true,&quot;citeprocText&quot;:&quot;(Perkowski &lt;i&gt;et al.&lt;/i&gt; 2021)&quot;,&quot;manualOverrideText&quot;:&quot;Perkowski et al. (2021)&quot;},&quot;citationTag&quot;:&quot;MENDELEY_CITATION_v3_eyJjaXRhdGlvbklEIjoiTUVOREVMRVlfQ0lUQVRJT05fZDc5MWM4MDQtYzJkYS00OThhLTlkN2MtZTE3MmMxMDQxNDliIiwicHJvcGVydGllcyI6eyJub3RlSW5kZXgiOjB9LCJpc0VkaXRlZCI6ZmFsc2UsIm1hbnVhbE92ZXJyaWRlIjp7ImlzTWFudWFsbHlPdmVycmlkZGVuIjp0cnVlLCJjaXRlcHJvY1RleHQiOiIoUGVya293c2tpIDxpPmV0IGFsLjwvaT4gMjAyMSkiLCJtYW51YWxPdmVycmlkZVRleHQiOiJQZXJrb3dza2kgZXQgYWwuICgyMDIxKSJ9LCJjaXRhdGlvbkl0ZW1zIjpb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45632d00-205c-405f-b727-ed1e2a57c94d&quot;,&quot;properties&quot;:{&quot;noteIndex&quot;:0},&quot;isEdited&quot;:false,&quot;manualOverride&quot;:{&quot;isManuallyOverridden&quot;:false,&quot;citeprocText&quot;:&quot;(Vitousek &lt;i&gt;et al.&lt;/i&gt; 2002; Perkowski &lt;i&gt;et al.&lt;/i&gt; 2021)&quot;,&quot;manualOverrideText&quot;:&quot;&quot;},&quot;citationTag&quot;:&quot;MENDELEY_CITATION_v3_eyJjaXRhdGlvbklEIjoiTUVOREVMRVlfQ0lUQVRJT05fNDU2MzJkMDAtMjA1Yy00MDVmLWI3MjctZWQxZTJhNTdjOTRkIiwicHJvcGVydGllcyI6eyJub3RlSW5kZXgiOjB9LCJpc0VkaXRlZCI6ZmFsc2UsIm1hbnVhbE92ZXJyaWRlIjp7ImlzTWFudWFsbHlPdmVycmlkZGVuIjpmYWxzZSwiY2l0ZXByb2NUZXh0IjoiKFZpdG91c2VrIDxpPmV0IGFsLjwvaT4gMjAwMjsgUGVya293c2tpIDxpPmV0IGFsLjwvaT4gMjAyMS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VUkwiOiJodHRwczovL2FjYWRlbWljLm91cC5jb20vanhiL2FydGljbGUvNzIvMTUvNTc2Ni82Mjk2NDgw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&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6c9d8268-0bf2-368b-ac3b-d1cc394feccc&quot;,&quot;itemData&quot;:{&quot;type&quot;:&quot;chapter&quot;,&quot;id&quot;:&quot;6c9d8268-0bf2-368b-ac3b-d1cc394feccc&quot;,&quot;title&quot;:&quot;Towards an ecological understanding of biological nitrogen fixation&quot;,&quot;author&quot;:[{&quot;family&quot;:&quot;Vitousek&quot;,&quot;given&quot;:&quot;Peter M&quot;,&quot;parse-names&quot;:false,&quot;dropping-particle&quot;:&quot;&quot;,&quot;non-dropping-particle&quot;:&quot;&quot;},{&quot;family&quot;:&quot;Cassman&quot;,&quot;given&quot;:&quot;Ken&quot;,&quot;parse-names&quot;:false,&quot;dropping-particle&quot;:&quot;&quot;,&quot;non-dropping-particle&quot;:&quot;&quot;},{&quot;family&quot;:&quot;Cleveland&quot;,&quot;given&quot;:&quot;Cory C&quot;,&quot;parse-names&quot;:false,&quot;dropping-particle&quot;:&quot;&quot;,&quot;non-dropping-particle&quot;:&quot;&quot;},{&quot;family&quot;:&quot;Crews&quot;,&quot;given&quot;:&quot;Tim&quot;,&quot;parse-names&quot;:false,&quot;dropping-particle&quot;:&quot;&quot;,&quot;non-dropping-particle&quot;:&quot;&quot;},{&quot;family&quot;:&quot;Field&quot;,&quot;given&quot;:&quot;Christopher B&quot;,&quot;parse-names&quot;:false,&quot;dropping-particle&quot;:&quot;&quot;,&quot;non-dropping-particle&quot;:&quot;&quot;},{&quot;family&quot;:&quot;Grimm&quot;,&quot;given&quot;:&quot;Nancy B&quot;,&quot;parse-names&quot;:false,&quot;dropping-particle&quot;:&quot;&quot;,&quot;non-dropping-particle&quot;:&quot;&quot;},{&quot;family&quot;:&quot;Howarth&quot;,&quot;given&quot;:&quot;Robert W&quot;,&quot;parse-names&quot;:false,&quot;dropping-particle&quot;:&quot;&quot;,&quot;non-dropping-particle&quot;:&quot;&quot;},{&quot;family&quot;:&quot;Marino&quot;,&quot;given&quot;:&quot;Roxanne&quot;,&quot;parse-names&quot;:false,&quot;dropping-particle&quot;:&quot;&quot;,&quot;non-dropping-particle&quot;:&quot;&quot;},{&quot;family&quot;:&quot;Martinelli&quot;,&quot;given&quot;:&quot;Luiz&quot;,&quot;parse-names&quot;:false,&quot;dropping-particle&quot;:&quot;&quot;,&quot;non-dropping-particle&quot;:&quot;&quot;},{&quot;family&quot;:&quot;Rastetter&quot;,&quot;given&quot;:&quot;Edward B&quot;,&quot;parse-names&quot;:false,&quot;dropping-particle&quot;:&quot;&quot;,&quot;non-dropping-particle&quot;:&quot;&quot;},{&quot;family&quot;:&quot;Sprent&quot;,&quot;given&quot;:&quot;Janet I&quot;,&quot;parse-names&quot;:false,&quot;dropping-particle&quot;:&quot;&quot;,&quot;non-dropping-particle&quot;:&quot;&quot;}],&quot;container-title&quot;:&quot;The Nitrogen Cycle at Regional to Global Scales&quot;,&quot;DOI&quot;:&quot;10.1007/978-94-017-3405-9_1&quot;,&quot;URL&quot;:&quot;http://link.springer.com/10.1007/978-94-017-3405-9_1&quot;,&quot;issued&quot;:{&quot;date-parts&quot;:[[2002]]},&quot;publisher-place&quot;:&quot;Dordrecht&quot;,&quot;page&quot;:&quot;1-45&quot;,&quot;publisher&quot;:&quot;Springer Netherlands&quot;,&quot;container-title-short&quot;:&quot;&quot;},&quot;isTemporary&quot;:false}]},{&quot;citationID&quot;:&quot;MENDELEY_CITATION_d9fd0fea-20ad-4868-9ab3-6a134a8f1735&quot;,&quot;properties&quot;:{&quot;noteIndex&quot;:0},&quot;isEdited&quot;:false,&quot;manualOverride&quot;:{&quot;isManuallyOverridden&quot;:false,&quot;citeprocText&quot;:&quot;(Menge &lt;i&gt;et al.&lt;/i&gt; 2023)&quot;,&quot;manualOverrideText&quot;:&quot;&quot;},&quot;citationTag&quot;:&quot;MENDELEY_CITATION_v3_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&quot;,&quot;citationItems&quot;:[{&quot;id&quot;:&quot;15506838-a31c-38ef-a824-36e70d0295b5&quot;,&quot;itemData&quot;:{&quot;type&quot;:&quot;article-journal&quot;,&quot;id&quot;:&quot;15506838-a31c-38ef-a824-36e70d0295b5&quot;,&quot;title&quot;:&quot;Tree symbioses sustain nitrogen fixation despite excess nitrogen supply&quot;,&quot;author&quot;:[{&quot;family&quot;:&quot;Menge&quot;,&quot;given&quot;:&quot;Duncan N L&quot;,&quot;parse-names&quot;:false,&quot;dropping-particle&quot;:&quot;&quot;,&quot;non-dropping-particle&quot;:&quot;&quot;},{&quot;family&quot;:&quot;Wolf&quot;,&quot;given&quot;:&quot;Amelia A&quot;,&quot;parse-names&quot;:false,&quot;dropping-particle&quot;:&quot;&quot;,&quot;non-dropping-particle&quot;:&quot;&quot;},{&quot;family&quot;:&quot;Funk&quot;,&quot;given&quot;:&quot;Jennifer L&quot;,&quot;parse-names&quot;:false,&quot;dropping-particle&quot;:&quot;&quot;,&quot;non-dropping-particle&quot;:&quot;&quot;},{&quot;family&quot;:&quot;Perakis&quot;,&quot;given&quot;:&quot;Steven S&quot;,&quot;parse-names&quot;:false,&quot;dropping-particle&quot;:&quot;&quot;,&quot;non-dropping-particle&quot;:&quot;&quot;},{&quot;family&quot;:&quot;Akana&quot;,&quot;given&quot;:&quot;Palani R&quot;,&quot;parse-names&quot;:false,&quot;dropping-particle&quot;:&quot;&quot;,&quot;non-dropping-particle&quot;:&quot;&quot;},{&quot;family&quot;:&quot;Arkebauer&quot;,&quot;given&quot;:&quot;Rachel&quot;,&quot;parse-names&quot;:false,&quot;dropping-particle&quot;:&quot;&quot;,&quot;non-dropping-particle&quot;:&quot;&quot;},{&quot;family&quot;:&quot;Bytnerowicz&quot;,&quot;given&quot;:&quot;Thomas A&quot;,&quot;parse-names&quot;:false,&quot;dropping-particle&quot;:&quot;&quot;,&quot;non-dropping-particle&quot;:&quot;&quot;},{&quot;family&quot;:&quot;Carreras Pereira&quot;,&quot;given&quot;:&quot;K A&quot;,&quot;parse-names&quot;:false,&quot;dropping-particle&quot;:&quot;&quot;,&quot;non-dropping-particle&quot;:&quot;&quot;},{&quot;family&quot;:&quot;Huddell&quot;,&quot;given&quot;:&quot;Alexandra M&quot;,&quot;parse-names&quot;:false,&quot;dropping-particle&quot;:&quot;&quot;,&quot;non-dropping-particle&quot;:&quot;&quot;},{&quot;family&quot;:&quot;Kou-Giesbrecht&quot;,&quot;given&quot;:&quot;Sian&quot;,&quot;parse-names&quot;:false,&quot;dropping-particle&quot;:&quot;&quot;,&quot;non-dropping-particle&quot;:&quot;&quot;},{&quot;family&quot;:&quot;Ortiz&quot;,&quot;given&quot;:&quot;Sarah K&quot;,&quot;parse-names&quot;:false,&quot;dropping-particle&quot;:&quot;&quot;,&quot;non-dropping-particle&quot;:&quot;&quot;}],&quot;container-title&quot;:&quot;Ecological Monographs&quot;,&quot;container-title-short&quot;:&quot;Ecol Monogr&quot;,&quot;DOI&quot;:&quot;10.1002/ecm.1562&quot;,&quot;ISSN&quot;:&quot;15577015&quot;,&quot;issued&quot;:{&quot;date-parts&quot;:[[2023]]},&quot;page&quot;:&quot;1-27&quot;,&quot;abstract&quot;:&quot;Symbiotic nitrogen fixation (SNF) is a key ecological process whose impact depends on the strategy of SNF regulation—the degree to which rates of SNF change in response to limitation by N versus other resources. SNF that is obligate or exhibits incomplete downregulation can result in excess N fixation, whereas a facultative SNF strategy does not. We hypothesized that tree-based SNF strategies differed by latitude (tropical vs. temperate) and symbiotic type (actinorhizal vs. rhizobial). Specifically, we expected tropical rhizobial symbioses to display strongly facultative SNF as an explanation of their success in low-latitude forests. In this study we used 15N isotope dilution field experiments in New York, Oregon, and Hawaii to determine SNF strategies in six N-fixing tree symbioses. Nitrogen fertilization with +10 and +15 g N m−2 year−1 for 4–5 years alleviated N limitation in all taxa, paving the way to determine SNF strategies. Contrary to our hypothesis, all six of the symbioses we studied sustained SNF even at high N. Robinia pseudoacacia (temperate rhizobial) fixed 91% of its N (%Ndfa) in controls, compared to 64% and 59% in the +10 and +15 g N m−2 year−1 treatments. For Alnus rubra (temperate actinorhizal), %Ndfa was 95%, 70%, and 60%. For the tropical species, %Ndfa was 86%, 80%, and 82% for Gliricidia sepium (rhizobial); 79%, 69%, and 67% for Casuarina equisetifolia (actinorhizal); 91%, 42%, and 67% for Acacia koa (rhizobial); and 60%, 51%, and 19% for Morella faya (actinorhizal). Fertilization with phosphorus did not stimulate tree growth or SNF. These results suggest that the latitudinal abundance distribution of N-fixing trees is not caused by a shift in SNF strategy. They also help explain the excess N in many forests where N fixers are common.&quot;,&quot;issue&quot;:&quot;2&quot;,&quot;volume&quot;:&quot;93&quot;},&quot;isTemporary&quot;:false}]},{&quot;citationID&quot;:&quot;MENDELEY_CITATION_b524a9fe-df1c-4924-a1a5-77f01d9b1547&quot;,&quot;properties&quot;:{&quot;noteIndex&quot;:0},&quot;isEdited&quot;:false,&quot;manualOverride&quot;:{&quot;isManuallyOverridden&quot;:true,&quot;citeprocText&quot;:&quot;(Perkowski &lt;i&gt;et al.&lt;/i&gt; 2021)&quot;,&quot;manualOverrideText&quot;:&quot;Perkowski et al. (2021)&quot;},&quot;citationTag&quot;:&quot;MENDELEY_CITATION_v3_eyJjaXRhdGlvbklEIjoiTUVOREVMRVlfQ0lUQVRJT05fYjUyNGE5ZmUtZGYxYy00OTI0LWExYTUtNzdmMDFkOWIxNTQ3IiwicHJvcGVydGllcyI6eyJub3RlSW5kZXgiOjB9LCJpc0VkaXRlZCI6ZmFsc2UsIm1hbnVhbE92ZXJyaWRlIjp7ImlzTWFudWFsbHlPdmVycmlkZGVuIjp0cnVlLCJjaXRlcHJvY1RleHQiOiIoUGVya293c2tpIDxpPmV0IGFsLjwvaT4gMjAyMSkiLCJtYW51YWxPdmVycmlkZVRleHQiOiJQZXJrb3dza2kgZXQgYWwuICgyMDIxKSJ9LCJjaXRhdGlvbkl0ZW1zIjpb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
    <we:property name="MENDELEY_CITATIONS_LOCALE_CODE" value="&quot;en-US&quot;"/>
    <we:property name="MENDELEY_CITATIONS_STYLE" value="{&quot;id&quot;:&quot;https://www.zotero.org/styles/annals-of-botany&quot;,&quot;title&quot;:&quot;Annals of Botany&quot;,&quot;format&quot;:&quot;author-date&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AA543E-F520-844C-B8D5-9A813A604B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7405</Words>
  <Characters>42212</Characters>
  <Application>Microsoft Office Word</Application>
  <DocSecurity>0</DocSecurity>
  <Lines>351</Lines>
  <Paragraphs>99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49518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cp:lastPrinted>2024-01-31T20:08:00Z</cp:lastPrinted>
  <dcterms:created xsi:type="dcterms:W3CDTF">2024-07-16T00:58:00Z</dcterms:created>
  <dcterms:modified xsi:type="dcterms:W3CDTF">2024-07-26T15:29:00Z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http://www.zotero.org/styles/environmental-entomology</vt:lpwstr>
  </property>
  <property fmtid="{D5CDD505-2E9C-101B-9397-08002B2CF9AE}" pid="13" name="Mendeley Recent Style Name 5_1">
    <vt:lpwstr>Environmental Entomology</vt:lpwstr>
  </property>
  <property fmtid="{D5CDD505-2E9C-101B-9397-08002B2CF9AE}" pid="14" name="Mendeley Recent Style Id 6_1">
    <vt:lpwstr>http://www.zotero.org/styles/functional-ecology</vt:lpwstr>
  </property>
  <property fmtid="{D5CDD505-2E9C-101B-9397-08002B2CF9AE}" pid="15" name="Mendeley Recent Style Name 6_1">
    <vt:lpwstr>Functional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http://www.zotero.org/styles/journal-of-medical-entomology</vt:lpwstr>
  </property>
  <property fmtid="{D5CDD505-2E9C-101B-9397-08002B2CF9AE}" pid="19" name="Mendeley Recent Style Name 8_1">
    <vt:lpwstr>Journal of Medical Entomology</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y fmtid="{D5CDD505-2E9C-101B-9397-08002B2CF9AE}" pid="25" name="ZOTERO_PREF_1">
    <vt:lpwstr>&lt;data data-version="3" zotero-version="6.0.11"&gt;&lt;session id="AVTu201O"/&gt;&lt;style id="http://www.zotero.org/styles/journal-of-experimental-botany" hasBibliography="1" bibliographyStyleHasBeenSet="1"/&gt;&lt;prefs&gt;&lt;pref name="fieldType" value="Field"/&gt;&lt;pref name="do</vt:lpwstr>
  </property>
  <property fmtid="{D5CDD505-2E9C-101B-9397-08002B2CF9AE}" pid="26" name="ZOTERO_PREF_2">
    <vt:lpwstr>ntAskDelayCitationUpdates" value="true"/&gt;&lt;/prefs&gt;&lt;/data&gt;</vt:lpwstr>
  </property>
</Properties>
</file>