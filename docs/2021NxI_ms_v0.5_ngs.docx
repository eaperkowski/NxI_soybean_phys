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E8CF0C" w14:textId="53EAC5A5" w:rsidR="00115F98" w:rsidRPr="00DA72DC" w:rsidRDefault="00754725" w:rsidP="00DA72DC">
      <w:pPr>
        <w:spacing w:line="480" w:lineRule="auto"/>
      </w:pPr>
      <w:commentRangeStart w:id="0"/>
      <w:commentRangeStart w:id="1"/>
      <w:r>
        <w:rPr>
          <w:b/>
          <w:bCs/>
        </w:rPr>
        <w:t>T</w:t>
      </w:r>
      <w:commentRangeEnd w:id="0"/>
      <w:r w:rsidR="00524F9C">
        <w:rPr>
          <w:rStyle w:val="CommentReference"/>
          <w:rFonts w:eastAsia="Times New Roman" w:cs="Times New Roman"/>
        </w:rPr>
        <w:commentReference w:id="0"/>
      </w:r>
      <w:commentRangeEnd w:id="1"/>
      <w:r w:rsidR="00867812">
        <w:rPr>
          <w:rStyle w:val="CommentReference"/>
          <w:rFonts w:eastAsia="Times New Roman" w:cs="Times New Roman"/>
        </w:rPr>
        <w:commentReference w:id="1"/>
      </w:r>
      <w:r w:rsidRPr="0070582B">
        <w:rPr>
          <w:b/>
          <w:bCs/>
        </w:rPr>
        <w:t>itle</w:t>
      </w:r>
      <w:r>
        <w:t xml:space="preserve">: </w:t>
      </w:r>
      <w:del w:id="2" w:author="Nick Smith" w:date="2023-11-17T12:06:00Z">
        <w:r w:rsidR="00115F98" w:rsidDel="00FE4E0C">
          <w:delText xml:space="preserve">Soil nitrogen fertilization and inoculation with </w:delText>
        </w:r>
        <w:r w:rsidR="00115F98" w:rsidDel="00FE4E0C">
          <w:rPr>
            <w:i/>
            <w:iCs/>
          </w:rPr>
          <w:delText>Bradyrhizobium japonicum</w:delText>
        </w:r>
        <w:r w:rsidR="00115F98" w:rsidDel="00FE4E0C">
          <w:delText xml:space="preserve"> shape</w:delText>
        </w:r>
        <w:r w:rsidR="00ED2735" w:rsidDel="00FE4E0C">
          <w:delText>s</w:delText>
        </w:r>
        <w:r w:rsidR="00115F98" w:rsidDel="00FE4E0C">
          <w:delText xml:space="preserve"> tradeoffs between whole plant growth and leaf </w:delText>
        </w:r>
        <w:r w:rsidR="00867812" w:rsidDel="00FE4E0C">
          <w:delText>resource us</w:delText>
        </w:r>
        <w:r w:rsidR="00F5091C" w:rsidDel="00FE4E0C">
          <w:delText>e</w:delText>
        </w:r>
        <w:r w:rsidR="00867812" w:rsidDel="00FE4E0C">
          <w:delText xml:space="preserve"> </w:delText>
        </w:r>
        <w:r w:rsidR="00115F98" w:rsidRPr="00115F98" w:rsidDel="00FE4E0C">
          <w:delText xml:space="preserve">in </w:delText>
        </w:r>
        <w:r w:rsidR="00115F98" w:rsidDel="00FE4E0C">
          <w:rPr>
            <w:i/>
            <w:iCs/>
          </w:rPr>
          <w:delText>Glycine max</w:delText>
        </w:r>
        <w:r w:rsidR="00115F98" w:rsidDel="00FE4E0C">
          <w:delText xml:space="preserve"> L.</w:delText>
        </w:r>
      </w:del>
      <w:ins w:id="3" w:author="Nick Smith" w:date="2023-11-17T12:06:00Z">
        <w:r w:rsidR="00FE4E0C">
          <w:t xml:space="preserve">Symbiotic nitrogen fixation reduces carbon costs of nitrogen acquisition </w:t>
        </w:r>
      </w:ins>
      <w:ins w:id="4" w:author="Nick Smith" w:date="2023-11-17T12:07:00Z">
        <w:r w:rsidR="00FE4E0C">
          <w:t>under low, but not high, nitrogen availability</w:t>
        </w:r>
      </w:ins>
    </w:p>
    <w:p w14:paraId="296CE4EA" w14:textId="77777777" w:rsidR="00A754EC" w:rsidRDefault="00A754EC" w:rsidP="00DA72DC">
      <w:pPr>
        <w:spacing w:line="480" w:lineRule="auto"/>
        <w:rPr>
          <w:b/>
          <w:bCs/>
        </w:rPr>
      </w:pPr>
    </w:p>
    <w:p w14:paraId="63C189C5" w14:textId="7007CC59" w:rsidR="00754725" w:rsidRPr="00DA72DC" w:rsidDel="00C56C83" w:rsidRDefault="00754725" w:rsidP="00DA72DC">
      <w:pPr>
        <w:spacing w:line="480" w:lineRule="auto"/>
        <w:rPr>
          <w:del w:id="5" w:author="Nick Smith" w:date="2023-11-27T13:57:00Z"/>
        </w:rPr>
      </w:pPr>
      <w:del w:id="6" w:author="Nick Smith" w:date="2023-11-27T13:57:00Z">
        <w:r w:rsidDel="00C56C83">
          <w:rPr>
            <w:b/>
            <w:bCs/>
          </w:rPr>
          <w:delText>Running Head:</w:delText>
        </w:r>
      </w:del>
    </w:p>
    <w:p w14:paraId="31C9A709" w14:textId="76377035" w:rsidR="00A754EC" w:rsidDel="00C56C83" w:rsidRDefault="00A754EC" w:rsidP="00DA72DC">
      <w:pPr>
        <w:spacing w:line="480" w:lineRule="auto"/>
        <w:rPr>
          <w:del w:id="7" w:author="Nick Smith" w:date="2023-11-27T13:57:00Z"/>
          <w:b/>
          <w:bCs/>
        </w:rPr>
      </w:pPr>
    </w:p>
    <w:p w14:paraId="12CF4620" w14:textId="5D9CCCE7" w:rsidR="00754725" w:rsidRPr="00AA5310" w:rsidRDefault="00754725" w:rsidP="00DA72DC">
      <w:pPr>
        <w:spacing w:line="480" w:lineRule="auto"/>
      </w:pPr>
      <w:del w:id="8" w:author="Nick Smith" w:date="2023-11-27T13:57:00Z">
        <w:r w:rsidDel="00C56C83">
          <w:rPr>
            <w:b/>
            <w:bCs/>
          </w:rPr>
          <w:delText>Author List:</w:delText>
        </w:r>
        <w:r w:rsidDel="00C56C83">
          <w:delText xml:space="preserve"> </w:delText>
        </w:r>
      </w:del>
      <w:r>
        <w:t>Evan A. Perkowski</w:t>
      </w:r>
      <w:r>
        <w:rPr>
          <w:vertAlign w:val="superscript"/>
        </w:rPr>
        <w:t>1</w:t>
      </w:r>
      <w:r>
        <w:t>, Joseph Terrones</w:t>
      </w:r>
      <w:r>
        <w:rPr>
          <w:vertAlign w:val="superscript"/>
        </w:rPr>
        <w:t>1</w:t>
      </w:r>
      <w:r>
        <w:t>, Hannah German</w:t>
      </w:r>
      <w:r>
        <w:rPr>
          <w:vertAlign w:val="superscript"/>
        </w:rPr>
        <w:t>1</w:t>
      </w:r>
      <w:r>
        <w:t>, Nicholas G. Smith</w:t>
      </w:r>
      <w:r>
        <w:rPr>
          <w:vertAlign w:val="superscript"/>
        </w:rPr>
        <w:t>1</w:t>
      </w:r>
      <w:ins w:id="9" w:author="Nick Smith" w:date="2023-11-27T13:56:00Z">
        <w:r w:rsidR="00C56C83">
          <w:rPr>
            <w:vertAlign w:val="superscript"/>
          </w:rPr>
          <w:t>,*</w:t>
        </w:r>
      </w:ins>
    </w:p>
    <w:p w14:paraId="2E276304" w14:textId="77777777" w:rsidR="00C56C83" w:rsidRDefault="00754725" w:rsidP="00DA72DC">
      <w:pPr>
        <w:spacing w:line="480" w:lineRule="auto"/>
        <w:rPr>
          <w:ins w:id="10" w:author="Nick Smith" w:date="2023-11-27T13:57:00Z"/>
          <w:b/>
          <w:bCs/>
        </w:rPr>
      </w:pPr>
      <w:del w:id="11" w:author="Nick Smith" w:date="2023-11-27T13:57:00Z">
        <w:r w:rsidDel="00C56C83">
          <w:rPr>
            <w:b/>
            <w:bCs/>
          </w:rPr>
          <w:delText>Author Affiliations:</w:delText>
        </w:r>
        <w:r w:rsidDel="00C56C83">
          <w:delText xml:space="preserve"> </w:delText>
        </w:r>
      </w:del>
    </w:p>
    <w:p w14:paraId="11B70D55" w14:textId="4EB26DB4" w:rsidR="00754725" w:rsidRPr="00DA72DC" w:rsidRDefault="00754725" w:rsidP="00DA72DC">
      <w:pPr>
        <w:spacing w:line="480" w:lineRule="auto"/>
      </w:pPr>
      <w:r>
        <w:rPr>
          <w:vertAlign w:val="superscript"/>
        </w:rPr>
        <w:t>1</w:t>
      </w:r>
      <w:r>
        <w:t>Department of Biological Sciences, Texas Tech University, Lubbock, TX USA</w:t>
      </w:r>
    </w:p>
    <w:p w14:paraId="7F555C51" w14:textId="13A59BC8" w:rsidR="00A754EC" w:rsidRDefault="00A754EC" w:rsidP="00DA72DC">
      <w:pPr>
        <w:spacing w:line="480" w:lineRule="auto"/>
        <w:rPr>
          <w:ins w:id="12" w:author="Nick Smith" w:date="2023-11-27T13:56:00Z"/>
          <w:b/>
        </w:rPr>
      </w:pPr>
    </w:p>
    <w:p w14:paraId="5355F908" w14:textId="3F3015F2" w:rsidR="00C56C83" w:rsidRPr="00C56C83" w:rsidRDefault="00C56C83" w:rsidP="00DA72DC">
      <w:pPr>
        <w:spacing w:line="480" w:lineRule="auto"/>
        <w:rPr>
          <w:ins w:id="13" w:author="Nick Smith" w:date="2023-11-27T13:56:00Z"/>
          <w:rPrChange w:id="14" w:author="Nick Smith" w:date="2023-11-27T13:57:00Z">
            <w:rPr>
              <w:ins w:id="15" w:author="Nick Smith" w:date="2023-11-27T13:56:00Z"/>
              <w:b/>
            </w:rPr>
          </w:rPrChange>
        </w:rPr>
      </w:pPr>
      <w:ins w:id="16" w:author="Nick Smith" w:date="2023-11-27T13:56:00Z">
        <w:r w:rsidRPr="00C56C83">
          <w:rPr>
            <w:rPrChange w:id="17" w:author="Nick Smith" w:date="2023-11-27T13:57:00Z">
              <w:rPr>
                <w:b/>
              </w:rPr>
            </w:rPrChange>
          </w:rPr>
          <w:t>*Correspondence to:</w:t>
        </w:r>
      </w:ins>
    </w:p>
    <w:p w14:paraId="32C6C4D3" w14:textId="5A6DE2E4" w:rsidR="00C56C83" w:rsidRPr="00C56C83" w:rsidRDefault="00C56C83" w:rsidP="00DA72DC">
      <w:pPr>
        <w:spacing w:line="480" w:lineRule="auto"/>
        <w:rPr>
          <w:ins w:id="18" w:author="Nick Smith" w:date="2023-11-27T13:56:00Z"/>
          <w:rPrChange w:id="19" w:author="Nick Smith" w:date="2023-11-27T13:57:00Z">
            <w:rPr>
              <w:ins w:id="20" w:author="Nick Smith" w:date="2023-11-27T13:56:00Z"/>
              <w:b/>
            </w:rPr>
          </w:rPrChange>
        </w:rPr>
      </w:pPr>
      <w:ins w:id="21" w:author="Nick Smith" w:date="2023-11-27T13:56:00Z">
        <w:r w:rsidRPr="00C56C83">
          <w:rPr>
            <w:rPrChange w:id="22" w:author="Nick Smith" w:date="2023-11-27T13:57:00Z">
              <w:rPr>
                <w:b/>
              </w:rPr>
            </w:rPrChange>
          </w:rPr>
          <w:t>Nicholas G. Smith</w:t>
        </w:r>
      </w:ins>
    </w:p>
    <w:p w14:paraId="44A62B08" w14:textId="20716E9A" w:rsidR="00C56C83" w:rsidRPr="00C56C83" w:rsidRDefault="00C56C83" w:rsidP="00DA72DC">
      <w:pPr>
        <w:spacing w:line="480" w:lineRule="auto"/>
        <w:rPr>
          <w:ins w:id="23" w:author="Nick Smith" w:date="2023-11-27T13:57:00Z"/>
          <w:rPrChange w:id="24" w:author="Nick Smith" w:date="2023-11-27T13:57:00Z">
            <w:rPr>
              <w:ins w:id="25" w:author="Nick Smith" w:date="2023-11-27T13:57:00Z"/>
              <w:b/>
            </w:rPr>
          </w:rPrChange>
        </w:rPr>
      </w:pPr>
      <w:ins w:id="26" w:author="Nick Smith" w:date="2023-11-27T13:56:00Z">
        <w:r w:rsidRPr="00C56C83">
          <w:rPr>
            <w:rPrChange w:id="27" w:author="Nick Smith" w:date="2023-11-27T13:57:00Z">
              <w:rPr>
                <w:b/>
              </w:rPr>
            </w:rPrChange>
          </w:rPr>
          <w:t>29</w:t>
        </w:r>
      </w:ins>
      <w:ins w:id="28" w:author="Nick Smith" w:date="2023-11-27T13:57:00Z">
        <w:r w:rsidRPr="00C56C83">
          <w:rPr>
            <w:rPrChange w:id="29" w:author="Nick Smith" w:date="2023-11-27T13:57:00Z">
              <w:rPr>
                <w:b/>
              </w:rPr>
            </w:rPrChange>
          </w:rPr>
          <w:t>01 Main St.</w:t>
        </w:r>
      </w:ins>
    </w:p>
    <w:p w14:paraId="3AACC477" w14:textId="566EB1F3" w:rsidR="00C56C83" w:rsidRPr="00C56C83" w:rsidRDefault="00C56C83" w:rsidP="00DA72DC">
      <w:pPr>
        <w:spacing w:line="480" w:lineRule="auto"/>
        <w:rPr>
          <w:ins w:id="30" w:author="Nick Smith" w:date="2023-11-27T13:57:00Z"/>
          <w:rPrChange w:id="31" w:author="Nick Smith" w:date="2023-11-27T13:57:00Z">
            <w:rPr>
              <w:ins w:id="32" w:author="Nick Smith" w:date="2023-11-27T13:57:00Z"/>
              <w:b/>
            </w:rPr>
          </w:rPrChange>
        </w:rPr>
      </w:pPr>
      <w:ins w:id="33" w:author="Nick Smith" w:date="2023-11-27T13:57:00Z">
        <w:r w:rsidRPr="00C56C83">
          <w:rPr>
            <w:rPrChange w:id="34" w:author="Nick Smith" w:date="2023-11-27T13:57:00Z">
              <w:rPr>
                <w:b/>
              </w:rPr>
            </w:rPrChange>
          </w:rPr>
          <w:t>Lubbock, TX 79409, USA</w:t>
        </w:r>
      </w:ins>
    </w:p>
    <w:p w14:paraId="6FADAC2A" w14:textId="7423F820" w:rsidR="00C56C83" w:rsidRPr="00C56C83" w:rsidRDefault="00C56C83" w:rsidP="00DA72DC">
      <w:pPr>
        <w:spacing w:line="480" w:lineRule="auto"/>
        <w:rPr>
          <w:ins w:id="35" w:author="Nick Smith" w:date="2023-11-27T13:56:00Z"/>
          <w:rPrChange w:id="36" w:author="Nick Smith" w:date="2023-11-27T13:57:00Z">
            <w:rPr>
              <w:ins w:id="37" w:author="Nick Smith" w:date="2023-11-27T13:56:00Z"/>
              <w:b/>
            </w:rPr>
          </w:rPrChange>
        </w:rPr>
      </w:pPr>
      <w:ins w:id="38" w:author="Nick Smith" w:date="2023-11-27T13:57:00Z">
        <w:r w:rsidRPr="00C56C83">
          <w:rPr>
            <w:rPrChange w:id="39" w:author="Nick Smith" w:date="2023-11-27T13:57:00Z">
              <w:rPr>
                <w:b/>
              </w:rPr>
            </w:rPrChange>
          </w:rPr>
          <w:t>nick.smith@ttu.edu</w:t>
        </w:r>
      </w:ins>
    </w:p>
    <w:p w14:paraId="4F842D18" w14:textId="77777777" w:rsidR="00C56C83" w:rsidRDefault="00C56C83" w:rsidP="00DA72DC">
      <w:pPr>
        <w:spacing w:line="480" w:lineRule="auto"/>
        <w:rPr>
          <w:b/>
        </w:rPr>
      </w:pPr>
    </w:p>
    <w:p w14:paraId="36872CE1" w14:textId="7125BE74" w:rsidR="00754725" w:rsidRPr="002F526D" w:rsidRDefault="00754725" w:rsidP="00DA72DC">
      <w:pPr>
        <w:spacing w:line="480" w:lineRule="auto"/>
        <w:rPr>
          <w:b/>
        </w:rPr>
      </w:pPr>
      <w:r>
        <w:rPr>
          <w:b/>
        </w:rPr>
        <w:t>Manuscript details</w:t>
      </w:r>
    </w:p>
    <w:p w14:paraId="7AD173A6" w14:textId="16E53DEC" w:rsidR="00754725" w:rsidRDefault="00754725" w:rsidP="00DA72DC">
      <w:pPr>
        <w:spacing w:line="480" w:lineRule="auto"/>
        <w:rPr>
          <w:bCs/>
        </w:rPr>
      </w:pPr>
      <w:r w:rsidRPr="00895468">
        <w:rPr>
          <w:b/>
        </w:rPr>
        <w:t>Abstract:</w:t>
      </w:r>
      <w:r w:rsidR="00DA72DC" w:rsidRPr="00DA72DC">
        <w:rPr>
          <w:bCs/>
        </w:rPr>
        <w:t xml:space="preserve"> </w:t>
      </w:r>
      <w:r w:rsidR="00DA72DC">
        <w:rPr>
          <w:bCs/>
        </w:rPr>
        <w:t xml:space="preserve">XX </w:t>
      </w:r>
      <w:r w:rsidR="006569E0">
        <w:rPr>
          <w:bCs/>
        </w:rPr>
        <w:t>words</w:t>
      </w:r>
    </w:p>
    <w:p w14:paraId="504EA52F" w14:textId="73DC40BB" w:rsidR="00754725" w:rsidRDefault="00754725" w:rsidP="00DA72DC">
      <w:pPr>
        <w:spacing w:line="480" w:lineRule="auto"/>
        <w:rPr>
          <w:bCs/>
        </w:rPr>
      </w:pPr>
      <w:r w:rsidRPr="00006BDD">
        <w:rPr>
          <w:b/>
        </w:rPr>
        <w:t>Main text word count</w:t>
      </w:r>
      <w:r>
        <w:rPr>
          <w:bCs/>
        </w:rPr>
        <w:t>:</w:t>
      </w:r>
    </w:p>
    <w:p w14:paraId="7423DBE8" w14:textId="78AFD42E" w:rsidR="00754725" w:rsidRDefault="00754725" w:rsidP="00DA72DC">
      <w:pPr>
        <w:spacing w:line="480" w:lineRule="auto"/>
        <w:ind w:firstLine="720"/>
        <w:rPr>
          <w:bCs/>
        </w:rPr>
      </w:pPr>
      <w:r>
        <w:rPr>
          <w:bCs/>
        </w:rPr>
        <w:t xml:space="preserve">Introduction: </w:t>
      </w:r>
      <w:r w:rsidR="00DA72DC">
        <w:rPr>
          <w:bCs/>
        </w:rPr>
        <w:t xml:space="preserve">XX </w:t>
      </w:r>
      <w:r>
        <w:rPr>
          <w:bCs/>
        </w:rPr>
        <w:t>words</w:t>
      </w:r>
    </w:p>
    <w:p w14:paraId="1EB83956" w14:textId="5DA3D35B" w:rsidR="00754725" w:rsidRDefault="00754725" w:rsidP="00DA72DC">
      <w:pPr>
        <w:spacing w:line="480" w:lineRule="auto"/>
        <w:ind w:firstLine="720"/>
        <w:rPr>
          <w:bCs/>
        </w:rPr>
      </w:pPr>
      <w:r>
        <w:rPr>
          <w:bCs/>
        </w:rPr>
        <w:t xml:space="preserve">Methods: </w:t>
      </w:r>
      <w:r w:rsidR="00DA72DC">
        <w:rPr>
          <w:bCs/>
        </w:rPr>
        <w:t xml:space="preserve">XX </w:t>
      </w:r>
      <w:r>
        <w:rPr>
          <w:bCs/>
        </w:rPr>
        <w:t>words</w:t>
      </w:r>
    </w:p>
    <w:p w14:paraId="1C7C5B01" w14:textId="01CBEC84" w:rsidR="00754725" w:rsidRDefault="00754725" w:rsidP="00DA72DC">
      <w:pPr>
        <w:spacing w:line="480" w:lineRule="auto"/>
        <w:ind w:firstLine="720"/>
        <w:rPr>
          <w:bCs/>
        </w:rPr>
      </w:pPr>
      <w:r>
        <w:rPr>
          <w:bCs/>
        </w:rPr>
        <w:t xml:space="preserve">Results: </w:t>
      </w:r>
      <w:r w:rsidR="00DA72DC">
        <w:rPr>
          <w:bCs/>
        </w:rPr>
        <w:t xml:space="preserve">XX </w:t>
      </w:r>
      <w:r>
        <w:rPr>
          <w:bCs/>
        </w:rPr>
        <w:t>words (not including text in figures or tables)</w:t>
      </w:r>
    </w:p>
    <w:p w14:paraId="69BC0922" w14:textId="7C6ED460" w:rsidR="00754725" w:rsidRDefault="00754725" w:rsidP="00DA72DC">
      <w:pPr>
        <w:spacing w:line="480" w:lineRule="auto"/>
        <w:ind w:firstLine="720"/>
        <w:rPr>
          <w:bCs/>
        </w:rPr>
      </w:pPr>
      <w:r>
        <w:rPr>
          <w:bCs/>
        </w:rPr>
        <w:t>Discussion: XX words (XX % of total word count)</w:t>
      </w:r>
    </w:p>
    <w:p w14:paraId="6DB73A09" w14:textId="37B8AAF1" w:rsidR="00754725" w:rsidRDefault="00754725" w:rsidP="00DA72DC">
      <w:pPr>
        <w:spacing w:line="480" w:lineRule="auto"/>
        <w:rPr>
          <w:bCs/>
        </w:rPr>
      </w:pPr>
      <w:r w:rsidRPr="00006BDD">
        <w:rPr>
          <w:b/>
        </w:rPr>
        <w:t>References</w:t>
      </w:r>
      <w:r>
        <w:rPr>
          <w:bCs/>
        </w:rPr>
        <w:t>: XX</w:t>
      </w:r>
    </w:p>
    <w:p w14:paraId="293A5F8F" w14:textId="429A9376" w:rsidR="00754725" w:rsidRDefault="00754725" w:rsidP="00DA72DC">
      <w:pPr>
        <w:spacing w:line="480" w:lineRule="auto"/>
        <w:rPr>
          <w:bCs/>
        </w:rPr>
      </w:pPr>
      <w:r>
        <w:rPr>
          <w:b/>
        </w:rPr>
        <w:t>Tables and Figures</w:t>
      </w:r>
      <w:r>
        <w:rPr>
          <w:bCs/>
        </w:rPr>
        <w:t xml:space="preserve">: </w:t>
      </w:r>
      <w:r w:rsidR="006B734B">
        <w:rPr>
          <w:bCs/>
        </w:rPr>
        <w:t>5</w:t>
      </w:r>
      <w:r>
        <w:rPr>
          <w:bCs/>
        </w:rPr>
        <w:t xml:space="preserve"> tables, </w:t>
      </w:r>
      <w:r w:rsidR="001B24E0">
        <w:rPr>
          <w:bCs/>
        </w:rPr>
        <w:t>5</w:t>
      </w:r>
      <w:r>
        <w:rPr>
          <w:bCs/>
        </w:rPr>
        <w:t xml:space="preserve"> figures</w:t>
      </w:r>
    </w:p>
    <w:p w14:paraId="3F70C731" w14:textId="6490DDFE" w:rsidR="00754725" w:rsidRPr="00F73BB7" w:rsidRDefault="00754725" w:rsidP="00DA72DC">
      <w:pPr>
        <w:spacing w:line="480" w:lineRule="auto"/>
        <w:rPr>
          <w:bCs/>
        </w:rPr>
      </w:pPr>
      <w:r>
        <w:rPr>
          <w:b/>
        </w:rPr>
        <w:lastRenderedPageBreak/>
        <w:t>Supplemental Information</w:t>
      </w:r>
      <w:r>
        <w:rPr>
          <w:bCs/>
        </w:rPr>
        <w:t>: This manuscript reports XX tables and XX figures as supplemental information</w:t>
      </w:r>
      <w:r>
        <w:rPr>
          <w:b/>
        </w:rPr>
        <w:br w:type="page"/>
      </w:r>
    </w:p>
    <w:p w14:paraId="2A46FF76" w14:textId="037BDE8E" w:rsidR="00754725" w:rsidRDefault="003B6FAA" w:rsidP="00BB5F98">
      <w:pPr>
        <w:spacing w:line="480" w:lineRule="auto"/>
        <w:rPr>
          <w:b/>
          <w:bCs/>
        </w:rPr>
      </w:pPr>
      <w:r>
        <w:rPr>
          <w:b/>
          <w:bCs/>
        </w:rPr>
        <w:lastRenderedPageBreak/>
        <w:t>Abstract</w:t>
      </w:r>
    </w:p>
    <w:p w14:paraId="1D49131E" w14:textId="11B91C4F" w:rsidR="001A31D4" w:rsidRDefault="007A08C0" w:rsidP="00BB5F98">
      <w:pPr>
        <w:spacing w:line="480" w:lineRule="auto"/>
      </w:pPr>
      <w:ins w:id="40" w:author="Nick Smith" w:date="2023-11-17T11:52:00Z">
        <w:r>
          <w:t>Many plant species form symbiotic associations with nitrogen fixing bacteria. Through this symbiosis, pl</w:t>
        </w:r>
      </w:ins>
      <w:ins w:id="41" w:author="Nick Smith" w:date="2023-11-17T11:53:00Z">
        <w:r>
          <w:t xml:space="preserve">ants give photosynthate to the bacteria in exchange for nitrogen fixed from the atmosphere. This </w:t>
        </w:r>
      </w:ins>
      <w:ins w:id="42" w:author="Nick Smith" w:date="2023-11-17T11:54:00Z">
        <w:r>
          <w:t>symbiosis forms an</w:t>
        </w:r>
      </w:ins>
      <w:ins w:id="43" w:author="Nick Smith" w:date="2023-11-17T11:53:00Z">
        <w:r>
          <w:t xml:space="preserve"> important link between carbon and nitrogen cy</w:t>
        </w:r>
      </w:ins>
      <w:ins w:id="44" w:author="Nick Smith" w:date="2023-11-17T11:54:00Z">
        <w:r>
          <w:t>cles in many ecosystems.</w:t>
        </w:r>
        <w:r w:rsidR="005E6154">
          <w:t xml:space="preserve"> </w:t>
        </w:r>
      </w:ins>
      <w:ins w:id="45" w:author="Nick Smith" w:date="2023-11-17T11:55:00Z">
        <w:r w:rsidR="005E6154">
          <w:t>However, the economics of this relationship</w:t>
        </w:r>
      </w:ins>
      <w:ins w:id="46" w:author="Nick Smith" w:date="2023-11-17T11:57:00Z">
        <w:r w:rsidR="005E6154">
          <w:t xml:space="preserve"> under different background soil nitrogen availabilities</w:t>
        </w:r>
      </w:ins>
      <w:ins w:id="47" w:author="Nick Smith" w:date="2023-11-17T11:55:00Z">
        <w:r w:rsidR="005E6154">
          <w:t xml:space="preserve"> are not well understood. </w:t>
        </w:r>
      </w:ins>
      <w:del w:id="48" w:author="Nick Smith" w:date="2023-11-17T11:56:00Z">
        <w:r w:rsidR="001B24E0" w:rsidDel="005E6154">
          <w:delText>Plant nitrogen acquisition and photosynthesis link ecosystem carbon and nitrogen cycles. These two processes are themselves linked</w:delText>
        </w:r>
        <w:r w:rsidR="00F21CD4" w:rsidDel="005E6154">
          <w:delText xml:space="preserve"> – </w:delText>
        </w:r>
        <w:r w:rsidR="001B24E0" w:rsidDel="005E6154">
          <w:delText>plants must allocate recent photosynthetically derived carbon belowground to acquire nitrogen through</w:delText>
        </w:r>
        <w:r w:rsidR="001A1184" w:rsidDel="005E6154">
          <w:delText xml:space="preserve"> direct uptake pathways or associations with microbial symbionts</w:delText>
        </w:r>
        <w:r w:rsidR="001B24E0" w:rsidDel="005E6154">
          <w:delText xml:space="preserve">, </w:delText>
        </w:r>
        <w:r w:rsidR="001A1184" w:rsidDel="005E6154">
          <w:delText xml:space="preserve">while </w:delText>
        </w:r>
        <w:r w:rsidR="001B24E0" w:rsidDel="005E6154">
          <w:delText xml:space="preserve">nitrogen must be acquired to build and maintain enzymes that drive photosynthetic reactions forward. </w:delText>
        </w:r>
        <w:r w:rsidR="00F21CD4" w:rsidDel="005E6154">
          <w:delText>To date, we do not fully understand mechanisms that link plant nitrogen acquisition and photosynthesis, and how these mechanisms vary by nitrogen acquisition strategy</w:delText>
        </w:r>
        <w:r w:rsidR="00045694" w:rsidDel="005E6154">
          <w:delText>.</w:delText>
        </w:r>
        <w:r w:rsidR="001A1184" w:rsidDel="005E6154">
          <w:delText xml:space="preserve"> </w:delText>
        </w:r>
      </w:del>
      <w:r w:rsidR="001A1184">
        <w:t>Here, we</w:t>
      </w:r>
      <w:ins w:id="49" w:author="Nick Smith" w:date="2023-11-17T11:56:00Z">
        <w:r w:rsidR="005E6154">
          <w:t xml:space="preserve"> </w:t>
        </w:r>
      </w:ins>
      <w:ins w:id="50" w:author="Nick Smith" w:date="2023-11-17T11:57:00Z">
        <w:r w:rsidR="005E6154">
          <w:t>used a</w:t>
        </w:r>
      </w:ins>
      <w:ins w:id="51" w:author="Nick Smith" w:date="2023-11-17T11:56:00Z">
        <w:r w:rsidR="005E6154">
          <w:t xml:space="preserve"> manipulation experiment to </w:t>
        </w:r>
      </w:ins>
      <w:ins w:id="52" w:author="Nick Smith" w:date="2023-11-17T11:57:00Z">
        <w:r w:rsidR="005E6154">
          <w:t>examine how the costs of nitrogen acquisition vary under a factorial combination of soil nit</w:t>
        </w:r>
      </w:ins>
      <w:ins w:id="53" w:author="Nick Smith" w:date="2023-11-17T11:58:00Z">
        <w:r w:rsidR="005E6154">
          <w:t>r</w:t>
        </w:r>
      </w:ins>
      <w:ins w:id="54" w:author="Nick Smith" w:date="2023-11-17T11:57:00Z">
        <w:r w:rsidR="005E6154">
          <w:t xml:space="preserve">ogen availability and </w:t>
        </w:r>
      </w:ins>
      <w:ins w:id="55" w:author="Nick Smith" w:date="2023-11-17T11:58:00Z">
        <w:r w:rsidR="005E6154">
          <w:t>nitrogen fixing bacteria inoculation in</w:t>
        </w:r>
      </w:ins>
      <w:del w:id="56" w:author="Nick Smith" w:date="2023-11-17T11:58:00Z">
        <w:r w:rsidR="001A1184" w:rsidDel="005E6154">
          <w:delText xml:space="preserve"> grew</w:delText>
        </w:r>
      </w:del>
      <w:r w:rsidR="001A1184">
        <w:t xml:space="preserve"> </w:t>
      </w:r>
      <w:r w:rsidR="001A1184">
        <w:rPr>
          <w:i/>
          <w:iCs/>
        </w:rPr>
        <w:t xml:space="preserve">Glycine max </w:t>
      </w:r>
      <w:r w:rsidR="001A1184" w:rsidRPr="00462729">
        <w:t>L. (Merr.)</w:t>
      </w:r>
      <w:ins w:id="57" w:author="Nick Smith" w:date="2023-11-17T11:58:00Z">
        <w:r w:rsidR="005E6154">
          <w:t>.</w:t>
        </w:r>
      </w:ins>
      <w:r w:rsidR="001A1184">
        <w:t xml:space="preserve"> </w:t>
      </w:r>
      <w:del w:id="58" w:author="Nick Smith" w:date="2023-11-17T11:58:00Z">
        <w:r w:rsidR="001A1184" w:rsidDel="005E6154">
          <w:delText xml:space="preserve">under two soil nitrogen fertilization treatments both with and without inoculation with </w:delText>
        </w:r>
        <w:r w:rsidR="001A1184" w:rsidDel="005E6154">
          <w:rPr>
            <w:i/>
            <w:iCs/>
          </w:rPr>
          <w:delText>Bradyrhizobium japonicum</w:delText>
        </w:r>
        <w:r w:rsidR="001A1184" w:rsidDel="005E6154">
          <w:delText xml:space="preserve"> in a full-factorial greenhouse experiment. </w:delText>
        </w:r>
      </w:del>
      <w:r w:rsidR="00CA5FBB">
        <w:t xml:space="preserve">After a 7-week growth period, we </w:t>
      </w:r>
      <w:r w:rsidR="001A1184">
        <w:t>measured</w:t>
      </w:r>
      <w:ins w:id="59" w:author="Nick Smith" w:date="2023-11-17T11:58:00Z">
        <w:r w:rsidR="005E6154">
          <w:t xml:space="preserve"> root</w:t>
        </w:r>
      </w:ins>
      <w:ins w:id="60" w:author="Nick Smith" w:date="2023-11-17T11:59:00Z">
        <w:r w:rsidR="005E6154">
          <w:t>, stem, leaf, and nodule</w:t>
        </w:r>
        <w:r w:rsidR="007C5DE3">
          <w:t xml:space="preserve"> biomass as well as</w:t>
        </w:r>
        <w:r w:rsidR="005E6154">
          <w:t xml:space="preserve"> carbon and nitrogen </w:t>
        </w:r>
        <w:r w:rsidR="007C5DE3">
          <w:t>amounts of each organ. We used this information to assess</w:t>
        </w:r>
      </w:ins>
      <w:r w:rsidR="001A1184">
        <w:t xml:space="preserve"> structural carbon costs to acquire nitrogen, plant investments to nitrogen fixation, leaf nitrogen allocation, </w:t>
      </w:r>
      <w:del w:id="61" w:author="Nick Smith" w:date="2023-11-17T12:00:00Z">
        <w:r w:rsidR="001A1184" w:rsidDel="007C5DE3">
          <w:delText xml:space="preserve">photosynthetic capacity, </w:delText>
        </w:r>
      </w:del>
      <w:r w:rsidR="001A1184">
        <w:t>and whole plant growth</w:t>
      </w:r>
      <w:del w:id="62" w:author="Nick Smith" w:date="2023-11-17T12:00:00Z">
        <w:r w:rsidR="001A1184" w:rsidDel="007C5DE3">
          <w:delText xml:space="preserve"> to understand whether nitrogen acquisition strategy modifie</w:delText>
        </w:r>
        <w:r w:rsidR="00CA5FBB" w:rsidDel="007C5DE3">
          <w:delText>d</w:delText>
        </w:r>
        <w:r w:rsidR="001A1184" w:rsidDel="007C5DE3">
          <w:delText xml:space="preserve"> linkages between plant nitrogen acquisition and photosynthetic processes</w:delText>
        </w:r>
      </w:del>
      <w:r w:rsidR="001A1184">
        <w:t xml:space="preserve">. We found that structural carbon costs to acquire nitrogen </w:t>
      </w:r>
      <w:ins w:id="63" w:author="Nick Smith" w:date="2023-11-17T12:00:00Z">
        <w:r w:rsidR="007C5DE3">
          <w:t xml:space="preserve">decreased with inoculation </w:t>
        </w:r>
      </w:ins>
      <w:ins w:id="64" w:author="Nick Smith" w:date="2023-11-17T12:01:00Z">
        <w:r w:rsidR="0070788B">
          <w:t>in the low soil nitrogen availability treatment, but were unaffected by inoculation in the high soil nitrogen fertilization treatment</w:t>
        </w:r>
      </w:ins>
      <w:ins w:id="65" w:author="Nick Smith" w:date="2023-11-17T12:00:00Z">
        <w:r w:rsidR="007C5DE3">
          <w:t>.</w:t>
        </w:r>
      </w:ins>
      <w:ins w:id="66" w:author="Nick Smith" w:date="2023-11-17T12:02:00Z">
        <w:r w:rsidR="0070788B">
          <w:t xml:space="preserve"> The treatment differences were the</w:t>
        </w:r>
      </w:ins>
      <w:ins w:id="67" w:author="Nick Smith" w:date="2023-11-17T12:03:00Z">
        <w:r w:rsidR="0070788B">
          <w:t xml:space="preserve"> result of greater plant nitrogen, rather than any change in belowground carbon allocation.</w:t>
        </w:r>
        <w:r w:rsidR="00571371">
          <w:t xml:space="preserve"> Th</w:t>
        </w:r>
      </w:ins>
      <w:ins w:id="68" w:author="Nick Smith" w:date="2023-11-17T12:04:00Z">
        <w:r w:rsidR="00571371">
          <w:t xml:space="preserve">ese results suggest that symbioses with nitrogen fixing bacteria reduce carbon costs of nitrogen acquisition, but only when soil nitrogen is low. </w:t>
        </w:r>
      </w:ins>
      <w:ins w:id="69" w:author="Nick Smith" w:date="2023-11-17T12:05:00Z">
        <w:r w:rsidR="00571371">
          <w:t>This helps to explain the prevalence of plants capable of forming these associations in less fertile areas and demonstrates patterns that can help guide mo</w:t>
        </w:r>
      </w:ins>
      <w:ins w:id="70" w:author="Nick Smith" w:date="2023-11-17T12:06:00Z">
        <w:r w:rsidR="00571371">
          <w:t>dels linking carbon and nitrogen cycles in terrestrial ecosystems.</w:t>
        </w:r>
      </w:ins>
      <w:del w:id="71" w:author="Nick Smith" w:date="2023-11-17T12:00:00Z">
        <w:r w:rsidR="001A1184" w:rsidDel="007C5DE3">
          <w:delText xml:space="preserve">were lower in </w:delText>
        </w:r>
      </w:del>
    </w:p>
    <w:p w14:paraId="6C178996" w14:textId="77777777" w:rsidR="003B6FAA" w:rsidRDefault="003B6FAA" w:rsidP="00BB5F98">
      <w:pPr>
        <w:spacing w:line="480" w:lineRule="auto"/>
        <w:rPr>
          <w:b/>
          <w:bCs/>
        </w:rPr>
      </w:pPr>
    </w:p>
    <w:p w14:paraId="5679DE14" w14:textId="44358146" w:rsidR="00754725" w:rsidRDefault="003B6FAA" w:rsidP="00BB5F98">
      <w:pPr>
        <w:spacing w:line="480" w:lineRule="auto"/>
        <w:rPr>
          <w:b/>
          <w:bCs/>
        </w:rPr>
      </w:pPr>
      <w:r>
        <w:rPr>
          <w:b/>
          <w:bCs/>
        </w:rPr>
        <w:t>Keywords</w:t>
      </w:r>
    </w:p>
    <w:p w14:paraId="60F62E0F" w14:textId="1BD42533" w:rsidR="003B6FAA" w:rsidRPr="00091EA0" w:rsidRDefault="00B62938" w:rsidP="00BB5F98">
      <w:pPr>
        <w:spacing w:line="480" w:lineRule="auto"/>
      </w:pPr>
      <w:r>
        <w:t>n</w:t>
      </w:r>
      <w:r w:rsidR="00091EA0" w:rsidRPr="00091EA0">
        <w:t>itrogen fixation</w:t>
      </w:r>
      <w:r w:rsidR="00091EA0">
        <w:t>; whole plant growth; greenhouse; crops; nutrient acquisition strategy</w:t>
      </w:r>
      <w:r w:rsidR="003B6FAA" w:rsidRPr="00091EA0">
        <w:br w:type="page"/>
      </w:r>
    </w:p>
    <w:p w14:paraId="71A9F274" w14:textId="38991947" w:rsidR="00C654B2" w:rsidRDefault="003B6FAA" w:rsidP="00642465">
      <w:pPr>
        <w:spacing w:line="480" w:lineRule="auto"/>
      </w:pPr>
      <w:r>
        <w:rPr>
          <w:b/>
          <w:bCs/>
        </w:rPr>
        <w:lastRenderedPageBreak/>
        <w:t>Introduction</w:t>
      </w:r>
    </w:p>
    <w:p w14:paraId="337B3508" w14:textId="1D30FA8C" w:rsidR="001B766A" w:rsidRDefault="00521B92" w:rsidP="003C2C84">
      <w:pPr>
        <w:spacing w:line="480" w:lineRule="auto"/>
        <w:ind w:firstLine="720"/>
      </w:pPr>
      <w:r>
        <w:t xml:space="preserve">Terrestrial </w:t>
      </w:r>
      <w:r w:rsidR="00C654B2">
        <w:t>eco</w:t>
      </w:r>
      <w:r>
        <w:t>system</w:t>
      </w:r>
      <w:ins w:id="72" w:author="Nick Smith" w:date="2023-11-17T12:17:00Z">
        <w:r w:rsidR="00FD4D4C">
          <w:t xml:space="preserve"> processe</w:t>
        </w:r>
      </w:ins>
      <w:r>
        <w:t>s are regulated</w:t>
      </w:r>
      <w:ins w:id="73" w:author="Nick Smith" w:date="2023-11-17T12:16:00Z">
        <w:r w:rsidR="00FD4D4C">
          <w:t>, in part,</w:t>
        </w:r>
      </w:ins>
      <w:r>
        <w:t xml:space="preserve"> by </w:t>
      </w:r>
      <w:del w:id="74" w:author="Nick Smith" w:date="2023-11-17T12:16:00Z">
        <w:r w:rsidDel="00FD4D4C">
          <w:delText xml:space="preserve">complex </w:delText>
        </w:r>
      </w:del>
      <w:ins w:id="75" w:author="Nick Smith" w:date="2023-11-17T12:17:00Z">
        <w:r w:rsidR="00FD4D4C">
          <w:t>interactions between</w:t>
        </w:r>
      </w:ins>
      <w:ins w:id="76" w:author="Nick Smith" w:date="2023-11-17T12:16:00Z">
        <w:r w:rsidR="00FD4D4C">
          <w:t xml:space="preserve"> </w:t>
        </w:r>
      </w:ins>
      <w:r>
        <w:t xml:space="preserve">carbon and nitrogen </w:t>
      </w:r>
      <w:del w:id="77" w:author="Nick Smith" w:date="2023-11-17T12:17:00Z">
        <w:r w:rsidDel="00FD4D4C">
          <w:delText xml:space="preserve">biogeochemical </w:delText>
        </w:r>
      </w:del>
      <w:r>
        <w:t>cycles</w:t>
      </w:r>
      <w:r w:rsidR="009A02EE">
        <w:t>. As a result, terrestrial biosphere models</w:t>
      </w:r>
      <w:del w:id="78" w:author="Nick Smith" w:date="2023-11-17T12:16:00Z">
        <w:r w:rsidR="00DA72DC" w:rsidDel="00D45EE1">
          <w:delText>, which</w:delText>
        </w:r>
      </w:del>
      <w:r w:rsidR="00DA72DC">
        <w:t xml:space="preserve"> are</w:t>
      </w:r>
      <w:r w:rsidR="00F01DF2">
        <w:t xml:space="preserve"> beginning to include coupled carbon and nitrogen cycle</w:t>
      </w:r>
      <w:r w:rsidR="00EE601F">
        <w:t>s</w:t>
      </w:r>
      <w:ins w:id="79" w:author="Nick Smith" w:date="2023-11-17T12:18:00Z">
        <w:r w:rsidR="00FD4D4C">
          <w:t xml:space="preserve"> to more realistically </w:t>
        </w:r>
      </w:ins>
      <w:del w:id="80" w:author="Nick Smith" w:date="2023-11-17T12:17:00Z">
        <w:r w:rsidR="00F01DF2" w:rsidDel="00FD4D4C">
          <w:delText>,</w:delText>
        </w:r>
      </w:del>
      <w:del w:id="81" w:author="Nick Smith" w:date="2023-11-17T12:18:00Z">
        <w:r w:rsidR="009A02EE" w:rsidDel="00FD4D4C">
          <w:delText xml:space="preserve"> </w:delText>
        </w:r>
        <w:r w:rsidR="00F01DF2" w:rsidDel="00FD4D4C">
          <w:delText>must accurately represent these cycles under different environmental scenarios to</w:delText>
        </w:r>
        <w:r w:rsidR="00EE601F" w:rsidDel="00FD4D4C">
          <w:delText xml:space="preserve"> reliably</w:delText>
        </w:r>
        <w:r w:rsidR="00F01DF2" w:rsidDel="00FD4D4C">
          <w:delText xml:space="preserve"> </w:delText>
        </w:r>
      </w:del>
      <w:r w:rsidR="00F01DF2">
        <w:t xml:space="preserve">simulate past, present, and future </w:t>
      </w:r>
      <w:del w:id="82" w:author="Nick Smith" w:date="2023-11-17T12:19:00Z">
        <w:r w:rsidR="00F01DF2" w:rsidDel="00FD4D4C">
          <w:delText xml:space="preserve">carbon and nutrient </w:delText>
        </w:r>
      </w:del>
      <w:r w:rsidR="00813CB8">
        <w:t xml:space="preserve">atmosphere-biosphere </w:t>
      </w:r>
      <w:r w:rsidR="00F01DF2">
        <w:t>fluxes</w:t>
      </w:r>
      <w:r w:rsidR="007B6971">
        <w:t xml:space="preserve"> </w:t>
      </w:r>
      <w:r w:rsidR="00D32CFF">
        <w:fldChar w:fldCharType="begin" w:fldLock="1"/>
      </w:r>
      <w:r w:rsidR="00D32CFF">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 Validation ,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rsidR="00D32CFF">
        <w:fldChar w:fldCharType="separate"/>
      </w:r>
      <w:r w:rsidR="00D32CFF" w:rsidRPr="00D32CFF">
        <w:rPr>
          <w:noProof/>
        </w:rPr>
        <w:t xml:space="preserve">(Oreskes </w:t>
      </w:r>
      <w:r w:rsidR="00D32CFF" w:rsidRPr="00D32CFF">
        <w:rPr>
          <w:i/>
          <w:noProof/>
        </w:rPr>
        <w:t>et al.</w:t>
      </w:r>
      <w:r w:rsidR="00D32CFF" w:rsidRPr="00D32CFF">
        <w:rPr>
          <w:noProof/>
        </w:rPr>
        <w:t xml:space="preserve">, 1994; Hungate </w:t>
      </w:r>
      <w:r w:rsidR="00D32CFF" w:rsidRPr="00D32CFF">
        <w:rPr>
          <w:i/>
          <w:noProof/>
        </w:rPr>
        <w:t>et al.</w:t>
      </w:r>
      <w:r w:rsidR="00D32CFF" w:rsidRPr="00D32CFF">
        <w:rPr>
          <w:noProof/>
        </w:rPr>
        <w:t xml:space="preserve">, 2003; Prentice </w:t>
      </w:r>
      <w:r w:rsidR="00D32CFF" w:rsidRPr="00D32CFF">
        <w:rPr>
          <w:i/>
          <w:noProof/>
        </w:rPr>
        <w:t>et al.</w:t>
      </w:r>
      <w:r w:rsidR="00D32CFF" w:rsidRPr="00D32CFF">
        <w:rPr>
          <w:noProof/>
        </w:rPr>
        <w:t>, 2015)</w:t>
      </w:r>
      <w:r w:rsidR="00D32CFF">
        <w:fldChar w:fldCharType="end"/>
      </w:r>
      <w:r w:rsidR="009A02EE">
        <w:t xml:space="preserve">. </w:t>
      </w:r>
      <w:r w:rsidR="00EE601F">
        <w:t xml:space="preserve">Carbon and nutrient flux simulations </w:t>
      </w:r>
      <w:r w:rsidR="00F21CD4">
        <w:t>tend to</w:t>
      </w:r>
      <w:r w:rsidR="00B310D2">
        <w:t xml:space="preserve"> </w:t>
      </w:r>
      <w:r w:rsidR="00EE601F">
        <w:t xml:space="preserve">converge across terrestrial biosphere model products using past and present climate scenarios; however, </w:t>
      </w:r>
      <w:r w:rsidR="00F21CD4">
        <w:t>often</w:t>
      </w:r>
      <w:r w:rsidR="00B310D2">
        <w:t xml:space="preserve"> </w:t>
      </w:r>
      <w:r w:rsidR="00EE601F">
        <w:t>diverge</w:t>
      </w:r>
      <w:r w:rsidR="00806371">
        <w:t xml:space="preserve"> </w:t>
      </w:r>
      <w:r w:rsidR="00EE601F">
        <w:t>under future environmental change scenarios</w:t>
      </w:r>
      <w:r w:rsidR="00D32CFF">
        <w:t xml:space="preserve"> </w:t>
      </w:r>
      <w:r w:rsidR="00D32CFF">
        <w:fldChar w:fldCharType="begin" w:fldLock="1"/>
      </w:r>
      <w:r w:rsidR="00D32CFF">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limitations","type":"article-journal","volume":"17"},"uris":["http://www.mendeley.com/documents/?uuid=43d491c9-cd44-49f7-b593-8d040e1f230f"]}],"mendeley":{"formattedCitation":"(Friedlingstein &lt;i&gt;et al.&lt;/i&gt;, 2014; Davies-Barnard &lt;i&gt;et al.&lt;/i&gt;, 2020)","plainTextFormattedCitation":"(Friedlingstein et al., 2014; Davies-Barnard et al., 2020)","previouslyFormattedCitation":"(Friedlingstein &lt;i&gt;et al.&lt;/i&gt;, 2014; Davies-Barnard &lt;i&gt;et al.&lt;/i&gt;, 2020)"},"properties":{"noteIndex":0},"schema":"https://github.com/citation-style-language/schema/raw/master/csl-citation.json"}</w:instrText>
      </w:r>
      <w:r w:rsidR="00D32CFF">
        <w:fldChar w:fldCharType="separate"/>
      </w:r>
      <w:r w:rsidR="00D32CFF" w:rsidRPr="00D32CFF">
        <w:rPr>
          <w:noProof/>
        </w:rPr>
        <w:t xml:space="preserve">(Friedlingstein </w:t>
      </w:r>
      <w:r w:rsidR="00D32CFF" w:rsidRPr="00D32CFF">
        <w:rPr>
          <w:i/>
          <w:noProof/>
        </w:rPr>
        <w:t>et al.</w:t>
      </w:r>
      <w:r w:rsidR="00D32CFF" w:rsidRPr="00D32CFF">
        <w:rPr>
          <w:noProof/>
        </w:rPr>
        <w:t xml:space="preserve">, 2014; Davies-Barnard </w:t>
      </w:r>
      <w:r w:rsidR="00D32CFF" w:rsidRPr="00D32CFF">
        <w:rPr>
          <w:i/>
          <w:noProof/>
        </w:rPr>
        <w:t>et al.</w:t>
      </w:r>
      <w:r w:rsidR="00D32CFF" w:rsidRPr="00D32CFF">
        <w:rPr>
          <w:noProof/>
        </w:rPr>
        <w:t>, 2020)</w:t>
      </w:r>
      <w:r w:rsidR="00D32CFF">
        <w:fldChar w:fldCharType="end"/>
      </w:r>
      <w:r w:rsidR="009A02EE">
        <w:t xml:space="preserve">. </w:t>
      </w:r>
      <w:r w:rsidR="00EE601F">
        <w:t>This</w:t>
      </w:r>
      <w:r w:rsidR="00573C0E">
        <w:t xml:space="preserve"> </w:t>
      </w:r>
      <w:r w:rsidR="00EE601F">
        <w:t xml:space="preserve">could be due to an incomplete understanding of how changing environments modify processes </w:t>
      </w:r>
      <w:r w:rsidR="00443328">
        <w:t xml:space="preserve">that </w:t>
      </w:r>
      <w:r w:rsidR="007E743D">
        <w:t>link</w:t>
      </w:r>
      <w:r w:rsidR="00EE601F">
        <w:t xml:space="preserve"> </w:t>
      </w:r>
      <w:r w:rsidR="00443328">
        <w:t xml:space="preserve">ecosystem carbon and nitrogen </w:t>
      </w:r>
      <w:del w:id="83" w:author="Nick Smith" w:date="2023-11-17T12:19:00Z">
        <w:r w:rsidR="00443328" w:rsidDel="00FD4D4C">
          <w:delText xml:space="preserve">biogeochemical </w:delText>
        </w:r>
      </w:del>
      <w:r w:rsidR="00443328">
        <w:t>cycles</w:t>
      </w:r>
      <w:r w:rsidR="00D32CFF">
        <w:t xml:space="preserve"> </w:t>
      </w:r>
      <w:r w:rsidR="00D32CFF">
        <w:fldChar w:fldCharType="begin" w:fldLock="1"/>
      </w:r>
      <w:r w:rsidR="00D32CFF">
        <w:instrText>ADDIN CSL_CITATION {"citationItems":[{"id":"ITEM-1","itemData":{"DOI":"10.1038/nplants.2015.80","ISSN":"2055-0278","author":[{"dropping-particle":"","family":"Fay","given":"Philip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Plants","id":"ITEM-1","issue":"7","issued":{"date-parts":[["2015","7","6"]]},"page":"15080","title":"Grassland productivity limited by multiple nutrients","type":"article-journal","volume":"1"},"uris":["http://www.mendeley.com/documents/?uuid=a62c0db7-4b0d-43d0-870c-34311e8a7ebe"]},{"id":"ITEM-2","itemData":{"DOI":"10.1038/ngeo2413","ISSN":"1752-0894","author":[{"dropping-particle":"","family":"Wieder","given":"William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availability","type":"article-journal","volume":"8"},"uris":["http://www.mendeley.com/documents/?uuid=ec005334-3b59-4670-9a5b-915a944b890d"]},{"id":"ITEM-3","itemData":{"DOI":"10.5194/bg-13-1491-2016","ISSN":"1726-4189","abstract":"Abstract. Including a terrestrial nitrogen (N) cycle in Earth system models has led to substantial attenuation of predicted biosphere–climate feedbacks. However, the magnitude of this attenuation remains uncertain. A particularly important but highly uncertain process is biological nitrogen fixation (BNF), which is the largest natural input of N to land ecosystems globally. In order to quantify this uncertainty and estimate likely effects on terrestrial biosphere dynamics, we applied six alternative formulations of BNF spanning the range of process formulations in current state-of-the-art biosphere models within a common framework, the O-CN model: a global map of static BNF rates, two empirical relationships between BNF and other ecosystem variables (net primary productivity and evapotranspiration), two process-oriented formulations based on plant N status, and an optimality-based approach. We examined the resulting differences in model predictions under ambient and elevated atmospheric [CO2] and found that the predicted global BNF rates and their spatial distribution for contemporary conditions were broadly comparable, ranging from 108 to 148 Tg N yr−1 (median: 128 Tg N yr−1), despite distinct regional patterns associated with the assumptions of each approach. Notwithstanding, model responses in BNF rates to elevated levels of atmospheric [CO2] (+200 ppm) ranged between −4 Tg N yr−1 (−3 %) and 56 Tg N yr−1 (+42 %) (median: 7 Tg N yr−1 (+8 %)). As a consequence, future projections of global ecosystem carbon (C) storage (+281 to +353 Pg C, or +13 to +16 %) as well as N2O emission (−1.6 to +0.5 Tg N yr−1, or −19 to +7 %) differed significantly across the different model formulations. Our results emphasize the importance of better understanding the nature and magnitude of BNF responses to change-induced perturbations, particularly through new empirical perturbation experiments and improved model representation.","author":[{"dropping-particle":"","family":"Meyerholt","given":"Johannes","non-dropping-particle":"","parse-names":false,"suffix":""},{"dropping-particle":"","family":"Zaehle","given":"Sönke","non-dropping-particle":"","parse-names":false,"suffix":""},{"dropping-particle":"","family":"Smith","given":"Matthew J","non-dropping-particle":"","parse-names":false,"suffix":""}],"container-title":"Biogeosciences","id":"ITEM-3","issue":"5","issued":{"date-parts":[["2016","3","10"]]},"page":"1491-1518","title":"Variability of projected terrestrial biosphere responses to elevated levels of atmospheric CO&lt;sub&gt;2&lt;/sub&gt; due to uncertainty in biological nitrogen fixation","type":"article-journal","volume":"13"},"uris":["http://www.mendeley.com/documents/?uuid=9487a723-d3bb-47ae-a4b8-a1988bc11afb"]}],"mendeley":{"formattedCitation":"(Wieder &lt;i&gt;et al.&lt;/i&gt;, 2015; Fay &lt;i&gt;et al.&lt;/i&gt;, 2015; Meyerholt &lt;i&gt;et al.&lt;/i&gt;, 2016)","plainTextFormattedCitation":"(Wieder et al., 2015; Fay et al., 2015; Meyerholt et al., 2016)","previouslyFormattedCitation":"(Wieder &lt;i&gt;et al.&lt;/i&gt;, 2015; Fay &lt;i&gt;et al.&lt;/i&gt;, 2015; Meyerholt &lt;i&gt;et al.&lt;/i&gt;, 2016)"},"properties":{"noteIndex":0},"schema":"https://github.com/citation-style-language/schema/raw/master/csl-citation.json"}</w:instrText>
      </w:r>
      <w:r w:rsidR="00D32CFF">
        <w:fldChar w:fldCharType="separate"/>
      </w:r>
      <w:r w:rsidR="00D32CFF" w:rsidRPr="00D32CFF">
        <w:rPr>
          <w:noProof/>
        </w:rPr>
        <w:t xml:space="preserve">(Wieder </w:t>
      </w:r>
      <w:r w:rsidR="00D32CFF" w:rsidRPr="00D32CFF">
        <w:rPr>
          <w:i/>
          <w:noProof/>
        </w:rPr>
        <w:t>et al.</w:t>
      </w:r>
      <w:r w:rsidR="00D32CFF" w:rsidRPr="00D32CFF">
        <w:rPr>
          <w:noProof/>
        </w:rPr>
        <w:t xml:space="preserve">, 2015; Fay </w:t>
      </w:r>
      <w:r w:rsidR="00D32CFF" w:rsidRPr="00D32CFF">
        <w:rPr>
          <w:i/>
          <w:noProof/>
        </w:rPr>
        <w:t>et al.</w:t>
      </w:r>
      <w:r w:rsidR="00D32CFF" w:rsidRPr="00D32CFF">
        <w:rPr>
          <w:noProof/>
        </w:rPr>
        <w:t xml:space="preserve">, 2015; Meyerholt </w:t>
      </w:r>
      <w:r w:rsidR="00D32CFF" w:rsidRPr="00D32CFF">
        <w:rPr>
          <w:i/>
          <w:noProof/>
        </w:rPr>
        <w:t>et al.</w:t>
      </w:r>
      <w:r w:rsidR="00D32CFF" w:rsidRPr="00D32CFF">
        <w:rPr>
          <w:noProof/>
        </w:rPr>
        <w:t>, 2016)</w:t>
      </w:r>
      <w:r w:rsidR="00D32CFF">
        <w:fldChar w:fldCharType="end"/>
      </w:r>
      <w:r w:rsidR="00E12B46">
        <w:t>.</w:t>
      </w:r>
    </w:p>
    <w:p w14:paraId="4996F93B" w14:textId="21E8A905" w:rsidR="00A67AC8" w:rsidRDefault="00391A1D" w:rsidP="00FF04C4">
      <w:pPr>
        <w:spacing w:line="480" w:lineRule="auto"/>
        <w:ind w:firstLine="720"/>
        <w:rPr>
          <w:ins w:id="84" w:author="Nick Smith" w:date="2023-11-17T12:23:00Z"/>
        </w:rPr>
      </w:pPr>
      <w:r>
        <w:t xml:space="preserve">Plant nitrogen acquisition is one process in terrestrial </w:t>
      </w:r>
      <w:ins w:id="85" w:author="Nick Smith" w:date="2023-11-17T12:19:00Z">
        <w:r w:rsidR="00D61DA5">
          <w:t>eco</w:t>
        </w:r>
      </w:ins>
      <w:r>
        <w:t>systems</w:t>
      </w:r>
      <w:ins w:id="86" w:author="Nick Smith" w:date="2023-11-17T12:20:00Z">
        <w:r w:rsidR="00D61DA5">
          <w:t xml:space="preserve"> that links</w:t>
        </w:r>
      </w:ins>
      <w:r>
        <w:t xml:space="preserve"> </w:t>
      </w:r>
      <w:del w:id="87" w:author="Nick Smith" w:date="2023-11-17T12:20:00Z">
        <w:r w:rsidDel="00D61DA5">
          <w:delText xml:space="preserve">where </w:delText>
        </w:r>
      </w:del>
      <w:r>
        <w:t>carbon and nitrogen cycles</w:t>
      </w:r>
      <w:del w:id="88" w:author="Nick Smith" w:date="2023-11-17T12:20:00Z">
        <w:r w:rsidDel="00D61DA5">
          <w:delText xml:space="preserve"> are linked</w:delText>
        </w:r>
      </w:del>
      <w:r>
        <w:t xml:space="preserve">. </w:t>
      </w:r>
      <w:r w:rsidR="00FB54EF">
        <w:t xml:space="preserve">Plants acquire nutrients by allocating </w:t>
      </w:r>
      <w:r w:rsidR="00FA37A7">
        <w:t xml:space="preserve">photosynthetically derived </w:t>
      </w:r>
      <w:r w:rsidR="00FB54EF">
        <w:t xml:space="preserve">carbon belowground in exchange for nitrogen </w:t>
      </w:r>
      <w:r w:rsidR="00FA37A7">
        <w:t xml:space="preserve">through different nitrogen acquisition strategies. These nitrogen acquisition strategies can include </w:t>
      </w:r>
      <w:r w:rsidR="00FB54EF">
        <w:t xml:space="preserve">direct uptake </w:t>
      </w:r>
      <w:r w:rsidR="00F21CD4">
        <w:t>pathways such as mass flow or diffusion</w:t>
      </w:r>
      <w:r w:rsidR="009D1104">
        <w:t xml:space="preserve"> </w:t>
      </w:r>
      <w:r w:rsidR="009D1104">
        <w:fldChar w:fldCharType="begin" w:fldLock="1"/>
      </w:r>
      <w:r w:rsidR="009D1104">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rsidR="009D1104">
        <w:fldChar w:fldCharType="separate"/>
      </w:r>
      <w:r w:rsidR="009D1104" w:rsidRPr="009D1104">
        <w:rPr>
          <w:noProof/>
        </w:rPr>
        <w:t>(Barber, 1962)</w:t>
      </w:r>
      <w:r w:rsidR="009D1104">
        <w:fldChar w:fldCharType="end"/>
      </w:r>
      <w:r w:rsidR="00F21CD4">
        <w:t xml:space="preserve">, symbioses with mycorrhizal fungi </w:t>
      </w:r>
      <w:r w:rsidR="002548F5">
        <w:t>or symbiotic nitrogen-fixing bacteria</w:t>
      </w:r>
      <w:r w:rsidR="009D1104">
        <w:t xml:space="preserve"> </w:t>
      </w:r>
      <w:r w:rsidR="009D1104">
        <w:fldChar w:fldCharType="begin" w:fldLock="1"/>
      </w:r>
      <w:r w:rsidR="009D1104">
        <w:instrText>ADDIN CSL_CITATION {"citationItems":[{"id":"ITEM-1","itemData":{"DOI":"10.1146/annurev.arplant.42.1.373","ISSN":"10402519","author":[{"dropping-particle":"","family":"Vance","given":"C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Biology","id":"ITEM-1","issue":"1","issued":{"date-parts":[["1991"]]},"page":"373-392","title":"Carbon in N2 fixation: Limitation or exquisite adaptation","type":"article-journal","volume":"42"},"uris":["http://www.mendeley.com/documents/?uuid=36558238-2378-4a2c-8e53-61020c7abe7e"]},{"id":"ITEM-2","itemData":{"DOI":"10.1007/BF00000098","ISSN":"0032079X","abstract":"The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symbiosis","type":"article-journal","volume":"159"},"uris":["http://www.mendeley.com/documents/?uuid=dff89f71-2a39-4c7a-866e-2a3c8ad22d5f"]},{"id":"ITEM-3","itemData":{"author":[{"dropping-particle":"","family":"Smith","given":"Sally E","non-dropping-particle":"","parse-names":false,"suffix":""},{"dropping-particle":"","family":"Read","given":"David J","non-dropping-particle":"","parse-names":false,"suffix":""}],"id":"ITEM-3","issued":{"date-parts":[["2008"]]},"title":"Mycorrhizal Symbiosis","type":"book"},"uris":["http://www.mendeley.com/documents/?uuid=7de52699-7fb0-461b-b0db-02c8da38a432"]},{"id":"ITEM-4","itemData":{"DOI":"10.1146/annurev-arplant-050312-120235","ISSN":"15435008","PMID":"23451778","abstract":"Symbiotic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Biology","id":"ITEM-4","issued":{"date-parts":[["2013"]]},"page":"781-805","title":"Transport and metabolism in legume-rhizobia symbioses","type":"article-journal","volume":"64"},"uris":["http://www.mendeley.com/documents/?uuid=57ffd0b8-bd14-4c07-8d99-a513aed36ee6"]}],"mendeley":{"formattedCitation":"(Vance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rsidR="009D1104">
        <w:fldChar w:fldCharType="separate"/>
      </w:r>
      <w:r w:rsidR="009D1104" w:rsidRPr="009D1104">
        <w:rPr>
          <w:noProof/>
        </w:rPr>
        <w:t>(Vance &amp; Heichel, 1991; Marschner &amp; Dell, 1994; Smith &amp; Read, 2008; Udvardi &amp; Poole, 2013)</w:t>
      </w:r>
      <w:r w:rsidR="009D1104">
        <w:fldChar w:fldCharType="end"/>
      </w:r>
      <w:r w:rsidR="00F21CD4">
        <w:t xml:space="preserve">, or </w:t>
      </w:r>
      <w:r w:rsidR="00AA479F">
        <w:t>root exudat</w:t>
      </w:r>
      <w:r w:rsidR="00FA37A7">
        <w:t xml:space="preserve">es that </w:t>
      </w:r>
      <w:del w:id="89" w:author="Nick Smith" w:date="2023-11-17T12:27:00Z">
        <w:r w:rsidR="00FA37A7" w:rsidDel="0081750C">
          <w:delText xml:space="preserve">prime </w:delText>
        </w:r>
      </w:del>
      <w:ins w:id="90" w:author="Nick Smith" w:date="2023-11-17T12:27:00Z">
        <w:r w:rsidR="0081750C">
          <w:t xml:space="preserve">supply carbon to </w:t>
        </w:r>
      </w:ins>
      <w:r w:rsidR="00FA37A7">
        <w:t>free-living soil microbial communities</w:t>
      </w:r>
      <w:r w:rsidR="009D1104">
        <w:t xml:space="preserve"> </w:t>
      </w:r>
      <w:r w:rsidR="009D1104">
        <w:fldChar w:fldCharType="begin" w:fldLock="1"/>
      </w:r>
      <w:r w:rsidR="009D1104">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rsidR="009D1104">
        <w:fldChar w:fldCharType="separate"/>
      </w:r>
      <w:r w:rsidR="009D1104" w:rsidRPr="009D1104">
        <w:rPr>
          <w:noProof/>
        </w:rPr>
        <w:t xml:space="preserve">(Phillips </w:t>
      </w:r>
      <w:r w:rsidR="009D1104" w:rsidRPr="009D1104">
        <w:rPr>
          <w:i/>
          <w:noProof/>
        </w:rPr>
        <w:t>et al.</w:t>
      </w:r>
      <w:r w:rsidR="009D1104" w:rsidRPr="009D1104">
        <w:rPr>
          <w:noProof/>
        </w:rPr>
        <w:t xml:space="preserve">, 2011; Wen </w:t>
      </w:r>
      <w:r w:rsidR="009D1104" w:rsidRPr="009D1104">
        <w:rPr>
          <w:i/>
          <w:noProof/>
        </w:rPr>
        <w:t>et al.</w:t>
      </w:r>
      <w:r w:rsidR="009D1104" w:rsidRPr="009D1104">
        <w:rPr>
          <w:noProof/>
        </w:rPr>
        <w:t>, 2022)</w:t>
      </w:r>
      <w:r w:rsidR="009D1104">
        <w:fldChar w:fldCharType="end"/>
      </w:r>
      <w:r w:rsidR="00C72D94">
        <w:t>.</w:t>
      </w:r>
      <w:r w:rsidR="001D26CA">
        <w:t xml:space="preserve"> </w:t>
      </w:r>
    </w:p>
    <w:p w14:paraId="0B399DDF" w14:textId="4FCC7548" w:rsidR="00A67AC8" w:rsidRDefault="002548F5" w:rsidP="00FF04C4">
      <w:pPr>
        <w:spacing w:line="480" w:lineRule="auto"/>
        <w:ind w:firstLine="720"/>
        <w:rPr>
          <w:ins w:id="91" w:author="Nick Smith" w:date="2023-11-17T12:23:00Z"/>
        </w:rPr>
      </w:pPr>
      <w:r>
        <w:t xml:space="preserve">In principle, </w:t>
      </w:r>
      <w:r w:rsidR="00FB54EF">
        <w:t xml:space="preserve">plants cannot acquire nitrogen without </w:t>
      </w:r>
      <w:r w:rsidR="00CD5C63">
        <w:t xml:space="preserve">first </w:t>
      </w:r>
      <w:r w:rsidR="00FB54EF">
        <w:t>allocating carbon belowground, which implies an inherent carbon cost to the plant for acquiring nitrogen</w:t>
      </w:r>
      <w:del w:id="92" w:author="Nick Smith" w:date="2023-11-17T12:23:00Z">
        <w:r w:rsidR="00FA37A7" w:rsidDel="00A67AC8">
          <w:delText xml:space="preserve"> regardless of nitrogen acquisition strategy</w:delText>
        </w:r>
      </w:del>
      <w:r w:rsidR="00FB54EF">
        <w:t xml:space="preserve">. </w:t>
      </w:r>
      <w:r w:rsidR="00CD5C63">
        <w:t>These</w:t>
      </w:r>
      <w:ins w:id="93" w:author="Nick Smith" w:date="2023-11-17T12:24:00Z">
        <w:r w:rsidR="00A67AC8">
          <w:t xml:space="preserve"> nitrogen return on carbon invested</w:t>
        </w:r>
      </w:ins>
      <w:r w:rsidR="00CD5C63">
        <w:t xml:space="preserve"> </w:t>
      </w:r>
      <w:del w:id="94" w:author="Nick Smith" w:date="2023-11-17T12:24:00Z">
        <w:r w:rsidR="00CD5C63" w:rsidDel="00A67AC8">
          <w:delText>c</w:delText>
        </w:r>
        <w:r w:rsidR="00FB54EF" w:rsidDel="00A67AC8">
          <w:delText xml:space="preserve">arbon costs </w:delText>
        </w:r>
        <w:r w:rsidR="00FA37A7" w:rsidDel="00A67AC8">
          <w:delText>to acquire nitrogen</w:delText>
        </w:r>
      </w:del>
      <w:ins w:id="95" w:author="Nick Smith" w:date="2023-11-17T12:24:00Z">
        <w:r w:rsidR="00A67AC8">
          <w:t>belowground</w:t>
        </w:r>
      </w:ins>
      <w:r w:rsidR="00FA37A7">
        <w:t xml:space="preserve"> </w:t>
      </w:r>
      <w:ins w:id="96" w:author="Nick Smith" w:date="2023-11-17T12:23:00Z">
        <w:r w:rsidR="00A67AC8">
          <w:t xml:space="preserve">may </w:t>
        </w:r>
      </w:ins>
      <w:r w:rsidR="00FA37A7">
        <w:t>vary in species with different nitrogen acquisition strategies</w:t>
      </w:r>
      <w:ins w:id="97" w:author="Nick Smith" w:date="2023-11-17T12:24:00Z">
        <w:r w:rsidR="00A67AC8">
          <w:t xml:space="preserve">. For instance, </w:t>
        </w:r>
      </w:ins>
      <w:ins w:id="98" w:author="Nick Smith" w:date="2023-11-17T12:25:00Z">
        <w:r w:rsidR="00A67AC8">
          <w:t xml:space="preserve">carbon investment in roots for direct nitrogen uptake </w:t>
        </w:r>
      </w:ins>
      <w:ins w:id="99" w:author="Nick Smith" w:date="2023-11-17T12:26:00Z">
        <w:r w:rsidR="00A67AC8">
          <w:t xml:space="preserve">does not require costs beyond root development, </w:t>
        </w:r>
        <w:r w:rsidR="00830C83">
          <w:t>as is the cases for ac</w:t>
        </w:r>
      </w:ins>
      <w:ins w:id="100" w:author="Nick Smith" w:date="2023-11-17T12:27:00Z">
        <w:r w:rsidR="00830C83">
          <w:t xml:space="preserve">quisition strategies that involve other </w:t>
        </w:r>
        <w:r w:rsidR="00830C83">
          <w:lastRenderedPageBreak/>
          <w:t xml:space="preserve">organisms. </w:t>
        </w:r>
        <w:r w:rsidR="0081750C">
          <w:t>However, the nitrogen return may be greater is carbon is given to decomposers</w:t>
        </w:r>
      </w:ins>
      <w:ins w:id="101" w:author="Nick Smith" w:date="2023-11-17T12:28:00Z">
        <w:r w:rsidR="0081750C">
          <w:t xml:space="preserve"> who produce inorganic nitrogen than can be taken up by roots</w:t>
        </w:r>
      </w:ins>
      <w:ins w:id="102" w:author="Nick Smith" w:date="2023-11-17T12:29:00Z">
        <w:r w:rsidR="0081750C">
          <w:t xml:space="preserve"> (CITE)</w:t>
        </w:r>
      </w:ins>
      <w:ins w:id="103" w:author="Nick Smith" w:date="2023-11-17T12:28:00Z">
        <w:r w:rsidR="0081750C">
          <w:t>, fungal symbionts that mine the soil for nitrogen</w:t>
        </w:r>
      </w:ins>
      <w:ins w:id="104" w:author="Nick Smith" w:date="2023-11-17T12:29:00Z">
        <w:r w:rsidR="0081750C">
          <w:t xml:space="preserve"> (CITE)</w:t>
        </w:r>
      </w:ins>
      <w:ins w:id="105" w:author="Nick Smith" w:date="2023-11-17T12:28:00Z">
        <w:r w:rsidR="0081750C">
          <w:t xml:space="preserve">, or bacteria symbionts that </w:t>
        </w:r>
      </w:ins>
      <w:ins w:id="106" w:author="Nick Smith" w:date="2023-11-17T12:29:00Z">
        <w:r w:rsidR="0081750C">
          <w:t xml:space="preserve">can provide nitrogen fixed from the atmosphere (CITE). The </w:t>
        </w:r>
      </w:ins>
      <w:ins w:id="107" w:author="Nick Smith" w:date="2023-11-17T12:30:00Z">
        <w:r w:rsidR="0081750C">
          <w:t xml:space="preserve">variability in </w:t>
        </w:r>
      </w:ins>
      <w:ins w:id="108" w:author="Nick Smith" w:date="2023-11-17T12:29:00Z">
        <w:r w:rsidR="0081750C">
          <w:t>cost</w:t>
        </w:r>
      </w:ins>
      <w:ins w:id="109" w:author="Nick Smith" w:date="2023-11-17T12:30:00Z">
        <w:r w:rsidR="0081750C">
          <w:t>s to acquire nitrogen</w:t>
        </w:r>
      </w:ins>
      <w:ins w:id="110" w:author="Nick Smith" w:date="2023-11-17T12:29:00Z">
        <w:r w:rsidR="0081750C">
          <w:t xml:space="preserve"> may help to explain the prevalence</w:t>
        </w:r>
      </w:ins>
      <w:ins w:id="111" w:author="Nick Smith" w:date="2023-11-17T12:30:00Z">
        <w:r w:rsidR="0081750C">
          <w:t xml:space="preserve"> </w:t>
        </w:r>
      </w:ins>
      <w:ins w:id="112" w:author="Nick Smith" w:date="2023-11-17T12:29:00Z">
        <w:r w:rsidR="0081750C">
          <w:t xml:space="preserve">of different </w:t>
        </w:r>
      </w:ins>
      <w:ins w:id="113" w:author="Nick Smith" w:date="2023-11-17T12:31:00Z">
        <w:r w:rsidR="0081750C">
          <w:t xml:space="preserve">nitrogen </w:t>
        </w:r>
      </w:ins>
      <w:ins w:id="114" w:author="Nick Smith" w:date="2023-11-17T12:29:00Z">
        <w:r w:rsidR="0081750C">
          <w:t>ac</w:t>
        </w:r>
      </w:ins>
      <w:ins w:id="115" w:author="Nick Smith" w:date="2023-11-17T12:30:00Z">
        <w:r w:rsidR="0081750C">
          <w:t xml:space="preserve">quisition strategies in different environments, but </w:t>
        </w:r>
      </w:ins>
      <w:ins w:id="116" w:author="Nick Smith" w:date="2023-11-17T12:31:00Z">
        <w:r w:rsidR="0081750C">
          <w:t>these have not been well quantified outside of a few studies (Terrer et al., 2018, OTHERS??).</w:t>
        </w:r>
      </w:ins>
      <w:del w:id="117" w:author="Nick Smith" w:date="2023-11-17T12:24:00Z">
        <w:r w:rsidR="00FA37A7" w:rsidDel="00A67AC8">
          <w:delText xml:space="preserve"> </w:delText>
        </w:r>
      </w:del>
    </w:p>
    <w:p w14:paraId="48009BAC" w14:textId="754EBD23" w:rsidR="00FB54EF" w:rsidRPr="0081750C" w:rsidRDefault="0081750C" w:rsidP="00FF04C4">
      <w:pPr>
        <w:spacing w:line="480" w:lineRule="auto"/>
        <w:ind w:firstLine="720"/>
      </w:pPr>
      <w:ins w:id="118" w:author="Nick Smith" w:date="2023-11-17T12:31:00Z">
        <w:r>
          <w:t>Nitr</w:t>
        </w:r>
      </w:ins>
      <w:ins w:id="119" w:author="Nick Smith" w:date="2023-11-17T12:32:00Z">
        <w:r>
          <w:t xml:space="preserve">ogen acquisition costs for a given nitrogen acquisition strategy is likely </w:t>
        </w:r>
      </w:ins>
      <w:del w:id="120" w:author="Nick Smith" w:date="2023-11-17T12:23:00Z">
        <w:r w:rsidR="00FA37A7" w:rsidDel="00A67AC8">
          <w:delText xml:space="preserve">and </w:delText>
        </w:r>
      </w:del>
      <w:del w:id="121" w:author="Nick Smith" w:date="2023-11-17T12:32:00Z">
        <w:r w:rsidR="00CD5C63" w:rsidDel="0081750C">
          <w:delText>are</w:delText>
        </w:r>
        <w:r w:rsidR="009D1104" w:rsidDel="0081750C">
          <w:delText xml:space="preserve"> </w:delText>
        </w:r>
      </w:del>
      <w:r w:rsidR="00FA37A7">
        <w:t>depend</w:t>
      </w:r>
      <w:ins w:id="122" w:author="Nick Smith" w:date="2023-11-17T12:21:00Z">
        <w:r w:rsidR="00A67AC8">
          <w:t>ent</w:t>
        </w:r>
      </w:ins>
      <w:r w:rsidR="00FA37A7">
        <w:t xml:space="preserve"> on external environmental factors such as atmospheric CO</w:t>
      </w:r>
      <w:r w:rsidR="00FA37A7">
        <w:rPr>
          <w:vertAlign w:val="subscript"/>
        </w:rPr>
        <w:t>2</w:t>
      </w:r>
      <w:r w:rsidR="00FA37A7">
        <w:t>, light availability, and soil nutrient availability</w:t>
      </w:r>
      <w:r w:rsidR="009D1104">
        <w:t xml:space="preserve"> </w:t>
      </w:r>
      <w:r w:rsidR="009D1104">
        <w:fldChar w:fldCharType="begin" w:fldLock="1"/>
      </w:r>
      <w:r w:rsidR="009D1104">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Science","id":"ITEM-5","issue":"June","issued":{"date-parts":[["2022"]]},"page":"1-9","title":"Belowground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Fertilization","type":"article-journal","volume":"13"},"uris":["http://www.mendeley.com/documents/?uuid=dfc9e40d-3479-48b7-8b2e-9c95537b5843"]}],"mendeley":{"formattedCitation":"(Brzostek &lt;i&gt;et al.&lt;/i&gt;, 2014; Terrer &lt;i&gt;et al.&lt;/i&gt;, 2018; Allen &lt;i&gt;et al.&lt;/i&gt;, 2020; Perkowski &lt;i&gt;et al.&lt;/i&gt;, 2021; Lu &lt;i&gt;et al.&lt;/i&gt;, 2022)","plainTextFormattedCitation":"(Brzostek et al., 2014; Terrer et al., 2018; Allen et al., 2020; Perkowski et al., 2021; Lu et al., 2022)","previouslyFormattedCitation":"(Brzostek &lt;i&gt;et al.&lt;/i&gt;, 2014; Terrer &lt;i&gt;et al.&lt;/i&gt;, 2018; Allen &lt;i&gt;et al.&lt;/i&gt;, 2020; Perkowski &lt;i&gt;et al.&lt;/i&gt;, 2021; Lu &lt;i&gt;et al.&lt;/i&gt;, 2022)"},"properties":{"noteIndex":0},"schema":"https://github.com/citation-style-language/schema/raw/master/csl-citation.json"}</w:instrText>
      </w:r>
      <w:r w:rsidR="009D1104">
        <w:fldChar w:fldCharType="separate"/>
      </w:r>
      <w:r w:rsidR="009D1104" w:rsidRPr="009D1104">
        <w:rPr>
          <w:noProof/>
        </w:rPr>
        <w:t xml:space="preserve">(Brzostek </w:t>
      </w:r>
      <w:r w:rsidR="009D1104" w:rsidRPr="009D1104">
        <w:rPr>
          <w:i/>
          <w:noProof/>
        </w:rPr>
        <w:t>et al.</w:t>
      </w:r>
      <w:r w:rsidR="009D1104" w:rsidRPr="009D1104">
        <w:rPr>
          <w:noProof/>
        </w:rPr>
        <w:t xml:space="preserve">, 2014; Terrer </w:t>
      </w:r>
      <w:r w:rsidR="009D1104" w:rsidRPr="009D1104">
        <w:rPr>
          <w:i/>
          <w:noProof/>
        </w:rPr>
        <w:t>et al.</w:t>
      </w:r>
      <w:r w:rsidR="009D1104" w:rsidRPr="009D1104">
        <w:rPr>
          <w:noProof/>
        </w:rPr>
        <w:t xml:space="preserve">, 2018; Allen </w:t>
      </w:r>
      <w:r w:rsidR="009D1104" w:rsidRPr="009D1104">
        <w:rPr>
          <w:i/>
          <w:noProof/>
        </w:rPr>
        <w:t>et al.</w:t>
      </w:r>
      <w:r w:rsidR="009D1104" w:rsidRPr="009D1104">
        <w:rPr>
          <w:noProof/>
        </w:rPr>
        <w:t xml:space="preserve">, 2020; Perkowski </w:t>
      </w:r>
      <w:r w:rsidR="009D1104" w:rsidRPr="009D1104">
        <w:rPr>
          <w:i/>
          <w:noProof/>
        </w:rPr>
        <w:t>et al.</w:t>
      </w:r>
      <w:r w:rsidR="009D1104" w:rsidRPr="009D1104">
        <w:rPr>
          <w:noProof/>
        </w:rPr>
        <w:t xml:space="preserve">, 2021; Lu </w:t>
      </w:r>
      <w:r w:rsidR="009D1104" w:rsidRPr="009D1104">
        <w:rPr>
          <w:i/>
          <w:noProof/>
        </w:rPr>
        <w:t>et al.</w:t>
      </w:r>
      <w:r w:rsidR="009D1104" w:rsidRPr="009D1104">
        <w:rPr>
          <w:noProof/>
        </w:rPr>
        <w:t>, 2022)</w:t>
      </w:r>
      <w:r w:rsidR="009D1104">
        <w:fldChar w:fldCharType="end"/>
      </w:r>
      <w:r w:rsidR="00FA37A7">
        <w:t>.</w:t>
      </w:r>
      <w:ins w:id="123" w:author="Nick Smith" w:date="2023-11-17T12:33:00Z">
        <w:r>
          <w:t xml:space="preserve"> For instance, the amount of photosynthate paid for nitrogen may increase with increased light and </w:t>
        </w:r>
      </w:ins>
      <w:ins w:id="124" w:author="Nick Smith" w:date="2023-11-17T12:34:00Z">
        <w:r>
          <w:t>CO</w:t>
        </w:r>
        <w:r>
          <w:rPr>
            <w:vertAlign w:val="subscript"/>
          </w:rPr>
          <w:t>2</w:t>
        </w:r>
        <w:r>
          <w:t xml:space="preserve">, as these factors reduce the cost to produce photosynthate (Perkowski et al., 2021, Terrer et al., 2018, OTHERS??). However, </w:t>
        </w:r>
        <w:r w:rsidR="00A20518">
          <w:t xml:space="preserve">soil nitrogen availability is likely to reduce costs for </w:t>
        </w:r>
      </w:ins>
      <w:ins w:id="125" w:author="Nick Smith" w:date="2023-11-17T12:35:00Z">
        <w:r w:rsidR="00A20518">
          <w:t>nitrogen acquisition due a reduction in soil resourcing mining (by roots or</w:t>
        </w:r>
      </w:ins>
      <w:ins w:id="126" w:author="Nick Smith" w:date="2023-11-17T12:36:00Z">
        <w:r w:rsidR="00A20518">
          <w:t xml:space="preserve"> symbionts) needed to meet plant nitrogen demand. </w:t>
        </w:r>
        <w:r w:rsidR="00525D8E">
          <w:t>However, this may not play out in plant species with strong and specialized symbiotic relationships with ni</w:t>
        </w:r>
      </w:ins>
      <w:ins w:id="127" w:author="Nick Smith" w:date="2023-11-17T12:37:00Z">
        <w:r w:rsidR="00525D8E">
          <w:t>trogen-acquiring partners, such as plants that associate with nitrogen fixing bacteria.</w:t>
        </w:r>
      </w:ins>
      <w:ins w:id="128" w:author="Nick Smith" w:date="2023-11-17T12:34:00Z">
        <w:r>
          <w:t xml:space="preserve"> </w:t>
        </w:r>
      </w:ins>
    </w:p>
    <w:p w14:paraId="6BCD09F6" w14:textId="49DDEC95" w:rsidR="00221A4C" w:rsidDel="00525D8E" w:rsidRDefault="00221A4C" w:rsidP="00FF04C4">
      <w:pPr>
        <w:spacing w:line="480" w:lineRule="auto"/>
        <w:ind w:firstLine="720"/>
        <w:rPr>
          <w:del w:id="129" w:author="Nick Smith" w:date="2023-11-17T12:37:00Z"/>
        </w:rPr>
      </w:pPr>
      <w:del w:id="130" w:author="Nick Smith" w:date="2023-11-17T12:37:00Z">
        <w:r w:rsidDel="00525D8E">
          <w:delText xml:space="preserve">Resource optimization theory suggests </w:delText>
        </w:r>
      </w:del>
    </w:p>
    <w:p w14:paraId="657C174A" w14:textId="61C9DE34" w:rsidR="00221A4C" w:rsidDel="00525D8E" w:rsidRDefault="00221A4C" w:rsidP="00FF04C4">
      <w:pPr>
        <w:spacing w:line="480" w:lineRule="auto"/>
        <w:ind w:firstLine="720"/>
        <w:rPr>
          <w:del w:id="131" w:author="Nick Smith" w:date="2023-11-17T12:37:00Z"/>
        </w:rPr>
      </w:pPr>
    </w:p>
    <w:p w14:paraId="0A6DAF80" w14:textId="185E5513" w:rsidR="00221A4C" w:rsidDel="00525D8E" w:rsidRDefault="00221A4C" w:rsidP="00FF04C4">
      <w:pPr>
        <w:spacing w:line="480" w:lineRule="auto"/>
        <w:ind w:firstLine="720"/>
        <w:rPr>
          <w:del w:id="132" w:author="Nick Smith" w:date="2023-11-17T12:37:00Z"/>
        </w:rPr>
      </w:pPr>
    </w:p>
    <w:p w14:paraId="5D3B626E" w14:textId="5CC1C3D1" w:rsidR="00221A4C" w:rsidRDefault="00997D54" w:rsidP="00221A4C">
      <w:pPr>
        <w:spacing w:line="480" w:lineRule="auto"/>
        <w:ind w:firstLine="720"/>
      </w:pPr>
      <w:r>
        <w:t xml:space="preserve">In a recent study, Perkowski </w:t>
      </w:r>
      <w:r>
        <w:rPr>
          <w:i/>
          <w:iCs/>
        </w:rPr>
        <w:t>et al.</w:t>
      </w:r>
      <w:r>
        <w:t xml:space="preserve"> (2021) show that increasing soil nitrogen fertilization generally decreased carbon costs to acquire nitrogen in </w:t>
      </w:r>
      <w:r>
        <w:rPr>
          <w:i/>
          <w:iCs/>
        </w:rPr>
        <w:t>Gossypium hirsutum</w:t>
      </w:r>
      <w:r>
        <w:t xml:space="preserve"> and </w:t>
      </w:r>
      <w:r>
        <w:rPr>
          <w:i/>
          <w:iCs/>
        </w:rPr>
        <w:t>Glycine max</w:t>
      </w:r>
      <w:r>
        <w:t xml:space="preserve">. </w:t>
      </w:r>
      <w:r w:rsidR="005042AD">
        <w:rPr>
          <w:i/>
          <w:iCs/>
        </w:rPr>
        <w:t>Gossypium hirsutum</w:t>
      </w:r>
      <w:r w:rsidR="005042AD">
        <w:t xml:space="preserve"> </w:t>
      </w:r>
      <w:del w:id="133" w:author="Nick Smith" w:date="2023-11-17T12:38:00Z">
        <w:r w:rsidR="005042AD" w:rsidDel="00525D8E">
          <w:delText xml:space="preserve">is a woody perennial species that </w:delText>
        </w:r>
      </w:del>
      <w:r w:rsidR="005042AD">
        <w:t xml:space="preserve">can acquire nutrients via direct uptake pathways or through symbioses with arbuscular mycorrhizal fungi, while </w:t>
      </w:r>
      <w:r w:rsidR="005042AD">
        <w:rPr>
          <w:i/>
          <w:iCs/>
        </w:rPr>
        <w:t>G. max</w:t>
      </w:r>
      <w:r w:rsidR="005042AD">
        <w:t xml:space="preserve"> </w:t>
      </w:r>
      <w:del w:id="134" w:author="Nick Smith" w:date="2023-11-17T12:38:00Z">
        <w:r w:rsidR="005042AD" w:rsidDel="00525D8E">
          <w:delText xml:space="preserve">is a herbaceous annual species that </w:delText>
        </w:r>
      </w:del>
      <w:r w:rsidR="005042AD">
        <w:t xml:space="preserve">can acquire nutrients via direct uptake pathways or through symbioses with nitrogen-fixing bacteria. In the experiment, the authors noted that carbon costs to acquire nitrogen in </w:t>
      </w:r>
      <w:r>
        <w:rPr>
          <w:i/>
          <w:iCs/>
        </w:rPr>
        <w:t>G. max</w:t>
      </w:r>
      <w:r>
        <w:t xml:space="preserve"> were generally less responsive to increasing soil nitrogen fertilization than </w:t>
      </w:r>
      <w:r>
        <w:rPr>
          <w:i/>
          <w:iCs/>
        </w:rPr>
        <w:t>G. hirsutum</w:t>
      </w:r>
      <w:r w:rsidR="005042AD">
        <w:t xml:space="preserve">, a pattern that coincided with a reduction in root nodulation with </w:t>
      </w:r>
      <w:r w:rsidR="005042AD">
        <w:lastRenderedPageBreak/>
        <w:t xml:space="preserve">increasing fertilization. The authors speculated that this response may have been driven by resource optimization, where </w:t>
      </w:r>
      <w:r w:rsidR="005042AD">
        <w:rPr>
          <w:i/>
          <w:iCs/>
        </w:rPr>
        <w:t>G. max</w:t>
      </w:r>
      <w:r w:rsidR="005042AD">
        <w:t xml:space="preserve"> shifted their dominant mode of nitrogen acquisition from nitrogen fixation to direct uptake with increasing fertilization once costs to acquire nitrogen via direct uptake became less than the costs to acquire nitrogen via nitrogen fixation. However, the authors were not able to make robust conclusions about whether the carbon cost to acquire nitrogen responses </w:t>
      </w:r>
      <w:r w:rsidR="00221A4C">
        <w:t xml:space="preserve">to soil nitrogen fertilization differed between </w:t>
      </w:r>
      <w:r w:rsidR="005042AD">
        <w:rPr>
          <w:i/>
          <w:iCs/>
        </w:rPr>
        <w:t>G. hirsutum</w:t>
      </w:r>
      <w:r w:rsidR="005042AD">
        <w:t xml:space="preserve"> and </w:t>
      </w:r>
      <w:r w:rsidR="005042AD">
        <w:rPr>
          <w:i/>
          <w:iCs/>
        </w:rPr>
        <w:t>G. max</w:t>
      </w:r>
      <w:r w:rsidR="00221A4C">
        <w:t xml:space="preserve"> due to differences in species nutrient acquisition strategy</w:t>
      </w:r>
      <w:del w:id="135" w:author="Nick Smith" w:date="2023-11-17T12:38:00Z">
        <w:r w:rsidR="00221A4C" w:rsidDel="00525D8E">
          <w:delText>. This was</w:delText>
        </w:r>
      </w:del>
      <w:r w:rsidR="00221A4C">
        <w:t xml:space="preserve"> because </w:t>
      </w:r>
      <w:r w:rsidR="005042AD">
        <w:t xml:space="preserve">the two species are not phylogenetically related and adopt different growth forms and growth durations. </w:t>
      </w:r>
    </w:p>
    <w:p w14:paraId="444BEBFD" w14:textId="7FC2F34C" w:rsidR="00A461D6" w:rsidRDefault="00221A4C" w:rsidP="00221A4C">
      <w:pPr>
        <w:spacing w:line="480" w:lineRule="auto"/>
        <w:ind w:firstLine="720"/>
      </w:pPr>
      <w:r>
        <w:t xml:space="preserve">To better understand how nitrogen fixation </w:t>
      </w:r>
      <w:del w:id="136" w:author="Nick Smith" w:date="2023-11-17T12:39:00Z">
        <w:r w:rsidDel="00525D8E">
          <w:delText>modifies the effect of</w:delText>
        </w:r>
      </w:del>
      <w:ins w:id="137" w:author="Nick Smith" w:date="2023-11-17T12:39:00Z">
        <w:r w:rsidR="00525D8E">
          <w:t>and</w:t>
        </w:r>
      </w:ins>
      <w:r>
        <w:t xml:space="preserve"> soil nitrogen fertilization</w:t>
      </w:r>
      <w:ins w:id="138" w:author="Nick Smith" w:date="2023-11-17T12:39:00Z">
        <w:r w:rsidR="00525D8E">
          <w:t xml:space="preserve"> interact to influence</w:t>
        </w:r>
      </w:ins>
      <w:r>
        <w:t xml:space="preserve"> </w:t>
      </w:r>
      <w:del w:id="139" w:author="Nick Smith" w:date="2023-11-17T12:39:00Z">
        <w:r w:rsidDel="00525D8E">
          <w:delText xml:space="preserve">on </w:delText>
        </w:r>
      </w:del>
      <w:r>
        <w:t xml:space="preserve">carbon costs to acquire nitrogen, </w:t>
      </w:r>
      <w:r w:rsidR="00FD777D">
        <w:t xml:space="preserve">we </w:t>
      </w:r>
      <w:r w:rsidR="00FF7948">
        <w:t>grew</w:t>
      </w:r>
      <w:r w:rsidR="00C70400">
        <w:t xml:space="preserve"> </w:t>
      </w:r>
      <w:r w:rsidR="00C70400">
        <w:rPr>
          <w:i/>
          <w:iCs/>
        </w:rPr>
        <w:t>Glycine max</w:t>
      </w:r>
      <w:r w:rsidR="00C70400">
        <w:t xml:space="preserve"> L. (Merr.) under two soil nitrogen fertilization treatments and two inoculation treatments in a full factorial greenhouse experiment. We used this experiment to test the following hypotheses:</w:t>
      </w:r>
    </w:p>
    <w:p w14:paraId="2265ECA5" w14:textId="443785AF" w:rsidR="00A461D6" w:rsidRDefault="00E8768C" w:rsidP="00642465">
      <w:pPr>
        <w:pStyle w:val="ListParagraph"/>
        <w:numPr>
          <w:ilvl w:val="0"/>
          <w:numId w:val="6"/>
        </w:numPr>
        <w:spacing w:line="480" w:lineRule="auto"/>
        <w:ind w:left="1080"/>
      </w:pPr>
      <w:r>
        <w:t>S</w:t>
      </w:r>
      <w:r w:rsidR="00FF7948">
        <w:t>oil nitrogen fertilization w</w:t>
      </w:r>
      <w:r>
        <w:t xml:space="preserve">ill </w:t>
      </w:r>
      <w:r w:rsidR="00221A4C">
        <w:t>decrease</w:t>
      </w:r>
      <w:r w:rsidR="00A07AF4">
        <w:t xml:space="preserve"> carbon cost</w:t>
      </w:r>
      <w:r w:rsidR="007935E9">
        <w:t>s of nitrogen acquisition</w:t>
      </w:r>
      <w:r w:rsidR="00221A4C">
        <w:t xml:space="preserve"> in both uninoculated and inoculated </w:t>
      </w:r>
      <w:ins w:id="140" w:author="Nick Smith" w:date="2023-11-17T12:39:00Z">
        <w:r w:rsidR="00525D8E">
          <w:t>individuals</w:t>
        </w:r>
      </w:ins>
      <w:r w:rsidR="007935E9">
        <w:t>. Th</w:t>
      </w:r>
      <w:del w:id="141" w:author="Nick Smith" w:date="2023-11-17T12:39:00Z">
        <w:r w:rsidR="00251AEA" w:rsidDel="00525D8E">
          <w:delText>e reduction in carbon</w:delText>
        </w:r>
        <w:r w:rsidR="007935E9" w:rsidDel="00525D8E">
          <w:delText xml:space="preserve"> will </w:delText>
        </w:r>
      </w:del>
      <w:ins w:id="142" w:author="Nick Smith" w:date="2023-11-17T12:39:00Z">
        <w:r w:rsidR="00525D8E">
          <w:t>is will ma</w:t>
        </w:r>
      </w:ins>
      <w:ins w:id="143" w:author="Nick Smith" w:date="2023-11-17T12:40:00Z">
        <w:r w:rsidR="00525D8E">
          <w:t xml:space="preserve">nifest as an </w:t>
        </w:r>
      </w:ins>
      <w:r w:rsidR="007935E9">
        <w:t>increase the amount of nitrogen acquired per belowground carbon investment</w:t>
      </w:r>
      <w:ins w:id="144" w:author="Nick Smith" w:date="2023-11-17T12:40:00Z">
        <w:r w:rsidR="00525D8E">
          <w:t>.</w:t>
        </w:r>
      </w:ins>
      <w:del w:id="145" w:author="Nick Smith" w:date="2023-11-17T12:40:00Z">
        <w:r w:rsidR="007935E9" w:rsidDel="00525D8E">
          <w:delText>, which will maximize both nitrogen and carbon allocation to growth and storage</w:delText>
        </w:r>
        <w:r w:rsidR="00251AEA" w:rsidDel="00525D8E">
          <w:delText xml:space="preserve"> because there will be higher demand to allocate nitrogen to whole plant growth than to photosynthetic enzyme production and maintenance</w:delText>
        </w:r>
      </w:del>
    </w:p>
    <w:p w14:paraId="643926A3" w14:textId="1B294337" w:rsidR="007935E9" w:rsidRDefault="007935E9" w:rsidP="00642465">
      <w:pPr>
        <w:pStyle w:val="ListParagraph"/>
        <w:numPr>
          <w:ilvl w:val="0"/>
          <w:numId w:val="6"/>
        </w:numPr>
        <w:spacing w:line="480" w:lineRule="auto"/>
        <w:ind w:left="1080"/>
      </w:pPr>
      <w:r>
        <w:t xml:space="preserve">Inoculation with nitrogen-fixing bacteria will decrease </w:t>
      </w:r>
      <w:r w:rsidR="00E16C50">
        <w:t xml:space="preserve">carbon costs to acquire nitrogen under low soil nitrogen availability, as carbon costs to acquire nitrogen will be less than the carbon cost to acquire nitrogen via direct uptake. </w:t>
      </w:r>
      <w:del w:id="146" w:author="Nick Smith" w:date="2023-11-17T12:40:00Z">
        <w:r w:rsidR="00E16C50" w:rsidDel="00525D8E">
          <w:delText xml:space="preserve">This will result in a positive effect of inoculation on whole plant growth and total leaf </w:delText>
        </w:r>
        <w:r w:rsidR="00BD669B" w:rsidDel="00525D8E">
          <w:delText>area, but</w:delText>
        </w:r>
        <w:r w:rsidR="00E16C50" w:rsidDel="00525D8E">
          <w:delText xml:space="preserve"> will only be apparent under low soil nitrogen availability.</w:delText>
        </w:r>
      </w:del>
      <w:ins w:id="147" w:author="Nick Smith" w:date="2023-11-17T12:40:00Z">
        <w:r w:rsidR="00525D8E">
          <w:t xml:space="preserve">There will be no effect </w:t>
        </w:r>
      </w:ins>
      <w:ins w:id="148" w:author="Nick Smith" w:date="2023-11-17T12:41:00Z">
        <w:r w:rsidR="00525D8E">
          <w:t>under high soil nitrogen availability due to all plants shifting toward a similar, direct uptake-dominated mode of nitrogen acquisition.</w:t>
        </w:r>
      </w:ins>
    </w:p>
    <w:p w14:paraId="5224E321" w14:textId="77777777" w:rsidR="00A461D6" w:rsidRDefault="00A07AF4" w:rsidP="00642465">
      <w:pPr>
        <w:pStyle w:val="ListParagraph"/>
        <w:numPr>
          <w:ilvl w:val="0"/>
          <w:numId w:val="6"/>
        </w:numPr>
        <w:spacing w:line="480" w:lineRule="auto"/>
        <w:ind w:left="1080"/>
      </w:pPr>
      <w:r>
        <w:t xml:space="preserve">There will be a decrease in nodulation with increasing soil nitrogen availability due to a reduction in carbon costs to obtain nitrogen from direct uptake with </w:t>
      </w:r>
      <w:r w:rsidR="00D01503">
        <w:t xml:space="preserve">increasing </w:t>
      </w:r>
      <w:r>
        <w:t xml:space="preserve">soil nitrogen </w:t>
      </w:r>
      <w:r w:rsidR="00D01503">
        <w:t>fertilization</w:t>
      </w:r>
      <w:r w:rsidR="0038171F">
        <w:t>.</w:t>
      </w:r>
    </w:p>
    <w:p w14:paraId="5FBCABC9" w14:textId="77777777" w:rsidR="008E2BDE" w:rsidRDefault="008E2BDE" w:rsidP="009D6E5B">
      <w:pPr>
        <w:spacing w:line="480" w:lineRule="auto"/>
        <w:rPr>
          <w:b/>
          <w:bCs/>
        </w:rPr>
      </w:pPr>
    </w:p>
    <w:p w14:paraId="3CF5076B" w14:textId="66B59908" w:rsidR="00D67D74" w:rsidRDefault="00D67D74" w:rsidP="009D6E5B">
      <w:pPr>
        <w:spacing w:line="480" w:lineRule="auto"/>
      </w:pPr>
      <w:r>
        <w:rPr>
          <w:b/>
          <w:bCs/>
        </w:rPr>
        <w:t>Methods</w:t>
      </w:r>
    </w:p>
    <w:p w14:paraId="382A6306" w14:textId="21CCA58D" w:rsidR="00D67D74" w:rsidRDefault="00D67D74" w:rsidP="009D6E5B">
      <w:pPr>
        <w:spacing w:line="480" w:lineRule="auto"/>
      </w:pPr>
      <w:r>
        <w:rPr>
          <w:i/>
          <w:iCs/>
        </w:rPr>
        <w:t>Experimental Design</w:t>
      </w:r>
    </w:p>
    <w:p w14:paraId="1D16EEDF" w14:textId="4708A8F8" w:rsidR="00FF6F53" w:rsidRDefault="0011017D" w:rsidP="009D6E5B">
      <w:pPr>
        <w:spacing w:line="480" w:lineRule="auto"/>
        <w:ind w:firstLine="720"/>
        <w:rPr>
          <w:rFonts w:cs="Times New Roman"/>
        </w:rPr>
      </w:pPr>
      <w:r>
        <w:rPr>
          <w:i/>
          <w:iCs/>
        </w:rPr>
        <w:t>Glycine max</w:t>
      </w:r>
      <w:r>
        <w:t xml:space="preserve"> </w:t>
      </w:r>
      <w:r w:rsidR="00ED1628">
        <w:t xml:space="preserve">seeds </w:t>
      </w:r>
      <w:r>
        <w:t xml:space="preserve">were planted in </w:t>
      </w:r>
      <w:r w:rsidR="0089764A">
        <w:t>64</w:t>
      </w:r>
      <w:ins w:id="149" w:author="Nick Smith" w:date="2023-11-17T12:42:00Z">
        <w:r w:rsidR="00283E1D">
          <w:t>,</w:t>
        </w:r>
      </w:ins>
      <w:r w:rsidR="0089764A">
        <w:t xml:space="preserve"> </w:t>
      </w:r>
      <w:r>
        <w:t>6-liter pots (</w:t>
      </w:r>
      <w:r w:rsidR="007B6BD6">
        <w:t>NS-600, Nursery Supplies, Orange, CA, USA</w:t>
      </w:r>
      <w:r>
        <w:t xml:space="preserve">) containing unfertilized potting mix (Sungro Sunshine Mix #2, </w:t>
      </w:r>
      <w:r w:rsidRPr="007B6BD6">
        <w:t>Agawam, MA, USA)</w:t>
      </w:r>
      <w:r w:rsidR="007B6BD6" w:rsidRPr="007B6BD6">
        <w:t>.</w:t>
      </w:r>
      <w:r w:rsidR="007B6BD6">
        <w:t xml:space="preserve"> </w:t>
      </w:r>
      <w:r w:rsidR="0089764A">
        <w:t>Pots and potting mix were steam s</w:t>
      </w:r>
      <w:r w:rsidR="00F83744">
        <w:t>terilized</w:t>
      </w:r>
      <w:r w:rsidR="0089764A">
        <w:t xml:space="preserve"> at </w:t>
      </w:r>
      <w:r w:rsidR="00534BFA">
        <w:t>95</w:t>
      </w:r>
      <w:r w:rsidR="0089764A" w:rsidRPr="00863849">
        <w:rPr>
          <w:rFonts w:ascii="Symbol" w:eastAsia="Symbol" w:hAnsi="Symbol" w:cs="Symbol"/>
          <w:color w:val="000000"/>
        </w:rPr>
        <w:t></w:t>
      </w:r>
      <w:r w:rsidR="0089764A" w:rsidRPr="00863849">
        <w:rPr>
          <w:color w:val="000000"/>
        </w:rPr>
        <w:t>C</w:t>
      </w:r>
      <w:r w:rsidR="0089764A">
        <w:t xml:space="preserve"> for </w:t>
      </w:r>
      <w:commentRangeStart w:id="150"/>
      <w:del w:id="151" w:author="Nick Smith" w:date="2023-11-17T12:42:00Z">
        <w:r w:rsidR="00BC7961" w:rsidDel="00283E1D">
          <w:delText>4</w:delText>
        </w:r>
        <w:commentRangeEnd w:id="150"/>
        <w:r w:rsidR="00BC7961" w:rsidDel="00283E1D">
          <w:rPr>
            <w:rStyle w:val="CommentReference"/>
            <w:rFonts w:eastAsia="Times New Roman" w:cs="Times New Roman"/>
          </w:rPr>
          <w:commentReference w:id="150"/>
        </w:r>
        <w:r w:rsidR="0089764A" w:rsidDel="00283E1D">
          <w:delText xml:space="preserve"> </w:delText>
        </w:r>
      </w:del>
      <w:ins w:id="152" w:author="Nick Smith" w:date="2023-11-17T12:42:00Z">
        <w:r w:rsidR="00283E1D">
          <w:t xml:space="preserve">three </w:t>
        </w:r>
      </w:ins>
      <w:r w:rsidR="0089764A">
        <w:t>hours to eliminate any bacterial or fungal growth. Thirty-two randomly selected pots were</w:t>
      </w:r>
      <w:r w:rsidR="00D373FB">
        <w:t xml:space="preserve"> planted with seeds</w:t>
      </w:r>
      <w:r w:rsidR="0089764A">
        <w:t xml:space="preserve"> inoculated with </w:t>
      </w:r>
      <w:r w:rsidR="007B6BD6" w:rsidRPr="007B6BD6">
        <w:rPr>
          <w:rFonts w:cs="Times New Roman"/>
          <w:i/>
          <w:iCs/>
        </w:rPr>
        <w:t>Bradyrhizobium japonicum</w:t>
      </w:r>
      <w:r w:rsidR="007B6BD6" w:rsidRPr="007B6BD6">
        <w:rPr>
          <w:rFonts w:cs="Times New Roman"/>
        </w:rPr>
        <w:t xml:space="preserve"> (Verdesian N-Dure™ Soybean,</w:t>
      </w:r>
      <w:r w:rsidR="007B6BD6">
        <w:rPr>
          <w:rFonts w:cs="Times New Roman"/>
        </w:rPr>
        <w:t xml:space="preserve"> Cary, NC, USA)</w:t>
      </w:r>
      <w:r w:rsidR="00675662">
        <w:rPr>
          <w:rFonts w:cs="Times New Roman"/>
        </w:rPr>
        <w:t xml:space="preserve"> following a brief surface sterilization in </w:t>
      </w:r>
      <w:del w:id="153" w:author="Nick Smith" w:date="2023-11-27T13:59:00Z">
        <w:r w:rsidR="005A7A45" w:rsidRPr="0038171F" w:rsidDel="00F61FD5">
          <w:rPr>
            <w:rFonts w:cs="Times New Roman"/>
            <w:highlight w:val="yellow"/>
          </w:rPr>
          <w:delText>XX</w:delText>
        </w:r>
        <w:r w:rsidR="00675662" w:rsidDel="00F61FD5">
          <w:rPr>
            <w:rFonts w:cs="Times New Roman"/>
          </w:rPr>
          <w:delText>%</w:delText>
        </w:r>
      </w:del>
      <w:ins w:id="154" w:author="Nick Smith" w:date="2023-11-27T13:59:00Z">
        <w:r w:rsidR="00F61FD5">
          <w:rPr>
            <w:rFonts w:cs="Times New Roman"/>
            <w:highlight w:val="yellow"/>
          </w:rPr>
          <w:t>20,000 ppm</w:t>
        </w:r>
      </w:ins>
      <w:r w:rsidR="00675662">
        <w:rPr>
          <w:rFonts w:cs="Times New Roman"/>
        </w:rPr>
        <w:t xml:space="preserve"> </w:t>
      </w:r>
      <w:r w:rsidR="00534BFA">
        <w:rPr>
          <w:rFonts w:cs="Times New Roman"/>
        </w:rPr>
        <w:t>sodium hypochlorite</w:t>
      </w:r>
      <w:r w:rsidR="0038171F">
        <w:rPr>
          <w:rFonts w:cs="Times New Roman"/>
        </w:rPr>
        <w:t xml:space="preserve"> for </w:t>
      </w:r>
      <w:del w:id="155" w:author="Nick Smith" w:date="2023-11-27T13:59:00Z">
        <w:r w:rsidR="0038171F" w:rsidRPr="0038171F" w:rsidDel="00F61FD5">
          <w:rPr>
            <w:rFonts w:cs="Times New Roman"/>
            <w:highlight w:val="yellow"/>
          </w:rPr>
          <w:delText>XX</w:delText>
        </w:r>
        <w:r w:rsidR="0038171F" w:rsidDel="00F61FD5">
          <w:rPr>
            <w:rFonts w:cs="Times New Roman"/>
          </w:rPr>
          <w:delText xml:space="preserve"> </w:delText>
        </w:r>
      </w:del>
      <w:ins w:id="156" w:author="Nick Smith" w:date="2023-11-27T13:59:00Z">
        <w:r w:rsidR="00F61FD5">
          <w:rPr>
            <w:rFonts w:cs="Times New Roman"/>
            <w:highlight w:val="yellow"/>
          </w:rPr>
          <w:t>5</w:t>
        </w:r>
        <w:r w:rsidR="00F61FD5">
          <w:rPr>
            <w:rFonts w:cs="Times New Roman"/>
          </w:rPr>
          <w:t xml:space="preserve"> </w:t>
        </w:r>
      </w:ins>
      <w:r w:rsidR="0038171F">
        <w:rPr>
          <w:rFonts w:cs="Times New Roman"/>
        </w:rPr>
        <w:t>minutes followed</w:t>
      </w:r>
      <w:ins w:id="157" w:author="Nick Smith" w:date="2023-11-17T12:42:00Z">
        <w:r w:rsidR="00283E1D">
          <w:rPr>
            <w:rFonts w:cs="Times New Roman"/>
          </w:rPr>
          <w:t xml:space="preserve"> by</w:t>
        </w:r>
      </w:ins>
      <w:r w:rsidR="0038171F">
        <w:rPr>
          <w:rFonts w:cs="Times New Roman"/>
        </w:rPr>
        <w:t xml:space="preserve"> three</w:t>
      </w:r>
      <w:r w:rsidR="00DA425E">
        <w:rPr>
          <w:rFonts w:cs="Times New Roman"/>
        </w:rPr>
        <w:t xml:space="preserve"> washes in</w:t>
      </w:r>
      <w:r w:rsidR="0038171F">
        <w:rPr>
          <w:rFonts w:cs="Times New Roman"/>
        </w:rPr>
        <w:t xml:space="preserve"> </w:t>
      </w:r>
      <w:ins w:id="158" w:author="Nick Smith" w:date="2023-11-17T12:43:00Z">
        <w:r w:rsidR="00283E1D">
          <w:rPr>
            <w:rFonts w:cs="Times New Roman"/>
          </w:rPr>
          <w:t xml:space="preserve">ultrapure </w:t>
        </w:r>
      </w:ins>
      <w:del w:id="159" w:author="Nick Smith" w:date="2023-11-17T12:43:00Z">
        <w:r w:rsidR="00102628" w:rsidDel="00283E1D">
          <w:rPr>
            <w:rFonts w:cs="Times New Roman"/>
          </w:rPr>
          <w:delText>deionized</w:delText>
        </w:r>
        <w:r w:rsidR="0038171F" w:rsidDel="00283E1D">
          <w:rPr>
            <w:rFonts w:cs="Times New Roman"/>
          </w:rPr>
          <w:delText xml:space="preserve"> </w:delText>
        </w:r>
      </w:del>
      <w:r w:rsidR="0038171F">
        <w:rPr>
          <w:rFonts w:cs="Times New Roman"/>
        </w:rPr>
        <w:t>water</w:t>
      </w:r>
      <w:ins w:id="160" w:author="Nick Smith" w:date="2023-11-27T14:01:00Z">
        <w:r w:rsidR="00F61FD5">
          <w:rPr>
            <w:rFonts w:cs="Times New Roman"/>
          </w:rPr>
          <w:t xml:space="preserve"> </w:t>
        </w:r>
        <w:commentRangeStart w:id="161"/>
        <w:r w:rsidR="00F61FD5" w:rsidRPr="6E1ABADC">
          <w:rPr>
            <w:rFonts w:eastAsia="Times New Roman" w:cs="Times New Roman"/>
            <w:color w:val="000000" w:themeColor="text1"/>
          </w:rPr>
          <w:t>(Montville &amp; Schaffner, 2004; Scouten &amp; Beuchat, 2002)</w:t>
        </w:r>
        <w:commentRangeEnd w:id="161"/>
        <w:r w:rsidR="00F61FD5">
          <w:rPr>
            <w:rStyle w:val="CommentReference"/>
            <w:rFonts w:eastAsia="Times New Roman" w:cs="Times New Roman"/>
          </w:rPr>
          <w:commentReference w:id="161"/>
        </w:r>
      </w:ins>
      <w:r w:rsidR="00D373FB">
        <w:rPr>
          <w:rFonts w:cs="Times New Roman"/>
        </w:rPr>
        <w:t xml:space="preserve">. </w:t>
      </w:r>
      <w:r w:rsidR="0089764A">
        <w:rPr>
          <w:rFonts w:cs="Times New Roman"/>
        </w:rPr>
        <w:t xml:space="preserve">The remaining </w:t>
      </w:r>
      <w:r w:rsidR="00912680">
        <w:rPr>
          <w:rFonts w:cs="Times New Roman"/>
        </w:rPr>
        <w:t xml:space="preserve">32 </w:t>
      </w:r>
      <w:r w:rsidR="0089764A">
        <w:rPr>
          <w:rFonts w:cs="Times New Roman"/>
        </w:rPr>
        <w:t xml:space="preserve">pots </w:t>
      </w:r>
      <w:r w:rsidR="00651708">
        <w:rPr>
          <w:rFonts w:cs="Times New Roman"/>
        </w:rPr>
        <w:t xml:space="preserve">were planted with seeds that did not receive </w:t>
      </w:r>
      <w:r w:rsidR="0089764A">
        <w:rPr>
          <w:rFonts w:cs="Times New Roman"/>
        </w:rPr>
        <w:t>any inoculation</w:t>
      </w:r>
      <w:r w:rsidR="00912680">
        <w:rPr>
          <w:rFonts w:cs="Times New Roman"/>
        </w:rPr>
        <w:t xml:space="preserve"> treatment</w:t>
      </w:r>
      <w:r w:rsidR="00ED1628">
        <w:rPr>
          <w:rFonts w:cs="Times New Roman"/>
        </w:rPr>
        <w:t xml:space="preserve">. Uninoculated seeds were also surface sterilized in </w:t>
      </w:r>
      <w:del w:id="162" w:author="Nick Smith" w:date="2023-11-27T14:00:00Z">
        <w:r w:rsidR="005A7A45" w:rsidRPr="0038171F" w:rsidDel="00F61FD5">
          <w:rPr>
            <w:rFonts w:cs="Times New Roman"/>
            <w:highlight w:val="yellow"/>
          </w:rPr>
          <w:delText>XX</w:delText>
        </w:r>
        <w:r w:rsidR="00ED1628" w:rsidDel="00F61FD5">
          <w:rPr>
            <w:rFonts w:cs="Times New Roman"/>
          </w:rPr>
          <w:delText>%</w:delText>
        </w:r>
      </w:del>
      <w:ins w:id="163" w:author="Nick Smith" w:date="2023-11-27T14:00:00Z">
        <w:r w:rsidR="00F61FD5">
          <w:rPr>
            <w:rFonts w:cs="Times New Roman"/>
            <w:highlight w:val="yellow"/>
          </w:rPr>
          <w:t>20,000 ppm</w:t>
        </w:r>
      </w:ins>
      <w:r w:rsidR="00ED1628">
        <w:rPr>
          <w:rFonts w:cs="Times New Roman"/>
        </w:rPr>
        <w:t xml:space="preserve"> </w:t>
      </w:r>
      <w:r w:rsidR="00534BFA">
        <w:rPr>
          <w:rFonts w:cs="Times New Roman"/>
        </w:rPr>
        <w:t>sodium hypochlorit</w:t>
      </w:r>
      <w:r w:rsidR="0038171F">
        <w:rPr>
          <w:rFonts w:cs="Times New Roman"/>
        </w:rPr>
        <w:t xml:space="preserve">e for </w:t>
      </w:r>
      <w:del w:id="164" w:author="Nick Smith" w:date="2023-11-27T14:00:00Z">
        <w:r w:rsidR="0038171F" w:rsidRPr="007F426D" w:rsidDel="00F61FD5">
          <w:rPr>
            <w:rFonts w:cs="Times New Roman"/>
            <w:highlight w:val="yellow"/>
          </w:rPr>
          <w:delText>XX</w:delText>
        </w:r>
        <w:r w:rsidR="0038171F" w:rsidDel="00F61FD5">
          <w:rPr>
            <w:rFonts w:cs="Times New Roman"/>
          </w:rPr>
          <w:delText xml:space="preserve"> </w:delText>
        </w:r>
      </w:del>
      <w:ins w:id="165" w:author="Nick Smith" w:date="2023-11-27T14:00:00Z">
        <w:r w:rsidR="00F61FD5">
          <w:rPr>
            <w:rFonts w:cs="Times New Roman"/>
            <w:highlight w:val="yellow"/>
          </w:rPr>
          <w:t>5</w:t>
        </w:r>
        <w:r w:rsidR="00F61FD5">
          <w:rPr>
            <w:rFonts w:cs="Times New Roman"/>
          </w:rPr>
          <w:t xml:space="preserve"> </w:t>
        </w:r>
      </w:ins>
      <w:r w:rsidR="0038171F">
        <w:rPr>
          <w:rFonts w:cs="Times New Roman"/>
        </w:rPr>
        <w:t>minutes followed by three ultrapure water washes</w:t>
      </w:r>
      <w:r w:rsidR="00C41A80">
        <w:rPr>
          <w:rFonts w:cs="Times New Roman"/>
        </w:rPr>
        <w:t xml:space="preserve"> to ensure that the only difference between seed treatments was the inoculation treatment</w:t>
      </w:r>
      <w:r w:rsidR="0038171F">
        <w:rPr>
          <w:rFonts w:cs="Times New Roman"/>
        </w:rPr>
        <w:t>.</w:t>
      </w:r>
    </w:p>
    <w:p w14:paraId="42F7CA6B" w14:textId="2A86E271" w:rsidR="00D67D74" w:rsidRPr="00412BAB" w:rsidRDefault="00912680" w:rsidP="009D6E5B">
      <w:pPr>
        <w:autoSpaceDE w:val="0"/>
        <w:autoSpaceDN w:val="0"/>
        <w:adjustRightInd w:val="0"/>
        <w:spacing w:line="480" w:lineRule="auto"/>
        <w:ind w:firstLine="720"/>
        <w:rPr>
          <w:rFonts w:cs="Times New Roman"/>
        </w:rPr>
      </w:pPr>
      <w:r>
        <w:rPr>
          <w:rFonts w:cs="Times New Roman"/>
        </w:rPr>
        <w:t xml:space="preserve">Upon planting, </w:t>
      </w:r>
      <w:r w:rsidR="00675662">
        <w:rPr>
          <w:rFonts w:cs="Times New Roman"/>
        </w:rPr>
        <w:t xml:space="preserve">all </w:t>
      </w:r>
      <w:r>
        <w:rPr>
          <w:rFonts w:cs="Times New Roman"/>
        </w:rPr>
        <w:t>p</w:t>
      </w:r>
      <w:r w:rsidR="007B6BD6">
        <w:rPr>
          <w:rFonts w:cs="Times New Roman"/>
        </w:rPr>
        <w:t xml:space="preserve">ots were </w:t>
      </w:r>
      <w:r w:rsidR="0089764A">
        <w:rPr>
          <w:rFonts w:cs="Times New Roman"/>
        </w:rPr>
        <w:t xml:space="preserve">immediately </w:t>
      </w:r>
      <w:r w:rsidR="007B6BD6">
        <w:rPr>
          <w:rFonts w:cs="Times New Roman"/>
        </w:rPr>
        <w:t xml:space="preserve">placed in </w:t>
      </w:r>
      <w:r w:rsidR="0089764A">
        <w:rPr>
          <w:rFonts w:cs="Times New Roman"/>
        </w:rPr>
        <w:t>one of four random blocks in a greenhouse</w:t>
      </w:r>
      <w:r>
        <w:rPr>
          <w:rFonts w:cs="Times New Roman"/>
        </w:rPr>
        <w:t xml:space="preserve"> and received one </w:t>
      </w:r>
      <w:r w:rsidR="007B6BD6">
        <w:rPr>
          <w:rFonts w:cs="Times New Roman"/>
        </w:rPr>
        <w:t>of two nitrogen fertilization treatments as 150 mL of a modified Hoagland’s solution</w:t>
      </w:r>
      <w:r w:rsidR="00D8588A">
        <w:rPr>
          <w:rFonts w:cs="Times New Roman"/>
        </w:rPr>
        <w:t xml:space="preserve"> </w:t>
      </w:r>
      <w:r w:rsidR="00D8588A">
        <w:rPr>
          <w:rFonts w:cs="Times New Roman"/>
        </w:rPr>
        <w:fldChar w:fldCharType="begin" w:fldLock="1"/>
      </w:r>
      <w:r w:rsidR="00D8588A">
        <w:rPr>
          <w:rFonts w:cs="Times New Roman"/>
        </w:rPr>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8588A">
        <w:rPr>
          <w:rFonts w:cs="Times New Roman"/>
        </w:rPr>
        <w:fldChar w:fldCharType="separate"/>
      </w:r>
      <w:r w:rsidR="00D8588A" w:rsidRPr="00D8588A">
        <w:rPr>
          <w:rFonts w:cs="Times New Roman"/>
          <w:noProof/>
        </w:rPr>
        <w:t>(Hoagland &amp; Arnon, 1950)</w:t>
      </w:r>
      <w:r w:rsidR="00D8588A">
        <w:rPr>
          <w:rFonts w:cs="Times New Roman"/>
        </w:rPr>
        <w:fldChar w:fldCharType="end"/>
      </w:r>
      <w:r w:rsidR="007B6BD6">
        <w:rPr>
          <w:rFonts w:cs="Times New Roman"/>
        </w:rPr>
        <w:t xml:space="preserve"> equivalent to either 70 or 630 ppm N twice per week</w:t>
      </w:r>
      <w:r w:rsidR="0089764A">
        <w:rPr>
          <w:rFonts w:cs="Times New Roman"/>
        </w:rPr>
        <w:t xml:space="preserve"> for </w:t>
      </w:r>
      <w:r w:rsidR="00102628">
        <w:rPr>
          <w:rFonts w:cs="Times New Roman"/>
        </w:rPr>
        <w:t>seven weeks</w:t>
      </w:r>
      <w:r w:rsidR="007B6BD6">
        <w:rPr>
          <w:rFonts w:cs="Times New Roman"/>
        </w:rPr>
        <w:t>. Nitrogen fertilization doses were received as topical agents to the soil surface and were modified to keep concentrations of other macro</w:t>
      </w:r>
      <w:r w:rsidR="007B12CC">
        <w:rPr>
          <w:rFonts w:cs="Times New Roman"/>
        </w:rPr>
        <w:t>nutrients</w:t>
      </w:r>
      <w:r w:rsidR="007B6BD6">
        <w:rPr>
          <w:rFonts w:cs="Times New Roman"/>
        </w:rPr>
        <w:t xml:space="preserve"> and micronutrients equivalent</w:t>
      </w:r>
      <w:r w:rsidR="0089764A">
        <w:rPr>
          <w:rFonts w:cs="Times New Roman"/>
        </w:rPr>
        <w:t xml:space="preserve"> (</w:t>
      </w:r>
      <w:r w:rsidR="0089764A" w:rsidRPr="00080882">
        <w:rPr>
          <w:rFonts w:cs="Times New Roman"/>
        </w:rPr>
        <w:t>Table S1</w:t>
      </w:r>
      <w:r w:rsidR="0089764A">
        <w:rPr>
          <w:rFonts w:cs="Times New Roman"/>
        </w:rPr>
        <w:t>)</w:t>
      </w:r>
      <w:r w:rsidR="007B6BD6">
        <w:rPr>
          <w:rFonts w:cs="Times New Roman"/>
        </w:rPr>
        <w:t xml:space="preserve">. </w:t>
      </w:r>
      <w:r w:rsidR="00926F7B">
        <w:rPr>
          <w:rFonts w:cs="Times New Roman"/>
        </w:rPr>
        <w:t>Throughout the experiment, p</w:t>
      </w:r>
      <w:r w:rsidR="007B6BD6">
        <w:rPr>
          <w:rFonts w:cs="Times New Roman"/>
        </w:rPr>
        <w:t xml:space="preserve">lants were routinely well-watered to </w:t>
      </w:r>
      <w:r w:rsidR="007B12CC">
        <w:rPr>
          <w:rFonts w:cs="Times New Roman"/>
        </w:rPr>
        <w:t>minimize any chance of</w:t>
      </w:r>
      <w:r w:rsidR="007B6BD6">
        <w:rPr>
          <w:rFonts w:cs="Times New Roman"/>
        </w:rPr>
        <w:t xml:space="preserve"> water stress</w:t>
      </w:r>
      <w:r>
        <w:rPr>
          <w:rFonts w:cs="Times New Roman"/>
        </w:rPr>
        <w:t>.</w:t>
      </w:r>
      <w:r w:rsidR="00412BAB">
        <w:rPr>
          <w:rFonts w:cs="Times New Roman"/>
        </w:rPr>
        <w:t xml:space="preserve"> There was no evidence of pot size induced growth limitation at the time of biomass harvest, indicated by marginal mean whole plant biomass: pot </w:t>
      </w:r>
      <w:r w:rsidR="00412BAB">
        <w:rPr>
          <w:rFonts w:cs="Times New Roman"/>
        </w:rPr>
        <w:lastRenderedPageBreak/>
        <w:t>volume ratios less than 1 g L</w:t>
      </w:r>
      <w:r w:rsidR="00412BAB">
        <w:rPr>
          <w:rFonts w:cs="Times New Roman"/>
          <w:vertAlign w:val="superscript"/>
        </w:rPr>
        <w:t>-1</w:t>
      </w:r>
      <w:r w:rsidR="00412BAB">
        <w:rPr>
          <w:rFonts w:cs="Times New Roman"/>
        </w:rPr>
        <w:t xml:space="preserve"> within each treatment combination (</w:t>
      </w:r>
      <w:r w:rsidR="00412BAB" w:rsidRPr="00433868">
        <w:rPr>
          <w:rFonts w:cs="Times New Roman"/>
        </w:rPr>
        <w:t>Table S2; Fig. S1</w:t>
      </w:r>
      <w:r w:rsidR="00412BAB">
        <w:rPr>
          <w:rFonts w:cs="Times New Roman"/>
        </w:rPr>
        <w:t>;</w:t>
      </w:r>
      <w:r w:rsidR="00D8588A">
        <w:rPr>
          <w:rFonts w:cs="Times New Roman"/>
        </w:rPr>
        <w:t xml:space="preserve"> </w:t>
      </w:r>
      <w:r w:rsidR="00D8588A">
        <w:rPr>
          <w:rFonts w:cs="Times New Roman"/>
        </w:rPr>
        <w:fldChar w:fldCharType="begin" w:fldLock="1"/>
      </w:r>
      <w:r w:rsidR="00D8588A">
        <w:rPr>
          <w:rFonts w:cs="Times New Roman"/>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D8588A">
        <w:rPr>
          <w:rFonts w:ascii="Cambria Math" w:hAnsi="Cambria Math" w:cs="Cambria Math"/>
        </w:rPr>
        <w:instrText>∼</w:instrText>
      </w:r>
      <w:r w:rsidR="00D8588A">
        <w:rPr>
          <w:rFonts w:cs="Times New Roman"/>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2012)","manualFormatting":"Poorter et al., 2012)","plainTextFormattedCitation":"(Poorter et al., 2012)","previouslyFormattedCitation":"(Poorter &lt;i&gt;et al.&lt;/i&gt;, 2012)"},"properties":{"noteIndex":0},"schema":"https://github.com/citation-style-language/schema/raw/master/csl-citation.json"}</w:instrText>
      </w:r>
      <w:r w:rsidR="00D8588A">
        <w:rPr>
          <w:rFonts w:cs="Times New Roman"/>
        </w:rPr>
        <w:fldChar w:fldCharType="separate"/>
      </w:r>
      <w:r w:rsidR="00D8588A" w:rsidRPr="00D8588A">
        <w:rPr>
          <w:rFonts w:cs="Times New Roman"/>
          <w:noProof/>
        </w:rPr>
        <w:t xml:space="preserve">Poorter </w:t>
      </w:r>
      <w:r w:rsidR="00D8588A" w:rsidRPr="00D8588A">
        <w:rPr>
          <w:rFonts w:cs="Times New Roman"/>
          <w:i/>
          <w:noProof/>
        </w:rPr>
        <w:t>et al.</w:t>
      </w:r>
      <w:r w:rsidR="00D8588A" w:rsidRPr="00D8588A">
        <w:rPr>
          <w:rFonts w:cs="Times New Roman"/>
          <w:noProof/>
        </w:rPr>
        <w:t>, 2012)</w:t>
      </w:r>
      <w:r w:rsidR="00D8588A">
        <w:rPr>
          <w:rFonts w:cs="Times New Roman"/>
        </w:rPr>
        <w:fldChar w:fldCharType="end"/>
      </w:r>
    </w:p>
    <w:p w14:paraId="7A34FC86" w14:textId="5DC8ACDE" w:rsidR="00D67D74" w:rsidRDefault="00D67D74" w:rsidP="009D6E5B">
      <w:pPr>
        <w:spacing w:line="480" w:lineRule="auto"/>
      </w:pPr>
    </w:p>
    <w:p w14:paraId="20C86C76" w14:textId="6650C249" w:rsidR="00D67D74" w:rsidRPr="00863849" w:rsidDel="00283E1D" w:rsidRDefault="00D67D74" w:rsidP="009D6E5B">
      <w:pPr>
        <w:tabs>
          <w:tab w:val="left" w:pos="593"/>
        </w:tabs>
        <w:autoSpaceDE w:val="0"/>
        <w:autoSpaceDN w:val="0"/>
        <w:adjustRightInd w:val="0"/>
        <w:spacing w:line="480" w:lineRule="auto"/>
        <w:rPr>
          <w:del w:id="166" w:author="Nick Smith" w:date="2023-11-17T12:45:00Z"/>
          <w:color w:val="000000"/>
        </w:rPr>
      </w:pPr>
      <w:del w:id="167" w:author="Nick Smith" w:date="2023-11-17T12:44:00Z">
        <w:r w:rsidRPr="00863849" w:rsidDel="00283E1D">
          <w:rPr>
            <w:i/>
            <w:iCs/>
            <w:color w:val="000000"/>
          </w:rPr>
          <w:delText xml:space="preserve">Leaf </w:delText>
        </w:r>
        <w:r w:rsidDel="00283E1D">
          <w:rPr>
            <w:i/>
            <w:iCs/>
            <w:color w:val="000000"/>
          </w:rPr>
          <w:delText>gas exchange</w:delText>
        </w:r>
        <w:r w:rsidR="00DD0878" w:rsidDel="00283E1D">
          <w:rPr>
            <w:i/>
            <w:iCs/>
            <w:color w:val="000000"/>
          </w:rPr>
          <w:delText xml:space="preserve"> and l</w:delText>
        </w:r>
      </w:del>
      <w:del w:id="168" w:author="Nick Smith" w:date="2023-11-17T12:45:00Z">
        <w:r w:rsidR="00DD0878" w:rsidDel="00283E1D">
          <w:rPr>
            <w:i/>
            <w:iCs/>
            <w:color w:val="000000"/>
          </w:rPr>
          <w:delText xml:space="preserve">eaf </w:delText>
        </w:r>
        <w:r w:rsidDel="00283E1D">
          <w:rPr>
            <w:i/>
            <w:iCs/>
            <w:color w:val="000000"/>
          </w:rPr>
          <w:delText>trait measurements</w:delText>
        </w:r>
      </w:del>
    </w:p>
    <w:p w14:paraId="175181CA" w14:textId="581CB99E" w:rsidR="0022275C" w:rsidRPr="00C57242" w:rsidDel="00283E1D" w:rsidRDefault="00F83744" w:rsidP="009D6E5B">
      <w:pPr>
        <w:autoSpaceDE w:val="0"/>
        <w:autoSpaceDN w:val="0"/>
        <w:adjustRightInd w:val="0"/>
        <w:spacing w:line="480" w:lineRule="auto"/>
        <w:ind w:firstLine="720"/>
        <w:rPr>
          <w:del w:id="169" w:author="Nick Smith" w:date="2023-11-17T12:44:00Z"/>
          <w:color w:val="000000"/>
        </w:rPr>
      </w:pPr>
      <w:del w:id="170" w:author="Nick Smith" w:date="2023-11-17T12:44:00Z">
        <w:r w:rsidDel="00283E1D">
          <w:rPr>
            <w:color w:val="000000"/>
          </w:rPr>
          <w:delText>Six weeks after experiment initiation, w</w:delText>
        </w:r>
        <w:r w:rsidR="00D67D74" w:rsidDel="00283E1D">
          <w:rPr>
            <w:color w:val="000000"/>
          </w:rPr>
          <w:delText xml:space="preserve">e sampled </w:delText>
        </w:r>
        <w:r w:rsidR="00D67D74" w:rsidRPr="00863849" w:rsidDel="00283E1D">
          <w:rPr>
            <w:color w:val="000000"/>
          </w:rPr>
          <w:delText>one</w:delText>
        </w:r>
        <w:r w:rsidR="00D67D74" w:rsidDel="00283E1D">
          <w:rPr>
            <w:color w:val="000000"/>
          </w:rPr>
          <w:delText xml:space="preserve"> random, fully expanded leaf</w:delText>
        </w:r>
        <w:r w:rsidR="00D67D74" w:rsidRPr="00D67D74" w:rsidDel="00283E1D">
          <w:rPr>
            <w:color w:val="000000"/>
          </w:rPr>
          <w:delText xml:space="preserve"> </w:delText>
        </w:r>
        <w:r w:rsidR="00D67D74" w:rsidRPr="00863849" w:rsidDel="00283E1D">
          <w:rPr>
            <w:color w:val="000000"/>
          </w:rPr>
          <w:delText>with little to no visible external damage</w:delText>
        </w:r>
        <w:r w:rsidR="00D67D74" w:rsidDel="00283E1D">
          <w:rPr>
            <w:color w:val="000000"/>
          </w:rPr>
          <w:delText xml:space="preserve"> </w:delText>
        </w:r>
        <w:r w:rsidR="00D67D74" w:rsidDel="00283E1D">
          <w:delText>for gas exchange measurements</w:delText>
        </w:r>
        <w:r w:rsidDel="00283E1D">
          <w:delText xml:space="preserve">. </w:delText>
        </w:r>
        <w:r w:rsidR="00D67D74" w:rsidDel="00283E1D">
          <w:rPr>
            <w:color w:val="000000"/>
          </w:rPr>
          <w:delText xml:space="preserve">Leaves were attached to a </w:delText>
        </w:r>
        <w:r w:rsidR="00D67D74" w:rsidRPr="00863849" w:rsidDel="00283E1D">
          <w:rPr>
            <w:color w:val="000000"/>
          </w:rPr>
          <w:delText>Li-COR LI-6800 (Li-COR Bioscience</w:delText>
        </w:r>
        <w:r w:rsidR="00412BAB" w:rsidDel="00283E1D">
          <w:rPr>
            <w:color w:val="000000"/>
          </w:rPr>
          <w:delText>s</w:delText>
        </w:r>
        <w:r w:rsidR="00D67D74" w:rsidRPr="00863849" w:rsidDel="00283E1D">
          <w:rPr>
            <w:color w:val="000000"/>
          </w:rPr>
          <w:delText>, Lincoln, Nebraska, USA) portable photosynthesis machine to measure net photosynthesis (</w:delText>
        </w:r>
        <w:r w:rsidR="00D67D74" w:rsidRPr="00DB6582" w:rsidDel="00283E1D">
          <w:rPr>
            <w:i/>
            <w:iCs/>
            <w:color w:val="000000"/>
          </w:rPr>
          <w:delText>A</w:delText>
        </w:r>
        <w:r w:rsidDel="00283E1D">
          <w:rPr>
            <w:color w:val="000000"/>
            <w:vertAlign w:val="subscript"/>
          </w:rPr>
          <w:delText>net</w:delText>
        </w:r>
        <w:r w:rsidR="00D67D74" w:rsidRPr="00863849" w:rsidDel="00283E1D">
          <w:rPr>
            <w:color w:val="000000"/>
          </w:rPr>
          <w:delText xml:space="preserve">; </w:delText>
        </w:r>
        <w:r w:rsidR="00D67D74" w:rsidRPr="00863849" w:rsidDel="00283E1D">
          <w:rPr>
            <w:color w:val="000000"/>
            <w:lang w:val="el-GR"/>
          </w:rPr>
          <w:delText>μ</w:delText>
        </w:r>
        <w:r w:rsidR="00D67D74" w:rsidRPr="00863849" w:rsidDel="00283E1D">
          <w:rPr>
            <w:color w:val="000000"/>
          </w:rPr>
          <w:delText>mol m</w:delText>
        </w:r>
        <w:r w:rsidR="00D67D74" w:rsidRPr="00863849" w:rsidDel="00283E1D">
          <w:rPr>
            <w:color w:val="000000"/>
            <w:vertAlign w:val="superscript"/>
          </w:rPr>
          <w:delText>-2</w:delText>
        </w:r>
        <w:r w:rsidR="00D67D74" w:rsidRPr="00863849" w:rsidDel="00283E1D">
          <w:rPr>
            <w:color w:val="000000"/>
          </w:rPr>
          <w:delText xml:space="preserve"> s</w:delText>
        </w:r>
        <w:r w:rsidR="00D67D74" w:rsidRPr="00863849" w:rsidDel="00283E1D">
          <w:rPr>
            <w:color w:val="000000"/>
            <w:vertAlign w:val="superscript"/>
          </w:rPr>
          <w:delText>-1</w:delText>
        </w:r>
        <w:r w:rsidR="00D67D74" w:rsidRPr="00863849" w:rsidDel="00283E1D">
          <w:rPr>
            <w:color w:val="000000"/>
          </w:rPr>
          <w:delText>)</w:delText>
        </w:r>
        <w:r w:rsidR="00D67D74" w:rsidDel="00283E1D">
          <w:rPr>
            <w:color w:val="000000"/>
          </w:rPr>
          <w:delText>, stomatal conductance (</w:delText>
        </w:r>
        <w:r w:rsidR="00D67D74" w:rsidRPr="003E0112" w:rsidDel="00283E1D">
          <w:rPr>
            <w:i/>
            <w:iCs/>
            <w:color w:val="000000"/>
          </w:rPr>
          <w:delText>g</w:delText>
        </w:r>
        <w:r w:rsidR="00D67D74" w:rsidRPr="00C33C74" w:rsidDel="00283E1D">
          <w:rPr>
            <w:color w:val="000000"/>
            <w:vertAlign w:val="subscript"/>
          </w:rPr>
          <w:delText>s</w:delText>
        </w:r>
        <w:r w:rsidR="00D67D74" w:rsidDel="00283E1D">
          <w:rPr>
            <w:color w:val="000000"/>
          </w:rPr>
          <w:delText>; mmol mol</w:delText>
        </w:r>
        <w:r w:rsidR="00D67D74" w:rsidDel="00283E1D">
          <w:rPr>
            <w:color w:val="000000"/>
            <w:vertAlign w:val="superscript"/>
          </w:rPr>
          <w:delText>-1</w:delText>
        </w:r>
        <w:r w:rsidR="00D67D74" w:rsidDel="00283E1D">
          <w:rPr>
            <w:color w:val="000000"/>
          </w:rPr>
          <w:delText>),</w:delText>
        </w:r>
        <w:r w:rsidR="00D67D74" w:rsidRPr="00863849" w:rsidDel="00283E1D">
          <w:rPr>
            <w:color w:val="000000"/>
          </w:rPr>
          <w:delText xml:space="preserve"> and intercellular CO</w:delText>
        </w:r>
        <w:r w:rsidR="00D67D74" w:rsidRPr="00863849" w:rsidDel="00283E1D">
          <w:rPr>
            <w:color w:val="000000"/>
            <w:vertAlign w:val="subscript"/>
          </w:rPr>
          <w:delText>2</w:delText>
        </w:r>
        <w:r w:rsidR="00D67D74" w:rsidRPr="00863849" w:rsidDel="00283E1D">
          <w:rPr>
            <w:color w:val="000000"/>
          </w:rPr>
          <w:delText xml:space="preserve"> concentration (</w:delText>
        </w:r>
        <w:r w:rsidR="00D67D74" w:rsidRPr="00F848A9" w:rsidDel="00283E1D">
          <w:rPr>
            <w:i/>
            <w:iCs/>
            <w:color w:val="000000"/>
          </w:rPr>
          <w:delText>C</w:delText>
        </w:r>
        <w:r w:rsidR="00D67D74" w:rsidRPr="00275258" w:rsidDel="00283E1D">
          <w:rPr>
            <w:color w:val="000000"/>
            <w:vertAlign w:val="subscript"/>
          </w:rPr>
          <w:delText>i</w:delText>
        </w:r>
        <w:r w:rsidR="00D67D74" w:rsidRPr="00863849" w:rsidDel="00283E1D">
          <w:rPr>
            <w:color w:val="000000"/>
          </w:rPr>
          <w:delText>; µmol mol</w:delText>
        </w:r>
        <w:r w:rsidR="00D67D74" w:rsidRPr="00863849" w:rsidDel="00283E1D">
          <w:rPr>
            <w:color w:val="000000"/>
            <w:vertAlign w:val="superscript"/>
          </w:rPr>
          <w:delText>-1</w:delText>
        </w:r>
        <w:r w:rsidR="00D67D74" w:rsidRPr="00863849" w:rsidDel="00283E1D">
          <w:rPr>
            <w:color w:val="000000"/>
          </w:rPr>
          <w:delText>) at different atmospheric CO</w:delText>
        </w:r>
        <w:r w:rsidR="00D67D74" w:rsidRPr="00863849" w:rsidDel="00283E1D">
          <w:rPr>
            <w:color w:val="000000"/>
            <w:vertAlign w:val="subscript"/>
          </w:rPr>
          <w:delText>2</w:delText>
        </w:r>
        <w:r w:rsidR="00D67D74" w:rsidRPr="00863849" w:rsidDel="00283E1D">
          <w:rPr>
            <w:color w:val="000000"/>
          </w:rPr>
          <w:delText xml:space="preserve"> (</w:delText>
        </w:r>
        <w:r w:rsidR="00D67D74" w:rsidRPr="00F848A9" w:rsidDel="00283E1D">
          <w:rPr>
            <w:i/>
            <w:iCs/>
            <w:color w:val="000000"/>
          </w:rPr>
          <w:delText>C</w:delText>
        </w:r>
        <w:r w:rsidR="00D67D74" w:rsidRPr="00275258" w:rsidDel="00283E1D">
          <w:rPr>
            <w:color w:val="000000"/>
            <w:vertAlign w:val="subscript"/>
          </w:rPr>
          <w:delText>a</w:delText>
        </w:r>
        <w:r w:rsidR="00D67D74" w:rsidRPr="00863849" w:rsidDel="00283E1D">
          <w:rPr>
            <w:color w:val="000000"/>
          </w:rPr>
          <w:delText>; µmol mol</w:delText>
        </w:r>
        <w:r w:rsidR="00D67D74" w:rsidRPr="00863849" w:rsidDel="00283E1D">
          <w:rPr>
            <w:color w:val="000000"/>
            <w:vertAlign w:val="superscript"/>
          </w:rPr>
          <w:delText>-1</w:delText>
        </w:r>
        <w:r w:rsidR="00D67D74" w:rsidRPr="00863849" w:rsidDel="00283E1D">
          <w:rPr>
            <w:color w:val="000000"/>
          </w:rPr>
          <w:delText>) concentrations</w:delText>
        </w:r>
        <w:r w:rsidR="00D67D74" w:rsidDel="00283E1D">
          <w:rPr>
            <w:color w:val="000000"/>
          </w:rPr>
          <w:delText xml:space="preserve"> (i.e., an </w:delText>
        </w:r>
        <w:r w:rsidR="00D67D74" w:rsidRPr="00DB6582" w:rsidDel="00283E1D">
          <w:rPr>
            <w:i/>
            <w:iCs/>
            <w:color w:val="000000"/>
          </w:rPr>
          <w:delText>A</w:delText>
        </w:r>
        <w:r w:rsidDel="00283E1D">
          <w:rPr>
            <w:color w:val="000000"/>
            <w:vertAlign w:val="subscript"/>
          </w:rPr>
          <w:delText>net</w:delText>
        </w:r>
        <w:r w:rsidR="00D67D74" w:rsidRPr="006337C2" w:rsidDel="00283E1D">
          <w:rPr>
            <w:color w:val="000000"/>
          </w:rPr>
          <w:delText>/</w:delText>
        </w:r>
        <w:r w:rsidR="00D67D74" w:rsidRPr="00DB6582" w:rsidDel="00283E1D">
          <w:rPr>
            <w:i/>
            <w:iCs/>
            <w:color w:val="000000"/>
          </w:rPr>
          <w:delText>C</w:delText>
        </w:r>
        <w:r w:rsidR="00D67D74" w:rsidRPr="00242E06" w:rsidDel="00283E1D">
          <w:rPr>
            <w:color w:val="000000"/>
            <w:vertAlign w:val="subscript"/>
          </w:rPr>
          <w:delText>i</w:delText>
        </w:r>
        <w:r w:rsidR="00D67D74" w:rsidDel="00283E1D">
          <w:rPr>
            <w:color w:val="000000"/>
          </w:rPr>
          <w:delText xml:space="preserve"> curve)</w:delText>
        </w:r>
        <w:r w:rsidDel="00283E1D">
          <w:rPr>
            <w:color w:val="000000"/>
          </w:rPr>
          <w:delText>.</w:delText>
        </w:r>
        <w:r w:rsidRPr="00F83744" w:rsidDel="00283E1D">
          <w:rPr>
            <w:i/>
            <w:iCs/>
            <w:color w:val="000000"/>
          </w:rPr>
          <w:delText xml:space="preserve"> </w:delText>
        </w:r>
        <w:r w:rsidRPr="00DB6582" w:rsidDel="00283E1D">
          <w:rPr>
            <w:i/>
            <w:iCs/>
            <w:color w:val="000000"/>
          </w:rPr>
          <w:delText>A</w:delText>
        </w:r>
        <w:r w:rsidDel="00283E1D">
          <w:rPr>
            <w:color w:val="000000"/>
            <w:vertAlign w:val="subscript"/>
          </w:rPr>
          <w:delText>net</w:delText>
        </w:r>
        <w:r w:rsidRPr="006337C2" w:rsidDel="00283E1D">
          <w:rPr>
            <w:color w:val="000000"/>
          </w:rPr>
          <w:delText>/</w:delText>
        </w:r>
        <w:r w:rsidRPr="00DB6582" w:rsidDel="00283E1D">
          <w:rPr>
            <w:i/>
            <w:iCs/>
            <w:color w:val="000000"/>
          </w:rPr>
          <w:delText>C</w:delText>
        </w:r>
        <w:r w:rsidRPr="00242E06" w:rsidDel="00283E1D">
          <w:rPr>
            <w:color w:val="000000"/>
            <w:vertAlign w:val="subscript"/>
          </w:rPr>
          <w:delText>i</w:delText>
        </w:r>
        <w:r w:rsidDel="00283E1D">
          <w:rPr>
            <w:color w:val="000000"/>
          </w:rPr>
          <w:delText xml:space="preserve"> curves were conducted</w:delText>
        </w:r>
        <w:r w:rsidR="00D67D74" w:rsidRPr="00863849" w:rsidDel="00283E1D">
          <w:rPr>
            <w:color w:val="000000"/>
          </w:rPr>
          <w:delText xml:space="preserve"> under saturat</w:delText>
        </w:r>
        <w:r w:rsidDel="00283E1D">
          <w:rPr>
            <w:color w:val="000000"/>
          </w:rPr>
          <w:delText>ing</w:delText>
        </w:r>
        <w:r w:rsidR="00D67D74" w:rsidRPr="00863849" w:rsidDel="00283E1D">
          <w:rPr>
            <w:color w:val="000000"/>
          </w:rPr>
          <w:delText xml:space="preserve"> light conditions (</w:delText>
        </w:r>
        <w:r w:rsidR="00D67D74" w:rsidDel="00283E1D">
          <w:rPr>
            <w:color w:val="000000"/>
          </w:rPr>
          <w:delText>1,500</w:delText>
        </w:r>
        <w:r w:rsidR="00D67D74" w:rsidRPr="00863849" w:rsidDel="00283E1D">
          <w:rPr>
            <w:color w:val="000000"/>
          </w:rPr>
          <w:delText xml:space="preserve"> </w:delText>
        </w:r>
        <w:r w:rsidR="00D67D74" w:rsidRPr="00863849" w:rsidDel="00283E1D">
          <w:rPr>
            <w:color w:val="000000"/>
            <w:lang w:val="el-GR"/>
          </w:rPr>
          <w:delText>μ</w:delText>
        </w:r>
        <w:r w:rsidR="00D67D74" w:rsidRPr="00863849" w:rsidDel="00283E1D">
          <w:rPr>
            <w:color w:val="000000"/>
          </w:rPr>
          <w:delText>mol m</w:delText>
        </w:r>
        <w:r w:rsidR="00D67D74" w:rsidRPr="00863849" w:rsidDel="00283E1D">
          <w:rPr>
            <w:color w:val="000000"/>
            <w:vertAlign w:val="superscript"/>
          </w:rPr>
          <w:delText>-2</w:delText>
        </w:r>
        <w:r w:rsidR="00D67D74" w:rsidRPr="00863849" w:rsidDel="00283E1D">
          <w:rPr>
            <w:color w:val="000000"/>
          </w:rPr>
          <w:delText xml:space="preserve"> s</w:delText>
        </w:r>
        <w:r w:rsidR="00D67D74" w:rsidRPr="00863849" w:rsidDel="00283E1D">
          <w:rPr>
            <w:color w:val="000000"/>
            <w:vertAlign w:val="superscript"/>
          </w:rPr>
          <w:delText>-1</w:delText>
        </w:r>
        <w:r w:rsidR="00D67D74" w:rsidRPr="00863849" w:rsidDel="00283E1D">
          <w:rPr>
            <w:color w:val="000000"/>
          </w:rPr>
          <w:delText>)</w:delText>
        </w:r>
        <w:r w:rsidR="00006440" w:rsidDel="00283E1D">
          <w:rPr>
            <w:color w:val="000000"/>
          </w:rPr>
          <w:delText>, 50% relative humidity, and</w:delText>
        </w:r>
        <w:r w:rsidR="0038171F" w:rsidDel="00283E1D">
          <w:rPr>
            <w:color w:val="000000"/>
          </w:rPr>
          <w:delText xml:space="preserve"> with the</w:delText>
        </w:r>
        <w:r w:rsidR="00006440" w:rsidDel="00283E1D">
          <w:rPr>
            <w:color w:val="000000"/>
          </w:rPr>
          <w:delText xml:space="preserve"> cuvette temperature set to 25</w:delText>
        </w:r>
        <w:r w:rsidR="00006440" w:rsidDel="00283E1D">
          <w:rPr>
            <w:color w:val="000000"/>
          </w:rPr>
          <w:sym w:font="Symbol" w:char="F0B0"/>
        </w:r>
        <w:r w:rsidR="00006440" w:rsidDel="00283E1D">
          <w:rPr>
            <w:color w:val="000000"/>
          </w:rPr>
          <w:delText>C</w:delText>
        </w:r>
        <w:r w:rsidR="00D67D74" w:rsidDel="00283E1D">
          <w:rPr>
            <w:color w:val="000000"/>
          </w:rPr>
          <w:delText xml:space="preserve">. We measured </w:delText>
        </w:r>
        <w:r w:rsidR="00D67D74" w:rsidRPr="00DB6582" w:rsidDel="00283E1D">
          <w:rPr>
            <w:i/>
            <w:iCs/>
            <w:color w:val="000000"/>
          </w:rPr>
          <w:delText>A</w:delText>
        </w:r>
        <w:r w:rsidR="00150CFB" w:rsidDel="00283E1D">
          <w:rPr>
            <w:color w:val="000000"/>
            <w:vertAlign w:val="subscript"/>
          </w:rPr>
          <w:delText>net</w:delText>
        </w:r>
        <w:r w:rsidR="00D67D74" w:rsidDel="00283E1D">
          <w:rPr>
            <w:color w:val="000000"/>
          </w:rPr>
          <w:delText xml:space="preserve">, </w:delText>
        </w:r>
        <w:r w:rsidR="00D67D74" w:rsidRPr="003E0112" w:rsidDel="00283E1D">
          <w:rPr>
            <w:i/>
            <w:iCs/>
            <w:color w:val="000000"/>
          </w:rPr>
          <w:delText>g</w:delText>
        </w:r>
        <w:r w:rsidR="00D67D74" w:rsidRPr="00C33C74" w:rsidDel="00283E1D">
          <w:rPr>
            <w:color w:val="000000"/>
            <w:vertAlign w:val="subscript"/>
          </w:rPr>
          <w:delText>s</w:delText>
        </w:r>
        <w:r w:rsidR="00D67D74" w:rsidDel="00283E1D">
          <w:rPr>
            <w:color w:val="000000"/>
          </w:rPr>
          <w:delText xml:space="preserve">, and </w:delText>
        </w:r>
        <w:r w:rsidR="00D67D74" w:rsidRPr="00F848A9" w:rsidDel="00283E1D">
          <w:rPr>
            <w:i/>
            <w:iCs/>
            <w:color w:val="000000"/>
          </w:rPr>
          <w:delText>C</w:delText>
        </w:r>
        <w:r w:rsidR="00D67D74" w:rsidRPr="00275258" w:rsidDel="00283E1D">
          <w:rPr>
            <w:color w:val="000000"/>
            <w:vertAlign w:val="subscript"/>
          </w:rPr>
          <w:delText>i</w:delText>
        </w:r>
        <w:r w:rsidR="00D67D74" w:rsidDel="00283E1D">
          <w:rPr>
            <w:color w:val="000000"/>
          </w:rPr>
          <w:delText xml:space="preserve"> at each of </w:delText>
        </w:r>
        <w:r w:rsidR="00D67D74" w:rsidRPr="00863849" w:rsidDel="00283E1D">
          <w:rPr>
            <w:color w:val="000000"/>
          </w:rPr>
          <w:delText>the following reference CO</w:delText>
        </w:r>
        <w:r w:rsidR="00D67D74" w:rsidRPr="00863849" w:rsidDel="00283E1D">
          <w:rPr>
            <w:color w:val="000000"/>
            <w:vertAlign w:val="subscript"/>
          </w:rPr>
          <w:delText>2</w:delText>
        </w:r>
        <w:r w:rsidR="00D67D74" w:rsidRPr="00863849" w:rsidDel="00283E1D">
          <w:rPr>
            <w:color w:val="000000"/>
          </w:rPr>
          <w:delText xml:space="preserve"> concentration</w:delText>
        </w:r>
        <w:r w:rsidR="00D67D74" w:rsidDel="00283E1D">
          <w:rPr>
            <w:color w:val="000000"/>
          </w:rPr>
          <w:delText>s</w:delText>
        </w:r>
        <w:r w:rsidR="00D67D74" w:rsidRPr="00863849" w:rsidDel="00283E1D">
          <w:rPr>
            <w:color w:val="000000"/>
          </w:rPr>
          <w:delText xml:space="preserve"> (</w:delText>
        </w:r>
        <w:r w:rsidR="00D67D74" w:rsidRPr="00F848A9" w:rsidDel="00283E1D">
          <w:rPr>
            <w:i/>
            <w:iCs/>
            <w:color w:val="000000"/>
          </w:rPr>
          <w:delText>C</w:delText>
        </w:r>
        <w:r w:rsidR="00D67D74" w:rsidDel="00283E1D">
          <w:rPr>
            <w:color w:val="000000"/>
            <w:vertAlign w:val="subscript"/>
          </w:rPr>
          <w:delText>a</w:delText>
        </w:r>
        <w:r w:rsidR="00D67D74" w:rsidDel="00283E1D">
          <w:rPr>
            <w:color w:val="000000"/>
          </w:rPr>
          <w:delText xml:space="preserve">; </w:delText>
        </w:r>
        <w:r w:rsidR="00D67D74" w:rsidRPr="00863849" w:rsidDel="00283E1D">
          <w:rPr>
            <w:color w:val="000000"/>
            <w:lang w:val="el-GR"/>
          </w:rPr>
          <w:delText>μ</w:delText>
        </w:r>
        <w:r w:rsidR="00D67D74" w:rsidRPr="00863849" w:rsidDel="00283E1D">
          <w:rPr>
            <w:color w:val="000000"/>
          </w:rPr>
          <w:delText>mol mol</w:delText>
        </w:r>
        <w:r w:rsidR="00D67D74" w:rsidRPr="00863849" w:rsidDel="00283E1D">
          <w:rPr>
            <w:color w:val="000000"/>
            <w:vertAlign w:val="superscript"/>
          </w:rPr>
          <w:delText>-1</w:delText>
        </w:r>
        <w:r w:rsidR="00D67D74" w:rsidRPr="00863849" w:rsidDel="00283E1D">
          <w:rPr>
            <w:color w:val="000000"/>
          </w:rPr>
          <w:delText>): 400,</w:delText>
        </w:r>
        <w:r w:rsidR="00D67D74" w:rsidDel="00283E1D">
          <w:rPr>
            <w:color w:val="000000"/>
          </w:rPr>
          <w:delText xml:space="preserve"> 300, 200, 100</w:delText>
        </w:r>
        <w:r w:rsidR="00417C57" w:rsidDel="00283E1D">
          <w:rPr>
            <w:color w:val="000000"/>
          </w:rPr>
          <w:delText>,</w:delText>
        </w:r>
        <w:r w:rsidR="00D67D74" w:rsidRPr="00863849" w:rsidDel="00283E1D">
          <w:rPr>
            <w:color w:val="000000"/>
          </w:rPr>
          <w:delText xml:space="preserve"> 50, 400, 400, 600, 800, 1000, 1200,</w:delText>
        </w:r>
        <w:r w:rsidR="008F6058" w:rsidDel="00283E1D">
          <w:rPr>
            <w:color w:val="000000"/>
          </w:rPr>
          <w:delText xml:space="preserve"> and</w:delText>
        </w:r>
        <w:r w:rsidR="00D67D74" w:rsidRPr="00863849" w:rsidDel="00283E1D">
          <w:rPr>
            <w:color w:val="000000"/>
          </w:rPr>
          <w:delText xml:space="preserve"> 1500</w:delText>
        </w:r>
        <w:r w:rsidR="00006440" w:rsidDel="00283E1D">
          <w:rPr>
            <w:color w:val="000000"/>
          </w:rPr>
          <w:delText xml:space="preserve">. </w:delText>
        </w:r>
        <w:r w:rsidR="00C57242" w:rsidDel="00283E1D">
          <w:rPr>
            <w:color w:val="000000"/>
          </w:rPr>
          <w:delText xml:space="preserve">Finally, we subjected individuals to at least a 30-minute </w:delText>
        </w:r>
        <w:r w:rsidR="00A461D6" w:rsidDel="00283E1D">
          <w:rPr>
            <w:color w:val="000000"/>
          </w:rPr>
          <w:delText xml:space="preserve">dark </w:delText>
        </w:r>
        <w:r w:rsidR="00C57242" w:rsidDel="00283E1D">
          <w:rPr>
            <w:color w:val="000000"/>
          </w:rPr>
          <w:delText>period</w:delText>
        </w:r>
        <w:r w:rsidR="00A30C53" w:rsidDel="00283E1D">
          <w:rPr>
            <w:color w:val="000000"/>
          </w:rPr>
          <w:delText xml:space="preserve"> </w:delText>
        </w:r>
        <w:r w:rsidR="00C57242" w:rsidDel="00283E1D">
          <w:rPr>
            <w:color w:val="000000"/>
          </w:rPr>
          <w:delText xml:space="preserve">and quantified dark </w:delText>
        </w:r>
        <w:r w:rsidR="00D67D74" w:rsidDel="00283E1D">
          <w:rPr>
            <w:color w:val="000000"/>
          </w:rPr>
          <w:delText>respiration (</w:delText>
        </w:r>
        <w:r w:rsidR="00D67D74" w:rsidDel="00283E1D">
          <w:rPr>
            <w:i/>
            <w:iCs/>
            <w:color w:val="000000"/>
          </w:rPr>
          <w:delText>R</w:delText>
        </w:r>
        <w:r w:rsidR="00D67D74" w:rsidDel="00283E1D">
          <w:rPr>
            <w:color w:val="000000"/>
            <w:vertAlign w:val="subscript"/>
          </w:rPr>
          <w:delText>d</w:delText>
        </w:r>
        <w:r w:rsidR="00D67D74" w:rsidDel="00283E1D">
          <w:rPr>
            <w:color w:val="000000"/>
          </w:rPr>
          <w:delText xml:space="preserve">; </w:delText>
        </w:r>
        <w:r w:rsidR="00D67D74" w:rsidRPr="00863849" w:rsidDel="00283E1D">
          <w:rPr>
            <w:color w:val="000000"/>
            <w:lang w:val="el-GR"/>
          </w:rPr>
          <w:delText>μ</w:delText>
        </w:r>
        <w:r w:rsidR="00D67D74" w:rsidRPr="00863849" w:rsidDel="00283E1D">
          <w:rPr>
            <w:color w:val="000000"/>
          </w:rPr>
          <w:delText>mol m</w:delText>
        </w:r>
        <w:r w:rsidR="00D67D74" w:rsidRPr="00863849" w:rsidDel="00283E1D">
          <w:rPr>
            <w:color w:val="000000"/>
            <w:vertAlign w:val="superscript"/>
          </w:rPr>
          <w:delText>-2</w:delText>
        </w:r>
        <w:r w:rsidR="00D67D74" w:rsidRPr="00863849" w:rsidDel="00283E1D">
          <w:rPr>
            <w:color w:val="000000"/>
          </w:rPr>
          <w:delText xml:space="preserve"> s</w:delText>
        </w:r>
        <w:r w:rsidR="00D67D74" w:rsidRPr="00863849" w:rsidDel="00283E1D">
          <w:rPr>
            <w:color w:val="000000"/>
            <w:vertAlign w:val="superscript"/>
          </w:rPr>
          <w:delText>-1</w:delText>
        </w:r>
        <w:r w:rsidR="00D67D74" w:rsidDel="00283E1D">
          <w:rPr>
            <w:color w:val="000000"/>
          </w:rPr>
          <w:delText>)</w:delText>
        </w:r>
        <w:r w:rsidR="00C57242" w:rsidDel="00283E1D">
          <w:rPr>
            <w:color w:val="000000"/>
          </w:rPr>
          <w:delText>, again using a</w:delText>
        </w:r>
        <w:r w:rsidR="00D67D74" w:rsidDel="00283E1D">
          <w:rPr>
            <w:color w:val="000000"/>
          </w:rPr>
          <w:delText xml:space="preserve"> </w:delText>
        </w:r>
        <w:r w:rsidR="00C57242" w:rsidRPr="00863849" w:rsidDel="00283E1D">
          <w:rPr>
            <w:color w:val="000000"/>
          </w:rPr>
          <w:delText>Li-COR LI-6800</w:delText>
        </w:r>
        <w:r w:rsidR="00C57242" w:rsidDel="00283E1D">
          <w:rPr>
            <w:color w:val="000000"/>
          </w:rPr>
          <w:delText xml:space="preserve"> </w:delText>
        </w:r>
        <w:r w:rsidR="009F0F34" w:rsidDel="00283E1D">
          <w:rPr>
            <w:color w:val="000000"/>
          </w:rPr>
          <w:delText xml:space="preserve">with </w:delText>
        </w:r>
        <w:r w:rsidR="008F6058" w:rsidDel="00283E1D">
          <w:rPr>
            <w:color w:val="000000"/>
          </w:rPr>
          <w:delText>relative humidity</w:delText>
        </w:r>
        <w:r w:rsidR="009F0F34" w:rsidDel="00283E1D">
          <w:rPr>
            <w:color w:val="000000"/>
          </w:rPr>
          <w:delText xml:space="preserve"> set to 50% and</w:delText>
        </w:r>
        <w:r w:rsidR="008F6058" w:rsidDel="00283E1D">
          <w:rPr>
            <w:color w:val="000000"/>
          </w:rPr>
          <w:delText xml:space="preserve"> </w:delText>
        </w:r>
        <w:r w:rsidR="00150CFB" w:rsidDel="00283E1D">
          <w:rPr>
            <w:color w:val="000000"/>
          </w:rPr>
          <w:delText>cuvette</w:delText>
        </w:r>
        <w:r w:rsidR="008F6058" w:rsidDel="00283E1D">
          <w:rPr>
            <w:color w:val="000000"/>
          </w:rPr>
          <w:delText xml:space="preserve"> temperature set to </w:delText>
        </w:r>
        <w:r w:rsidR="009F0F34" w:rsidDel="00283E1D">
          <w:rPr>
            <w:color w:val="000000"/>
          </w:rPr>
          <w:delText>25</w:delText>
        </w:r>
        <w:r w:rsidR="009F0F34" w:rsidDel="00283E1D">
          <w:rPr>
            <w:color w:val="000000"/>
          </w:rPr>
          <w:sym w:font="Symbol" w:char="F0B0"/>
        </w:r>
        <w:r w:rsidR="009F0F34" w:rsidDel="00283E1D">
          <w:rPr>
            <w:color w:val="000000"/>
          </w:rPr>
          <w:delText xml:space="preserve">C, with incoming </w:delText>
        </w:r>
        <w:r w:rsidDel="00283E1D">
          <w:rPr>
            <w:color w:val="000000"/>
          </w:rPr>
          <w:delText xml:space="preserve">radiation </w:delText>
        </w:r>
        <w:r w:rsidR="00C57242" w:rsidDel="00283E1D">
          <w:rPr>
            <w:color w:val="000000"/>
          </w:rPr>
          <w:delText>set to 0</w:delText>
        </w:r>
        <w:r w:rsidR="00C57242" w:rsidRPr="00863849" w:rsidDel="00283E1D">
          <w:rPr>
            <w:color w:val="000000"/>
          </w:rPr>
          <w:delText xml:space="preserve"> </w:delText>
        </w:r>
        <w:r w:rsidR="00C57242" w:rsidRPr="00863849" w:rsidDel="00283E1D">
          <w:rPr>
            <w:color w:val="000000"/>
            <w:lang w:val="el-GR"/>
          </w:rPr>
          <w:delText>μ</w:delText>
        </w:r>
        <w:r w:rsidR="00C57242" w:rsidRPr="00863849" w:rsidDel="00283E1D">
          <w:rPr>
            <w:color w:val="000000"/>
          </w:rPr>
          <w:delText>mol m</w:delText>
        </w:r>
        <w:r w:rsidR="00C57242" w:rsidRPr="00863849" w:rsidDel="00283E1D">
          <w:rPr>
            <w:color w:val="000000"/>
            <w:vertAlign w:val="superscript"/>
          </w:rPr>
          <w:delText>-2</w:delText>
        </w:r>
        <w:r w:rsidR="00C57242" w:rsidRPr="00863849" w:rsidDel="00283E1D">
          <w:rPr>
            <w:color w:val="000000"/>
          </w:rPr>
          <w:delText xml:space="preserve"> s</w:delText>
        </w:r>
        <w:r w:rsidR="00C57242" w:rsidRPr="00863849" w:rsidDel="00283E1D">
          <w:rPr>
            <w:color w:val="000000"/>
            <w:vertAlign w:val="superscript"/>
          </w:rPr>
          <w:delText>-1</w:delText>
        </w:r>
        <w:r w:rsidR="009F0F34" w:rsidDel="00283E1D">
          <w:rPr>
            <w:color w:val="000000"/>
            <w:vertAlign w:val="superscript"/>
          </w:rPr>
          <w:delText xml:space="preserve"> </w:delText>
        </w:r>
        <w:r w:rsidR="009F0F34" w:rsidRPr="009F0F34" w:rsidDel="00283E1D">
          <w:rPr>
            <w:color w:val="000000"/>
          </w:rPr>
          <w:delText>and</w:delText>
        </w:r>
        <w:r w:rsidR="009F0F34" w:rsidDel="00283E1D">
          <w:rPr>
            <w:color w:val="000000"/>
            <w:vertAlign w:val="superscript"/>
          </w:rPr>
          <w:delText xml:space="preserve"> </w:delText>
        </w:r>
        <w:r w:rsidR="009F0F34" w:rsidRPr="00F848A9" w:rsidDel="00283E1D">
          <w:rPr>
            <w:i/>
            <w:iCs/>
            <w:color w:val="000000"/>
          </w:rPr>
          <w:delText>C</w:delText>
        </w:r>
        <w:r w:rsidR="009F0F34" w:rsidDel="00283E1D">
          <w:rPr>
            <w:color w:val="000000"/>
            <w:vertAlign w:val="subscript"/>
          </w:rPr>
          <w:delText>a</w:delText>
        </w:r>
        <w:r w:rsidR="009F0F34" w:rsidDel="00283E1D">
          <w:rPr>
            <w:color w:val="000000"/>
          </w:rPr>
          <w:delText xml:space="preserve"> set to 400 </w:delText>
        </w:r>
        <w:r w:rsidR="009F0F34" w:rsidRPr="00863849" w:rsidDel="00283E1D">
          <w:rPr>
            <w:color w:val="000000"/>
            <w:lang w:val="el-GR"/>
          </w:rPr>
          <w:delText>μ</w:delText>
        </w:r>
        <w:r w:rsidR="009F0F34" w:rsidRPr="00863849" w:rsidDel="00283E1D">
          <w:rPr>
            <w:color w:val="000000"/>
          </w:rPr>
          <w:delText>mol mol</w:delText>
        </w:r>
        <w:r w:rsidR="009F0F34" w:rsidRPr="00863849" w:rsidDel="00283E1D">
          <w:rPr>
            <w:color w:val="000000"/>
            <w:vertAlign w:val="superscript"/>
          </w:rPr>
          <w:delText>-1</w:delText>
        </w:r>
        <w:r w:rsidR="00C57242" w:rsidDel="00283E1D">
          <w:rPr>
            <w:color w:val="000000"/>
          </w:rPr>
          <w:delText>.</w:delText>
        </w:r>
      </w:del>
    </w:p>
    <w:p w14:paraId="264D1F52" w14:textId="73958896" w:rsidR="00D67D74" w:rsidDel="00283E1D" w:rsidRDefault="00D67D74" w:rsidP="009D6E5B">
      <w:pPr>
        <w:autoSpaceDE w:val="0"/>
        <w:autoSpaceDN w:val="0"/>
        <w:adjustRightInd w:val="0"/>
        <w:spacing w:line="480" w:lineRule="auto"/>
        <w:ind w:firstLine="720"/>
        <w:rPr>
          <w:del w:id="171" w:author="Nick Smith" w:date="2023-11-17T12:45:00Z"/>
          <w:color w:val="000000"/>
        </w:rPr>
      </w:pPr>
      <w:del w:id="172" w:author="Nick Smith" w:date="2023-11-17T12:45:00Z">
        <w:r w:rsidDel="00283E1D">
          <w:rPr>
            <w:color w:val="000000"/>
          </w:rPr>
          <w:delText>L</w:delText>
        </w:r>
        <w:r w:rsidRPr="00863849" w:rsidDel="00283E1D">
          <w:rPr>
            <w:color w:val="000000"/>
          </w:rPr>
          <w:delText xml:space="preserve">eaf trait measurements were </w:delText>
        </w:r>
        <w:r w:rsidDel="00283E1D">
          <w:rPr>
            <w:color w:val="000000"/>
          </w:rPr>
          <w:delText>collected on</w:delText>
        </w:r>
        <w:r w:rsidRPr="00863849" w:rsidDel="00283E1D">
          <w:rPr>
            <w:color w:val="000000"/>
          </w:rPr>
          <w:delText xml:space="preserve"> </w:delText>
        </w:r>
      </w:del>
      <w:del w:id="173" w:author="Nick Smith" w:date="2023-11-17T12:44:00Z">
        <w:r w:rsidRPr="00863849" w:rsidDel="00283E1D">
          <w:rPr>
            <w:color w:val="000000"/>
          </w:rPr>
          <w:delText xml:space="preserve">the same focal leaf used to generate </w:delText>
        </w:r>
        <w:r w:rsidDel="00283E1D">
          <w:rPr>
            <w:color w:val="000000"/>
          </w:rPr>
          <w:delText>each</w:delText>
        </w:r>
        <w:r w:rsidRPr="00863849" w:rsidDel="00283E1D">
          <w:rPr>
            <w:color w:val="000000"/>
          </w:rPr>
          <w:delText xml:space="preserve"> CO</w:delText>
        </w:r>
        <w:r w:rsidRPr="00863849" w:rsidDel="00283E1D">
          <w:rPr>
            <w:color w:val="000000"/>
            <w:vertAlign w:val="subscript"/>
          </w:rPr>
          <w:delText>2</w:delText>
        </w:r>
        <w:r w:rsidRPr="00863849" w:rsidDel="00283E1D">
          <w:rPr>
            <w:color w:val="000000"/>
          </w:rPr>
          <w:delText xml:space="preserve"> response curve</w:delText>
        </w:r>
      </w:del>
      <w:del w:id="174" w:author="Nick Smith" w:date="2023-11-17T12:45:00Z">
        <w:r w:rsidRPr="00863849" w:rsidDel="00283E1D">
          <w:rPr>
            <w:color w:val="000000"/>
          </w:rPr>
          <w:delText>. Images of each leaf were curated using a flat-</w:delText>
        </w:r>
        <w:r w:rsidDel="00283E1D">
          <w:rPr>
            <w:color w:val="000000"/>
          </w:rPr>
          <w:delText>bed s</w:delText>
        </w:r>
        <w:r w:rsidRPr="00863849" w:rsidDel="00283E1D">
          <w:rPr>
            <w:color w:val="000000"/>
          </w:rPr>
          <w:delText>canner to determine wet leaf area using the 'LeafArea' R package</w:delText>
        </w:r>
        <w:r w:rsidR="00D8588A" w:rsidDel="00283E1D">
          <w:rPr>
            <w:color w:val="000000"/>
          </w:rPr>
          <w:delText xml:space="preserve"> </w:delText>
        </w:r>
        <w:r w:rsidR="00D8588A" w:rsidDel="00283E1D">
          <w:rPr>
            <w:color w:val="000000"/>
          </w:rPr>
          <w:fldChar w:fldCharType="begin" w:fldLock="1"/>
        </w:r>
        <w:r w:rsidR="002A575E" w:rsidDel="00283E1D">
          <w:rPr>
            <w:color w:val="000000"/>
          </w:rPr>
          <w:del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delInstrText>
        </w:r>
        <w:r w:rsidR="00D8588A" w:rsidDel="00283E1D">
          <w:rPr>
            <w:color w:val="000000"/>
          </w:rPr>
          <w:fldChar w:fldCharType="separate"/>
        </w:r>
        <w:r w:rsidR="00D8588A" w:rsidRPr="00D8588A" w:rsidDel="00283E1D">
          <w:rPr>
            <w:noProof/>
            <w:color w:val="000000"/>
          </w:rPr>
          <w:delText>(Katabuchi, 2015)</w:delText>
        </w:r>
        <w:r w:rsidR="00D8588A" w:rsidDel="00283E1D">
          <w:rPr>
            <w:color w:val="000000"/>
          </w:rPr>
          <w:fldChar w:fldCharType="end"/>
        </w:r>
        <w:r w:rsidDel="00283E1D">
          <w:rPr>
            <w:color w:val="000000"/>
          </w:rPr>
          <w:delText>, which automates leaf area calculations using ImageJ software</w:delText>
        </w:r>
        <w:r w:rsidR="00D8588A" w:rsidDel="00283E1D">
          <w:rPr>
            <w:color w:val="000000"/>
          </w:rPr>
          <w:delText xml:space="preserve"> </w:delText>
        </w:r>
        <w:r w:rsidR="002A575E" w:rsidDel="00283E1D">
          <w:rPr>
            <w:color w:val="000000"/>
          </w:rPr>
          <w:fldChar w:fldCharType="begin" w:fldLock="1"/>
        </w:r>
        <w:r w:rsidR="002A575E" w:rsidDel="00283E1D">
          <w:rPr>
            <w:color w:val="000000"/>
          </w:rPr>
          <w:del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 xml:space="preserve">(Schneider </w:delText>
        </w:r>
        <w:r w:rsidR="002A575E" w:rsidRPr="002A575E" w:rsidDel="00283E1D">
          <w:rPr>
            <w:i/>
            <w:noProof/>
            <w:color w:val="000000"/>
          </w:rPr>
          <w:delText>et al.</w:delText>
        </w:r>
        <w:r w:rsidR="002A575E" w:rsidRPr="002A575E" w:rsidDel="00283E1D">
          <w:rPr>
            <w:noProof/>
            <w:color w:val="000000"/>
          </w:rPr>
          <w:delText>, 2012)</w:delText>
        </w:r>
        <w:r w:rsidR="002A575E" w:rsidDel="00283E1D">
          <w:rPr>
            <w:color w:val="000000"/>
          </w:rPr>
          <w:fldChar w:fldCharType="end"/>
        </w:r>
        <w:r w:rsidRPr="00863849" w:rsidDel="00283E1D">
          <w:rPr>
            <w:color w:val="000000"/>
          </w:rPr>
          <w:delText>. Each leaf was dried at 65</w:delText>
        </w:r>
        <w:r w:rsidRPr="00863849" w:rsidDel="00283E1D">
          <w:rPr>
            <w:rFonts w:ascii="Symbol" w:eastAsia="Symbol" w:hAnsi="Symbol" w:cs="Symbol"/>
            <w:color w:val="000000"/>
          </w:rPr>
          <w:delText></w:delText>
        </w:r>
        <w:r w:rsidRPr="00863849" w:rsidDel="00283E1D">
          <w:rPr>
            <w:color w:val="000000"/>
          </w:rPr>
          <w:delText>C for at least 48 hour</w:delText>
        </w:r>
        <w:r w:rsidR="00895284" w:rsidDel="00283E1D">
          <w:rPr>
            <w:color w:val="000000"/>
          </w:rPr>
          <w:delText>s</w:delText>
        </w:r>
        <w:r w:rsidR="008F6058" w:rsidDel="00283E1D">
          <w:rPr>
            <w:color w:val="000000"/>
          </w:rPr>
          <w:delText xml:space="preserve"> and subsequently</w:delText>
        </w:r>
        <w:r w:rsidRPr="00863849" w:rsidDel="00283E1D">
          <w:rPr>
            <w:color w:val="000000"/>
          </w:rPr>
          <w:delText xml:space="preserve"> weighed and ground until homogenized. Specific leaf area (</w:delText>
        </w:r>
        <w:r w:rsidR="00746CCB" w:rsidDel="00283E1D">
          <w:rPr>
            <w:color w:val="000000"/>
          </w:rPr>
          <w:delText>c</w:delText>
        </w:r>
        <w:r w:rsidRPr="00863849" w:rsidDel="00283E1D">
          <w:rPr>
            <w:color w:val="000000"/>
          </w:rPr>
          <w:delText>m</w:delText>
        </w:r>
        <w:r w:rsidRPr="00863849" w:rsidDel="00283E1D">
          <w:rPr>
            <w:color w:val="000000"/>
            <w:vertAlign w:val="superscript"/>
          </w:rPr>
          <w:delText>2</w:delText>
        </w:r>
        <w:r w:rsidRPr="00863849" w:rsidDel="00283E1D">
          <w:rPr>
            <w:color w:val="000000"/>
          </w:rPr>
          <w:delText xml:space="preserve"> g</w:delText>
        </w:r>
        <w:r w:rsidRPr="00863849" w:rsidDel="00283E1D">
          <w:rPr>
            <w:color w:val="000000"/>
            <w:vertAlign w:val="superscript"/>
          </w:rPr>
          <w:delText>-1</w:delText>
        </w:r>
        <w:r w:rsidRPr="00863849" w:rsidDel="00283E1D">
          <w:rPr>
            <w:color w:val="000000"/>
          </w:rPr>
          <w:delText>) was calculated as the ratio of wet leaf area</w:delText>
        </w:r>
        <w:r w:rsidR="00270350" w:rsidDel="00283E1D">
          <w:rPr>
            <w:color w:val="000000"/>
          </w:rPr>
          <w:delText xml:space="preserve"> </w:delText>
        </w:r>
        <w:r w:rsidRPr="00863849" w:rsidDel="00283E1D">
          <w:rPr>
            <w:color w:val="000000"/>
          </w:rPr>
          <w:delText>to dry leaf biomass</w:delText>
        </w:r>
        <w:r w:rsidR="005E3C64" w:rsidDel="00283E1D">
          <w:rPr>
            <w:color w:val="000000"/>
          </w:rPr>
          <w:delText xml:space="preserve">. </w:delText>
        </w:r>
        <w:r w:rsidDel="00283E1D">
          <w:rPr>
            <w:color w:val="000000"/>
          </w:rPr>
          <w:delText>Using subsamples of ground and homogenized leaf biomass, we also determined leaf nitrogen content</w:delText>
        </w:r>
        <w:r w:rsidRPr="00863849" w:rsidDel="00283E1D">
          <w:delText xml:space="preserve"> (</w:delText>
        </w:r>
        <w:r w:rsidRPr="00CE3B3D" w:rsidDel="00283E1D">
          <w:rPr>
            <w:i/>
            <w:iCs/>
          </w:rPr>
          <w:delText>N</w:delText>
        </w:r>
        <w:r w:rsidDel="00283E1D">
          <w:rPr>
            <w:vertAlign w:val="subscript"/>
          </w:rPr>
          <w:delText>mass</w:delText>
        </w:r>
        <w:r w:rsidDel="00283E1D">
          <w:delText xml:space="preserve">; </w:delText>
        </w:r>
        <w:r w:rsidRPr="00863849" w:rsidDel="00283E1D">
          <w:delText>g</w:delText>
        </w:r>
        <w:r w:rsidR="00A461D6" w:rsidDel="00283E1D">
          <w:delText>N</w:delText>
        </w:r>
        <w:r w:rsidRPr="00863849" w:rsidDel="00283E1D">
          <w:delText xml:space="preserve"> g</w:delText>
        </w:r>
        <w:r w:rsidRPr="00863849" w:rsidDel="00283E1D">
          <w:rPr>
            <w:vertAlign w:val="superscript"/>
          </w:rPr>
          <w:delText>-1</w:delText>
        </w:r>
        <w:r w:rsidRPr="00863849" w:rsidDel="00283E1D">
          <w:delText>)</w:delText>
        </w:r>
        <w:r w:rsidRPr="00863849" w:rsidDel="00283E1D">
          <w:rPr>
            <w:color w:val="000000"/>
          </w:rPr>
          <w:delText xml:space="preserve"> </w:delText>
        </w:r>
        <w:r w:rsidDel="00283E1D">
          <w:rPr>
            <w:color w:val="000000"/>
          </w:rPr>
          <w:delText>through elemental combustion analysis (</w:delText>
        </w:r>
        <w:r w:rsidR="00746CCB" w:rsidDel="00283E1D">
          <w:rPr>
            <w:color w:val="000000"/>
          </w:rPr>
          <w:delText>Costech-4010</w:delText>
        </w:r>
        <w:r w:rsidR="00270350" w:rsidDel="00283E1D">
          <w:rPr>
            <w:color w:val="000000"/>
          </w:rPr>
          <w:delText xml:space="preserve">, Costech, Inc., Valencia, CA, USA). </w:delText>
        </w:r>
        <w:r w:rsidRPr="00863849" w:rsidDel="00283E1D">
          <w:rPr>
            <w:color w:val="000000"/>
          </w:rPr>
          <w:delText xml:space="preserve">Leaf nitrogen </w:delText>
        </w:r>
        <w:r w:rsidDel="00283E1D">
          <w:rPr>
            <w:color w:val="000000"/>
          </w:rPr>
          <w:delText>mass</w:delText>
        </w:r>
        <w:r w:rsidRPr="00863849" w:rsidDel="00283E1D">
          <w:rPr>
            <w:color w:val="000000"/>
          </w:rPr>
          <w:delText xml:space="preserve"> per unit leaf area (</w:delText>
        </w:r>
        <w:r w:rsidRPr="00DB6582" w:rsidDel="00283E1D">
          <w:rPr>
            <w:i/>
            <w:color w:val="000000"/>
          </w:rPr>
          <w:delText>N</w:delText>
        </w:r>
        <w:r w:rsidRPr="00F1756A" w:rsidDel="00283E1D">
          <w:rPr>
            <w:iCs/>
            <w:color w:val="000000"/>
            <w:vertAlign w:val="subscript"/>
          </w:rPr>
          <w:delText>area</w:delText>
        </w:r>
        <w:r w:rsidRPr="00863849" w:rsidDel="00283E1D">
          <w:rPr>
            <w:color w:val="000000"/>
          </w:rPr>
          <w:delText>; g</w:delText>
        </w:r>
        <w:r w:rsidR="00A461D6" w:rsidDel="00283E1D">
          <w:rPr>
            <w:color w:val="000000"/>
          </w:rPr>
          <w:delText>N</w:delText>
        </w:r>
        <w:r w:rsidRPr="00863849" w:rsidDel="00283E1D">
          <w:rPr>
            <w:color w:val="000000"/>
          </w:rPr>
          <w:delText xml:space="preserve"> m</w:delText>
        </w:r>
        <w:r w:rsidRPr="00863849" w:rsidDel="00283E1D">
          <w:rPr>
            <w:color w:val="000000"/>
            <w:vertAlign w:val="superscript"/>
          </w:rPr>
          <w:delText>-2</w:delText>
        </w:r>
        <w:r w:rsidRPr="00863849" w:rsidDel="00283E1D">
          <w:rPr>
            <w:color w:val="000000"/>
          </w:rPr>
          <w:delText>) was</w:delText>
        </w:r>
        <w:r w:rsidDel="00283E1D">
          <w:rPr>
            <w:color w:val="000000"/>
          </w:rPr>
          <w:delText xml:space="preserve"> </w:delText>
        </w:r>
        <w:r w:rsidRPr="00863849" w:rsidDel="00283E1D">
          <w:rPr>
            <w:color w:val="000000"/>
          </w:rPr>
          <w:delText>calculated by dividing</w:delText>
        </w:r>
        <w:r w:rsidRPr="008C3563" w:rsidDel="00283E1D">
          <w:rPr>
            <w:i/>
            <w:iCs/>
          </w:rPr>
          <w:delText xml:space="preserve"> </w:delText>
        </w:r>
        <w:r w:rsidRPr="00CE3B3D" w:rsidDel="00283E1D">
          <w:rPr>
            <w:i/>
            <w:iCs/>
          </w:rPr>
          <w:delText>N</w:delText>
        </w:r>
        <w:r w:rsidDel="00283E1D">
          <w:rPr>
            <w:vertAlign w:val="subscript"/>
          </w:rPr>
          <w:delText>mass</w:delText>
        </w:r>
        <w:r w:rsidRPr="00863849" w:rsidDel="00283E1D">
          <w:rPr>
            <w:color w:val="000000"/>
          </w:rPr>
          <w:delText xml:space="preserve"> by </w:delText>
        </w:r>
        <w:r w:rsidR="00150CFB" w:rsidDel="00283E1D">
          <w:rPr>
            <w:iCs/>
            <w:color w:val="000000"/>
          </w:rPr>
          <w:delText>specific leaf area</w:delText>
        </w:r>
        <w:r w:rsidR="00F83744" w:rsidDel="00283E1D">
          <w:rPr>
            <w:iCs/>
            <w:color w:val="000000"/>
          </w:rPr>
          <w:delText>, then multiplying by 10,000 to convert cm</w:delText>
        </w:r>
        <w:r w:rsidR="00F83744" w:rsidDel="00283E1D">
          <w:rPr>
            <w:iCs/>
            <w:color w:val="000000"/>
            <w:vertAlign w:val="superscript"/>
          </w:rPr>
          <w:delText>-2</w:delText>
        </w:r>
        <w:r w:rsidR="00F83744" w:rsidDel="00283E1D">
          <w:rPr>
            <w:iCs/>
            <w:color w:val="000000"/>
          </w:rPr>
          <w:delText xml:space="preserve"> to m</w:delText>
        </w:r>
        <w:r w:rsidR="00F83744" w:rsidDel="00283E1D">
          <w:rPr>
            <w:iCs/>
            <w:color w:val="000000"/>
            <w:vertAlign w:val="superscript"/>
          </w:rPr>
          <w:delText>-2</w:delText>
        </w:r>
        <w:r w:rsidRPr="00863849" w:rsidDel="00283E1D">
          <w:rPr>
            <w:color w:val="000000"/>
          </w:rPr>
          <w:delText>.</w:delText>
        </w:r>
      </w:del>
    </w:p>
    <w:p w14:paraId="644407FC" w14:textId="0522F771" w:rsidR="00AE0EFF" w:rsidRPr="00AE0EFF" w:rsidDel="00283E1D" w:rsidRDefault="00AE0EFF" w:rsidP="009D6E5B">
      <w:pPr>
        <w:autoSpaceDE w:val="0"/>
        <w:autoSpaceDN w:val="0"/>
        <w:adjustRightInd w:val="0"/>
        <w:spacing w:line="480" w:lineRule="auto"/>
        <w:rPr>
          <w:del w:id="175" w:author="Nick Smith" w:date="2023-11-17T12:45:00Z"/>
          <w:color w:val="000000"/>
        </w:rPr>
      </w:pPr>
    </w:p>
    <w:p w14:paraId="69D28324" w14:textId="1E75BFBF" w:rsidR="00DD0878" w:rsidDel="00283E1D" w:rsidRDefault="00DD0878" w:rsidP="009D6E5B">
      <w:pPr>
        <w:spacing w:line="480" w:lineRule="auto"/>
        <w:rPr>
          <w:del w:id="176" w:author="Nick Smith" w:date="2023-11-17T12:45:00Z"/>
          <w:i/>
          <w:iCs/>
        </w:rPr>
      </w:pPr>
      <w:del w:id="177" w:author="Nick Smith" w:date="2023-11-17T12:45:00Z">
        <w:r w:rsidDel="00283E1D">
          <w:rPr>
            <w:i/>
            <w:iCs/>
          </w:rPr>
          <w:delText>Curve fitting and parameter estimation</w:delText>
        </w:r>
      </w:del>
    </w:p>
    <w:p w14:paraId="11AAD9FA" w14:textId="077E513A" w:rsidR="006D3E93" w:rsidDel="00283E1D" w:rsidRDefault="00DD0878" w:rsidP="009D6E5B">
      <w:pPr>
        <w:spacing w:line="480" w:lineRule="auto"/>
        <w:ind w:firstLine="720"/>
        <w:rPr>
          <w:del w:id="178" w:author="Nick Smith" w:date="2023-11-17T12:45:00Z"/>
        </w:rPr>
      </w:pPr>
      <w:del w:id="179" w:author="Nick Smith" w:date="2023-11-17T12:45:00Z">
        <w:r w:rsidDel="00283E1D">
          <w:rPr>
            <w:color w:val="000000"/>
          </w:rPr>
          <w:delText>We fit</w:delText>
        </w:r>
        <w:r w:rsidRPr="00863849" w:rsidDel="00283E1D">
          <w:rPr>
            <w:color w:val="000000"/>
          </w:rPr>
          <w:delText xml:space="preserve"> </w:delText>
        </w:r>
        <w:r w:rsidRPr="00DB6582" w:rsidDel="00283E1D">
          <w:rPr>
            <w:i/>
            <w:iCs/>
            <w:color w:val="000000"/>
          </w:rPr>
          <w:delText>A</w:delText>
        </w:r>
        <w:r w:rsidDel="00283E1D">
          <w:rPr>
            <w:color w:val="000000"/>
            <w:vertAlign w:val="subscript"/>
          </w:rPr>
          <w:delText>net</w:delText>
        </w:r>
        <w:r w:rsidRPr="006337C2" w:rsidDel="00283E1D">
          <w:rPr>
            <w:color w:val="000000"/>
          </w:rPr>
          <w:delText>/</w:delText>
        </w:r>
        <w:r w:rsidRPr="00DB6582" w:rsidDel="00283E1D">
          <w:rPr>
            <w:i/>
            <w:iCs/>
            <w:color w:val="000000"/>
          </w:rPr>
          <w:delText>C</w:delText>
        </w:r>
        <w:r w:rsidRPr="00242E06" w:rsidDel="00283E1D">
          <w:rPr>
            <w:color w:val="000000"/>
            <w:vertAlign w:val="subscript"/>
          </w:rPr>
          <w:delText>i</w:delText>
        </w:r>
        <w:r w:rsidRPr="00863849" w:rsidDel="00283E1D">
          <w:rPr>
            <w:color w:val="000000"/>
          </w:rPr>
          <w:delText xml:space="preserve"> curves of each individual using the 'fitaci' function in the 'plantecophys' R package</w:delText>
        </w:r>
        <w:r w:rsidR="002A575E" w:rsidDel="00283E1D">
          <w:rPr>
            <w:color w:val="000000"/>
          </w:rPr>
          <w:delText xml:space="preserve"> </w:delText>
        </w:r>
        <w:r w:rsidR="002A575E" w:rsidDel="00283E1D">
          <w:rPr>
            <w:color w:val="000000"/>
          </w:rPr>
          <w:fldChar w:fldCharType="begin" w:fldLock="1"/>
        </w:r>
        <w:r w:rsidR="002A575E" w:rsidDel="00283E1D">
          <w:rPr>
            <w:color w:val="000000"/>
          </w:rPr>
          <w:del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(Duursma, 2015)</w:delText>
        </w:r>
        <w:r w:rsidR="002A575E" w:rsidDel="00283E1D">
          <w:rPr>
            <w:color w:val="000000"/>
          </w:rPr>
          <w:fldChar w:fldCharType="end"/>
        </w:r>
        <w:r w:rsidRPr="00863849" w:rsidDel="00283E1D">
          <w:rPr>
            <w:color w:val="000000"/>
          </w:rPr>
          <w:delText>. This function estimates the maximum rate of Rubisco carboxylation (</w:delText>
        </w:r>
        <w:r w:rsidRPr="00DB6582" w:rsidDel="00283E1D">
          <w:rPr>
            <w:i/>
            <w:iCs/>
            <w:color w:val="000000"/>
          </w:rPr>
          <w:delText>V</w:delText>
        </w:r>
        <w:r w:rsidRPr="00275258" w:rsidDel="00283E1D">
          <w:rPr>
            <w:color w:val="000000"/>
            <w:vertAlign w:val="subscript"/>
          </w:rPr>
          <w:delText>cmax</w:delText>
        </w:r>
        <w:r w:rsidRPr="00863849" w:rsidDel="00283E1D">
          <w:rPr>
            <w:color w:val="000000"/>
          </w:rPr>
          <w:delText>; µmol</w:delText>
        </w:r>
        <w:r w:rsidDel="00283E1D">
          <w:rPr>
            <w:color w:val="000000"/>
          </w:rPr>
          <w:delText xml:space="preserve"> </w:delText>
        </w:r>
        <w:r w:rsidRPr="00863849" w:rsidDel="00283E1D">
          <w:rPr>
            <w:color w:val="000000"/>
          </w:rPr>
          <w:delText>m</w:delText>
        </w:r>
        <w:r w:rsidRPr="00863849" w:rsidDel="00283E1D">
          <w:rPr>
            <w:color w:val="000000"/>
            <w:vertAlign w:val="superscript"/>
          </w:rPr>
          <w:delText>-2</w:delText>
        </w:r>
        <w:r w:rsidRPr="00863849" w:rsidDel="00283E1D">
          <w:rPr>
            <w:color w:val="000000"/>
          </w:rPr>
          <w:delText xml:space="preserve"> s</w:delText>
        </w:r>
        <w:r w:rsidRPr="00863849" w:rsidDel="00283E1D">
          <w:rPr>
            <w:color w:val="000000"/>
            <w:vertAlign w:val="superscript"/>
          </w:rPr>
          <w:delText>-1</w:delText>
        </w:r>
        <w:r w:rsidRPr="00863849" w:rsidDel="00283E1D">
          <w:rPr>
            <w:color w:val="000000"/>
          </w:rPr>
          <w:delText>) and maximum rate of electron transport for RuBP regeneration (</w:delText>
        </w:r>
        <w:r w:rsidRPr="00DB6582" w:rsidDel="00283E1D">
          <w:rPr>
            <w:i/>
            <w:iCs/>
          </w:rPr>
          <w:delText>J</w:delText>
        </w:r>
        <w:r w:rsidRPr="00275258" w:rsidDel="00283E1D">
          <w:rPr>
            <w:vertAlign w:val="subscript"/>
          </w:rPr>
          <w:delText>max</w:delText>
        </w:r>
        <w:r w:rsidRPr="00863849" w:rsidDel="00283E1D">
          <w:rPr>
            <w:color w:val="000000"/>
          </w:rPr>
          <w:delText>; µmol</w:delText>
        </w:r>
        <w:r w:rsidDel="00283E1D">
          <w:rPr>
            <w:color w:val="000000"/>
          </w:rPr>
          <w:delText xml:space="preserve"> </w:delText>
        </w:r>
        <w:r w:rsidRPr="00863849" w:rsidDel="00283E1D">
          <w:rPr>
            <w:color w:val="000000"/>
          </w:rPr>
          <w:delText>m</w:delText>
        </w:r>
        <w:r w:rsidRPr="00863849" w:rsidDel="00283E1D">
          <w:rPr>
            <w:color w:val="000000"/>
            <w:vertAlign w:val="superscript"/>
          </w:rPr>
          <w:delText>-2</w:delText>
        </w:r>
        <w:r w:rsidRPr="00863849" w:rsidDel="00283E1D">
          <w:rPr>
            <w:color w:val="000000"/>
          </w:rPr>
          <w:delText xml:space="preserve"> s</w:delText>
        </w:r>
        <w:r w:rsidRPr="00863849" w:rsidDel="00283E1D">
          <w:rPr>
            <w:color w:val="000000"/>
            <w:vertAlign w:val="superscript"/>
          </w:rPr>
          <w:delText>-1</w:delText>
        </w:r>
        <w:r w:rsidRPr="00863849" w:rsidDel="00283E1D">
          <w:rPr>
            <w:color w:val="000000"/>
          </w:rPr>
          <w:delText>) based on the Farquhar, von Caemmerer, and Berry biochemical model of C</w:delText>
        </w:r>
        <w:r w:rsidRPr="00863849" w:rsidDel="00283E1D">
          <w:rPr>
            <w:color w:val="000000"/>
            <w:vertAlign w:val="subscript"/>
          </w:rPr>
          <w:delText>3</w:delText>
        </w:r>
        <w:r w:rsidRPr="00863849" w:rsidDel="00283E1D">
          <w:rPr>
            <w:color w:val="000000"/>
          </w:rPr>
          <w:delText xml:space="preserve"> photosynthesis</w:delText>
        </w:r>
        <w:r w:rsidR="002A575E" w:rsidDel="00283E1D">
          <w:rPr>
            <w:color w:val="000000"/>
          </w:rPr>
          <w:delText xml:space="preserve"> </w:delText>
        </w:r>
        <w:r w:rsidR="002A575E" w:rsidDel="00283E1D">
          <w:rPr>
            <w:color w:val="000000"/>
          </w:rPr>
          <w:fldChar w:fldCharType="begin" w:fldLock="1"/>
        </w:r>
        <w:r w:rsidR="002A575E" w:rsidDel="00283E1D">
          <w:rPr>
            <w:color w:val="000000"/>
          </w:rPr>
          <w:del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&lt;i&gt;et al.&lt;/i&gt;, 1980)","plainTextFormattedCitation":"(Farquhar et al., 1980)","previouslyFormattedCitation":"(Farquhar &lt;i&gt;et al.&lt;/i&gt;, 1980)"},"properties":{"noteIndex":0},"schema":"https://github.com/citation-style-language/schema/raw/master/csl-citation.json"}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 xml:space="preserve">(Farquhar </w:delText>
        </w:r>
        <w:r w:rsidR="002A575E" w:rsidRPr="002A575E" w:rsidDel="00283E1D">
          <w:rPr>
            <w:i/>
            <w:noProof/>
            <w:color w:val="000000"/>
          </w:rPr>
          <w:delText>et al.</w:delText>
        </w:r>
        <w:r w:rsidR="002A575E" w:rsidRPr="002A575E" w:rsidDel="00283E1D">
          <w:rPr>
            <w:noProof/>
            <w:color w:val="000000"/>
          </w:rPr>
          <w:delText>, 1980)</w:delText>
        </w:r>
        <w:r w:rsidR="002A575E" w:rsidDel="00283E1D">
          <w:rPr>
            <w:color w:val="000000"/>
          </w:rPr>
          <w:fldChar w:fldCharType="end"/>
        </w:r>
        <w:r w:rsidRPr="00863849" w:rsidDel="00283E1D">
          <w:rPr>
            <w:color w:val="000000"/>
          </w:rPr>
          <w:delText>.</w:delText>
        </w:r>
        <w:r w:rsidR="009F0F34" w:rsidDel="00283E1D">
          <w:rPr>
            <w:color w:val="000000"/>
          </w:rPr>
          <w:delText xml:space="preserve"> We removed all data points that </w:delText>
        </w:r>
        <w:r w:rsidR="00FF6F53" w:rsidDel="00283E1D">
          <w:rPr>
            <w:color w:val="000000"/>
          </w:rPr>
          <w:delText xml:space="preserve">were likely to </w:delText>
        </w:r>
        <w:r w:rsidR="009F0F34" w:rsidDel="00283E1D">
          <w:rPr>
            <w:color w:val="000000"/>
          </w:rPr>
          <w:delText>confer TPU limitation</w:delText>
        </w:r>
        <w:r w:rsidR="00D9075F" w:rsidDel="00283E1D">
          <w:rPr>
            <w:color w:val="000000"/>
          </w:rPr>
          <w:delText xml:space="preserve"> </w:delText>
        </w:r>
        <w:r w:rsidR="009F0F34" w:rsidDel="00283E1D">
          <w:rPr>
            <w:color w:val="000000"/>
          </w:rPr>
          <w:delText xml:space="preserve">and fit each curve without imposing TPU limitation as </w:delText>
        </w:r>
        <w:r w:rsidR="00FF6F53" w:rsidDel="00283E1D">
          <w:rPr>
            <w:color w:val="000000"/>
          </w:rPr>
          <w:delText>a</w:delText>
        </w:r>
        <w:r w:rsidR="009F0F34" w:rsidDel="00283E1D">
          <w:rPr>
            <w:color w:val="000000"/>
          </w:rPr>
          <w:delText xml:space="preserve"> rate-limiting step</w:delText>
        </w:r>
        <w:r w:rsidR="00D9075F" w:rsidDel="00283E1D">
          <w:rPr>
            <w:color w:val="000000"/>
          </w:rPr>
          <w:delText>.</w:delText>
        </w:r>
        <w:r w:rsidR="009F0F34" w:rsidDel="00283E1D">
          <w:rPr>
            <w:color w:val="000000"/>
          </w:rPr>
          <w:delText xml:space="preserve"> </w:delText>
        </w:r>
        <w:r w:rsidDel="00283E1D">
          <w:delText>We also determined kinetic parameters and CO</w:delText>
        </w:r>
        <w:r w:rsidDel="00283E1D">
          <w:rPr>
            <w:vertAlign w:val="subscript"/>
          </w:rPr>
          <w:delText>2</w:delText>
        </w:r>
        <w:r w:rsidDel="00283E1D">
          <w:delText xml:space="preserve"> compensation points using leaf temperature and equations derived in</w:delText>
        </w:r>
        <w:r w:rsidR="007F426D" w:rsidDel="00283E1D">
          <w:delText xml:space="preserve"> </w:delText>
        </w:r>
        <w:r w:rsidR="002A575E" w:rsidDel="00283E1D">
          <w:fldChar w:fldCharType="begin" w:fldLock="1"/>
        </w:r>
        <w:r w:rsidR="002A575E" w:rsidDel="00283E1D">
          <w:del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delInstrText>
        </w:r>
        <w:r w:rsidR="002A575E" w:rsidDel="00283E1D">
          <w:fldChar w:fldCharType="separate"/>
        </w:r>
        <w:r w:rsidR="002A575E" w:rsidRPr="002A575E" w:rsidDel="00283E1D">
          <w:rPr>
            <w:noProof/>
          </w:rPr>
          <w:delText xml:space="preserve">Bernacchi </w:delText>
        </w:r>
        <w:r w:rsidR="002A575E" w:rsidRPr="002A575E" w:rsidDel="00283E1D">
          <w:rPr>
            <w:i/>
            <w:noProof/>
          </w:rPr>
          <w:delText>et al.</w:delText>
        </w:r>
        <w:r w:rsidR="002A575E" w:rsidDel="00283E1D">
          <w:rPr>
            <w:noProof/>
          </w:rPr>
          <w:delText xml:space="preserve"> (</w:delText>
        </w:r>
        <w:r w:rsidR="002A575E" w:rsidRPr="002A575E" w:rsidDel="00283E1D">
          <w:rPr>
            <w:noProof/>
          </w:rPr>
          <w:delText>2001)</w:delText>
        </w:r>
        <w:r w:rsidR="002A575E" w:rsidDel="00283E1D">
          <w:fldChar w:fldCharType="end"/>
        </w:r>
        <w:r w:rsidR="00D32CFF" w:rsidDel="00283E1D">
          <w:delText xml:space="preserve"> </w:delText>
        </w:r>
        <w:r w:rsidR="007F426D" w:rsidDel="00283E1D">
          <w:delText>and</w:delText>
        </w:r>
        <w:r w:rsidR="00AA6BAB" w:rsidDel="00283E1D">
          <w:delText xml:space="preserve"> described in</w:delText>
        </w:r>
        <w:r w:rsidR="00D32CFF" w:rsidDel="00283E1D">
          <w:delText xml:space="preserve"> </w:delText>
        </w:r>
        <w:r w:rsidR="002A575E" w:rsidDel="00283E1D">
          <w:fldChar w:fldCharType="begin" w:fldLock="1"/>
        </w:r>
        <w:r w:rsidR="002A575E" w:rsidDel="00283E1D">
          <w:del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delInstrText>
        </w:r>
        <w:r w:rsidR="002A575E" w:rsidDel="00283E1D">
          <w:fldChar w:fldCharType="separate"/>
        </w:r>
        <w:r w:rsidR="002A575E" w:rsidRPr="002A575E" w:rsidDel="00283E1D">
          <w:rPr>
            <w:noProof/>
          </w:rPr>
          <w:delText xml:space="preserve">Medlyn </w:delText>
        </w:r>
        <w:r w:rsidR="002A575E" w:rsidRPr="002A575E" w:rsidDel="00283E1D">
          <w:rPr>
            <w:i/>
            <w:noProof/>
          </w:rPr>
          <w:delText>et al.</w:delText>
        </w:r>
        <w:r w:rsidR="002A575E" w:rsidDel="00283E1D">
          <w:rPr>
            <w:noProof/>
          </w:rPr>
          <w:delText xml:space="preserve"> (</w:delText>
        </w:r>
        <w:r w:rsidR="002A575E" w:rsidRPr="002A575E" w:rsidDel="00283E1D">
          <w:rPr>
            <w:noProof/>
          </w:rPr>
          <w:delText>2002)</w:delText>
        </w:r>
        <w:r w:rsidR="002A575E" w:rsidDel="00283E1D">
          <w:fldChar w:fldCharType="end"/>
        </w:r>
        <w:r w:rsidR="00125358" w:rsidDel="00283E1D">
          <w:delText>.</w:delText>
        </w:r>
        <w:r w:rsidR="002B4EF9" w:rsidDel="00283E1D">
          <w:delText xml:space="preserve"> Dark respiration measurements were also included in each curve fit.</w:delText>
        </w:r>
      </w:del>
    </w:p>
    <w:p w14:paraId="7DDFC1AC" w14:textId="117CCE46" w:rsidR="00DD0878" w:rsidRPr="001725BB" w:rsidDel="00283E1D" w:rsidRDefault="00DD0878" w:rsidP="009D6E5B">
      <w:pPr>
        <w:spacing w:line="480" w:lineRule="auto"/>
        <w:ind w:firstLine="720"/>
        <w:rPr>
          <w:del w:id="180" w:author="Nick Smith" w:date="2023-11-17T12:45:00Z"/>
        </w:rPr>
      </w:pPr>
      <w:del w:id="181" w:author="Nick Smith" w:date="2023-11-17T12:45:00Z">
        <w:r w:rsidDel="00283E1D">
          <w:delText>For all</w:delText>
        </w:r>
        <w:r w:rsidRPr="00926F7B" w:rsidDel="00283E1D">
          <w:rPr>
            <w:i/>
            <w:iCs/>
            <w:color w:val="000000"/>
          </w:rPr>
          <w:delText xml:space="preserve"> </w:delText>
        </w:r>
        <w:r w:rsidRPr="00DB6582" w:rsidDel="00283E1D">
          <w:rPr>
            <w:i/>
            <w:iCs/>
            <w:color w:val="000000"/>
          </w:rPr>
          <w:delText>A</w:delText>
        </w:r>
        <w:r w:rsidDel="00283E1D">
          <w:rPr>
            <w:color w:val="000000"/>
            <w:vertAlign w:val="subscript"/>
          </w:rPr>
          <w:delText>net</w:delText>
        </w:r>
        <w:r w:rsidRPr="006337C2" w:rsidDel="00283E1D">
          <w:rPr>
            <w:color w:val="000000"/>
          </w:rPr>
          <w:delText>/</w:delText>
        </w:r>
        <w:r w:rsidRPr="00DB6582" w:rsidDel="00283E1D">
          <w:rPr>
            <w:i/>
            <w:iCs/>
            <w:color w:val="000000"/>
          </w:rPr>
          <w:delText>C</w:delText>
        </w:r>
        <w:r w:rsidRPr="00242E06" w:rsidDel="00283E1D">
          <w:rPr>
            <w:color w:val="000000"/>
            <w:vertAlign w:val="subscript"/>
          </w:rPr>
          <w:delText>i</w:delText>
        </w:r>
        <w:r w:rsidDel="00283E1D">
          <w:delText xml:space="preserve"> curve fits, we </w:delText>
        </w:r>
        <w:r w:rsidDel="00283E1D">
          <w:rPr>
            <w:color w:val="000000"/>
          </w:rPr>
          <w:delText xml:space="preserve">manually </w:delText>
        </w:r>
        <w:r w:rsidRPr="00863849" w:rsidDel="00283E1D">
          <w:rPr>
            <w:color w:val="000000"/>
          </w:rPr>
          <w:delText xml:space="preserve">standardized </w:delText>
        </w:r>
        <w:r w:rsidRPr="00DB6582" w:rsidDel="00283E1D">
          <w:rPr>
            <w:i/>
            <w:iCs/>
            <w:color w:val="000000"/>
          </w:rPr>
          <w:delText>V</w:delText>
        </w:r>
        <w:r w:rsidRPr="00275258" w:rsidDel="00283E1D">
          <w:rPr>
            <w:color w:val="000000"/>
            <w:vertAlign w:val="subscript"/>
          </w:rPr>
          <w:delText>cmax</w:delText>
        </w:r>
        <w:r w:rsidDel="00283E1D">
          <w:rPr>
            <w:color w:val="000000"/>
          </w:rPr>
          <w:delText xml:space="preserve"> and </w:delText>
        </w:r>
        <w:r w:rsidRPr="00DB6582" w:rsidDel="00283E1D">
          <w:rPr>
            <w:i/>
            <w:iCs/>
          </w:rPr>
          <w:delText>J</w:delText>
        </w:r>
        <w:r w:rsidRPr="00275258" w:rsidDel="00283E1D">
          <w:rPr>
            <w:vertAlign w:val="subscript"/>
          </w:rPr>
          <w:delText>max</w:delText>
        </w:r>
        <w:r w:rsidRPr="00863849" w:rsidDel="00283E1D">
          <w:rPr>
            <w:color w:val="000000"/>
          </w:rPr>
          <w:delText xml:space="preserve"> </w:delText>
        </w:r>
        <w:r w:rsidR="00125358" w:rsidDel="00283E1D">
          <w:rPr>
            <w:color w:val="000000"/>
          </w:rPr>
          <w:delText xml:space="preserve">estimates </w:delText>
        </w:r>
        <w:r w:rsidRPr="00863849" w:rsidDel="00283E1D">
          <w:rPr>
            <w:color w:val="000000"/>
          </w:rPr>
          <w:delText>to</w:delText>
        </w:r>
        <w:r w:rsidRPr="00863849" w:rsidDel="00283E1D">
          <w:rPr>
            <w:color w:val="000000"/>
            <w:vertAlign w:val="subscript"/>
          </w:rPr>
          <w:delText xml:space="preserve"> </w:delText>
        </w:r>
        <w:r w:rsidRPr="00863849" w:rsidDel="00283E1D">
          <w:rPr>
            <w:color w:val="000000"/>
          </w:rPr>
          <w:delText>25</w:delText>
        </w:r>
        <w:r w:rsidRPr="00863849" w:rsidDel="00283E1D">
          <w:rPr>
            <w:rFonts w:ascii="Symbol" w:eastAsia="Symbol" w:hAnsi="Symbol" w:cs="Symbol"/>
            <w:color w:val="000000"/>
          </w:rPr>
          <w:delText></w:delText>
        </w:r>
        <w:r w:rsidRPr="00863849" w:rsidDel="00283E1D">
          <w:rPr>
            <w:color w:val="000000"/>
          </w:rPr>
          <w:delText xml:space="preserve">C </w:delText>
        </w:r>
        <w:r w:rsidDel="00283E1D">
          <w:rPr>
            <w:color w:val="000000"/>
          </w:rPr>
          <w:delText>u</w:delText>
        </w:r>
        <w:r w:rsidRPr="00863849" w:rsidDel="00283E1D">
          <w:rPr>
            <w:color w:val="000000"/>
          </w:rPr>
          <w:delText xml:space="preserve">sing a modified Arrhenius equation </w:delText>
        </w:r>
        <w:r w:rsidDel="00283E1D">
          <w:rPr>
            <w:color w:val="000000"/>
          </w:rPr>
          <w:delText>as in</w:delText>
        </w:r>
        <w:r w:rsidRPr="00863849" w:rsidDel="00283E1D">
          <w:rPr>
            <w:color w:val="000000"/>
          </w:rPr>
          <w:delText>:</w:delText>
        </w:r>
      </w:del>
    </w:p>
    <w:p w14:paraId="0C15D9CD" w14:textId="7C0212F7" w:rsidR="00DD0878" w:rsidDel="00283E1D" w:rsidRDefault="00DD0878" w:rsidP="009D6E5B">
      <w:pPr>
        <w:tabs>
          <w:tab w:val="left" w:pos="593"/>
        </w:tabs>
        <w:autoSpaceDE w:val="0"/>
        <w:autoSpaceDN w:val="0"/>
        <w:adjustRightInd w:val="0"/>
        <w:spacing w:line="480" w:lineRule="auto"/>
        <w:rPr>
          <w:del w:id="182" w:author="Nick Smith" w:date="2023-11-17T12:45:00Z"/>
          <w:color w:val="000000"/>
        </w:rPr>
      </w:pPr>
    </w:p>
    <w:p w14:paraId="3D5139C1" w14:textId="13994A15" w:rsidR="00DD0878" w:rsidDel="00283E1D" w:rsidRDefault="002C2298" w:rsidP="009D6E5B">
      <w:pPr>
        <w:tabs>
          <w:tab w:val="left" w:pos="593"/>
        </w:tabs>
        <w:autoSpaceDE w:val="0"/>
        <w:autoSpaceDN w:val="0"/>
        <w:adjustRightInd w:val="0"/>
        <w:spacing w:line="480" w:lineRule="auto"/>
        <w:rPr>
          <w:del w:id="183" w:author="Nick Smith" w:date="2023-11-17T12:45:00Z"/>
          <w:color w:val="000000"/>
        </w:rPr>
      </w:pPr>
      <m:oMath>
        <m:sSub>
          <m:sSubPr>
            <m:ctrlPr>
              <w:del w:id="184" w:author="Nick Smith" w:date="2023-11-17T12:45:00Z">
                <w:rPr>
                  <w:rFonts w:ascii="Cambria Math" w:hAnsi="Cambria Math"/>
                  <w:i/>
                  <w:color w:val="000000"/>
                </w:rPr>
              </w:del>
            </m:ctrlPr>
          </m:sSubPr>
          <m:e>
            <m:r>
              <w:del w:id="185" w:author="Nick Smith" w:date="2023-11-17T12:45:00Z">
                <w:rPr>
                  <w:rFonts w:ascii="Cambria Math" w:hAnsi="Cambria Math"/>
                  <w:color w:val="000000"/>
                </w:rPr>
                <m:t>k</m:t>
              </w:del>
            </m:r>
          </m:e>
          <m:sub>
            <m:r>
              <w:del w:id="186" w:author="Nick Smith" w:date="2023-11-17T12:45:00Z">
                <w:rPr>
                  <w:rFonts w:ascii="Cambria Math" w:hAnsi="Cambria Math"/>
                  <w:color w:val="000000"/>
                </w:rPr>
                <m:t>25</m:t>
              </w:del>
            </m:r>
          </m:sub>
        </m:sSub>
        <m:r>
          <w:del w:id="187" w:author="Nick Smith" w:date="2023-11-17T12:45:00Z">
            <w:rPr>
              <w:rFonts w:ascii="Cambria Math" w:hAnsi="Cambria Math"/>
              <w:color w:val="000000"/>
            </w:rPr>
            <m:t>=</m:t>
          </w:del>
        </m:r>
        <m:f>
          <m:fPr>
            <m:ctrlPr>
              <w:del w:id="188" w:author="Nick Smith" w:date="2023-11-17T12:45:00Z">
                <w:rPr>
                  <w:rFonts w:ascii="Cambria Math" w:hAnsi="Cambria Math"/>
                  <w:i/>
                  <w:color w:val="000000"/>
                </w:rPr>
              </w:del>
            </m:ctrlPr>
          </m:fPr>
          <m:num>
            <m:sSub>
              <m:sSubPr>
                <m:ctrlPr>
                  <w:del w:id="189" w:author="Nick Smith" w:date="2023-11-17T12:45:00Z">
                    <w:rPr>
                      <w:rFonts w:ascii="Cambria Math" w:hAnsi="Cambria Math"/>
                      <w:i/>
                      <w:color w:val="000000"/>
                    </w:rPr>
                  </w:del>
                </m:ctrlPr>
              </m:sSubPr>
              <m:e>
                <m:r>
                  <w:del w:id="190" w:author="Nick Smith" w:date="2023-11-17T12:45:00Z">
                    <w:rPr>
                      <w:rFonts w:ascii="Cambria Math" w:hAnsi="Cambria Math"/>
                      <w:color w:val="000000"/>
                    </w:rPr>
                    <m:t>k</m:t>
                  </w:del>
                </m:r>
              </m:e>
              <m:sub>
                <m:r>
                  <w:del w:id="191" w:author="Nick Smith" w:date="2023-11-17T12:45:00Z">
                    <w:rPr>
                      <w:rFonts w:ascii="Cambria Math" w:hAnsi="Cambria Math"/>
                      <w:color w:val="000000"/>
                    </w:rPr>
                    <m:t>obs</m:t>
                  </w:del>
                </m:r>
              </m:sub>
            </m:sSub>
          </m:num>
          <m:den>
            <m:sSup>
              <m:sSupPr>
                <m:ctrlPr>
                  <w:del w:id="192" w:author="Nick Smith" w:date="2023-11-17T12:45:00Z">
                    <w:rPr>
                      <w:rFonts w:ascii="Cambria Math" w:hAnsi="Cambria Math"/>
                      <w:i/>
                      <w:color w:val="000000"/>
                    </w:rPr>
                  </w:del>
                </m:ctrlPr>
              </m:sSupPr>
              <m:e>
                <m:r>
                  <w:del w:id="193" w:author="Nick Smith" w:date="2023-11-17T12:45:00Z">
                    <w:rPr>
                      <w:rFonts w:ascii="Cambria Math" w:hAnsi="Cambria Math"/>
                      <w:color w:val="000000"/>
                    </w:rPr>
                    <m:t>e</m:t>
                  </w:del>
                </m:r>
              </m:e>
              <m:sup>
                <m:d>
                  <m:dPr>
                    <m:begChr m:val="["/>
                    <m:endChr m:val="]"/>
                    <m:ctrlPr>
                      <w:del w:id="194" w:author="Nick Smith" w:date="2023-11-17T12:45:00Z">
                        <w:rPr>
                          <w:rFonts w:ascii="Cambria Math" w:hAnsi="Cambria Math"/>
                          <w:i/>
                          <w:color w:val="000000"/>
                        </w:rPr>
                      </w:del>
                    </m:ctrlPr>
                  </m:dPr>
                  <m:e>
                    <m:f>
                      <m:fPr>
                        <m:ctrlPr>
                          <w:del w:id="195" w:author="Nick Smith" w:date="2023-11-17T12:45:00Z">
                            <w:rPr>
                              <w:rFonts w:ascii="Cambria Math" w:hAnsi="Cambria Math"/>
                              <w:i/>
                              <w:color w:val="000000"/>
                            </w:rPr>
                          </w:del>
                        </m:ctrlPr>
                      </m:fPr>
                      <m:num>
                        <m:sSub>
                          <m:sSubPr>
                            <m:ctrlPr>
                              <w:del w:id="196" w:author="Nick Smith" w:date="2023-11-17T12:45:00Z">
                                <w:rPr>
                                  <w:rFonts w:ascii="Cambria Math" w:hAnsi="Cambria Math"/>
                                  <w:i/>
                                  <w:color w:val="000000"/>
                                </w:rPr>
                              </w:del>
                            </m:ctrlPr>
                          </m:sSubPr>
                          <m:e>
                            <m:r>
                              <w:del w:id="197" w:author="Nick Smith" w:date="2023-11-17T12:45:00Z">
                                <w:rPr>
                                  <w:rFonts w:ascii="Cambria Math" w:hAnsi="Cambria Math"/>
                                  <w:color w:val="000000"/>
                                </w:rPr>
                                <m:t>H</m:t>
                              </w:del>
                            </m:r>
                          </m:e>
                          <m:sub>
                            <m:r>
                              <w:del w:id="198" w:author="Nick Smith" w:date="2023-11-17T12:45:00Z">
                                <w:rPr>
                                  <w:rFonts w:ascii="Cambria Math" w:hAnsi="Cambria Math"/>
                                  <w:color w:val="000000"/>
                                </w:rPr>
                                <m:t>a</m:t>
                              </w:del>
                            </m:r>
                          </m:sub>
                        </m:sSub>
                        <m:d>
                          <m:dPr>
                            <m:ctrlPr>
                              <w:del w:id="199" w:author="Nick Smith" w:date="2023-11-17T12:45:00Z">
                                <w:rPr>
                                  <w:rFonts w:ascii="Cambria Math" w:hAnsi="Cambria Math"/>
                                  <w:i/>
                                  <w:color w:val="000000"/>
                                </w:rPr>
                              </w:del>
                            </m:ctrlPr>
                          </m:dPr>
                          <m:e>
                            <m:sSub>
                              <m:sSubPr>
                                <m:ctrlPr>
                                  <w:del w:id="200" w:author="Nick Smith" w:date="2023-11-17T12:45:00Z">
                                    <w:rPr>
                                      <w:rFonts w:ascii="Cambria Math" w:hAnsi="Cambria Math"/>
                                      <w:i/>
                                      <w:color w:val="000000"/>
                                    </w:rPr>
                                  </w:del>
                                </m:ctrlPr>
                              </m:sSubPr>
                              <m:e>
                                <m:r>
                                  <w:del w:id="201" w:author="Nick Smith" w:date="2023-11-17T12:45:00Z">
                                    <w:rPr>
                                      <w:rFonts w:ascii="Cambria Math" w:hAnsi="Cambria Math"/>
                                      <w:color w:val="000000"/>
                                    </w:rPr>
                                    <m:t>T</m:t>
                                  </w:del>
                                </m:r>
                              </m:e>
                              <m:sub>
                                <m:r>
                                  <w:del w:id="202" w:author="Nick Smith" w:date="2023-11-17T12:45:00Z">
                                    <w:rPr>
                                      <w:rFonts w:ascii="Cambria Math" w:hAnsi="Cambria Math"/>
                                      <w:color w:val="000000"/>
                                    </w:rPr>
                                    <m:t>obs</m:t>
                                  </w:del>
                                </m:r>
                              </m:sub>
                            </m:sSub>
                            <m:r>
                              <w:del w:id="203" w:author="Nick Smith" w:date="2023-11-17T12:45:00Z">
                                <w:rPr>
                                  <w:rFonts w:ascii="Cambria Math" w:hAnsi="Cambria Math"/>
                                  <w:color w:val="000000"/>
                                </w:rPr>
                                <m:t>-</m:t>
                              </w:del>
                            </m:r>
                            <m:sSub>
                              <m:sSubPr>
                                <m:ctrlPr>
                                  <w:del w:id="204" w:author="Nick Smith" w:date="2023-11-17T12:45:00Z">
                                    <w:rPr>
                                      <w:rFonts w:ascii="Cambria Math" w:hAnsi="Cambria Math"/>
                                      <w:i/>
                                      <w:color w:val="000000"/>
                                    </w:rPr>
                                  </w:del>
                                </m:ctrlPr>
                              </m:sSubPr>
                              <m:e>
                                <m:r>
                                  <w:del w:id="205" w:author="Nick Smith" w:date="2023-11-17T12:45:00Z">
                                    <w:rPr>
                                      <w:rFonts w:ascii="Cambria Math" w:hAnsi="Cambria Math"/>
                                      <w:color w:val="000000"/>
                                    </w:rPr>
                                    <m:t>T</m:t>
                                  </w:del>
                                </m:r>
                              </m:e>
                              <m:sub>
                                <m:r>
                                  <w:del w:id="206" w:author="Nick Smith" w:date="2023-11-17T12:45:00Z">
                                    <w:rPr>
                                      <w:rFonts w:ascii="Cambria Math" w:hAnsi="Cambria Math"/>
                                      <w:color w:val="000000"/>
                                    </w:rPr>
                                    <m:t>ref</m:t>
                                  </w:del>
                                </m:r>
                              </m:sub>
                            </m:sSub>
                          </m:e>
                        </m:d>
                      </m:num>
                      <m:den>
                        <m:sSub>
                          <m:sSubPr>
                            <m:ctrlPr>
                              <w:del w:id="207" w:author="Nick Smith" w:date="2023-11-17T12:45:00Z">
                                <w:rPr>
                                  <w:rFonts w:ascii="Cambria Math" w:hAnsi="Cambria Math"/>
                                  <w:i/>
                                  <w:color w:val="000000"/>
                                </w:rPr>
                              </w:del>
                            </m:ctrlPr>
                          </m:sSubPr>
                          <m:e>
                            <m:r>
                              <w:del w:id="208" w:author="Nick Smith" w:date="2023-11-17T12:45:00Z">
                                <w:rPr>
                                  <w:rFonts w:ascii="Cambria Math" w:hAnsi="Cambria Math"/>
                                  <w:color w:val="000000"/>
                                </w:rPr>
                                <m:t>T</m:t>
                              </w:del>
                            </m:r>
                          </m:e>
                          <m:sub>
                            <m:r>
                              <w:del w:id="209" w:author="Nick Smith" w:date="2023-11-17T12:45:00Z">
                                <w:rPr>
                                  <w:rFonts w:ascii="Cambria Math" w:hAnsi="Cambria Math"/>
                                  <w:color w:val="000000"/>
                                </w:rPr>
                                <m:t>ref</m:t>
                              </w:del>
                            </m:r>
                          </m:sub>
                        </m:sSub>
                        <m:r>
                          <w:del w:id="210" w:author="Nick Smith" w:date="2023-11-17T12:45:00Z">
                            <w:rPr>
                              <w:rFonts w:ascii="Cambria Math" w:hAnsi="Cambria Math"/>
                              <w:color w:val="000000"/>
                            </w:rPr>
                            <m:t>R</m:t>
                          </w:del>
                        </m:r>
                        <m:sSub>
                          <m:sSubPr>
                            <m:ctrlPr>
                              <w:del w:id="211" w:author="Nick Smith" w:date="2023-11-17T12:45:00Z">
                                <w:rPr>
                                  <w:rFonts w:ascii="Cambria Math" w:hAnsi="Cambria Math"/>
                                  <w:i/>
                                  <w:color w:val="000000"/>
                                </w:rPr>
                              </w:del>
                            </m:ctrlPr>
                          </m:sSubPr>
                          <m:e>
                            <m:r>
                              <w:del w:id="212" w:author="Nick Smith" w:date="2023-11-17T12:45:00Z">
                                <w:rPr>
                                  <w:rFonts w:ascii="Cambria Math" w:hAnsi="Cambria Math"/>
                                  <w:color w:val="000000"/>
                                </w:rPr>
                                <m:t>T</m:t>
                              </w:del>
                            </m:r>
                          </m:e>
                          <m:sub>
                            <m:r>
                              <w:del w:id="213" w:author="Nick Smith" w:date="2023-11-17T12:45:00Z">
                                <w:rPr>
                                  <w:rFonts w:ascii="Cambria Math" w:hAnsi="Cambria Math"/>
                                  <w:color w:val="000000"/>
                                </w:rPr>
                                <m:t>obs</m:t>
                              </w:del>
                            </m:r>
                          </m:sub>
                        </m:sSub>
                      </m:den>
                    </m:f>
                  </m:e>
                </m:d>
              </m:sup>
            </m:sSup>
            <m:r>
              <w:del w:id="214" w:author="Nick Smith" w:date="2023-11-17T12:45:00Z">
                <w:rPr>
                  <w:rFonts w:ascii="Cambria Math" w:hAnsi="Cambria Math"/>
                  <w:color w:val="000000"/>
                </w:rPr>
                <m:t>×</m:t>
              </w:del>
            </m:r>
            <m:f>
              <m:fPr>
                <m:ctrlPr>
                  <w:del w:id="215" w:author="Nick Smith" w:date="2023-11-17T12:45:00Z">
                    <w:rPr>
                      <w:rFonts w:ascii="Cambria Math" w:hAnsi="Cambria Math"/>
                      <w:i/>
                      <w:color w:val="000000"/>
                    </w:rPr>
                  </w:del>
                </m:ctrlPr>
              </m:fPr>
              <m:num>
                <m:r>
                  <w:del w:id="216" w:author="Nick Smith" w:date="2023-11-17T12:45:00Z">
                    <w:rPr>
                      <w:rFonts w:ascii="Cambria Math" w:hAnsi="Cambria Math"/>
                      <w:color w:val="000000"/>
                    </w:rPr>
                    <m:t>1+</m:t>
                  </w:del>
                </m:r>
                <m:sSup>
                  <m:sSupPr>
                    <m:ctrlPr>
                      <w:del w:id="217" w:author="Nick Smith" w:date="2023-11-17T12:45:00Z">
                        <w:rPr>
                          <w:rFonts w:ascii="Cambria Math" w:hAnsi="Cambria Math"/>
                          <w:i/>
                          <w:color w:val="000000"/>
                        </w:rPr>
                      </w:del>
                    </m:ctrlPr>
                  </m:sSupPr>
                  <m:e>
                    <m:r>
                      <w:del w:id="218" w:author="Nick Smith" w:date="2023-11-17T12:45:00Z">
                        <w:rPr>
                          <w:rFonts w:ascii="Cambria Math" w:hAnsi="Cambria Math"/>
                          <w:color w:val="000000"/>
                        </w:rPr>
                        <m:t>e</m:t>
                      </w:del>
                    </m:r>
                  </m:e>
                  <m:sup>
                    <m:r>
                      <w:del w:id="219" w:author="Nick Smith" w:date="2023-11-17T12:45:00Z">
                        <w:rPr>
                          <w:rFonts w:ascii="Cambria Math" w:hAnsi="Cambria Math"/>
                          <w:color w:val="000000"/>
                        </w:rPr>
                        <m:t>(</m:t>
                      </w:del>
                    </m:r>
                    <m:f>
                      <m:fPr>
                        <m:ctrlPr>
                          <w:del w:id="220" w:author="Nick Smith" w:date="2023-11-17T12:45:00Z">
                            <w:rPr>
                              <w:rFonts w:ascii="Cambria Math" w:hAnsi="Cambria Math"/>
                              <w:i/>
                              <w:color w:val="000000"/>
                            </w:rPr>
                          </w:del>
                        </m:ctrlPr>
                      </m:fPr>
                      <m:num>
                        <m:sSub>
                          <m:sSubPr>
                            <m:ctrlPr>
                              <w:del w:id="221" w:author="Nick Smith" w:date="2023-11-17T12:45:00Z">
                                <w:rPr>
                                  <w:rFonts w:ascii="Cambria Math" w:hAnsi="Cambria Math"/>
                                  <w:i/>
                                  <w:color w:val="000000"/>
                                </w:rPr>
                              </w:del>
                            </m:ctrlPr>
                          </m:sSubPr>
                          <m:e>
                            <m:r>
                              <w:del w:id="222" w:author="Nick Smith" w:date="2023-11-17T12:45:00Z">
                                <w:rPr>
                                  <w:rFonts w:ascii="Cambria Math" w:hAnsi="Cambria Math"/>
                                  <w:color w:val="000000"/>
                                </w:rPr>
                                <m:t>T</m:t>
                              </w:del>
                            </m:r>
                          </m:e>
                          <m:sub>
                            <m:r>
                              <w:del w:id="223" w:author="Nick Smith" w:date="2023-11-17T12:45:00Z">
                                <w:rPr>
                                  <w:rFonts w:ascii="Cambria Math" w:hAnsi="Cambria Math"/>
                                  <w:color w:val="000000"/>
                                </w:rPr>
                                <m:t>ref</m:t>
                              </w:del>
                            </m:r>
                          </m:sub>
                        </m:sSub>
                        <m:r>
                          <w:del w:id="224" w:author="Nick Smith" w:date="2023-11-17T12:45:00Z">
                            <m:rPr>
                              <m:sty m:val="p"/>
                            </m:rPr>
                            <w:rPr>
                              <w:rFonts w:ascii="Cambria Math" w:hAnsi="Cambria Math"/>
                              <w:color w:val="000000"/>
                            </w:rPr>
                            <m:t>Δ</m:t>
                          </w:del>
                        </m:r>
                        <m:r>
                          <w:del w:id="225" w:author="Nick Smith" w:date="2023-11-17T12:45:00Z">
                            <w:rPr>
                              <w:rFonts w:ascii="Cambria Math" w:hAnsi="Cambria Math"/>
                              <w:color w:val="000000"/>
                            </w:rPr>
                            <m:t>S-</m:t>
                          </w:del>
                        </m:r>
                        <m:sSub>
                          <m:sSubPr>
                            <m:ctrlPr>
                              <w:del w:id="226" w:author="Nick Smith" w:date="2023-11-17T12:45:00Z">
                                <w:rPr>
                                  <w:rFonts w:ascii="Cambria Math" w:hAnsi="Cambria Math"/>
                                  <w:i/>
                                  <w:color w:val="000000"/>
                                </w:rPr>
                              </w:del>
                            </m:ctrlPr>
                          </m:sSubPr>
                          <m:e>
                            <m:r>
                              <w:del w:id="227" w:author="Nick Smith" w:date="2023-11-17T12:45:00Z">
                                <w:rPr>
                                  <w:rFonts w:ascii="Cambria Math" w:hAnsi="Cambria Math"/>
                                  <w:color w:val="000000"/>
                                </w:rPr>
                                <m:t>H</m:t>
                              </w:del>
                            </m:r>
                          </m:e>
                          <m:sub>
                            <m:r>
                              <w:del w:id="228" w:author="Nick Smith" w:date="2023-11-17T12:45:00Z">
                                <w:rPr>
                                  <w:rFonts w:ascii="Cambria Math" w:hAnsi="Cambria Math"/>
                                  <w:color w:val="000000"/>
                                </w:rPr>
                                <m:t>d</m:t>
                              </w:del>
                            </m:r>
                          </m:sub>
                        </m:sSub>
                      </m:num>
                      <m:den>
                        <m:sSub>
                          <m:sSubPr>
                            <m:ctrlPr>
                              <w:del w:id="229" w:author="Nick Smith" w:date="2023-11-17T12:45:00Z">
                                <w:rPr>
                                  <w:rFonts w:ascii="Cambria Math" w:hAnsi="Cambria Math"/>
                                  <w:i/>
                                  <w:color w:val="000000"/>
                                </w:rPr>
                              </w:del>
                            </m:ctrlPr>
                          </m:sSubPr>
                          <m:e>
                            <m:r>
                              <w:del w:id="230" w:author="Nick Smith" w:date="2023-11-17T12:45:00Z">
                                <w:rPr>
                                  <w:rFonts w:ascii="Cambria Math" w:hAnsi="Cambria Math"/>
                                  <w:color w:val="000000"/>
                                </w:rPr>
                                <m:t>T</m:t>
                              </w:del>
                            </m:r>
                          </m:e>
                          <m:sub>
                            <m:r>
                              <w:del w:id="231" w:author="Nick Smith" w:date="2023-11-17T12:45:00Z">
                                <w:rPr>
                                  <w:rFonts w:ascii="Cambria Math" w:hAnsi="Cambria Math"/>
                                  <w:color w:val="000000"/>
                                </w:rPr>
                                <m:t>ref</m:t>
                              </w:del>
                            </m:r>
                          </m:sub>
                        </m:sSub>
                      </m:den>
                    </m:f>
                    <m:r>
                      <w:del w:id="232" w:author="Nick Smith" w:date="2023-11-17T12:45:00Z">
                        <w:rPr>
                          <w:rFonts w:ascii="Cambria Math" w:hAnsi="Cambria Math"/>
                          <w:color w:val="000000"/>
                        </w:rPr>
                        <m:t>)</m:t>
                      </w:del>
                    </m:r>
                  </m:sup>
                </m:sSup>
              </m:num>
              <m:den>
                <m:r>
                  <w:del w:id="233" w:author="Nick Smith" w:date="2023-11-17T12:45:00Z">
                    <w:rPr>
                      <w:rFonts w:ascii="Cambria Math" w:hAnsi="Cambria Math"/>
                      <w:color w:val="000000"/>
                    </w:rPr>
                    <m:t>1+</m:t>
                  </w:del>
                </m:r>
                <m:sSup>
                  <m:sSupPr>
                    <m:ctrlPr>
                      <w:del w:id="234" w:author="Nick Smith" w:date="2023-11-17T12:45:00Z">
                        <w:rPr>
                          <w:rFonts w:ascii="Cambria Math" w:hAnsi="Cambria Math"/>
                          <w:i/>
                          <w:color w:val="000000"/>
                        </w:rPr>
                      </w:del>
                    </m:ctrlPr>
                  </m:sSupPr>
                  <m:e>
                    <m:r>
                      <w:del w:id="235" w:author="Nick Smith" w:date="2023-11-17T12:45:00Z">
                        <w:rPr>
                          <w:rFonts w:ascii="Cambria Math" w:hAnsi="Cambria Math"/>
                          <w:color w:val="000000"/>
                        </w:rPr>
                        <m:t>e</m:t>
                      </w:del>
                    </m:r>
                  </m:e>
                  <m:sup>
                    <m:r>
                      <w:del w:id="236" w:author="Nick Smith" w:date="2023-11-17T12:45:00Z">
                        <w:rPr>
                          <w:rFonts w:ascii="Cambria Math" w:hAnsi="Cambria Math"/>
                          <w:color w:val="000000"/>
                        </w:rPr>
                        <m:t>(</m:t>
                      </w:del>
                    </m:r>
                    <m:f>
                      <m:fPr>
                        <m:ctrlPr>
                          <w:del w:id="237" w:author="Nick Smith" w:date="2023-11-17T12:45:00Z">
                            <w:rPr>
                              <w:rFonts w:ascii="Cambria Math" w:hAnsi="Cambria Math"/>
                              <w:i/>
                              <w:color w:val="000000"/>
                            </w:rPr>
                          </w:del>
                        </m:ctrlPr>
                      </m:fPr>
                      <m:num>
                        <m:sSub>
                          <m:sSubPr>
                            <m:ctrlPr>
                              <w:del w:id="238" w:author="Nick Smith" w:date="2023-11-17T12:45:00Z">
                                <w:rPr>
                                  <w:rFonts w:ascii="Cambria Math" w:hAnsi="Cambria Math"/>
                                  <w:i/>
                                  <w:color w:val="000000"/>
                                </w:rPr>
                              </w:del>
                            </m:ctrlPr>
                          </m:sSubPr>
                          <m:e>
                            <m:r>
                              <w:del w:id="239" w:author="Nick Smith" w:date="2023-11-17T12:45:00Z">
                                <w:rPr>
                                  <w:rFonts w:ascii="Cambria Math" w:hAnsi="Cambria Math"/>
                                  <w:color w:val="000000"/>
                                </w:rPr>
                                <m:t>T</m:t>
                              </w:del>
                            </m:r>
                          </m:e>
                          <m:sub>
                            <m:r>
                              <w:del w:id="240" w:author="Nick Smith" w:date="2023-11-17T12:45:00Z">
                                <w:rPr>
                                  <w:rFonts w:ascii="Cambria Math" w:hAnsi="Cambria Math"/>
                                  <w:color w:val="000000"/>
                                </w:rPr>
                                <m:t>obs</m:t>
                              </w:del>
                            </m:r>
                          </m:sub>
                        </m:sSub>
                        <m:r>
                          <w:del w:id="241" w:author="Nick Smith" w:date="2023-11-17T12:45:00Z">
                            <m:rPr>
                              <m:sty m:val="p"/>
                            </m:rPr>
                            <w:rPr>
                              <w:rFonts w:ascii="Cambria Math" w:hAnsi="Cambria Math"/>
                              <w:color w:val="000000"/>
                            </w:rPr>
                            <m:t>Δ</m:t>
                          </w:del>
                        </m:r>
                        <m:r>
                          <w:del w:id="242" w:author="Nick Smith" w:date="2023-11-17T12:45:00Z">
                            <w:rPr>
                              <w:rFonts w:ascii="Cambria Math" w:hAnsi="Cambria Math"/>
                              <w:color w:val="000000"/>
                            </w:rPr>
                            <m:t>S-</m:t>
                          </w:del>
                        </m:r>
                        <m:sSub>
                          <m:sSubPr>
                            <m:ctrlPr>
                              <w:del w:id="243" w:author="Nick Smith" w:date="2023-11-17T12:45:00Z">
                                <w:rPr>
                                  <w:rFonts w:ascii="Cambria Math" w:hAnsi="Cambria Math"/>
                                  <w:i/>
                                  <w:color w:val="000000"/>
                                </w:rPr>
                              </w:del>
                            </m:ctrlPr>
                          </m:sSubPr>
                          <m:e>
                            <m:r>
                              <w:del w:id="244" w:author="Nick Smith" w:date="2023-11-17T12:45:00Z">
                                <w:rPr>
                                  <w:rFonts w:ascii="Cambria Math" w:hAnsi="Cambria Math"/>
                                  <w:color w:val="000000"/>
                                </w:rPr>
                                <m:t>H</m:t>
                              </w:del>
                            </m:r>
                          </m:e>
                          <m:sub>
                            <m:r>
                              <w:del w:id="245" w:author="Nick Smith" w:date="2023-11-17T12:45:00Z">
                                <w:rPr>
                                  <w:rFonts w:ascii="Cambria Math" w:hAnsi="Cambria Math"/>
                                  <w:color w:val="000000"/>
                                </w:rPr>
                                <m:t>d</m:t>
                              </w:del>
                            </m:r>
                          </m:sub>
                        </m:sSub>
                      </m:num>
                      <m:den>
                        <m:sSub>
                          <m:sSubPr>
                            <m:ctrlPr>
                              <w:del w:id="246" w:author="Nick Smith" w:date="2023-11-17T12:45:00Z">
                                <w:rPr>
                                  <w:rFonts w:ascii="Cambria Math" w:hAnsi="Cambria Math"/>
                                  <w:i/>
                                  <w:color w:val="000000"/>
                                </w:rPr>
                              </w:del>
                            </m:ctrlPr>
                          </m:sSubPr>
                          <m:e>
                            <m:r>
                              <w:del w:id="247" w:author="Nick Smith" w:date="2023-11-17T12:45:00Z">
                                <w:rPr>
                                  <w:rFonts w:ascii="Cambria Math" w:hAnsi="Cambria Math"/>
                                  <w:color w:val="000000"/>
                                </w:rPr>
                                <m:t>T</m:t>
                              </w:del>
                            </m:r>
                          </m:e>
                          <m:sub>
                            <m:r>
                              <w:del w:id="248" w:author="Nick Smith" w:date="2023-11-17T12:45:00Z">
                                <w:rPr>
                                  <w:rFonts w:ascii="Cambria Math" w:hAnsi="Cambria Math"/>
                                  <w:color w:val="000000"/>
                                </w:rPr>
                                <m:t>obs</m:t>
                              </w:del>
                            </m:r>
                          </m:sub>
                        </m:sSub>
                      </m:den>
                    </m:f>
                    <m:r>
                      <w:del w:id="249" w:author="Nick Smith" w:date="2023-11-17T12:45:00Z">
                        <w:rPr>
                          <w:rFonts w:ascii="Cambria Math" w:hAnsi="Cambria Math"/>
                          <w:color w:val="000000"/>
                        </w:rPr>
                        <m:t>)</m:t>
                      </w:del>
                    </m:r>
                  </m:sup>
                </m:sSup>
              </m:den>
            </m:f>
          </m:den>
        </m:f>
      </m:oMath>
      <w:del w:id="250" w:author="Nick Smith" w:date="2023-11-17T12:45:00Z">
        <w:r w:rsidR="00DD0878" w:rsidDel="00283E1D">
          <w:rPr>
            <w:color w:val="000000"/>
          </w:rPr>
          <w:tab/>
        </w:r>
        <w:r w:rsidR="00DD0878" w:rsidDel="00283E1D">
          <w:rPr>
            <w:color w:val="000000"/>
          </w:rPr>
          <w:tab/>
        </w:r>
        <w:r w:rsidR="00DD0878" w:rsidDel="00283E1D">
          <w:rPr>
            <w:color w:val="000000"/>
          </w:rPr>
          <w:tab/>
        </w:r>
        <w:r w:rsidR="00DD0878" w:rsidDel="00283E1D">
          <w:rPr>
            <w:color w:val="000000"/>
          </w:rPr>
          <w:tab/>
        </w:r>
        <w:r w:rsidR="00DD0878" w:rsidDel="00283E1D">
          <w:rPr>
            <w:color w:val="000000"/>
          </w:rPr>
          <w:tab/>
        </w:r>
        <w:r w:rsidR="00DD0878" w:rsidDel="00283E1D">
          <w:rPr>
            <w:color w:val="000000"/>
          </w:rPr>
          <w:tab/>
        </w:r>
        <w:r w:rsidR="00DD0878" w:rsidDel="00283E1D">
          <w:rPr>
            <w:color w:val="000000"/>
          </w:rPr>
          <w:tab/>
          <w:delText xml:space="preserve">(Eqn. </w:delText>
        </w:r>
        <w:r w:rsidR="0022275C" w:rsidDel="00283E1D">
          <w:rPr>
            <w:color w:val="000000"/>
          </w:rPr>
          <w:delText>1</w:delText>
        </w:r>
        <w:r w:rsidR="00DD0878" w:rsidDel="00283E1D">
          <w:rPr>
            <w:color w:val="000000"/>
          </w:rPr>
          <w:delText>)</w:delText>
        </w:r>
      </w:del>
    </w:p>
    <w:p w14:paraId="7021885D" w14:textId="7ABBD52D" w:rsidR="00DD0878" w:rsidDel="00283E1D" w:rsidRDefault="00DD0878" w:rsidP="009D6E5B">
      <w:pPr>
        <w:tabs>
          <w:tab w:val="left" w:pos="593"/>
        </w:tabs>
        <w:autoSpaceDE w:val="0"/>
        <w:autoSpaceDN w:val="0"/>
        <w:adjustRightInd w:val="0"/>
        <w:spacing w:line="480" w:lineRule="auto"/>
        <w:rPr>
          <w:del w:id="251" w:author="Nick Smith" w:date="2023-11-17T12:45:00Z"/>
          <w:color w:val="000000"/>
        </w:rPr>
      </w:pPr>
    </w:p>
    <w:p w14:paraId="51793D2A" w14:textId="36FA641A" w:rsidR="00DD0878" w:rsidDel="00283E1D" w:rsidRDefault="00DD0878" w:rsidP="009D6E5B">
      <w:pPr>
        <w:tabs>
          <w:tab w:val="left" w:pos="593"/>
        </w:tabs>
        <w:autoSpaceDE w:val="0"/>
        <w:autoSpaceDN w:val="0"/>
        <w:adjustRightInd w:val="0"/>
        <w:spacing w:line="480" w:lineRule="auto"/>
        <w:rPr>
          <w:del w:id="252" w:author="Nick Smith" w:date="2023-11-17T12:45:00Z"/>
          <w:color w:val="000000"/>
        </w:rPr>
      </w:pPr>
      <w:del w:id="253" w:author="Nick Smith" w:date="2023-11-17T12:45:00Z">
        <w:r w:rsidDel="00283E1D">
          <w:rPr>
            <w:iCs/>
            <w:color w:val="000000"/>
          </w:rPr>
          <w:delText>where</w:delText>
        </w:r>
        <w:r w:rsidRPr="00513E96" w:rsidDel="00283E1D">
          <w:rPr>
            <w:i/>
            <w:iCs/>
            <w:color w:val="000000"/>
          </w:rPr>
          <w:delText xml:space="preserve"> </w:delText>
        </w:r>
        <w:r w:rsidRPr="00C33C74" w:rsidDel="00283E1D">
          <w:rPr>
            <w:i/>
            <w:iCs/>
            <w:color w:val="000000"/>
          </w:rPr>
          <w:delText>k</w:delText>
        </w:r>
        <w:r w:rsidRPr="00863849" w:rsidDel="00283E1D">
          <w:rPr>
            <w:color w:val="000000"/>
            <w:vertAlign w:val="subscript"/>
          </w:rPr>
          <w:delText>25</w:delText>
        </w:r>
        <w:r w:rsidRPr="00863849" w:rsidDel="00283E1D">
          <w:rPr>
            <w:color w:val="000000"/>
          </w:rPr>
          <w:delText xml:space="preserve"> </w:delText>
        </w:r>
        <w:r w:rsidDel="00283E1D">
          <w:rPr>
            <w:color w:val="000000"/>
          </w:rPr>
          <w:delText>represents</w:delText>
        </w:r>
        <w:r w:rsidRPr="00863849" w:rsidDel="00283E1D">
          <w:rPr>
            <w:color w:val="000000"/>
          </w:rPr>
          <w:delText xml:space="preserve"> the standardized</w:delText>
        </w:r>
        <w:r w:rsidDel="00283E1D">
          <w:rPr>
            <w:color w:val="000000"/>
          </w:rPr>
          <w:delText xml:space="preserve"> </w:delText>
        </w:r>
        <w:r w:rsidDel="00283E1D">
          <w:rPr>
            <w:i/>
            <w:iCs/>
            <w:color w:val="000000"/>
          </w:rPr>
          <w:delText>V</w:delText>
        </w:r>
        <w:r w:rsidDel="00283E1D">
          <w:rPr>
            <w:color w:val="000000"/>
            <w:vertAlign w:val="subscript"/>
          </w:rPr>
          <w:delText xml:space="preserve">cmax </w:delText>
        </w:r>
        <w:r w:rsidDel="00283E1D">
          <w:rPr>
            <w:color w:val="000000"/>
          </w:rPr>
          <w:delText xml:space="preserve">or </w:delText>
        </w:r>
        <w:r w:rsidDel="00283E1D">
          <w:rPr>
            <w:i/>
            <w:iCs/>
            <w:color w:val="000000"/>
          </w:rPr>
          <w:delText>J</w:delText>
        </w:r>
        <w:r w:rsidDel="00283E1D">
          <w:rPr>
            <w:color w:val="000000"/>
            <w:vertAlign w:val="subscript"/>
          </w:rPr>
          <w:delText>max</w:delText>
        </w:r>
        <w:r w:rsidRPr="00863849" w:rsidDel="00283E1D">
          <w:rPr>
            <w:color w:val="000000"/>
          </w:rPr>
          <w:delText xml:space="preserve"> rate at 25</w:delText>
        </w:r>
        <w:r w:rsidRPr="00863849" w:rsidDel="00283E1D">
          <w:rPr>
            <w:rFonts w:ascii="Symbol" w:eastAsia="Symbol" w:hAnsi="Symbol" w:cs="Symbol"/>
            <w:color w:val="000000"/>
          </w:rPr>
          <w:delText></w:delText>
        </w:r>
        <w:r w:rsidRPr="00863849" w:rsidDel="00283E1D">
          <w:rPr>
            <w:color w:val="000000"/>
          </w:rPr>
          <w:delText>C</w:delText>
        </w:r>
        <w:r w:rsidDel="00283E1D">
          <w:rPr>
            <w:color w:val="000000"/>
          </w:rPr>
          <w:delText>,</w:delText>
        </w:r>
        <w:r w:rsidDel="00283E1D">
          <w:rPr>
            <w:iCs/>
            <w:color w:val="000000"/>
          </w:rPr>
          <w:delText xml:space="preserve"> </w:delText>
        </w:r>
        <w:r w:rsidRPr="00F45847" w:rsidDel="00283E1D">
          <w:rPr>
            <w:i/>
            <w:iCs/>
            <w:color w:val="000000"/>
          </w:rPr>
          <w:delText>k</w:delText>
        </w:r>
        <w:r w:rsidRPr="00863849" w:rsidDel="00283E1D">
          <w:rPr>
            <w:color w:val="000000"/>
            <w:vertAlign w:val="subscript"/>
          </w:rPr>
          <w:delText>obs</w:delText>
        </w:r>
        <w:r w:rsidRPr="00863849" w:rsidDel="00283E1D">
          <w:rPr>
            <w:color w:val="000000"/>
          </w:rPr>
          <w:delText xml:space="preserve"> </w:delText>
        </w:r>
        <w:r w:rsidDel="00283E1D">
          <w:rPr>
            <w:color w:val="000000"/>
          </w:rPr>
          <w:delText>represents</w:delText>
        </w:r>
        <w:r w:rsidRPr="00863849" w:rsidDel="00283E1D">
          <w:rPr>
            <w:color w:val="000000"/>
          </w:rPr>
          <w:delText xml:space="preserve"> the </w:delText>
        </w:r>
        <w:r w:rsidRPr="00DB6582" w:rsidDel="00283E1D">
          <w:rPr>
            <w:i/>
            <w:iCs/>
            <w:color w:val="000000"/>
          </w:rPr>
          <w:delText>V</w:delText>
        </w:r>
        <w:r w:rsidRPr="00275258" w:rsidDel="00283E1D">
          <w:rPr>
            <w:color w:val="000000"/>
            <w:vertAlign w:val="subscript"/>
          </w:rPr>
          <w:delText>cmax</w:delText>
        </w:r>
        <w:r w:rsidRPr="00863849" w:rsidDel="00283E1D">
          <w:rPr>
            <w:color w:val="000000"/>
          </w:rPr>
          <w:delText xml:space="preserve"> or </w:delText>
        </w:r>
        <w:r w:rsidRPr="00DB6582" w:rsidDel="00283E1D">
          <w:rPr>
            <w:i/>
            <w:iCs/>
          </w:rPr>
          <w:delText>J</w:delText>
        </w:r>
        <w:r w:rsidRPr="00275258" w:rsidDel="00283E1D">
          <w:rPr>
            <w:vertAlign w:val="subscript"/>
          </w:rPr>
          <w:delText>max</w:delText>
        </w:r>
        <w:r w:rsidRPr="00863849" w:rsidDel="00283E1D">
          <w:rPr>
            <w:color w:val="000000"/>
          </w:rPr>
          <w:delText xml:space="preserve"> estimate at the average leaf temperature measured inside the cuvette during the</w:delText>
        </w:r>
        <w:r w:rsidDel="00283E1D">
          <w:rPr>
            <w:color w:val="000000"/>
          </w:rPr>
          <w:delText xml:space="preserve"> CO</w:delText>
        </w:r>
        <w:r w:rsidDel="00283E1D">
          <w:rPr>
            <w:color w:val="000000"/>
            <w:vertAlign w:val="subscript"/>
          </w:rPr>
          <w:delText>2</w:delText>
        </w:r>
        <w:r w:rsidRPr="00863849" w:rsidDel="00283E1D">
          <w:rPr>
            <w:color w:val="000000"/>
          </w:rPr>
          <w:delText xml:space="preserve"> response curve. </w:delText>
        </w:r>
        <w:r w:rsidRPr="00F45847" w:rsidDel="00283E1D">
          <w:rPr>
            <w:i/>
            <w:iCs/>
            <w:color w:val="000000"/>
          </w:rPr>
          <w:delText>H</w:delText>
        </w:r>
        <w:r w:rsidRPr="00863849" w:rsidDel="00283E1D">
          <w:rPr>
            <w:color w:val="000000"/>
            <w:vertAlign w:val="subscript"/>
          </w:rPr>
          <w:delText>a</w:delText>
        </w:r>
        <w:r w:rsidRPr="00863849" w:rsidDel="00283E1D">
          <w:rPr>
            <w:color w:val="000000"/>
          </w:rPr>
          <w:delText xml:space="preserve"> is the activation energy of </w:delText>
        </w:r>
        <w:r w:rsidRPr="006337C2" w:rsidDel="00283E1D">
          <w:rPr>
            <w:i/>
            <w:iCs/>
            <w:color w:val="000000"/>
          </w:rPr>
          <w:delText>V</w:delText>
        </w:r>
        <w:r w:rsidRPr="00275258" w:rsidDel="00283E1D">
          <w:rPr>
            <w:color w:val="000000"/>
            <w:vertAlign w:val="subscript"/>
          </w:rPr>
          <w:delText>cmax</w:delText>
        </w:r>
        <w:r w:rsidRPr="00863849" w:rsidDel="00283E1D">
          <w:rPr>
            <w:color w:val="000000"/>
          </w:rPr>
          <w:delText xml:space="preserve"> (71,513 J mol</w:delText>
        </w:r>
        <w:r w:rsidRPr="00863849" w:rsidDel="00283E1D">
          <w:rPr>
            <w:color w:val="000000"/>
            <w:vertAlign w:val="superscript"/>
          </w:rPr>
          <w:delText>-1</w:delText>
        </w:r>
        <w:r w:rsidRPr="00863849" w:rsidDel="00283E1D">
          <w:rPr>
            <w:color w:val="000000"/>
          </w:rPr>
          <w:delText xml:space="preserve">; </w:delText>
        </w:r>
        <w:r w:rsidR="002A575E" w:rsidDel="00283E1D">
          <w:rPr>
            <w:color w:val="000000"/>
          </w:rPr>
          <w:fldChar w:fldCharType="begin" w:fldLock="1"/>
        </w:r>
        <w:r w:rsidR="002A575E" w:rsidDel="00283E1D">
          <w:rPr>
            <w:color w:val="000000"/>
          </w:rPr>
          <w:delInstrText>ADDIN CSL_CITATION {"citationItems":[{"id":"ITEM-1","itemData":{"DOI":"10.1111/j.1365-3040.2007.01690.x","ISSN":"01407791","author":[{"dropping-particle":"","family":"Kattge","given":"Jens","non-dropping-particle":"","parse-names":false,"suffix":""},{"dropping-particle":"","family":"Knorr","given":"Wolfgang","non-dropping-particle":"","parse-names":false,"suffix":""}],"container-title":"Plant, Cell &amp; Environment","id":"ITEM-1","issue":"9","issued":{"date-parts":[["2007","9"]]},"page":"1176-1190","title":"Temperature acclimation in a biochemical model of photosynthesis: a reanalysis of data from 36 species","type":"article-journal","volume":"30"},"uris":["http://www.mendeley.com/documents/?uuid=1386fefb-1f6f-4dfa-a3ee-a1b31dbc916c"]}],"mendeley":{"formattedCitation":"(Kattge &amp; Knorr, 2007)","manualFormatting":"Kattge &amp; Knorr, 2007)","plainTextFormattedCitation":"(Kattge &amp; Knorr, 2007)","previouslyFormattedCitation":"(Kattge &amp; Knorr, 2007)"},"properties":{"noteIndex":0},"schema":"https://github.com/citation-style-language/schema/raw/master/csl-citation.json"}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Kattge &amp; Knorr, 2007)</w:delText>
        </w:r>
        <w:r w:rsidR="002A575E" w:rsidDel="00283E1D">
          <w:rPr>
            <w:color w:val="000000"/>
          </w:rPr>
          <w:fldChar w:fldCharType="end"/>
        </w:r>
        <w:r w:rsidR="00D32CFF" w:rsidDel="00283E1D">
          <w:rPr>
            <w:color w:val="000000"/>
          </w:rPr>
          <w:delText xml:space="preserve"> </w:delText>
        </w:r>
        <w:r w:rsidRPr="00863849" w:rsidDel="00283E1D">
          <w:rPr>
            <w:color w:val="000000"/>
          </w:rPr>
          <w:delText xml:space="preserve">or </w:delText>
        </w:r>
        <w:r w:rsidRPr="00DB6582" w:rsidDel="00283E1D">
          <w:rPr>
            <w:i/>
            <w:iCs/>
          </w:rPr>
          <w:delText>J</w:delText>
        </w:r>
        <w:r w:rsidRPr="00275258" w:rsidDel="00283E1D">
          <w:rPr>
            <w:vertAlign w:val="subscript"/>
          </w:rPr>
          <w:delText>max</w:delText>
        </w:r>
        <w:r w:rsidDel="00283E1D">
          <w:rPr>
            <w:color w:val="000000"/>
          </w:rPr>
          <w:delText xml:space="preserve"> </w:delText>
        </w:r>
        <w:r w:rsidRPr="00863849" w:rsidDel="00283E1D">
          <w:rPr>
            <w:color w:val="000000"/>
          </w:rPr>
          <w:delText>(49,884 J mol</w:delText>
        </w:r>
        <w:r w:rsidRPr="00863849" w:rsidDel="00283E1D">
          <w:rPr>
            <w:color w:val="000000"/>
            <w:vertAlign w:val="superscript"/>
          </w:rPr>
          <w:delText>-1</w:delText>
        </w:r>
        <w:r w:rsidRPr="00863849" w:rsidDel="00283E1D">
          <w:rPr>
            <w:color w:val="000000"/>
          </w:rPr>
          <w:delText xml:space="preserve">; </w:delText>
        </w:r>
        <w:r w:rsidR="002A575E" w:rsidDel="00283E1D">
          <w:rPr>
            <w:color w:val="000000"/>
          </w:rPr>
          <w:fldChar w:fldCharType="begin" w:fldLock="1"/>
        </w:r>
        <w:r w:rsidR="002A575E" w:rsidDel="00283E1D">
          <w:rPr>
            <w:color w:val="000000"/>
          </w:rPr>
          <w:delInstrText>ADDIN CSL_CITATION {"citationItems":[{"id":"ITEM-1","itemData":{"DOI":"10.1111/j.1365-3040.2007.01690.x","ISSN":"01407791","author":[{"dropping-particle":"","family":"Kattge","given":"Jens","non-dropping-particle":"","parse-names":false,"suffix":""},{"dropping-particle":"","family":"Knorr","given":"Wolfgang","non-dropping-particle":"","parse-names":false,"suffix":""}],"container-title":"Plant, Cell &amp; Environment","id":"ITEM-1","issue":"9","issued":{"date-parts":[["2007","9"]]},"page":"1176-1190","title":"Temperature acclimation in a biochemical model of photosynthesis: a reanalysis of data from 36 species","type":"article-journal","volume":"30"},"uris":["http://www.mendeley.com/documents/?uuid=1386fefb-1f6f-4dfa-a3ee-a1b31dbc916c"]}],"mendeley":{"formattedCitation":"(Kattge &amp; Knorr, 2007)","manualFormatting":"Kattge &amp; Knorr, 2007)","plainTextFormattedCitation":"(Kattge &amp; Knorr, 2007)","previouslyFormattedCitation":"(Kattge &amp; Knorr, 2007)"},"properties":{"noteIndex":0},"schema":"https://github.com/citation-style-language/schema/raw/master/csl-citation.json"}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Kattge &amp; Knorr, 2007)</w:delText>
        </w:r>
        <w:r w:rsidR="002A575E" w:rsidDel="00283E1D">
          <w:rPr>
            <w:color w:val="000000"/>
          </w:rPr>
          <w:fldChar w:fldCharType="end"/>
        </w:r>
        <w:r w:rsidR="00D32CFF" w:rsidDel="00283E1D">
          <w:delText xml:space="preserve"> </w:delText>
        </w:r>
        <w:r w:rsidRPr="00F45847" w:rsidDel="00283E1D">
          <w:rPr>
            <w:i/>
            <w:iCs/>
            <w:color w:val="000000"/>
          </w:rPr>
          <w:delText>H</w:delText>
        </w:r>
        <w:r w:rsidRPr="00863849" w:rsidDel="00283E1D">
          <w:rPr>
            <w:color w:val="000000"/>
            <w:vertAlign w:val="subscript"/>
          </w:rPr>
          <w:delText>d</w:delText>
        </w:r>
        <w:r w:rsidRPr="00863849" w:rsidDel="00283E1D">
          <w:rPr>
            <w:color w:val="000000"/>
          </w:rPr>
          <w:delText xml:space="preserve"> represents the deactivation energy of both </w:delText>
        </w:r>
        <w:r w:rsidRPr="008D17BE" w:rsidDel="00283E1D">
          <w:rPr>
            <w:i/>
            <w:iCs/>
            <w:color w:val="000000"/>
          </w:rPr>
          <w:delText>V</w:delText>
        </w:r>
        <w:r w:rsidRPr="00275258" w:rsidDel="00283E1D">
          <w:rPr>
            <w:color w:val="000000"/>
            <w:vertAlign w:val="subscript"/>
          </w:rPr>
          <w:delText>cmax</w:delText>
        </w:r>
        <w:r w:rsidRPr="00863849" w:rsidDel="00283E1D">
          <w:rPr>
            <w:color w:val="000000"/>
          </w:rPr>
          <w:delText xml:space="preserve"> and </w:delText>
        </w:r>
        <w:r w:rsidRPr="00DB6582" w:rsidDel="00283E1D">
          <w:rPr>
            <w:i/>
            <w:iCs/>
          </w:rPr>
          <w:delText>J</w:delText>
        </w:r>
        <w:r w:rsidRPr="00275258" w:rsidDel="00283E1D">
          <w:rPr>
            <w:vertAlign w:val="subscript"/>
          </w:rPr>
          <w:delText>max</w:delText>
        </w:r>
        <w:r w:rsidRPr="00863849" w:rsidDel="00283E1D">
          <w:rPr>
            <w:color w:val="000000"/>
          </w:rPr>
          <w:delText xml:space="preserve"> </w:delText>
        </w:r>
        <w:r w:rsidDel="00283E1D">
          <w:rPr>
            <w:color w:val="000000"/>
          </w:rPr>
          <w:delText>(200,000 J mol</w:delText>
        </w:r>
        <w:r w:rsidDel="00283E1D">
          <w:rPr>
            <w:color w:val="000000"/>
            <w:vertAlign w:val="superscript"/>
          </w:rPr>
          <w:delText>-1</w:delText>
        </w:r>
        <w:r w:rsidDel="00283E1D">
          <w:rPr>
            <w:color w:val="000000"/>
          </w:rPr>
          <w:delText>;</w:delText>
        </w:r>
        <w:r w:rsidR="00D32CFF" w:rsidDel="00283E1D">
          <w:rPr>
            <w:color w:val="000000"/>
          </w:rPr>
          <w:delText xml:space="preserve"> </w:delText>
        </w:r>
        <w:r w:rsidR="002A575E" w:rsidDel="00283E1D">
          <w:rPr>
            <w:color w:val="000000"/>
          </w:rPr>
          <w:fldChar w:fldCharType="begin" w:fldLock="1"/>
        </w:r>
        <w:r w:rsidR="002A575E" w:rsidDel="00283E1D">
          <w:rPr>
            <w:color w:val="000000"/>
          </w:rPr>
          <w:del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 xml:space="preserve">Medlyn </w:delText>
        </w:r>
        <w:r w:rsidR="002A575E" w:rsidRPr="002A575E" w:rsidDel="00283E1D">
          <w:rPr>
            <w:i/>
            <w:noProof/>
            <w:color w:val="000000"/>
          </w:rPr>
          <w:delText>et al.</w:delText>
        </w:r>
        <w:r w:rsidR="002A575E" w:rsidRPr="002A575E" w:rsidDel="00283E1D">
          <w:rPr>
            <w:noProof/>
            <w:color w:val="000000"/>
          </w:rPr>
          <w:delText>, 2002)</w:delText>
        </w:r>
        <w:r w:rsidR="002A575E" w:rsidDel="00283E1D">
          <w:rPr>
            <w:color w:val="000000"/>
          </w:rPr>
          <w:fldChar w:fldCharType="end"/>
        </w:r>
        <w:r w:rsidRPr="00863849" w:rsidDel="00283E1D">
          <w:rPr>
            <w:color w:val="000000"/>
          </w:rPr>
          <w:delText xml:space="preserve">, and R </w:delText>
        </w:r>
        <w:r w:rsidDel="00283E1D">
          <w:rPr>
            <w:color w:val="000000"/>
          </w:rPr>
          <w:delText>represents</w:delText>
        </w:r>
        <w:r w:rsidRPr="00863849" w:rsidDel="00283E1D">
          <w:rPr>
            <w:color w:val="000000"/>
          </w:rPr>
          <w:delText xml:space="preserve"> the universal gas constant (8.314 J</w:delText>
        </w:r>
        <w:r w:rsidR="00756429" w:rsidDel="00283E1D">
          <w:rPr>
            <w:color w:val="000000"/>
          </w:rPr>
          <w:delText xml:space="preserve"> </w:delText>
        </w:r>
        <w:r w:rsidRPr="00863849" w:rsidDel="00283E1D">
          <w:rPr>
            <w:color w:val="000000"/>
          </w:rPr>
          <w:delText>mol</w:delText>
        </w:r>
        <w:r w:rsidRPr="00863849" w:rsidDel="00283E1D">
          <w:rPr>
            <w:color w:val="000000"/>
            <w:vertAlign w:val="superscript"/>
          </w:rPr>
          <w:delText>-1</w:delText>
        </w:r>
        <w:r w:rsidRPr="00863849" w:rsidDel="00283E1D">
          <w:rPr>
            <w:color w:val="000000"/>
          </w:rPr>
          <w:delText xml:space="preserve"> K</w:delText>
        </w:r>
        <w:r w:rsidRPr="00863849" w:rsidDel="00283E1D">
          <w:rPr>
            <w:color w:val="000000"/>
            <w:vertAlign w:val="superscript"/>
          </w:rPr>
          <w:delText>-1</w:delText>
        </w:r>
        <w:r w:rsidRPr="00863849" w:rsidDel="00283E1D">
          <w:rPr>
            <w:color w:val="000000"/>
          </w:rPr>
          <w:delText xml:space="preserve">). </w:delText>
        </w:r>
        <w:r w:rsidRPr="00C33C74" w:rsidDel="00283E1D">
          <w:rPr>
            <w:i/>
            <w:iCs/>
            <w:color w:val="000000"/>
          </w:rPr>
          <w:delText>T</w:delText>
        </w:r>
        <w:r w:rsidRPr="00863849" w:rsidDel="00283E1D">
          <w:rPr>
            <w:color w:val="000000"/>
            <w:vertAlign w:val="subscript"/>
          </w:rPr>
          <w:delText>ref</w:delText>
        </w:r>
        <w:r w:rsidRPr="00863849" w:rsidDel="00283E1D">
          <w:rPr>
            <w:color w:val="000000"/>
          </w:rPr>
          <w:delText xml:space="preserve"> represents the standardized temperature of 298.15 K and </w:delText>
        </w:r>
        <w:r w:rsidRPr="00C33C74" w:rsidDel="00283E1D">
          <w:rPr>
            <w:i/>
            <w:iCs/>
            <w:color w:val="000000"/>
          </w:rPr>
          <w:delText>T</w:delText>
        </w:r>
        <w:r w:rsidRPr="00863849" w:rsidDel="00283E1D">
          <w:rPr>
            <w:color w:val="000000"/>
            <w:vertAlign w:val="subscript"/>
          </w:rPr>
          <w:delText>obs</w:delText>
        </w:r>
        <w:r w:rsidRPr="00863849" w:rsidDel="00283E1D">
          <w:rPr>
            <w:color w:val="000000"/>
          </w:rPr>
          <w:delText xml:space="preserve"> represents the mean leaf temperature (K) during each CO</w:delText>
        </w:r>
        <w:r w:rsidRPr="00863849" w:rsidDel="00283E1D">
          <w:rPr>
            <w:color w:val="000000"/>
            <w:vertAlign w:val="subscript"/>
          </w:rPr>
          <w:delText>2</w:delText>
        </w:r>
        <w:r w:rsidRPr="00863849" w:rsidDel="00283E1D">
          <w:rPr>
            <w:color w:val="000000"/>
          </w:rPr>
          <w:delText xml:space="preserve"> response curve.</w:delText>
        </w:r>
        <w:r w:rsidDel="00283E1D">
          <w:rPr>
            <w:color w:val="000000"/>
          </w:rPr>
          <w:delText xml:space="preserve"> </w:delText>
        </w:r>
        <w:r w:rsidRPr="00863849" w:rsidDel="00283E1D">
          <w:rPr>
            <w:color w:val="000000"/>
            <w:lang w:val="el-GR"/>
          </w:rPr>
          <w:delText>Δ</w:delText>
        </w:r>
        <w:r w:rsidRPr="00863849" w:rsidDel="00283E1D">
          <w:rPr>
            <w:color w:val="000000"/>
          </w:rPr>
          <w:delText xml:space="preserve">S is an entropy term that </w:delText>
        </w:r>
        <w:r w:rsidR="00D32CFF" w:rsidDel="00283E1D">
          <w:rPr>
            <w:color w:val="000000"/>
          </w:rPr>
          <w:delText xml:space="preserve">XX </w:delText>
        </w:r>
        <w:r w:rsidRPr="00863849" w:rsidDel="00283E1D">
          <w:rPr>
            <w:color w:val="000000"/>
          </w:rPr>
          <w:delText>derived as a linear relationship with average growing season temperature (</w:delText>
        </w:r>
        <w:r w:rsidRPr="00C33C74" w:rsidDel="00283E1D">
          <w:rPr>
            <w:i/>
            <w:iCs/>
            <w:color w:val="000000"/>
          </w:rPr>
          <w:delText>T</w:delText>
        </w:r>
        <w:r w:rsidRPr="00863849" w:rsidDel="00283E1D">
          <w:rPr>
            <w:color w:val="000000"/>
            <w:vertAlign w:val="subscript"/>
          </w:rPr>
          <w:delText>g</w:delText>
        </w:r>
        <w:r w:rsidRPr="00863849" w:rsidDel="00283E1D">
          <w:rPr>
            <w:color w:val="000000"/>
          </w:rPr>
          <w:delText xml:space="preserve">; °C), where: </w:delText>
        </w:r>
      </w:del>
    </w:p>
    <w:p w14:paraId="332C44F5" w14:textId="3EDF04C0" w:rsidR="00DD0878" w:rsidRPr="00863849" w:rsidDel="00283E1D" w:rsidRDefault="00DD0878" w:rsidP="009D6E5B">
      <w:pPr>
        <w:tabs>
          <w:tab w:val="left" w:pos="593"/>
        </w:tabs>
        <w:autoSpaceDE w:val="0"/>
        <w:autoSpaceDN w:val="0"/>
        <w:adjustRightInd w:val="0"/>
        <w:spacing w:line="480" w:lineRule="auto"/>
        <w:rPr>
          <w:del w:id="254" w:author="Nick Smith" w:date="2023-11-17T12:45:00Z"/>
          <w:color w:val="000000"/>
        </w:rPr>
      </w:pPr>
    </w:p>
    <w:p w14:paraId="445E3688" w14:textId="586E121C" w:rsidR="00DD0878" w:rsidDel="00283E1D" w:rsidRDefault="002C2298" w:rsidP="009D6E5B">
      <w:pPr>
        <w:tabs>
          <w:tab w:val="left" w:pos="593"/>
        </w:tabs>
        <w:autoSpaceDE w:val="0"/>
        <w:autoSpaceDN w:val="0"/>
        <w:adjustRightInd w:val="0"/>
        <w:spacing w:line="480" w:lineRule="auto"/>
        <w:rPr>
          <w:del w:id="255" w:author="Nick Smith" w:date="2023-11-17T12:45:00Z"/>
          <w:color w:val="000000"/>
        </w:rPr>
      </w:pPr>
      <m:oMath>
        <m:sSub>
          <m:sSubPr>
            <m:ctrlPr>
              <w:del w:id="256" w:author="Nick Smith" w:date="2023-11-17T12:45:00Z">
                <w:rPr>
                  <w:rFonts w:ascii="Cambria Math" w:hAnsi="Cambria Math"/>
                  <w:i/>
                  <w:color w:val="000000"/>
                </w:rPr>
              </w:del>
            </m:ctrlPr>
          </m:sSubPr>
          <m:e>
            <m:r>
              <w:del w:id="257" w:author="Nick Smith" w:date="2023-11-17T12:45:00Z">
                <w:rPr>
                  <w:rFonts w:ascii="Cambria Math" w:hAnsi="Cambria Math"/>
                  <w:color w:val="000000"/>
                </w:rPr>
                <m:t>∆S</m:t>
              </w:del>
            </m:r>
          </m:e>
          <m:sub>
            <m:r>
              <w:del w:id="258" w:author="Nick Smith" w:date="2023-11-17T12:45:00Z">
                <w:rPr>
                  <w:rFonts w:ascii="Cambria Math" w:hAnsi="Cambria Math"/>
                  <w:color w:val="000000"/>
                </w:rPr>
                <m:t>vcmax</m:t>
              </w:del>
            </m:r>
          </m:sub>
        </m:sSub>
        <m:r>
          <w:del w:id="259" w:author="Nick Smith" w:date="2023-11-17T12:45:00Z">
            <w:rPr>
              <w:rFonts w:ascii="Cambria Math" w:hAnsi="Cambria Math"/>
              <w:color w:val="000000"/>
            </w:rPr>
            <m:t>=-1.07</m:t>
          </w:del>
        </m:r>
        <m:sSub>
          <m:sSubPr>
            <m:ctrlPr>
              <w:del w:id="260" w:author="Nick Smith" w:date="2023-11-17T12:45:00Z">
                <w:rPr>
                  <w:rFonts w:ascii="Cambria Math" w:hAnsi="Cambria Math"/>
                  <w:i/>
                  <w:color w:val="000000"/>
                </w:rPr>
              </w:del>
            </m:ctrlPr>
          </m:sSubPr>
          <m:e>
            <m:r>
              <w:del w:id="261" w:author="Nick Smith" w:date="2023-11-17T12:45:00Z">
                <w:rPr>
                  <w:rFonts w:ascii="Cambria Math" w:hAnsi="Cambria Math"/>
                  <w:color w:val="000000"/>
                </w:rPr>
                <m:t>T</m:t>
              </w:del>
            </m:r>
          </m:e>
          <m:sub>
            <m:r>
              <w:del w:id="262" w:author="Nick Smith" w:date="2023-11-17T12:45:00Z">
                <w:rPr>
                  <w:rFonts w:ascii="Cambria Math" w:hAnsi="Cambria Math"/>
                  <w:color w:val="000000"/>
                </w:rPr>
                <m:t>g</m:t>
              </w:del>
            </m:r>
          </m:sub>
        </m:sSub>
        <m:r>
          <w:del w:id="263" w:author="Nick Smith" w:date="2023-11-17T12:45:00Z">
            <w:rPr>
              <w:rFonts w:ascii="Cambria Math" w:hAnsi="Cambria Math"/>
              <w:color w:val="000000"/>
            </w:rPr>
            <m:t>+668.39</m:t>
          </w:del>
        </m:r>
      </m:oMath>
      <w:del w:id="264" w:author="Nick Smith" w:date="2023-11-17T12:45:00Z">
        <w:r w:rsidR="00DD0878" w:rsidRPr="00863849" w:rsidDel="00283E1D">
          <w:rPr>
            <w:color w:val="000000"/>
          </w:rPr>
          <w:tab/>
        </w:r>
        <w:r w:rsidR="00DD0878" w:rsidRPr="00863849" w:rsidDel="00283E1D">
          <w:rPr>
            <w:color w:val="000000"/>
          </w:rPr>
          <w:tab/>
        </w:r>
        <w:r w:rsidR="00DD0878" w:rsidRPr="00863849" w:rsidDel="00283E1D">
          <w:rPr>
            <w:color w:val="000000"/>
          </w:rPr>
          <w:tab/>
        </w:r>
        <w:r w:rsidR="00DD0878" w:rsidRPr="00863849" w:rsidDel="00283E1D">
          <w:rPr>
            <w:color w:val="000000"/>
          </w:rPr>
          <w:tab/>
        </w:r>
        <w:r w:rsidR="00DD0878" w:rsidRPr="00863849" w:rsidDel="00283E1D">
          <w:rPr>
            <w:color w:val="000000"/>
          </w:rPr>
          <w:tab/>
        </w:r>
        <w:r w:rsidR="00DD0878" w:rsidRPr="00863849" w:rsidDel="00283E1D">
          <w:rPr>
            <w:color w:val="000000"/>
          </w:rPr>
          <w:tab/>
        </w:r>
        <w:r w:rsidR="00DD0878" w:rsidRPr="00863849" w:rsidDel="00283E1D">
          <w:rPr>
            <w:color w:val="000000"/>
          </w:rPr>
          <w:tab/>
          <w:delText xml:space="preserve">(Eqn. </w:delText>
        </w:r>
        <w:r w:rsidR="0022275C" w:rsidDel="00283E1D">
          <w:rPr>
            <w:color w:val="000000"/>
          </w:rPr>
          <w:delText>2</w:delText>
        </w:r>
        <w:r w:rsidR="00DD0878" w:rsidDel="00283E1D">
          <w:rPr>
            <w:color w:val="000000"/>
          </w:rPr>
          <w:delText>a</w:delText>
        </w:r>
        <w:r w:rsidR="00DD0878" w:rsidRPr="00863849" w:rsidDel="00283E1D">
          <w:rPr>
            <w:color w:val="000000"/>
          </w:rPr>
          <w:delText>)</w:delText>
        </w:r>
      </w:del>
    </w:p>
    <w:p w14:paraId="6D5EDCD7" w14:textId="19703F35" w:rsidR="00DD0878" w:rsidRPr="00705A56" w:rsidDel="00283E1D" w:rsidRDefault="00DD0878" w:rsidP="009D6E5B">
      <w:pPr>
        <w:tabs>
          <w:tab w:val="left" w:pos="593"/>
        </w:tabs>
        <w:autoSpaceDE w:val="0"/>
        <w:autoSpaceDN w:val="0"/>
        <w:adjustRightInd w:val="0"/>
        <w:spacing w:line="480" w:lineRule="auto"/>
        <w:rPr>
          <w:del w:id="265" w:author="Nick Smith" w:date="2023-11-17T12:45:00Z"/>
          <w:color w:val="000000"/>
        </w:rPr>
      </w:pPr>
      <w:del w:id="266" w:author="Nick Smith" w:date="2023-11-17T12:45:00Z">
        <w:r w:rsidRPr="00863849" w:rsidDel="00283E1D">
          <w:rPr>
            <w:color w:val="000000"/>
          </w:rPr>
          <w:delText>and:</w:delText>
        </w:r>
      </w:del>
    </w:p>
    <w:p w14:paraId="6B4B1159" w14:textId="20705409" w:rsidR="00DD0878" w:rsidDel="00283E1D" w:rsidRDefault="002C2298" w:rsidP="009D6E5B">
      <w:pPr>
        <w:tabs>
          <w:tab w:val="left" w:pos="593"/>
        </w:tabs>
        <w:autoSpaceDE w:val="0"/>
        <w:autoSpaceDN w:val="0"/>
        <w:adjustRightInd w:val="0"/>
        <w:spacing w:line="480" w:lineRule="auto"/>
        <w:rPr>
          <w:del w:id="267" w:author="Nick Smith" w:date="2023-11-17T12:45:00Z"/>
          <w:color w:val="000000"/>
        </w:rPr>
      </w:pPr>
      <m:oMath>
        <m:sSub>
          <m:sSubPr>
            <m:ctrlPr>
              <w:del w:id="268" w:author="Nick Smith" w:date="2023-11-17T12:45:00Z">
                <w:rPr>
                  <w:rFonts w:ascii="Cambria Math" w:hAnsi="Cambria Math"/>
                  <w:i/>
                  <w:color w:val="000000"/>
                </w:rPr>
              </w:del>
            </m:ctrlPr>
          </m:sSubPr>
          <m:e>
            <m:r>
              <w:del w:id="269" w:author="Nick Smith" w:date="2023-11-17T12:45:00Z">
                <w:rPr>
                  <w:rFonts w:ascii="Cambria Math" w:hAnsi="Cambria Math"/>
                  <w:color w:val="000000"/>
                </w:rPr>
                <m:t>∆S</m:t>
              </w:del>
            </m:r>
          </m:e>
          <m:sub>
            <m:r>
              <w:del w:id="270" w:author="Nick Smith" w:date="2023-11-17T12:45:00Z">
                <w:rPr>
                  <w:rFonts w:ascii="Cambria Math" w:hAnsi="Cambria Math"/>
                  <w:color w:val="000000"/>
                </w:rPr>
                <m:t>jmax</m:t>
              </w:del>
            </m:r>
          </m:sub>
        </m:sSub>
        <m:r>
          <w:del w:id="271" w:author="Nick Smith" w:date="2023-11-17T12:45:00Z">
            <w:rPr>
              <w:rFonts w:ascii="Cambria Math" w:hAnsi="Cambria Math"/>
              <w:color w:val="000000"/>
            </w:rPr>
            <m:t>=-0.75</m:t>
          </w:del>
        </m:r>
        <m:sSub>
          <m:sSubPr>
            <m:ctrlPr>
              <w:del w:id="272" w:author="Nick Smith" w:date="2023-11-17T12:45:00Z">
                <w:rPr>
                  <w:rFonts w:ascii="Cambria Math" w:hAnsi="Cambria Math"/>
                  <w:i/>
                  <w:color w:val="000000"/>
                </w:rPr>
              </w:del>
            </m:ctrlPr>
          </m:sSubPr>
          <m:e>
            <m:r>
              <w:del w:id="273" w:author="Nick Smith" w:date="2023-11-17T12:45:00Z">
                <w:rPr>
                  <w:rFonts w:ascii="Cambria Math" w:hAnsi="Cambria Math"/>
                  <w:color w:val="000000"/>
                </w:rPr>
                <m:t>T</m:t>
              </w:del>
            </m:r>
          </m:e>
          <m:sub>
            <m:r>
              <w:del w:id="274" w:author="Nick Smith" w:date="2023-11-17T12:45:00Z">
                <w:rPr>
                  <w:rFonts w:ascii="Cambria Math" w:hAnsi="Cambria Math"/>
                  <w:color w:val="000000"/>
                </w:rPr>
                <m:t>g</m:t>
              </w:del>
            </m:r>
          </m:sub>
        </m:sSub>
        <m:r>
          <w:del w:id="275" w:author="Nick Smith" w:date="2023-11-17T12:45:00Z">
            <w:rPr>
              <w:rFonts w:ascii="Cambria Math" w:hAnsi="Cambria Math"/>
              <w:color w:val="000000"/>
            </w:rPr>
            <m:t>+659.70</m:t>
          </w:del>
        </m:r>
      </m:oMath>
      <w:del w:id="276" w:author="Nick Smith" w:date="2023-11-17T12:45:00Z">
        <w:r w:rsidR="00DD0878" w:rsidRPr="00863849" w:rsidDel="00283E1D">
          <w:rPr>
            <w:color w:val="000000"/>
          </w:rPr>
          <w:tab/>
        </w:r>
        <w:r w:rsidR="00DD0878" w:rsidRPr="00863849" w:rsidDel="00283E1D">
          <w:rPr>
            <w:color w:val="000000"/>
          </w:rPr>
          <w:tab/>
        </w:r>
        <w:r w:rsidR="00DD0878" w:rsidRPr="00863849" w:rsidDel="00283E1D">
          <w:rPr>
            <w:color w:val="000000"/>
          </w:rPr>
          <w:tab/>
        </w:r>
        <w:r w:rsidR="00DD0878" w:rsidRPr="00863849" w:rsidDel="00283E1D">
          <w:rPr>
            <w:color w:val="000000"/>
          </w:rPr>
          <w:tab/>
        </w:r>
        <w:r w:rsidR="00DD0878" w:rsidRPr="00863849" w:rsidDel="00283E1D">
          <w:rPr>
            <w:color w:val="000000"/>
          </w:rPr>
          <w:tab/>
        </w:r>
        <w:r w:rsidR="00DD0878" w:rsidRPr="00863849" w:rsidDel="00283E1D">
          <w:rPr>
            <w:color w:val="000000"/>
          </w:rPr>
          <w:tab/>
        </w:r>
        <w:r w:rsidR="00DD0878" w:rsidRPr="00863849" w:rsidDel="00283E1D">
          <w:rPr>
            <w:color w:val="000000"/>
          </w:rPr>
          <w:tab/>
        </w:r>
        <w:r w:rsidR="00DD0878" w:rsidRPr="00863849" w:rsidDel="00283E1D">
          <w:rPr>
            <w:color w:val="000000"/>
          </w:rPr>
          <w:tab/>
          <w:delText xml:space="preserve">(Eqn. </w:delText>
        </w:r>
        <w:r w:rsidR="0022275C" w:rsidDel="00283E1D">
          <w:rPr>
            <w:color w:val="000000"/>
          </w:rPr>
          <w:delText>2</w:delText>
        </w:r>
        <w:r w:rsidR="00DD0878" w:rsidDel="00283E1D">
          <w:rPr>
            <w:color w:val="000000"/>
          </w:rPr>
          <w:delText>b</w:delText>
        </w:r>
        <w:r w:rsidR="00DD0878" w:rsidRPr="00863849" w:rsidDel="00283E1D">
          <w:rPr>
            <w:color w:val="000000"/>
          </w:rPr>
          <w:delText>)</w:delText>
        </w:r>
      </w:del>
    </w:p>
    <w:p w14:paraId="39E57D3E" w14:textId="1054A701" w:rsidR="00DD0878" w:rsidDel="00283E1D" w:rsidRDefault="00DD0878" w:rsidP="009D6E5B">
      <w:pPr>
        <w:tabs>
          <w:tab w:val="left" w:pos="593"/>
        </w:tabs>
        <w:autoSpaceDE w:val="0"/>
        <w:autoSpaceDN w:val="0"/>
        <w:adjustRightInd w:val="0"/>
        <w:spacing w:line="480" w:lineRule="auto"/>
        <w:rPr>
          <w:del w:id="277" w:author="Nick Smith" w:date="2023-11-17T12:45:00Z"/>
          <w:color w:val="000000"/>
        </w:rPr>
      </w:pPr>
    </w:p>
    <w:p w14:paraId="58037689" w14:textId="65FF77EA" w:rsidR="0022275C" w:rsidDel="00283E1D" w:rsidRDefault="00DD0878" w:rsidP="009D6E5B">
      <w:pPr>
        <w:spacing w:line="480" w:lineRule="auto"/>
        <w:rPr>
          <w:del w:id="278" w:author="Nick Smith" w:date="2023-11-17T12:45:00Z"/>
          <w:color w:val="000000"/>
        </w:rPr>
      </w:pPr>
      <w:del w:id="279" w:author="Nick Smith" w:date="2023-11-17T12:45:00Z">
        <w:r w:rsidRPr="00863849" w:rsidDel="00283E1D">
          <w:rPr>
            <w:color w:val="000000"/>
          </w:rPr>
          <w:delText xml:space="preserve">We estimated </w:delText>
        </w:r>
        <w:r w:rsidRPr="00C33C74" w:rsidDel="00283E1D">
          <w:rPr>
            <w:i/>
            <w:iCs/>
            <w:color w:val="000000"/>
          </w:rPr>
          <w:delText>T</w:delText>
        </w:r>
        <w:r w:rsidRPr="00863849" w:rsidDel="00283E1D">
          <w:rPr>
            <w:color w:val="000000"/>
            <w:vertAlign w:val="subscript"/>
          </w:rPr>
          <w:delText>g</w:delText>
        </w:r>
        <w:r w:rsidRPr="00863849" w:rsidDel="00283E1D">
          <w:rPr>
            <w:color w:val="000000"/>
          </w:rPr>
          <w:delText xml:space="preserve"> in equations </w:delText>
        </w:r>
        <w:r w:rsidDel="00283E1D">
          <w:rPr>
            <w:color w:val="000000"/>
          </w:rPr>
          <w:delText>5 and 6</w:delText>
        </w:r>
        <w:r w:rsidRPr="00863849" w:rsidDel="00283E1D">
          <w:rPr>
            <w:color w:val="000000"/>
          </w:rPr>
          <w:delText xml:space="preserve"> based on </w:delText>
        </w:r>
        <w:r w:rsidDel="00283E1D">
          <w:rPr>
            <w:color w:val="000000"/>
          </w:rPr>
          <w:delText>mean air temperature for each block throughout the experiment. Temperature data were collected using HOBO MX2301 data loggers (</w:delText>
        </w:r>
        <w:r w:rsidRPr="0011017D" w:rsidDel="00283E1D">
          <w:rPr>
            <w:rFonts w:eastAsia="Times New Roman" w:cs="Times New Roman"/>
          </w:rPr>
          <w:delText>Onset Computer Corp</w:delText>
        </w:r>
        <w:r w:rsidR="00125358" w:rsidDel="00283E1D">
          <w:rPr>
            <w:rFonts w:eastAsia="Times New Roman" w:cs="Times New Roman"/>
          </w:rPr>
          <w:delText>oration</w:delText>
        </w:r>
        <w:r w:rsidDel="00283E1D">
          <w:rPr>
            <w:rFonts w:eastAsia="Times New Roman" w:cs="Times New Roman"/>
          </w:rPr>
          <w:delText>, Bourne, MA, USA), which</w:delText>
        </w:r>
        <w:r w:rsidDel="00283E1D">
          <w:rPr>
            <w:color w:val="000000"/>
          </w:rPr>
          <w:delText xml:space="preserve"> recorded temperature and humidity of each block in the greenhouse on a fifteen-minute timestep. </w:delText>
        </w:r>
        <w:r w:rsidR="0022275C" w:rsidDel="00283E1D">
          <w:rPr>
            <w:color w:val="000000"/>
          </w:rPr>
          <w:delText>W</w:delText>
        </w:r>
        <w:r w:rsidDel="00283E1D">
          <w:rPr>
            <w:color w:val="000000"/>
          </w:rPr>
          <w:delText>e</w:delText>
        </w:r>
        <w:r w:rsidR="0022275C" w:rsidDel="00283E1D">
          <w:rPr>
            <w:color w:val="000000"/>
          </w:rPr>
          <w:delText xml:space="preserve"> then</w:delText>
        </w:r>
        <w:r w:rsidDel="00283E1D">
          <w:rPr>
            <w:color w:val="000000"/>
          </w:rPr>
          <w:delText xml:space="preserve"> used </w:delText>
        </w:r>
        <w:r w:rsidRPr="00DB6582" w:rsidDel="00283E1D">
          <w:rPr>
            <w:i/>
            <w:iCs/>
            <w:color w:val="000000"/>
          </w:rPr>
          <w:delText>V</w:delText>
        </w:r>
        <w:r w:rsidRPr="00275258" w:rsidDel="00283E1D">
          <w:rPr>
            <w:color w:val="000000"/>
            <w:vertAlign w:val="subscript"/>
          </w:rPr>
          <w:delText>cmax25</w:delText>
        </w:r>
        <w:r w:rsidDel="00283E1D">
          <w:rPr>
            <w:color w:val="000000"/>
          </w:rPr>
          <w:delText xml:space="preserve"> and </w:delText>
        </w:r>
        <w:r w:rsidRPr="00DB6582" w:rsidDel="00283E1D">
          <w:rPr>
            <w:i/>
            <w:iCs/>
          </w:rPr>
          <w:delText>J</w:delText>
        </w:r>
        <w:r w:rsidRPr="00275258" w:rsidDel="00283E1D">
          <w:rPr>
            <w:vertAlign w:val="subscript"/>
          </w:rPr>
          <w:delText>max25</w:delText>
        </w:r>
        <w:r w:rsidDel="00283E1D">
          <w:rPr>
            <w:vertAlign w:val="subscript"/>
          </w:rPr>
          <w:delText xml:space="preserve"> </w:delText>
        </w:r>
        <w:r w:rsidDel="00283E1D">
          <w:delText xml:space="preserve">estimates to calculate the ratio </w:delText>
        </w:r>
        <w:r w:rsidDel="00283E1D">
          <w:rPr>
            <w:color w:val="000000"/>
          </w:rPr>
          <w:delText xml:space="preserve">of </w:delText>
        </w:r>
        <w:r w:rsidRPr="00DB6582" w:rsidDel="00283E1D">
          <w:rPr>
            <w:i/>
            <w:iCs/>
          </w:rPr>
          <w:delText>J</w:delText>
        </w:r>
        <w:r w:rsidRPr="00275258" w:rsidDel="00283E1D">
          <w:rPr>
            <w:vertAlign w:val="subscript"/>
          </w:rPr>
          <w:delText>max25</w:delText>
        </w:r>
        <w:r w:rsidDel="00283E1D">
          <w:delText xml:space="preserve"> to </w:delText>
        </w:r>
        <w:r w:rsidRPr="00DB6582" w:rsidDel="00283E1D">
          <w:rPr>
            <w:i/>
            <w:iCs/>
            <w:color w:val="000000"/>
          </w:rPr>
          <w:delText>V</w:delText>
        </w:r>
        <w:r w:rsidRPr="00275258" w:rsidDel="00283E1D">
          <w:rPr>
            <w:color w:val="000000"/>
            <w:vertAlign w:val="subscript"/>
          </w:rPr>
          <w:delText>cmax25</w:delText>
        </w:r>
        <w:r w:rsidDel="00283E1D">
          <w:rPr>
            <w:color w:val="000000"/>
          </w:rPr>
          <w:delText xml:space="preserve"> (</w:delText>
        </w:r>
        <w:r w:rsidRPr="00DB6582" w:rsidDel="00283E1D">
          <w:rPr>
            <w:i/>
            <w:iCs/>
          </w:rPr>
          <w:delText>J</w:delText>
        </w:r>
        <w:r w:rsidRPr="00275258" w:rsidDel="00283E1D">
          <w:rPr>
            <w:vertAlign w:val="subscript"/>
          </w:rPr>
          <w:delText>max25</w:delText>
        </w:r>
        <w:r w:rsidDel="00283E1D">
          <w:delText>:</w:delText>
        </w:r>
        <w:r w:rsidRPr="00DB6582" w:rsidDel="00283E1D">
          <w:rPr>
            <w:i/>
            <w:iCs/>
            <w:color w:val="000000"/>
          </w:rPr>
          <w:delText>V</w:delText>
        </w:r>
        <w:r w:rsidRPr="00275258" w:rsidDel="00283E1D">
          <w:rPr>
            <w:color w:val="000000"/>
            <w:vertAlign w:val="subscript"/>
          </w:rPr>
          <w:delText>cmax25</w:delText>
        </w:r>
        <w:r w:rsidR="004C3C71" w:rsidDel="00283E1D">
          <w:rPr>
            <w:color w:val="000000"/>
          </w:rPr>
          <w:delText>; unitless</w:delText>
        </w:r>
        <w:r w:rsidDel="00283E1D">
          <w:rPr>
            <w:color w:val="000000"/>
          </w:rPr>
          <w:delText>)</w:delText>
        </w:r>
        <w:r w:rsidR="00AB654B" w:rsidDel="00283E1D">
          <w:rPr>
            <w:color w:val="000000"/>
          </w:rPr>
          <w:delText>.</w:delText>
        </w:r>
      </w:del>
    </w:p>
    <w:p w14:paraId="553CCDFA" w14:textId="7747DA26" w:rsidR="0022275C" w:rsidDel="00283E1D" w:rsidRDefault="0022275C" w:rsidP="009D6E5B">
      <w:pPr>
        <w:spacing w:line="480" w:lineRule="auto"/>
        <w:ind w:firstLine="720"/>
        <w:rPr>
          <w:del w:id="280" w:author="Nick Smith" w:date="2023-11-17T12:45:00Z"/>
          <w:color w:val="000000"/>
        </w:rPr>
      </w:pPr>
      <w:del w:id="281" w:author="Nick Smith" w:date="2023-11-17T12:45:00Z">
        <w:r w:rsidDel="00283E1D">
          <w:rPr>
            <w:color w:val="000000"/>
          </w:rPr>
          <w:delText>Finally, we standardized dark respiration measurements to 25</w:delText>
        </w:r>
        <w:r w:rsidRPr="00863849" w:rsidDel="00283E1D">
          <w:rPr>
            <w:rFonts w:ascii="Symbol" w:eastAsia="Symbol" w:hAnsi="Symbol" w:cs="Symbol"/>
            <w:color w:val="000000"/>
          </w:rPr>
          <w:delText></w:delText>
        </w:r>
        <w:r w:rsidRPr="00863849" w:rsidDel="00283E1D">
          <w:rPr>
            <w:color w:val="000000"/>
          </w:rPr>
          <w:delText>C</w:delText>
        </w:r>
        <w:r w:rsidDel="00283E1D">
          <w:rPr>
            <w:color w:val="000000"/>
          </w:rPr>
          <w:delText xml:space="preserve"> (</w:delText>
        </w:r>
        <w:r w:rsidDel="00283E1D">
          <w:rPr>
            <w:i/>
            <w:iCs/>
            <w:color w:val="000000"/>
          </w:rPr>
          <w:delText>R</w:delText>
        </w:r>
        <w:r w:rsidDel="00283E1D">
          <w:rPr>
            <w:color w:val="000000"/>
            <w:vertAlign w:val="subscript"/>
          </w:rPr>
          <w:delText>d25</w:delText>
        </w:r>
        <w:r w:rsidDel="00283E1D">
          <w:rPr>
            <w:color w:val="000000"/>
          </w:rPr>
          <w:delText xml:space="preserve">; </w:delText>
        </w:r>
        <w:r w:rsidDel="00283E1D">
          <w:rPr>
            <w:color w:val="000000"/>
            <w:lang w:val="el-GR"/>
          </w:rPr>
          <w:delText>μ</w:delText>
        </w:r>
        <w:r w:rsidDel="00283E1D">
          <w:rPr>
            <w:color w:val="000000"/>
          </w:rPr>
          <w:delText>mol m</w:delText>
        </w:r>
        <w:r w:rsidDel="00283E1D">
          <w:rPr>
            <w:color w:val="000000"/>
            <w:vertAlign w:val="superscript"/>
          </w:rPr>
          <w:delText>-2</w:delText>
        </w:r>
        <w:r w:rsidRPr="00E83939" w:rsidDel="00283E1D">
          <w:rPr>
            <w:color w:val="000000"/>
          </w:rPr>
          <w:delText xml:space="preserve"> </w:delText>
        </w:r>
        <w:r w:rsidDel="00283E1D">
          <w:rPr>
            <w:color w:val="000000"/>
          </w:rPr>
          <w:delText>s</w:delText>
        </w:r>
        <w:r w:rsidDel="00283E1D">
          <w:rPr>
            <w:color w:val="000000"/>
            <w:vertAlign w:val="superscript"/>
          </w:rPr>
          <w:delText>-1</w:delText>
        </w:r>
        <w:r w:rsidDel="00283E1D">
          <w:rPr>
            <w:color w:val="000000"/>
          </w:rPr>
          <w:delText>) using the log-polynomial approach explained in</w:delText>
        </w:r>
        <w:r w:rsidR="002A575E" w:rsidDel="00283E1D">
          <w:rPr>
            <w:color w:val="000000"/>
          </w:rPr>
          <w:delText xml:space="preserve"> </w:delText>
        </w:r>
        <w:r w:rsidR="002A575E" w:rsidDel="00283E1D">
          <w:rPr>
            <w:color w:val="000000"/>
          </w:rPr>
          <w:fldChar w:fldCharType="begin" w:fldLock="1"/>
        </w:r>
        <w:r w:rsidR="002A575E" w:rsidDel="00283E1D">
          <w:rPr>
            <w:color w:val="000000"/>
          </w:rPr>
          <w:delInstrText>ADDIN CSL_CITATION {"citationItems":[{"id":"ITEM-1","itemData":{"DOI":"10.1073/pnas.1520282113","ISSN":"0027-8424","abstract":"Plant respiration constitutes a massive carbon flux to the atmosphere, and a major control on the evolution of the global carbon cycle. It therefore has the potential to modulate levels of climate change due to the human burning of fossil fuels. Neither current physiological nor terrestrial biosphere models adequately describe its short-term temperature response, and even minor differences in the shape of the response curve can significantly impact estimates of ecosystem carbon release and/or storage. Given this, it is critical to establish whether there are predictable patterns in the shape of the respiration–temperature response curve, and thus in the intrinsic temperature sensitivity of respiration across the globe. Analyzing measurements in a comprehensive database for 231 species spanning 7 biomes, we demonstrate that temperature-dependent increases in leaf respiration do not follow a commonly used exponential function. Instead, we find a decelerating function as leaves warm, reflecting a declining sensitivity to higher temperatures that is remarkably uniform across all biomes and plant functional types. Such convergence in the temperature sensitivity of leaf respiration suggests that there are universally applicable controls on the temperature response of plant energy metabolism, such that a single new function can predict the temperature dependence of leaf respiration for global vegetation. This simple function enables straightforward description of plant respiration in the land-surface components of coupled earth system models. Our cross-biome analyses shows significant implications for such fluxes in cold climates, generally projecting lower values compared with previous estimates.","author":[{"dropping-particle":"","family":"Heskel","given":"Mary A","non-dropping-particle":"","parse-names":false,"suffix":""},{"dropping-particle":"","family":"O’Sullivan","given":"Odhran S","non-dropping-particle":"","parse-names":false,"suffix":""},{"dropping-particle":"","family":"Reich","given":"Peter B","non-dropping-particle":"","parse-names":false,"suffix":""},{"dropping-particle":"","family":"Tjoelker","given":"Mark G","non-dropping-particle":"","parse-names":false,"suffix":""},{"dropping-particle":"","family":"Weerasinghe","given":"K W Lasantha K","non-dropping-particle":"","parse-names":false,"suffix":""},{"dropping-particle":"","family":"Penillard","given":"Aurore","non-dropping-particle":"","parse-names":false,"suffix":""},{"dropping-particle":"","family":"Egerton","given":"John J G","non-dropping-particle":"","parse-names":false,"suffix":""},{"dropping-particle":"","family":"Creek","given":"Danielle","non-dropping-particle":"","parse-names":false,"suffix":""},{"dropping-particle":"","family":"Bloomfield","given":"Keith J","non-dropping-particle":"","parse-names":false,"suffix":""},{"dropping-particle":"","family":"Xiang","given":"Jen","non-dropping-particle":"","parse-names":false,"suffix":""},{"dropping-particle":"","family":"Sinca","given":"Felipe","non-dropping-particle":"","parse-names":false,"suffix":""},{"dropping-particle":"","family":"Stangl","given":"Zsofia R","non-dropping-particle":"","parse-names":false,"suffix":""},{"dropping-particle":"","family":"Martinez-de la Torre","given":"Alberto","non-dropping-particle":"","parse-names":false,"suffix":""},{"dropping-particle":"","family":"Griffin","given":"Kevin L","non-dropping-particle":"","parse-names":false,"suffix":""},{"dropping-particle":"","family":"Huntingford","given":"Chris","non-dropping-particle":"","parse-names":false,"suffix":""},{"dropping-particle":"","family":"Hurry","given":"Vaughan","non-dropping-particle":"","parse-names":false,"suffix":""},{"dropping-particle":"","family":"Meir","given":"Patrick","non-dropping-particle":"","parse-names":false,"suffix":""},{"dropping-particle":"","family":"Turnbull","given":"Matthew H","non-dropping-particle":"","parse-names":false,"suffix":""},{"dropping-particle":"","family":"Atkin","given":"Owen K","non-dropping-particle":"","parse-names":false,"suffix":""}],"container-title":"Proceedings of the National Academy of Sciences","id":"ITEM-1","issue":"14","issued":{"date-parts":[["2016","4","5"]]},"page":"3832-3837","title":"Convergence in the temperature response of leaf respiration across biomes and plant functional types","type":"article-journal","volume":"113"},"uris":["http://www.mendeley.com/documents/?uuid=e77ebbb1-5199-47a8-b370-deee6548aa9a"]}],"mendeley":{"formattedCitation":"(Heskel &lt;i&gt;et al.&lt;/i&gt;, 2016)","manualFormatting":"Heskel et al. (2016)","plainTextFormattedCitation":"(Heskel et al., 2016)","previouslyFormattedCitation":"(Heskel &lt;i&gt;et al.&lt;/i&gt;, 2016)"},"properties":{"noteIndex":0},"schema":"https://github.com/citation-style-language/schema/raw/master/csl-citation.json"}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 xml:space="preserve">Heskel </w:delText>
        </w:r>
        <w:r w:rsidR="002A575E" w:rsidRPr="002A575E" w:rsidDel="00283E1D">
          <w:rPr>
            <w:i/>
            <w:noProof/>
            <w:color w:val="000000"/>
          </w:rPr>
          <w:delText>et al.</w:delText>
        </w:r>
        <w:r w:rsidR="002A575E" w:rsidDel="00283E1D">
          <w:rPr>
            <w:noProof/>
            <w:color w:val="000000"/>
          </w:rPr>
          <w:delText xml:space="preserve"> (</w:delText>
        </w:r>
        <w:r w:rsidR="002A575E" w:rsidRPr="002A575E" w:rsidDel="00283E1D">
          <w:rPr>
            <w:noProof/>
            <w:color w:val="000000"/>
          </w:rPr>
          <w:delText>2016)</w:delText>
        </w:r>
        <w:r w:rsidR="002A575E" w:rsidDel="00283E1D">
          <w:rPr>
            <w:color w:val="000000"/>
          </w:rPr>
          <w:fldChar w:fldCharType="end"/>
        </w:r>
        <w:r w:rsidDel="00283E1D">
          <w:rPr>
            <w:color w:val="000000"/>
          </w:rPr>
          <w:delText>, where:</w:delText>
        </w:r>
      </w:del>
    </w:p>
    <w:p w14:paraId="18B6DBDF" w14:textId="1A88EE0D" w:rsidR="0022275C" w:rsidDel="00283E1D" w:rsidRDefault="0022275C" w:rsidP="009D6E5B">
      <w:pPr>
        <w:spacing w:line="480" w:lineRule="auto"/>
        <w:ind w:firstLine="720"/>
        <w:rPr>
          <w:del w:id="282" w:author="Nick Smith" w:date="2023-11-17T12:45:00Z"/>
          <w:color w:val="000000"/>
        </w:rPr>
      </w:pPr>
    </w:p>
    <w:p w14:paraId="3A1DAAA4" w14:textId="467E718A" w:rsidR="0022275C" w:rsidRPr="00A46FE6" w:rsidDel="00283E1D" w:rsidRDefault="002C2298" w:rsidP="009D6E5B">
      <w:pPr>
        <w:spacing w:line="480" w:lineRule="auto"/>
        <w:rPr>
          <w:del w:id="283" w:author="Nick Smith" w:date="2023-11-17T12:45:00Z"/>
          <w:rFonts w:eastAsiaTheme="minorEastAsia"/>
          <w:color w:val="000000"/>
        </w:rPr>
      </w:pPr>
      <m:oMath>
        <m:sSub>
          <m:sSubPr>
            <m:ctrlPr>
              <w:del w:id="284" w:author="Nick Smith" w:date="2023-11-17T12:45:00Z">
                <w:rPr>
                  <w:rFonts w:ascii="Cambria Math" w:hAnsi="Cambria Math"/>
                  <w:i/>
                  <w:color w:val="000000"/>
                </w:rPr>
              </w:del>
            </m:ctrlPr>
          </m:sSubPr>
          <m:e>
            <m:r>
              <w:del w:id="285" w:author="Nick Smith" w:date="2023-11-17T12:45:00Z">
                <w:rPr>
                  <w:rFonts w:ascii="Cambria Math" w:hAnsi="Cambria Math"/>
                  <w:color w:val="000000"/>
                </w:rPr>
                <m:t>R</m:t>
              </w:del>
            </m:r>
          </m:e>
          <m:sub>
            <m:r>
              <w:del w:id="286" w:author="Nick Smith" w:date="2023-11-17T12:45:00Z">
                <w:rPr>
                  <w:rFonts w:ascii="Cambria Math" w:hAnsi="Cambria Math"/>
                  <w:color w:val="000000"/>
                </w:rPr>
                <m:t>T</m:t>
              </w:del>
            </m:r>
          </m:sub>
        </m:sSub>
        <m:r>
          <w:del w:id="287" w:author="Nick Smith" w:date="2023-11-17T12:45:00Z">
            <w:rPr>
              <w:rFonts w:ascii="Cambria Math" w:hAnsi="Cambria Math"/>
              <w:color w:val="000000"/>
            </w:rPr>
            <m:t>=</m:t>
          </w:del>
        </m:r>
        <m:sSub>
          <m:sSubPr>
            <m:ctrlPr>
              <w:del w:id="288" w:author="Nick Smith" w:date="2023-11-17T12:45:00Z">
                <w:rPr>
                  <w:rFonts w:ascii="Cambria Math" w:hAnsi="Cambria Math"/>
                  <w:i/>
                  <w:color w:val="000000"/>
                </w:rPr>
              </w:del>
            </m:ctrlPr>
          </m:sSubPr>
          <m:e>
            <m:r>
              <w:del w:id="289" w:author="Nick Smith" w:date="2023-11-17T12:45:00Z">
                <w:rPr>
                  <w:rFonts w:ascii="Cambria Math" w:hAnsi="Cambria Math"/>
                  <w:color w:val="000000"/>
                </w:rPr>
                <m:t>R</m:t>
              </w:del>
            </m:r>
          </m:e>
          <m:sub>
            <m:r>
              <w:del w:id="290" w:author="Nick Smith" w:date="2023-11-17T12:45:00Z">
                <w:rPr>
                  <w:rFonts w:ascii="Cambria Math" w:hAnsi="Cambria Math"/>
                  <w:color w:val="000000"/>
                </w:rPr>
                <m:t>Tref</m:t>
              </w:del>
            </m:r>
          </m:sub>
        </m:sSub>
        <m:r>
          <w:del w:id="291" w:author="Nick Smith" w:date="2023-11-17T12:45:00Z">
            <w:rPr>
              <w:rFonts w:ascii="Cambria Math" w:hAnsi="Cambria Math"/>
              <w:color w:val="000000"/>
            </w:rPr>
            <m:t>×</m:t>
          </w:del>
        </m:r>
        <m:sSup>
          <m:sSupPr>
            <m:ctrlPr>
              <w:del w:id="292" w:author="Nick Smith" w:date="2023-11-17T12:45:00Z">
                <w:rPr>
                  <w:rFonts w:ascii="Cambria Math" w:hAnsi="Cambria Math"/>
                  <w:i/>
                  <w:color w:val="000000"/>
                </w:rPr>
              </w:del>
            </m:ctrlPr>
          </m:sSupPr>
          <m:e>
            <m:r>
              <w:del w:id="293" w:author="Nick Smith" w:date="2023-11-17T12:45:00Z">
                <w:rPr>
                  <w:rFonts w:ascii="Cambria Math" w:hAnsi="Cambria Math"/>
                  <w:color w:val="000000"/>
                </w:rPr>
                <m:t>e</m:t>
              </w:del>
            </m:r>
          </m:e>
          <m:sup>
            <m:r>
              <w:del w:id="294" w:author="Nick Smith" w:date="2023-11-17T12:45:00Z">
                <w:rPr>
                  <w:rFonts w:ascii="Cambria Math" w:hAnsi="Cambria Math"/>
                  <w:color w:val="000000"/>
                </w:rPr>
                <m:t>[b*</m:t>
              </w:del>
            </m:r>
            <m:d>
              <m:dPr>
                <m:ctrlPr>
                  <w:del w:id="295" w:author="Nick Smith" w:date="2023-11-17T12:45:00Z">
                    <w:rPr>
                      <w:rFonts w:ascii="Cambria Math" w:hAnsi="Cambria Math"/>
                      <w:i/>
                      <w:color w:val="000000"/>
                    </w:rPr>
                  </w:del>
                </m:ctrlPr>
              </m:dPr>
              <m:e>
                <m:r>
                  <w:del w:id="296" w:author="Nick Smith" w:date="2023-11-17T12:45:00Z">
                    <w:rPr>
                      <w:rFonts w:ascii="Cambria Math" w:hAnsi="Cambria Math"/>
                      <w:color w:val="000000"/>
                    </w:rPr>
                    <m:t>T-</m:t>
                  </w:del>
                </m:r>
                <m:sSub>
                  <m:sSubPr>
                    <m:ctrlPr>
                      <w:del w:id="297" w:author="Nick Smith" w:date="2023-11-17T12:45:00Z">
                        <w:rPr>
                          <w:rFonts w:ascii="Cambria Math" w:hAnsi="Cambria Math"/>
                          <w:i/>
                          <w:color w:val="000000"/>
                        </w:rPr>
                      </w:del>
                    </m:ctrlPr>
                  </m:sSubPr>
                  <m:e>
                    <m:r>
                      <w:del w:id="298" w:author="Nick Smith" w:date="2023-11-17T12:45:00Z">
                        <w:rPr>
                          <w:rFonts w:ascii="Cambria Math" w:hAnsi="Cambria Math"/>
                          <w:color w:val="000000"/>
                        </w:rPr>
                        <m:t>T</m:t>
                      </w:del>
                    </m:r>
                  </m:e>
                  <m:sub>
                    <m:r>
                      <w:del w:id="299" w:author="Nick Smith" w:date="2023-11-17T12:45:00Z">
                        <w:rPr>
                          <w:rFonts w:ascii="Cambria Math" w:hAnsi="Cambria Math"/>
                          <w:color w:val="000000"/>
                        </w:rPr>
                        <m:t>ref</m:t>
                      </w:del>
                    </m:r>
                  </m:sub>
                </m:sSub>
              </m:e>
            </m:d>
            <m:r>
              <w:del w:id="300" w:author="Nick Smith" w:date="2023-11-17T12:45:00Z">
                <w:rPr>
                  <w:rFonts w:ascii="Cambria Math" w:hAnsi="Cambria Math"/>
                  <w:color w:val="000000"/>
                </w:rPr>
                <m:t>-c(</m:t>
              </w:del>
            </m:r>
            <m:sSup>
              <m:sSupPr>
                <m:ctrlPr>
                  <w:del w:id="301" w:author="Nick Smith" w:date="2023-11-17T12:45:00Z">
                    <w:rPr>
                      <w:rFonts w:ascii="Cambria Math" w:hAnsi="Cambria Math"/>
                      <w:i/>
                      <w:color w:val="000000"/>
                    </w:rPr>
                  </w:del>
                </m:ctrlPr>
              </m:sSupPr>
              <m:e>
                <m:r>
                  <w:del w:id="302" w:author="Nick Smith" w:date="2023-11-17T12:45:00Z">
                    <w:rPr>
                      <w:rFonts w:ascii="Cambria Math" w:hAnsi="Cambria Math"/>
                      <w:color w:val="000000"/>
                    </w:rPr>
                    <m:t>T</m:t>
                  </w:del>
                </m:r>
              </m:e>
              <m:sup>
                <m:r>
                  <w:del w:id="303" w:author="Nick Smith" w:date="2023-11-17T12:45:00Z">
                    <w:rPr>
                      <w:rFonts w:ascii="Cambria Math" w:hAnsi="Cambria Math"/>
                      <w:color w:val="000000"/>
                    </w:rPr>
                    <m:t>2</m:t>
                  </w:del>
                </m:r>
              </m:sup>
            </m:sSup>
            <m:r>
              <w:del w:id="304" w:author="Nick Smith" w:date="2023-11-17T12:45:00Z">
                <w:rPr>
                  <w:rFonts w:ascii="Cambria Math" w:hAnsi="Cambria Math"/>
                  <w:color w:val="000000"/>
                </w:rPr>
                <m:t>-</m:t>
              </w:del>
            </m:r>
            <m:sSup>
              <m:sSupPr>
                <m:ctrlPr>
                  <w:del w:id="305" w:author="Nick Smith" w:date="2023-11-17T12:45:00Z">
                    <w:rPr>
                      <w:rFonts w:ascii="Cambria Math" w:hAnsi="Cambria Math"/>
                      <w:i/>
                      <w:color w:val="000000"/>
                    </w:rPr>
                  </w:del>
                </m:ctrlPr>
              </m:sSupPr>
              <m:e>
                <m:sSub>
                  <m:sSubPr>
                    <m:ctrlPr>
                      <w:del w:id="306" w:author="Nick Smith" w:date="2023-11-17T12:45:00Z">
                        <w:rPr>
                          <w:rFonts w:ascii="Cambria Math" w:hAnsi="Cambria Math"/>
                          <w:i/>
                          <w:color w:val="000000"/>
                        </w:rPr>
                      </w:del>
                    </m:ctrlPr>
                  </m:sSubPr>
                  <m:e>
                    <m:r>
                      <w:del w:id="307" w:author="Nick Smith" w:date="2023-11-17T12:45:00Z">
                        <w:rPr>
                          <w:rFonts w:ascii="Cambria Math" w:hAnsi="Cambria Math"/>
                          <w:color w:val="000000"/>
                        </w:rPr>
                        <m:t>T</m:t>
                      </w:del>
                    </m:r>
                  </m:e>
                  <m:sub>
                    <m:r>
                      <w:del w:id="308" w:author="Nick Smith" w:date="2023-11-17T12:45:00Z">
                        <w:rPr>
                          <w:rFonts w:ascii="Cambria Math" w:hAnsi="Cambria Math"/>
                          <w:color w:val="000000"/>
                        </w:rPr>
                        <m:t>ref</m:t>
                      </w:del>
                    </m:r>
                  </m:sub>
                </m:sSub>
              </m:e>
              <m:sup>
                <m:r>
                  <w:del w:id="309" w:author="Nick Smith" w:date="2023-11-17T12:45:00Z">
                    <w:rPr>
                      <w:rFonts w:ascii="Cambria Math" w:hAnsi="Cambria Math"/>
                      <w:color w:val="000000"/>
                    </w:rPr>
                    <m:t>2</m:t>
                  </w:del>
                </m:r>
              </m:sup>
            </m:sSup>
            <m:r>
              <w:del w:id="310" w:author="Nick Smith" w:date="2023-11-17T12:45:00Z">
                <w:rPr>
                  <w:rFonts w:ascii="Cambria Math" w:hAnsi="Cambria Math"/>
                  <w:color w:val="000000"/>
                </w:rPr>
                <m:t>)]</m:t>
              </w:del>
            </m:r>
          </m:sup>
        </m:sSup>
      </m:oMath>
      <w:del w:id="311" w:author="Nick Smith" w:date="2023-11-17T12:45:00Z">
        <w:r w:rsidR="0022275C" w:rsidDel="00283E1D">
          <w:rPr>
            <w:rFonts w:eastAsiaTheme="minorEastAsia"/>
            <w:color w:val="000000"/>
          </w:rPr>
          <w:tab/>
        </w:r>
        <w:r w:rsidR="0022275C" w:rsidDel="00283E1D">
          <w:rPr>
            <w:rFonts w:eastAsiaTheme="minorEastAsia"/>
            <w:color w:val="000000"/>
          </w:rPr>
          <w:tab/>
        </w:r>
        <w:r w:rsidR="0022275C" w:rsidDel="00283E1D">
          <w:rPr>
            <w:rFonts w:eastAsiaTheme="minorEastAsia"/>
            <w:color w:val="000000"/>
          </w:rPr>
          <w:tab/>
        </w:r>
        <w:r w:rsidR="0022275C" w:rsidDel="00283E1D">
          <w:rPr>
            <w:rFonts w:eastAsiaTheme="minorEastAsia"/>
            <w:color w:val="000000"/>
          </w:rPr>
          <w:tab/>
        </w:r>
        <w:r w:rsidR="0022275C" w:rsidDel="00283E1D">
          <w:rPr>
            <w:rFonts w:eastAsiaTheme="minorEastAsia"/>
            <w:color w:val="000000"/>
          </w:rPr>
          <w:tab/>
        </w:r>
        <w:r w:rsidR="0022275C" w:rsidDel="00283E1D">
          <w:rPr>
            <w:rFonts w:eastAsiaTheme="minorEastAsia"/>
            <w:color w:val="000000"/>
          </w:rPr>
          <w:tab/>
          <w:delText>(Eqn. 3)</w:delText>
        </w:r>
      </w:del>
    </w:p>
    <w:p w14:paraId="1F282B00" w14:textId="7BD690EC" w:rsidR="0022275C" w:rsidRPr="00A46FE6" w:rsidDel="00283E1D" w:rsidRDefault="0022275C" w:rsidP="009D6E5B">
      <w:pPr>
        <w:spacing w:line="480" w:lineRule="auto"/>
        <w:rPr>
          <w:del w:id="312" w:author="Nick Smith" w:date="2023-11-17T12:45:00Z"/>
          <w:color w:val="000000"/>
        </w:rPr>
      </w:pPr>
    </w:p>
    <w:p w14:paraId="2CE0ABD1" w14:textId="0951E570" w:rsidR="00895284" w:rsidDel="00283E1D" w:rsidRDefault="0022275C" w:rsidP="009D6E5B">
      <w:pPr>
        <w:spacing w:line="480" w:lineRule="auto"/>
        <w:rPr>
          <w:del w:id="313" w:author="Nick Smith" w:date="2023-11-17T12:45:00Z"/>
          <w:color w:val="000000"/>
        </w:rPr>
      </w:pPr>
      <w:del w:id="314" w:author="Nick Smith" w:date="2023-11-17T12:45:00Z">
        <w:r w:rsidDel="00283E1D">
          <w:rPr>
            <w:i/>
            <w:iCs/>
            <w:color w:val="000000"/>
          </w:rPr>
          <w:delText>R</w:delText>
        </w:r>
        <w:r w:rsidDel="00283E1D">
          <w:rPr>
            <w:color w:val="000000"/>
            <w:vertAlign w:val="subscript"/>
          </w:rPr>
          <w:delText>T</w:delText>
        </w:r>
        <w:r w:rsidDel="00283E1D">
          <w:rPr>
            <w:color w:val="000000"/>
          </w:rPr>
          <w:delText xml:space="preserve"> is the standardized respiration rate</w:delText>
        </w:r>
        <w:r w:rsidR="000E65D6" w:rsidDel="00283E1D">
          <w:rPr>
            <w:color w:val="000000"/>
          </w:rPr>
          <w:delText xml:space="preserve"> at temperature </w:delText>
        </w:r>
        <w:r w:rsidDel="00283E1D">
          <w:rPr>
            <w:i/>
            <w:iCs/>
            <w:color w:val="000000"/>
          </w:rPr>
          <w:delText>T</w:delText>
        </w:r>
        <w:r w:rsidR="000E65D6" w:rsidDel="00283E1D">
          <w:rPr>
            <w:color w:val="000000"/>
          </w:rPr>
          <w:delText xml:space="preserve"> (set to 25</w:delText>
        </w:r>
        <w:r w:rsidR="000E65D6" w:rsidRPr="00863849" w:rsidDel="00283E1D">
          <w:rPr>
            <w:rFonts w:ascii="Symbol" w:eastAsia="Symbol" w:hAnsi="Symbol" w:cs="Symbol"/>
            <w:color w:val="000000"/>
          </w:rPr>
          <w:delText></w:delText>
        </w:r>
        <w:r w:rsidR="000E65D6" w:rsidRPr="00863849" w:rsidDel="00283E1D">
          <w:rPr>
            <w:color w:val="000000"/>
          </w:rPr>
          <w:delText>C</w:delText>
        </w:r>
        <w:r w:rsidR="000E65D6" w:rsidDel="00283E1D">
          <w:rPr>
            <w:color w:val="000000"/>
          </w:rPr>
          <w:delText xml:space="preserve">) </w:delText>
        </w:r>
        <w:r w:rsidDel="00283E1D">
          <w:rPr>
            <w:color w:val="000000"/>
          </w:rPr>
          <w:delText xml:space="preserve">and </w:delText>
        </w:r>
        <w:r w:rsidDel="00283E1D">
          <w:rPr>
            <w:i/>
            <w:iCs/>
            <w:color w:val="000000"/>
          </w:rPr>
          <w:delText>T</w:delText>
        </w:r>
        <w:r w:rsidDel="00283E1D">
          <w:rPr>
            <w:color w:val="000000"/>
            <w:vertAlign w:val="subscript"/>
          </w:rPr>
          <w:delText>ref</w:delText>
        </w:r>
        <w:r w:rsidDel="00283E1D">
          <w:rPr>
            <w:color w:val="000000"/>
          </w:rPr>
          <w:delText xml:space="preserve"> is the </w:delText>
        </w:r>
        <w:r w:rsidR="000E65D6" w:rsidDel="00283E1D">
          <w:rPr>
            <w:color w:val="000000"/>
          </w:rPr>
          <w:delText xml:space="preserve">leaf </w:delText>
        </w:r>
        <w:r w:rsidDel="00283E1D">
          <w:rPr>
            <w:color w:val="000000"/>
          </w:rPr>
          <w:delText xml:space="preserve">temperature of the respiration measurement </w:delText>
        </w:r>
        <w:r w:rsidDel="00283E1D">
          <w:rPr>
            <w:i/>
            <w:iCs/>
            <w:color w:val="000000"/>
          </w:rPr>
          <w:delText>R</w:delText>
        </w:r>
        <w:r w:rsidDel="00283E1D">
          <w:rPr>
            <w:color w:val="000000"/>
            <w:vertAlign w:val="subscript"/>
          </w:rPr>
          <w:delText>Tref</w:delText>
        </w:r>
        <w:r w:rsidDel="00283E1D">
          <w:rPr>
            <w:color w:val="000000"/>
          </w:rPr>
          <w:delText xml:space="preserve">. </w:delText>
        </w:r>
        <w:r w:rsidDel="00283E1D">
          <w:rPr>
            <w:i/>
            <w:iCs/>
            <w:color w:val="000000"/>
          </w:rPr>
          <w:delText>b</w:delText>
        </w:r>
        <w:r w:rsidDel="00283E1D">
          <w:rPr>
            <w:color w:val="000000"/>
          </w:rPr>
          <w:delText xml:space="preserve"> and </w:delText>
        </w:r>
        <w:r w:rsidDel="00283E1D">
          <w:rPr>
            <w:i/>
            <w:iCs/>
            <w:color w:val="000000"/>
          </w:rPr>
          <w:delText>c</w:delText>
        </w:r>
        <w:r w:rsidDel="00283E1D">
          <w:rPr>
            <w:color w:val="000000"/>
          </w:rPr>
          <w:delText xml:space="preserve"> are coefficients that </w:delText>
        </w:r>
        <w:r w:rsidR="002A575E" w:rsidDel="00283E1D">
          <w:rPr>
            <w:color w:val="000000"/>
          </w:rPr>
          <w:fldChar w:fldCharType="begin" w:fldLock="1"/>
        </w:r>
        <w:r w:rsidR="002A575E" w:rsidDel="00283E1D">
          <w:rPr>
            <w:color w:val="000000"/>
          </w:rPr>
          <w:delInstrText>ADDIN CSL_CITATION {"citationItems":[{"id":"ITEM-1","itemData":{"DOI":"10.1073/pnas.1520282113","ISSN":"0027-8424","abstract":"Plant respiration constitutes a massive carbon flux to the atmosphere, and a major control on the evolution of the global carbon cycle. It therefore has the potential to modulate levels of climate change due to the human burning of fossil fuels. Neither current physiological nor terrestrial biosphere models adequately describe its short-term temperature response, and even minor differences in the shape of the response curve can significantly impact estimates of ecosystem carbon release and/or storage. Given this, it is critical to establish whether there are predictable patterns in the shape of the respiration–temperature response curve, and thus in the intrinsic temperature sensitivity of respiration across the globe. Analyzing measurements in a comprehensive database for 231 species spanning 7 biomes, we demonstrate that temperature-dependent increases in leaf respiration do not follow a commonly used exponential function. Instead, we find a decelerating function as leaves warm, reflecting a declining sensitivity to higher temperatures that is remarkably uniform across all biomes and plant functional types. Such convergence in the temperature sensitivity of leaf respiration suggests that there are universally applicable controls on the temperature response of plant energy metabolism, such that a single new function can predict the temperature dependence of leaf respiration for global vegetation. This simple function enables straightforward description of plant respiration in the land-surface components of coupled earth system models. Our cross-biome analyses shows significant implications for such fluxes in cold climates, generally projecting lower values compared with previous estimates.","author":[{"dropping-particle":"","family":"Heskel","given":"Mary A","non-dropping-particle":"","parse-names":false,"suffix":""},{"dropping-particle":"","family":"O’Sullivan","given":"Odhran S","non-dropping-particle":"","parse-names":false,"suffix":""},{"dropping-particle":"","family":"Reich","given":"Peter B","non-dropping-particle":"","parse-names":false,"suffix":""},{"dropping-particle":"","family":"Tjoelker","given":"Mark G","non-dropping-particle":"","parse-names":false,"suffix":""},{"dropping-particle":"","family":"Weerasinghe","given":"K W Lasantha K","non-dropping-particle":"","parse-names":false,"suffix":""},{"dropping-particle":"","family":"Penillard","given":"Aurore","non-dropping-particle":"","parse-names":false,"suffix":""},{"dropping-particle":"","family":"Egerton","given":"John J G","non-dropping-particle":"","parse-names":false,"suffix":""},{"dropping-particle":"","family":"Creek","given":"Danielle","non-dropping-particle":"","parse-names":false,"suffix":""},{"dropping-particle":"","family":"Bloomfield","given":"Keith J","non-dropping-particle":"","parse-names":false,"suffix":""},{"dropping-particle":"","family":"Xiang","given":"Jen","non-dropping-particle":"","parse-names":false,"suffix":""},{"dropping-particle":"","family":"Sinca","given":"Felipe","non-dropping-particle":"","parse-names":false,"suffix":""},{"dropping-particle":"","family":"Stangl","given":"Zsofia R","non-dropping-particle":"","parse-names":false,"suffix":""},{"dropping-particle":"","family":"Martinez-de la Torre","given":"Alberto","non-dropping-particle":"","parse-names":false,"suffix":""},{"dropping-particle":"","family":"Griffin","given":"Kevin L","non-dropping-particle":"","parse-names":false,"suffix":""},{"dropping-particle":"","family":"Huntingford","given":"Chris","non-dropping-particle":"","parse-names":false,"suffix":""},{"dropping-particle":"","family":"Hurry","given":"Vaughan","non-dropping-particle":"","parse-names":false,"suffix":""},{"dropping-particle":"","family":"Meir","given":"Patrick","non-dropping-particle":"","parse-names":false,"suffix":""},{"dropping-particle":"","family":"Turnbull","given":"Matthew H","non-dropping-particle":"","parse-names":false,"suffix":""},{"dropping-particle":"","family":"Atkin","given":"Owen K","non-dropping-particle":"","parse-names":false,"suffix":""}],"container-title":"Proceedings of the National Academy of Sciences","id":"ITEM-1","issue":"14","issued":{"date-parts":[["2016","4","5"]]},"page":"3832-3837","title":"Convergence in the temperature response of leaf respiration across biomes and plant functional types","type":"article-journal","volume":"113"},"uris":["http://www.mendeley.com/documents/?uuid=e77ebbb1-5199-47a8-b370-deee6548aa9a"]}],"mendeley":{"formattedCitation":"(Heskel &lt;i&gt;et al.&lt;/i&gt;, 2016)","manualFormatting":"Heskel et al. (2016)","plainTextFormattedCitation":"(Heskel et al., 2016)","previouslyFormattedCitation":"(Heskel &lt;i&gt;et al.&lt;/i&gt;, 2016)"},"properties":{"noteIndex":0},"schema":"https://github.com/citation-style-language/schema/raw/master/csl-citation.json"}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 xml:space="preserve">Heskel </w:delText>
        </w:r>
        <w:r w:rsidR="002A575E" w:rsidRPr="002A575E" w:rsidDel="00283E1D">
          <w:rPr>
            <w:i/>
            <w:noProof/>
            <w:color w:val="000000"/>
          </w:rPr>
          <w:delText>et al.</w:delText>
        </w:r>
        <w:r w:rsidR="002A575E" w:rsidDel="00283E1D">
          <w:rPr>
            <w:noProof/>
            <w:color w:val="000000"/>
          </w:rPr>
          <w:delText xml:space="preserve"> (</w:delText>
        </w:r>
        <w:r w:rsidR="002A575E" w:rsidRPr="002A575E" w:rsidDel="00283E1D">
          <w:rPr>
            <w:noProof/>
            <w:color w:val="000000"/>
          </w:rPr>
          <w:delText>2016)</w:delText>
        </w:r>
        <w:r w:rsidR="002A575E" w:rsidDel="00283E1D">
          <w:rPr>
            <w:color w:val="000000"/>
          </w:rPr>
          <w:fldChar w:fldCharType="end"/>
        </w:r>
        <w:r w:rsidDel="00283E1D">
          <w:rPr>
            <w:color w:val="000000"/>
          </w:rPr>
          <w:delText xml:space="preserve"> derived from a log-polynomial approach described in </w:delText>
        </w:r>
        <w:r w:rsidR="002A575E" w:rsidDel="00283E1D">
          <w:rPr>
            <w:color w:val="000000"/>
          </w:rPr>
          <w:fldChar w:fldCharType="begin" w:fldLock="1"/>
        </w:r>
        <w:r w:rsidR="002A575E" w:rsidDel="00283E1D">
          <w:rPr>
            <w:color w:val="000000"/>
          </w:rPr>
          <w:delInstrText>ADDIN CSL_CITATION {"citationItems":[{"id":"ITEM-1","itemData":{"DOI":"10.1111/pce.12057","ISSN":"01407791","author":[{"dropping-particle":"","family":"O'Sullivan","given":"Odhran S","non-dropping-particle":"","parse-names":false,"suffix":""},{"dropping-particle":"","family":"Weerasinghe","given":"K W Lasantha K","non-dropping-particle":"","parse-names":false,"suffix":""},{"dropping-particle":"","family":"Evans","given":"John R","non-dropping-particle":"","parse-names":false,"suffix":""},{"dropping-particle":"","family":"Egerton","given":"John J G","non-dropping-particle":"","parse-names":false,"suffix":""},{"dropping-particle":"","family":"Tjoelker","given":"Mark G","non-dropping-particle":"","parse-names":false,"suffix":""},{"dropping-particle":"","family":"Atkin","given":"Owen K","non-dropping-particle":"","parse-names":false,"suffix":""}],"container-title":"Plant, Cell &amp; Environment","id":"ITEM-1","issue":"7","issued":{"date-parts":[["2013","7"]]},"page":"1268-1284","title":"High-resolution temperature responses of leaf respiration in snow gum (&lt;i&gt;Eucalyptus pauciflora&lt;/i&gt;) reveal high-temperature limits to respiratory function","type":"article-journal","volume":"36"},"uris":["http://www.mendeley.com/documents/?uuid=3ae232c8-422b-4bc3-a4a9-8d138a179b21"]}],"mendeley":{"formattedCitation":"(O’Sullivan &lt;i&gt;et al.&lt;/i&gt;, 2013)","manualFormatting":"O’Sullivan et al. (2013)","plainTextFormattedCitation":"(O’Sullivan et al., 2013)","previouslyFormattedCitation":"(O’Sullivan &lt;i&gt;et al.&lt;/i&gt;, 2013)"},"properties":{"noteIndex":0},"schema":"https://github.com/citation-style-language/schema/raw/master/csl-citation.json"}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 xml:space="preserve">O’Sullivan </w:delText>
        </w:r>
        <w:r w:rsidR="002A575E" w:rsidRPr="002A575E" w:rsidDel="00283E1D">
          <w:rPr>
            <w:i/>
            <w:noProof/>
            <w:color w:val="000000"/>
          </w:rPr>
          <w:delText>et al.</w:delText>
        </w:r>
        <w:r w:rsidR="002A575E" w:rsidDel="00283E1D">
          <w:rPr>
            <w:noProof/>
            <w:color w:val="000000"/>
          </w:rPr>
          <w:delText xml:space="preserve"> (</w:delText>
        </w:r>
        <w:r w:rsidR="002A575E" w:rsidRPr="002A575E" w:rsidDel="00283E1D">
          <w:rPr>
            <w:noProof/>
            <w:color w:val="000000"/>
          </w:rPr>
          <w:delText>2013)</w:delText>
        </w:r>
        <w:r w:rsidR="002A575E" w:rsidDel="00283E1D">
          <w:rPr>
            <w:color w:val="000000"/>
          </w:rPr>
          <w:fldChar w:fldCharType="end"/>
        </w:r>
        <w:r w:rsidDel="00283E1D">
          <w:rPr>
            <w:color w:val="000000"/>
          </w:rPr>
          <w:delText xml:space="preserve">for plant functional types and biomes. </w:delText>
        </w:r>
        <w:r w:rsidDel="00283E1D">
          <w:rPr>
            <w:rFonts w:eastAsiaTheme="minorEastAsia"/>
            <w:color w:val="000000"/>
          </w:rPr>
          <w:delText xml:space="preserve">We used coefficients set </w:delText>
        </w:r>
        <w:r w:rsidDel="00283E1D">
          <w:rPr>
            <w:color w:val="000000"/>
          </w:rPr>
          <w:delText>for C</w:delText>
        </w:r>
        <w:r w:rsidDel="00283E1D">
          <w:rPr>
            <w:color w:val="000000"/>
            <w:vertAlign w:val="subscript"/>
          </w:rPr>
          <w:delText>3</w:delText>
        </w:r>
        <w:r w:rsidDel="00283E1D">
          <w:rPr>
            <w:color w:val="000000"/>
          </w:rPr>
          <w:delText xml:space="preserve"> herbaceous species, where </w:delText>
        </w:r>
        <w:r w:rsidDel="00283E1D">
          <w:rPr>
            <w:i/>
            <w:iCs/>
            <w:color w:val="000000"/>
          </w:rPr>
          <w:delText>b</w:delText>
        </w:r>
        <w:r w:rsidDel="00283E1D">
          <w:rPr>
            <w:color w:val="000000"/>
          </w:rPr>
          <w:delText xml:space="preserve"> was set to </w:delText>
        </w:r>
        <w:r w:rsidRPr="00CF0D09" w:rsidDel="00283E1D">
          <w:rPr>
            <w:color w:val="000000"/>
          </w:rPr>
          <w:delText>0.1271</w:delText>
        </w:r>
        <w:r w:rsidDel="00283E1D">
          <w:rPr>
            <w:color w:val="000000"/>
          </w:rPr>
          <w:delText xml:space="preserve"> and </w:delText>
        </w:r>
        <w:r w:rsidDel="00283E1D">
          <w:rPr>
            <w:i/>
            <w:iCs/>
            <w:color w:val="000000"/>
          </w:rPr>
          <w:delText>c</w:delText>
        </w:r>
        <w:r w:rsidDel="00283E1D">
          <w:rPr>
            <w:color w:val="000000"/>
          </w:rPr>
          <w:delText xml:space="preserve"> was set to</w:delText>
        </w:r>
        <w:r w:rsidR="000E65D6" w:rsidDel="00283E1D">
          <w:rPr>
            <w:color w:val="000000"/>
          </w:rPr>
          <w:delText xml:space="preserve"> </w:delText>
        </w:r>
        <w:r w:rsidR="002B4EF9" w:rsidDel="00283E1D">
          <w:rPr>
            <w:color w:val="000000"/>
          </w:rPr>
          <w:delText>-</w:delText>
        </w:r>
        <w:r w:rsidRPr="00CF0D09" w:rsidDel="00283E1D">
          <w:rPr>
            <w:color w:val="000000"/>
          </w:rPr>
          <w:delText>0.00110</w:delText>
        </w:r>
        <w:r w:rsidR="00C7318F" w:rsidDel="00283E1D">
          <w:rPr>
            <w:color w:val="000000"/>
          </w:rPr>
          <w:delText xml:space="preserve"> </w:delText>
        </w:r>
        <w:r w:rsidR="002A575E" w:rsidDel="00283E1D">
          <w:rPr>
            <w:color w:val="000000"/>
          </w:rPr>
          <w:fldChar w:fldCharType="begin" w:fldLock="1"/>
        </w:r>
        <w:r w:rsidR="008B104C" w:rsidDel="00283E1D">
          <w:rPr>
            <w:color w:val="000000"/>
          </w:rPr>
          <w:delInstrText>ADDIN CSL_CITATION {"citationItems":[{"id":"ITEM-1","itemData":{"DOI":"10.1073/pnas.1520282113","ISSN":"0027-8424","abstract":"Plant respiration constitutes a massive carbon flux to the atmosphere, and a major control on the evolution of the global carbon cycle. It therefore has the potential to modulate levels of climate change due to the human burning of fossil fuels. Neither current physiological nor terrestrial biosphere models adequately describe its short-term temperature response, and even minor differences in the shape of the response curve can significantly impact estimates of ecosystem carbon release and/or storage. Given this, it is critical to establish whether there are predictable patterns in the shape of the respiration–temperature response curve, and thus in the intrinsic temperature sensitivity of respiration across the globe. Analyzing measurements in a comprehensive database for 231 species spanning 7 biomes, we demonstrate that temperature-dependent increases in leaf respiration do not follow a commonly used exponential function. Instead, we find a decelerating function as leaves warm, reflecting a declining sensitivity to higher temperatures that is remarkably uniform across all biomes and plant functional types. Such convergence in the temperature sensitivity of leaf respiration suggests that there are universally applicable controls on the temperature response of plant energy metabolism, such that a single new function can predict the temperature dependence of leaf respiration for global vegetation. This simple function enables straightforward description of plant respiration in the land-surface components of coupled earth system models. Our cross-biome analyses shows significant implications for such fluxes in cold climates, generally projecting lower values compared with previous estimates.","author":[{"dropping-particle":"","family":"Heskel","given":"Mary A","non-dropping-particle":"","parse-names":false,"suffix":""},{"dropping-particle":"","family":"O’Sullivan","given":"Odhran S","non-dropping-particle":"","parse-names":false,"suffix":""},{"dropping-particle":"","family":"Reich","given":"Peter B","non-dropping-particle":"","parse-names":false,"suffix":""},{"dropping-particle":"","family":"Tjoelker","given":"Mark G","non-dropping-particle":"","parse-names":false,"suffix":""},{"dropping-particle":"","family":"Weerasinghe","given":"K W Lasantha K","non-dropping-particle":"","parse-names":false,"suffix":""},{"dropping-particle":"","family":"Penillard","given":"Aurore","non-dropping-particle":"","parse-names":false,"suffix":""},{"dropping-particle":"","family":"Egerton","given":"John J G","non-dropping-particle":"","parse-names":false,"suffix":""},{"dropping-particle":"","family":"Creek","given":"Danielle","non-dropping-particle":"","parse-names":false,"suffix":""},{"dropping-particle":"","family":"Bloomfield","given":"Keith J","non-dropping-particle":"","parse-names":false,"suffix":""},{"dropping-particle":"","family":"Xiang","given":"Jen","non-dropping-particle":"","parse-names":false,"suffix":""},{"dropping-particle":"","family":"Sinca","given":"Felipe","non-dropping-particle":"","parse-names":false,"suffix":""},{"dropping-particle":"","family":"Stangl","given":"Zsofia R","non-dropping-particle":"","parse-names":false,"suffix":""},{"dropping-particle":"","family":"Martinez-de la Torre","given":"Alberto","non-dropping-particle":"","parse-names":false,"suffix":""},{"dropping-particle":"","family":"Griffin","given":"Kevin L","non-dropping-particle":"","parse-names":false,"suffix":""},{"dropping-particle":"","family":"Huntingford","given":"Chris","non-dropping-particle":"","parse-names":false,"suffix":""},{"dropping-particle":"","family":"Hurry","given":"Vaughan","non-dropping-particle":"","parse-names":false,"suffix":""},{"dropping-particle":"","family":"Meir","given":"Patrick","non-dropping-particle":"","parse-names":false,"suffix":""},{"dropping-particle":"","family":"Turnbull","given":"Matthew H","non-dropping-particle":"","parse-names":false,"suffix":""},{"dropping-particle":"","family":"Atkin","given":"Owen K","non-dropping-particle":"","parse-names":false,"suffix":""}],"container-title":"Proceedings of the National Academy of Sciences","id":"ITEM-1","issue":"14","issued":{"date-parts":[["2016","4","5"]]},"page":"3832-3837","title":"Convergence in the temperature response of leaf respiration across biomes and plant functional types","type":"article-journal","volume":"113"},"uris":["http://www.mendeley.com/documents/?uuid=e77ebbb1-5199-47a8-b370-deee6548aa9a"]}],"mendeley":{"formattedCitation":"(Heskel &lt;i&gt;et al.&lt;/i&gt;, 2016)","plainTextFormattedCitation":"(Heskel et al., 2016)","previouslyFormattedCitation":"(Heskel &lt;i&gt;et al.&lt;/i&gt;, 2016)"},"properties":{"noteIndex":0},"schema":"https://github.com/citation-style-language/schema/raw/master/csl-citation.json"}</w:delInstrText>
        </w:r>
        <w:r w:rsidR="002A575E" w:rsidDel="00283E1D">
          <w:rPr>
            <w:color w:val="000000"/>
          </w:rPr>
          <w:fldChar w:fldCharType="separate"/>
        </w:r>
        <w:r w:rsidR="002A575E" w:rsidRPr="002A575E" w:rsidDel="00283E1D">
          <w:rPr>
            <w:noProof/>
            <w:color w:val="000000"/>
          </w:rPr>
          <w:delText xml:space="preserve">(Heskel </w:delText>
        </w:r>
        <w:r w:rsidR="002A575E" w:rsidRPr="002A575E" w:rsidDel="00283E1D">
          <w:rPr>
            <w:i/>
            <w:noProof/>
            <w:color w:val="000000"/>
          </w:rPr>
          <w:delText>et al.</w:delText>
        </w:r>
        <w:r w:rsidR="002A575E" w:rsidRPr="002A575E" w:rsidDel="00283E1D">
          <w:rPr>
            <w:noProof/>
            <w:color w:val="000000"/>
          </w:rPr>
          <w:delText>, 2016)</w:delText>
        </w:r>
        <w:r w:rsidR="002A575E" w:rsidDel="00283E1D">
          <w:rPr>
            <w:color w:val="000000"/>
          </w:rPr>
          <w:fldChar w:fldCharType="end"/>
        </w:r>
        <w:r w:rsidDel="00283E1D">
          <w:rPr>
            <w:color w:val="000000"/>
          </w:rPr>
          <w:delText>.</w:delText>
        </w:r>
      </w:del>
    </w:p>
    <w:p w14:paraId="7F25D7BE" w14:textId="25DBB6D5" w:rsidR="00DD0878" w:rsidDel="00283E1D" w:rsidRDefault="00DD0878" w:rsidP="009D6E5B">
      <w:pPr>
        <w:autoSpaceDE w:val="0"/>
        <w:autoSpaceDN w:val="0"/>
        <w:adjustRightInd w:val="0"/>
        <w:spacing w:line="480" w:lineRule="auto"/>
        <w:rPr>
          <w:del w:id="315" w:author="Nick Smith" w:date="2023-11-17T12:45:00Z"/>
          <w:color w:val="000000"/>
        </w:rPr>
      </w:pPr>
    </w:p>
    <w:p w14:paraId="35E0668F" w14:textId="53F8E0BF" w:rsidR="00DD0878" w:rsidDel="00283E1D" w:rsidRDefault="00DD0878" w:rsidP="009D6E5B">
      <w:pPr>
        <w:spacing w:line="480" w:lineRule="auto"/>
        <w:rPr>
          <w:del w:id="316" w:author="Nick Smith" w:date="2023-11-17T12:45:00Z"/>
          <w:color w:val="000000"/>
        </w:rPr>
      </w:pPr>
      <w:del w:id="317" w:author="Nick Smith" w:date="2023-11-17T12:45:00Z">
        <w:r w:rsidDel="00283E1D">
          <w:rPr>
            <w:i/>
            <w:iCs/>
            <w:color w:val="000000"/>
          </w:rPr>
          <w:delText>Tradeoffs between nitrogen and water usage</w:delText>
        </w:r>
      </w:del>
    </w:p>
    <w:p w14:paraId="7CCB4168" w14:textId="7B849BF4" w:rsidR="00DD0878" w:rsidDel="00283E1D" w:rsidRDefault="00DD0878" w:rsidP="009D6E5B">
      <w:pPr>
        <w:autoSpaceDE w:val="0"/>
        <w:autoSpaceDN w:val="0"/>
        <w:adjustRightInd w:val="0"/>
        <w:spacing w:line="480" w:lineRule="auto"/>
        <w:ind w:firstLine="720"/>
        <w:rPr>
          <w:del w:id="318" w:author="Nick Smith" w:date="2023-11-17T12:45:00Z"/>
          <w:color w:val="000000" w:themeColor="text1"/>
        </w:rPr>
      </w:pPr>
      <w:del w:id="319" w:author="Nick Smith" w:date="2023-11-17T12:45:00Z">
        <w:r w:rsidDel="00283E1D">
          <w:rPr>
            <w:color w:val="000000"/>
          </w:rPr>
          <w:delText xml:space="preserve">Photosynthetic nitrogen-use efficiency </w:delText>
        </w:r>
        <w:r w:rsidDel="00283E1D">
          <w:rPr>
            <w:color w:val="000000" w:themeColor="text1"/>
          </w:rPr>
          <w:delText>(</w:delText>
        </w:r>
        <w:r w:rsidRPr="00F45847" w:rsidDel="00283E1D">
          <w:rPr>
            <w:i/>
            <w:iCs/>
            <w:color w:val="000000" w:themeColor="text1"/>
          </w:rPr>
          <w:delText>PNUE</w:delText>
        </w:r>
        <w:r w:rsidDel="00283E1D">
          <w:rPr>
            <w:color w:val="000000" w:themeColor="text1"/>
          </w:rPr>
          <w:delText xml:space="preserve">; </w:delText>
        </w:r>
        <w:r w:rsidRPr="14AB8DC9" w:rsidDel="00283E1D">
          <w:rPr>
            <w:color w:val="000000" w:themeColor="text1"/>
          </w:rPr>
          <w:delText>µmol</w:delText>
        </w:r>
        <w:r w:rsidDel="00283E1D">
          <w:rPr>
            <w:color w:val="000000" w:themeColor="text1"/>
          </w:rPr>
          <w:delText xml:space="preserve"> CO</w:delText>
        </w:r>
        <w:r w:rsidDel="00283E1D">
          <w:rPr>
            <w:color w:val="000000" w:themeColor="text1"/>
            <w:vertAlign w:val="subscript"/>
          </w:rPr>
          <w:delText>2</w:delText>
        </w:r>
        <w:r w:rsidRPr="14AB8DC9" w:rsidDel="00283E1D">
          <w:rPr>
            <w:color w:val="000000" w:themeColor="text1"/>
          </w:rPr>
          <w:delText xml:space="preserve"> g</w:delText>
        </w:r>
        <w:r w:rsidR="008F6058" w:rsidRPr="008F6058" w:rsidDel="00283E1D">
          <w:rPr>
            <w:color w:val="000000" w:themeColor="text1"/>
            <w:vertAlign w:val="superscript"/>
          </w:rPr>
          <w:delText>-1</w:delText>
        </w:r>
        <w:r w:rsidR="008F6058" w:rsidDel="00283E1D">
          <w:rPr>
            <w:color w:val="000000" w:themeColor="text1"/>
          </w:rPr>
          <w:delText xml:space="preserve"> </w:delText>
        </w:r>
        <w:r w:rsidRPr="008F6058" w:rsidDel="00283E1D">
          <w:rPr>
            <w:color w:val="000000" w:themeColor="text1"/>
          </w:rPr>
          <w:delText>N</w:delText>
        </w:r>
        <w:r w:rsidRPr="14AB8DC9" w:rsidDel="00283E1D">
          <w:rPr>
            <w:color w:val="000000" w:themeColor="text1"/>
            <w:vertAlign w:val="superscript"/>
          </w:rPr>
          <w:delText xml:space="preserve"> </w:delText>
        </w:r>
        <w:r w:rsidRPr="14AB8DC9" w:rsidDel="00283E1D">
          <w:rPr>
            <w:color w:val="000000" w:themeColor="text1"/>
          </w:rPr>
          <w:delText>s</w:delText>
        </w:r>
        <w:r w:rsidRPr="14AB8DC9" w:rsidDel="00283E1D">
          <w:rPr>
            <w:color w:val="000000" w:themeColor="text1"/>
            <w:vertAlign w:val="superscript"/>
          </w:rPr>
          <w:delText>-1</w:delText>
        </w:r>
        <w:r w:rsidDel="00283E1D">
          <w:rPr>
            <w:color w:val="000000" w:themeColor="text1"/>
          </w:rPr>
          <w:delText xml:space="preserve">) was calculated by dividing </w:delText>
        </w:r>
        <w:r w:rsidRPr="008C415D" w:rsidDel="00283E1D">
          <w:rPr>
            <w:i/>
            <w:iCs/>
            <w:color w:val="000000" w:themeColor="text1"/>
          </w:rPr>
          <w:delText>A</w:delText>
        </w:r>
        <w:r w:rsidDel="00283E1D">
          <w:rPr>
            <w:color w:val="000000"/>
            <w:vertAlign w:val="subscript"/>
          </w:rPr>
          <w:delText>net</w:delText>
        </w:r>
        <w:r w:rsidDel="00283E1D">
          <w:rPr>
            <w:color w:val="000000" w:themeColor="text1"/>
          </w:rPr>
          <w:delText xml:space="preserve"> measured at 400 </w:delText>
        </w:r>
        <w:r w:rsidDel="00283E1D">
          <w:rPr>
            <w:color w:val="000000" w:themeColor="text1"/>
            <w:lang w:val="el-GR"/>
          </w:rPr>
          <w:delText>μ</w:delText>
        </w:r>
        <w:r w:rsidDel="00283E1D">
          <w:rPr>
            <w:color w:val="000000" w:themeColor="text1"/>
          </w:rPr>
          <w:delText>mol mol</w:delText>
        </w:r>
        <w:r w:rsidDel="00283E1D">
          <w:rPr>
            <w:color w:val="000000" w:themeColor="text1"/>
            <w:vertAlign w:val="superscript"/>
          </w:rPr>
          <w:delText>-1</w:delText>
        </w:r>
        <w:r w:rsidDel="00283E1D">
          <w:rPr>
            <w:color w:val="000000" w:themeColor="text1"/>
          </w:rPr>
          <w:delText xml:space="preserve"> CO</w:delText>
        </w:r>
        <w:r w:rsidDel="00283E1D">
          <w:rPr>
            <w:color w:val="000000" w:themeColor="text1"/>
            <w:vertAlign w:val="subscript"/>
          </w:rPr>
          <w:delText>2</w:delText>
        </w:r>
        <w:r w:rsidDel="00283E1D">
          <w:rPr>
            <w:color w:val="000000" w:themeColor="text1"/>
          </w:rPr>
          <w:delText xml:space="preserve"> by </w:delText>
        </w:r>
        <w:r w:rsidDel="00283E1D">
          <w:rPr>
            <w:i/>
            <w:iCs/>
            <w:color w:val="000000" w:themeColor="text1"/>
          </w:rPr>
          <w:delText>N</w:delText>
        </w:r>
        <w:r w:rsidDel="00283E1D">
          <w:rPr>
            <w:color w:val="000000" w:themeColor="text1"/>
            <w:vertAlign w:val="subscript"/>
          </w:rPr>
          <w:delText>area</w:delText>
        </w:r>
        <w:r w:rsidDel="00283E1D">
          <w:rPr>
            <w:color w:val="000000" w:themeColor="text1"/>
          </w:rPr>
          <w:delText>. We also estimated intrinsic water-use efficiency (</w:delText>
        </w:r>
        <w:r w:rsidRPr="00D9075F" w:rsidDel="00283E1D">
          <w:rPr>
            <w:i/>
            <w:iCs/>
            <w:color w:val="000000" w:themeColor="text1"/>
          </w:rPr>
          <w:delText>iWUE</w:delText>
        </w:r>
        <w:r w:rsidDel="00283E1D">
          <w:rPr>
            <w:color w:val="000000" w:themeColor="text1"/>
          </w:rPr>
          <w:delText xml:space="preserve">; </w:delText>
        </w:r>
        <w:r w:rsidDel="00283E1D">
          <w:rPr>
            <w:color w:val="000000" w:themeColor="text1"/>
            <w:lang w:val="el-GR"/>
          </w:rPr>
          <w:delText>μ</w:delText>
        </w:r>
        <w:r w:rsidDel="00283E1D">
          <w:rPr>
            <w:color w:val="000000" w:themeColor="text1"/>
          </w:rPr>
          <w:delText>mol</w:delText>
        </w:r>
        <w:r w:rsidRPr="00DD0878" w:rsidDel="00283E1D">
          <w:rPr>
            <w:color w:val="000000" w:themeColor="text1"/>
          </w:rPr>
          <w:delText xml:space="preserve"> </w:delText>
        </w:r>
        <w:r w:rsidDel="00283E1D">
          <w:rPr>
            <w:color w:val="000000" w:themeColor="text1"/>
          </w:rPr>
          <w:delText>CO</w:delText>
        </w:r>
        <w:r w:rsidDel="00283E1D">
          <w:rPr>
            <w:color w:val="000000" w:themeColor="text1"/>
            <w:vertAlign w:val="subscript"/>
          </w:rPr>
          <w:delText>2</w:delText>
        </w:r>
        <w:r w:rsidDel="00283E1D">
          <w:rPr>
            <w:color w:val="000000" w:themeColor="text1"/>
          </w:rPr>
          <w:delText xml:space="preserve"> mol</w:delText>
        </w:r>
        <w:r w:rsidDel="00283E1D">
          <w:rPr>
            <w:color w:val="000000" w:themeColor="text1"/>
            <w:vertAlign w:val="superscript"/>
          </w:rPr>
          <w:delText>-1</w:delText>
        </w:r>
        <w:r w:rsidDel="00283E1D">
          <w:rPr>
            <w:color w:val="000000" w:themeColor="text1"/>
          </w:rPr>
          <w:delText xml:space="preserve"> H</w:delText>
        </w:r>
        <w:r w:rsidDel="00283E1D">
          <w:rPr>
            <w:color w:val="000000" w:themeColor="text1"/>
            <w:vertAlign w:val="subscript"/>
          </w:rPr>
          <w:delText>2</w:delText>
        </w:r>
        <w:r w:rsidDel="00283E1D">
          <w:rPr>
            <w:color w:val="000000" w:themeColor="text1"/>
          </w:rPr>
          <w:delText xml:space="preserve">O) by dividing </w:delText>
        </w:r>
        <w:r w:rsidRPr="008C415D" w:rsidDel="00283E1D">
          <w:rPr>
            <w:i/>
            <w:iCs/>
            <w:color w:val="000000" w:themeColor="text1"/>
          </w:rPr>
          <w:delText>A</w:delText>
        </w:r>
        <w:r w:rsidDel="00283E1D">
          <w:rPr>
            <w:color w:val="000000"/>
            <w:vertAlign w:val="subscript"/>
          </w:rPr>
          <w:delText>net</w:delText>
        </w:r>
        <w:r w:rsidDel="00283E1D">
          <w:rPr>
            <w:color w:val="000000" w:themeColor="text1"/>
          </w:rPr>
          <w:delText xml:space="preserve"> measured at 400 </w:delText>
        </w:r>
        <w:r w:rsidDel="00283E1D">
          <w:rPr>
            <w:color w:val="000000" w:themeColor="text1"/>
            <w:lang w:val="el-GR"/>
          </w:rPr>
          <w:delText>μ</w:delText>
        </w:r>
        <w:r w:rsidDel="00283E1D">
          <w:rPr>
            <w:color w:val="000000" w:themeColor="text1"/>
          </w:rPr>
          <w:delText>mol mol</w:delText>
        </w:r>
        <w:r w:rsidDel="00283E1D">
          <w:rPr>
            <w:color w:val="000000" w:themeColor="text1"/>
            <w:vertAlign w:val="superscript"/>
          </w:rPr>
          <w:delText>-1</w:delText>
        </w:r>
        <w:r w:rsidDel="00283E1D">
          <w:rPr>
            <w:color w:val="000000" w:themeColor="text1"/>
          </w:rPr>
          <w:delText xml:space="preserve"> CO</w:delText>
        </w:r>
        <w:r w:rsidDel="00283E1D">
          <w:rPr>
            <w:color w:val="000000" w:themeColor="text1"/>
            <w:vertAlign w:val="subscript"/>
          </w:rPr>
          <w:delText>2</w:delText>
        </w:r>
        <w:r w:rsidDel="00283E1D">
          <w:rPr>
            <w:color w:val="000000" w:themeColor="text1"/>
          </w:rPr>
          <w:delText xml:space="preserve"> by </w:delText>
        </w:r>
        <w:r w:rsidDel="00283E1D">
          <w:rPr>
            <w:i/>
            <w:iCs/>
            <w:color w:val="000000" w:themeColor="text1"/>
          </w:rPr>
          <w:delText>g</w:delText>
        </w:r>
        <w:r w:rsidDel="00283E1D">
          <w:rPr>
            <w:color w:val="000000" w:themeColor="text1"/>
            <w:vertAlign w:val="subscript"/>
          </w:rPr>
          <w:delText>s</w:delText>
        </w:r>
        <w:r w:rsidDel="00283E1D">
          <w:rPr>
            <w:color w:val="000000" w:themeColor="text1"/>
          </w:rPr>
          <w:delText xml:space="preserve"> measured at 400 </w:delText>
        </w:r>
        <w:r w:rsidDel="00283E1D">
          <w:rPr>
            <w:color w:val="000000" w:themeColor="text1"/>
            <w:lang w:val="el-GR"/>
          </w:rPr>
          <w:delText>μ</w:delText>
        </w:r>
        <w:r w:rsidDel="00283E1D">
          <w:rPr>
            <w:color w:val="000000" w:themeColor="text1"/>
          </w:rPr>
          <w:delText>mol mol</w:delText>
        </w:r>
        <w:r w:rsidDel="00283E1D">
          <w:rPr>
            <w:color w:val="000000" w:themeColor="text1"/>
            <w:vertAlign w:val="superscript"/>
          </w:rPr>
          <w:delText>-1</w:delText>
        </w:r>
        <w:r w:rsidDel="00283E1D">
          <w:rPr>
            <w:color w:val="000000" w:themeColor="text1"/>
          </w:rPr>
          <w:delText xml:space="preserve"> CO</w:delText>
        </w:r>
        <w:r w:rsidDel="00283E1D">
          <w:rPr>
            <w:color w:val="000000" w:themeColor="text1"/>
            <w:vertAlign w:val="subscript"/>
          </w:rPr>
          <w:delText>2</w:delText>
        </w:r>
        <w:r w:rsidDel="00283E1D">
          <w:rPr>
            <w:color w:val="000000" w:themeColor="text1"/>
          </w:rPr>
          <w:delText xml:space="preserve">. Tradeoffs between nitrogen and water use were determined by calculating the ratio of </w:delText>
        </w:r>
        <w:r w:rsidDel="00283E1D">
          <w:rPr>
            <w:i/>
            <w:iCs/>
            <w:color w:val="000000" w:themeColor="text1"/>
          </w:rPr>
          <w:delText>N</w:delText>
        </w:r>
        <w:r w:rsidRPr="00364127" w:rsidDel="00283E1D">
          <w:rPr>
            <w:color w:val="000000" w:themeColor="text1"/>
            <w:vertAlign w:val="subscript"/>
          </w:rPr>
          <w:delText>area</w:delText>
        </w:r>
        <w:r w:rsidDel="00283E1D">
          <w:rPr>
            <w:color w:val="000000" w:themeColor="text1"/>
          </w:rPr>
          <w:delText xml:space="preserve"> to</w:delText>
        </w:r>
        <w:r w:rsidRPr="008C415D" w:rsidDel="00283E1D">
          <w:rPr>
            <w:i/>
            <w:iCs/>
            <w:color w:val="000000" w:themeColor="text1"/>
          </w:rPr>
          <w:delText xml:space="preserve"> </w:delText>
        </w:r>
        <w:r w:rsidDel="00283E1D">
          <w:rPr>
            <w:i/>
            <w:iCs/>
            <w:color w:val="000000" w:themeColor="text1"/>
          </w:rPr>
          <w:delText>g</w:delText>
        </w:r>
        <w:r w:rsidDel="00283E1D">
          <w:rPr>
            <w:color w:val="000000" w:themeColor="text1"/>
            <w:vertAlign w:val="subscript"/>
          </w:rPr>
          <w:delText>s</w:delText>
        </w:r>
        <w:r w:rsidDel="00283E1D">
          <w:rPr>
            <w:color w:val="000000" w:themeColor="text1"/>
          </w:rPr>
          <w:delText xml:space="preserve"> measured at 400 </w:delText>
        </w:r>
        <w:r w:rsidDel="00283E1D">
          <w:rPr>
            <w:color w:val="000000" w:themeColor="text1"/>
            <w:lang w:val="el-GR"/>
          </w:rPr>
          <w:delText>μ</w:delText>
        </w:r>
        <w:r w:rsidDel="00283E1D">
          <w:rPr>
            <w:color w:val="000000" w:themeColor="text1"/>
          </w:rPr>
          <w:delText>mol mol</w:delText>
        </w:r>
        <w:r w:rsidDel="00283E1D">
          <w:rPr>
            <w:color w:val="000000" w:themeColor="text1"/>
            <w:vertAlign w:val="superscript"/>
          </w:rPr>
          <w:delText>-1</w:delText>
        </w:r>
        <w:r w:rsidDel="00283E1D">
          <w:rPr>
            <w:color w:val="000000" w:themeColor="text1"/>
          </w:rPr>
          <w:delText xml:space="preserve"> CO</w:delText>
        </w:r>
        <w:r w:rsidDel="00283E1D">
          <w:rPr>
            <w:color w:val="000000" w:themeColor="text1"/>
            <w:vertAlign w:val="subscript"/>
          </w:rPr>
          <w:delText xml:space="preserve">2 </w:delText>
        </w:r>
        <w:r w:rsidDel="00283E1D">
          <w:rPr>
            <w:color w:val="000000" w:themeColor="text1"/>
          </w:rPr>
          <w:delText>(</w:delText>
        </w:r>
        <w:r w:rsidDel="00283E1D">
          <w:rPr>
            <w:i/>
            <w:iCs/>
            <w:color w:val="000000" w:themeColor="text1"/>
          </w:rPr>
          <w:delText>N</w:delText>
        </w:r>
        <w:r w:rsidRPr="00364127" w:rsidDel="00283E1D">
          <w:rPr>
            <w:color w:val="000000" w:themeColor="text1"/>
            <w:vertAlign w:val="subscript"/>
          </w:rPr>
          <w:delText>area</w:delText>
        </w:r>
        <w:r w:rsidDel="00283E1D">
          <w:rPr>
            <w:color w:val="000000" w:themeColor="text1"/>
          </w:rPr>
          <w:delText>:</w:delText>
        </w:r>
        <w:r w:rsidRPr="000048CE" w:rsidDel="00283E1D">
          <w:rPr>
            <w:i/>
            <w:iCs/>
            <w:color w:val="000000" w:themeColor="text1"/>
          </w:rPr>
          <w:delText>g</w:delText>
        </w:r>
        <w:r w:rsidRPr="00F15977" w:rsidDel="00283E1D">
          <w:rPr>
            <w:color w:val="000000" w:themeColor="text1"/>
            <w:vertAlign w:val="subscript"/>
          </w:rPr>
          <w:delText>s</w:delText>
        </w:r>
        <w:r w:rsidDel="00283E1D">
          <w:rPr>
            <w:color w:val="000000" w:themeColor="text1"/>
          </w:rPr>
          <w:delText>; g</w:delText>
        </w:r>
        <w:r w:rsidR="008F6058" w:rsidDel="00283E1D">
          <w:rPr>
            <w:color w:val="000000" w:themeColor="text1"/>
          </w:rPr>
          <w:delText xml:space="preserve"> </w:delText>
        </w:r>
        <w:r w:rsidDel="00283E1D">
          <w:rPr>
            <w:color w:val="000000" w:themeColor="text1"/>
          </w:rPr>
          <w:delText>N s mol</w:delText>
        </w:r>
        <w:r w:rsidDel="00283E1D">
          <w:rPr>
            <w:color w:val="000000" w:themeColor="text1"/>
            <w:vertAlign w:val="superscript"/>
          </w:rPr>
          <w:delText>-1</w:delText>
        </w:r>
        <w:r w:rsidDel="00283E1D">
          <w:rPr>
            <w:color w:val="000000" w:themeColor="text1"/>
          </w:rPr>
          <w:delText xml:space="preserve"> H</w:delText>
        </w:r>
        <w:r w:rsidDel="00283E1D">
          <w:rPr>
            <w:color w:val="000000" w:themeColor="text1"/>
            <w:vertAlign w:val="subscript"/>
          </w:rPr>
          <w:delText>2</w:delText>
        </w:r>
        <w:r w:rsidDel="00283E1D">
          <w:rPr>
            <w:color w:val="000000" w:themeColor="text1"/>
          </w:rPr>
          <w:delText xml:space="preserve">O) and </w:delText>
        </w:r>
        <w:r w:rsidRPr="000048CE" w:rsidDel="00283E1D">
          <w:rPr>
            <w:i/>
            <w:iCs/>
            <w:color w:val="000000" w:themeColor="text1"/>
          </w:rPr>
          <w:delText>V</w:delText>
        </w:r>
        <w:r w:rsidRPr="00F15977" w:rsidDel="00283E1D">
          <w:rPr>
            <w:color w:val="000000" w:themeColor="text1"/>
            <w:vertAlign w:val="subscript"/>
          </w:rPr>
          <w:delText>cmax</w:delText>
        </w:r>
        <w:r w:rsidRPr="14AB8DC9" w:rsidDel="00283E1D">
          <w:rPr>
            <w:color w:val="000000" w:themeColor="text1"/>
          </w:rPr>
          <w:delText xml:space="preserve"> </w:delText>
        </w:r>
        <w:r w:rsidDel="00283E1D">
          <w:rPr>
            <w:color w:val="000000" w:themeColor="text1"/>
          </w:rPr>
          <w:delText xml:space="preserve">to </w:delText>
        </w:r>
        <w:r w:rsidRPr="000048CE" w:rsidDel="00283E1D">
          <w:rPr>
            <w:i/>
            <w:iCs/>
            <w:color w:val="000000" w:themeColor="text1"/>
          </w:rPr>
          <w:delText>g</w:delText>
        </w:r>
        <w:r w:rsidRPr="00F15977" w:rsidDel="00283E1D">
          <w:rPr>
            <w:color w:val="000000" w:themeColor="text1"/>
            <w:vertAlign w:val="subscript"/>
          </w:rPr>
          <w:delText>s</w:delText>
        </w:r>
        <w:r w:rsidDel="00283E1D">
          <w:rPr>
            <w:color w:val="000000" w:themeColor="text1"/>
            <w:vertAlign w:val="subscript"/>
          </w:rPr>
          <w:delText xml:space="preserve"> </w:delText>
        </w:r>
        <w:r w:rsidDel="00283E1D">
          <w:rPr>
            <w:color w:val="000000" w:themeColor="text1"/>
          </w:rPr>
          <w:delText xml:space="preserve">measured at 400 </w:delText>
        </w:r>
        <w:r w:rsidDel="00283E1D">
          <w:rPr>
            <w:color w:val="000000" w:themeColor="text1"/>
            <w:lang w:val="el-GR"/>
          </w:rPr>
          <w:delText>μ</w:delText>
        </w:r>
        <w:r w:rsidDel="00283E1D">
          <w:rPr>
            <w:color w:val="000000" w:themeColor="text1"/>
          </w:rPr>
          <w:delText>mol mol</w:delText>
        </w:r>
        <w:r w:rsidDel="00283E1D">
          <w:rPr>
            <w:color w:val="000000" w:themeColor="text1"/>
            <w:vertAlign w:val="superscript"/>
          </w:rPr>
          <w:delText>-1</w:delText>
        </w:r>
        <w:r w:rsidDel="00283E1D">
          <w:rPr>
            <w:color w:val="000000" w:themeColor="text1"/>
          </w:rPr>
          <w:delText xml:space="preserve"> CO</w:delText>
        </w:r>
        <w:r w:rsidDel="00283E1D">
          <w:rPr>
            <w:color w:val="000000" w:themeColor="text1"/>
            <w:vertAlign w:val="subscript"/>
          </w:rPr>
          <w:delText xml:space="preserve">2 </w:delText>
        </w:r>
        <w:r w:rsidRPr="14AB8DC9" w:rsidDel="00283E1D">
          <w:rPr>
            <w:color w:val="000000" w:themeColor="text1"/>
          </w:rPr>
          <w:delText>(</w:delText>
        </w:r>
        <w:r w:rsidRPr="000048CE" w:rsidDel="00283E1D">
          <w:rPr>
            <w:i/>
            <w:iCs/>
            <w:color w:val="000000" w:themeColor="text1"/>
          </w:rPr>
          <w:delText>V</w:delText>
        </w:r>
        <w:r w:rsidRPr="00F15977" w:rsidDel="00283E1D">
          <w:rPr>
            <w:color w:val="000000" w:themeColor="text1"/>
            <w:vertAlign w:val="subscript"/>
          </w:rPr>
          <w:delText>cmax</w:delText>
        </w:r>
        <w:r w:rsidRPr="00F15977" w:rsidDel="00283E1D">
          <w:rPr>
            <w:color w:val="000000" w:themeColor="text1"/>
          </w:rPr>
          <w:delText>:</w:delText>
        </w:r>
        <w:r w:rsidRPr="000048CE" w:rsidDel="00283E1D">
          <w:rPr>
            <w:i/>
            <w:iCs/>
            <w:color w:val="000000" w:themeColor="text1"/>
          </w:rPr>
          <w:delText>g</w:delText>
        </w:r>
        <w:r w:rsidRPr="00F15977" w:rsidDel="00283E1D">
          <w:rPr>
            <w:color w:val="000000" w:themeColor="text1"/>
            <w:vertAlign w:val="subscript"/>
          </w:rPr>
          <w:delText>s</w:delText>
        </w:r>
        <w:r w:rsidRPr="14AB8DC9" w:rsidDel="00283E1D">
          <w:rPr>
            <w:color w:val="000000" w:themeColor="text1"/>
          </w:rPr>
          <w:delText xml:space="preserve">; </w:delText>
        </w:r>
        <w:r w:rsidDel="00283E1D">
          <w:rPr>
            <w:color w:val="000000" w:themeColor="text1"/>
            <w:lang w:val="el-GR"/>
          </w:rPr>
          <w:delText>μ</w:delText>
        </w:r>
        <w:r w:rsidRPr="007037E1" w:rsidDel="00283E1D">
          <w:rPr>
            <w:color w:val="000000" w:themeColor="text1"/>
          </w:rPr>
          <w:delText>mol</w:delText>
        </w:r>
        <w:r w:rsidDel="00283E1D">
          <w:rPr>
            <w:color w:val="000000" w:themeColor="text1"/>
          </w:rPr>
          <w:delText xml:space="preserve"> CO</w:delText>
        </w:r>
        <w:r w:rsidDel="00283E1D">
          <w:rPr>
            <w:color w:val="000000" w:themeColor="text1"/>
            <w:vertAlign w:val="subscript"/>
          </w:rPr>
          <w:delText>2</w:delText>
        </w:r>
        <w:r w:rsidRPr="007037E1" w:rsidDel="00283E1D">
          <w:rPr>
            <w:color w:val="000000" w:themeColor="text1"/>
          </w:rPr>
          <w:delText xml:space="preserve"> mol</w:delText>
        </w:r>
        <w:r w:rsidRPr="007037E1" w:rsidDel="00283E1D">
          <w:rPr>
            <w:color w:val="000000" w:themeColor="text1"/>
            <w:vertAlign w:val="superscript"/>
          </w:rPr>
          <w:delText>-1</w:delText>
        </w:r>
        <w:r w:rsidDel="00283E1D">
          <w:rPr>
            <w:color w:val="000000" w:themeColor="text1"/>
          </w:rPr>
          <w:delText xml:space="preserve"> H</w:delText>
        </w:r>
        <w:r w:rsidDel="00283E1D">
          <w:rPr>
            <w:color w:val="000000" w:themeColor="text1"/>
            <w:vertAlign w:val="subscript"/>
          </w:rPr>
          <w:delText>2</w:delText>
        </w:r>
        <w:r w:rsidDel="00283E1D">
          <w:rPr>
            <w:color w:val="000000" w:themeColor="text1"/>
          </w:rPr>
          <w:delText>O</w:delText>
        </w:r>
        <w:r w:rsidR="00310558" w:rsidDel="00283E1D">
          <w:rPr>
            <w:color w:val="000000" w:themeColor="text1"/>
          </w:rPr>
          <w:delText>).</w:delText>
        </w:r>
        <w:r w:rsidDel="00283E1D">
          <w:rPr>
            <w:color w:val="000000" w:themeColor="text1"/>
          </w:rPr>
          <w:delText xml:space="preserve"> We used the temperature unstandardized </w:delText>
        </w:r>
        <w:r w:rsidDel="00283E1D">
          <w:rPr>
            <w:i/>
            <w:iCs/>
            <w:color w:val="000000" w:themeColor="text1"/>
          </w:rPr>
          <w:delText>V</w:delText>
        </w:r>
        <w:r w:rsidDel="00283E1D">
          <w:rPr>
            <w:color w:val="000000" w:themeColor="text1"/>
            <w:vertAlign w:val="subscript"/>
          </w:rPr>
          <w:delText>cmax</w:delText>
        </w:r>
        <w:r w:rsidDel="00283E1D">
          <w:rPr>
            <w:color w:val="000000" w:themeColor="text1"/>
          </w:rPr>
          <w:delText xml:space="preserve"> value instead of </w:delText>
        </w:r>
        <w:r w:rsidDel="00283E1D">
          <w:rPr>
            <w:i/>
            <w:iCs/>
            <w:color w:val="000000" w:themeColor="text1"/>
          </w:rPr>
          <w:delText>V</w:delText>
        </w:r>
        <w:r w:rsidDel="00283E1D">
          <w:rPr>
            <w:color w:val="000000" w:themeColor="text1"/>
            <w:vertAlign w:val="subscript"/>
          </w:rPr>
          <w:delText>cmax25</w:delText>
        </w:r>
        <w:r w:rsidDel="00283E1D">
          <w:rPr>
            <w:color w:val="000000" w:themeColor="text1"/>
          </w:rPr>
          <w:delText xml:space="preserve"> for </w:delText>
        </w:r>
        <w:r w:rsidRPr="000048CE" w:rsidDel="00283E1D">
          <w:rPr>
            <w:i/>
            <w:iCs/>
            <w:color w:val="000000" w:themeColor="text1"/>
          </w:rPr>
          <w:delText>V</w:delText>
        </w:r>
        <w:r w:rsidRPr="00F15977" w:rsidDel="00283E1D">
          <w:rPr>
            <w:color w:val="000000" w:themeColor="text1"/>
            <w:vertAlign w:val="subscript"/>
          </w:rPr>
          <w:delText>cmax</w:delText>
        </w:r>
        <w:r w:rsidRPr="00F15977" w:rsidDel="00283E1D">
          <w:rPr>
            <w:color w:val="000000" w:themeColor="text1"/>
          </w:rPr>
          <w:delText>:</w:delText>
        </w:r>
        <w:r w:rsidRPr="000048CE" w:rsidDel="00283E1D">
          <w:rPr>
            <w:i/>
            <w:iCs/>
            <w:color w:val="000000" w:themeColor="text1"/>
          </w:rPr>
          <w:delText>g</w:delText>
        </w:r>
        <w:r w:rsidRPr="00F15977" w:rsidDel="00283E1D">
          <w:rPr>
            <w:color w:val="000000" w:themeColor="text1"/>
            <w:vertAlign w:val="subscript"/>
          </w:rPr>
          <w:delText>s</w:delText>
        </w:r>
        <w:r w:rsidDel="00283E1D">
          <w:rPr>
            <w:color w:val="000000" w:themeColor="text1"/>
          </w:rPr>
          <w:delText xml:space="preserve"> because </w:delText>
        </w:r>
        <w:r w:rsidDel="00283E1D">
          <w:rPr>
            <w:iCs/>
            <w:color w:val="000000"/>
          </w:rPr>
          <w:delText>stomatal conductance</w:delText>
        </w:r>
        <w:r w:rsidRPr="00D562BF" w:rsidDel="00283E1D">
          <w:rPr>
            <w:iCs/>
            <w:color w:val="000000"/>
          </w:rPr>
          <w:delText xml:space="preserve"> values</w:delText>
        </w:r>
        <w:r w:rsidDel="00283E1D">
          <w:rPr>
            <w:iCs/>
            <w:color w:val="000000"/>
          </w:rPr>
          <w:delText xml:space="preserve"> were</w:delText>
        </w:r>
        <w:r w:rsidRPr="00D562BF" w:rsidDel="00283E1D">
          <w:rPr>
            <w:iCs/>
            <w:color w:val="000000"/>
          </w:rPr>
          <w:delText xml:space="preserve"> not standardized to 25</w:delText>
        </w:r>
        <w:r w:rsidRPr="00D562BF" w:rsidDel="00283E1D">
          <w:rPr>
            <w:color w:val="000000"/>
          </w:rPr>
          <w:delText>°C.</w:delText>
        </w:r>
      </w:del>
    </w:p>
    <w:p w14:paraId="7592EE22" w14:textId="3AFC3C1D" w:rsidR="00DD0878" w:rsidDel="00283E1D" w:rsidRDefault="00DD0878">
      <w:pPr>
        <w:autoSpaceDE w:val="0"/>
        <w:autoSpaceDN w:val="0"/>
        <w:adjustRightInd w:val="0"/>
        <w:spacing w:line="480" w:lineRule="auto"/>
        <w:ind w:firstLine="720"/>
        <w:rPr>
          <w:del w:id="320" w:author="Nick Smith" w:date="2023-11-17T12:45:00Z"/>
        </w:rPr>
        <w:pPrChange w:id="321" w:author="Nick Smith" w:date="2023-11-17T12:45:00Z">
          <w:pPr>
            <w:spacing w:line="480" w:lineRule="auto"/>
          </w:pPr>
        </w:pPrChange>
      </w:pPr>
    </w:p>
    <w:p w14:paraId="64D2AC58" w14:textId="7939EA88" w:rsidR="00360D30" w:rsidRDefault="00360D30" w:rsidP="009D6E5B">
      <w:pPr>
        <w:spacing w:line="480" w:lineRule="auto"/>
      </w:pPr>
      <w:del w:id="322" w:author="Nick Smith" w:date="2023-11-17T12:45:00Z">
        <w:r w:rsidDel="00283E1D">
          <w:rPr>
            <w:i/>
            <w:iCs/>
          </w:rPr>
          <w:delText>Whole p</w:delText>
        </w:r>
      </w:del>
      <w:ins w:id="323" w:author="Nick Smith" w:date="2023-11-17T12:45:00Z">
        <w:r w:rsidR="00283E1D">
          <w:rPr>
            <w:i/>
            <w:iCs/>
          </w:rPr>
          <w:t>P</w:t>
        </w:r>
      </w:ins>
      <w:r>
        <w:rPr>
          <w:i/>
          <w:iCs/>
        </w:rPr>
        <w:t>lant trait</w:t>
      </w:r>
      <w:ins w:id="324" w:author="Nick Smith" w:date="2023-11-17T12:45:00Z">
        <w:r w:rsidR="00283E1D">
          <w:rPr>
            <w:i/>
            <w:iCs/>
          </w:rPr>
          <w:t xml:space="preserve"> measurements</w:t>
        </w:r>
      </w:ins>
      <w:del w:id="325" w:author="Nick Smith" w:date="2023-11-17T12:45:00Z">
        <w:r w:rsidDel="00283E1D">
          <w:rPr>
            <w:i/>
            <w:iCs/>
          </w:rPr>
          <w:delText>s</w:delText>
        </w:r>
      </w:del>
    </w:p>
    <w:p w14:paraId="14099B94" w14:textId="3095C446" w:rsidR="007755C4" w:rsidRDefault="00F83744" w:rsidP="009D6E5B">
      <w:pPr>
        <w:autoSpaceDE w:val="0"/>
        <w:autoSpaceDN w:val="0"/>
        <w:adjustRightInd w:val="0"/>
        <w:spacing w:line="480" w:lineRule="auto"/>
        <w:ind w:firstLine="720"/>
        <w:rPr>
          <w:rFonts w:cs="Times New Roman"/>
        </w:rPr>
      </w:pPr>
      <w:r>
        <w:t>W</w:t>
      </w:r>
      <w:r w:rsidR="00360D30">
        <w:t xml:space="preserve">e harvested all experimental individuals and separated biomass of </w:t>
      </w:r>
      <w:r w:rsidR="00360D30" w:rsidRPr="00360D30">
        <w:t>each experimental individual into major organ types (leaves, stems, roots</w:t>
      </w:r>
      <w:r w:rsidR="00310558">
        <w:t>, and root nodules when present</w:t>
      </w:r>
      <w:r w:rsidR="00360D30" w:rsidRPr="00360D30">
        <w:t>)</w:t>
      </w:r>
      <w:r>
        <w:t xml:space="preserve"> approximately seven weeks after experiment initiation</w:t>
      </w:r>
      <w:r w:rsidR="00360D30" w:rsidRPr="00360D30">
        <w:t>. Leaf areas of all harvested leaves were measured using a</w:t>
      </w:r>
      <w:r w:rsidR="00430044">
        <w:t>n</w:t>
      </w:r>
      <w:r w:rsidR="00360D30" w:rsidRPr="00360D30">
        <w:t xml:space="preserve"> </w:t>
      </w:r>
      <w:r w:rsidR="007755C4">
        <w:t>LI-3100</w:t>
      </w:r>
      <w:r w:rsidR="00412BAB">
        <w:t>C</w:t>
      </w:r>
      <w:r w:rsidR="007755C4">
        <w:t xml:space="preserve"> (</w:t>
      </w:r>
      <w:r w:rsidR="00412BAB" w:rsidRPr="00863849">
        <w:rPr>
          <w:color w:val="000000"/>
        </w:rPr>
        <w:t>Li-COR Bioscience</w:t>
      </w:r>
      <w:r w:rsidR="00412BAB">
        <w:rPr>
          <w:color w:val="000000"/>
        </w:rPr>
        <w:t>s</w:t>
      </w:r>
      <w:r w:rsidR="00412BAB" w:rsidRPr="00863849">
        <w:rPr>
          <w:color w:val="000000"/>
        </w:rPr>
        <w:t>, Lincoln, Nebraska, USA</w:t>
      </w:r>
      <w:r w:rsidR="00412BAB">
        <w:rPr>
          <w:color w:val="000000"/>
        </w:rPr>
        <w:t>)</w:t>
      </w:r>
      <w:r w:rsidR="00926F7B">
        <w:t>. T</w:t>
      </w:r>
      <w:r w:rsidR="00360D30" w:rsidRPr="00360D30">
        <w:t>otal leaf area</w:t>
      </w:r>
      <w:r w:rsidR="00926F7B">
        <w:t xml:space="preserve"> (cm</w:t>
      </w:r>
      <w:r w:rsidR="00926F7B">
        <w:rPr>
          <w:vertAlign w:val="superscript"/>
        </w:rPr>
        <w:t>2</w:t>
      </w:r>
      <w:r w:rsidR="00926F7B">
        <w:t>)</w:t>
      </w:r>
      <w:r w:rsidR="00360D30" w:rsidRPr="00360D30">
        <w:t xml:space="preserve"> was calculated as the sum of all leaf areas</w:t>
      </w:r>
      <w:del w:id="326" w:author="Nick Smith" w:date="2023-11-17T12:46:00Z">
        <w:r w:rsidR="00360D30" w:rsidRPr="00360D30" w:rsidDel="00362FE3">
          <w:delText xml:space="preserve">, including </w:delText>
        </w:r>
        <w:r w:rsidR="00166B47" w:rsidDel="00362FE3">
          <w:delText>the focal leaf measured during the CO</w:delText>
        </w:r>
        <w:r w:rsidR="00166B47" w:rsidDel="00362FE3">
          <w:rPr>
            <w:vertAlign w:val="subscript"/>
          </w:rPr>
          <w:delText>2</w:delText>
        </w:r>
        <w:r w:rsidR="00166B47" w:rsidDel="00362FE3">
          <w:delText xml:space="preserve"> response curve</w:delText>
        </w:r>
      </w:del>
      <w:r w:rsidR="00360D30" w:rsidRPr="00360D30">
        <w:t xml:space="preserve">. </w:t>
      </w:r>
      <w:r w:rsidR="00360D30" w:rsidRPr="00360D30">
        <w:rPr>
          <w:rFonts w:cs="Times New Roman"/>
        </w:rPr>
        <w:t>All harvested material was dried</w:t>
      </w:r>
      <w:r w:rsidR="00360D30">
        <w:rPr>
          <w:rFonts w:cs="Times New Roman"/>
        </w:rPr>
        <w:t xml:space="preserve"> </w:t>
      </w:r>
      <w:r w:rsidR="00166B47">
        <w:rPr>
          <w:rFonts w:cs="Times New Roman"/>
        </w:rPr>
        <w:t>in an oven set to 65</w:t>
      </w:r>
      <w:r w:rsidR="00166B47">
        <w:rPr>
          <w:rFonts w:cs="Times New Roman"/>
        </w:rPr>
        <w:sym w:font="Symbol" w:char="F0B0"/>
      </w:r>
      <w:r w:rsidR="00166B47">
        <w:rPr>
          <w:rFonts w:cs="Times New Roman"/>
        </w:rPr>
        <w:t>C for at least 48 hours</w:t>
      </w:r>
      <w:r w:rsidR="00430044">
        <w:rPr>
          <w:rFonts w:cs="Times New Roman"/>
        </w:rPr>
        <w:t xml:space="preserve">, </w:t>
      </w:r>
      <w:r w:rsidR="00166B47">
        <w:rPr>
          <w:rFonts w:cs="Times New Roman"/>
        </w:rPr>
        <w:t>weighed</w:t>
      </w:r>
      <w:r w:rsidR="00430044">
        <w:rPr>
          <w:rFonts w:cs="Times New Roman"/>
        </w:rPr>
        <w:t>, and ground to homogeneity</w:t>
      </w:r>
      <w:r w:rsidR="00166B47">
        <w:rPr>
          <w:rFonts w:cs="Times New Roman"/>
        </w:rPr>
        <w:t xml:space="preserve">. </w:t>
      </w:r>
      <w:r w:rsidR="00360D30">
        <w:rPr>
          <w:rFonts w:cs="Times New Roman"/>
        </w:rPr>
        <w:t>Total dry biomass</w:t>
      </w:r>
      <w:r w:rsidR="005E3C64">
        <w:rPr>
          <w:rFonts w:cs="Times New Roman"/>
        </w:rPr>
        <w:t xml:space="preserve"> (g)</w:t>
      </w:r>
      <w:r w:rsidR="00360D30">
        <w:rPr>
          <w:rFonts w:cs="Times New Roman"/>
        </w:rPr>
        <w:t xml:space="preserve"> was</w:t>
      </w:r>
      <w:r w:rsidR="005E3C64">
        <w:rPr>
          <w:rFonts w:cs="Times New Roman"/>
        </w:rPr>
        <w:t xml:space="preserve"> </w:t>
      </w:r>
      <w:r w:rsidR="00360D30">
        <w:rPr>
          <w:rFonts w:cs="Times New Roman"/>
        </w:rPr>
        <w:t>calculated as the sum of dry leaf, stem, root</w:t>
      </w:r>
      <w:r w:rsidR="00B84938">
        <w:rPr>
          <w:rFonts w:cs="Times New Roman"/>
        </w:rPr>
        <w:t>, and root nodule</w:t>
      </w:r>
      <w:r w:rsidR="00360D30">
        <w:rPr>
          <w:rFonts w:cs="Times New Roman"/>
        </w:rPr>
        <w:t xml:space="preserve"> biomass.</w:t>
      </w:r>
      <w:r w:rsidR="00430044">
        <w:rPr>
          <w:rFonts w:cs="Times New Roman"/>
        </w:rPr>
        <w:t xml:space="preserve"> We also quantified carbon and nitrogen content</w:t>
      </w:r>
      <w:r w:rsidR="00B84938">
        <w:rPr>
          <w:rFonts w:cs="Times New Roman"/>
        </w:rPr>
        <w:t xml:space="preserve"> </w:t>
      </w:r>
      <w:r w:rsidR="00430044">
        <w:rPr>
          <w:rFonts w:cs="Times New Roman"/>
        </w:rPr>
        <w:t xml:space="preserve">of each respective organ type </w:t>
      </w:r>
      <w:r w:rsidR="00AB654B">
        <w:rPr>
          <w:rFonts w:cs="Times New Roman"/>
        </w:rPr>
        <w:t>through elemental combustion (</w:t>
      </w:r>
      <w:r w:rsidR="00AB654B">
        <w:rPr>
          <w:color w:val="000000"/>
        </w:rPr>
        <w:t>Costech-4010, Costech, Inc., Valencia, CA, USA)</w:t>
      </w:r>
      <w:r w:rsidR="00AB654B">
        <w:rPr>
          <w:rFonts w:cs="Times New Roman"/>
        </w:rPr>
        <w:t xml:space="preserve"> </w:t>
      </w:r>
      <w:r w:rsidR="00430044">
        <w:rPr>
          <w:rFonts w:cs="Times New Roman"/>
        </w:rPr>
        <w:t>using subsamples of ground and homogenized organ tissue.</w:t>
      </w:r>
      <w:r w:rsidR="007755C4">
        <w:rPr>
          <w:rFonts w:cs="Times New Roman"/>
        </w:rPr>
        <w:t xml:space="preserve"> </w:t>
      </w:r>
    </w:p>
    <w:p w14:paraId="5E151562" w14:textId="678454F7" w:rsidR="00DD0878" w:rsidRDefault="00351A75" w:rsidP="008B104C">
      <w:pPr>
        <w:autoSpaceDE w:val="0"/>
        <w:autoSpaceDN w:val="0"/>
        <w:adjustRightInd w:val="0"/>
        <w:spacing w:line="480" w:lineRule="auto"/>
        <w:ind w:firstLine="720"/>
        <w:rPr>
          <w:rFonts w:cs="Times New Roman"/>
        </w:rPr>
      </w:pPr>
      <w:r>
        <w:rPr>
          <w:rFonts w:cs="Times New Roman"/>
        </w:rPr>
        <w:t>Following the</w:t>
      </w:r>
      <w:r w:rsidR="000F1E36">
        <w:rPr>
          <w:rFonts w:cs="Times New Roman"/>
        </w:rPr>
        <w:t xml:space="preserve"> </w:t>
      </w:r>
      <w:r>
        <w:rPr>
          <w:rFonts w:cs="Times New Roman"/>
        </w:rPr>
        <w:t>approach explained in</w:t>
      </w:r>
      <w:r w:rsidR="00D32CFF">
        <w:rPr>
          <w:rFonts w:cs="Times New Roman"/>
        </w:rPr>
        <w:t xml:space="preserve"> </w:t>
      </w:r>
      <w:r w:rsidR="008B104C">
        <w:rPr>
          <w:rFonts w:cs="Times New Roman"/>
        </w:rPr>
        <w:fldChar w:fldCharType="begin" w:fldLock="1"/>
      </w:r>
      <w:r w:rsidR="008B104C">
        <w:rPr>
          <w:rFonts w:cs="Times New Roman"/>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Perkowski </w:t>
      </w:r>
      <w:r w:rsidR="008B104C" w:rsidRPr="008B104C">
        <w:rPr>
          <w:rFonts w:cs="Times New Roman"/>
          <w:i/>
          <w:noProof/>
        </w:rPr>
        <w:t>et al.</w:t>
      </w:r>
      <w:r w:rsidR="008B104C">
        <w:rPr>
          <w:rFonts w:cs="Times New Roman"/>
          <w:noProof/>
        </w:rPr>
        <w:t xml:space="preserve"> (</w:t>
      </w:r>
      <w:r w:rsidR="008B104C" w:rsidRPr="008B104C">
        <w:rPr>
          <w:rFonts w:cs="Times New Roman"/>
          <w:noProof/>
        </w:rPr>
        <w:t>2021)</w:t>
      </w:r>
      <w:r w:rsidR="008B104C">
        <w:rPr>
          <w:rFonts w:cs="Times New Roman"/>
        </w:rPr>
        <w:fldChar w:fldCharType="end"/>
      </w:r>
      <w:r>
        <w:rPr>
          <w:rFonts w:cs="Times New Roman"/>
        </w:rPr>
        <w:t>, we calculated structural carbon costs to acquire nitrogen as the ratio of total belowground carbon biomass to whole plant nitrogen biomass</w:t>
      </w:r>
      <w:r w:rsidR="00E20C33">
        <w:rPr>
          <w:rFonts w:cs="Times New Roman"/>
        </w:rPr>
        <w:t xml:space="preserve"> (g</w:t>
      </w:r>
      <w:r w:rsidR="00310558">
        <w:rPr>
          <w:rFonts w:cs="Times New Roman"/>
        </w:rPr>
        <w:t xml:space="preserve"> </w:t>
      </w:r>
      <w:r w:rsidR="00E20C33">
        <w:rPr>
          <w:rFonts w:cs="Times New Roman"/>
        </w:rPr>
        <w:t>C g</w:t>
      </w:r>
      <w:r w:rsidR="00E20C33">
        <w:rPr>
          <w:rFonts w:cs="Times New Roman"/>
          <w:vertAlign w:val="superscript"/>
        </w:rPr>
        <w:t>-1</w:t>
      </w:r>
      <w:r w:rsidR="00E20C33">
        <w:rPr>
          <w:rFonts w:cs="Times New Roman"/>
        </w:rPr>
        <w:t xml:space="preserve"> N)</w:t>
      </w:r>
      <w:r>
        <w:rPr>
          <w:rFonts w:cs="Times New Roman"/>
        </w:rPr>
        <w:t xml:space="preserve">. </w:t>
      </w:r>
      <w:r w:rsidR="00430044">
        <w:rPr>
          <w:rFonts w:cs="Times New Roman"/>
        </w:rPr>
        <w:t>Belowground carbon biomass</w:t>
      </w:r>
      <w:r w:rsidR="00E20C33">
        <w:rPr>
          <w:rFonts w:cs="Times New Roman"/>
        </w:rPr>
        <w:t xml:space="preserve"> (g C)</w:t>
      </w:r>
      <w:r w:rsidR="00430044">
        <w:rPr>
          <w:rFonts w:cs="Times New Roman"/>
        </w:rPr>
        <w:t xml:space="preserve"> was </w:t>
      </w:r>
      <w:r w:rsidR="00B84938">
        <w:rPr>
          <w:rFonts w:cs="Times New Roman"/>
        </w:rPr>
        <w:t xml:space="preserve">calculated by multiplying the carbon content of roots and root nodules by total biomass of each respective organ type, then adding root carbon biomass and root nodule carbon biomass. </w:t>
      </w:r>
      <w:r w:rsidR="00310558">
        <w:rPr>
          <w:rFonts w:cs="Times New Roman"/>
        </w:rPr>
        <w:t>W</w:t>
      </w:r>
      <w:r w:rsidR="00B84938">
        <w:rPr>
          <w:rFonts w:cs="Times New Roman"/>
        </w:rPr>
        <w:t>hole plant nitrogen biomass</w:t>
      </w:r>
      <w:r w:rsidR="00E20C33">
        <w:rPr>
          <w:rFonts w:cs="Times New Roman"/>
        </w:rPr>
        <w:t xml:space="preserve"> (g N)</w:t>
      </w:r>
      <w:r w:rsidR="00B84938">
        <w:rPr>
          <w:rFonts w:cs="Times New Roman"/>
        </w:rPr>
        <w:t xml:space="preserve"> was calculated by multiplying the nitrogen content of leaves, stems, roots, and root nodules by biomass of each respective organ type, then </w:t>
      </w:r>
      <w:r w:rsidR="00310558">
        <w:rPr>
          <w:rFonts w:cs="Times New Roman"/>
        </w:rPr>
        <w:t>calculating</w:t>
      </w:r>
      <w:r w:rsidR="00B84938">
        <w:rPr>
          <w:rFonts w:cs="Times New Roman"/>
        </w:rPr>
        <w:t xml:space="preserve"> the sum of nitrogen biomass of each organ type.</w:t>
      </w:r>
      <w:r>
        <w:rPr>
          <w:rFonts w:cs="Times New Roman"/>
        </w:rPr>
        <w:t xml:space="preserve"> This calculation only quantifies plant structural carbon costs to acquire </w:t>
      </w:r>
      <w:r w:rsidR="00310558">
        <w:rPr>
          <w:rFonts w:cs="Times New Roman"/>
        </w:rPr>
        <w:t>nitrogen and</w:t>
      </w:r>
      <w:r>
        <w:rPr>
          <w:rFonts w:cs="Times New Roman"/>
        </w:rPr>
        <w:t xml:space="preserve"> does not include any additional carbon costs of nitrogen acquisition associated with root </w:t>
      </w:r>
      <w:r>
        <w:rPr>
          <w:rFonts w:cs="Times New Roman"/>
        </w:rPr>
        <w:lastRenderedPageBreak/>
        <w:t xml:space="preserve">respiration, root exudation, or root turnover. An explicit explanation of the limitations for interpreting this calculation can be found in </w:t>
      </w:r>
      <w:r w:rsidR="008B104C">
        <w:rPr>
          <w:rFonts w:cs="Times New Roman"/>
        </w:rPr>
        <w:fldChar w:fldCharType="begin" w:fldLock="1"/>
      </w:r>
      <w:r w:rsidR="008B104C">
        <w:rPr>
          <w:rFonts w:cs="Times New Roman"/>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Perkowski </w:t>
      </w:r>
      <w:r w:rsidR="008B104C" w:rsidRPr="008B104C">
        <w:rPr>
          <w:rFonts w:cs="Times New Roman"/>
          <w:i/>
          <w:noProof/>
        </w:rPr>
        <w:t>et al.</w:t>
      </w:r>
      <w:r w:rsidR="008B104C">
        <w:rPr>
          <w:rFonts w:cs="Times New Roman"/>
          <w:noProof/>
        </w:rPr>
        <w:t xml:space="preserve"> (</w:t>
      </w:r>
      <w:r w:rsidR="008B104C" w:rsidRPr="008B104C">
        <w:rPr>
          <w:rFonts w:cs="Times New Roman"/>
          <w:noProof/>
        </w:rPr>
        <w:t>2021)</w:t>
      </w:r>
      <w:r w:rsidR="008B104C">
        <w:rPr>
          <w:rFonts w:cs="Times New Roman"/>
        </w:rPr>
        <w:fldChar w:fldCharType="end"/>
      </w:r>
      <w:r w:rsidR="008B104C">
        <w:rPr>
          <w:rFonts w:cs="Times New Roman"/>
        </w:rPr>
        <w:t xml:space="preserve"> and </w:t>
      </w:r>
      <w:r w:rsidR="008B104C">
        <w:rPr>
          <w:rFonts w:cs="Times New Roman"/>
        </w:rPr>
        <w:fldChar w:fldCharType="begin" w:fldLock="1"/>
      </w:r>
      <w:r w:rsidR="008B104C">
        <w:rPr>
          <w:rFonts w:cs="Times New Roman"/>
        </w:rP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2018)","manualFormatting":"Terrer et al. (2018)","plainTextFormattedCitation":"(Terrer et al., 2018)","previouslyFormattedCitation":"(Terrer &lt;i&gt;et al.&lt;/i&gt;, 2018)"},"properties":{"noteIndex":0},"schema":"https://github.com/citation-style-language/schema/raw/master/csl-citation.json"}</w:instrText>
      </w:r>
      <w:r w:rsidR="008B104C">
        <w:rPr>
          <w:rFonts w:cs="Times New Roman"/>
        </w:rPr>
        <w:fldChar w:fldCharType="separate"/>
      </w:r>
      <w:r w:rsidR="008B104C" w:rsidRPr="008B104C">
        <w:rPr>
          <w:rFonts w:cs="Times New Roman"/>
          <w:noProof/>
        </w:rPr>
        <w:t xml:space="preserve">Terrer </w:t>
      </w:r>
      <w:r w:rsidR="008B104C" w:rsidRPr="008B104C">
        <w:rPr>
          <w:rFonts w:cs="Times New Roman"/>
          <w:i/>
          <w:noProof/>
        </w:rPr>
        <w:t>et al.</w:t>
      </w:r>
      <w:r w:rsidR="008B104C">
        <w:rPr>
          <w:rFonts w:cs="Times New Roman"/>
          <w:noProof/>
        </w:rPr>
        <w:t xml:space="preserve"> (</w:t>
      </w:r>
      <w:r w:rsidR="008B104C" w:rsidRPr="008B104C">
        <w:rPr>
          <w:rFonts w:cs="Times New Roman"/>
          <w:noProof/>
        </w:rPr>
        <w:t>2018)</w:t>
      </w:r>
      <w:r w:rsidR="008B104C">
        <w:rPr>
          <w:rFonts w:cs="Times New Roman"/>
        </w:rPr>
        <w:fldChar w:fldCharType="end"/>
      </w:r>
      <w:r w:rsidR="008B104C">
        <w:rPr>
          <w:rFonts w:cs="Times New Roman"/>
        </w:rPr>
        <w:t>.</w:t>
      </w:r>
    </w:p>
    <w:p w14:paraId="3989355C" w14:textId="77777777" w:rsidR="008B104C" w:rsidRPr="008B104C" w:rsidRDefault="008B104C" w:rsidP="008B104C">
      <w:pPr>
        <w:autoSpaceDE w:val="0"/>
        <w:autoSpaceDN w:val="0"/>
        <w:adjustRightInd w:val="0"/>
        <w:spacing w:line="480" w:lineRule="auto"/>
        <w:ind w:firstLine="720"/>
        <w:rPr>
          <w:rFonts w:cs="Times New Roman"/>
        </w:rPr>
      </w:pPr>
    </w:p>
    <w:p w14:paraId="7D99C48A" w14:textId="15E512C9" w:rsidR="00D67D74" w:rsidRDefault="00D67D74" w:rsidP="009D6E5B">
      <w:pPr>
        <w:spacing w:line="480" w:lineRule="auto"/>
      </w:pPr>
      <w:r>
        <w:rPr>
          <w:i/>
          <w:iCs/>
        </w:rPr>
        <w:t>Statistical analyses</w:t>
      </w:r>
    </w:p>
    <w:p w14:paraId="100E66B0" w14:textId="403620A5" w:rsidR="00270350" w:rsidRDefault="00270350" w:rsidP="009D6E5B">
      <w:pPr>
        <w:spacing w:line="480" w:lineRule="auto"/>
        <w:ind w:firstLine="720"/>
      </w:pPr>
      <w:r>
        <w:t>We built a series of linear mixed-effects models to investigate the impacts of soil nitrogen fertilization and inoculation</w:t>
      </w:r>
      <w:r w:rsidR="00926F7B">
        <w:t xml:space="preserve"> on</w:t>
      </w:r>
      <w:r>
        <w:t xml:space="preserve"> </w:t>
      </w:r>
      <w:r w:rsidR="00926F7B" w:rsidRPr="00926F7B">
        <w:rPr>
          <w:i/>
          <w:iCs/>
        </w:rPr>
        <w:t>G. max</w:t>
      </w:r>
      <w:r w:rsidR="00926F7B">
        <w:t xml:space="preserve"> </w:t>
      </w:r>
      <w:del w:id="327" w:author="Nick Smith" w:date="2023-11-17T12:47:00Z">
        <w:r w:rsidRPr="00926F7B" w:rsidDel="00064D06">
          <w:delText>leaf</w:delText>
        </w:r>
        <w:r w:rsidDel="00064D06">
          <w:delText xml:space="preserve"> photosynthesis, tradeoffs between nitrogen and water use, and whole plant growth</w:delText>
        </w:r>
      </w:del>
      <w:ins w:id="328" w:author="Nick Smith" w:date="2023-11-17T12:47:00Z">
        <w:r w:rsidR="00064D06">
          <w:t>traits</w:t>
        </w:r>
      </w:ins>
      <w:r>
        <w:t>. All models included soil nitrogen fertilization, inoculation, and interactions between soil nitrogen fertilization and inoculation as categorical fixed effects</w:t>
      </w:r>
      <w:r w:rsidR="00360D30">
        <w:t>. Block number was included as a random intercept term</w:t>
      </w:r>
      <w:r w:rsidR="00430044">
        <w:t xml:space="preserve"> to account for any environmental heterogeneity within the greenhouse</w:t>
      </w:r>
      <w:r w:rsidR="00DD0878">
        <w:t xml:space="preserve"> room</w:t>
      </w:r>
      <w:r w:rsidR="00360D30">
        <w:t>. Models with this independent variable structure were constructed to quantify relationships between soil nitrogen fertilization and inoculation on</w:t>
      </w:r>
      <w:r w:rsidR="006C759F">
        <w:t xml:space="preserve"> </w:t>
      </w:r>
      <w:del w:id="329" w:author="Nick Smith" w:date="2023-11-17T12:48:00Z">
        <w:r w:rsidR="006C759F" w:rsidDel="00064D06">
          <w:rPr>
            <w:i/>
            <w:iCs/>
          </w:rPr>
          <w:delText>N</w:delText>
        </w:r>
        <w:r w:rsidR="006C759F" w:rsidDel="00064D06">
          <w:rPr>
            <w:vertAlign w:val="subscript"/>
          </w:rPr>
          <w:delText>area</w:delText>
        </w:r>
        <w:r w:rsidR="006C759F" w:rsidDel="00064D06">
          <w:delText xml:space="preserve">, </w:delText>
        </w:r>
        <w:r w:rsidR="006C759F" w:rsidDel="00064D06">
          <w:rPr>
            <w:i/>
            <w:iCs/>
          </w:rPr>
          <w:delText>SLA</w:delText>
        </w:r>
        <w:r w:rsidR="006C759F" w:rsidDel="00064D06">
          <w:delText xml:space="preserve">, </w:delText>
        </w:r>
        <w:r w:rsidR="006C759F" w:rsidDel="00064D06">
          <w:rPr>
            <w:i/>
            <w:iCs/>
          </w:rPr>
          <w:delText>N</w:delText>
        </w:r>
        <w:r w:rsidR="006C759F" w:rsidDel="00064D06">
          <w:rPr>
            <w:vertAlign w:val="subscript"/>
          </w:rPr>
          <w:delText>mass</w:delText>
        </w:r>
        <w:r w:rsidR="006C759F" w:rsidDel="00064D06">
          <w:delText>,</w:delText>
        </w:r>
        <w:r w:rsidR="00360D30" w:rsidDel="00064D06">
          <w:delText xml:space="preserve"> </w:delText>
        </w:r>
        <w:r w:rsidR="00360D30" w:rsidDel="00064D06">
          <w:rPr>
            <w:i/>
            <w:iCs/>
          </w:rPr>
          <w:delText>A</w:delText>
        </w:r>
        <w:r w:rsidR="00B84938" w:rsidDel="00064D06">
          <w:rPr>
            <w:vertAlign w:val="subscript"/>
          </w:rPr>
          <w:delText>net</w:delText>
        </w:r>
        <w:r w:rsidR="00360D30" w:rsidDel="00064D06">
          <w:delText xml:space="preserve">, </w:delText>
        </w:r>
        <w:r w:rsidR="00360D30" w:rsidDel="00064D06">
          <w:rPr>
            <w:i/>
            <w:iCs/>
          </w:rPr>
          <w:delText>V</w:delText>
        </w:r>
        <w:r w:rsidR="00360D30" w:rsidDel="00064D06">
          <w:rPr>
            <w:vertAlign w:val="subscript"/>
          </w:rPr>
          <w:delText>cmax25</w:delText>
        </w:r>
        <w:r w:rsidR="00360D30" w:rsidDel="00064D06">
          <w:delText xml:space="preserve">, </w:delText>
        </w:r>
        <w:r w:rsidR="00360D30" w:rsidDel="00064D06">
          <w:rPr>
            <w:i/>
            <w:iCs/>
          </w:rPr>
          <w:delText>J</w:delText>
        </w:r>
        <w:r w:rsidR="00360D30" w:rsidDel="00064D06">
          <w:rPr>
            <w:vertAlign w:val="subscript"/>
          </w:rPr>
          <w:delText>max25</w:delText>
        </w:r>
        <w:r w:rsidR="00360D30" w:rsidDel="00064D06">
          <w:delText xml:space="preserve">, </w:delText>
        </w:r>
        <w:r w:rsidR="00360D30" w:rsidDel="00064D06">
          <w:rPr>
            <w:i/>
            <w:iCs/>
          </w:rPr>
          <w:delText>J</w:delText>
        </w:r>
        <w:r w:rsidR="00360D30" w:rsidDel="00064D06">
          <w:rPr>
            <w:vertAlign w:val="subscript"/>
          </w:rPr>
          <w:delText>max25</w:delText>
        </w:r>
        <w:r w:rsidR="00360D30" w:rsidDel="00064D06">
          <w:delText>:</w:delText>
        </w:r>
        <w:r w:rsidR="00360D30" w:rsidDel="00064D06">
          <w:rPr>
            <w:i/>
            <w:iCs/>
          </w:rPr>
          <w:delText>V</w:delText>
        </w:r>
        <w:r w:rsidR="00360D30" w:rsidDel="00064D06">
          <w:rPr>
            <w:vertAlign w:val="subscript"/>
          </w:rPr>
          <w:delText>cmax25</w:delText>
        </w:r>
        <w:r w:rsidR="00360D30" w:rsidDel="00064D06">
          <w:delText xml:space="preserve">, </w:delText>
        </w:r>
        <w:r w:rsidR="00360D30" w:rsidDel="00064D06">
          <w:rPr>
            <w:i/>
            <w:iCs/>
          </w:rPr>
          <w:delText>R</w:delText>
        </w:r>
        <w:r w:rsidR="00360D30" w:rsidDel="00064D06">
          <w:rPr>
            <w:vertAlign w:val="subscript"/>
          </w:rPr>
          <w:delText>d25</w:delText>
        </w:r>
        <w:r w:rsidR="00360D30" w:rsidDel="00064D06">
          <w:delText xml:space="preserve">, </w:delText>
        </w:r>
        <w:r w:rsidR="007D0701" w:rsidDel="00064D06">
          <w:delText xml:space="preserve">total leaf area, </w:delText>
        </w:r>
      </w:del>
      <w:r w:rsidR="007D0701">
        <w:t>whole plant biomass</w:t>
      </w:r>
      <w:r w:rsidR="00360D30">
        <w:t>,</w:t>
      </w:r>
      <w:r w:rsidR="00360D30">
        <w:rPr>
          <w:i/>
          <w:iCs/>
        </w:rPr>
        <w:t xml:space="preserve"> </w:t>
      </w:r>
      <w:del w:id="330" w:author="Nick Smith" w:date="2023-11-17T12:48:00Z">
        <w:r w:rsidR="00360D30" w:rsidRPr="00A55A19" w:rsidDel="00064D06">
          <w:rPr>
            <w:i/>
            <w:iCs/>
          </w:rPr>
          <w:delText>g</w:delText>
        </w:r>
        <w:r w:rsidR="00360D30" w:rsidDel="00064D06">
          <w:rPr>
            <w:vertAlign w:val="subscript"/>
          </w:rPr>
          <w:delText>s</w:delText>
        </w:r>
        <w:r w:rsidR="00360D30" w:rsidDel="00064D06">
          <w:delText xml:space="preserve">, </w:delText>
        </w:r>
        <w:r w:rsidR="006C759F" w:rsidDel="00064D06">
          <w:rPr>
            <w:i/>
            <w:iCs/>
          </w:rPr>
          <w:delText>C</w:delText>
        </w:r>
        <w:r w:rsidR="006C759F" w:rsidDel="00064D06">
          <w:rPr>
            <w:vertAlign w:val="subscript"/>
          </w:rPr>
          <w:delText>i</w:delText>
        </w:r>
        <w:r w:rsidR="006C759F" w:rsidDel="00064D06">
          <w:delText xml:space="preserve">: </w:delText>
        </w:r>
        <w:r w:rsidR="006C759F" w:rsidDel="00064D06">
          <w:rPr>
            <w:i/>
            <w:iCs/>
          </w:rPr>
          <w:delText>C</w:delText>
        </w:r>
        <w:r w:rsidR="006C759F" w:rsidDel="00064D06">
          <w:rPr>
            <w:vertAlign w:val="subscript"/>
          </w:rPr>
          <w:delText>a</w:delText>
        </w:r>
        <w:r w:rsidR="00360D30" w:rsidDel="00064D06">
          <w:delText xml:space="preserve">, </w:delText>
        </w:r>
        <w:r w:rsidR="00360D30" w:rsidRPr="00F45847" w:rsidDel="00064D06">
          <w:rPr>
            <w:i/>
            <w:iCs/>
          </w:rPr>
          <w:delText>PNUE</w:delText>
        </w:r>
        <w:r w:rsidR="00360D30" w:rsidDel="00064D06">
          <w:delText xml:space="preserve">, </w:delText>
        </w:r>
        <w:r w:rsidR="00360D30" w:rsidRPr="00F45847" w:rsidDel="00064D06">
          <w:rPr>
            <w:i/>
            <w:iCs/>
          </w:rPr>
          <w:delText>iWUE</w:delText>
        </w:r>
        <w:r w:rsidR="00360D30" w:rsidDel="00064D06">
          <w:delText>,</w:delText>
        </w:r>
        <w:r w:rsidR="00086E13" w:rsidDel="00064D06">
          <w:delText xml:space="preserve"> </w:delText>
        </w:r>
        <w:r w:rsidR="00086E13" w:rsidDel="00064D06">
          <w:rPr>
            <w:i/>
            <w:iCs/>
          </w:rPr>
          <w:delText>N</w:delText>
        </w:r>
        <w:r w:rsidR="00086E13" w:rsidDel="00064D06">
          <w:rPr>
            <w:vertAlign w:val="subscript"/>
          </w:rPr>
          <w:delText>area</w:delText>
        </w:r>
        <w:r w:rsidR="00086E13" w:rsidDel="00064D06">
          <w:delText>:</w:delText>
        </w:r>
        <w:r w:rsidR="00086E13" w:rsidRPr="00A55A19" w:rsidDel="00064D06">
          <w:rPr>
            <w:i/>
            <w:iCs/>
          </w:rPr>
          <w:delText>g</w:delText>
        </w:r>
        <w:r w:rsidR="00086E13" w:rsidDel="00064D06">
          <w:rPr>
            <w:vertAlign w:val="subscript"/>
          </w:rPr>
          <w:delText>s</w:delText>
        </w:r>
        <w:r w:rsidR="00086E13" w:rsidDel="00064D06">
          <w:delText xml:space="preserve">, </w:delText>
        </w:r>
        <w:r w:rsidR="00360D30" w:rsidDel="00064D06">
          <w:rPr>
            <w:i/>
            <w:iCs/>
          </w:rPr>
          <w:delText>V</w:delText>
        </w:r>
        <w:r w:rsidR="00360D30" w:rsidDel="00064D06">
          <w:rPr>
            <w:vertAlign w:val="subscript"/>
          </w:rPr>
          <w:delText>cmax</w:delText>
        </w:r>
        <w:r w:rsidR="00360D30" w:rsidDel="00064D06">
          <w:delText>:</w:delText>
        </w:r>
        <w:r w:rsidR="00360D30" w:rsidDel="00064D06">
          <w:rPr>
            <w:i/>
            <w:iCs/>
          </w:rPr>
          <w:delText>g</w:delText>
        </w:r>
        <w:r w:rsidR="00360D30" w:rsidDel="00064D06">
          <w:rPr>
            <w:vertAlign w:val="subscript"/>
          </w:rPr>
          <w:delText>s</w:delText>
        </w:r>
        <w:r w:rsidR="00360D30" w:rsidDel="00064D06">
          <w:delText>,</w:delText>
        </w:r>
        <w:r w:rsidR="00AD6759" w:rsidDel="00064D06">
          <w:delText xml:space="preserve"> </w:delText>
        </w:r>
      </w:del>
      <w:r w:rsidR="00AD6759">
        <w:t xml:space="preserve">structural carbon costs to acquire nitrogen, belowground carbon biomass, whole plant nitrogen biomass, </w:t>
      </w:r>
      <w:r w:rsidR="00360D30">
        <w:t xml:space="preserve">total biomass, </w:t>
      </w:r>
      <w:r w:rsidR="00430044">
        <w:t>total leaf area</w:t>
      </w:r>
      <w:r w:rsidR="00AD6759">
        <w:t>,</w:t>
      </w:r>
      <w:r w:rsidR="00AD6759" w:rsidRPr="00AD6759">
        <w:t xml:space="preserve"> </w:t>
      </w:r>
      <w:r w:rsidR="00AD6759">
        <w:t>root nodule biomass: root biomass, root nodule biomass, and root biomass</w:t>
      </w:r>
      <w:r w:rsidR="00166B47">
        <w:t>.</w:t>
      </w:r>
    </w:p>
    <w:p w14:paraId="0FC0C20D" w14:textId="03A7EF4C" w:rsidR="006A394B" w:rsidRDefault="00166B47" w:rsidP="008B104C">
      <w:pPr>
        <w:spacing w:line="480" w:lineRule="auto"/>
        <w:ind w:firstLine="720"/>
      </w:pPr>
      <w:r>
        <w:t>We used Shapiro-Wilk tests of normality</w:t>
      </w:r>
      <w:r w:rsidR="00DD0878">
        <w:t xml:space="preserve"> </w:t>
      </w:r>
      <w:r>
        <w:t>to determine whether linear mixed-effects models satisfied residual normality assumptions. All models satisfied residual normality assumptions except</w:t>
      </w:r>
      <w:r w:rsidR="00C7318F">
        <w:t xml:space="preserve"> </w:t>
      </w:r>
      <w:del w:id="331" w:author="Nick Smith" w:date="2023-11-17T12:49:00Z">
        <w:r w:rsidR="00B20D1B" w:rsidDel="00064D06">
          <w:rPr>
            <w:i/>
            <w:iCs/>
          </w:rPr>
          <w:delText>N</w:delText>
        </w:r>
        <w:r w:rsidR="00B20D1B" w:rsidDel="00064D06">
          <w:rPr>
            <w:vertAlign w:val="subscript"/>
          </w:rPr>
          <w:delText>area</w:delText>
        </w:r>
        <w:r w:rsidR="00B20D1B" w:rsidDel="00064D06">
          <w:delText xml:space="preserve">, </w:delText>
        </w:r>
        <w:r w:rsidR="00B20D1B" w:rsidDel="00064D06">
          <w:rPr>
            <w:i/>
            <w:iCs/>
          </w:rPr>
          <w:delText>J</w:delText>
        </w:r>
        <w:r w:rsidR="00B20D1B" w:rsidDel="00064D06">
          <w:rPr>
            <w:vertAlign w:val="subscript"/>
          </w:rPr>
          <w:delText>max25</w:delText>
        </w:r>
        <w:r w:rsidR="00B20D1B" w:rsidDel="00064D06">
          <w:delText>:</w:delText>
        </w:r>
        <w:r w:rsidR="00B20D1B" w:rsidDel="00064D06">
          <w:rPr>
            <w:i/>
            <w:iCs/>
          </w:rPr>
          <w:delText>V</w:delText>
        </w:r>
        <w:r w:rsidR="00B20D1B" w:rsidDel="00064D06">
          <w:rPr>
            <w:vertAlign w:val="subscript"/>
          </w:rPr>
          <w:delText>cmax25</w:delText>
        </w:r>
        <w:r w:rsidR="00B20D1B" w:rsidDel="00064D06">
          <w:delText xml:space="preserve">, </w:delText>
        </w:r>
        <w:r w:rsidR="00B20D1B" w:rsidDel="00064D06">
          <w:rPr>
            <w:i/>
            <w:iCs/>
          </w:rPr>
          <w:delText>R</w:delText>
        </w:r>
        <w:r w:rsidR="00B20D1B" w:rsidDel="00064D06">
          <w:rPr>
            <w:vertAlign w:val="subscript"/>
          </w:rPr>
          <w:delText>d25</w:delText>
        </w:r>
        <w:r w:rsidR="00B20D1B" w:rsidDel="00064D06">
          <w:delText>,</w:delText>
        </w:r>
        <w:r w:rsidR="00B20D1B" w:rsidRPr="00B20D1B" w:rsidDel="00064D06">
          <w:rPr>
            <w:i/>
            <w:iCs/>
          </w:rPr>
          <w:delText xml:space="preserve"> </w:delText>
        </w:r>
        <w:r w:rsidR="00B20D1B" w:rsidDel="00064D06">
          <w:rPr>
            <w:i/>
            <w:iCs/>
          </w:rPr>
          <w:delText>g</w:delText>
        </w:r>
        <w:r w:rsidR="00B20D1B" w:rsidDel="00064D06">
          <w:rPr>
            <w:vertAlign w:val="subscript"/>
          </w:rPr>
          <w:delText>s</w:delText>
        </w:r>
        <w:r w:rsidR="00B20D1B" w:rsidDel="00064D06">
          <w:delText>,</w:delText>
        </w:r>
        <w:r w:rsidR="00B20D1B" w:rsidRPr="00B20D1B" w:rsidDel="00064D06">
          <w:rPr>
            <w:i/>
            <w:iCs/>
          </w:rPr>
          <w:delText xml:space="preserve"> </w:delText>
        </w:r>
        <w:r w:rsidR="00B20D1B" w:rsidDel="00064D06">
          <w:rPr>
            <w:i/>
            <w:iCs/>
          </w:rPr>
          <w:delText>PNUE,</w:delText>
        </w:r>
        <w:r w:rsidR="00B20D1B" w:rsidRPr="00B20D1B" w:rsidDel="00064D06">
          <w:rPr>
            <w:i/>
            <w:iCs/>
          </w:rPr>
          <w:delText xml:space="preserve"> </w:delText>
        </w:r>
        <w:r w:rsidR="00B20D1B" w:rsidDel="00064D06">
          <w:rPr>
            <w:i/>
            <w:iCs/>
          </w:rPr>
          <w:delText>V</w:delText>
        </w:r>
        <w:r w:rsidR="00B20D1B" w:rsidDel="00064D06">
          <w:rPr>
            <w:vertAlign w:val="subscript"/>
          </w:rPr>
          <w:delText>cmax</w:delText>
        </w:r>
        <w:r w:rsidR="00B20D1B" w:rsidDel="00064D06">
          <w:delText>:</w:delText>
        </w:r>
        <w:r w:rsidR="00B20D1B" w:rsidDel="00064D06">
          <w:rPr>
            <w:i/>
            <w:iCs/>
          </w:rPr>
          <w:delText>g</w:delText>
        </w:r>
        <w:r w:rsidR="00B20D1B" w:rsidDel="00064D06">
          <w:rPr>
            <w:vertAlign w:val="subscript"/>
          </w:rPr>
          <w:delText>s</w:delText>
        </w:r>
        <w:r w:rsidR="00B20D1B" w:rsidDel="00064D06">
          <w:delText>,</w:delText>
        </w:r>
        <w:r w:rsidR="006A394B" w:rsidRPr="006A394B" w:rsidDel="00064D06">
          <w:rPr>
            <w:i/>
            <w:iCs/>
          </w:rPr>
          <w:delText xml:space="preserve"> </w:delText>
        </w:r>
      </w:del>
      <w:ins w:id="332" w:author="Nick Smith" w:date="2023-11-17T13:03:00Z">
        <w:r w:rsidR="00D02153">
          <w:t>structural carbon costs to acquire nitrogen</w:t>
        </w:r>
      </w:ins>
      <w:del w:id="333" w:author="Nick Smith" w:date="2023-11-17T13:03:00Z">
        <w:r w:rsidR="006A394B" w:rsidDel="00D02153">
          <w:rPr>
            <w:i/>
            <w:iCs/>
          </w:rPr>
          <w:delText>N</w:delText>
        </w:r>
        <w:r w:rsidR="006A394B" w:rsidDel="00D02153">
          <w:rPr>
            <w:vertAlign w:val="subscript"/>
          </w:rPr>
          <w:delText>cost</w:delText>
        </w:r>
      </w:del>
      <w:r w:rsidR="006A394B">
        <w:t xml:space="preserve">, </w:t>
      </w:r>
      <w:ins w:id="334" w:author="Nick Smith" w:date="2023-11-17T13:03:00Z">
        <w:r w:rsidR="00D02153">
          <w:t>belowground carbon biomass</w:t>
        </w:r>
      </w:ins>
      <w:del w:id="335" w:author="Nick Smith" w:date="2023-11-17T13:03:00Z">
        <w:r w:rsidR="006A394B" w:rsidDel="00D02153">
          <w:rPr>
            <w:i/>
            <w:iCs/>
          </w:rPr>
          <w:delText>C</w:delText>
        </w:r>
        <w:r w:rsidR="006A394B" w:rsidDel="00D02153">
          <w:rPr>
            <w:vertAlign w:val="subscript"/>
          </w:rPr>
          <w:delText>bg</w:delText>
        </w:r>
      </w:del>
      <w:r w:rsidR="006A394B">
        <w:t xml:space="preserve">, total biomass, </w:t>
      </w:r>
      <w:r w:rsidR="00AD6759">
        <w:t>root nodule biomass: root biomass,</w:t>
      </w:r>
      <w:r w:rsidR="00086E13">
        <w:t xml:space="preserve"> </w:t>
      </w:r>
      <w:r w:rsidR="00AD6759">
        <w:t>root nodule biomass</w:t>
      </w:r>
      <w:r w:rsidR="00B20D1B">
        <w:t>, root biomass, and biomass: pot volume</w:t>
      </w:r>
      <w:r w:rsidR="00AD6759">
        <w:t xml:space="preserve"> </w:t>
      </w:r>
      <w:r>
        <w:t>(Shapiro-Wilk: p&lt;0.05 in all cases).</w:t>
      </w:r>
      <w:r w:rsidR="00AB654B">
        <w:t xml:space="preserve"> </w:t>
      </w:r>
      <w:r w:rsidR="008B104C">
        <w:t xml:space="preserve">We </w:t>
      </w:r>
      <w:r w:rsidR="00D87519">
        <w:t xml:space="preserve">attempted to satisfy residual normality assumptions by fitting models using dependent variables that were </w:t>
      </w:r>
      <w:r w:rsidR="000E65D6">
        <w:t>natural log</w:t>
      </w:r>
      <w:r w:rsidR="00D87519">
        <w:t xml:space="preserve"> transformed.</w:t>
      </w:r>
      <w:r w:rsidR="00916FB5">
        <w:t xml:space="preserve"> </w:t>
      </w:r>
      <w:r>
        <w:t>If residual normality assumptions were still not met</w:t>
      </w:r>
      <w:r w:rsidR="00086E13">
        <w:t xml:space="preserve"> after a natural-log transformation</w:t>
      </w:r>
      <w:r>
        <w:t xml:space="preserve"> (Shapiro-Wilk: p&lt;0.05), then models were fit using dependent variables that were square root transformed. All residual normality assumptions were met with either a natural log or square root data transformation (Shapiro-Wilk: p&gt;0.05 in all cases</w:t>
      </w:r>
      <w:r w:rsidRPr="00166B47">
        <w:t xml:space="preserve">). Specifically, we natural log </w:t>
      </w:r>
      <w:r w:rsidRPr="00166B47">
        <w:lastRenderedPageBreak/>
        <w:t xml:space="preserve">transformed </w:t>
      </w:r>
      <w:del w:id="336" w:author="Nick Smith" w:date="2023-11-17T12:49:00Z">
        <w:r w:rsidR="006A394B" w:rsidDel="00064D06">
          <w:rPr>
            <w:i/>
            <w:iCs/>
          </w:rPr>
          <w:delText>R</w:delText>
        </w:r>
        <w:r w:rsidR="006A394B" w:rsidDel="00064D06">
          <w:rPr>
            <w:vertAlign w:val="subscript"/>
          </w:rPr>
          <w:delText>d25</w:delText>
        </w:r>
        <w:r w:rsidR="006A394B" w:rsidDel="00064D06">
          <w:delText xml:space="preserve">, </w:delText>
        </w:r>
        <w:r w:rsidR="006A394B" w:rsidDel="00064D06">
          <w:rPr>
            <w:i/>
            <w:iCs/>
          </w:rPr>
          <w:delText>V</w:delText>
        </w:r>
        <w:r w:rsidR="006A394B" w:rsidDel="00064D06">
          <w:rPr>
            <w:vertAlign w:val="subscript"/>
          </w:rPr>
          <w:delText>cmax</w:delText>
        </w:r>
        <w:r w:rsidR="006A394B" w:rsidDel="00064D06">
          <w:delText>:</w:delText>
        </w:r>
        <w:r w:rsidR="006A394B" w:rsidDel="00064D06">
          <w:rPr>
            <w:i/>
            <w:iCs/>
          </w:rPr>
          <w:delText>g</w:delText>
        </w:r>
        <w:r w:rsidR="006A394B" w:rsidDel="00064D06">
          <w:rPr>
            <w:vertAlign w:val="subscript"/>
          </w:rPr>
          <w:delText>s</w:delText>
        </w:r>
        <w:r w:rsidR="006A394B" w:rsidDel="00064D06">
          <w:delText>,</w:delText>
        </w:r>
        <w:r w:rsidR="006A394B" w:rsidRPr="006A394B" w:rsidDel="00064D06">
          <w:rPr>
            <w:i/>
            <w:iCs/>
          </w:rPr>
          <w:delText xml:space="preserve"> </w:delText>
        </w:r>
      </w:del>
      <w:ins w:id="337" w:author="Nick Smith" w:date="2023-11-17T13:03:00Z">
        <w:r w:rsidR="00D02153">
          <w:t>structural carbon costs to acquire nitrogen</w:t>
        </w:r>
      </w:ins>
      <w:del w:id="338" w:author="Nick Smith" w:date="2023-11-17T13:03:00Z">
        <w:r w:rsidR="006A394B" w:rsidDel="00D02153">
          <w:rPr>
            <w:i/>
            <w:iCs/>
          </w:rPr>
          <w:delText>N</w:delText>
        </w:r>
        <w:r w:rsidR="006A394B" w:rsidDel="00D02153">
          <w:rPr>
            <w:vertAlign w:val="subscript"/>
          </w:rPr>
          <w:delText>cost</w:delText>
        </w:r>
      </w:del>
      <w:r w:rsidR="006A394B">
        <w:t xml:space="preserve">, </w:t>
      </w:r>
      <w:ins w:id="339" w:author="Nick Smith" w:date="2023-11-17T13:03:00Z">
        <w:r w:rsidR="00D02153">
          <w:t>belowground carbon biomass</w:t>
        </w:r>
      </w:ins>
      <w:del w:id="340" w:author="Nick Smith" w:date="2023-11-17T13:03:00Z">
        <w:r w:rsidR="006A394B" w:rsidDel="00D02153">
          <w:rPr>
            <w:i/>
            <w:iCs/>
          </w:rPr>
          <w:delText>C</w:delText>
        </w:r>
        <w:r w:rsidR="006A394B" w:rsidDel="00D02153">
          <w:rPr>
            <w:vertAlign w:val="subscript"/>
          </w:rPr>
          <w:delText>bg</w:delText>
        </w:r>
      </w:del>
      <w:r w:rsidR="006A394B">
        <w:t>, total biomass, root biomass, and biomass: pot volume, and square root transformed root nodule biomass: root biomass and root nodule biomass.</w:t>
      </w:r>
    </w:p>
    <w:p w14:paraId="3B7A47D8" w14:textId="040EC9ED" w:rsidR="004C3C71" w:rsidRDefault="00166B47" w:rsidP="009D6E5B">
      <w:pPr>
        <w:spacing w:line="480" w:lineRule="auto"/>
        <w:ind w:firstLine="720"/>
      </w:pPr>
      <w:r>
        <w:t>In all statistical models, w</w:t>
      </w:r>
      <w:r w:rsidRPr="00863849">
        <w:t xml:space="preserve">e used the 'lmer' function in the 'lme4' R package </w:t>
      </w:r>
      <w:r w:rsidR="008B104C">
        <w:fldChar w:fldCharType="begin" w:fldLock="1"/>
      </w:r>
      <w:r w:rsidR="008B104C">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8B104C">
        <w:fldChar w:fldCharType="separate"/>
      </w:r>
      <w:r w:rsidR="008B104C" w:rsidRPr="008B104C">
        <w:rPr>
          <w:noProof/>
        </w:rPr>
        <w:t xml:space="preserve">(Bates </w:t>
      </w:r>
      <w:r w:rsidR="008B104C" w:rsidRPr="008B104C">
        <w:rPr>
          <w:i/>
          <w:noProof/>
        </w:rPr>
        <w:t>et al.</w:t>
      </w:r>
      <w:r w:rsidR="008B104C" w:rsidRPr="008B104C">
        <w:rPr>
          <w:noProof/>
        </w:rPr>
        <w:t>, 2015)</w:t>
      </w:r>
      <w:r w:rsidR="008B104C">
        <w:fldChar w:fldCharType="end"/>
      </w:r>
      <w:r w:rsidR="008B104C">
        <w:t xml:space="preserve"> </w:t>
      </w:r>
      <w:r w:rsidRPr="00863849">
        <w:t xml:space="preserve">to fit each model and the 'Anova' function in the 'car' R package </w:t>
      </w:r>
      <w:r w:rsidR="008B104C">
        <w:fldChar w:fldCharType="begin" w:fldLock="1"/>
      </w:r>
      <w:r w:rsidR="008B104C">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8B104C">
        <w:fldChar w:fldCharType="separate"/>
      </w:r>
      <w:r w:rsidR="008B104C" w:rsidRPr="008B104C">
        <w:rPr>
          <w:noProof/>
        </w:rPr>
        <w:t>(Fox &amp; Weisberg, 2019)</w:t>
      </w:r>
      <w:r w:rsidR="008B104C">
        <w:fldChar w:fldCharType="end"/>
      </w:r>
      <w:r w:rsidR="008B104C">
        <w:t xml:space="preserve"> </w:t>
      </w:r>
      <w:r w:rsidRPr="00863849">
        <w:t>to calculate</w:t>
      </w:r>
      <w:r>
        <w:t xml:space="preserve"> Type II</w:t>
      </w:r>
      <w:r w:rsidRPr="00863849">
        <w:t xml:space="preserve"> Wald's χ</w:t>
      </w:r>
      <w:r w:rsidRPr="00863849">
        <w:rPr>
          <w:vertAlign w:val="superscript"/>
        </w:rPr>
        <w:t>2</w:t>
      </w:r>
      <w:r w:rsidRPr="00863849">
        <w:t xml:space="preserve"> and determine the significance (α=0.05) of each fixed effect coefficient.</w:t>
      </w:r>
      <w:r>
        <w:t xml:space="preserve"> </w:t>
      </w:r>
      <w:r w:rsidR="007D0701">
        <w:t>W</w:t>
      </w:r>
      <w:r w:rsidRPr="00863849">
        <w:t>e</w:t>
      </w:r>
      <w:r w:rsidR="007D0701">
        <w:t xml:space="preserve"> then</w:t>
      </w:r>
      <w:r w:rsidRPr="00863849">
        <w:t xml:space="preserve"> used the 'emmeans' R package </w:t>
      </w:r>
      <w:r w:rsidR="008B104C">
        <w:fldChar w:fldCharType="begin" w:fldLock="1"/>
      </w:r>
      <w:r w:rsidR="008B104C">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8B104C">
        <w:fldChar w:fldCharType="separate"/>
      </w:r>
      <w:r w:rsidR="008B104C" w:rsidRPr="008B104C">
        <w:rPr>
          <w:noProof/>
        </w:rPr>
        <w:t>(Lenth, 2019)</w:t>
      </w:r>
      <w:r w:rsidR="008B104C">
        <w:fldChar w:fldCharType="end"/>
      </w:r>
      <w:r w:rsidR="00D32CFF">
        <w:t xml:space="preserve"> </w:t>
      </w:r>
      <w:r w:rsidRPr="00863849">
        <w:t>to conduct post-hoc comparisons using Tukey's tests</w:t>
      </w:r>
      <w:r>
        <w:t xml:space="preserve">, where degrees of freedom were approximated using the Kenward-Roger approach </w:t>
      </w:r>
      <w:r w:rsidR="008B104C">
        <w:fldChar w:fldCharType="begin" w:fldLock="1"/>
      </w:r>
      <w:r w:rsidR="008B104C">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8B104C">
        <w:fldChar w:fldCharType="separate"/>
      </w:r>
      <w:r w:rsidR="008B104C" w:rsidRPr="008B104C">
        <w:rPr>
          <w:noProof/>
        </w:rPr>
        <w:t>(Kenward &amp; Roger, 1997)</w:t>
      </w:r>
      <w:r w:rsidR="008B104C">
        <w:fldChar w:fldCharType="end"/>
      </w:r>
      <w:r w:rsidR="00D32CFF">
        <w:t xml:space="preserve"> </w:t>
      </w:r>
      <w:r w:rsidRPr="00863849">
        <w:t xml:space="preserve">All analyses and plots were conducted in R version </w:t>
      </w:r>
      <w:r>
        <w:t>4.</w:t>
      </w:r>
      <w:r w:rsidR="00E20C33">
        <w:t>2.0</w:t>
      </w:r>
      <w:r>
        <w:t xml:space="preserve"> </w:t>
      </w:r>
      <w:r w:rsidR="008B104C">
        <w:fldChar w:fldCharType="begin" w:fldLock="1"/>
      </w:r>
      <w:r w:rsidR="008B104C">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8B104C">
        <w:fldChar w:fldCharType="separate"/>
      </w:r>
      <w:r w:rsidR="008B104C" w:rsidRPr="008B104C">
        <w:rPr>
          <w:noProof/>
        </w:rPr>
        <w:t>(R Core Team, 2021)</w:t>
      </w:r>
      <w:r w:rsidR="008B104C">
        <w:fldChar w:fldCharType="end"/>
      </w:r>
      <w:r>
        <w:t>.</w:t>
      </w:r>
      <w:r w:rsidR="006C759F">
        <w:t xml:space="preserve"> </w:t>
      </w:r>
      <w:del w:id="341" w:author="Nick Smith" w:date="2023-11-17T13:03:00Z">
        <w:r w:rsidR="006C759F" w:rsidDel="00FE7202">
          <w:delText>All acronyms</w:delText>
        </w:r>
        <w:r w:rsidR="00412BAB" w:rsidDel="00FE7202">
          <w:delText xml:space="preserve">, </w:delText>
        </w:r>
        <w:r w:rsidR="004C3C71" w:rsidDel="00FE7202">
          <w:delText>acronym descriptions</w:delText>
        </w:r>
        <w:r w:rsidR="00412BAB" w:rsidDel="00FE7202">
          <w:delText>, and units</w:delText>
        </w:r>
        <w:r w:rsidR="004C3C71" w:rsidDel="00FE7202">
          <w:delText xml:space="preserve"> used in this paper</w:delText>
        </w:r>
        <w:r w:rsidR="006C759F" w:rsidDel="00FE7202">
          <w:delText xml:space="preserve"> are summarized in Table 1.</w:delText>
        </w:r>
      </w:del>
    </w:p>
    <w:p w14:paraId="3FD219DB" w14:textId="77777777" w:rsidR="008B104C" w:rsidRDefault="008B104C" w:rsidP="008B104C">
      <w:pPr>
        <w:spacing w:line="480" w:lineRule="auto"/>
      </w:pPr>
    </w:p>
    <w:p w14:paraId="0351CB86" w14:textId="20999ABD" w:rsidR="008B104C" w:rsidRDefault="008B104C" w:rsidP="008B104C">
      <w:pPr>
        <w:spacing w:line="480" w:lineRule="auto"/>
        <w:sectPr w:rsidR="008B104C" w:rsidSect="00DD0878">
          <w:pgSz w:w="12240" w:h="15840"/>
          <w:pgMar w:top="1440" w:right="1440" w:bottom="1440" w:left="1440" w:header="720" w:footer="720" w:gutter="0"/>
          <w:lnNumType w:countBy="1" w:restart="continuous"/>
          <w:cols w:space="720"/>
          <w:docGrid w:linePitch="360"/>
        </w:sectPr>
      </w:pPr>
    </w:p>
    <w:p w14:paraId="73643E38" w14:textId="15C9DCC2" w:rsidR="00A754EC" w:rsidDel="00D02153" w:rsidRDefault="006C759F" w:rsidP="00102628">
      <w:pPr>
        <w:spacing w:line="480" w:lineRule="auto"/>
        <w:rPr>
          <w:del w:id="342" w:author="Nick Smith" w:date="2023-11-17T13:02:00Z"/>
        </w:rPr>
      </w:pPr>
      <w:del w:id="343" w:author="Nick Smith" w:date="2023-11-17T13:02:00Z">
        <w:r w:rsidRPr="006C759F" w:rsidDel="00D02153">
          <w:rPr>
            <w:b/>
            <w:bCs/>
          </w:rPr>
          <w:lastRenderedPageBreak/>
          <w:delText>Table 1</w:delText>
        </w:r>
        <w:r w:rsidDel="00D02153">
          <w:delText xml:space="preserve"> </w:delText>
        </w:r>
        <w:r w:rsidR="00371C20" w:rsidDel="00D02153">
          <w:delText xml:space="preserve">Summary </w:delText>
        </w:r>
        <w:r w:rsidR="00CB446B" w:rsidDel="00D02153">
          <w:delText>of</w:delText>
        </w:r>
        <w:r w:rsidR="008D6E2F" w:rsidDel="00D02153">
          <w:delText xml:space="preserve"> all measured leaf and whole plant</w:delText>
        </w:r>
        <w:r w:rsidR="00371C20" w:rsidDel="00D02153">
          <w:delText xml:space="preserve"> traits</w:delText>
        </w:r>
        <w:r w:rsidR="00CB446B" w:rsidDel="00D02153">
          <w:delText>,</w:delText>
        </w:r>
        <w:r w:rsidR="00371C20" w:rsidDel="00D02153">
          <w:delText xml:space="preserve"> their associated units</w:delText>
        </w:r>
        <w:r w:rsidR="00CB446B" w:rsidDel="00D02153">
          <w:delText>, and a description if trait is referenced as an acronym throughout the paper</w:delText>
        </w:r>
      </w:del>
    </w:p>
    <w:tbl>
      <w:tblPr>
        <w:tblStyle w:val="TableGrid"/>
        <w:tblW w:w="140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00"/>
        <w:gridCol w:w="2174"/>
        <w:gridCol w:w="8730"/>
      </w:tblGrid>
      <w:tr w:rsidR="00F073BB" w:rsidRPr="007D0701" w:rsidDel="00D02153" w14:paraId="2E60B752" w14:textId="25ABB51C" w:rsidTr="008D6E2F">
        <w:trPr>
          <w:del w:id="344" w:author="Nick Smith" w:date="2023-11-17T13:02:00Z"/>
        </w:trPr>
        <w:tc>
          <w:tcPr>
            <w:tcW w:w="3100" w:type="dxa"/>
            <w:tcBorders>
              <w:top w:val="single" w:sz="4" w:space="0" w:color="auto"/>
              <w:bottom w:val="single" w:sz="4" w:space="0" w:color="auto"/>
            </w:tcBorders>
          </w:tcPr>
          <w:p w14:paraId="559FCC84" w14:textId="7C26C97A" w:rsidR="00F073BB" w:rsidRPr="008D6E2F" w:rsidDel="00D02153" w:rsidRDefault="00F073BB" w:rsidP="00A85036">
            <w:pPr>
              <w:spacing w:line="276" w:lineRule="auto"/>
              <w:rPr>
                <w:del w:id="345" w:author="Nick Smith" w:date="2023-11-17T13:02:00Z"/>
                <w:b/>
                <w:bCs/>
                <w:sz w:val="22"/>
                <w:szCs w:val="22"/>
              </w:rPr>
            </w:pPr>
            <w:del w:id="346" w:author="Nick Smith" w:date="2023-11-17T13:02:00Z">
              <w:r w:rsidRPr="008D6E2F" w:rsidDel="00D02153">
                <w:rPr>
                  <w:b/>
                  <w:bCs/>
                  <w:sz w:val="22"/>
                  <w:szCs w:val="22"/>
                </w:rPr>
                <w:delText>Trait</w:delText>
              </w:r>
            </w:del>
          </w:p>
        </w:tc>
        <w:tc>
          <w:tcPr>
            <w:tcW w:w="2174" w:type="dxa"/>
            <w:tcBorders>
              <w:top w:val="single" w:sz="4" w:space="0" w:color="auto"/>
              <w:bottom w:val="single" w:sz="4" w:space="0" w:color="auto"/>
            </w:tcBorders>
          </w:tcPr>
          <w:p w14:paraId="6E75BD1E" w14:textId="770C46B3" w:rsidR="00F073BB" w:rsidRPr="008D6E2F" w:rsidDel="00D02153" w:rsidRDefault="00F073BB" w:rsidP="00A85036">
            <w:pPr>
              <w:spacing w:line="276" w:lineRule="auto"/>
              <w:rPr>
                <w:del w:id="347" w:author="Nick Smith" w:date="2023-11-17T13:02:00Z"/>
                <w:b/>
                <w:bCs/>
                <w:sz w:val="22"/>
                <w:szCs w:val="22"/>
              </w:rPr>
            </w:pPr>
            <w:del w:id="348" w:author="Nick Smith" w:date="2023-11-17T13:02:00Z">
              <w:r w:rsidRPr="008D6E2F" w:rsidDel="00D02153">
                <w:rPr>
                  <w:b/>
                  <w:bCs/>
                  <w:sz w:val="22"/>
                  <w:szCs w:val="22"/>
                </w:rPr>
                <w:delText>Units</w:delText>
              </w:r>
            </w:del>
          </w:p>
        </w:tc>
        <w:tc>
          <w:tcPr>
            <w:tcW w:w="8730" w:type="dxa"/>
            <w:tcBorders>
              <w:top w:val="single" w:sz="4" w:space="0" w:color="auto"/>
              <w:bottom w:val="single" w:sz="4" w:space="0" w:color="auto"/>
            </w:tcBorders>
          </w:tcPr>
          <w:p w14:paraId="35E50795" w14:textId="2D014B1F" w:rsidR="00F073BB" w:rsidRPr="008D6E2F" w:rsidDel="00D02153" w:rsidRDefault="00F073BB" w:rsidP="00A85036">
            <w:pPr>
              <w:spacing w:line="276" w:lineRule="auto"/>
              <w:rPr>
                <w:del w:id="349" w:author="Nick Smith" w:date="2023-11-17T13:02:00Z"/>
                <w:b/>
                <w:bCs/>
                <w:sz w:val="22"/>
                <w:szCs w:val="22"/>
              </w:rPr>
            </w:pPr>
            <w:del w:id="350" w:author="Nick Smith" w:date="2023-11-17T13:02:00Z">
              <w:r w:rsidRPr="008D6E2F" w:rsidDel="00D02153">
                <w:rPr>
                  <w:b/>
                  <w:bCs/>
                  <w:sz w:val="22"/>
                  <w:szCs w:val="22"/>
                </w:rPr>
                <w:delText>Trait description</w:delText>
              </w:r>
            </w:del>
          </w:p>
        </w:tc>
      </w:tr>
      <w:tr w:rsidR="00F073BB" w:rsidRPr="007D0701" w:rsidDel="00064D06" w14:paraId="30E4970D" w14:textId="375D0377" w:rsidTr="00A85036">
        <w:trPr>
          <w:del w:id="351" w:author="Nick Smith" w:date="2023-11-17T12:50:00Z"/>
        </w:trPr>
        <w:tc>
          <w:tcPr>
            <w:tcW w:w="3100" w:type="dxa"/>
            <w:tcBorders>
              <w:top w:val="single" w:sz="4" w:space="0" w:color="auto"/>
            </w:tcBorders>
            <w:vAlign w:val="center"/>
          </w:tcPr>
          <w:p w14:paraId="4F65969C" w14:textId="3B043480" w:rsidR="00F073BB" w:rsidRPr="008D6E2F" w:rsidDel="00064D06" w:rsidRDefault="00F073BB" w:rsidP="00A85036">
            <w:pPr>
              <w:spacing w:line="276" w:lineRule="auto"/>
              <w:rPr>
                <w:del w:id="352" w:author="Nick Smith" w:date="2023-11-17T12:50:00Z"/>
                <w:sz w:val="22"/>
                <w:szCs w:val="22"/>
              </w:rPr>
            </w:pPr>
            <w:del w:id="353" w:author="Nick Smith" w:date="2023-11-17T12:50:00Z">
              <w:r w:rsidRPr="008D6E2F" w:rsidDel="00064D06">
                <w:rPr>
                  <w:i/>
                  <w:iCs/>
                  <w:color w:val="000000"/>
                  <w:sz w:val="22"/>
                  <w:szCs w:val="22"/>
                </w:rPr>
                <w:delText>A</w:delText>
              </w:r>
              <w:r w:rsidRPr="008D6E2F" w:rsidDel="00064D06">
                <w:rPr>
                  <w:color w:val="000000"/>
                  <w:sz w:val="22"/>
                  <w:szCs w:val="22"/>
                  <w:vertAlign w:val="subscript"/>
                </w:rPr>
                <w:delText>net</w:delText>
              </w:r>
            </w:del>
          </w:p>
        </w:tc>
        <w:tc>
          <w:tcPr>
            <w:tcW w:w="2174" w:type="dxa"/>
            <w:tcBorders>
              <w:top w:val="single" w:sz="4" w:space="0" w:color="auto"/>
            </w:tcBorders>
            <w:vAlign w:val="center"/>
          </w:tcPr>
          <w:p w14:paraId="074FC600" w14:textId="7C2D6C7A" w:rsidR="00F073BB" w:rsidRPr="008D6E2F" w:rsidDel="00064D06" w:rsidRDefault="00F073BB" w:rsidP="00A85036">
            <w:pPr>
              <w:spacing w:line="276" w:lineRule="auto"/>
              <w:rPr>
                <w:del w:id="354" w:author="Nick Smith" w:date="2023-11-17T12:50:00Z"/>
                <w:sz w:val="22"/>
                <w:szCs w:val="22"/>
                <w:vertAlign w:val="superscript"/>
              </w:rPr>
            </w:pPr>
            <w:del w:id="355" w:author="Nick Smith" w:date="2023-11-17T12:50:00Z">
              <w:r w:rsidRPr="008D6E2F" w:rsidDel="00064D06">
                <w:rPr>
                  <w:sz w:val="22"/>
                  <w:szCs w:val="22"/>
                  <w:lang w:val="el-GR"/>
                </w:rPr>
                <w:delText>μ</w:delText>
              </w:r>
              <w:r w:rsidRPr="008D6E2F" w:rsidDel="00064D06">
                <w:rPr>
                  <w:sz w:val="22"/>
                  <w:szCs w:val="22"/>
                </w:rPr>
                <w:delText>mol m</w:delText>
              </w:r>
              <w:r w:rsidRPr="008D6E2F" w:rsidDel="00064D06">
                <w:rPr>
                  <w:sz w:val="22"/>
                  <w:szCs w:val="22"/>
                  <w:vertAlign w:val="superscript"/>
                </w:rPr>
                <w:delText>-2</w:delText>
              </w:r>
              <w:r w:rsidRPr="008D6E2F" w:rsidDel="00064D06">
                <w:rPr>
                  <w:sz w:val="22"/>
                  <w:szCs w:val="22"/>
                </w:rPr>
                <w:delText xml:space="preserve"> s</w:delText>
              </w:r>
              <w:r w:rsidRPr="008D6E2F" w:rsidDel="00064D06">
                <w:rPr>
                  <w:sz w:val="22"/>
                  <w:szCs w:val="22"/>
                  <w:vertAlign w:val="superscript"/>
                </w:rPr>
                <w:delText>-1</w:delText>
              </w:r>
            </w:del>
          </w:p>
        </w:tc>
        <w:tc>
          <w:tcPr>
            <w:tcW w:w="8730" w:type="dxa"/>
            <w:tcBorders>
              <w:top w:val="single" w:sz="4" w:space="0" w:color="auto"/>
            </w:tcBorders>
            <w:vAlign w:val="center"/>
          </w:tcPr>
          <w:p w14:paraId="1A6BB3FC" w14:textId="39DEE752" w:rsidR="00F073BB" w:rsidRPr="00817E03" w:rsidDel="00064D06" w:rsidRDefault="00F073BB" w:rsidP="00A85036">
            <w:pPr>
              <w:spacing w:line="276" w:lineRule="auto"/>
              <w:rPr>
                <w:del w:id="356" w:author="Nick Smith" w:date="2023-11-17T12:50:00Z"/>
                <w:sz w:val="22"/>
                <w:szCs w:val="22"/>
                <w:vertAlign w:val="subscript"/>
              </w:rPr>
            </w:pPr>
            <w:del w:id="357" w:author="Nick Smith" w:date="2023-11-17T12:50:00Z">
              <w:r w:rsidRPr="008D6E2F" w:rsidDel="00064D06">
                <w:rPr>
                  <w:sz w:val="22"/>
                  <w:szCs w:val="22"/>
                </w:rPr>
                <w:delText>net photosynthesis</w:delText>
              </w:r>
              <w:r w:rsidDel="00064D06">
                <w:rPr>
                  <w:sz w:val="22"/>
                  <w:szCs w:val="22"/>
                </w:rPr>
                <w:delText xml:space="preserve"> rate</w:delText>
              </w:r>
              <w:r w:rsidR="00817E03" w:rsidDel="00064D06">
                <w:rPr>
                  <w:sz w:val="22"/>
                  <w:szCs w:val="22"/>
                </w:rPr>
                <w:delText xml:space="preserve">, measured at 400 </w:delText>
              </w:r>
              <w:r w:rsidR="00817E03" w:rsidDel="00064D06">
                <w:rPr>
                  <w:sz w:val="22"/>
                  <w:szCs w:val="22"/>
                  <w:lang w:val="el-GR"/>
                </w:rPr>
                <w:delText>μ</w:delText>
              </w:r>
              <w:r w:rsidR="00817E03" w:rsidDel="00064D06">
                <w:rPr>
                  <w:sz w:val="22"/>
                  <w:szCs w:val="22"/>
                </w:rPr>
                <w:delText>mol mol</w:delText>
              </w:r>
              <w:r w:rsidR="00817E03" w:rsidDel="00064D06">
                <w:rPr>
                  <w:sz w:val="22"/>
                  <w:szCs w:val="22"/>
                  <w:vertAlign w:val="superscript"/>
                </w:rPr>
                <w:delText>-1</w:delText>
              </w:r>
              <w:r w:rsidR="00817E03" w:rsidDel="00064D06">
                <w:rPr>
                  <w:sz w:val="22"/>
                  <w:szCs w:val="22"/>
                </w:rPr>
                <w:delText xml:space="preserve"> CO</w:delText>
              </w:r>
              <w:r w:rsidR="00817E03" w:rsidDel="00064D06">
                <w:rPr>
                  <w:sz w:val="22"/>
                  <w:szCs w:val="22"/>
                  <w:vertAlign w:val="subscript"/>
                </w:rPr>
                <w:delText>2</w:delText>
              </w:r>
            </w:del>
          </w:p>
        </w:tc>
      </w:tr>
      <w:tr w:rsidR="00F073BB" w:rsidRPr="007D0701" w:rsidDel="00D02153" w14:paraId="732C98FD" w14:textId="6505E6ED" w:rsidTr="00A85036">
        <w:trPr>
          <w:del w:id="358" w:author="Nick Smith" w:date="2023-11-17T13:02:00Z"/>
        </w:trPr>
        <w:tc>
          <w:tcPr>
            <w:tcW w:w="3100" w:type="dxa"/>
            <w:vAlign w:val="center"/>
          </w:tcPr>
          <w:p w14:paraId="4C8392A8" w14:textId="1AB4A9C7" w:rsidR="00F073BB" w:rsidRPr="00F073BB" w:rsidDel="00D02153" w:rsidRDefault="00F073BB" w:rsidP="00A85036">
            <w:pPr>
              <w:spacing w:line="276" w:lineRule="auto"/>
              <w:rPr>
                <w:del w:id="359" w:author="Nick Smith" w:date="2023-11-17T13:02:00Z"/>
                <w:color w:val="000000"/>
                <w:sz w:val="22"/>
                <w:szCs w:val="22"/>
                <w:vertAlign w:val="subscript"/>
              </w:rPr>
            </w:pPr>
            <w:del w:id="360" w:author="Nick Smith" w:date="2023-11-17T13:02:00Z">
              <w:r w:rsidDel="00D02153">
                <w:rPr>
                  <w:i/>
                  <w:iCs/>
                  <w:color w:val="000000"/>
                  <w:sz w:val="22"/>
                  <w:szCs w:val="22"/>
                </w:rPr>
                <w:delText>C</w:delText>
              </w:r>
              <w:r w:rsidDel="00D02153">
                <w:rPr>
                  <w:color w:val="000000"/>
                  <w:sz w:val="22"/>
                  <w:szCs w:val="22"/>
                  <w:vertAlign w:val="subscript"/>
                </w:rPr>
                <w:delText>bg</w:delText>
              </w:r>
            </w:del>
          </w:p>
        </w:tc>
        <w:tc>
          <w:tcPr>
            <w:tcW w:w="2174" w:type="dxa"/>
            <w:vAlign w:val="center"/>
          </w:tcPr>
          <w:p w14:paraId="6E9E1510" w14:textId="1FE203A6" w:rsidR="00F073BB" w:rsidRPr="008D6E2F" w:rsidDel="00D02153" w:rsidRDefault="00F073BB" w:rsidP="00A85036">
            <w:pPr>
              <w:spacing w:line="276" w:lineRule="auto"/>
              <w:rPr>
                <w:del w:id="361" w:author="Nick Smith" w:date="2023-11-17T13:02:00Z"/>
                <w:sz w:val="22"/>
                <w:szCs w:val="22"/>
              </w:rPr>
            </w:pPr>
            <w:del w:id="362" w:author="Nick Smith" w:date="2023-11-17T13:02:00Z">
              <w:r w:rsidRPr="008D6E2F" w:rsidDel="00D02153">
                <w:rPr>
                  <w:sz w:val="22"/>
                  <w:szCs w:val="22"/>
                </w:rPr>
                <w:delText>g C</w:delText>
              </w:r>
            </w:del>
          </w:p>
        </w:tc>
        <w:tc>
          <w:tcPr>
            <w:tcW w:w="8730" w:type="dxa"/>
            <w:vAlign w:val="center"/>
          </w:tcPr>
          <w:p w14:paraId="419B0571" w14:textId="6AE818A2" w:rsidR="00F073BB" w:rsidRPr="00817E03" w:rsidDel="00D02153" w:rsidRDefault="00916FB5" w:rsidP="00A85036">
            <w:pPr>
              <w:spacing w:line="276" w:lineRule="auto"/>
              <w:rPr>
                <w:del w:id="363" w:author="Nick Smith" w:date="2023-11-17T13:02:00Z"/>
                <w:sz w:val="22"/>
                <w:szCs w:val="22"/>
              </w:rPr>
            </w:pPr>
            <w:del w:id="364" w:author="Nick Smith" w:date="2023-11-17T13:02:00Z">
              <w:r w:rsidDel="00D02153">
                <w:rPr>
                  <w:sz w:val="22"/>
                  <w:szCs w:val="22"/>
                </w:rPr>
                <w:delText>belowground carbon biomass</w:delText>
              </w:r>
              <w:r w:rsidR="00817E03" w:rsidDel="00D02153">
                <w:rPr>
                  <w:sz w:val="22"/>
                  <w:szCs w:val="22"/>
                </w:rPr>
                <w:delText xml:space="preserve"> (numerator of </w:delText>
              </w:r>
              <w:r w:rsidR="00817E03" w:rsidDel="00D02153">
                <w:rPr>
                  <w:i/>
                  <w:iCs/>
                  <w:sz w:val="22"/>
                  <w:szCs w:val="22"/>
                </w:rPr>
                <w:delText>N</w:delText>
              </w:r>
              <w:r w:rsidR="00817E03" w:rsidDel="00D02153">
                <w:rPr>
                  <w:sz w:val="22"/>
                  <w:szCs w:val="22"/>
                  <w:vertAlign w:val="subscript"/>
                </w:rPr>
                <w:delText>cost</w:delText>
              </w:r>
              <w:r w:rsidR="00817E03" w:rsidDel="00D02153">
                <w:rPr>
                  <w:sz w:val="22"/>
                  <w:szCs w:val="22"/>
                </w:rPr>
                <w:delText>)</w:delText>
              </w:r>
            </w:del>
          </w:p>
        </w:tc>
      </w:tr>
      <w:tr w:rsidR="00F073BB" w:rsidRPr="007D0701" w:rsidDel="00064D06" w14:paraId="352B6931" w14:textId="5F2DF774" w:rsidTr="00A85036">
        <w:trPr>
          <w:del w:id="365" w:author="Nick Smith" w:date="2023-11-17T12:50:00Z"/>
        </w:trPr>
        <w:tc>
          <w:tcPr>
            <w:tcW w:w="3100" w:type="dxa"/>
            <w:vAlign w:val="center"/>
          </w:tcPr>
          <w:p w14:paraId="10F6130E" w14:textId="2B2CA4B9" w:rsidR="00F073BB" w:rsidRPr="008D6E2F" w:rsidDel="00064D06" w:rsidRDefault="00F073BB" w:rsidP="00A85036">
            <w:pPr>
              <w:spacing w:line="276" w:lineRule="auto"/>
              <w:rPr>
                <w:del w:id="366" w:author="Nick Smith" w:date="2023-11-17T12:50:00Z"/>
                <w:sz w:val="22"/>
                <w:szCs w:val="22"/>
              </w:rPr>
            </w:pPr>
            <w:del w:id="367" w:author="Nick Smith" w:date="2023-11-17T12:50:00Z">
              <w:r w:rsidRPr="008D6E2F" w:rsidDel="00064D06">
                <w:rPr>
                  <w:i/>
                  <w:iCs/>
                  <w:color w:val="000000"/>
                  <w:sz w:val="22"/>
                  <w:szCs w:val="22"/>
                </w:rPr>
                <w:delText>C</w:delText>
              </w:r>
              <w:r w:rsidRPr="008D6E2F" w:rsidDel="00064D06">
                <w:rPr>
                  <w:color w:val="000000"/>
                  <w:sz w:val="22"/>
                  <w:szCs w:val="22"/>
                  <w:vertAlign w:val="subscript"/>
                </w:rPr>
                <w:delText>i</w:delText>
              </w:r>
              <w:r w:rsidRPr="008D6E2F" w:rsidDel="00064D06">
                <w:rPr>
                  <w:color w:val="000000"/>
                  <w:sz w:val="22"/>
                  <w:szCs w:val="22"/>
                </w:rPr>
                <w:delText>:</w:delText>
              </w:r>
              <w:r w:rsidRPr="008D6E2F" w:rsidDel="00064D06">
                <w:rPr>
                  <w:i/>
                  <w:iCs/>
                  <w:color w:val="000000"/>
                  <w:sz w:val="22"/>
                  <w:szCs w:val="22"/>
                </w:rPr>
                <w:delText>C</w:delText>
              </w:r>
              <w:r w:rsidRPr="008D6E2F" w:rsidDel="00064D06">
                <w:rPr>
                  <w:color w:val="000000"/>
                  <w:sz w:val="22"/>
                  <w:szCs w:val="22"/>
                  <w:vertAlign w:val="subscript"/>
                </w:rPr>
                <w:delText>a</w:delText>
              </w:r>
            </w:del>
          </w:p>
        </w:tc>
        <w:tc>
          <w:tcPr>
            <w:tcW w:w="2174" w:type="dxa"/>
            <w:vAlign w:val="center"/>
          </w:tcPr>
          <w:p w14:paraId="4B45BE5A" w14:textId="6AB828EB" w:rsidR="00F073BB" w:rsidRPr="008D6E2F" w:rsidDel="00064D06" w:rsidRDefault="00F073BB" w:rsidP="00A85036">
            <w:pPr>
              <w:spacing w:line="276" w:lineRule="auto"/>
              <w:rPr>
                <w:del w:id="368" w:author="Nick Smith" w:date="2023-11-17T12:50:00Z"/>
                <w:sz w:val="22"/>
                <w:szCs w:val="22"/>
              </w:rPr>
            </w:pPr>
            <w:del w:id="369" w:author="Nick Smith" w:date="2023-11-17T12:50:00Z">
              <w:r w:rsidRPr="008D6E2F" w:rsidDel="00064D06">
                <w:rPr>
                  <w:sz w:val="22"/>
                  <w:szCs w:val="22"/>
                </w:rPr>
                <w:delText>unitless</w:delText>
              </w:r>
            </w:del>
          </w:p>
        </w:tc>
        <w:tc>
          <w:tcPr>
            <w:tcW w:w="8730" w:type="dxa"/>
            <w:vAlign w:val="center"/>
          </w:tcPr>
          <w:p w14:paraId="4DA45A5C" w14:textId="1488CD05" w:rsidR="00F073BB" w:rsidRPr="00817E03" w:rsidDel="00064D06" w:rsidRDefault="00F073BB" w:rsidP="00A85036">
            <w:pPr>
              <w:spacing w:line="276" w:lineRule="auto"/>
              <w:rPr>
                <w:del w:id="370" w:author="Nick Smith" w:date="2023-11-17T12:50:00Z"/>
                <w:sz w:val="22"/>
                <w:szCs w:val="22"/>
              </w:rPr>
            </w:pPr>
            <w:del w:id="371" w:author="Nick Smith" w:date="2023-11-17T12:50:00Z">
              <w:r w:rsidRPr="008D6E2F" w:rsidDel="00064D06">
                <w:rPr>
                  <w:sz w:val="22"/>
                  <w:szCs w:val="22"/>
                </w:rPr>
                <w:delText>intercellular CO</w:delText>
              </w:r>
              <w:r w:rsidRPr="008D6E2F" w:rsidDel="00064D06">
                <w:rPr>
                  <w:sz w:val="22"/>
                  <w:szCs w:val="22"/>
                  <w:vertAlign w:val="subscript"/>
                </w:rPr>
                <w:delText>2</w:delText>
              </w:r>
              <w:r w:rsidRPr="008D6E2F" w:rsidDel="00064D06">
                <w:rPr>
                  <w:sz w:val="22"/>
                  <w:szCs w:val="22"/>
                </w:rPr>
                <w:delText>: atmospheric CO</w:delText>
              </w:r>
              <w:r w:rsidRPr="008D6E2F" w:rsidDel="00064D06">
                <w:rPr>
                  <w:sz w:val="22"/>
                  <w:szCs w:val="22"/>
                  <w:vertAlign w:val="subscript"/>
                </w:rPr>
                <w:delText>2</w:delText>
              </w:r>
              <w:r w:rsidR="00817E03" w:rsidDel="00064D06">
                <w:rPr>
                  <w:sz w:val="22"/>
                  <w:szCs w:val="22"/>
                </w:rPr>
                <w:delText xml:space="preserve">, measured at 400 </w:delText>
              </w:r>
              <w:r w:rsidR="00817E03" w:rsidDel="00064D06">
                <w:rPr>
                  <w:sz w:val="22"/>
                  <w:szCs w:val="22"/>
                  <w:lang w:val="el-GR"/>
                </w:rPr>
                <w:delText>μ</w:delText>
              </w:r>
              <w:r w:rsidR="00817E03" w:rsidDel="00064D06">
                <w:rPr>
                  <w:sz w:val="22"/>
                  <w:szCs w:val="22"/>
                </w:rPr>
                <w:delText>mol mol</w:delText>
              </w:r>
              <w:r w:rsidR="00817E03" w:rsidDel="00064D06">
                <w:rPr>
                  <w:sz w:val="22"/>
                  <w:szCs w:val="22"/>
                  <w:vertAlign w:val="superscript"/>
                </w:rPr>
                <w:delText>-1</w:delText>
              </w:r>
              <w:r w:rsidR="00817E03" w:rsidDel="00064D06">
                <w:rPr>
                  <w:sz w:val="22"/>
                  <w:szCs w:val="22"/>
                </w:rPr>
                <w:delText xml:space="preserve"> CO</w:delText>
              </w:r>
              <w:r w:rsidR="00817E03" w:rsidDel="00064D06">
                <w:rPr>
                  <w:sz w:val="22"/>
                  <w:szCs w:val="22"/>
                  <w:vertAlign w:val="subscript"/>
                </w:rPr>
                <w:delText>2</w:delText>
              </w:r>
            </w:del>
          </w:p>
        </w:tc>
      </w:tr>
      <w:tr w:rsidR="00F073BB" w:rsidRPr="007D0701" w:rsidDel="00064D06" w14:paraId="6D02A78C" w14:textId="0967FAC8" w:rsidTr="00A85036">
        <w:trPr>
          <w:del w:id="372" w:author="Nick Smith" w:date="2023-11-17T12:50:00Z"/>
        </w:trPr>
        <w:tc>
          <w:tcPr>
            <w:tcW w:w="3100" w:type="dxa"/>
            <w:vAlign w:val="center"/>
          </w:tcPr>
          <w:p w14:paraId="5D6F5A9C" w14:textId="43E91F47" w:rsidR="00F073BB" w:rsidRPr="008D6E2F" w:rsidDel="00064D06" w:rsidRDefault="00F073BB" w:rsidP="00A85036">
            <w:pPr>
              <w:spacing w:line="276" w:lineRule="auto"/>
              <w:rPr>
                <w:del w:id="373" w:author="Nick Smith" w:date="2023-11-17T12:50:00Z"/>
                <w:sz w:val="22"/>
                <w:szCs w:val="22"/>
              </w:rPr>
            </w:pPr>
            <w:del w:id="374" w:author="Nick Smith" w:date="2023-11-17T12:50:00Z">
              <w:r w:rsidRPr="008D6E2F" w:rsidDel="00064D06">
                <w:rPr>
                  <w:i/>
                  <w:iCs/>
                  <w:color w:val="000000"/>
                  <w:sz w:val="22"/>
                  <w:szCs w:val="22"/>
                </w:rPr>
                <w:delText>g</w:delText>
              </w:r>
              <w:r w:rsidRPr="008D6E2F" w:rsidDel="00064D06">
                <w:rPr>
                  <w:color w:val="000000"/>
                  <w:sz w:val="22"/>
                  <w:szCs w:val="22"/>
                  <w:vertAlign w:val="subscript"/>
                </w:rPr>
                <w:delText>s</w:delText>
              </w:r>
            </w:del>
          </w:p>
        </w:tc>
        <w:tc>
          <w:tcPr>
            <w:tcW w:w="2174" w:type="dxa"/>
            <w:vAlign w:val="center"/>
          </w:tcPr>
          <w:p w14:paraId="13F3FC66" w14:textId="6893FECB" w:rsidR="00F073BB" w:rsidRPr="008D6E2F" w:rsidDel="00064D06" w:rsidRDefault="00F073BB" w:rsidP="00A85036">
            <w:pPr>
              <w:spacing w:line="276" w:lineRule="auto"/>
              <w:rPr>
                <w:del w:id="375" w:author="Nick Smith" w:date="2023-11-17T12:50:00Z"/>
                <w:sz w:val="22"/>
                <w:szCs w:val="22"/>
              </w:rPr>
            </w:pPr>
            <w:del w:id="376" w:author="Nick Smith" w:date="2023-11-17T12:50:00Z">
              <w:r w:rsidRPr="008D6E2F" w:rsidDel="00064D06">
                <w:rPr>
                  <w:sz w:val="22"/>
                  <w:szCs w:val="22"/>
                </w:rPr>
                <w:delText>mol m</w:delText>
              </w:r>
              <w:r w:rsidRPr="008D6E2F" w:rsidDel="00064D06">
                <w:rPr>
                  <w:sz w:val="22"/>
                  <w:szCs w:val="22"/>
                  <w:vertAlign w:val="superscript"/>
                </w:rPr>
                <w:delText>-2</w:delText>
              </w:r>
              <w:r w:rsidRPr="008D6E2F" w:rsidDel="00064D06">
                <w:rPr>
                  <w:sz w:val="22"/>
                  <w:szCs w:val="22"/>
                </w:rPr>
                <w:delText xml:space="preserve"> s</w:delText>
              </w:r>
              <w:r w:rsidRPr="008D6E2F" w:rsidDel="00064D06">
                <w:rPr>
                  <w:sz w:val="22"/>
                  <w:szCs w:val="22"/>
                  <w:vertAlign w:val="superscript"/>
                </w:rPr>
                <w:delText>-1</w:delText>
              </w:r>
            </w:del>
          </w:p>
        </w:tc>
        <w:tc>
          <w:tcPr>
            <w:tcW w:w="8730" w:type="dxa"/>
            <w:vAlign w:val="center"/>
          </w:tcPr>
          <w:p w14:paraId="122693D9" w14:textId="2E90F085" w:rsidR="00F073BB" w:rsidRPr="008D6E2F" w:rsidDel="00064D06" w:rsidRDefault="00F073BB" w:rsidP="00A85036">
            <w:pPr>
              <w:spacing w:line="276" w:lineRule="auto"/>
              <w:rPr>
                <w:del w:id="377" w:author="Nick Smith" w:date="2023-11-17T12:50:00Z"/>
                <w:sz w:val="22"/>
                <w:szCs w:val="22"/>
              </w:rPr>
            </w:pPr>
            <w:del w:id="378" w:author="Nick Smith" w:date="2023-11-17T12:50:00Z">
              <w:r w:rsidRPr="008D6E2F" w:rsidDel="00064D06">
                <w:rPr>
                  <w:sz w:val="22"/>
                  <w:szCs w:val="22"/>
                </w:rPr>
                <w:delText>stomatal conductance</w:delText>
              </w:r>
              <w:r w:rsidR="00817E03" w:rsidDel="00064D06">
                <w:rPr>
                  <w:sz w:val="22"/>
                  <w:szCs w:val="22"/>
                </w:rPr>
                <w:delText xml:space="preserve">, measured at 400 </w:delText>
              </w:r>
              <w:r w:rsidR="00817E03" w:rsidDel="00064D06">
                <w:rPr>
                  <w:sz w:val="22"/>
                  <w:szCs w:val="22"/>
                  <w:lang w:val="el-GR"/>
                </w:rPr>
                <w:delText>μ</w:delText>
              </w:r>
              <w:r w:rsidR="00817E03" w:rsidDel="00064D06">
                <w:rPr>
                  <w:sz w:val="22"/>
                  <w:szCs w:val="22"/>
                </w:rPr>
                <w:delText>mol mol</w:delText>
              </w:r>
              <w:r w:rsidR="00817E03" w:rsidDel="00064D06">
                <w:rPr>
                  <w:sz w:val="22"/>
                  <w:szCs w:val="22"/>
                  <w:vertAlign w:val="superscript"/>
                </w:rPr>
                <w:delText>-1</w:delText>
              </w:r>
              <w:r w:rsidR="00817E03" w:rsidDel="00064D06">
                <w:rPr>
                  <w:sz w:val="22"/>
                  <w:szCs w:val="22"/>
                </w:rPr>
                <w:delText xml:space="preserve"> CO</w:delText>
              </w:r>
              <w:r w:rsidR="00817E03" w:rsidDel="00064D06">
                <w:rPr>
                  <w:sz w:val="22"/>
                  <w:szCs w:val="22"/>
                  <w:vertAlign w:val="subscript"/>
                </w:rPr>
                <w:delText>2</w:delText>
              </w:r>
            </w:del>
          </w:p>
        </w:tc>
      </w:tr>
      <w:tr w:rsidR="00F073BB" w:rsidRPr="007D0701" w:rsidDel="00064D06" w14:paraId="000DB1CA" w14:textId="34CAE163" w:rsidTr="00A85036">
        <w:trPr>
          <w:del w:id="379" w:author="Nick Smith" w:date="2023-11-17T12:50:00Z"/>
        </w:trPr>
        <w:tc>
          <w:tcPr>
            <w:tcW w:w="3100" w:type="dxa"/>
            <w:vAlign w:val="center"/>
          </w:tcPr>
          <w:p w14:paraId="19E29D26" w14:textId="7C246673" w:rsidR="00F073BB" w:rsidRPr="008D6E2F" w:rsidDel="00064D06" w:rsidRDefault="00F073BB" w:rsidP="00A85036">
            <w:pPr>
              <w:spacing w:line="276" w:lineRule="auto"/>
              <w:rPr>
                <w:del w:id="380" w:author="Nick Smith" w:date="2023-11-17T12:50:00Z"/>
                <w:sz w:val="22"/>
                <w:szCs w:val="22"/>
              </w:rPr>
            </w:pPr>
            <w:del w:id="381" w:author="Nick Smith" w:date="2023-11-17T12:50:00Z">
              <w:r w:rsidRPr="008D6E2F" w:rsidDel="00064D06">
                <w:rPr>
                  <w:i/>
                  <w:iCs/>
                  <w:color w:val="000000"/>
                  <w:sz w:val="22"/>
                  <w:szCs w:val="22"/>
                </w:rPr>
                <w:delText>iWUE</w:delText>
              </w:r>
            </w:del>
          </w:p>
        </w:tc>
        <w:tc>
          <w:tcPr>
            <w:tcW w:w="2174" w:type="dxa"/>
            <w:vAlign w:val="center"/>
          </w:tcPr>
          <w:p w14:paraId="25B374E0" w14:textId="7ADB1E0C" w:rsidR="00F073BB" w:rsidRPr="008D6E2F" w:rsidDel="00064D06" w:rsidRDefault="00F073BB" w:rsidP="00A85036">
            <w:pPr>
              <w:spacing w:line="276" w:lineRule="auto"/>
              <w:rPr>
                <w:del w:id="382" w:author="Nick Smith" w:date="2023-11-17T12:50:00Z"/>
                <w:sz w:val="22"/>
                <w:szCs w:val="22"/>
              </w:rPr>
            </w:pPr>
            <w:del w:id="383" w:author="Nick Smith" w:date="2023-11-17T12:50:00Z">
              <w:r w:rsidRPr="008D6E2F" w:rsidDel="00064D06">
                <w:rPr>
                  <w:color w:val="000000" w:themeColor="text1"/>
                  <w:sz w:val="22"/>
                  <w:szCs w:val="22"/>
                  <w:lang w:val="el-GR"/>
                </w:rPr>
                <w:delText>μ</w:delText>
              </w:r>
              <w:r w:rsidRPr="008D6E2F" w:rsidDel="00064D06">
                <w:rPr>
                  <w:color w:val="000000" w:themeColor="text1"/>
                  <w:sz w:val="22"/>
                  <w:szCs w:val="22"/>
                </w:rPr>
                <w:delText>mol CO</w:delText>
              </w:r>
              <w:r w:rsidRPr="008D6E2F" w:rsidDel="00064D06">
                <w:rPr>
                  <w:color w:val="000000" w:themeColor="text1"/>
                  <w:sz w:val="22"/>
                  <w:szCs w:val="22"/>
                  <w:vertAlign w:val="subscript"/>
                </w:rPr>
                <w:delText>2</w:delText>
              </w:r>
              <w:r w:rsidRPr="008D6E2F" w:rsidDel="00064D06">
                <w:rPr>
                  <w:color w:val="000000" w:themeColor="text1"/>
                  <w:sz w:val="22"/>
                  <w:szCs w:val="22"/>
                </w:rPr>
                <w:delText xml:space="preserve"> mol</w:delText>
              </w:r>
              <w:r w:rsidRPr="008D6E2F" w:rsidDel="00064D06">
                <w:rPr>
                  <w:color w:val="000000" w:themeColor="text1"/>
                  <w:sz w:val="22"/>
                  <w:szCs w:val="22"/>
                  <w:vertAlign w:val="superscript"/>
                </w:rPr>
                <w:delText>-1</w:delText>
              </w:r>
              <w:r w:rsidRPr="008D6E2F" w:rsidDel="00064D06">
                <w:rPr>
                  <w:color w:val="000000" w:themeColor="text1"/>
                  <w:sz w:val="22"/>
                  <w:szCs w:val="22"/>
                </w:rPr>
                <w:delText xml:space="preserve"> H</w:delText>
              </w:r>
              <w:r w:rsidRPr="008D6E2F" w:rsidDel="00064D06">
                <w:rPr>
                  <w:color w:val="000000" w:themeColor="text1"/>
                  <w:sz w:val="22"/>
                  <w:szCs w:val="22"/>
                  <w:vertAlign w:val="subscript"/>
                </w:rPr>
                <w:delText>2</w:delText>
              </w:r>
              <w:r w:rsidRPr="008D6E2F" w:rsidDel="00064D06">
                <w:rPr>
                  <w:color w:val="000000" w:themeColor="text1"/>
                  <w:sz w:val="22"/>
                  <w:szCs w:val="22"/>
                </w:rPr>
                <w:delText>O</w:delText>
              </w:r>
            </w:del>
          </w:p>
        </w:tc>
        <w:tc>
          <w:tcPr>
            <w:tcW w:w="8730" w:type="dxa"/>
            <w:vAlign w:val="center"/>
          </w:tcPr>
          <w:p w14:paraId="70978672" w14:textId="5FD2CB37" w:rsidR="00F073BB" w:rsidRPr="008D6E2F" w:rsidDel="00064D06" w:rsidRDefault="00F073BB" w:rsidP="00A85036">
            <w:pPr>
              <w:spacing w:line="276" w:lineRule="auto"/>
              <w:rPr>
                <w:del w:id="384" w:author="Nick Smith" w:date="2023-11-17T12:50:00Z"/>
                <w:sz w:val="22"/>
                <w:szCs w:val="22"/>
              </w:rPr>
            </w:pPr>
            <w:del w:id="385" w:author="Nick Smith" w:date="2023-11-17T12:50:00Z">
              <w:r w:rsidRPr="008D6E2F" w:rsidDel="00064D06">
                <w:rPr>
                  <w:sz w:val="22"/>
                  <w:szCs w:val="22"/>
                </w:rPr>
                <w:delText>intrinsic water-use efficiency</w:delText>
              </w:r>
              <w:r w:rsidR="00817E03" w:rsidDel="00064D06">
                <w:rPr>
                  <w:sz w:val="22"/>
                  <w:szCs w:val="22"/>
                </w:rPr>
                <w:delText xml:space="preserve">, measured at 400 </w:delText>
              </w:r>
              <w:r w:rsidR="00817E03" w:rsidDel="00064D06">
                <w:rPr>
                  <w:sz w:val="22"/>
                  <w:szCs w:val="22"/>
                  <w:lang w:val="el-GR"/>
                </w:rPr>
                <w:delText>μ</w:delText>
              </w:r>
              <w:r w:rsidR="00817E03" w:rsidDel="00064D06">
                <w:rPr>
                  <w:sz w:val="22"/>
                  <w:szCs w:val="22"/>
                </w:rPr>
                <w:delText>mol mol</w:delText>
              </w:r>
              <w:r w:rsidR="00817E03" w:rsidDel="00064D06">
                <w:rPr>
                  <w:sz w:val="22"/>
                  <w:szCs w:val="22"/>
                  <w:vertAlign w:val="superscript"/>
                </w:rPr>
                <w:delText>-1</w:delText>
              </w:r>
              <w:r w:rsidR="00817E03" w:rsidDel="00064D06">
                <w:rPr>
                  <w:sz w:val="22"/>
                  <w:szCs w:val="22"/>
                </w:rPr>
                <w:delText xml:space="preserve"> CO</w:delText>
              </w:r>
              <w:r w:rsidR="00817E03" w:rsidDel="00064D06">
                <w:rPr>
                  <w:sz w:val="22"/>
                  <w:szCs w:val="22"/>
                  <w:vertAlign w:val="subscript"/>
                </w:rPr>
                <w:delText>2</w:delText>
              </w:r>
            </w:del>
          </w:p>
        </w:tc>
      </w:tr>
      <w:tr w:rsidR="00F073BB" w:rsidRPr="007D0701" w:rsidDel="00064D06" w14:paraId="23D4D389" w14:textId="37D511D4" w:rsidTr="00A85036">
        <w:trPr>
          <w:del w:id="386" w:author="Nick Smith" w:date="2023-11-17T12:50:00Z"/>
        </w:trPr>
        <w:tc>
          <w:tcPr>
            <w:tcW w:w="3100" w:type="dxa"/>
            <w:vAlign w:val="center"/>
          </w:tcPr>
          <w:p w14:paraId="286A34ED" w14:textId="0E15AA4C" w:rsidR="00F073BB" w:rsidRPr="008D6E2F" w:rsidDel="00064D06" w:rsidRDefault="00F073BB" w:rsidP="00A85036">
            <w:pPr>
              <w:spacing w:line="276" w:lineRule="auto"/>
              <w:rPr>
                <w:del w:id="387" w:author="Nick Smith" w:date="2023-11-17T12:50:00Z"/>
                <w:sz w:val="22"/>
                <w:szCs w:val="22"/>
              </w:rPr>
            </w:pPr>
            <w:del w:id="388" w:author="Nick Smith" w:date="2023-11-17T12:50:00Z">
              <w:r w:rsidRPr="008D6E2F" w:rsidDel="00064D06">
                <w:rPr>
                  <w:i/>
                  <w:iCs/>
                  <w:color w:val="000000"/>
                  <w:sz w:val="22"/>
                  <w:szCs w:val="22"/>
                </w:rPr>
                <w:delText>J</w:delText>
              </w:r>
              <w:r w:rsidRPr="008D6E2F" w:rsidDel="00064D06">
                <w:rPr>
                  <w:color w:val="000000"/>
                  <w:sz w:val="22"/>
                  <w:szCs w:val="22"/>
                  <w:vertAlign w:val="subscript"/>
                </w:rPr>
                <w:delText>max25</w:delText>
              </w:r>
            </w:del>
          </w:p>
        </w:tc>
        <w:tc>
          <w:tcPr>
            <w:tcW w:w="2174" w:type="dxa"/>
            <w:vAlign w:val="center"/>
          </w:tcPr>
          <w:p w14:paraId="0D7D37D3" w14:textId="4297D873" w:rsidR="00F073BB" w:rsidRPr="008D6E2F" w:rsidDel="00064D06" w:rsidRDefault="00F073BB" w:rsidP="00A85036">
            <w:pPr>
              <w:spacing w:line="276" w:lineRule="auto"/>
              <w:rPr>
                <w:del w:id="389" w:author="Nick Smith" w:date="2023-11-17T12:50:00Z"/>
                <w:sz w:val="22"/>
                <w:szCs w:val="22"/>
              </w:rPr>
            </w:pPr>
            <w:del w:id="390" w:author="Nick Smith" w:date="2023-11-17T12:50:00Z">
              <w:r w:rsidRPr="008D6E2F" w:rsidDel="00064D06">
                <w:rPr>
                  <w:sz w:val="22"/>
                  <w:szCs w:val="22"/>
                  <w:lang w:val="el-GR"/>
                </w:rPr>
                <w:delText>μ</w:delText>
              </w:r>
              <w:r w:rsidRPr="008D6E2F" w:rsidDel="00064D06">
                <w:rPr>
                  <w:sz w:val="22"/>
                  <w:szCs w:val="22"/>
                </w:rPr>
                <w:delText>mol m</w:delText>
              </w:r>
              <w:r w:rsidRPr="008D6E2F" w:rsidDel="00064D06">
                <w:rPr>
                  <w:sz w:val="22"/>
                  <w:szCs w:val="22"/>
                  <w:vertAlign w:val="superscript"/>
                </w:rPr>
                <w:delText>-2</w:delText>
              </w:r>
              <w:r w:rsidRPr="008D6E2F" w:rsidDel="00064D06">
                <w:rPr>
                  <w:sz w:val="22"/>
                  <w:szCs w:val="22"/>
                </w:rPr>
                <w:delText xml:space="preserve"> s</w:delText>
              </w:r>
              <w:r w:rsidRPr="008D6E2F" w:rsidDel="00064D06">
                <w:rPr>
                  <w:sz w:val="22"/>
                  <w:szCs w:val="22"/>
                  <w:vertAlign w:val="superscript"/>
                </w:rPr>
                <w:delText>-1</w:delText>
              </w:r>
            </w:del>
          </w:p>
        </w:tc>
        <w:tc>
          <w:tcPr>
            <w:tcW w:w="8730" w:type="dxa"/>
            <w:vAlign w:val="center"/>
          </w:tcPr>
          <w:p w14:paraId="17D364F5" w14:textId="6137E18F" w:rsidR="00F073BB" w:rsidRPr="008D6E2F" w:rsidDel="00064D06" w:rsidRDefault="00F073BB" w:rsidP="00A85036">
            <w:pPr>
              <w:spacing w:line="276" w:lineRule="auto"/>
              <w:rPr>
                <w:del w:id="391" w:author="Nick Smith" w:date="2023-11-17T12:50:00Z"/>
                <w:sz w:val="22"/>
                <w:szCs w:val="22"/>
              </w:rPr>
            </w:pPr>
            <w:del w:id="392" w:author="Nick Smith" w:date="2023-11-17T12:50:00Z">
              <w:r w:rsidRPr="008D6E2F" w:rsidDel="00064D06">
                <w:rPr>
                  <w:sz w:val="22"/>
                  <w:szCs w:val="22"/>
                </w:rPr>
                <w:delText>maximum RuBP regeneration rate, standardized to 25</w:delText>
              </w:r>
              <w:r w:rsidRPr="008D6E2F" w:rsidDel="00064D06">
                <w:rPr>
                  <w:sz w:val="22"/>
                  <w:szCs w:val="22"/>
                </w:rPr>
                <w:sym w:font="Symbol" w:char="F0B0"/>
              </w:r>
              <w:r w:rsidRPr="008D6E2F" w:rsidDel="00064D06">
                <w:rPr>
                  <w:sz w:val="22"/>
                  <w:szCs w:val="22"/>
                </w:rPr>
                <w:delText>C</w:delText>
              </w:r>
            </w:del>
          </w:p>
        </w:tc>
      </w:tr>
      <w:tr w:rsidR="00F073BB" w:rsidRPr="007D0701" w:rsidDel="00064D06" w14:paraId="5513B4CD" w14:textId="29B2C95F" w:rsidTr="00A85036">
        <w:trPr>
          <w:del w:id="393" w:author="Nick Smith" w:date="2023-11-17T12:50:00Z"/>
        </w:trPr>
        <w:tc>
          <w:tcPr>
            <w:tcW w:w="3100" w:type="dxa"/>
            <w:vAlign w:val="center"/>
          </w:tcPr>
          <w:p w14:paraId="36C40204" w14:textId="50914650" w:rsidR="00F073BB" w:rsidRPr="008D6E2F" w:rsidDel="00064D06" w:rsidRDefault="00F073BB" w:rsidP="00A85036">
            <w:pPr>
              <w:spacing w:line="276" w:lineRule="auto"/>
              <w:rPr>
                <w:del w:id="394" w:author="Nick Smith" w:date="2023-11-17T12:50:00Z"/>
                <w:sz w:val="22"/>
                <w:szCs w:val="22"/>
              </w:rPr>
            </w:pPr>
            <w:del w:id="395" w:author="Nick Smith" w:date="2023-11-17T12:50:00Z">
              <w:r w:rsidRPr="008D6E2F" w:rsidDel="00064D06">
                <w:rPr>
                  <w:i/>
                  <w:iCs/>
                  <w:color w:val="000000"/>
                  <w:sz w:val="22"/>
                  <w:szCs w:val="22"/>
                </w:rPr>
                <w:delText>J</w:delText>
              </w:r>
              <w:r w:rsidRPr="008D6E2F" w:rsidDel="00064D06">
                <w:rPr>
                  <w:color w:val="000000"/>
                  <w:sz w:val="22"/>
                  <w:szCs w:val="22"/>
                  <w:vertAlign w:val="subscript"/>
                </w:rPr>
                <w:delText>max25</w:delText>
              </w:r>
              <w:r w:rsidRPr="008D6E2F" w:rsidDel="00064D06">
                <w:rPr>
                  <w:color w:val="000000"/>
                  <w:sz w:val="22"/>
                  <w:szCs w:val="22"/>
                </w:rPr>
                <w:delText>:</w:delText>
              </w:r>
              <w:r w:rsidRPr="008D6E2F" w:rsidDel="00064D06">
                <w:rPr>
                  <w:i/>
                  <w:iCs/>
                  <w:color w:val="000000"/>
                  <w:sz w:val="22"/>
                  <w:szCs w:val="22"/>
                </w:rPr>
                <w:delText>V</w:delText>
              </w:r>
              <w:r w:rsidRPr="008D6E2F" w:rsidDel="00064D06">
                <w:rPr>
                  <w:color w:val="000000"/>
                  <w:sz w:val="22"/>
                  <w:szCs w:val="22"/>
                  <w:vertAlign w:val="subscript"/>
                </w:rPr>
                <w:delText>cmax25</w:delText>
              </w:r>
            </w:del>
          </w:p>
        </w:tc>
        <w:tc>
          <w:tcPr>
            <w:tcW w:w="2174" w:type="dxa"/>
            <w:vAlign w:val="center"/>
          </w:tcPr>
          <w:p w14:paraId="188E25BA" w14:textId="70433CCF" w:rsidR="00F073BB" w:rsidRPr="008D6E2F" w:rsidDel="00064D06" w:rsidRDefault="00F073BB" w:rsidP="00A85036">
            <w:pPr>
              <w:spacing w:line="276" w:lineRule="auto"/>
              <w:rPr>
                <w:del w:id="396" w:author="Nick Smith" w:date="2023-11-17T12:50:00Z"/>
                <w:sz w:val="22"/>
                <w:szCs w:val="22"/>
              </w:rPr>
            </w:pPr>
            <w:del w:id="397" w:author="Nick Smith" w:date="2023-11-17T12:50:00Z">
              <w:r w:rsidRPr="008D6E2F" w:rsidDel="00064D06">
                <w:rPr>
                  <w:sz w:val="22"/>
                  <w:szCs w:val="22"/>
                </w:rPr>
                <w:delText>unitless</w:delText>
              </w:r>
            </w:del>
          </w:p>
        </w:tc>
        <w:tc>
          <w:tcPr>
            <w:tcW w:w="8730" w:type="dxa"/>
            <w:vAlign w:val="center"/>
          </w:tcPr>
          <w:p w14:paraId="204A14FB" w14:textId="210A7838" w:rsidR="00F073BB" w:rsidRPr="008D6E2F" w:rsidDel="00064D06" w:rsidRDefault="00F073BB" w:rsidP="00A85036">
            <w:pPr>
              <w:spacing w:line="276" w:lineRule="auto"/>
              <w:rPr>
                <w:del w:id="398" w:author="Nick Smith" w:date="2023-11-17T12:50:00Z"/>
                <w:sz w:val="22"/>
                <w:szCs w:val="22"/>
              </w:rPr>
            </w:pPr>
            <w:del w:id="399" w:author="Nick Smith" w:date="2023-11-17T12:50:00Z">
              <w:r w:rsidRPr="008D6E2F" w:rsidDel="00064D06">
                <w:rPr>
                  <w:sz w:val="22"/>
                  <w:szCs w:val="22"/>
                </w:rPr>
                <w:delText>maximum RuBP regeneration rate: maximum Rubisco carboxylation rate, standardized to 25</w:delText>
              </w:r>
              <w:r w:rsidRPr="008D6E2F" w:rsidDel="00064D06">
                <w:rPr>
                  <w:sz w:val="22"/>
                  <w:szCs w:val="22"/>
                </w:rPr>
                <w:sym w:font="Symbol" w:char="F0B0"/>
              </w:r>
              <w:r w:rsidRPr="008D6E2F" w:rsidDel="00064D06">
                <w:rPr>
                  <w:sz w:val="22"/>
                  <w:szCs w:val="22"/>
                </w:rPr>
                <w:delText>C</w:delText>
              </w:r>
            </w:del>
          </w:p>
        </w:tc>
      </w:tr>
      <w:tr w:rsidR="00F073BB" w:rsidRPr="007D0701" w:rsidDel="00064D06" w14:paraId="534F54B6" w14:textId="5BCDEA50" w:rsidTr="00A85036">
        <w:trPr>
          <w:del w:id="400" w:author="Nick Smith" w:date="2023-11-17T12:50:00Z"/>
        </w:trPr>
        <w:tc>
          <w:tcPr>
            <w:tcW w:w="3100" w:type="dxa"/>
            <w:vAlign w:val="center"/>
          </w:tcPr>
          <w:p w14:paraId="700C1195" w14:textId="66C38FD8" w:rsidR="00F073BB" w:rsidRPr="008D6E2F" w:rsidDel="00064D06" w:rsidRDefault="00F073BB" w:rsidP="00A85036">
            <w:pPr>
              <w:spacing w:line="276" w:lineRule="auto"/>
              <w:rPr>
                <w:del w:id="401" w:author="Nick Smith" w:date="2023-11-17T12:50:00Z"/>
                <w:sz w:val="22"/>
                <w:szCs w:val="22"/>
              </w:rPr>
            </w:pPr>
            <w:del w:id="402" w:author="Nick Smith" w:date="2023-11-17T12:50:00Z">
              <w:r w:rsidRPr="008D6E2F" w:rsidDel="00064D06">
                <w:rPr>
                  <w:i/>
                  <w:iCs/>
                  <w:color w:val="000000"/>
                  <w:sz w:val="22"/>
                  <w:szCs w:val="22"/>
                </w:rPr>
                <w:delText>N</w:delText>
              </w:r>
              <w:r w:rsidRPr="008D6E2F" w:rsidDel="00064D06">
                <w:rPr>
                  <w:color w:val="000000"/>
                  <w:sz w:val="22"/>
                  <w:szCs w:val="22"/>
                  <w:vertAlign w:val="subscript"/>
                </w:rPr>
                <w:delText>area</w:delText>
              </w:r>
            </w:del>
          </w:p>
        </w:tc>
        <w:tc>
          <w:tcPr>
            <w:tcW w:w="2174" w:type="dxa"/>
            <w:vAlign w:val="center"/>
          </w:tcPr>
          <w:p w14:paraId="1A0B7DAA" w14:textId="0FDEC880" w:rsidR="00F073BB" w:rsidRPr="008D6E2F" w:rsidDel="00064D06" w:rsidRDefault="00F073BB" w:rsidP="00A85036">
            <w:pPr>
              <w:spacing w:line="276" w:lineRule="auto"/>
              <w:rPr>
                <w:del w:id="403" w:author="Nick Smith" w:date="2023-11-17T12:50:00Z"/>
                <w:sz w:val="22"/>
                <w:szCs w:val="22"/>
              </w:rPr>
            </w:pPr>
            <w:del w:id="404" w:author="Nick Smith" w:date="2023-11-17T12:50:00Z">
              <w:r w:rsidRPr="008D6E2F" w:rsidDel="00064D06">
                <w:rPr>
                  <w:sz w:val="22"/>
                  <w:szCs w:val="22"/>
                </w:rPr>
                <w:delText>g N m</w:delText>
              </w:r>
              <w:r w:rsidRPr="008D6E2F" w:rsidDel="00064D06">
                <w:rPr>
                  <w:sz w:val="22"/>
                  <w:szCs w:val="22"/>
                  <w:vertAlign w:val="superscript"/>
                </w:rPr>
                <w:delText>-2</w:delText>
              </w:r>
            </w:del>
          </w:p>
        </w:tc>
        <w:tc>
          <w:tcPr>
            <w:tcW w:w="8730" w:type="dxa"/>
            <w:vAlign w:val="center"/>
          </w:tcPr>
          <w:p w14:paraId="45E0920A" w14:textId="70BE9E5B" w:rsidR="00F073BB" w:rsidRPr="008D6E2F" w:rsidDel="00064D06" w:rsidRDefault="00F073BB" w:rsidP="00A85036">
            <w:pPr>
              <w:spacing w:line="276" w:lineRule="auto"/>
              <w:rPr>
                <w:del w:id="405" w:author="Nick Smith" w:date="2023-11-17T12:50:00Z"/>
                <w:sz w:val="22"/>
                <w:szCs w:val="22"/>
              </w:rPr>
            </w:pPr>
            <w:del w:id="406" w:author="Nick Smith" w:date="2023-11-17T12:50:00Z">
              <w:r w:rsidRPr="008D6E2F" w:rsidDel="00064D06">
                <w:rPr>
                  <w:sz w:val="22"/>
                  <w:szCs w:val="22"/>
                </w:rPr>
                <w:delText>leaf nitrogen per leaf area</w:delText>
              </w:r>
            </w:del>
          </w:p>
        </w:tc>
      </w:tr>
      <w:tr w:rsidR="00F073BB" w:rsidRPr="007D0701" w:rsidDel="00064D06" w14:paraId="7F0477CA" w14:textId="05FB8ABD" w:rsidTr="00A85036">
        <w:trPr>
          <w:del w:id="407" w:author="Nick Smith" w:date="2023-11-17T12:50:00Z"/>
        </w:trPr>
        <w:tc>
          <w:tcPr>
            <w:tcW w:w="3100" w:type="dxa"/>
            <w:vAlign w:val="center"/>
          </w:tcPr>
          <w:p w14:paraId="2571A41C" w14:textId="3E99E5D0" w:rsidR="00F073BB" w:rsidRPr="008D6E2F" w:rsidDel="00064D06" w:rsidRDefault="00F073BB" w:rsidP="00A85036">
            <w:pPr>
              <w:spacing w:line="276" w:lineRule="auto"/>
              <w:rPr>
                <w:del w:id="408" w:author="Nick Smith" w:date="2023-11-17T12:50:00Z"/>
                <w:sz w:val="22"/>
                <w:szCs w:val="22"/>
              </w:rPr>
            </w:pPr>
            <w:del w:id="409" w:author="Nick Smith" w:date="2023-11-17T12:50:00Z">
              <w:r w:rsidRPr="008D6E2F" w:rsidDel="00064D06">
                <w:rPr>
                  <w:i/>
                  <w:iCs/>
                  <w:color w:val="000000"/>
                  <w:sz w:val="22"/>
                  <w:szCs w:val="22"/>
                </w:rPr>
                <w:delText>N</w:delText>
              </w:r>
              <w:r w:rsidRPr="008D6E2F" w:rsidDel="00064D06">
                <w:rPr>
                  <w:color w:val="000000"/>
                  <w:sz w:val="22"/>
                  <w:szCs w:val="22"/>
                  <w:vertAlign w:val="subscript"/>
                </w:rPr>
                <w:delText>area</w:delText>
              </w:r>
              <w:r w:rsidRPr="008D6E2F" w:rsidDel="00064D06">
                <w:rPr>
                  <w:color w:val="000000"/>
                  <w:sz w:val="22"/>
                  <w:szCs w:val="22"/>
                </w:rPr>
                <w:delText>:</w:delText>
              </w:r>
              <w:r w:rsidRPr="008D6E2F" w:rsidDel="00064D06">
                <w:rPr>
                  <w:i/>
                  <w:iCs/>
                  <w:color w:val="000000"/>
                  <w:sz w:val="22"/>
                  <w:szCs w:val="22"/>
                </w:rPr>
                <w:delText>g</w:delText>
              </w:r>
              <w:r w:rsidRPr="008D6E2F" w:rsidDel="00064D06">
                <w:rPr>
                  <w:color w:val="000000"/>
                  <w:sz w:val="22"/>
                  <w:szCs w:val="22"/>
                  <w:vertAlign w:val="subscript"/>
                </w:rPr>
                <w:delText>s</w:delText>
              </w:r>
            </w:del>
          </w:p>
        </w:tc>
        <w:tc>
          <w:tcPr>
            <w:tcW w:w="2174" w:type="dxa"/>
            <w:vAlign w:val="center"/>
          </w:tcPr>
          <w:p w14:paraId="13B17F6C" w14:textId="39EF6B1E" w:rsidR="00F073BB" w:rsidRPr="008D6E2F" w:rsidDel="00064D06" w:rsidRDefault="00F073BB" w:rsidP="00A85036">
            <w:pPr>
              <w:spacing w:line="276" w:lineRule="auto"/>
              <w:rPr>
                <w:del w:id="410" w:author="Nick Smith" w:date="2023-11-17T12:50:00Z"/>
                <w:sz w:val="22"/>
                <w:szCs w:val="22"/>
              </w:rPr>
            </w:pPr>
            <w:del w:id="411" w:author="Nick Smith" w:date="2023-11-17T12:50:00Z">
              <w:r w:rsidRPr="008D6E2F" w:rsidDel="00064D06">
                <w:rPr>
                  <w:color w:val="000000" w:themeColor="text1"/>
                  <w:sz w:val="22"/>
                  <w:szCs w:val="22"/>
                </w:rPr>
                <w:delText>g N s mol</w:delText>
              </w:r>
              <w:r w:rsidRPr="008D6E2F" w:rsidDel="00064D06">
                <w:rPr>
                  <w:color w:val="000000" w:themeColor="text1"/>
                  <w:sz w:val="22"/>
                  <w:szCs w:val="22"/>
                  <w:vertAlign w:val="superscript"/>
                </w:rPr>
                <w:delText>-1</w:delText>
              </w:r>
              <w:r w:rsidRPr="008D6E2F" w:rsidDel="00064D06">
                <w:rPr>
                  <w:color w:val="000000" w:themeColor="text1"/>
                  <w:sz w:val="22"/>
                  <w:szCs w:val="22"/>
                </w:rPr>
                <w:delText xml:space="preserve"> H</w:delText>
              </w:r>
              <w:r w:rsidRPr="008D6E2F" w:rsidDel="00064D06">
                <w:rPr>
                  <w:color w:val="000000" w:themeColor="text1"/>
                  <w:sz w:val="22"/>
                  <w:szCs w:val="22"/>
                  <w:vertAlign w:val="subscript"/>
                </w:rPr>
                <w:delText>2</w:delText>
              </w:r>
              <w:r w:rsidRPr="008D6E2F" w:rsidDel="00064D06">
                <w:rPr>
                  <w:color w:val="000000" w:themeColor="text1"/>
                  <w:sz w:val="22"/>
                  <w:szCs w:val="22"/>
                </w:rPr>
                <w:delText>O</w:delText>
              </w:r>
            </w:del>
          </w:p>
        </w:tc>
        <w:tc>
          <w:tcPr>
            <w:tcW w:w="8730" w:type="dxa"/>
            <w:vAlign w:val="center"/>
          </w:tcPr>
          <w:p w14:paraId="1B71FD05" w14:textId="41C0369A" w:rsidR="00F073BB" w:rsidRPr="008D6E2F" w:rsidDel="00064D06" w:rsidRDefault="00F073BB" w:rsidP="00A85036">
            <w:pPr>
              <w:spacing w:line="276" w:lineRule="auto"/>
              <w:rPr>
                <w:del w:id="412" w:author="Nick Smith" w:date="2023-11-17T12:50:00Z"/>
                <w:sz w:val="22"/>
                <w:szCs w:val="22"/>
              </w:rPr>
            </w:pPr>
            <w:del w:id="413" w:author="Nick Smith" w:date="2023-11-17T12:50:00Z">
              <w:r w:rsidRPr="008D6E2F" w:rsidDel="00064D06">
                <w:rPr>
                  <w:sz w:val="22"/>
                  <w:szCs w:val="22"/>
                </w:rPr>
                <w:delText>leaf nitrogen per stomatal conductance</w:delText>
              </w:r>
              <w:r w:rsidR="00817E03" w:rsidDel="00064D06">
                <w:rPr>
                  <w:sz w:val="22"/>
                  <w:szCs w:val="22"/>
                </w:rPr>
                <w:delText xml:space="preserve"> measured at 400 </w:delText>
              </w:r>
              <w:r w:rsidR="00817E03" w:rsidDel="00064D06">
                <w:rPr>
                  <w:sz w:val="22"/>
                  <w:szCs w:val="22"/>
                  <w:lang w:val="el-GR"/>
                </w:rPr>
                <w:delText>μ</w:delText>
              </w:r>
              <w:r w:rsidR="00817E03" w:rsidDel="00064D06">
                <w:rPr>
                  <w:sz w:val="22"/>
                  <w:szCs w:val="22"/>
                </w:rPr>
                <w:delText>mol mol</w:delText>
              </w:r>
              <w:r w:rsidR="00817E03" w:rsidDel="00064D06">
                <w:rPr>
                  <w:sz w:val="22"/>
                  <w:szCs w:val="22"/>
                  <w:vertAlign w:val="superscript"/>
                </w:rPr>
                <w:delText>-1</w:delText>
              </w:r>
              <w:r w:rsidR="00817E03" w:rsidDel="00064D06">
                <w:rPr>
                  <w:sz w:val="22"/>
                  <w:szCs w:val="22"/>
                </w:rPr>
                <w:delText xml:space="preserve"> CO</w:delText>
              </w:r>
              <w:r w:rsidR="00817E03" w:rsidDel="00064D06">
                <w:rPr>
                  <w:sz w:val="22"/>
                  <w:szCs w:val="22"/>
                  <w:vertAlign w:val="subscript"/>
                </w:rPr>
                <w:delText>2</w:delText>
              </w:r>
            </w:del>
          </w:p>
        </w:tc>
      </w:tr>
      <w:tr w:rsidR="00F073BB" w:rsidRPr="007D0701" w:rsidDel="00D02153" w14:paraId="39C0FF3E" w14:textId="10B975A0" w:rsidTr="00A85036">
        <w:trPr>
          <w:del w:id="414" w:author="Nick Smith" w:date="2023-11-17T13:02:00Z"/>
        </w:trPr>
        <w:tc>
          <w:tcPr>
            <w:tcW w:w="3100" w:type="dxa"/>
            <w:vAlign w:val="center"/>
          </w:tcPr>
          <w:p w14:paraId="69746B74" w14:textId="2761AF7A" w:rsidR="00F073BB" w:rsidRPr="00F073BB" w:rsidDel="00D02153" w:rsidRDefault="00F073BB" w:rsidP="00A85036">
            <w:pPr>
              <w:spacing w:line="276" w:lineRule="auto"/>
              <w:rPr>
                <w:del w:id="415" w:author="Nick Smith" w:date="2023-11-17T13:02:00Z"/>
                <w:sz w:val="22"/>
                <w:szCs w:val="22"/>
                <w:vertAlign w:val="subscript"/>
              </w:rPr>
            </w:pPr>
            <w:del w:id="416" w:author="Nick Smith" w:date="2023-11-17T13:02:00Z">
              <w:r w:rsidDel="00D02153">
                <w:rPr>
                  <w:i/>
                  <w:iCs/>
                  <w:color w:val="000000"/>
                  <w:sz w:val="22"/>
                  <w:szCs w:val="22"/>
                </w:rPr>
                <w:delText>N</w:delText>
              </w:r>
              <w:r w:rsidDel="00D02153">
                <w:rPr>
                  <w:color w:val="000000"/>
                  <w:sz w:val="22"/>
                  <w:szCs w:val="22"/>
                  <w:vertAlign w:val="subscript"/>
                </w:rPr>
                <w:delText>cost</w:delText>
              </w:r>
            </w:del>
          </w:p>
        </w:tc>
        <w:tc>
          <w:tcPr>
            <w:tcW w:w="2174" w:type="dxa"/>
            <w:vAlign w:val="center"/>
          </w:tcPr>
          <w:p w14:paraId="324B30B6" w14:textId="797D4BAC" w:rsidR="00F073BB" w:rsidRPr="008D6E2F" w:rsidDel="00D02153" w:rsidRDefault="00F073BB" w:rsidP="00A85036">
            <w:pPr>
              <w:spacing w:line="276" w:lineRule="auto"/>
              <w:rPr>
                <w:del w:id="417" w:author="Nick Smith" w:date="2023-11-17T13:02:00Z"/>
                <w:sz w:val="22"/>
                <w:szCs w:val="22"/>
              </w:rPr>
            </w:pPr>
            <w:del w:id="418" w:author="Nick Smith" w:date="2023-11-17T13:02:00Z">
              <w:r w:rsidRPr="008D6E2F" w:rsidDel="00D02153">
                <w:rPr>
                  <w:sz w:val="22"/>
                  <w:szCs w:val="22"/>
                </w:rPr>
                <w:delText>g C g</w:delText>
              </w:r>
              <w:r w:rsidRPr="008D6E2F" w:rsidDel="00D02153">
                <w:rPr>
                  <w:sz w:val="22"/>
                  <w:szCs w:val="22"/>
                  <w:vertAlign w:val="superscript"/>
                </w:rPr>
                <w:delText>-1</w:delText>
              </w:r>
              <w:r w:rsidRPr="008D6E2F" w:rsidDel="00D02153">
                <w:rPr>
                  <w:sz w:val="22"/>
                  <w:szCs w:val="22"/>
                </w:rPr>
                <w:delText xml:space="preserve"> N</w:delText>
              </w:r>
            </w:del>
          </w:p>
        </w:tc>
        <w:tc>
          <w:tcPr>
            <w:tcW w:w="8730" w:type="dxa"/>
            <w:vAlign w:val="center"/>
          </w:tcPr>
          <w:p w14:paraId="09987B5B" w14:textId="56CCFAAC" w:rsidR="00F073BB" w:rsidRPr="008D6E2F" w:rsidDel="00D02153" w:rsidRDefault="00F073BB" w:rsidP="00A85036">
            <w:pPr>
              <w:spacing w:line="276" w:lineRule="auto"/>
              <w:rPr>
                <w:del w:id="419" w:author="Nick Smith" w:date="2023-11-17T13:02:00Z"/>
                <w:sz w:val="22"/>
                <w:szCs w:val="22"/>
              </w:rPr>
            </w:pPr>
            <w:del w:id="420" w:author="Nick Smith" w:date="2023-11-17T13:02:00Z">
              <w:r w:rsidRPr="008D6E2F" w:rsidDel="00D02153">
                <w:rPr>
                  <w:sz w:val="22"/>
                  <w:szCs w:val="22"/>
                </w:rPr>
                <w:delText>structural carbon costs to acquire nitrogen</w:delText>
              </w:r>
            </w:del>
          </w:p>
        </w:tc>
      </w:tr>
      <w:tr w:rsidR="00F073BB" w:rsidRPr="007D0701" w:rsidDel="00064D06" w14:paraId="10FD478E" w14:textId="04E14B9B" w:rsidTr="00A85036">
        <w:trPr>
          <w:del w:id="421" w:author="Nick Smith" w:date="2023-11-17T12:51:00Z"/>
        </w:trPr>
        <w:tc>
          <w:tcPr>
            <w:tcW w:w="3100" w:type="dxa"/>
            <w:vAlign w:val="center"/>
          </w:tcPr>
          <w:p w14:paraId="3C0CB54E" w14:textId="2DAEB911" w:rsidR="00F073BB" w:rsidRPr="008D6E2F" w:rsidDel="00064D06" w:rsidRDefault="00F073BB" w:rsidP="00A85036">
            <w:pPr>
              <w:spacing w:line="276" w:lineRule="auto"/>
              <w:rPr>
                <w:del w:id="422" w:author="Nick Smith" w:date="2023-11-17T12:51:00Z"/>
                <w:sz w:val="22"/>
                <w:szCs w:val="22"/>
              </w:rPr>
            </w:pPr>
            <w:del w:id="423" w:author="Nick Smith" w:date="2023-11-17T12:51:00Z">
              <w:r w:rsidRPr="008D6E2F" w:rsidDel="00064D06">
                <w:rPr>
                  <w:i/>
                  <w:iCs/>
                  <w:color w:val="000000"/>
                  <w:sz w:val="22"/>
                  <w:szCs w:val="22"/>
                </w:rPr>
                <w:delText>N</w:delText>
              </w:r>
              <w:r w:rsidRPr="008D6E2F" w:rsidDel="00064D06">
                <w:rPr>
                  <w:color w:val="000000"/>
                  <w:sz w:val="22"/>
                  <w:szCs w:val="22"/>
                  <w:vertAlign w:val="subscript"/>
                </w:rPr>
                <w:delText>mass</w:delText>
              </w:r>
            </w:del>
          </w:p>
        </w:tc>
        <w:tc>
          <w:tcPr>
            <w:tcW w:w="2174" w:type="dxa"/>
            <w:vAlign w:val="center"/>
          </w:tcPr>
          <w:p w14:paraId="4E944BA0" w14:textId="37AE4F7E" w:rsidR="00F073BB" w:rsidRPr="008D6E2F" w:rsidDel="00064D06" w:rsidRDefault="00F073BB" w:rsidP="00A85036">
            <w:pPr>
              <w:spacing w:line="276" w:lineRule="auto"/>
              <w:rPr>
                <w:del w:id="424" w:author="Nick Smith" w:date="2023-11-17T12:51:00Z"/>
                <w:sz w:val="22"/>
                <w:szCs w:val="22"/>
              </w:rPr>
            </w:pPr>
            <w:del w:id="425" w:author="Nick Smith" w:date="2023-11-17T12:51:00Z">
              <w:r w:rsidRPr="008D6E2F" w:rsidDel="00064D06">
                <w:rPr>
                  <w:sz w:val="22"/>
                  <w:szCs w:val="22"/>
                </w:rPr>
                <w:delText>g N g</w:delText>
              </w:r>
              <w:r w:rsidRPr="008D6E2F" w:rsidDel="00064D06">
                <w:rPr>
                  <w:sz w:val="22"/>
                  <w:szCs w:val="22"/>
                  <w:vertAlign w:val="superscript"/>
                </w:rPr>
                <w:delText>-1</w:delText>
              </w:r>
              <w:r w:rsidRPr="008D6E2F" w:rsidDel="00064D06">
                <w:rPr>
                  <w:sz w:val="22"/>
                  <w:szCs w:val="22"/>
                </w:rPr>
                <w:delText xml:space="preserve"> biomass</w:delText>
              </w:r>
            </w:del>
          </w:p>
        </w:tc>
        <w:tc>
          <w:tcPr>
            <w:tcW w:w="8730" w:type="dxa"/>
            <w:vAlign w:val="center"/>
          </w:tcPr>
          <w:p w14:paraId="2A260E3F" w14:textId="352C7069" w:rsidR="00F073BB" w:rsidRPr="008D6E2F" w:rsidDel="00064D06" w:rsidRDefault="00F073BB" w:rsidP="00A85036">
            <w:pPr>
              <w:spacing w:line="276" w:lineRule="auto"/>
              <w:rPr>
                <w:del w:id="426" w:author="Nick Smith" w:date="2023-11-17T12:51:00Z"/>
                <w:sz w:val="22"/>
                <w:szCs w:val="22"/>
              </w:rPr>
            </w:pPr>
            <w:del w:id="427" w:author="Nick Smith" w:date="2023-11-17T12:51:00Z">
              <w:r w:rsidRPr="008D6E2F" w:rsidDel="00064D06">
                <w:rPr>
                  <w:sz w:val="22"/>
                  <w:szCs w:val="22"/>
                </w:rPr>
                <w:delText>leaf nitrogen content</w:delText>
              </w:r>
            </w:del>
          </w:p>
        </w:tc>
      </w:tr>
      <w:tr w:rsidR="00F073BB" w:rsidRPr="007D0701" w:rsidDel="00D02153" w14:paraId="22407092" w14:textId="1C6A4C4F" w:rsidTr="00A85036">
        <w:trPr>
          <w:del w:id="428" w:author="Nick Smith" w:date="2023-11-17T13:02:00Z"/>
        </w:trPr>
        <w:tc>
          <w:tcPr>
            <w:tcW w:w="3100" w:type="dxa"/>
            <w:vAlign w:val="center"/>
          </w:tcPr>
          <w:p w14:paraId="5FAEBCB2" w14:textId="3AA41825" w:rsidR="00F073BB" w:rsidRPr="008D6E2F" w:rsidDel="00D02153" w:rsidRDefault="00F073BB" w:rsidP="00A85036">
            <w:pPr>
              <w:spacing w:line="276" w:lineRule="auto"/>
              <w:rPr>
                <w:del w:id="429" w:author="Nick Smith" w:date="2023-11-17T13:02:00Z"/>
                <w:color w:val="000000"/>
                <w:sz w:val="22"/>
                <w:szCs w:val="22"/>
              </w:rPr>
            </w:pPr>
            <w:del w:id="430" w:author="Nick Smith" w:date="2023-11-17T13:02:00Z">
              <w:r w:rsidRPr="008D6E2F" w:rsidDel="00D02153">
                <w:rPr>
                  <w:color w:val="000000"/>
                  <w:sz w:val="22"/>
                  <w:szCs w:val="22"/>
                </w:rPr>
                <w:delText>Nodule biomass:</w:delText>
              </w:r>
              <w:r w:rsidR="000E65D6" w:rsidDel="00D02153">
                <w:rPr>
                  <w:color w:val="000000"/>
                  <w:sz w:val="22"/>
                  <w:szCs w:val="22"/>
                </w:rPr>
                <w:delText xml:space="preserve"> </w:delText>
              </w:r>
              <w:r w:rsidRPr="008D6E2F" w:rsidDel="00D02153">
                <w:rPr>
                  <w:color w:val="000000"/>
                  <w:sz w:val="22"/>
                  <w:szCs w:val="22"/>
                </w:rPr>
                <w:delText>root biomass</w:delText>
              </w:r>
            </w:del>
          </w:p>
        </w:tc>
        <w:tc>
          <w:tcPr>
            <w:tcW w:w="2174" w:type="dxa"/>
            <w:vAlign w:val="center"/>
          </w:tcPr>
          <w:p w14:paraId="4D89D5A6" w14:textId="443F0DB2" w:rsidR="00F073BB" w:rsidRPr="008D6E2F" w:rsidDel="00D02153" w:rsidRDefault="00F073BB" w:rsidP="00A85036">
            <w:pPr>
              <w:spacing w:line="276" w:lineRule="auto"/>
              <w:rPr>
                <w:del w:id="431" w:author="Nick Smith" w:date="2023-11-17T13:02:00Z"/>
                <w:sz w:val="22"/>
                <w:szCs w:val="22"/>
              </w:rPr>
            </w:pPr>
            <w:del w:id="432" w:author="Nick Smith" w:date="2023-11-17T13:02:00Z">
              <w:r w:rsidRPr="008D6E2F" w:rsidDel="00D02153">
                <w:rPr>
                  <w:sz w:val="22"/>
                  <w:szCs w:val="22"/>
                </w:rPr>
                <w:delText>unitless</w:delText>
              </w:r>
            </w:del>
          </w:p>
        </w:tc>
        <w:tc>
          <w:tcPr>
            <w:tcW w:w="8730" w:type="dxa"/>
            <w:vAlign w:val="center"/>
          </w:tcPr>
          <w:p w14:paraId="3BD62B1B" w14:textId="33534427" w:rsidR="00F073BB" w:rsidRPr="008D6E2F" w:rsidDel="00D02153" w:rsidRDefault="00F073BB" w:rsidP="00A85036">
            <w:pPr>
              <w:spacing w:line="276" w:lineRule="auto"/>
              <w:rPr>
                <w:del w:id="433" w:author="Nick Smith" w:date="2023-11-17T13:02:00Z"/>
                <w:sz w:val="22"/>
                <w:szCs w:val="22"/>
              </w:rPr>
            </w:pPr>
            <w:del w:id="434" w:author="Nick Smith" w:date="2023-11-17T12:51:00Z">
              <w:r w:rsidRPr="008D6E2F" w:rsidDel="00064D06">
                <w:rPr>
                  <w:sz w:val="22"/>
                  <w:szCs w:val="22"/>
                </w:rPr>
                <w:delText>-</w:delText>
              </w:r>
            </w:del>
          </w:p>
        </w:tc>
      </w:tr>
      <w:tr w:rsidR="00F073BB" w:rsidRPr="007D0701" w:rsidDel="00D02153" w14:paraId="13BDED55" w14:textId="2693E3D2" w:rsidTr="00A85036">
        <w:trPr>
          <w:del w:id="435" w:author="Nick Smith" w:date="2023-11-17T13:02:00Z"/>
        </w:trPr>
        <w:tc>
          <w:tcPr>
            <w:tcW w:w="3100" w:type="dxa"/>
            <w:vAlign w:val="center"/>
          </w:tcPr>
          <w:p w14:paraId="1D2B48A3" w14:textId="44595417" w:rsidR="00F073BB" w:rsidRPr="00F073BB" w:rsidDel="00D02153" w:rsidRDefault="00F073BB" w:rsidP="00A85036">
            <w:pPr>
              <w:spacing w:line="276" w:lineRule="auto"/>
              <w:rPr>
                <w:del w:id="436" w:author="Nick Smith" w:date="2023-11-17T13:02:00Z"/>
                <w:color w:val="000000"/>
                <w:sz w:val="22"/>
                <w:szCs w:val="22"/>
                <w:vertAlign w:val="subscript"/>
              </w:rPr>
            </w:pPr>
            <w:del w:id="437" w:author="Nick Smith" w:date="2023-11-17T13:02:00Z">
              <w:r w:rsidDel="00D02153">
                <w:rPr>
                  <w:i/>
                  <w:iCs/>
                  <w:color w:val="000000"/>
                  <w:sz w:val="22"/>
                  <w:szCs w:val="22"/>
                </w:rPr>
                <w:delText>N</w:delText>
              </w:r>
              <w:r w:rsidDel="00D02153">
                <w:rPr>
                  <w:color w:val="000000"/>
                  <w:sz w:val="22"/>
                  <w:szCs w:val="22"/>
                  <w:vertAlign w:val="subscript"/>
                </w:rPr>
                <w:delText>wp</w:delText>
              </w:r>
            </w:del>
          </w:p>
        </w:tc>
        <w:tc>
          <w:tcPr>
            <w:tcW w:w="2174" w:type="dxa"/>
            <w:vAlign w:val="center"/>
          </w:tcPr>
          <w:p w14:paraId="208E6684" w14:textId="31FBD4C4" w:rsidR="00F073BB" w:rsidRPr="008D6E2F" w:rsidDel="00D02153" w:rsidRDefault="00F073BB" w:rsidP="00A85036">
            <w:pPr>
              <w:spacing w:line="276" w:lineRule="auto"/>
              <w:rPr>
                <w:del w:id="438" w:author="Nick Smith" w:date="2023-11-17T13:02:00Z"/>
                <w:sz w:val="22"/>
                <w:szCs w:val="22"/>
              </w:rPr>
            </w:pPr>
            <w:del w:id="439" w:author="Nick Smith" w:date="2023-11-17T13:02:00Z">
              <w:r w:rsidRPr="008D6E2F" w:rsidDel="00D02153">
                <w:rPr>
                  <w:sz w:val="22"/>
                  <w:szCs w:val="22"/>
                </w:rPr>
                <w:delText>g N</w:delText>
              </w:r>
            </w:del>
          </w:p>
        </w:tc>
        <w:tc>
          <w:tcPr>
            <w:tcW w:w="8730" w:type="dxa"/>
            <w:vAlign w:val="center"/>
          </w:tcPr>
          <w:p w14:paraId="11FF8C81" w14:textId="7C7EC68C" w:rsidR="00F073BB" w:rsidRPr="008D6E2F" w:rsidDel="00D02153" w:rsidRDefault="00F073BB" w:rsidP="00A85036">
            <w:pPr>
              <w:spacing w:line="276" w:lineRule="auto"/>
              <w:rPr>
                <w:del w:id="440" w:author="Nick Smith" w:date="2023-11-17T13:02:00Z"/>
                <w:sz w:val="22"/>
                <w:szCs w:val="22"/>
              </w:rPr>
            </w:pPr>
            <w:del w:id="441" w:author="Nick Smith" w:date="2023-11-17T13:02:00Z">
              <w:r w:rsidDel="00D02153">
                <w:rPr>
                  <w:sz w:val="22"/>
                  <w:szCs w:val="22"/>
                </w:rPr>
                <w:delText>whole plant nitrogen biomass</w:delText>
              </w:r>
              <w:r w:rsidR="00817E03" w:rsidDel="00D02153">
                <w:rPr>
                  <w:sz w:val="22"/>
                  <w:szCs w:val="22"/>
                </w:rPr>
                <w:delText xml:space="preserve"> (denominator of </w:delText>
              </w:r>
              <w:r w:rsidR="00817E03" w:rsidDel="00D02153">
                <w:rPr>
                  <w:i/>
                  <w:iCs/>
                  <w:sz w:val="22"/>
                  <w:szCs w:val="22"/>
                </w:rPr>
                <w:delText>N</w:delText>
              </w:r>
              <w:r w:rsidR="00817E03" w:rsidDel="00D02153">
                <w:rPr>
                  <w:sz w:val="22"/>
                  <w:szCs w:val="22"/>
                  <w:vertAlign w:val="subscript"/>
                </w:rPr>
                <w:delText>cost</w:delText>
              </w:r>
              <w:r w:rsidR="00817E03" w:rsidDel="00D02153">
                <w:rPr>
                  <w:sz w:val="22"/>
                  <w:szCs w:val="22"/>
                </w:rPr>
                <w:delText>)</w:delText>
              </w:r>
            </w:del>
          </w:p>
        </w:tc>
      </w:tr>
      <w:tr w:rsidR="00F073BB" w:rsidRPr="007D0701" w:rsidDel="00064D06" w14:paraId="1F028EE1" w14:textId="0C2CDFC2" w:rsidTr="00A85036">
        <w:trPr>
          <w:del w:id="442" w:author="Nick Smith" w:date="2023-11-17T12:51:00Z"/>
        </w:trPr>
        <w:tc>
          <w:tcPr>
            <w:tcW w:w="3100" w:type="dxa"/>
            <w:vAlign w:val="center"/>
          </w:tcPr>
          <w:p w14:paraId="78469FC1" w14:textId="6D5F8019" w:rsidR="00F073BB" w:rsidRPr="008D6E2F" w:rsidDel="00064D06" w:rsidRDefault="00F073BB" w:rsidP="00A85036">
            <w:pPr>
              <w:spacing w:line="276" w:lineRule="auto"/>
              <w:rPr>
                <w:del w:id="443" w:author="Nick Smith" w:date="2023-11-17T12:51:00Z"/>
                <w:sz w:val="22"/>
                <w:szCs w:val="22"/>
              </w:rPr>
            </w:pPr>
            <w:del w:id="444" w:author="Nick Smith" w:date="2023-11-17T12:51:00Z">
              <w:r w:rsidRPr="008D6E2F" w:rsidDel="00064D06">
                <w:rPr>
                  <w:i/>
                  <w:iCs/>
                  <w:color w:val="000000"/>
                  <w:sz w:val="22"/>
                  <w:szCs w:val="22"/>
                </w:rPr>
                <w:delText>PNUE</w:delText>
              </w:r>
            </w:del>
          </w:p>
        </w:tc>
        <w:tc>
          <w:tcPr>
            <w:tcW w:w="2174" w:type="dxa"/>
            <w:vAlign w:val="center"/>
          </w:tcPr>
          <w:p w14:paraId="486BB310" w14:textId="5B0F3ACA" w:rsidR="00F073BB" w:rsidRPr="008D6E2F" w:rsidDel="00064D06" w:rsidRDefault="00F073BB" w:rsidP="00A85036">
            <w:pPr>
              <w:spacing w:line="276" w:lineRule="auto"/>
              <w:rPr>
                <w:del w:id="445" w:author="Nick Smith" w:date="2023-11-17T12:51:00Z"/>
                <w:sz w:val="22"/>
                <w:szCs w:val="22"/>
              </w:rPr>
            </w:pPr>
            <w:del w:id="446" w:author="Nick Smith" w:date="2023-11-17T12:51:00Z">
              <w:r w:rsidRPr="008D6E2F" w:rsidDel="00064D06">
                <w:rPr>
                  <w:color w:val="000000" w:themeColor="text1"/>
                  <w:sz w:val="22"/>
                  <w:szCs w:val="22"/>
                </w:rPr>
                <w:delText>µmol CO</w:delText>
              </w:r>
              <w:r w:rsidRPr="008D6E2F" w:rsidDel="00064D06">
                <w:rPr>
                  <w:color w:val="000000" w:themeColor="text1"/>
                  <w:sz w:val="22"/>
                  <w:szCs w:val="22"/>
                  <w:vertAlign w:val="subscript"/>
                </w:rPr>
                <w:delText>2</w:delText>
              </w:r>
              <w:r w:rsidRPr="008D6E2F" w:rsidDel="00064D06">
                <w:rPr>
                  <w:color w:val="000000" w:themeColor="text1"/>
                  <w:sz w:val="22"/>
                  <w:szCs w:val="22"/>
                </w:rPr>
                <w:delText xml:space="preserve"> g</w:delText>
              </w:r>
              <w:r w:rsidRPr="008D6E2F" w:rsidDel="00064D06">
                <w:rPr>
                  <w:color w:val="000000" w:themeColor="text1"/>
                  <w:sz w:val="22"/>
                  <w:szCs w:val="22"/>
                  <w:vertAlign w:val="superscript"/>
                </w:rPr>
                <w:delText>-1</w:delText>
              </w:r>
              <w:r w:rsidRPr="008D6E2F" w:rsidDel="00064D06">
                <w:rPr>
                  <w:color w:val="000000" w:themeColor="text1"/>
                  <w:sz w:val="22"/>
                  <w:szCs w:val="22"/>
                </w:rPr>
                <w:delText xml:space="preserve"> N s</w:delText>
              </w:r>
              <w:r w:rsidRPr="008D6E2F" w:rsidDel="00064D06">
                <w:rPr>
                  <w:color w:val="000000" w:themeColor="text1"/>
                  <w:sz w:val="22"/>
                  <w:szCs w:val="22"/>
                  <w:vertAlign w:val="superscript"/>
                </w:rPr>
                <w:delText>-1</w:delText>
              </w:r>
            </w:del>
          </w:p>
        </w:tc>
        <w:tc>
          <w:tcPr>
            <w:tcW w:w="8730" w:type="dxa"/>
            <w:vAlign w:val="center"/>
          </w:tcPr>
          <w:p w14:paraId="66C141B4" w14:textId="37106CDB" w:rsidR="00F073BB" w:rsidRPr="008D6E2F" w:rsidDel="00064D06" w:rsidRDefault="00F073BB" w:rsidP="00A85036">
            <w:pPr>
              <w:spacing w:line="276" w:lineRule="auto"/>
              <w:rPr>
                <w:del w:id="447" w:author="Nick Smith" w:date="2023-11-17T12:51:00Z"/>
                <w:sz w:val="22"/>
                <w:szCs w:val="22"/>
              </w:rPr>
            </w:pPr>
            <w:del w:id="448" w:author="Nick Smith" w:date="2023-11-17T12:51:00Z">
              <w:r w:rsidRPr="008D6E2F" w:rsidDel="00064D06">
                <w:rPr>
                  <w:sz w:val="22"/>
                  <w:szCs w:val="22"/>
                </w:rPr>
                <w:delText>photosynthetic nitrogen-use efficiency</w:delText>
              </w:r>
              <w:r w:rsidR="00817E03" w:rsidDel="00064D06">
                <w:rPr>
                  <w:sz w:val="22"/>
                  <w:szCs w:val="22"/>
                </w:rPr>
                <w:delText xml:space="preserve">, measured at 400 </w:delText>
              </w:r>
              <w:r w:rsidR="00817E03" w:rsidDel="00064D06">
                <w:rPr>
                  <w:sz w:val="22"/>
                  <w:szCs w:val="22"/>
                  <w:lang w:val="el-GR"/>
                </w:rPr>
                <w:delText>μ</w:delText>
              </w:r>
              <w:r w:rsidR="00817E03" w:rsidDel="00064D06">
                <w:rPr>
                  <w:sz w:val="22"/>
                  <w:szCs w:val="22"/>
                </w:rPr>
                <w:delText>mol mol</w:delText>
              </w:r>
              <w:r w:rsidR="00817E03" w:rsidDel="00064D06">
                <w:rPr>
                  <w:sz w:val="22"/>
                  <w:szCs w:val="22"/>
                  <w:vertAlign w:val="superscript"/>
                </w:rPr>
                <w:delText>-1</w:delText>
              </w:r>
              <w:r w:rsidR="00817E03" w:rsidDel="00064D06">
                <w:rPr>
                  <w:sz w:val="22"/>
                  <w:szCs w:val="22"/>
                </w:rPr>
                <w:delText xml:space="preserve"> CO</w:delText>
              </w:r>
              <w:r w:rsidR="00817E03" w:rsidDel="00064D06">
                <w:rPr>
                  <w:sz w:val="22"/>
                  <w:szCs w:val="22"/>
                  <w:vertAlign w:val="subscript"/>
                </w:rPr>
                <w:delText>2</w:delText>
              </w:r>
            </w:del>
          </w:p>
        </w:tc>
      </w:tr>
      <w:tr w:rsidR="00F073BB" w:rsidRPr="007D0701" w:rsidDel="00064D06" w14:paraId="3051C1C9" w14:textId="54D97361" w:rsidTr="00A85036">
        <w:trPr>
          <w:del w:id="449" w:author="Nick Smith" w:date="2023-11-17T12:51:00Z"/>
        </w:trPr>
        <w:tc>
          <w:tcPr>
            <w:tcW w:w="3100" w:type="dxa"/>
            <w:vAlign w:val="center"/>
          </w:tcPr>
          <w:p w14:paraId="40300436" w14:textId="587F7BE9" w:rsidR="00F073BB" w:rsidRPr="008D6E2F" w:rsidDel="00064D06" w:rsidRDefault="00F073BB" w:rsidP="00A85036">
            <w:pPr>
              <w:spacing w:line="276" w:lineRule="auto"/>
              <w:rPr>
                <w:del w:id="450" w:author="Nick Smith" w:date="2023-11-17T12:51:00Z"/>
                <w:sz w:val="22"/>
                <w:szCs w:val="22"/>
              </w:rPr>
            </w:pPr>
            <w:del w:id="451" w:author="Nick Smith" w:date="2023-11-17T12:51:00Z">
              <w:r w:rsidRPr="008D6E2F" w:rsidDel="00064D06">
                <w:rPr>
                  <w:i/>
                  <w:iCs/>
                  <w:color w:val="000000"/>
                  <w:sz w:val="22"/>
                  <w:szCs w:val="22"/>
                </w:rPr>
                <w:delText>R</w:delText>
              </w:r>
              <w:r w:rsidRPr="008D6E2F" w:rsidDel="00064D06">
                <w:rPr>
                  <w:color w:val="000000"/>
                  <w:sz w:val="22"/>
                  <w:szCs w:val="22"/>
                  <w:vertAlign w:val="subscript"/>
                </w:rPr>
                <w:delText>d25</w:delText>
              </w:r>
            </w:del>
          </w:p>
        </w:tc>
        <w:tc>
          <w:tcPr>
            <w:tcW w:w="2174" w:type="dxa"/>
            <w:vAlign w:val="center"/>
          </w:tcPr>
          <w:p w14:paraId="0D1E677C" w14:textId="44D67F6D" w:rsidR="00F073BB" w:rsidRPr="008D6E2F" w:rsidDel="00064D06" w:rsidRDefault="00F073BB" w:rsidP="00A85036">
            <w:pPr>
              <w:spacing w:line="276" w:lineRule="auto"/>
              <w:rPr>
                <w:del w:id="452" w:author="Nick Smith" w:date="2023-11-17T12:51:00Z"/>
                <w:sz w:val="22"/>
                <w:szCs w:val="22"/>
              </w:rPr>
            </w:pPr>
            <w:del w:id="453" w:author="Nick Smith" w:date="2023-11-17T12:51:00Z">
              <w:r w:rsidRPr="008D6E2F" w:rsidDel="00064D06">
                <w:rPr>
                  <w:sz w:val="22"/>
                  <w:szCs w:val="22"/>
                  <w:lang w:val="el-GR"/>
                </w:rPr>
                <w:delText>μ</w:delText>
              </w:r>
              <w:r w:rsidRPr="008D6E2F" w:rsidDel="00064D06">
                <w:rPr>
                  <w:sz w:val="22"/>
                  <w:szCs w:val="22"/>
                </w:rPr>
                <w:delText xml:space="preserve">mol </w:delText>
              </w:r>
              <w:r w:rsidRPr="008D6E2F" w:rsidDel="00064D06">
                <w:rPr>
                  <w:color w:val="000000" w:themeColor="text1"/>
                  <w:sz w:val="22"/>
                  <w:szCs w:val="22"/>
                </w:rPr>
                <w:delText>CO</w:delText>
              </w:r>
              <w:r w:rsidRPr="008D6E2F" w:rsidDel="00064D06">
                <w:rPr>
                  <w:color w:val="000000" w:themeColor="text1"/>
                  <w:sz w:val="22"/>
                  <w:szCs w:val="22"/>
                  <w:vertAlign w:val="subscript"/>
                </w:rPr>
                <w:delText>2</w:delText>
              </w:r>
              <w:r w:rsidRPr="008D6E2F" w:rsidDel="00064D06">
                <w:rPr>
                  <w:color w:val="000000" w:themeColor="text1"/>
                  <w:sz w:val="22"/>
                  <w:szCs w:val="22"/>
                </w:rPr>
                <w:delText xml:space="preserve"> </w:delText>
              </w:r>
              <w:r w:rsidRPr="008D6E2F" w:rsidDel="00064D06">
                <w:rPr>
                  <w:sz w:val="22"/>
                  <w:szCs w:val="22"/>
                </w:rPr>
                <w:delText>m</w:delText>
              </w:r>
              <w:r w:rsidRPr="008D6E2F" w:rsidDel="00064D06">
                <w:rPr>
                  <w:sz w:val="22"/>
                  <w:szCs w:val="22"/>
                  <w:vertAlign w:val="superscript"/>
                </w:rPr>
                <w:delText>-2</w:delText>
              </w:r>
              <w:r w:rsidRPr="008D6E2F" w:rsidDel="00064D06">
                <w:rPr>
                  <w:sz w:val="22"/>
                  <w:szCs w:val="22"/>
                </w:rPr>
                <w:delText xml:space="preserve"> s</w:delText>
              </w:r>
              <w:r w:rsidRPr="008D6E2F" w:rsidDel="00064D06">
                <w:rPr>
                  <w:sz w:val="22"/>
                  <w:szCs w:val="22"/>
                  <w:vertAlign w:val="superscript"/>
                </w:rPr>
                <w:delText>-1</w:delText>
              </w:r>
            </w:del>
          </w:p>
        </w:tc>
        <w:tc>
          <w:tcPr>
            <w:tcW w:w="8730" w:type="dxa"/>
            <w:vAlign w:val="center"/>
          </w:tcPr>
          <w:p w14:paraId="6274A7AF" w14:textId="67842DAF" w:rsidR="00F073BB" w:rsidRPr="008D6E2F" w:rsidDel="00064D06" w:rsidRDefault="00F073BB" w:rsidP="00A85036">
            <w:pPr>
              <w:spacing w:line="276" w:lineRule="auto"/>
              <w:rPr>
                <w:del w:id="454" w:author="Nick Smith" w:date="2023-11-17T12:51:00Z"/>
                <w:sz w:val="22"/>
                <w:szCs w:val="22"/>
              </w:rPr>
            </w:pPr>
            <w:del w:id="455" w:author="Nick Smith" w:date="2023-11-17T12:51:00Z">
              <w:r w:rsidRPr="008D6E2F" w:rsidDel="00064D06">
                <w:rPr>
                  <w:sz w:val="22"/>
                  <w:szCs w:val="22"/>
                </w:rPr>
                <w:delText>dark respiration,</w:delText>
              </w:r>
              <w:r w:rsidR="00817E03" w:rsidDel="00064D06">
                <w:rPr>
                  <w:sz w:val="22"/>
                  <w:szCs w:val="22"/>
                </w:rPr>
                <w:delText xml:space="preserve"> measured at 400 </w:delText>
              </w:r>
              <w:r w:rsidR="00817E03" w:rsidDel="00064D06">
                <w:rPr>
                  <w:sz w:val="22"/>
                  <w:szCs w:val="22"/>
                  <w:lang w:val="el-GR"/>
                </w:rPr>
                <w:delText>μ</w:delText>
              </w:r>
              <w:r w:rsidR="00817E03" w:rsidDel="00064D06">
                <w:rPr>
                  <w:sz w:val="22"/>
                  <w:szCs w:val="22"/>
                </w:rPr>
                <w:delText>mol mol</w:delText>
              </w:r>
              <w:r w:rsidR="00817E03" w:rsidDel="00064D06">
                <w:rPr>
                  <w:sz w:val="22"/>
                  <w:szCs w:val="22"/>
                  <w:vertAlign w:val="superscript"/>
                </w:rPr>
                <w:delText>-1</w:delText>
              </w:r>
              <w:r w:rsidR="00817E03" w:rsidDel="00064D06">
                <w:rPr>
                  <w:sz w:val="22"/>
                  <w:szCs w:val="22"/>
                </w:rPr>
                <w:delText xml:space="preserve"> CO</w:delText>
              </w:r>
              <w:r w:rsidR="00817E03" w:rsidDel="00064D06">
                <w:rPr>
                  <w:sz w:val="22"/>
                  <w:szCs w:val="22"/>
                  <w:vertAlign w:val="subscript"/>
                </w:rPr>
                <w:delText>2</w:delText>
              </w:r>
              <w:r w:rsidR="00817E03" w:rsidDel="00064D06">
                <w:rPr>
                  <w:sz w:val="22"/>
                  <w:szCs w:val="22"/>
                </w:rPr>
                <w:delText xml:space="preserve"> and s</w:delText>
              </w:r>
              <w:r w:rsidRPr="008D6E2F" w:rsidDel="00064D06">
                <w:rPr>
                  <w:sz w:val="22"/>
                  <w:szCs w:val="22"/>
                </w:rPr>
                <w:delText>tandardized to 25</w:delText>
              </w:r>
              <w:r w:rsidRPr="008D6E2F" w:rsidDel="00064D06">
                <w:rPr>
                  <w:sz w:val="22"/>
                  <w:szCs w:val="22"/>
                </w:rPr>
                <w:sym w:font="Symbol" w:char="F0B0"/>
              </w:r>
              <w:r w:rsidRPr="008D6E2F" w:rsidDel="00064D06">
                <w:rPr>
                  <w:sz w:val="22"/>
                  <w:szCs w:val="22"/>
                </w:rPr>
                <w:delText>C</w:delText>
              </w:r>
            </w:del>
          </w:p>
        </w:tc>
      </w:tr>
      <w:tr w:rsidR="00F073BB" w:rsidRPr="007D0701" w:rsidDel="00D02153" w14:paraId="1B4B59FE" w14:textId="13AB82FB" w:rsidTr="00A85036">
        <w:trPr>
          <w:del w:id="456" w:author="Nick Smith" w:date="2023-11-17T13:02:00Z"/>
        </w:trPr>
        <w:tc>
          <w:tcPr>
            <w:tcW w:w="3100" w:type="dxa"/>
            <w:vAlign w:val="center"/>
          </w:tcPr>
          <w:p w14:paraId="30E4D7EE" w14:textId="1297A59D" w:rsidR="00F073BB" w:rsidRPr="008D6E2F" w:rsidDel="00D02153" w:rsidRDefault="00F073BB" w:rsidP="00A85036">
            <w:pPr>
              <w:spacing w:line="276" w:lineRule="auto"/>
              <w:rPr>
                <w:del w:id="457" w:author="Nick Smith" w:date="2023-11-17T13:02:00Z"/>
                <w:color w:val="000000"/>
                <w:sz w:val="22"/>
                <w:szCs w:val="22"/>
              </w:rPr>
            </w:pPr>
            <w:del w:id="458" w:author="Nick Smith" w:date="2023-11-17T13:02:00Z">
              <w:r w:rsidRPr="008D6E2F" w:rsidDel="00D02153">
                <w:rPr>
                  <w:color w:val="000000"/>
                  <w:sz w:val="22"/>
                  <w:szCs w:val="22"/>
                </w:rPr>
                <w:delText>Root biomass</w:delText>
              </w:r>
            </w:del>
          </w:p>
        </w:tc>
        <w:tc>
          <w:tcPr>
            <w:tcW w:w="2174" w:type="dxa"/>
            <w:vAlign w:val="center"/>
          </w:tcPr>
          <w:p w14:paraId="563C878C" w14:textId="5EB945F6" w:rsidR="00F073BB" w:rsidRPr="008D6E2F" w:rsidDel="00D02153" w:rsidRDefault="00F073BB" w:rsidP="00A85036">
            <w:pPr>
              <w:spacing w:line="276" w:lineRule="auto"/>
              <w:rPr>
                <w:del w:id="459" w:author="Nick Smith" w:date="2023-11-17T13:02:00Z"/>
                <w:sz w:val="22"/>
                <w:szCs w:val="22"/>
              </w:rPr>
            </w:pPr>
            <w:del w:id="460" w:author="Nick Smith" w:date="2023-11-17T13:02:00Z">
              <w:r w:rsidRPr="008D6E2F" w:rsidDel="00D02153">
                <w:rPr>
                  <w:sz w:val="22"/>
                  <w:szCs w:val="22"/>
                </w:rPr>
                <w:delText>g</w:delText>
              </w:r>
            </w:del>
          </w:p>
        </w:tc>
        <w:tc>
          <w:tcPr>
            <w:tcW w:w="8730" w:type="dxa"/>
            <w:vAlign w:val="center"/>
          </w:tcPr>
          <w:p w14:paraId="6B28E7A3" w14:textId="66FD04BC" w:rsidR="00F073BB" w:rsidRPr="008D6E2F" w:rsidDel="00D02153" w:rsidRDefault="00F073BB" w:rsidP="00A85036">
            <w:pPr>
              <w:spacing w:line="276" w:lineRule="auto"/>
              <w:rPr>
                <w:del w:id="461" w:author="Nick Smith" w:date="2023-11-17T13:02:00Z"/>
                <w:sz w:val="22"/>
                <w:szCs w:val="22"/>
              </w:rPr>
            </w:pPr>
            <w:del w:id="462" w:author="Nick Smith" w:date="2023-11-17T12:52:00Z">
              <w:r w:rsidRPr="008D6E2F" w:rsidDel="00064D06">
                <w:rPr>
                  <w:sz w:val="22"/>
                  <w:szCs w:val="22"/>
                </w:rPr>
                <w:delText>-</w:delText>
              </w:r>
            </w:del>
          </w:p>
        </w:tc>
      </w:tr>
      <w:tr w:rsidR="00F073BB" w:rsidRPr="007D0701" w:rsidDel="00D02153" w14:paraId="0F7C35E1" w14:textId="69ED08BA" w:rsidTr="00A85036">
        <w:trPr>
          <w:del w:id="463" w:author="Nick Smith" w:date="2023-11-17T13:02:00Z"/>
        </w:trPr>
        <w:tc>
          <w:tcPr>
            <w:tcW w:w="3100" w:type="dxa"/>
            <w:vAlign w:val="center"/>
          </w:tcPr>
          <w:p w14:paraId="34C82FD4" w14:textId="35CC9321" w:rsidR="00F073BB" w:rsidRPr="008D6E2F" w:rsidDel="00D02153" w:rsidRDefault="00F073BB" w:rsidP="00A85036">
            <w:pPr>
              <w:spacing w:line="276" w:lineRule="auto"/>
              <w:rPr>
                <w:del w:id="464" w:author="Nick Smith" w:date="2023-11-17T13:02:00Z"/>
                <w:color w:val="000000"/>
                <w:sz w:val="22"/>
                <w:szCs w:val="22"/>
              </w:rPr>
            </w:pPr>
            <w:del w:id="465" w:author="Nick Smith" w:date="2023-11-17T13:02:00Z">
              <w:r w:rsidRPr="008D6E2F" w:rsidDel="00D02153">
                <w:rPr>
                  <w:color w:val="000000"/>
                  <w:sz w:val="22"/>
                  <w:szCs w:val="22"/>
                </w:rPr>
                <w:delText>Root nodule biomass</w:delText>
              </w:r>
            </w:del>
          </w:p>
        </w:tc>
        <w:tc>
          <w:tcPr>
            <w:tcW w:w="2174" w:type="dxa"/>
            <w:vAlign w:val="center"/>
          </w:tcPr>
          <w:p w14:paraId="7EDFA796" w14:textId="04351875" w:rsidR="00F073BB" w:rsidRPr="008D6E2F" w:rsidDel="00D02153" w:rsidRDefault="00F073BB" w:rsidP="00A85036">
            <w:pPr>
              <w:spacing w:line="276" w:lineRule="auto"/>
              <w:rPr>
                <w:del w:id="466" w:author="Nick Smith" w:date="2023-11-17T13:02:00Z"/>
                <w:sz w:val="22"/>
                <w:szCs w:val="22"/>
              </w:rPr>
            </w:pPr>
            <w:del w:id="467" w:author="Nick Smith" w:date="2023-11-17T13:02:00Z">
              <w:r w:rsidRPr="008D6E2F" w:rsidDel="00D02153">
                <w:rPr>
                  <w:sz w:val="22"/>
                  <w:szCs w:val="22"/>
                </w:rPr>
                <w:delText>g</w:delText>
              </w:r>
            </w:del>
          </w:p>
        </w:tc>
        <w:tc>
          <w:tcPr>
            <w:tcW w:w="8730" w:type="dxa"/>
            <w:vAlign w:val="center"/>
          </w:tcPr>
          <w:p w14:paraId="652D21F2" w14:textId="276BB434" w:rsidR="00F073BB" w:rsidRPr="008D6E2F" w:rsidDel="00D02153" w:rsidRDefault="00F073BB" w:rsidP="00A85036">
            <w:pPr>
              <w:spacing w:line="276" w:lineRule="auto"/>
              <w:rPr>
                <w:del w:id="468" w:author="Nick Smith" w:date="2023-11-17T13:02:00Z"/>
                <w:sz w:val="22"/>
                <w:szCs w:val="22"/>
              </w:rPr>
            </w:pPr>
            <w:del w:id="469" w:author="Nick Smith" w:date="2023-11-17T12:52:00Z">
              <w:r w:rsidRPr="008D6E2F" w:rsidDel="00064D06">
                <w:rPr>
                  <w:sz w:val="22"/>
                  <w:szCs w:val="22"/>
                </w:rPr>
                <w:delText>-</w:delText>
              </w:r>
            </w:del>
          </w:p>
        </w:tc>
      </w:tr>
      <w:tr w:rsidR="00F073BB" w:rsidRPr="007D0701" w:rsidDel="00064D06" w14:paraId="637A58D7" w14:textId="52813850" w:rsidTr="00A85036">
        <w:trPr>
          <w:del w:id="470" w:author="Nick Smith" w:date="2023-11-17T12:51:00Z"/>
        </w:trPr>
        <w:tc>
          <w:tcPr>
            <w:tcW w:w="3100" w:type="dxa"/>
            <w:vAlign w:val="center"/>
          </w:tcPr>
          <w:p w14:paraId="2B2BC0F9" w14:textId="00C53B93" w:rsidR="00F073BB" w:rsidRPr="008D6E2F" w:rsidDel="00064D06" w:rsidRDefault="00B877FE" w:rsidP="00A85036">
            <w:pPr>
              <w:spacing w:line="276" w:lineRule="auto"/>
              <w:rPr>
                <w:del w:id="471" w:author="Nick Smith" w:date="2023-11-17T12:51:00Z"/>
                <w:color w:val="000000"/>
                <w:sz w:val="22"/>
                <w:szCs w:val="22"/>
              </w:rPr>
            </w:pPr>
            <w:del w:id="472" w:author="Nick Smith" w:date="2023-11-17T12:51:00Z">
              <w:r w:rsidDel="00064D06">
                <w:rPr>
                  <w:color w:val="000000"/>
                  <w:sz w:val="22"/>
                  <w:szCs w:val="22"/>
                </w:rPr>
                <w:delText>SLA</w:delText>
              </w:r>
            </w:del>
          </w:p>
        </w:tc>
        <w:tc>
          <w:tcPr>
            <w:tcW w:w="2174" w:type="dxa"/>
            <w:vAlign w:val="center"/>
          </w:tcPr>
          <w:p w14:paraId="4896C7D4" w14:textId="1CE9938F" w:rsidR="00F073BB" w:rsidRPr="008D6E2F" w:rsidDel="00064D06" w:rsidRDefault="00F073BB" w:rsidP="00A85036">
            <w:pPr>
              <w:spacing w:line="276" w:lineRule="auto"/>
              <w:rPr>
                <w:del w:id="473" w:author="Nick Smith" w:date="2023-11-17T12:51:00Z"/>
                <w:sz w:val="22"/>
                <w:szCs w:val="22"/>
                <w:vertAlign w:val="superscript"/>
              </w:rPr>
            </w:pPr>
            <w:del w:id="474" w:author="Nick Smith" w:date="2023-11-17T12:51:00Z">
              <w:r w:rsidRPr="008D6E2F" w:rsidDel="00064D06">
                <w:rPr>
                  <w:sz w:val="22"/>
                  <w:szCs w:val="22"/>
                </w:rPr>
                <w:delText>cm</w:delText>
              </w:r>
              <w:r w:rsidRPr="008D6E2F" w:rsidDel="00064D06">
                <w:rPr>
                  <w:sz w:val="22"/>
                  <w:szCs w:val="22"/>
                  <w:vertAlign w:val="superscript"/>
                </w:rPr>
                <w:delText>2</w:delText>
              </w:r>
              <w:r w:rsidRPr="008D6E2F" w:rsidDel="00064D06">
                <w:rPr>
                  <w:sz w:val="22"/>
                  <w:szCs w:val="22"/>
                </w:rPr>
                <w:delText xml:space="preserve"> g</w:delText>
              </w:r>
              <w:r w:rsidRPr="008D6E2F" w:rsidDel="00064D06">
                <w:rPr>
                  <w:sz w:val="22"/>
                  <w:szCs w:val="22"/>
                  <w:vertAlign w:val="superscript"/>
                </w:rPr>
                <w:delText>-1</w:delText>
              </w:r>
            </w:del>
          </w:p>
        </w:tc>
        <w:tc>
          <w:tcPr>
            <w:tcW w:w="8730" w:type="dxa"/>
            <w:vAlign w:val="center"/>
          </w:tcPr>
          <w:p w14:paraId="5B7CF2C5" w14:textId="5D59A0F8" w:rsidR="00F073BB" w:rsidRPr="008D6E2F" w:rsidDel="00064D06" w:rsidRDefault="00B877FE" w:rsidP="00A85036">
            <w:pPr>
              <w:spacing w:line="276" w:lineRule="auto"/>
              <w:rPr>
                <w:del w:id="475" w:author="Nick Smith" w:date="2023-11-17T12:51:00Z"/>
                <w:sz w:val="22"/>
                <w:szCs w:val="22"/>
              </w:rPr>
            </w:pPr>
            <w:del w:id="476" w:author="Nick Smith" w:date="2023-11-17T12:51:00Z">
              <w:r w:rsidDel="00064D06">
                <w:rPr>
                  <w:sz w:val="22"/>
                  <w:szCs w:val="22"/>
                </w:rPr>
                <w:delText>specific leaf area</w:delText>
              </w:r>
            </w:del>
          </w:p>
        </w:tc>
      </w:tr>
      <w:tr w:rsidR="00F073BB" w:rsidRPr="007D0701" w:rsidDel="00D02153" w14:paraId="0120629F" w14:textId="39EC4064" w:rsidTr="00A85036">
        <w:trPr>
          <w:del w:id="477" w:author="Nick Smith" w:date="2023-11-17T13:02:00Z"/>
        </w:trPr>
        <w:tc>
          <w:tcPr>
            <w:tcW w:w="3100" w:type="dxa"/>
            <w:vAlign w:val="center"/>
          </w:tcPr>
          <w:p w14:paraId="67AF11CF" w14:textId="4574BF9B" w:rsidR="00F073BB" w:rsidRPr="008D6E2F" w:rsidDel="00D02153" w:rsidRDefault="00F073BB" w:rsidP="00A85036">
            <w:pPr>
              <w:spacing w:line="276" w:lineRule="auto"/>
              <w:rPr>
                <w:del w:id="478" w:author="Nick Smith" w:date="2023-11-17T13:02:00Z"/>
                <w:color w:val="000000"/>
                <w:sz w:val="22"/>
                <w:szCs w:val="22"/>
              </w:rPr>
            </w:pPr>
            <w:del w:id="479" w:author="Nick Smith" w:date="2023-11-17T13:02:00Z">
              <w:r w:rsidRPr="008D6E2F" w:rsidDel="00D02153">
                <w:rPr>
                  <w:color w:val="000000"/>
                  <w:sz w:val="22"/>
                  <w:szCs w:val="22"/>
                </w:rPr>
                <w:delText>Total leaf area</w:delText>
              </w:r>
            </w:del>
          </w:p>
        </w:tc>
        <w:tc>
          <w:tcPr>
            <w:tcW w:w="2174" w:type="dxa"/>
            <w:vAlign w:val="center"/>
          </w:tcPr>
          <w:p w14:paraId="424B2D02" w14:textId="763BAC5D" w:rsidR="00F073BB" w:rsidRPr="008D6E2F" w:rsidDel="00D02153" w:rsidRDefault="00F073BB" w:rsidP="00A85036">
            <w:pPr>
              <w:spacing w:line="276" w:lineRule="auto"/>
              <w:rPr>
                <w:del w:id="480" w:author="Nick Smith" w:date="2023-11-17T13:02:00Z"/>
                <w:sz w:val="22"/>
                <w:szCs w:val="22"/>
              </w:rPr>
            </w:pPr>
            <w:del w:id="481" w:author="Nick Smith" w:date="2023-11-17T13:02:00Z">
              <w:r w:rsidRPr="008D6E2F" w:rsidDel="00D02153">
                <w:rPr>
                  <w:sz w:val="22"/>
                  <w:szCs w:val="22"/>
                </w:rPr>
                <w:delText>cm</w:delText>
              </w:r>
              <w:r w:rsidRPr="008D6E2F" w:rsidDel="00D02153">
                <w:rPr>
                  <w:sz w:val="22"/>
                  <w:szCs w:val="22"/>
                  <w:vertAlign w:val="superscript"/>
                </w:rPr>
                <w:delText>2</w:delText>
              </w:r>
            </w:del>
          </w:p>
        </w:tc>
        <w:tc>
          <w:tcPr>
            <w:tcW w:w="8730" w:type="dxa"/>
            <w:vAlign w:val="center"/>
          </w:tcPr>
          <w:p w14:paraId="590A7466" w14:textId="160ADDD0" w:rsidR="00F073BB" w:rsidRPr="008D6E2F" w:rsidDel="00D02153" w:rsidRDefault="00F073BB" w:rsidP="00A85036">
            <w:pPr>
              <w:spacing w:line="276" w:lineRule="auto"/>
              <w:rPr>
                <w:del w:id="482" w:author="Nick Smith" w:date="2023-11-17T13:02:00Z"/>
                <w:sz w:val="22"/>
                <w:szCs w:val="22"/>
              </w:rPr>
            </w:pPr>
            <w:del w:id="483" w:author="Nick Smith" w:date="2023-11-17T12:51:00Z">
              <w:r w:rsidRPr="008D6E2F" w:rsidDel="00064D06">
                <w:rPr>
                  <w:sz w:val="22"/>
                  <w:szCs w:val="22"/>
                </w:rPr>
                <w:delText>-</w:delText>
              </w:r>
            </w:del>
          </w:p>
        </w:tc>
      </w:tr>
      <w:tr w:rsidR="00F073BB" w:rsidRPr="007D0701" w:rsidDel="00064D06" w14:paraId="65836565" w14:textId="42DF208A" w:rsidTr="00A85036">
        <w:trPr>
          <w:del w:id="484" w:author="Nick Smith" w:date="2023-11-17T12:51:00Z"/>
        </w:trPr>
        <w:tc>
          <w:tcPr>
            <w:tcW w:w="3100" w:type="dxa"/>
            <w:vAlign w:val="center"/>
          </w:tcPr>
          <w:p w14:paraId="52742103" w14:textId="05D47AC8" w:rsidR="00F073BB" w:rsidRPr="008D6E2F" w:rsidDel="00064D06" w:rsidRDefault="00F073BB" w:rsidP="00A85036">
            <w:pPr>
              <w:spacing w:line="276" w:lineRule="auto"/>
              <w:rPr>
                <w:del w:id="485" w:author="Nick Smith" w:date="2023-11-17T12:51:00Z"/>
                <w:sz w:val="22"/>
                <w:szCs w:val="22"/>
              </w:rPr>
            </w:pPr>
            <w:del w:id="486" w:author="Nick Smith" w:date="2023-11-17T12:51:00Z">
              <w:r w:rsidRPr="008D6E2F" w:rsidDel="00064D06">
                <w:rPr>
                  <w:i/>
                  <w:iCs/>
                  <w:color w:val="000000"/>
                  <w:sz w:val="22"/>
                  <w:szCs w:val="22"/>
                </w:rPr>
                <w:delText>V</w:delText>
              </w:r>
              <w:r w:rsidRPr="008D6E2F" w:rsidDel="00064D06">
                <w:rPr>
                  <w:color w:val="000000"/>
                  <w:sz w:val="22"/>
                  <w:szCs w:val="22"/>
                  <w:vertAlign w:val="subscript"/>
                </w:rPr>
                <w:delText>cmax</w:delText>
              </w:r>
              <w:r w:rsidRPr="008D6E2F" w:rsidDel="00064D06">
                <w:rPr>
                  <w:color w:val="000000"/>
                  <w:sz w:val="22"/>
                  <w:szCs w:val="22"/>
                </w:rPr>
                <w:delText>:</w:delText>
              </w:r>
              <w:r w:rsidRPr="008D6E2F" w:rsidDel="00064D06">
                <w:rPr>
                  <w:i/>
                  <w:iCs/>
                  <w:color w:val="000000"/>
                  <w:sz w:val="22"/>
                  <w:szCs w:val="22"/>
                </w:rPr>
                <w:delText>g</w:delText>
              </w:r>
              <w:r w:rsidRPr="008D6E2F" w:rsidDel="00064D06">
                <w:rPr>
                  <w:color w:val="000000"/>
                  <w:sz w:val="22"/>
                  <w:szCs w:val="22"/>
                  <w:vertAlign w:val="subscript"/>
                </w:rPr>
                <w:delText>s</w:delText>
              </w:r>
            </w:del>
          </w:p>
        </w:tc>
        <w:tc>
          <w:tcPr>
            <w:tcW w:w="2174" w:type="dxa"/>
            <w:vAlign w:val="center"/>
          </w:tcPr>
          <w:p w14:paraId="4C235339" w14:textId="24FB59A4" w:rsidR="00F073BB" w:rsidRPr="008D6E2F" w:rsidDel="00064D06" w:rsidRDefault="00F073BB" w:rsidP="00A85036">
            <w:pPr>
              <w:spacing w:line="276" w:lineRule="auto"/>
              <w:rPr>
                <w:del w:id="487" w:author="Nick Smith" w:date="2023-11-17T12:51:00Z"/>
                <w:sz w:val="22"/>
                <w:szCs w:val="22"/>
              </w:rPr>
            </w:pPr>
            <w:del w:id="488" w:author="Nick Smith" w:date="2023-11-17T12:51:00Z">
              <w:r w:rsidRPr="008D6E2F" w:rsidDel="00064D06">
                <w:rPr>
                  <w:color w:val="000000" w:themeColor="text1"/>
                  <w:sz w:val="22"/>
                  <w:szCs w:val="22"/>
                  <w:lang w:val="el-GR"/>
                </w:rPr>
                <w:delText>μ</w:delText>
              </w:r>
              <w:r w:rsidRPr="008D6E2F" w:rsidDel="00064D06">
                <w:rPr>
                  <w:color w:val="000000" w:themeColor="text1"/>
                  <w:sz w:val="22"/>
                  <w:szCs w:val="22"/>
                </w:rPr>
                <w:delText>mol CO</w:delText>
              </w:r>
              <w:r w:rsidRPr="008D6E2F" w:rsidDel="00064D06">
                <w:rPr>
                  <w:color w:val="000000" w:themeColor="text1"/>
                  <w:sz w:val="22"/>
                  <w:szCs w:val="22"/>
                  <w:vertAlign w:val="subscript"/>
                </w:rPr>
                <w:delText>2</w:delText>
              </w:r>
              <w:r w:rsidRPr="008D6E2F" w:rsidDel="00064D06">
                <w:rPr>
                  <w:color w:val="000000" w:themeColor="text1"/>
                  <w:sz w:val="22"/>
                  <w:szCs w:val="22"/>
                </w:rPr>
                <w:delText xml:space="preserve"> mol</w:delText>
              </w:r>
              <w:r w:rsidRPr="008D6E2F" w:rsidDel="00064D06">
                <w:rPr>
                  <w:color w:val="000000" w:themeColor="text1"/>
                  <w:sz w:val="22"/>
                  <w:szCs w:val="22"/>
                  <w:vertAlign w:val="superscript"/>
                </w:rPr>
                <w:delText>-1</w:delText>
              </w:r>
              <w:r w:rsidRPr="008D6E2F" w:rsidDel="00064D06">
                <w:rPr>
                  <w:color w:val="000000" w:themeColor="text1"/>
                  <w:sz w:val="22"/>
                  <w:szCs w:val="22"/>
                </w:rPr>
                <w:delText xml:space="preserve"> H</w:delText>
              </w:r>
              <w:r w:rsidRPr="008D6E2F" w:rsidDel="00064D06">
                <w:rPr>
                  <w:color w:val="000000" w:themeColor="text1"/>
                  <w:sz w:val="22"/>
                  <w:szCs w:val="22"/>
                  <w:vertAlign w:val="subscript"/>
                </w:rPr>
                <w:delText>2</w:delText>
              </w:r>
              <w:r w:rsidRPr="008D6E2F" w:rsidDel="00064D06">
                <w:rPr>
                  <w:color w:val="000000" w:themeColor="text1"/>
                  <w:sz w:val="22"/>
                  <w:szCs w:val="22"/>
                </w:rPr>
                <w:delText>O</w:delText>
              </w:r>
            </w:del>
          </w:p>
        </w:tc>
        <w:tc>
          <w:tcPr>
            <w:tcW w:w="8730" w:type="dxa"/>
            <w:vAlign w:val="center"/>
          </w:tcPr>
          <w:p w14:paraId="023C7C91" w14:textId="01F22E19" w:rsidR="00F073BB" w:rsidRPr="008D6E2F" w:rsidDel="00064D06" w:rsidRDefault="00F073BB" w:rsidP="00A85036">
            <w:pPr>
              <w:spacing w:line="276" w:lineRule="auto"/>
              <w:rPr>
                <w:del w:id="489" w:author="Nick Smith" w:date="2023-11-17T12:51:00Z"/>
                <w:sz w:val="22"/>
                <w:szCs w:val="22"/>
              </w:rPr>
            </w:pPr>
            <w:del w:id="490" w:author="Nick Smith" w:date="2023-11-17T12:51:00Z">
              <w:r w:rsidRPr="008D6E2F" w:rsidDel="00064D06">
                <w:rPr>
                  <w:sz w:val="22"/>
                  <w:szCs w:val="22"/>
                </w:rPr>
                <w:delText>maximum Rubisco carboxylation rate per stomatal conductance</w:delText>
              </w:r>
            </w:del>
          </w:p>
        </w:tc>
      </w:tr>
      <w:tr w:rsidR="00F073BB" w:rsidRPr="007D0701" w:rsidDel="00064D06" w14:paraId="799B8CA0" w14:textId="6A124F74" w:rsidTr="00A85036">
        <w:trPr>
          <w:del w:id="491" w:author="Nick Smith" w:date="2023-11-17T12:51:00Z"/>
        </w:trPr>
        <w:tc>
          <w:tcPr>
            <w:tcW w:w="3100" w:type="dxa"/>
            <w:vAlign w:val="center"/>
          </w:tcPr>
          <w:p w14:paraId="7CD5BFA9" w14:textId="40A2B0FF" w:rsidR="00F073BB" w:rsidRPr="008D6E2F" w:rsidDel="00064D06" w:rsidRDefault="00F073BB" w:rsidP="00A85036">
            <w:pPr>
              <w:spacing w:line="276" w:lineRule="auto"/>
              <w:rPr>
                <w:del w:id="492" w:author="Nick Smith" w:date="2023-11-17T12:51:00Z"/>
                <w:sz w:val="22"/>
                <w:szCs w:val="22"/>
              </w:rPr>
            </w:pPr>
            <w:del w:id="493" w:author="Nick Smith" w:date="2023-11-17T12:51:00Z">
              <w:r w:rsidRPr="008D6E2F" w:rsidDel="00064D06">
                <w:rPr>
                  <w:i/>
                  <w:iCs/>
                  <w:color w:val="000000"/>
                  <w:sz w:val="22"/>
                  <w:szCs w:val="22"/>
                </w:rPr>
                <w:delText>V</w:delText>
              </w:r>
              <w:r w:rsidRPr="008D6E2F" w:rsidDel="00064D06">
                <w:rPr>
                  <w:color w:val="000000"/>
                  <w:sz w:val="22"/>
                  <w:szCs w:val="22"/>
                  <w:vertAlign w:val="subscript"/>
                </w:rPr>
                <w:delText>cmax25</w:delText>
              </w:r>
            </w:del>
          </w:p>
        </w:tc>
        <w:tc>
          <w:tcPr>
            <w:tcW w:w="2174" w:type="dxa"/>
            <w:vAlign w:val="center"/>
          </w:tcPr>
          <w:p w14:paraId="2F26C3C9" w14:textId="56286F55" w:rsidR="00F073BB" w:rsidRPr="008D6E2F" w:rsidDel="00064D06" w:rsidRDefault="00F073BB" w:rsidP="00A85036">
            <w:pPr>
              <w:spacing w:line="276" w:lineRule="auto"/>
              <w:rPr>
                <w:del w:id="494" w:author="Nick Smith" w:date="2023-11-17T12:51:00Z"/>
                <w:sz w:val="22"/>
                <w:szCs w:val="22"/>
              </w:rPr>
            </w:pPr>
            <w:del w:id="495" w:author="Nick Smith" w:date="2023-11-17T12:51:00Z">
              <w:r w:rsidRPr="008D6E2F" w:rsidDel="00064D06">
                <w:rPr>
                  <w:sz w:val="22"/>
                  <w:szCs w:val="22"/>
                  <w:lang w:val="el-GR"/>
                </w:rPr>
                <w:delText>μ</w:delText>
              </w:r>
              <w:r w:rsidRPr="008D6E2F" w:rsidDel="00064D06">
                <w:rPr>
                  <w:sz w:val="22"/>
                  <w:szCs w:val="22"/>
                </w:rPr>
                <w:delText>mol</w:delText>
              </w:r>
              <w:r w:rsidRPr="008D6E2F" w:rsidDel="00064D06">
                <w:rPr>
                  <w:color w:val="000000" w:themeColor="text1"/>
                  <w:sz w:val="22"/>
                  <w:szCs w:val="22"/>
                </w:rPr>
                <w:delText xml:space="preserve"> CO</w:delText>
              </w:r>
              <w:r w:rsidRPr="008D6E2F" w:rsidDel="00064D06">
                <w:rPr>
                  <w:color w:val="000000" w:themeColor="text1"/>
                  <w:sz w:val="22"/>
                  <w:szCs w:val="22"/>
                  <w:vertAlign w:val="subscript"/>
                </w:rPr>
                <w:delText>2</w:delText>
              </w:r>
              <w:r w:rsidRPr="008D6E2F" w:rsidDel="00064D06">
                <w:rPr>
                  <w:sz w:val="22"/>
                  <w:szCs w:val="22"/>
                </w:rPr>
                <w:delText xml:space="preserve"> m</w:delText>
              </w:r>
              <w:r w:rsidRPr="008D6E2F" w:rsidDel="00064D06">
                <w:rPr>
                  <w:sz w:val="22"/>
                  <w:szCs w:val="22"/>
                  <w:vertAlign w:val="superscript"/>
                </w:rPr>
                <w:delText>-2</w:delText>
              </w:r>
              <w:r w:rsidRPr="008D6E2F" w:rsidDel="00064D06">
                <w:rPr>
                  <w:sz w:val="22"/>
                  <w:szCs w:val="22"/>
                </w:rPr>
                <w:delText xml:space="preserve"> s</w:delText>
              </w:r>
              <w:r w:rsidRPr="008D6E2F" w:rsidDel="00064D06">
                <w:rPr>
                  <w:sz w:val="22"/>
                  <w:szCs w:val="22"/>
                  <w:vertAlign w:val="superscript"/>
                </w:rPr>
                <w:delText>-1</w:delText>
              </w:r>
            </w:del>
          </w:p>
        </w:tc>
        <w:tc>
          <w:tcPr>
            <w:tcW w:w="8730" w:type="dxa"/>
            <w:vAlign w:val="center"/>
          </w:tcPr>
          <w:p w14:paraId="7D31C690" w14:textId="3B1D31F5" w:rsidR="00F073BB" w:rsidRPr="008D6E2F" w:rsidDel="00064D06" w:rsidRDefault="00F073BB" w:rsidP="00A85036">
            <w:pPr>
              <w:spacing w:line="276" w:lineRule="auto"/>
              <w:rPr>
                <w:del w:id="496" w:author="Nick Smith" w:date="2023-11-17T12:51:00Z"/>
                <w:sz w:val="22"/>
                <w:szCs w:val="22"/>
              </w:rPr>
            </w:pPr>
            <w:del w:id="497" w:author="Nick Smith" w:date="2023-11-17T12:51:00Z">
              <w:r w:rsidRPr="008D6E2F" w:rsidDel="00064D06">
                <w:rPr>
                  <w:sz w:val="22"/>
                  <w:szCs w:val="22"/>
                </w:rPr>
                <w:delText>maximum Rubisco carboxylation rate, standardized to 25</w:delText>
              </w:r>
              <w:r w:rsidRPr="008D6E2F" w:rsidDel="00064D06">
                <w:rPr>
                  <w:sz w:val="22"/>
                  <w:szCs w:val="22"/>
                </w:rPr>
                <w:sym w:font="Symbol" w:char="F0B0"/>
              </w:r>
              <w:r w:rsidRPr="008D6E2F" w:rsidDel="00064D06">
                <w:rPr>
                  <w:sz w:val="22"/>
                  <w:szCs w:val="22"/>
                </w:rPr>
                <w:delText>C</w:delText>
              </w:r>
            </w:del>
          </w:p>
        </w:tc>
      </w:tr>
      <w:tr w:rsidR="00F073BB" w:rsidRPr="007D0701" w:rsidDel="00D02153" w14:paraId="5FFD9593" w14:textId="27968D3F" w:rsidTr="00A85036">
        <w:trPr>
          <w:del w:id="498" w:author="Nick Smith" w:date="2023-11-17T13:02:00Z"/>
        </w:trPr>
        <w:tc>
          <w:tcPr>
            <w:tcW w:w="3100" w:type="dxa"/>
            <w:tcBorders>
              <w:bottom w:val="single" w:sz="4" w:space="0" w:color="auto"/>
            </w:tcBorders>
            <w:vAlign w:val="center"/>
          </w:tcPr>
          <w:p w14:paraId="5F6EE250" w14:textId="376F1AC7" w:rsidR="00F073BB" w:rsidRPr="008D6E2F" w:rsidDel="00D02153" w:rsidRDefault="00F073BB" w:rsidP="00A85036">
            <w:pPr>
              <w:spacing w:line="276" w:lineRule="auto"/>
              <w:rPr>
                <w:del w:id="499" w:author="Nick Smith" w:date="2023-11-17T13:02:00Z"/>
                <w:color w:val="000000"/>
                <w:sz w:val="22"/>
                <w:szCs w:val="22"/>
              </w:rPr>
            </w:pPr>
            <w:del w:id="500" w:author="Nick Smith" w:date="2023-11-17T13:02:00Z">
              <w:r w:rsidRPr="008D6E2F" w:rsidDel="00D02153">
                <w:rPr>
                  <w:color w:val="000000"/>
                  <w:sz w:val="22"/>
                  <w:szCs w:val="22"/>
                </w:rPr>
                <w:delText>Whole plant biomass</w:delText>
              </w:r>
            </w:del>
          </w:p>
        </w:tc>
        <w:tc>
          <w:tcPr>
            <w:tcW w:w="2174" w:type="dxa"/>
            <w:tcBorders>
              <w:bottom w:val="single" w:sz="4" w:space="0" w:color="auto"/>
            </w:tcBorders>
            <w:vAlign w:val="center"/>
          </w:tcPr>
          <w:p w14:paraId="3BED1192" w14:textId="3C630961" w:rsidR="00F073BB" w:rsidRPr="008D6E2F" w:rsidDel="00D02153" w:rsidRDefault="00F073BB" w:rsidP="00A85036">
            <w:pPr>
              <w:spacing w:line="276" w:lineRule="auto"/>
              <w:rPr>
                <w:del w:id="501" w:author="Nick Smith" w:date="2023-11-17T13:02:00Z"/>
                <w:sz w:val="22"/>
                <w:szCs w:val="22"/>
              </w:rPr>
            </w:pPr>
            <w:del w:id="502" w:author="Nick Smith" w:date="2023-11-17T13:02:00Z">
              <w:r w:rsidRPr="008D6E2F" w:rsidDel="00D02153">
                <w:rPr>
                  <w:sz w:val="22"/>
                  <w:szCs w:val="22"/>
                </w:rPr>
                <w:delText>g</w:delText>
              </w:r>
            </w:del>
          </w:p>
        </w:tc>
        <w:tc>
          <w:tcPr>
            <w:tcW w:w="8730" w:type="dxa"/>
            <w:tcBorders>
              <w:bottom w:val="single" w:sz="4" w:space="0" w:color="auto"/>
            </w:tcBorders>
            <w:vAlign w:val="center"/>
          </w:tcPr>
          <w:p w14:paraId="10C7E735" w14:textId="501A9A19" w:rsidR="00F073BB" w:rsidRPr="008D6E2F" w:rsidDel="00D02153" w:rsidRDefault="00F073BB" w:rsidP="00A85036">
            <w:pPr>
              <w:spacing w:line="276" w:lineRule="auto"/>
              <w:rPr>
                <w:del w:id="503" w:author="Nick Smith" w:date="2023-11-17T13:02:00Z"/>
                <w:sz w:val="22"/>
                <w:szCs w:val="22"/>
              </w:rPr>
            </w:pPr>
            <w:del w:id="504" w:author="Nick Smith" w:date="2023-11-17T12:52:00Z">
              <w:r w:rsidRPr="008D6E2F" w:rsidDel="00064D06">
                <w:rPr>
                  <w:sz w:val="22"/>
                  <w:szCs w:val="22"/>
                </w:rPr>
                <w:delText>-</w:delText>
              </w:r>
            </w:del>
          </w:p>
        </w:tc>
      </w:tr>
    </w:tbl>
    <w:p w14:paraId="7117B065" w14:textId="55B56D65" w:rsidR="00412BAB" w:rsidRPr="00412BAB" w:rsidDel="00D02153" w:rsidRDefault="00412BAB" w:rsidP="00A85036">
      <w:pPr>
        <w:spacing w:line="480" w:lineRule="auto"/>
        <w:rPr>
          <w:del w:id="505" w:author="Nick Smith" w:date="2023-11-17T13:02:00Z"/>
        </w:rPr>
        <w:sectPr w:rsidR="00412BAB" w:rsidRPr="00412BAB" w:rsidDel="00D02153" w:rsidSect="004C3C71">
          <w:pgSz w:w="15840" w:h="12240" w:orient="landscape"/>
          <w:pgMar w:top="1440" w:right="1440" w:bottom="1440" w:left="1440" w:header="720" w:footer="720" w:gutter="0"/>
          <w:lnNumType w:countBy="1" w:restart="continuous"/>
          <w:cols w:space="720"/>
          <w:docGrid w:linePitch="360"/>
        </w:sectPr>
      </w:pPr>
    </w:p>
    <w:p w14:paraId="50CE6179" w14:textId="7E49F8E7" w:rsidR="00926F7B" w:rsidRDefault="00926F7B" w:rsidP="009D6E5B">
      <w:pPr>
        <w:spacing w:line="480" w:lineRule="auto"/>
      </w:pPr>
      <w:r>
        <w:rPr>
          <w:b/>
          <w:bCs/>
        </w:rPr>
        <w:t>Results</w:t>
      </w:r>
    </w:p>
    <w:p w14:paraId="2B64DC3A" w14:textId="77777777" w:rsidR="008B6B1D" w:rsidRDefault="008B6B1D" w:rsidP="008B6B1D">
      <w:pPr>
        <w:spacing w:line="480" w:lineRule="auto"/>
      </w:pPr>
      <w:r>
        <w:rPr>
          <w:i/>
          <w:iCs/>
        </w:rPr>
        <w:t>Structural carbon costs to acquire nitrogen</w:t>
      </w:r>
    </w:p>
    <w:p w14:paraId="576171AA" w14:textId="05C11893" w:rsidR="008B6B1D" w:rsidRDefault="008B6B1D" w:rsidP="008B6B1D">
      <w:pPr>
        <w:spacing w:line="480" w:lineRule="auto"/>
        <w:ind w:firstLine="720"/>
      </w:pPr>
      <w:r>
        <w:t>S</w:t>
      </w:r>
      <w:r w:rsidRPr="00607987">
        <w:t>tructural carbon costs to acquire nitrogen</w:t>
      </w:r>
      <w:r>
        <w:t xml:space="preserve"> were driven by a strong interaction between nitrogen fertilization and inoculation (Table </w:t>
      </w:r>
      <w:r w:rsidR="00D14794">
        <w:t>1</w:t>
      </w:r>
      <w:r>
        <w:t xml:space="preserve">; Fig. </w:t>
      </w:r>
      <w:r w:rsidR="00D14794">
        <w:t>1</w:t>
      </w:r>
      <w:r>
        <w:t>A). This interaction indicated that inoculated individuals grown under low</w:t>
      </w:r>
      <w:ins w:id="506" w:author="Nick Smith" w:date="2023-11-17T13:00:00Z">
        <w:r w:rsidR="00737E3B">
          <w:t xml:space="preserve"> soil</w:t>
        </w:r>
      </w:ins>
      <w:r>
        <w:t xml:space="preserve"> nitrogen fertilization had 63.4% lower </w:t>
      </w:r>
      <w:r w:rsidRPr="00607987">
        <w:t>structural carbon costs to acquire nitrogen</w:t>
      </w:r>
      <w:r>
        <w:t xml:space="preserve"> than non-inoculated individuals also grown under low </w:t>
      </w:r>
      <w:ins w:id="507" w:author="Nick Smith" w:date="2023-11-17T13:00:00Z">
        <w:r w:rsidR="00737E3B">
          <w:t xml:space="preserve">soil </w:t>
        </w:r>
      </w:ins>
      <w:r>
        <w:t xml:space="preserve">nitrogen fertilization (Tukey: p&lt;0.001). There was no difference in </w:t>
      </w:r>
      <w:r w:rsidRPr="00607987">
        <w:t>structural carbon costs to acquire nitrogen</w:t>
      </w:r>
      <w:r>
        <w:t xml:space="preserve"> between inoculation treatments under high</w:t>
      </w:r>
      <w:ins w:id="508" w:author="Nick Smith" w:date="2023-11-17T13:00:00Z">
        <w:r w:rsidR="001B6C4A">
          <w:t xml:space="preserve"> soil</w:t>
        </w:r>
      </w:ins>
      <w:r>
        <w:t xml:space="preserve"> nitrogen fertilization (Tukey: p=0.597). </w:t>
      </w:r>
      <w:ins w:id="509" w:author="Nick Smith" w:date="2023-11-17T13:00:00Z">
        <w:r w:rsidR="001B6C4A">
          <w:t>Soil n</w:t>
        </w:r>
      </w:ins>
      <w:del w:id="510" w:author="Nick Smith" w:date="2023-11-17T13:00:00Z">
        <w:r w:rsidDel="001B6C4A">
          <w:delText>N</w:delText>
        </w:r>
      </w:del>
      <w:r>
        <w:t xml:space="preserve">itrogen fertilization also decreased </w:t>
      </w:r>
      <w:r w:rsidRPr="00607987">
        <w:t>structural carbon costs to acquire nitrogen</w:t>
      </w:r>
      <w:r>
        <w:t>, where individuals grown under high</w:t>
      </w:r>
      <w:ins w:id="511" w:author="Nick Smith" w:date="2023-11-17T13:00:00Z">
        <w:r w:rsidR="001B6C4A">
          <w:t xml:space="preserve"> soil</w:t>
        </w:r>
      </w:ins>
      <w:r>
        <w:t xml:space="preserve"> nitrogen fertilization</w:t>
      </w:r>
      <w:r w:rsidR="00AF02DC">
        <w:t xml:space="preserve"> </w:t>
      </w:r>
      <w:r>
        <w:t xml:space="preserve">had 54.1% lower </w:t>
      </w:r>
      <w:r w:rsidRPr="00607987">
        <w:t>structural carbon costs to acquire nitrogen</w:t>
      </w:r>
      <w:r>
        <w:t xml:space="preserve"> than those grown under low</w:t>
      </w:r>
      <w:ins w:id="512" w:author="Nick Smith" w:date="2023-11-17T13:00:00Z">
        <w:r w:rsidR="001B6C4A">
          <w:t xml:space="preserve"> soil</w:t>
        </w:r>
      </w:ins>
      <w:r>
        <w:t xml:space="preserve"> nitrogen fertilization (Tukey: p&lt;0.001). Inoculation decreased </w:t>
      </w:r>
      <w:r w:rsidRPr="00607987">
        <w:t>structural carbon costs to acquire nitrogen</w:t>
      </w:r>
      <w:r>
        <w:t xml:space="preserve">, where inoculated individuals had 91.5% lower </w:t>
      </w:r>
      <w:r w:rsidRPr="00607987">
        <w:t xml:space="preserve">structural carbon costs to acquire nitrogen than </w:t>
      </w:r>
      <w:r>
        <w:t>non-inoculated individuals (Tukey: p&lt;0.001).</w:t>
      </w:r>
    </w:p>
    <w:p w14:paraId="467D2C60" w14:textId="23113CBB" w:rsidR="007E4069" w:rsidRDefault="007E4069" w:rsidP="00457CFE">
      <w:pPr>
        <w:spacing w:line="480" w:lineRule="auto"/>
        <w:ind w:firstLine="720"/>
        <w:rPr>
          <w:ins w:id="513" w:author="Nick Smith" w:date="2023-11-17T13:05:00Z"/>
        </w:rPr>
      </w:pPr>
      <w:ins w:id="514" w:author="Nick Smith" w:date="2023-11-17T13:05:00Z">
        <w:r>
          <w:t>S</w:t>
        </w:r>
        <w:r w:rsidRPr="00607987">
          <w:t>tructural carbon costs to acquire nitrogen</w:t>
        </w:r>
        <w:r>
          <w:t xml:space="preserve"> results were primarily due to treatment impacts on whole plant biomass, rather than belowground carbon biomass</w:t>
        </w:r>
      </w:ins>
      <w:ins w:id="515" w:author="Nick Smith" w:date="2023-11-17T13:06:00Z">
        <w:r>
          <w:t>. Specifically, w</w:t>
        </w:r>
      </w:ins>
      <w:ins w:id="516" w:author="Nick Smith" w:date="2023-11-17T13:05:00Z">
        <w:r>
          <w:t xml:space="preserve">hole plant nitrogen biomass was driven by a strong interaction between soil nitrogen fertilization and inoculation (Table 1; Fig. 1C). This interaction indicated that inoculated individuals grown under low soil nitrogen fertilization had 72.4% higher whole plant nitrogen biomass than non-inoculated individuals also grown under low soil nitrogen fertilization (Tukey: p&lt;0.001), with no difference between inoculation treatments under high soil nitrogen fertilization (Tukey: p=0.873). Soil nitrogen fertilization also increased whole plant nitrogen biomass, where individuals grown under high soil nitrogen fertilization had 119.0% higher whole plant nitrogen </w:t>
        </w:r>
        <w:r>
          <w:lastRenderedPageBreak/>
          <w:t>biomass than those grown under low soil nitrogen fertilization (Tukey: p&lt;0.001). Inoculation increased whole plant nitrogen biomass, where inoculated individuals had 17.4% higher whole plant nitrogen biomass than those that were not inoculated (Tukey: p&lt;0.001).</w:t>
        </w:r>
      </w:ins>
    </w:p>
    <w:p w14:paraId="1040FEF2" w14:textId="12F9F23D" w:rsidR="00457CFE" w:rsidRDefault="007E4069" w:rsidP="00457CFE">
      <w:pPr>
        <w:spacing w:line="480" w:lineRule="auto"/>
        <w:ind w:firstLine="720"/>
      </w:pPr>
      <w:ins w:id="517" w:author="Nick Smith" w:date="2023-11-17T13:06:00Z">
        <w:r>
          <w:t xml:space="preserve">Belowground carbon biomass was not impacted by the treatments nearly as much as whole plant nitrogen biomass. However, </w:t>
        </w:r>
      </w:ins>
      <w:del w:id="518" w:author="Nick Smith" w:date="2023-11-17T13:06:00Z">
        <w:r w:rsidR="008B6B1D" w:rsidDel="007E4069">
          <w:delText>I</w:delText>
        </w:r>
      </w:del>
      <w:ins w:id="519" w:author="Nick Smith" w:date="2023-11-17T13:06:00Z">
        <w:r>
          <w:t>i</w:t>
        </w:r>
      </w:ins>
      <w:r w:rsidR="008B6B1D">
        <w:t xml:space="preserve">noculation </w:t>
      </w:r>
      <w:del w:id="520" w:author="Nick Smith" w:date="2023-11-17T13:04:00Z">
        <w:r w:rsidR="008B6B1D" w:rsidDel="007E4069">
          <w:delText xml:space="preserve">negatively </w:delText>
        </w:r>
      </w:del>
      <w:ins w:id="521" w:author="Nick Smith" w:date="2023-11-17T13:04:00Z">
        <w:r>
          <w:t>had a slig</w:t>
        </w:r>
      </w:ins>
      <w:ins w:id="522" w:author="Nick Smith" w:date="2023-11-17T13:05:00Z">
        <w:r>
          <w:t>ht</w:t>
        </w:r>
      </w:ins>
      <w:ins w:id="523" w:author="Nick Smith" w:date="2023-11-17T13:04:00Z">
        <w:r>
          <w:t xml:space="preserve"> </w:t>
        </w:r>
      </w:ins>
      <w:r w:rsidR="008B6B1D">
        <w:t xml:space="preserve">affected </w:t>
      </w:r>
      <w:r w:rsidR="008B6B1D" w:rsidRPr="00607987">
        <w:t>belowground carbon biomass (</w:t>
      </w:r>
      <w:r w:rsidR="008B6B1D">
        <w:t xml:space="preserve">Table </w:t>
      </w:r>
      <w:r w:rsidR="00D14794">
        <w:t>1</w:t>
      </w:r>
      <w:r w:rsidR="008B6B1D">
        <w:t xml:space="preserve">; Fig. </w:t>
      </w:r>
      <w:r w:rsidR="00D14794">
        <w:t>1</w:t>
      </w:r>
      <w:r w:rsidR="008B6B1D">
        <w:t xml:space="preserve">B). Specifically, inoculated </w:t>
      </w:r>
      <w:r w:rsidR="00AF02DC">
        <w:t xml:space="preserve">individuals </w:t>
      </w:r>
      <w:r w:rsidR="008B6B1D">
        <w:t>had 29.9% less belowground carbon biomass than</w:t>
      </w:r>
      <w:r w:rsidR="000E65D6">
        <w:t xml:space="preserve"> those that were not inoculated</w:t>
      </w:r>
      <w:r w:rsidR="008B6B1D">
        <w:t xml:space="preserve"> (Tukey: p=0.050). There was no effect of</w:t>
      </w:r>
      <w:ins w:id="524" w:author="Nick Smith" w:date="2023-11-17T13:00:00Z">
        <w:r w:rsidR="00D02153">
          <w:t xml:space="preserve"> soil</w:t>
        </w:r>
      </w:ins>
      <w:ins w:id="525" w:author="Nick Smith" w:date="2023-11-17T13:01:00Z">
        <w:r w:rsidR="00D02153">
          <w:t xml:space="preserve"> nitrogen</w:t>
        </w:r>
      </w:ins>
      <w:r w:rsidR="008B6B1D">
        <w:t xml:space="preserve"> fertilization or any observable interaction between </w:t>
      </w:r>
      <w:ins w:id="526" w:author="Nick Smith" w:date="2023-11-17T13:01:00Z">
        <w:r w:rsidR="00D02153">
          <w:t xml:space="preserve">soil nitrogen </w:t>
        </w:r>
      </w:ins>
      <w:r w:rsidR="008B6B1D">
        <w:t xml:space="preserve">fertilization and inoculation on </w:t>
      </w:r>
      <w:r w:rsidR="008B6B1D" w:rsidRPr="00607987">
        <w:t>belowground carbon biomass</w:t>
      </w:r>
      <w:r w:rsidR="008B6B1D">
        <w:t xml:space="preserve"> (Table </w:t>
      </w:r>
      <w:r w:rsidR="00D14794">
        <w:t>1</w:t>
      </w:r>
      <w:r w:rsidR="008B6B1D">
        <w:t xml:space="preserve">). </w:t>
      </w:r>
    </w:p>
    <w:p w14:paraId="03BAFA79" w14:textId="22EB7365" w:rsidR="008B6B1D" w:rsidRDefault="008B6B1D" w:rsidP="00457CFE">
      <w:pPr>
        <w:spacing w:line="480" w:lineRule="auto"/>
        <w:ind w:firstLine="720"/>
      </w:pPr>
      <w:del w:id="527" w:author="Nick Smith" w:date="2023-11-17T13:05:00Z">
        <w:r w:rsidDel="007E4069">
          <w:delText xml:space="preserve">Whole plant nitrogen biomass was driven by a strong interaction between fertilization and inoculation (Table </w:delText>
        </w:r>
        <w:r w:rsidR="00D14794" w:rsidDel="007E4069">
          <w:delText>1</w:delText>
        </w:r>
        <w:r w:rsidDel="007E4069">
          <w:delText xml:space="preserve">; Fig. </w:delText>
        </w:r>
        <w:r w:rsidR="00D14794" w:rsidDel="007E4069">
          <w:delText>1</w:delText>
        </w:r>
        <w:r w:rsidDel="007E4069">
          <w:delText xml:space="preserve">C). This interaction indicated that inoculated individuals grown under low nitrogen fertilization had 72.4% higher whole plant nitrogen biomass than non-inoculated individuals also grown under low nitrogen fertilization (Tukey: p&lt;0.001), with no difference between inoculation treatments under high nitrogen fertilization (Tukey: p=0.873). </w:delText>
        </w:r>
      </w:del>
      <w:del w:id="528" w:author="Nick Smith" w:date="2023-11-17T13:01:00Z">
        <w:r w:rsidDel="00D02153">
          <w:delText>N</w:delText>
        </w:r>
      </w:del>
      <w:del w:id="529" w:author="Nick Smith" w:date="2023-11-17T13:05:00Z">
        <w:r w:rsidDel="007E4069">
          <w:delText>itrogen fertilization also increased whole plant nitrogen biomass, where individuals grown under high nitrogen fertilization</w:delText>
        </w:r>
        <w:r w:rsidR="00AF02DC" w:rsidDel="007E4069">
          <w:delText xml:space="preserve"> </w:delText>
        </w:r>
        <w:r w:rsidDel="007E4069">
          <w:delText>had 119.0% higher whole plant nitrogen biomass than those grown under low nitrogen fertilization (Tukey: p&lt;0.001). Inoculation increased whole plant nitrogen biomass, where inoculated individuals had 17.4% higher whole plant nitrogen biomass than</w:delText>
        </w:r>
        <w:r w:rsidR="000E65D6" w:rsidDel="007E4069">
          <w:delText xml:space="preserve"> those that were not </w:delText>
        </w:r>
        <w:r w:rsidDel="007E4069">
          <w:delText>inoculated (Tukey: p&lt;0.001).</w:delText>
        </w:r>
      </w:del>
    </w:p>
    <w:p w14:paraId="3727A7F5" w14:textId="77777777" w:rsidR="008B6B1D" w:rsidRPr="00AF1559" w:rsidRDefault="008B6B1D" w:rsidP="008B6B1D">
      <w:pPr>
        <w:spacing w:line="480" w:lineRule="auto"/>
        <w:sectPr w:rsidR="008B6B1D" w:rsidRPr="00AF1559" w:rsidSect="00772287">
          <w:pgSz w:w="12240" w:h="15840"/>
          <w:pgMar w:top="1440" w:right="1440" w:bottom="1440" w:left="1440" w:header="720" w:footer="720" w:gutter="0"/>
          <w:lnNumType w:countBy="1" w:restart="continuous"/>
          <w:cols w:space="720"/>
          <w:docGrid w:linePitch="360"/>
        </w:sectPr>
      </w:pPr>
    </w:p>
    <w:p w14:paraId="0551DB44" w14:textId="423D72E9" w:rsidR="008B6B1D" w:rsidRDefault="008B6B1D" w:rsidP="00AF02DC">
      <w:pPr>
        <w:spacing w:line="480" w:lineRule="auto"/>
      </w:pPr>
      <w:r>
        <w:rPr>
          <w:b/>
          <w:bCs/>
        </w:rPr>
        <w:lastRenderedPageBreak/>
        <w:t xml:space="preserve">Table </w:t>
      </w:r>
      <w:r w:rsidR="00876B7A">
        <w:rPr>
          <w:b/>
          <w:bCs/>
        </w:rPr>
        <w:t>1</w:t>
      </w:r>
      <w:r>
        <w:t xml:space="preserve"> Analysis of variance results exploring effect of soil nitrogen fertilization, inoculation with </w:t>
      </w:r>
      <w:r>
        <w:rPr>
          <w:i/>
          <w:iCs/>
        </w:rPr>
        <w:t>B. japonicum</w:t>
      </w:r>
      <w:r>
        <w:t>, and interactions between soil nitrogen fertilization and inoculation on structural carbon costs to acquire nitrogen, whole plant growth, and root nodulation*</w:t>
      </w:r>
    </w:p>
    <w:tbl>
      <w:tblPr>
        <w:tblStyle w:val="TableGridLight"/>
        <w:tblW w:w="125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1012"/>
      </w:tblGrid>
      <w:tr w:rsidR="008B6B1D" w:rsidRPr="009515D2" w14:paraId="3395BFD7" w14:textId="77777777" w:rsidTr="005E6154">
        <w:tc>
          <w:tcPr>
            <w:tcW w:w="2516" w:type="dxa"/>
            <w:gridSpan w:val="2"/>
            <w:tcBorders>
              <w:bottom w:val="single" w:sz="4" w:space="0" w:color="auto"/>
            </w:tcBorders>
          </w:tcPr>
          <w:p w14:paraId="30556A30" w14:textId="77777777" w:rsidR="008B6B1D" w:rsidRPr="009515D2" w:rsidRDefault="008B6B1D" w:rsidP="005E6154">
            <w:pPr>
              <w:spacing w:line="276" w:lineRule="auto"/>
              <w:rPr>
                <w:b/>
                <w:bCs/>
                <w:sz w:val="22"/>
                <w:szCs w:val="22"/>
              </w:rPr>
            </w:pPr>
          </w:p>
        </w:tc>
        <w:tc>
          <w:tcPr>
            <w:tcW w:w="2008" w:type="dxa"/>
            <w:gridSpan w:val="2"/>
            <w:tcBorders>
              <w:bottom w:val="single" w:sz="4" w:space="0" w:color="auto"/>
            </w:tcBorders>
          </w:tcPr>
          <w:p w14:paraId="57D78CE7" w14:textId="77777777" w:rsidR="008B6B1D" w:rsidRPr="009515D2" w:rsidRDefault="008B6B1D" w:rsidP="005E6154">
            <w:pPr>
              <w:spacing w:line="276" w:lineRule="auto"/>
              <w:jc w:val="right"/>
              <w:rPr>
                <w:b/>
                <w:bCs/>
                <w:sz w:val="22"/>
                <w:szCs w:val="22"/>
                <w:vertAlign w:val="subscript"/>
              </w:rPr>
            </w:pPr>
            <w:r w:rsidRPr="009515D2">
              <w:rPr>
                <w:b/>
                <w:bCs/>
                <w:sz w:val="22"/>
                <w:szCs w:val="22"/>
              </w:rPr>
              <w:t>Carbon cost to acquire nitrogen</w:t>
            </w:r>
          </w:p>
        </w:tc>
        <w:tc>
          <w:tcPr>
            <w:tcW w:w="2009" w:type="dxa"/>
            <w:gridSpan w:val="2"/>
            <w:tcBorders>
              <w:bottom w:val="single" w:sz="4" w:space="0" w:color="auto"/>
            </w:tcBorders>
          </w:tcPr>
          <w:p w14:paraId="03454F1E" w14:textId="77777777" w:rsidR="008B6B1D" w:rsidRPr="009515D2" w:rsidRDefault="008B6B1D" w:rsidP="005E6154">
            <w:pPr>
              <w:spacing w:line="276" w:lineRule="auto"/>
              <w:jc w:val="right"/>
              <w:rPr>
                <w:b/>
                <w:bCs/>
                <w:sz w:val="22"/>
                <w:szCs w:val="22"/>
                <w:vertAlign w:val="subscript"/>
              </w:rPr>
            </w:pPr>
            <w:r w:rsidRPr="009515D2">
              <w:rPr>
                <w:b/>
                <w:bCs/>
                <w:sz w:val="22"/>
                <w:szCs w:val="22"/>
              </w:rPr>
              <w:t>Belowground carbon biomass</w:t>
            </w:r>
          </w:p>
        </w:tc>
        <w:tc>
          <w:tcPr>
            <w:tcW w:w="2009" w:type="dxa"/>
            <w:gridSpan w:val="2"/>
            <w:tcBorders>
              <w:bottom w:val="single" w:sz="4" w:space="0" w:color="auto"/>
            </w:tcBorders>
          </w:tcPr>
          <w:p w14:paraId="14F8D32B" w14:textId="77777777" w:rsidR="008B6B1D" w:rsidRPr="009515D2" w:rsidRDefault="008B6B1D" w:rsidP="005E6154">
            <w:pPr>
              <w:spacing w:line="276" w:lineRule="auto"/>
              <w:jc w:val="right"/>
              <w:rPr>
                <w:b/>
                <w:bCs/>
                <w:sz w:val="22"/>
                <w:szCs w:val="22"/>
                <w:vertAlign w:val="subscript"/>
              </w:rPr>
            </w:pPr>
            <w:r w:rsidRPr="009515D2">
              <w:rPr>
                <w:b/>
                <w:bCs/>
                <w:sz w:val="22"/>
                <w:szCs w:val="22"/>
              </w:rPr>
              <w:t>Whole plant nitrogen biomass</w:t>
            </w:r>
          </w:p>
        </w:tc>
        <w:tc>
          <w:tcPr>
            <w:tcW w:w="2009" w:type="dxa"/>
            <w:gridSpan w:val="2"/>
            <w:tcBorders>
              <w:bottom w:val="single" w:sz="4" w:space="0" w:color="auto"/>
            </w:tcBorders>
          </w:tcPr>
          <w:p w14:paraId="28C9E4FA" w14:textId="77777777" w:rsidR="008B6B1D" w:rsidRPr="009515D2" w:rsidRDefault="008B6B1D" w:rsidP="005E6154">
            <w:pPr>
              <w:spacing w:line="276" w:lineRule="auto"/>
              <w:jc w:val="right"/>
              <w:rPr>
                <w:b/>
                <w:bCs/>
                <w:sz w:val="22"/>
                <w:szCs w:val="22"/>
              </w:rPr>
            </w:pPr>
            <w:r w:rsidRPr="009515D2">
              <w:rPr>
                <w:b/>
                <w:bCs/>
                <w:sz w:val="22"/>
                <w:szCs w:val="22"/>
              </w:rPr>
              <w:t xml:space="preserve">Total </w:t>
            </w:r>
          </w:p>
          <w:p w14:paraId="646218D2" w14:textId="77777777" w:rsidR="008B6B1D" w:rsidRPr="009515D2" w:rsidRDefault="008B6B1D" w:rsidP="005E6154">
            <w:pPr>
              <w:spacing w:line="276" w:lineRule="auto"/>
              <w:jc w:val="right"/>
              <w:rPr>
                <w:b/>
                <w:bCs/>
                <w:sz w:val="22"/>
                <w:szCs w:val="22"/>
              </w:rPr>
            </w:pPr>
            <w:r w:rsidRPr="009515D2">
              <w:rPr>
                <w:b/>
                <w:bCs/>
                <w:sz w:val="22"/>
                <w:szCs w:val="22"/>
              </w:rPr>
              <w:t>leaf area</w:t>
            </w:r>
          </w:p>
        </w:tc>
        <w:tc>
          <w:tcPr>
            <w:tcW w:w="2008" w:type="dxa"/>
            <w:gridSpan w:val="2"/>
            <w:tcBorders>
              <w:bottom w:val="single" w:sz="4" w:space="0" w:color="auto"/>
            </w:tcBorders>
          </w:tcPr>
          <w:p w14:paraId="225F0D81" w14:textId="77777777" w:rsidR="008B6B1D" w:rsidRPr="009515D2" w:rsidRDefault="008B6B1D" w:rsidP="005E6154">
            <w:pPr>
              <w:spacing w:line="276" w:lineRule="auto"/>
              <w:jc w:val="right"/>
              <w:rPr>
                <w:b/>
                <w:bCs/>
                <w:sz w:val="22"/>
                <w:szCs w:val="22"/>
              </w:rPr>
            </w:pPr>
            <w:r w:rsidRPr="009515D2">
              <w:rPr>
                <w:b/>
                <w:bCs/>
                <w:sz w:val="22"/>
                <w:szCs w:val="22"/>
              </w:rPr>
              <w:t>Whole plant biomass</w:t>
            </w:r>
          </w:p>
        </w:tc>
      </w:tr>
      <w:tr w:rsidR="008B6B1D" w:rsidRPr="009515D2" w14:paraId="0C651064" w14:textId="77777777" w:rsidTr="005E6154">
        <w:tc>
          <w:tcPr>
            <w:tcW w:w="1980" w:type="dxa"/>
            <w:tcBorders>
              <w:top w:val="single" w:sz="4" w:space="0" w:color="auto"/>
              <w:bottom w:val="single" w:sz="4" w:space="0" w:color="auto"/>
            </w:tcBorders>
          </w:tcPr>
          <w:p w14:paraId="12ED7ADE" w14:textId="77777777" w:rsidR="008B6B1D" w:rsidRPr="009515D2" w:rsidRDefault="008B6B1D" w:rsidP="005E6154">
            <w:pPr>
              <w:spacing w:line="276" w:lineRule="auto"/>
              <w:rPr>
                <w:sz w:val="22"/>
                <w:szCs w:val="22"/>
              </w:rPr>
            </w:pPr>
          </w:p>
        </w:tc>
        <w:tc>
          <w:tcPr>
            <w:tcW w:w="536" w:type="dxa"/>
            <w:tcBorders>
              <w:top w:val="single" w:sz="4" w:space="0" w:color="auto"/>
              <w:bottom w:val="single" w:sz="4" w:space="0" w:color="auto"/>
            </w:tcBorders>
          </w:tcPr>
          <w:p w14:paraId="3B8F4F5F" w14:textId="77777777" w:rsidR="008B6B1D" w:rsidRPr="009515D2" w:rsidRDefault="008B6B1D" w:rsidP="005E6154">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03E4B63F"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78305458"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71209C6B"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0B1D96CE"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092F1FE7"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6FE783D5"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FB974F2"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8C8376A"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2402ACA2" w14:textId="77777777" w:rsidR="008B6B1D" w:rsidRPr="009515D2" w:rsidRDefault="008B6B1D" w:rsidP="005E6154">
            <w:pPr>
              <w:spacing w:line="276" w:lineRule="auto"/>
              <w:jc w:val="right"/>
              <w:rPr>
                <w:i/>
                <w:iCs/>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15A59580" w14:textId="77777777" w:rsidR="008B6B1D" w:rsidRPr="009515D2" w:rsidRDefault="008B6B1D" w:rsidP="005E6154">
            <w:pPr>
              <w:spacing w:line="276" w:lineRule="auto"/>
              <w:jc w:val="right"/>
              <w:rPr>
                <w:i/>
                <w:iCs/>
                <w:sz w:val="22"/>
                <w:szCs w:val="22"/>
              </w:rPr>
            </w:pPr>
            <w:r w:rsidRPr="009515D2">
              <w:rPr>
                <w:i/>
                <w:iCs/>
                <w:sz w:val="22"/>
                <w:szCs w:val="22"/>
              </w:rPr>
              <w:t>p</w:t>
            </w:r>
          </w:p>
        </w:tc>
      </w:tr>
      <w:tr w:rsidR="008B6B1D" w:rsidRPr="009515D2" w14:paraId="7AD3FFD6" w14:textId="77777777" w:rsidTr="005E6154">
        <w:tc>
          <w:tcPr>
            <w:tcW w:w="1980" w:type="dxa"/>
            <w:tcBorders>
              <w:top w:val="single" w:sz="4" w:space="0" w:color="auto"/>
            </w:tcBorders>
          </w:tcPr>
          <w:p w14:paraId="1C328B58" w14:textId="77777777" w:rsidR="008B6B1D" w:rsidRPr="009515D2" w:rsidRDefault="008B6B1D" w:rsidP="005E6154">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5A187F97"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top w:val="single" w:sz="4" w:space="0" w:color="auto"/>
            </w:tcBorders>
          </w:tcPr>
          <w:p w14:paraId="78E3AEC6" w14:textId="77777777" w:rsidR="008B6B1D" w:rsidRPr="009515D2" w:rsidRDefault="008B6B1D" w:rsidP="005E6154">
            <w:pPr>
              <w:spacing w:line="276" w:lineRule="auto"/>
              <w:jc w:val="right"/>
              <w:rPr>
                <w:sz w:val="22"/>
                <w:szCs w:val="22"/>
              </w:rPr>
            </w:pPr>
            <w:r w:rsidRPr="009515D2">
              <w:rPr>
                <w:sz w:val="22"/>
                <w:szCs w:val="22"/>
              </w:rPr>
              <w:t>23.34</w:t>
            </w:r>
          </w:p>
        </w:tc>
        <w:tc>
          <w:tcPr>
            <w:tcW w:w="1012" w:type="dxa"/>
            <w:tcBorders>
              <w:top w:val="single" w:sz="4" w:space="0" w:color="auto"/>
            </w:tcBorders>
          </w:tcPr>
          <w:p w14:paraId="51B4E9D9"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247C16DB" w14:textId="77777777" w:rsidR="008B6B1D" w:rsidRPr="009515D2" w:rsidRDefault="008B6B1D" w:rsidP="005E6154">
            <w:pPr>
              <w:spacing w:line="276" w:lineRule="auto"/>
              <w:jc w:val="right"/>
              <w:rPr>
                <w:sz w:val="22"/>
                <w:szCs w:val="22"/>
              </w:rPr>
            </w:pPr>
            <w:r w:rsidRPr="009515D2">
              <w:rPr>
                <w:sz w:val="22"/>
                <w:szCs w:val="22"/>
              </w:rPr>
              <w:t>0.08</w:t>
            </w:r>
          </w:p>
        </w:tc>
        <w:tc>
          <w:tcPr>
            <w:tcW w:w="1013" w:type="dxa"/>
            <w:tcBorders>
              <w:top w:val="single" w:sz="4" w:space="0" w:color="auto"/>
            </w:tcBorders>
          </w:tcPr>
          <w:p w14:paraId="47858E0C" w14:textId="77777777" w:rsidR="008B6B1D" w:rsidRPr="009515D2" w:rsidRDefault="008B6B1D" w:rsidP="005E6154">
            <w:pPr>
              <w:spacing w:line="276" w:lineRule="auto"/>
              <w:jc w:val="right"/>
              <w:rPr>
                <w:sz w:val="22"/>
                <w:szCs w:val="22"/>
              </w:rPr>
            </w:pPr>
            <w:r w:rsidRPr="009515D2">
              <w:rPr>
                <w:sz w:val="22"/>
                <w:szCs w:val="22"/>
              </w:rPr>
              <w:t>0.782</w:t>
            </w:r>
          </w:p>
        </w:tc>
        <w:tc>
          <w:tcPr>
            <w:tcW w:w="996" w:type="dxa"/>
            <w:tcBorders>
              <w:top w:val="single" w:sz="4" w:space="0" w:color="auto"/>
            </w:tcBorders>
          </w:tcPr>
          <w:p w14:paraId="69A74EEE" w14:textId="77777777" w:rsidR="008B6B1D" w:rsidRPr="009515D2" w:rsidRDefault="008B6B1D" w:rsidP="005E6154">
            <w:pPr>
              <w:spacing w:line="276" w:lineRule="auto"/>
              <w:jc w:val="right"/>
              <w:rPr>
                <w:sz w:val="22"/>
                <w:szCs w:val="22"/>
              </w:rPr>
            </w:pPr>
            <w:r w:rsidRPr="009515D2">
              <w:rPr>
                <w:sz w:val="22"/>
                <w:szCs w:val="22"/>
              </w:rPr>
              <w:t>358.69</w:t>
            </w:r>
          </w:p>
        </w:tc>
        <w:tc>
          <w:tcPr>
            <w:tcW w:w="1013" w:type="dxa"/>
            <w:tcBorders>
              <w:top w:val="single" w:sz="4" w:space="0" w:color="auto"/>
            </w:tcBorders>
          </w:tcPr>
          <w:p w14:paraId="528BE1DE"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5B64E095" w14:textId="77777777" w:rsidR="008B6B1D" w:rsidRPr="009515D2" w:rsidRDefault="008B6B1D" w:rsidP="005E6154">
            <w:pPr>
              <w:spacing w:line="276" w:lineRule="auto"/>
              <w:jc w:val="right"/>
              <w:rPr>
                <w:sz w:val="22"/>
                <w:szCs w:val="22"/>
              </w:rPr>
            </w:pPr>
            <w:r w:rsidRPr="009515D2">
              <w:rPr>
                <w:sz w:val="22"/>
                <w:szCs w:val="22"/>
              </w:rPr>
              <w:t>292.46</w:t>
            </w:r>
          </w:p>
        </w:tc>
        <w:tc>
          <w:tcPr>
            <w:tcW w:w="1013" w:type="dxa"/>
            <w:tcBorders>
              <w:top w:val="single" w:sz="4" w:space="0" w:color="auto"/>
            </w:tcBorders>
          </w:tcPr>
          <w:p w14:paraId="4808934A"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top w:val="single" w:sz="4" w:space="0" w:color="auto"/>
            </w:tcBorders>
          </w:tcPr>
          <w:p w14:paraId="0C074B96" w14:textId="77777777" w:rsidR="008B6B1D" w:rsidRPr="009515D2" w:rsidRDefault="008B6B1D" w:rsidP="005E6154">
            <w:pPr>
              <w:spacing w:line="276" w:lineRule="auto"/>
              <w:jc w:val="right"/>
              <w:rPr>
                <w:sz w:val="22"/>
                <w:szCs w:val="22"/>
              </w:rPr>
            </w:pPr>
            <w:r w:rsidRPr="009515D2">
              <w:rPr>
                <w:sz w:val="22"/>
                <w:szCs w:val="22"/>
              </w:rPr>
              <w:t>52.43</w:t>
            </w:r>
          </w:p>
        </w:tc>
        <w:tc>
          <w:tcPr>
            <w:tcW w:w="1012" w:type="dxa"/>
            <w:tcBorders>
              <w:top w:val="single" w:sz="4" w:space="0" w:color="auto"/>
            </w:tcBorders>
          </w:tcPr>
          <w:p w14:paraId="0EEB7AD5" w14:textId="77777777" w:rsidR="008B6B1D" w:rsidRPr="009515D2" w:rsidRDefault="008B6B1D" w:rsidP="005E6154">
            <w:pPr>
              <w:spacing w:line="276" w:lineRule="auto"/>
              <w:jc w:val="right"/>
              <w:rPr>
                <w:b/>
                <w:bCs/>
                <w:sz w:val="22"/>
                <w:szCs w:val="22"/>
              </w:rPr>
            </w:pPr>
            <w:r w:rsidRPr="009515D2">
              <w:rPr>
                <w:b/>
                <w:bCs/>
                <w:sz w:val="22"/>
                <w:szCs w:val="22"/>
              </w:rPr>
              <w:t>&lt;0.001</w:t>
            </w:r>
          </w:p>
        </w:tc>
      </w:tr>
      <w:tr w:rsidR="008B6B1D" w:rsidRPr="009515D2" w14:paraId="6ECC16F7" w14:textId="77777777" w:rsidTr="005E6154">
        <w:tc>
          <w:tcPr>
            <w:tcW w:w="1980" w:type="dxa"/>
          </w:tcPr>
          <w:p w14:paraId="320AB95E" w14:textId="77777777" w:rsidR="008B6B1D" w:rsidRPr="009515D2" w:rsidRDefault="008B6B1D" w:rsidP="005E6154">
            <w:pPr>
              <w:spacing w:line="276" w:lineRule="auto"/>
              <w:jc w:val="right"/>
              <w:rPr>
                <w:sz w:val="22"/>
                <w:szCs w:val="22"/>
              </w:rPr>
            </w:pPr>
            <w:r w:rsidRPr="009515D2">
              <w:rPr>
                <w:sz w:val="22"/>
                <w:szCs w:val="22"/>
              </w:rPr>
              <w:t>Inoculation (I)</w:t>
            </w:r>
          </w:p>
        </w:tc>
        <w:tc>
          <w:tcPr>
            <w:tcW w:w="536" w:type="dxa"/>
          </w:tcPr>
          <w:p w14:paraId="6076121B"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Pr>
          <w:p w14:paraId="2CA1702C" w14:textId="77777777" w:rsidR="008B6B1D" w:rsidRPr="009515D2" w:rsidRDefault="008B6B1D" w:rsidP="005E6154">
            <w:pPr>
              <w:spacing w:line="276" w:lineRule="auto"/>
              <w:jc w:val="right"/>
              <w:rPr>
                <w:sz w:val="22"/>
                <w:szCs w:val="22"/>
              </w:rPr>
            </w:pPr>
            <w:r w:rsidRPr="009515D2">
              <w:rPr>
                <w:sz w:val="22"/>
                <w:szCs w:val="22"/>
              </w:rPr>
              <w:t>16.75</w:t>
            </w:r>
          </w:p>
        </w:tc>
        <w:tc>
          <w:tcPr>
            <w:tcW w:w="1012" w:type="dxa"/>
          </w:tcPr>
          <w:p w14:paraId="48592412"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1EC9A972" w14:textId="77777777" w:rsidR="008B6B1D" w:rsidRPr="009515D2" w:rsidRDefault="008B6B1D" w:rsidP="005E6154">
            <w:pPr>
              <w:spacing w:line="276" w:lineRule="auto"/>
              <w:jc w:val="right"/>
              <w:rPr>
                <w:sz w:val="22"/>
                <w:szCs w:val="22"/>
              </w:rPr>
            </w:pPr>
            <w:r w:rsidRPr="009515D2">
              <w:rPr>
                <w:sz w:val="22"/>
                <w:szCs w:val="22"/>
              </w:rPr>
              <w:t>4.17</w:t>
            </w:r>
          </w:p>
        </w:tc>
        <w:tc>
          <w:tcPr>
            <w:tcW w:w="1013" w:type="dxa"/>
          </w:tcPr>
          <w:p w14:paraId="39764B43" w14:textId="77777777" w:rsidR="008B6B1D" w:rsidRPr="009515D2" w:rsidRDefault="008B6B1D" w:rsidP="005E6154">
            <w:pPr>
              <w:spacing w:line="276" w:lineRule="auto"/>
              <w:jc w:val="right"/>
              <w:rPr>
                <w:b/>
                <w:bCs/>
                <w:sz w:val="22"/>
                <w:szCs w:val="22"/>
              </w:rPr>
            </w:pPr>
            <w:r w:rsidRPr="009515D2">
              <w:rPr>
                <w:b/>
                <w:bCs/>
                <w:sz w:val="22"/>
                <w:szCs w:val="22"/>
              </w:rPr>
              <w:t>0.041</w:t>
            </w:r>
          </w:p>
        </w:tc>
        <w:tc>
          <w:tcPr>
            <w:tcW w:w="996" w:type="dxa"/>
          </w:tcPr>
          <w:p w14:paraId="0A3222CF" w14:textId="77777777" w:rsidR="008B6B1D" w:rsidRPr="009515D2" w:rsidRDefault="008B6B1D" w:rsidP="005E6154">
            <w:pPr>
              <w:spacing w:line="276" w:lineRule="auto"/>
              <w:jc w:val="right"/>
              <w:rPr>
                <w:sz w:val="22"/>
                <w:szCs w:val="22"/>
              </w:rPr>
            </w:pPr>
            <w:r w:rsidRPr="009515D2">
              <w:rPr>
                <w:sz w:val="22"/>
                <w:szCs w:val="22"/>
              </w:rPr>
              <w:t>24.11</w:t>
            </w:r>
          </w:p>
        </w:tc>
        <w:tc>
          <w:tcPr>
            <w:tcW w:w="1013" w:type="dxa"/>
          </w:tcPr>
          <w:p w14:paraId="406E0E08"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591D1089" w14:textId="77777777" w:rsidR="008B6B1D" w:rsidRPr="009515D2" w:rsidRDefault="008B6B1D" w:rsidP="005E6154">
            <w:pPr>
              <w:spacing w:line="276" w:lineRule="auto"/>
              <w:jc w:val="right"/>
              <w:rPr>
                <w:sz w:val="22"/>
                <w:szCs w:val="22"/>
              </w:rPr>
            </w:pPr>
            <w:r w:rsidRPr="009515D2">
              <w:rPr>
                <w:sz w:val="22"/>
                <w:szCs w:val="22"/>
              </w:rPr>
              <w:t>35.09</w:t>
            </w:r>
          </w:p>
        </w:tc>
        <w:tc>
          <w:tcPr>
            <w:tcW w:w="1013" w:type="dxa"/>
          </w:tcPr>
          <w:p w14:paraId="4B104A7C"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4B065468" w14:textId="77777777" w:rsidR="008B6B1D" w:rsidRPr="009515D2" w:rsidRDefault="008B6B1D" w:rsidP="005E6154">
            <w:pPr>
              <w:spacing w:line="276" w:lineRule="auto"/>
              <w:jc w:val="right"/>
              <w:rPr>
                <w:sz w:val="22"/>
                <w:szCs w:val="22"/>
              </w:rPr>
            </w:pPr>
            <w:r w:rsidRPr="009515D2">
              <w:rPr>
                <w:sz w:val="22"/>
                <w:szCs w:val="22"/>
              </w:rPr>
              <w:t>2.04</w:t>
            </w:r>
          </w:p>
        </w:tc>
        <w:tc>
          <w:tcPr>
            <w:tcW w:w="1012" w:type="dxa"/>
          </w:tcPr>
          <w:p w14:paraId="4CE1000F" w14:textId="77777777" w:rsidR="008B6B1D" w:rsidRPr="009515D2" w:rsidRDefault="008B6B1D" w:rsidP="005E6154">
            <w:pPr>
              <w:spacing w:line="276" w:lineRule="auto"/>
              <w:jc w:val="right"/>
              <w:rPr>
                <w:sz w:val="22"/>
                <w:szCs w:val="22"/>
              </w:rPr>
            </w:pPr>
            <w:r w:rsidRPr="009515D2">
              <w:rPr>
                <w:sz w:val="22"/>
                <w:szCs w:val="22"/>
              </w:rPr>
              <w:t>0.153</w:t>
            </w:r>
          </w:p>
        </w:tc>
      </w:tr>
      <w:tr w:rsidR="008B6B1D" w:rsidRPr="009515D2" w14:paraId="0946AE6C" w14:textId="77777777" w:rsidTr="005E6154">
        <w:tc>
          <w:tcPr>
            <w:tcW w:w="1980" w:type="dxa"/>
            <w:tcBorders>
              <w:bottom w:val="single" w:sz="4" w:space="0" w:color="auto"/>
            </w:tcBorders>
          </w:tcPr>
          <w:p w14:paraId="2699E191" w14:textId="77777777" w:rsidR="008B6B1D" w:rsidRPr="009515D2" w:rsidRDefault="008B6B1D" w:rsidP="005E6154">
            <w:pPr>
              <w:spacing w:line="276" w:lineRule="auto"/>
              <w:jc w:val="right"/>
              <w:rPr>
                <w:sz w:val="22"/>
                <w:szCs w:val="22"/>
              </w:rPr>
            </w:pPr>
            <w:r w:rsidRPr="009515D2">
              <w:rPr>
                <w:sz w:val="22"/>
                <w:szCs w:val="22"/>
              </w:rPr>
              <w:t>N*I</w:t>
            </w:r>
          </w:p>
        </w:tc>
        <w:tc>
          <w:tcPr>
            <w:tcW w:w="536" w:type="dxa"/>
            <w:tcBorders>
              <w:bottom w:val="single" w:sz="4" w:space="0" w:color="auto"/>
            </w:tcBorders>
          </w:tcPr>
          <w:p w14:paraId="786F3770"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bottom w:val="single" w:sz="4" w:space="0" w:color="auto"/>
            </w:tcBorders>
          </w:tcPr>
          <w:p w14:paraId="5DAEB3A1" w14:textId="77777777" w:rsidR="008B6B1D" w:rsidRPr="009515D2" w:rsidRDefault="008B6B1D" w:rsidP="005E6154">
            <w:pPr>
              <w:spacing w:line="276" w:lineRule="auto"/>
              <w:jc w:val="right"/>
              <w:rPr>
                <w:sz w:val="22"/>
                <w:szCs w:val="22"/>
              </w:rPr>
            </w:pPr>
            <w:r w:rsidRPr="009515D2">
              <w:rPr>
                <w:sz w:val="22"/>
                <w:szCs w:val="22"/>
              </w:rPr>
              <w:t>4.83</w:t>
            </w:r>
          </w:p>
        </w:tc>
        <w:tc>
          <w:tcPr>
            <w:tcW w:w="1012" w:type="dxa"/>
            <w:tcBorders>
              <w:bottom w:val="single" w:sz="4" w:space="0" w:color="auto"/>
            </w:tcBorders>
          </w:tcPr>
          <w:p w14:paraId="122E0FB7" w14:textId="77777777" w:rsidR="008B6B1D" w:rsidRPr="009515D2" w:rsidRDefault="008B6B1D" w:rsidP="005E6154">
            <w:pPr>
              <w:spacing w:line="276" w:lineRule="auto"/>
              <w:jc w:val="right"/>
              <w:rPr>
                <w:b/>
                <w:bCs/>
                <w:sz w:val="22"/>
                <w:szCs w:val="22"/>
              </w:rPr>
            </w:pPr>
            <w:r w:rsidRPr="009515D2">
              <w:rPr>
                <w:b/>
                <w:bCs/>
                <w:sz w:val="22"/>
                <w:szCs w:val="22"/>
              </w:rPr>
              <w:t>0.028</w:t>
            </w:r>
          </w:p>
        </w:tc>
        <w:tc>
          <w:tcPr>
            <w:tcW w:w="996" w:type="dxa"/>
            <w:tcBorders>
              <w:bottom w:val="single" w:sz="4" w:space="0" w:color="auto"/>
            </w:tcBorders>
          </w:tcPr>
          <w:p w14:paraId="0C1DAC5C" w14:textId="77777777" w:rsidR="008B6B1D" w:rsidRPr="009515D2" w:rsidRDefault="008B6B1D" w:rsidP="005E6154">
            <w:pPr>
              <w:spacing w:line="276" w:lineRule="auto"/>
              <w:jc w:val="right"/>
              <w:rPr>
                <w:sz w:val="22"/>
                <w:szCs w:val="22"/>
              </w:rPr>
            </w:pPr>
            <w:r w:rsidRPr="009515D2">
              <w:rPr>
                <w:sz w:val="22"/>
                <w:szCs w:val="22"/>
              </w:rPr>
              <w:t>0.265</w:t>
            </w:r>
          </w:p>
        </w:tc>
        <w:tc>
          <w:tcPr>
            <w:tcW w:w="1013" w:type="dxa"/>
            <w:tcBorders>
              <w:bottom w:val="single" w:sz="4" w:space="0" w:color="auto"/>
            </w:tcBorders>
          </w:tcPr>
          <w:p w14:paraId="696A06D5" w14:textId="77777777" w:rsidR="008B6B1D" w:rsidRPr="009515D2" w:rsidRDefault="008B6B1D" w:rsidP="005E6154">
            <w:pPr>
              <w:spacing w:line="276" w:lineRule="auto"/>
              <w:jc w:val="right"/>
              <w:rPr>
                <w:sz w:val="22"/>
                <w:szCs w:val="22"/>
              </w:rPr>
            </w:pPr>
            <w:r w:rsidRPr="009515D2">
              <w:rPr>
                <w:sz w:val="22"/>
                <w:szCs w:val="22"/>
              </w:rPr>
              <w:t>0.607</w:t>
            </w:r>
          </w:p>
        </w:tc>
        <w:tc>
          <w:tcPr>
            <w:tcW w:w="996" w:type="dxa"/>
            <w:tcBorders>
              <w:bottom w:val="single" w:sz="4" w:space="0" w:color="auto"/>
            </w:tcBorders>
          </w:tcPr>
          <w:p w14:paraId="2395092D" w14:textId="77777777" w:rsidR="008B6B1D" w:rsidRPr="009515D2" w:rsidRDefault="008B6B1D" w:rsidP="005E6154">
            <w:pPr>
              <w:spacing w:line="276" w:lineRule="auto"/>
              <w:jc w:val="right"/>
              <w:rPr>
                <w:sz w:val="22"/>
                <w:szCs w:val="22"/>
              </w:rPr>
            </w:pPr>
            <w:r w:rsidRPr="009515D2">
              <w:rPr>
                <w:sz w:val="22"/>
                <w:szCs w:val="22"/>
              </w:rPr>
              <w:t>13.52</w:t>
            </w:r>
          </w:p>
        </w:tc>
        <w:tc>
          <w:tcPr>
            <w:tcW w:w="1013" w:type="dxa"/>
            <w:tcBorders>
              <w:bottom w:val="single" w:sz="4" w:space="0" w:color="auto"/>
            </w:tcBorders>
          </w:tcPr>
          <w:p w14:paraId="278DB720"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02B70DD0" w14:textId="77777777" w:rsidR="008B6B1D" w:rsidRPr="009515D2" w:rsidRDefault="008B6B1D" w:rsidP="005E6154">
            <w:pPr>
              <w:spacing w:line="276" w:lineRule="auto"/>
              <w:jc w:val="right"/>
              <w:rPr>
                <w:sz w:val="22"/>
                <w:szCs w:val="22"/>
              </w:rPr>
            </w:pPr>
            <w:r w:rsidRPr="009515D2">
              <w:rPr>
                <w:sz w:val="22"/>
                <w:szCs w:val="22"/>
              </w:rPr>
              <w:t>17.90</w:t>
            </w:r>
          </w:p>
        </w:tc>
        <w:tc>
          <w:tcPr>
            <w:tcW w:w="1013" w:type="dxa"/>
            <w:tcBorders>
              <w:bottom w:val="single" w:sz="4" w:space="0" w:color="auto"/>
            </w:tcBorders>
          </w:tcPr>
          <w:p w14:paraId="4399871B"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Borders>
              <w:bottom w:val="single" w:sz="4" w:space="0" w:color="auto"/>
            </w:tcBorders>
          </w:tcPr>
          <w:p w14:paraId="73E0E688" w14:textId="77777777" w:rsidR="008B6B1D" w:rsidRPr="009515D2" w:rsidRDefault="008B6B1D" w:rsidP="005E6154">
            <w:pPr>
              <w:spacing w:line="276" w:lineRule="auto"/>
              <w:jc w:val="right"/>
              <w:rPr>
                <w:sz w:val="22"/>
                <w:szCs w:val="22"/>
              </w:rPr>
            </w:pPr>
            <w:r w:rsidRPr="009515D2">
              <w:rPr>
                <w:sz w:val="22"/>
                <w:szCs w:val="22"/>
              </w:rPr>
              <w:t>1.23</w:t>
            </w:r>
          </w:p>
        </w:tc>
        <w:tc>
          <w:tcPr>
            <w:tcW w:w="1012" w:type="dxa"/>
            <w:tcBorders>
              <w:bottom w:val="single" w:sz="4" w:space="0" w:color="auto"/>
            </w:tcBorders>
          </w:tcPr>
          <w:p w14:paraId="15F8EA71" w14:textId="77777777" w:rsidR="008B6B1D" w:rsidRPr="009515D2" w:rsidRDefault="008B6B1D" w:rsidP="005E6154">
            <w:pPr>
              <w:spacing w:line="276" w:lineRule="auto"/>
              <w:jc w:val="right"/>
              <w:rPr>
                <w:sz w:val="22"/>
                <w:szCs w:val="22"/>
              </w:rPr>
            </w:pPr>
            <w:r w:rsidRPr="009515D2">
              <w:rPr>
                <w:sz w:val="22"/>
                <w:szCs w:val="22"/>
              </w:rPr>
              <w:t>0.267</w:t>
            </w:r>
          </w:p>
        </w:tc>
      </w:tr>
      <w:tr w:rsidR="008B6B1D" w:rsidRPr="009515D2" w14:paraId="7373095B" w14:textId="77777777" w:rsidTr="005E6154">
        <w:tc>
          <w:tcPr>
            <w:tcW w:w="1980" w:type="dxa"/>
            <w:tcBorders>
              <w:top w:val="single" w:sz="4" w:space="0" w:color="auto"/>
            </w:tcBorders>
          </w:tcPr>
          <w:p w14:paraId="779E0FA4" w14:textId="77777777" w:rsidR="008B6B1D" w:rsidRPr="009515D2" w:rsidRDefault="008B6B1D" w:rsidP="005E6154">
            <w:pPr>
              <w:spacing w:line="276" w:lineRule="auto"/>
              <w:jc w:val="right"/>
              <w:rPr>
                <w:sz w:val="22"/>
                <w:szCs w:val="22"/>
              </w:rPr>
            </w:pPr>
          </w:p>
        </w:tc>
        <w:tc>
          <w:tcPr>
            <w:tcW w:w="536" w:type="dxa"/>
            <w:tcBorders>
              <w:top w:val="single" w:sz="4" w:space="0" w:color="auto"/>
            </w:tcBorders>
          </w:tcPr>
          <w:p w14:paraId="05CAFF71" w14:textId="77777777" w:rsidR="008B6B1D" w:rsidRPr="009515D2" w:rsidRDefault="008B6B1D" w:rsidP="005E6154">
            <w:pPr>
              <w:spacing w:line="276" w:lineRule="auto"/>
              <w:jc w:val="right"/>
              <w:rPr>
                <w:sz w:val="22"/>
                <w:szCs w:val="22"/>
              </w:rPr>
            </w:pPr>
          </w:p>
        </w:tc>
        <w:tc>
          <w:tcPr>
            <w:tcW w:w="996" w:type="dxa"/>
            <w:tcBorders>
              <w:top w:val="single" w:sz="4" w:space="0" w:color="auto"/>
            </w:tcBorders>
          </w:tcPr>
          <w:p w14:paraId="57B64513" w14:textId="77777777" w:rsidR="008B6B1D" w:rsidRPr="009515D2" w:rsidRDefault="008B6B1D" w:rsidP="005E6154">
            <w:pPr>
              <w:spacing w:line="276" w:lineRule="auto"/>
              <w:jc w:val="right"/>
              <w:rPr>
                <w:sz w:val="22"/>
                <w:szCs w:val="22"/>
              </w:rPr>
            </w:pPr>
          </w:p>
        </w:tc>
        <w:tc>
          <w:tcPr>
            <w:tcW w:w="1012" w:type="dxa"/>
            <w:tcBorders>
              <w:top w:val="single" w:sz="4" w:space="0" w:color="auto"/>
            </w:tcBorders>
          </w:tcPr>
          <w:p w14:paraId="0684DE7F" w14:textId="77777777" w:rsidR="008B6B1D" w:rsidRPr="009515D2" w:rsidRDefault="008B6B1D" w:rsidP="005E6154">
            <w:pPr>
              <w:spacing w:line="276" w:lineRule="auto"/>
              <w:jc w:val="right"/>
              <w:rPr>
                <w:b/>
                <w:bCs/>
                <w:sz w:val="22"/>
                <w:szCs w:val="22"/>
              </w:rPr>
            </w:pPr>
          </w:p>
        </w:tc>
        <w:tc>
          <w:tcPr>
            <w:tcW w:w="996" w:type="dxa"/>
            <w:tcBorders>
              <w:top w:val="single" w:sz="4" w:space="0" w:color="auto"/>
            </w:tcBorders>
          </w:tcPr>
          <w:p w14:paraId="32585387" w14:textId="77777777" w:rsidR="008B6B1D" w:rsidRPr="009515D2" w:rsidRDefault="008B6B1D" w:rsidP="005E6154">
            <w:pPr>
              <w:spacing w:line="276" w:lineRule="auto"/>
              <w:jc w:val="right"/>
              <w:rPr>
                <w:sz w:val="22"/>
                <w:szCs w:val="22"/>
              </w:rPr>
            </w:pPr>
          </w:p>
        </w:tc>
        <w:tc>
          <w:tcPr>
            <w:tcW w:w="1013" w:type="dxa"/>
            <w:tcBorders>
              <w:top w:val="single" w:sz="4" w:space="0" w:color="auto"/>
            </w:tcBorders>
          </w:tcPr>
          <w:p w14:paraId="01892E06" w14:textId="77777777" w:rsidR="008B6B1D" w:rsidRPr="009515D2" w:rsidRDefault="008B6B1D" w:rsidP="005E6154">
            <w:pPr>
              <w:spacing w:line="276" w:lineRule="auto"/>
              <w:jc w:val="right"/>
              <w:rPr>
                <w:sz w:val="22"/>
                <w:szCs w:val="22"/>
              </w:rPr>
            </w:pPr>
          </w:p>
        </w:tc>
        <w:tc>
          <w:tcPr>
            <w:tcW w:w="996" w:type="dxa"/>
            <w:tcBorders>
              <w:top w:val="single" w:sz="4" w:space="0" w:color="auto"/>
            </w:tcBorders>
          </w:tcPr>
          <w:p w14:paraId="06B756B4" w14:textId="77777777" w:rsidR="008B6B1D" w:rsidRPr="009515D2" w:rsidRDefault="008B6B1D" w:rsidP="005E6154">
            <w:pPr>
              <w:spacing w:line="276" w:lineRule="auto"/>
              <w:jc w:val="right"/>
              <w:rPr>
                <w:sz w:val="22"/>
                <w:szCs w:val="22"/>
              </w:rPr>
            </w:pPr>
          </w:p>
        </w:tc>
        <w:tc>
          <w:tcPr>
            <w:tcW w:w="1013" w:type="dxa"/>
            <w:tcBorders>
              <w:top w:val="single" w:sz="4" w:space="0" w:color="auto"/>
            </w:tcBorders>
          </w:tcPr>
          <w:p w14:paraId="4285E58C" w14:textId="77777777" w:rsidR="008B6B1D" w:rsidRPr="009515D2" w:rsidRDefault="008B6B1D" w:rsidP="005E6154">
            <w:pPr>
              <w:spacing w:line="276" w:lineRule="auto"/>
              <w:jc w:val="right"/>
              <w:rPr>
                <w:b/>
                <w:bCs/>
                <w:sz w:val="22"/>
                <w:szCs w:val="22"/>
              </w:rPr>
            </w:pPr>
          </w:p>
        </w:tc>
        <w:tc>
          <w:tcPr>
            <w:tcW w:w="996" w:type="dxa"/>
            <w:tcBorders>
              <w:top w:val="single" w:sz="4" w:space="0" w:color="auto"/>
            </w:tcBorders>
          </w:tcPr>
          <w:p w14:paraId="25C40D01" w14:textId="77777777" w:rsidR="008B6B1D" w:rsidRPr="009515D2" w:rsidRDefault="008B6B1D" w:rsidP="005E6154">
            <w:pPr>
              <w:spacing w:line="276" w:lineRule="auto"/>
              <w:jc w:val="right"/>
              <w:rPr>
                <w:sz w:val="22"/>
                <w:szCs w:val="22"/>
              </w:rPr>
            </w:pPr>
          </w:p>
        </w:tc>
        <w:tc>
          <w:tcPr>
            <w:tcW w:w="1013" w:type="dxa"/>
            <w:tcBorders>
              <w:top w:val="single" w:sz="4" w:space="0" w:color="auto"/>
            </w:tcBorders>
          </w:tcPr>
          <w:p w14:paraId="6D33B920" w14:textId="77777777" w:rsidR="008B6B1D" w:rsidRPr="009515D2" w:rsidRDefault="008B6B1D" w:rsidP="005E6154">
            <w:pPr>
              <w:spacing w:line="276" w:lineRule="auto"/>
              <w:jc w:val="right"/>
              <w:rPr>
                <w:b/>
                <w:bCs/>
                <w:sz w:val="22"/>
                <w:szCs w:val="22"/>
              </w:rPr>
            </w:pPr>
          </w:p>
        </w:tc>
        <w:tc>
          <w:tcPr>
            <w:tcW w:w="996" w:type="dxa"/>
            <w:tcBorders>
              <w:top w:val="single" w:sz="4" w:space="0" w:color="auto"/>
            </w:tcBorders>
          </w:tcPr>
          <w:p w14:paraId="7451F1B0" w14:textId="77777777" w:rsidR="008B6B1D" w:rsidRPr="009515D2" w:rsidRDefault="008B6B1D" w:rsidP="005E6154">
            <w:pPr>
              <w:spacing w:line="276" w:lineRule="auto"/>
              <w:jc w:val="right"/>
              <w:rPr>
                <w:sz w:val="22"/>
                <w:szCs w:val="22"/>
              </w:rPr>
            </w:pPr>
          </w:p>
        </w:tc>
        <w:tc>
          <w:tcPr>
            <w:tcW w:w="1012" w:type="dxa"/>
            <w:tcBorders>
              <w:top w:val="single" w:sz="4" w:space="0" w:color="auto"/>
            </w:tcBorders>
          </w:tcPr>
          <w:p w14:paraId="06B1F0E4" w14:textId="77777777" w:rsidR="008B6B1D" w:rsidRPr="009515D2" w:rsidRDefault="008B6B1D" w:rsidP="005E6154">
            <w:pPr>
              <w:spacing w:line="276" w:lineRule="auto"/>
              <w:jc w:val="right"/>
              <w:rPr>
                <w:sz w:val="22"/>
                <w:szCs w:val="22"/>
              </w:rPr>
            </w:pPr>
          </w:p>
        </w:tc>
      </w:tr>
      <w:tr w:rsidR="008B6B1D" w:rsidRPr="009515D2" w14:paraId="127B406D" w14:textId="77777777" w:rsidTr="005E6154">
        <w:tc>
          <w:tcPr>
            <w:tcW w:w="1980" w:type="dxa"/>
            <w:tcBorders>
              <w:bottom w:val="single" w:sz="4" w:space="0" w:color="auto"/>
            </w:tcBorders>
          </w:tcPr>
          <w:p w14:paraId="1F3AE08C" w14:textId="77777777" w:rsidR="008B6B1D" w:rsidRPr="009515D2" w:rsidRDefault="008B6B1D" w:rsidP="005E6154">
            <w:pPr>
              <w:spacing w:line="276" w:lineRule="auto"/>
              <w:jc w:val="right"/>
              <w:rPr>
                <w:sz w:val="22"/>
                <w:szCs w:val="22"/>
              </w:rPr>
            </w:pPr>
          </w:p>
        </w:tc>
        <w:tc>
          <w:tcPr>
            <w:tcW w:w="536" w:type="dxa"/>
            <w:tcBorders>
              <w:bottom w:val="single" w:sz="4" w:space="0" w:color="auto"/>
            </w:tcBorders>
          </w:tcPr>
          <w:p w14:paraId="30C51155" w14:textId="77777777" w:rsidR="008B6B1D" w:rsidRPr="009515D2" w:rsidRDefault="008B6B1D" w:rsidP="005E6154">
            <w:pPr>
              <w:spacing w:line="276" w:lineRule="auto"/>
              <w:jc w:val="right"/>
              <w:rPr>
                <w:sz w:val="22"/>
                <w:szCs w:val="22"/>
              </w:rPr>
            </w:pPr>
          </w:p>
        </w:tc>
        <w:tc>
          <w:tcPr>
            <w:tcW w:w="2008" w:type="dxa"/>
            <w:gridSpan w:val="2"/>
            <w:tcBorders>
              <w:bottom w:val="single" w:sz="4" w:space="0" w:color="auto"/>
            </w:tcBorders>
          </w:tcPr>
          <w:p w14:paraId="1336C5BE" w14:textId="77777777" w:rsidR="008B6B1D" w:rsidRPr="009515D2" w:rsidRDefault="008B6B1D" w:rsidP="005E6154">
            <w:pPr>
              <w:spacing w:line="276" w:lineRule="auto"/>
              <w:jc w:val="right"/>
              <w:rPr>
                <w:b/>
                <w:bCs/>
                <w:sz w:val="22"/>
                <w:szCs w:val="22"/>
                <w:vertAlign w:val="subscript"/>
              </w:rPr>
            </w:pPr>
            <w:r w:rsidRPr="009515D2">
              <w:rPr>
                <w:b/>
                <w:bCs/>
                <w:sz w:val="22"/>
                <w:szCs w:val="22"/>
              </w:rPr>
              <w:t>Nodule biomass: root biomass</w:t>
            </w:r>
          </w:p>
        </w:tc>
        <w:tc>
          <w:tcPr>
            <w:tcW w:w="2009" w:type="dxa"/>
            <w:gridSpan w:val="2"/>
            <w:tcBorders>
              <w:bottom w:val="single" w:sz="4" w:space="0" w:color="auto"/>
            </w:tcBorders>
          </w:tcPr>
          <w:p w14:paraId="374CD806" w14:textId="77777777" w:rsidR="008B6B1D" w:rsidRPr="009515D2" w:rsidRDefault="008B6B1D" w:rsidP="005E6154">
            <w:pPr>
              <w:spacing w:line="276" w:lineRule="auto"/>
              <w:jc w:val="right"/>
              <w:rPr>
                <w:b/>
                <w:bCs/>
                <w:sz w:val="22"/>
                <w:szCs w:val="22"/>
              </w:rPr>
            </w:pPr>
            <w:r w:rsidRPr="009515D2">
              <w:rPr>
                <w:b/>
                <w:bCs/>
                <w:sz w:val="22"/>
                <w:szCs w:val="22"/>
              </w:rPr>
              <w:t xml:space="preserve">Nodule </w:t>
            </w:r>
          </w:p>
          <w:p w14:paraId="1A083B65" w14:textId="77777777" w:rsidR="008B6B1D" w:rsidRPr="009515D2" w:rsidRDefault="008B6B1D" w:rsidP="005E6154">
            <w:pPr>
              <w:spacing w:line="276" w:lineRule="auto"/>
              <w:jc w:val="right"/>
              <w:rPr>
                <w:b/>
                <w:bCs/>
                <w:sz w:val="22"/>
                <w:szCs w:val="22"/>
              </w:rPr>
            </w:pPr>
            <w:r w:rsidRPr="009515D2">
              <w:rPr>
                <w:b/>
                <w:bCs/>
                <w:sz w:val="22"/>
                <w:szCs w:val="22"/>
              </w:rPr>
              <w:t>biomass</w:t>
            </w:r>
          </w:p>
        </w:tc>
        <w:tc>
          <w:tcPr>
            <w:tcW w:w="2009" w:type="dxa"/>
            <w:gridSpan w:val="2"/>
            <w:tcBorders>
              <w:bottom w:val="single" w:sz="4" w:space="0" w:color="auto"/>
            </w:tcBorders>
          </w:tcPr>
          <w:p w14:paraId="48DB43AB" w14:textId="77777777" w:rsidR="008B6B1D" w:rsidRPr="009515D2" w:rsidRDefault="008B6B1D" w:rsidP="005E6154">
            <w:pPr>
              <w:spacing w:line="276" w:lineRule="auto"/>
              <w:jc w:val="right"/>
              <w:rPr>
                <w:b/>
                <w:bCs/>
                <w:sz w:val="22"/>
                <w:szCs w:val="22"/>
              </w:rPr>
            </w:pPr>
            <w:r w:rsidRPr="009515D2">
              <w:rPr>
                <w:b/>
                <w:bCs/>
                <w:sz w:val="22"/>
                <w:szCs w:val="22"/>
              </w:rPr>
              <w:t xml:space="preserve">Root </w:t>
            </w:r>
          </w:p>
          <w:p w14:paraId="1EBFD6E2" w14:textId="77777777" w:rsidR="008B6B1D" w:rsidRPr="009515D2" w:rsidRDefault="008B6B1D" w:rsidP="005E6154">
            <w:pPr>
              <w:spacing w:line="276" w:lineRule="auto"/>
              <w:jc w:val="right"/>
              <w:rPr>
                <w:b/>
                <w:bCs/>
                <w:sz w:val="22"/>
                <w:szCs w:val="22"/>
              </w:rPr>
            </w:pPr>
            <w:r w:rsidRPr="009515D2">
              <w:rPr>
                <w:b/>
                <w:bCs/>
                <w:sz w:val="22"/>
                <w:szCs w:val="22"/>
              </w:rPr>
              <w:t>biomass</w:t>
            </w:r>
          </w:p>
        </w:tc>
        <w:tc>
          <w:tcPr>
            <w:tcW w:w="2009" w:type="dxa"/>
            <w:gridSpan w:val="2"/>
          </w:tcPr>
          <w:p w14:paraId="40A354D3" w14:textId="77777777" w:rsidR="008B6B1D" w:rsidRPr="009515D2" w:rsidRDefault="008B6B1D" w:rsidP="005E6154">
            <w:pPr>
              <w:spacing w:line="276" w:lineRule="auto"/>
              <w:jc w:val="right"/>
              <w:rPr>
                <w:b/>
                <w:bCs/>
                <w:sz w:val="22"/>
                <w:szCs w:val="22"/>
              </w:rPr>
            </w:pPr>
          </w:p>
        </w:tc>
        <w:tc>
          <w:tcPr>
            <w:tcW w:w="2008" w:type="dxa"/>
            <w:gridSpan w:val="2"/>
          </w:tcPr>
          <w:p w14:paraId="54F9E962" w14:textId="77777777" w:rsidR="008B6B1D" w:rsidRPr="009515D2" w:rsidRDefault="008B6B1D" w:rsidP="005E6154">
            <w:pPr>
              <w:spacing w:line="276" w:lineRule="auto"/>
              <w:jc w:val="right"/>
              <w:rPr>
                <w:b/>
                <w:bCs/>
                <w:sz w:val="22"/>
                <w:szCs w:val="22"/>
              </w:rPr>
            </w:pPr>
          </w:p>
        </w:tc>
      </w:tr>
      <w:tr w:rsidR="008B6B1D" w:rsidRPr="009515D2" w14:paraId="62FDBC23" w14:textId="77777777" w:rsidTr="005E6154">
        <w:tc>
          <w:tcPr>
            <w:tcW w:w="1980" w:type="dxa"/>
            <w:tcBorders>
              <w:top w:val="single" w:sz="4" w:space="0" w:color="auto"/>
              <w:bottom w:val="single" w:sz="4" w:space="0" w:color="auto"/>
            </w:tcBorders>
          </w:tcPr>
          <w:p w14:paraId="1D6357B0" w14:textId="77777777" w:rsidR="008B6B1D" w:rsidRPr="009515D2" w:rsidRDefault="008B6B1D" w:rsidP="005E6154">
            <w:pPr>
              <w:spacing w:line="276" w:lineRule="auto"/>
              <w:jc w:val="right"/>
              <w:rPr>
                <w:sz w:val="22"/>
                <w:szCs w:val="22"/>
              </w:rPr>
            </w:pPr>
          </w:p>
        </w:tc>
        <w:tc>
          <w:tcPr>
            <w:tcW w:w="536" w:type="dxa"/>
            <w:tcBorders>
              <w:top w:val="single" w:sz="4" w:space="0" w:color="auto"/>
              <w:bottom w:val="single" w:sz="4" w:space="0" w:color="auto"/>
            </w:tcBorders>
          </w:tcPr>
          <w:p w14:paraId="0727B65C" w14:textId="77777777" w:rsidR="008B6B1D" w:rsidRPr="009515D2" w:rsidRDefault="008B6B1D" w:rsidP="005E6154">
            <w:pPr>
              <w:spacing w:line="276" w:lineRule="auto"/>
              <w:jc w:val="right"/>
              <w:rPr>
                <w:sz w:val="22"/>
                <w:szCs w:val="22"/>
              </w:rPr>
            </w:pPr>
            <w:r w:rsidRPr="009515D2">
              <w:rPr>
                <w:sz w:val="22"/>
                <w:szCs w:val="22"/>
              </w:rPr>
              <w:t>df</w:t>
            </w:r>
          </w:p>
        </w:tc>
        <w:tc>
          <w:tcPr>
            <w:tcW w:w="996" w:type="dxa"/>
            <w:tcBorders>
              <w:top w:val="single" w:sz="4" w:space="0" w:color="auto"/>
              <w:bottom w:val="single" w:sz="4" w:space="0" w:color="auto"/>
            </w:tcBorders>
          </w:tcPr>
          <w:p w14:paraId="198B9C79"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2" w:type="dxa"/>
            <w:tcBorders>
              <w:top w:val="single" w:sz="4" w:space="0" w:color="auto"/>
              <w:bottom w:val="single" w:sz="4" w:space="0" w:color="auto"/>
            </w:tcBorders>
          </w:tcPr>
          <w:p w14:paraId="1BFE9883" w14:textId="77777777" w:rsidR="008B6B1D" w:rsidRPr="009515D2" w:rsidRDefault="008B6B1D" w:rsidP="005E6154">
            <w:pPr>
              <w:spacing w:line="276" w:lineRule="auto"/>
              <w:jc w:val="right"/>
              <w:rPr>
                <w:b/>
                <w:bCs/>
                <w:sz w:val="22"/>
                <w:szCs w:val="22"/>
              </w:rPr>
            </w:pPr>
            <w:r w:rsidRPr="009515D2">
              <w:rPr>
                <w:i/>
                <w:iCs/>
                <w:sz w:val="22"/>
                <w:szCs w:val="22"/>
              </w:rPr>
              <w:t>p</w:t>
            </w:r>
          </w:p>
        </w:tc>
        <w:tc>
          <w:tcPr>
            <w:tcW w:w="996" w:type="dxa"/>
            <w:tcBorders>
              <w:top w:val="single" w:sz="4" w:space="0" w:color="auto"/>
              <w:bottom w:val="single" w:sz="4" w:space="0" w:color="auto"/>
            </w:tcBorders>
          </w:tcPr>
          <w:p w14:paraId="112DA92B"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1FBF865A" w14:textId="77777777" w:rsidR="008B6B1D" w:rsidRPr="009515D2" w:rsidRDefault="008B6B1D" w:rsidP="005E6154">
            <w:pPr>
              <w:spacing w:line="276" w:lineRule="auto"/>
              <w:jc w:val="right"/>
              <w:rPr>
                <w:sz w:val="22"/>
                <w:szCs w:val="22"/>
              </w:rPr>
            </w:pPr>
            <w:r w:rsidRPr="009515D2">
              <w:rPr>
                <w:i/>
                <w:iCs/>
                <w:sz w:val="22"/>
                <w:szCs w:val="22"/>
              </w:rPr>
              <w:t>p</w:t>
            </w:r>
          </w:p>
        </w:tc>
        <w:tc>
          <w:tcPr>
            <w:tcW w:w="996" w:type="dxa"/>
            <w:tcBorders>
              <w:top w:val="single" w:sz="4" w:space="0" w:color="auto"/>
              <w:bottom w:val="single" w:sz="4" w:space="0" w:color="auto"/>
            </w:tcBorders>
          </w:tcPr>
          <w:p w14:paraId="1191F939" w14:textId="77777777" w:rsidR="008B6B1D" w:rsidRPr="009515D2" w:rsidRDefault="008B6B1D" w:rsidP="005E6154">
            <w:pPr>
              <w:spacing w:line="276" w:lineRule="auto"/>
              <w:jc w:val="right"/>
              <w:rPr>
                <w:sz w:val="22"/>
                <w:szCs w:val="22"/>
              </w:rPr>
            </w:pPr>
            <w:r w:rsidRPr="009515D2">
              <w:rPr>
                <w:sz w:val="22"/>
                <w:szCs w:val="22"/>
                <w:lang w:val="el-GR"/>
              </w:rPr>
              <w:t>χ</w:t>
            </w:r>
            <w:r w:rsidRPr="009515D2">
              <w:rPr>
                <w:sz w:val="22"/>
                <w:szCs w:val="22"/>
                <w:vertAlign w:val="superscript"/>
              </w:rPr>
              <w:t>2</w:t>
            </w:r>
          </w:p>
        </w:tc>
        <w:tc>
          <w:tcPr>
            <w:tcW w:w="1013" w:type="dxa"/>
            <w:tcBorders>
              <w:top w:val="single" w:sz="4" w:space="0" w:color="auto"/>
              <w:bottom w:val="single" w:sz="4" w:space="0" w:color="auto"/>
            </w:tcBorders>
          </w:tcPr>
          <w:p w14:paraId="2812C0F9" w14:textId="77777777" w:rsidR="008B6B1D" w:rsidRPr="009515D2" w:rsidRDefault="008B6B1D" w:rsidP="005E6154">
            <w:pPr>
              <w:spacing w:line="276" w:lineRule="auto"/>
              <w:jc w:val="right"/>
              <w:rPr>
                <w:b/>
                <w:bCs/>
                <w:sz w:val="22"/>
                <w:szCs w:val="22"/>
              </w:rPr>
            </w:pPr>
            <w:r w:rsidRPr="009515D2">
              <w:rPr>
                <w:i/>
                <w:iCs/>
                <w:sz w:val="22"/>
                <w:szCs w:val="22"/>
              </w:rPr>
              <w:t>p</w:t>
            </w:r>
          </w:p>
        </w:tc>
        <w:tc>
          <w:tcPr>
            <w:tcW w:w="996" w:type="dxa"/>
          </w:tcPr>
          <w:p w14:paraId="7281CBF3" w14:textId="77777777" w:rsidR="008B6B1D" w:rsidRPr="009515D2" w:rsidRDefault="008B6B1D" w:rsidP="005E6154">
            <w:pPr>
              <w:spacing w:line="276" w:lineRule="auto"/>
              <w:jc w:val="right"/>
              <w:rPr>
                <w:sz w:val="22"/>
                <w:szCs w:val="22"/>
              </w:rPr>
            </w:pPr>
          </w:p>
        </w:tc>
        <w:tc>
          <w:tcPr>
            <w:tcW w:w="1013" w:type="dxa"/>
          </w:tcPr>
          <w:p w14:paraId="787A0BA8" w14:textId="77777777" w:rsidR="008B6B1D" w:rsidRPr="009515D2" w:rsidRDefault="008B6B1D" w:rsidP="005E6154">
            <w:pPr>
              <w:spacing w:line="276" w:lineRule="auto"/>
              <w:jc w:val="right"/>
              <w:rPr>
                <w:b/>
                <w:bCs/>
                <w:sz w:val="22"/>
                <w:szCs w:val="22"/>
              </w:rPr>
            </w:pPr>
          </w:p>
        </w:tc>
        <w:tc>
          <w:tcPr>
            <w:tcW w:w="996" w:type="dxa"/>
          </w:tcPr>
          <w:p w14:paraId="7D1E18E6" w14:textId="77777777" w:rsidR="008B6B1D" w:rsidRPr="009515D2" w:rsidRDefault="008B6B1D" w:rsidP="005E6154">
            <w:pPr>
              <w:spacing w:line="276" w:lineRule="auto"/>
              <w:jc w:val="right"/>
              <w:rPr>
                <w:sz w:val="22"/>
                <w:szCs w:val="22"/>
              </w:rPr>
            </w:pPr>
          </w:p>
        </w:tc>
        <w:tc>
          <w:tcPr>
            <w:tcW w:w="1012" w:type="dxa"/>
          </w:tcPr>
          <w:p w14:paraId="06AE2CEA" w14:textId="77777777" w:rsidR="008B6B1D" w:rsidRPr="009515D2" w:rsidRDefault="008B6B1D" w:rsidP="005E6154">
            <w:pPr>
              <w:spacing w:line="276" w:lineRule="auto"/>
              <w:jc w:val="right"/>
              <w:rPr>
                <w:sz w:val="22"/>
                <w:szCs w:val="22"/>
              </w:rPr>
            </w:pPr>
          </w:p>
        </w:tc>
      </w:tr>
      <w:tr w:rsidR="008B6B1D" w:rsidRPr="009515D2" w14:paraId="4ABF7179" w14:textId="77777777" w:rsidTr="005E6154">
        <w:tc>
          <w:tcPr>
            <w:tcW w:w="1980" w:type="dxa"/>
            <w:tcBorders>
              <w:top w:val="single" w:sz="4" w:space="0" w:color="auto"/>
            </w:tcBorders>
          </w:tcPr>
          <w:p w14:paraId="3B276E38" w14:textId="77777777" w:rsidR="008B6B1D" w:rsidRPr="009515D2" w:rsidRDefault="008B6B1D" w:rsidP="005E6154">
            <w:pPr>
              <w:spacing w:line="276" w:lineRule="auto"/>
              <w:jc w:val="right"/>
              <w:rPr>
                <w:sz w:val="22"/>
                <w:szCs w:val="22"/>
              </w:rPr>
            </w:pPr>
            <w:r w:rsidRPr="009515D2">
              <w:rPr>
                <w:sz w:val="22"/>
                <w:szCs w:val="22"/>
              </w:rPr>
              <w:t>N fertilization (N)</w:t>
            </w:r>
          </w:p>
        </w:tc>
        <w:tc>
          <w:tcPr>
            <w:tcW w:w="536" w:type="dxa"/>
            <w:tcBorders>
              <w:top w:val="single" w:sz="4" w:space="0" w:color="auto"/>
            </w:tcBorders>
          </w:tcPr>
          <w:p w14:paraId="72BC3C92"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top w:val="single" w:sz="4" w:space="0" w:color="auto"/>
            </w:tcBorders>
          </w:tcPr>
          <w:p w14:paraId="3A6CB243" w14:textId="77777777" w:rsidR="008B6B1D" w:rsidRPr="009515D2" w:rsidRDefault="008B6B1D" w:rsidP="005E6154">
            <w:pPr>
              <w:spacing w:line="276" w:lineRule="auto"/>
              <w:jc w:val="right"/>
              <w:rPr>
                <w:sz w:val="22"/>
                <w:szCs w:val="22"/>
              </w:rPr>
            </w:pPr>
            <w:r w:rsidRPr="009515D2">
              <w:rPr>
                <w:sz w:val="22"/>
                <w:szCs w:val="22"/>
              </w:rPr>
              <w:t>0.99</w:t>
            </w:r>
          </w:p>
        </w:tc>
        <w:tc>
          <w:tcPr>
            <w:tcW w:w="1012" w:type="dxa"/>
            <w:tcBorders>
              <w:top w:val="single" w:sz="4" w:space="0" w:color="auto"/>
            </w:tcBorders>
          </w:tcPr>
          <w:p w14:paraId="76FF8CAD" w14:textId="77777777" w:rsidR="008B6B1D" w:rsidRPr="009515D2" w:rsidRDefault="008B6B1D" w:rsidP="005E6154">
            <w:pPr>
              <w:spacing w:line="276" w:lineRule="auto"/>
              <w:jc w:val="right"/>
              <w:rPr>
                <w:sz w:val="22"/>
                <w:szCs w:val="22"/>
              </w:rPr>
            </w:pPr>
            <w:r w:rsidRPr="009515D2">
              <w:rPr>
                <w:sz w:val="22"/>
                <w:szCs w:val="22"/>
              </w:rPr>
              <w:t>0.320</w:t>
            </w:r>
          </w:p>
        </w:tc>
        <w:tc>
          <w:tcPr>
            <w:tcW w:w="996" w:type="dxa"/>
            <w:tcBorders>
              <w:top w:val="single" w:sz="4" w:space="0" w:color="auto"/>
            </w:tcBorders>
          </w:tcPr>
          <w:p w14:paraId="44C4CEF8" w14:textId="77777777" w:rsidR="008B6B1D" w:rsidRPr="009515D2" w:rsidRDefault="008B6B1D" w:rsidP="005E6154">
            <w:pPr>
              <w:spacing w:line="276" w:lineRule="auto"/>
              <w:jc w:val="right"/>
              <w:rPr>
                <w:sz w:val="22"/>
                <w:szCs w:val="22"/>
              </w:rPr>
            </w:pPr>
            <w:r w:rsidRPr="009515D2">
              <w:rPr>
                <w:sz w:val="22"/>
                <w:szCs w:val="22"/>
              </w:rPr>
              <w:t>1.36</w:t>
            </w:r>
          </w:p>
        </w:tc>
        <w:tc>
          <w:tcPr>
            <w:tcW w:w="1013" w:type="dxa"/>
            <w:tcBorders>
              <w:top w:val="single" w:sz="4" w:space="0" w:color="auto"/>
            </w:tcBorders>
          </w:tcPr>
          <w:p w14:paraId="4D44DF54" w14:textId="77777777" w:rsidR="008B6B1D" w:rsidRPr="009515D2" w:rsidRDefault="008B6B1D" w:rsidP="005E6154">
            <w:pPr>
              <w:spacing w:line="276" w:lineRule="auto"/>
              <w:jc w:val="right"/>
              <w:rPr>
                <w:sz w:val="22"/>
                <w:szCs w:val="22"/>
              </w:rPr>
            </w:pPr>
            <w:r w:rsidRPr="009515D2">
              <w:rPr>
                <w:sz w:val="22"/>
                <w:szCs w:val="22"/>
              </w:rPr>
              <w:t>0.243</w:t>
            </w:r>
          </w:p>
        </w:tc>
        <w:tc>
          <w:tcPr>
            <w:tcW w:w="996" w:type="dxa"/>
            <w:tcBorders>
              <w:top w:val="single" w:sz="4" w:space="0" w:color="auto"/>
            </w:tcBorders>
          </w:tcPr>
          <w:p w14:paraId="66386E2F" w14:textId="77777777" w:rsidR="008B6B1D" w:rsidRPr="009515D2" w:rsidRDefault="008B6B1D" w:rsidP="005E6154">
            <w:pPr>
              <w:spacing w:line="276" w:lineRule="auto"/>
              <w:jc w:val="right"/>
              <w:rPr>
                <w:sz w:val="22"/>
                <w:szCs w:val="22"/>
              </w:rPr>
            </w:pPr>
            <w:r w:rsidRPr="009515D2">
              <w:rPr>
                <w:sz w:val="22"/>
                <w:szCs w:val="22"/>
              </w:rPr>
              <w:t>0.01</w:t>
            </w:r>
          </w:p>
        </w:tc>
        <w:tc>
          <w:tcPr>
            <w:tcW w:w="1013" w:type="dxa"/>
            <w:tcBorders>
              <w:top w:val="single" w:sz="4" w:space="0" w:color="auto"/>
            </w:tcBorders>
          </w:tcPr>
          <w:p w14:paraId="1DE7E4A8" w14:textId="77777777" w:rsidR="008B6B1D" w:rsidRPr="009515D2" w:rsidRDefault="008B6B1D" w:rsidP="005E6154">
            <w:pPr>
              <w:spacing w:line="276" w:lineRule="auto"/>
              <w:jc w:val="right"/>
              <w:rPr>
                <w:sz w:val="22"/>
                <w:szCs w:val="22"/>
              </w:rPr>
            </w:pPr>
            <w:r w:rsidRPr="009515D2">
              <w:rPr>
                <w:sz w:val="22"/>
                <w:szCs w:val="22"/>
              </w:rPr>
              <w:t>0.918</w:t>
            </w:r>
          </w:p>
        </w:tc>
        <w:tc>
          <w:tcPr>
            <w:tcW w:w="996" w:type="dxa"/>
          </w:tcPr>
          <w:p w14:paraId="643BC3DE" w14:textId="77777777" w:rsidR="008B6B1D" w:rsidRPr="009515D2" w:rsidRDefault="008B6B1D" w:rsidP="005E6154">
            <w:pPr>
              <w:spacing w:line="276" w:lineRule="auto"/>
              <w:jc w:val="right"/>
              <w:rPr>
                <w:sz w:val="22"/>
                <w:szCs w:val="22"/>
              </w:rPr>
            </w:pPr>
          </w:p>
        </w:tc>
        <w:tc>
          <w:tcPr>
            <w:tcW w:w="1013" w:type="dxa"/>
          </w:tcPr>
          <w:p w14:paraId="63D5F662" w14:textId="77777777" w:rsidR="008B6B1D" w:rsidRPr="009515D2" w:rsidRDefault="008B6B1D" w:rsidP="005E6154">
            <w:pPr>
              <w:spacing w:line="276" w:lineRule="auto"/>
              <w:jc w:val="right"/>
              <w:rPr>
                <w:b/>
                <w:bCs/>
                <w:sz w:val="22"/>
                <w:szCs w:val="22"/>
              </w:rPr>
            </w:pPr>
          </w:p>
        </w:tc>
        <w:tc>
          <w:tcPr>
            <w:tcW w:w="996" w:type="dxa"/>
          </w:tcPr>
          <w:p w14:paraId="225A0C88" w14:textId="77777777" w:rsidR="008B6B1D" w:rsidRPr="009515D2" w:rsidRDefault="008B6B1D" w:rsidP="005E6154">
            <w:pPr>
              <w:spacing w:line="276" w:lineRule="auto"/>
              <w:jc w:val="right"/>
              <w:rPr>
                <w:sz w:val="22"/>
                <w:szCs w:val="22"/>
              </w:rPr>
            </w:pPr>
          </w:p>
        </w:tc>
        <w:tc>
          <w:tcPr>
            <w:tcW w:w="1012" w:type="dxa"/>
          </w:tcPr>
          <w:p w14:paraId="739F8BB4" w14:textId="77777777" w:rsidR="008B6B1D" w:rsidRPr="009515D2" w:rsidRDefault="008B6B1D" w:rsidP="005E6154">
            <w:pPr>
              <w:spacing w:line="276" w:lineRule="auto"/>
              <w:jc w:val="right"/>
              <w:rPr>
                <w:sz w:val="22"/>
                <w:szCs w:val="22"/>
              </w:rPr>
            </w:pPr>
          </w:p>
        </w:tc>
      </w:tr>
      <w:tr w:rsidR="008B6B1D" w:rsidRPr="009515D2" w14:paraId="7C7241A4" w14:textId="77777777" w:rsidTr="005E6154">
        <w:tc>
          <w:tcPr>
            <w:tcW w:w="1980" w:type="dxa"/>
          </w:tcPr>
          <w:p w14:paraId="2D711D2E" w14:textId="77777777" w:rsidR="008B6B1D" w:rsidRPr="009515D2" w:rsidRDefault="008B6B1D" w:rsidP="005E6154">
            <w:pPr>
              <w:spacing w:line="276" w:lineRule="auto"/>
              <w:jc w:val="right"/>
              <w:rPr>
                <w:sz w:val="22"/>
                <w:szCs w:val="22"/>
              </w:rPr>
            </w:pPr>
            <w:r w:rsidRPr="009515D2">
              <w:rPr>
                <w:sz w:val="22"/>
                <w:szCs w:val="22"/>
              </w:rPr>
              <w:t>Inoculation (I)</w:t>
            </w:r>
          </w:p>
        </w:tc>
        <w:tc>
          <w:tcPr>
            <w:tcW w:w="536" w:type="dxa"/>
          </w:tcPr>
          <w:p w14:paraId="6779289A"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Pr>
          <w:p w14:paraId="2E17934F" w14:textId="77777777" w:rsidR="008B6B1D" w:rsidRPr="009515D2" w:rsidRDefault="008B6B1D" w:rsidP="005E6154">
            <w:pPr>
              <w:spacing w:line="276" w:lineRule="auto"/>
              <w:jc w:val="right"/>
              <w:rPr>
                <w:sz w:val="22"/>
                <w:szCs w:val="22"/>
              </w:rPr>
            </w:pPr>
            <w:r w:rsidRPr="009515D2">
              <w:rPr>
                <w:sz w:val="22"/>
                <w:szCs w:val="22"/>
              </w:rPr>
              <w:t>31.13</w:t>
            </w:r>
          </w:p>
        </w:tc>
        <w:tc>
          <w:tcPr>
            <w:tcW w:w="1012" w:type="dxa"/>
          </w:tcPr>
          <w:p w14:paraId="597AFEBC"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5E8B659C" w14:textId="77777777" w:rsidR="008B6B1D" w:rsidRPr="009515D2" w:rsidRDefault="008B6B1D" w:rsidP="005E6154">
            <w:pPr>
              <w:spacing w:line="276" w:lineRule="auto"/>
              <w:jc w:val="right"/>
              <w:rPr>
                <w:sz w:val="22"/>
                <w:szCs w:val="22"/>
              </w:rPr>
            </w:pPr>
            <w:r w:rsidRPr="009515D2">
              <w:rPr>
                <w:sz w:val="22"/>
                <w:szCs w:val="22"/>
              </w:rPr>
              <w:t>30.79</w:t>
            </w:r>
          </w:p>
        </w:tc>
        <w:tc>
          <w:tcPr>
            <w:tcW w:w="1013" w:type="dxa"/>
          </w:tcPr>
          <w:p w14:paraId="24C6006B" w14:textId="77777777" w:rsidR="008B6B1D" w:rsidRPr="009515D2" w:rsidRDefault="008B6B1D" w:rsidP="005E6154">
            <w:pPr>
              <w:spacing w:line="276" w:lineRule="auto"/>
              <w:jc w:val="right"/>
              <w:rPr>
                <w:b/>
                <w:bCs/>
                <w:sz w:val="22"/>
                <w:szCs w:val="22"/>
              </w:rPr>
            </w:pPr>
            <w:r w:rsidRPr="009515D2">
              <w:rPr>
                <w:b/>
                <w:bCs/>
                <w:sz w:val="22"/>
                <w:szCs w:val="22"/>
              </w:rPr>
              <w:t>&lt;0.001</w:t>
            </w:r>
          </w:p>
        </w:tc>
        <w:tc>
          <w:tcPr>
            <w:tcW w:w="996" w:type="dxa"/>
          </w:tcPr>
          <w:p w14:paraId="5B0ACE2E" w14:textId="77777777" w:rsidR="008B6B1D" w:rsidRPr="009515D2" w:rsidRDefault="008B6B1D" w:rsidP="005E6154">
            <w:pPr>
              <w:spacing w:line="276" w:lineRule="auto"/>
              <w:jc w:val="right"/>
              <w:rPr>
                <w:sz w:val="22"/>
                <w:szCs w:val="22"/>
              </w:rPr>
            </w:pPr>
            <w:r w:rsidRPr="009515D2">
              <w:rPr>
                <w:sz w:val="22"/>
                <w:szCs w:val="22"/>
              </w:rPr>
              <w:t>3.27</w:t>
            </w:r>
          </w:p>
        </w:tc>
        <w:tc>
          <w:tcPr>
            <w:tcW w:w="1013" w:type="dxa"/>
          </w:tcPr>
          <w:p w14:paraId="48949539" w14:textId="77777777" w:rsidR="008B6B1D" w:rsidRPr="009515D2" w:rsidRDefault="008B6B1D" w:rsidP="005E6154">
            <w:pPr>
              <w:spacing w:line="276" w:lineRule="auto"/>
              <w:jc w:val="right"/>
              <w:rPr>
                <w:i/>
                <w:iCs/>
                <w:sz w:val="22"/>
                <w:szCs w:val="22"/>
              </w:rPr>
            </w:pPr>
            <w:r w:rsidRPr="009515D2">
              <w:rPr>
                <w:i/>
                <w:iCs/>
                <w:sz w:val="22"/>
                <w:szCs w:val="22"/>
              </w:rPr>
              <w:t>0.071</w:t>
            </w:r>
          </w:p>
        </w:tc>
        <w:tc>
          <w:tcPr>
            <w:tcW w:w="996" w:type="dxa"/>
          </w:tcPr>
          <w:p w14:paraId="072D95BC" w14:textId="77777777" w:rsidR="008B6B1D" w:rsidRPr="009515D2" w:rsidRDefault="008B6B1D" w:rsidP="005E6154">
            <w:pPr>
              <w:spacing w:line="276" w:lineRule="auto"/>
              <w:jc w:val="right"/>
              <w:rPr>
                <w:sz w:val="22"/>
                <w:szCs w:val="22"/>
              </w:rPr>
            </w:pPr>
          </w:p>
        </w:tc>
        <w:tc>
          <w:tcPr>
            <w:tcW w:w="1013" w:type="dxa"/>
          </w:tcPr>
          <w:p w14:paraId="7AD60198" w14:textId="77777777" w:rsidR="008B6B1D" w:rsidRPr="009515D2" w:rsidRDefault="008B6B1D" w:rsidP="005E6154">
            <w:pPr>
              <w:spacing w:line="276" w:lineRule="auto"/>
              <w:jc w:val="right"/>
              <w:rPr>
                <w:b/>
                <w:bCs/>
                <w:sz w:val="22"/>
                <w:szCs w:val="22"/>
              </w:rPr>
            </w:pPr>
          </w:p>
        </w:tc>
        <w:tc>
          <w:tcPr>
            <w:tcW w:w="996" w:type="dxa"/>
          </w:tcPr>
          <w:p w14:paraId="7F081C2D" w14:textId="77777777" w:rsidR="008B6B1D" w:rsidRPr="009515D2" w:rsidRDefault="008B6B1D" w:rsidP="005E6154">
            <w:pPr>
              <w:spacing w:line="276" w:lineRule="auto"/>
              <w:jc w:val="right"/>
              <w:rPr>
                <w:sz w:val="22"/>
                <w:szCs w:val="22"/>
              </w:rPr>
            </w:pPr>
          </w:p>
        </w:tc>
        <w:tc>
          <w:tcPr>
            <w:tcW w:w="1012" w:type="dxa"/>
          </w:tcPr>
          <w:p w14:paraId="752DE334" w14:textId="77777777" w:rsidR="008B6B1D" w:rsidRPr="009515D2" w:rsidRDefault="008B6B1D" w:rsidP="005E6154">
            <w:pPr>
              <w:spacing w:line="276" w:lineRule="auto"/>
              <w:jc w:val="right"/>
              <w:rPr>
                <w:sz w:val="22"/>
                <w:szCs w:val="22"/>
              </w:rPr>
            </w:pPr>
          </w:p>
        </w:tc>
      </w:tr>
      <w:tr w:rsidR="008B6B1D" w:rsidRPr="009515D2" w14:paraId="453E0AC4" w14:textId="77777777" w:rsidTr="005E6154">
        <w:tc>
          <w:tcPr>
            <w:tcW w:w="1980" w:type="dxa"/>
            <w:tcBorders>
              <w:bottom w:val="single" w:sz="4" w:space="0" w:color="auto"/>
            </w:tcBorders>
          </w:tcPr>
          <w:p w14:paraId="464D253E" w14:textId="77777777" w:rsidR="008B6B1D" w:rsidRPr="009515D2" w:rsidRDefault="008B6B1D" w:rsidP="005E6154">
            <w:pPr>
              <w:spacing w:line="276" w:lineRule="auto"/>
              <w:jc w:val="right"/>
              <w:rPr>
                <w:sz w:val="22"/>
                <w:szCs w:val="22"/>
              </w:rPr>
            </w:pPr>
            <w:r w:rsidRPr="009515D2">
              <w:rPr>
                <w:sz w:val="22"/>
                <w:szCs w:val="22"/>
              </w:rPr>
              <w:t>N*I</w:t>
            </w:r>
          </w:p>
        </w:tc>
        <w:tc>
          <w:tcPr>
            <w:tcW w:w="536" w:type="dxa"/>
            <w:tcBorders>
              <w:bottom w:val="single" w:sz="4" w:space="0" w:color="auto"/>
            </w:tcBorders>
          </w:tcPr>
          <w:p w14:paraId="189A8E52" w14:textId="77777777" w:rsidR="008B6B1D" w:rsidRPr="009515D2" w:rsidRDefault="008B6B1D" w:rsidP="005E6154">
            <w:pPr>
              <w:spacing w:line="276" w:lineRule="auto"/>
              <w:jc w:val="right"/>
              <w:rPr>
                <w:sz w:val="22"/>
                <w:szCs w:val="22"/>
              </w:rPr>
            </w:pPr>
            <w:r w:rsidRPr="009515D2">
              <w:rPr>
                <w:sz w:val="22"/>
                <w:szCs w:val="22"/>
              </w:rPr>
              <w:t>1</w:t>
            </w:r>
          </w:p>
        </w:tc>
        <w:tc>
          <w:tcPr>
            <w:tcW w:w="996" w:type="dxa"/>
            <w:tcBorders>
              <w:bottom w:val="single" w:sz="4" w:space="0" w:color="auto"/>
            </w:tcBorders>
          </w:tcPr>
          <w:p w14:paraId="7C52AE9C" w14:textId="77777777" w:rsidR="008B6B1D" w:rsidRPr="009515D2" w:rsidRDefault="008B6B1D" w:rsidP="005E6154">
            <w:pPr>
              <w:spacing w:line="276" w:lineRule="auto"/>
              <w:jc w:val="right"/>
              <w:rPr>
                <w:sz w:val="22"/>
                <w:szCs w:val="22"/>
              </w:rPr>
            </w:pPr>
            <w:r w:rsidRPr="009515D2">
              <w:rPr>
                <w:sz w:val="22"/>
                <w:szCs w:val="22"/>
              </w:rPr>
              <w:t>0.76</w:t>
            </w:r>
          </w:p>
        </w:tc>
        <w:tc>
          <w:tcPr>
            <w:tcW w:w="1012" w:type="dxa"/>
            <w:tcBorders>
              <w:bottom w:val="single" w:sz="4" w:space="0" w:color="auto"/>
            </w:tcBorders>
          </w:tcPr>
          <w:p w14:paraId="0B019A2D" w14:textId="77777777" w:rsidR="008B6B1D" w:rsidRPr="009515D2" w:rsidRDefault="008B6B1D" w:rsidP="005E6154">
            <w:pPr>
              <w:spacing w:line="276" w:lineRule="auto"/>
              <w:jc w:val="right"/>
              <w:rPr>
                <w:sz w:val="22"/>
                <w:szCs w:val="22"/>
              </w:rPr>
            </w:pPr>
            <w:r w:rsidRPr="009515D2">
              <w:rPr>
                <w:sz w:val="22"/>
                <w:szCs w:val="22"/>
              </w:rPr>
              <w:t>0.383</w:t>
            </w:r>
          </w:p>
        </w:tc>
        <w:tc>
          <w:tcPr>
            <w:tcW w:w="996" w:type="dxa"/>
            <w:tcBorders>
              <w:bottom w:val="single" w:sz="4" w:space="0" w:color="auto"/>
            </w:tcBorders>
          </w:tcPr>
          <w:p w14:paraId="57845B6E" w14:textId="77777777" w:rsidR="008B6B1D" w:rsidRPr="009515D2" w:rsidRDefault="008B6B1D" w:rsidP="005E6154">
            <w:pPr>
              <w:spacing w:line="276" w:lineRule="auto"/>
              <w:jc w:val="right"/>
              <w:rPr>
                <w:sz w:val="22"/>
                <w:szCs w:val="22"/>
              </w:rPr>
            </w:pPr>
            <w:r w:rsidRPr="009515D2">
              <w:rPr>
                <w:sz w:val="22"/>
                <w:szCs w:val="22"/>
              </w:rPr>
              <w:t>1.01</w:t>
            </w:r>
          </w:p>
        </w:tc>
        <w:tc>
          <w:tcPr>
            <w:tcW w:w="1013" w:type="dxa"/>
            <w:tcBorders>
              <w:bottom w:val="single" w:sz="4" w:space="0" w:color="auto"/>
            </w:tcBorders>
          </w:tcPr>
          <w:p w14:paraId="0BB475D0" w14:textId="77777777" w:rsidR="008B6B1D" w:rsidRPr="009515D2" w:rsidRDefault="008B6B1D" w:rsidP="005E6154">
            <w:pPr>
              <w:spacing w:line="276" w:lineRule="auto"/>
              <w:jc w:val="right"/>
              <w:rPr>
                <w:sz w:val="22"/>
                <w:szCs w:val="22"/>
              </w:rPr>
            </w:pPr>
            <w:r w:rsidRPr="009515D2">
              <w:rPr>
                <w:sz w:val="22"/>
                <w:szCs w:val="22"/>
              </w:rPr>
              <w:t>0.316</w:t>
            </w:r>
          </w:p>
        </w:tc>
        <w:tc>
          <w:tcPr>
            <w:tcW w:w="996" w:type="dxa"/>
            <w:tcBorders>
              <w:bottom w:val="single" w:sz="4" w:space="0" w:color="auto"/>
            </w:tcBorders>
          </w:tcPr>
          <w:p w14:paraId="251860CA" w14:textId="77777777" w:rsidR="008B6B1D" w:rsidRPr="009515D2" w:rsidRDefault="008B6B1D" w:rsidP="005E6154">
            <w:pPr>
              <w:spacing w:line="276" w:lineRule="auto"/>
              <w:jc w:val="right"/>
              <w:rPr>
                <w:sz w:val="22"/>
                <w:szCs w:val="22"/>
              </w:rPr>
            </w:pPr>
            <w:r w:rsidRPr="009515D2">
              <w:rPr>
                <w:sz w:val="22"/>
                <w:szCs w:val="22"/>
              </w:rPr>
              <w:t>0.25</w:t>
            </w:r>
          </w:p>
        </w:tc>
        <w:tc>
          <w:tcPr>
            <w:tcW w:w="1013" w:type="dxa"/>
            <w:tcBorders>
              <w:bottom w:val="single" w:sz="4" w:space="0" w:color="auto"/>
            </w:tcBorders>
          </w:tcPr>
          <w:p w14:paraId="3345F003" w14:textId="77777777" w:rsidR="008B6B1D" w:rsidRPr="009515D2" w:rsidRDefault="008B6B1D" w:rsidP="005E6154">
            <w:pPr>
              <w:spacing w:line="276" w:lineRule="auto"/>
              <w:jc w:val="right"/>
              <w:rPr>
                <w:sz w:val="22"/>
                <w:szCs w:val="22"/>
              </w:rPr>
            </w:pPr>
            <w:r w:rsidRPr="009515D2">
              <w:rPr>
                <w:sz w:val="22"/>
                <w:szCs w:val="22"/>
              </w:rPr>
              <w:t>0.614</w:t>
            </w:r>
          </w:p>
        </w:tc>
        <w:tc>
          <w:tcPr>
            <w:tcW w:w="996" w:type="dxa"/>
          </w:tcPr>
          <w:p w14:paraId="1D1579A2" w14:textId="77777777" w:rsidR="008B6B1D" w:rsidRPr="009515D2" w:rsidRDefault="008B6B1D" w:rsidP="005E6154">
            <w:pPr>
              <w:spacing w:line="276" w:lineRule="auto"/>
              <w:jc w:val="right"/>
              <w:rPr>
                <w:sz w:val="22"/>
                <w:szCs w:val="22"/>
              </w:rPr>
            </w:pPr>
          </w:p>
        </w:tc>
        <w:tc>
          <w:tcPr>
            <w:tcW w:w="1013" w:type="dxa"/>
          </w:tcPr>
          <w:p w14:paraId="5BE80DD2" w14:textId="77777777" w:rsidR="008B6B1D" w:rsidRPr="009515D2" w:rsidRDefault="008B6B1D" w:rsidP="005E6154">
            <w:pPr>
              <w:spacing w:line="276" w:lineRule="auto"/>
              <w:jc w:val="right"/>
              <w:rPr>
                <w:b/>
                <w:bCs/>
                <w:sz w:val="22"/>
                <w:szCs w:val="22"/>
              </w:rPr>
            </w:pPr>
          </w:p>
        </w:tc>
        <w:tc>
          <w:tcPr>
            <w:tcW w:w="996" w:type="dxa"/>
          </w:tcPr>
          <w:p w14:paraId="7067268D" w14:textId="77777777" w:rsidR="008B6B1D" w:rsidRPr="009515D2" w:rsidRDefault="008B6B1D" w:rsidP="005E6154">
            <w:pPr>
              <w:spacing w:line="276" w:lineRule="auto"/>
              <w:jc w:val="right"/>
              <w:rPr>
                <w:sz w:val="22"/>
                <w:szCs w:val="22"/>
              </w:rPr>
            </w:pPr>
          </w:p>
        </w:tc>
        <w:tc>
          <w:tcPr>
            <w:tcW w:w="1012" w:type="dxa"/>
          </w:tcPr>
          <w:p w14:paraId="403ED354" w14:textId="77777777" w:rsidR="008B6B1D" w:rsidRPr="009515D2" w:rsidRDefault="008B6B1D" w:rsidP="005E6154">
            <w:pPr>
              <w:spacing w:line="276" w:lineRule="auto"/>
              <w:jc w:val="right"/>
              <w:rPr>
                <w:sz w:val="22"/>
                <w:szCs w:val="22"/>
              </w:rPr>
            </w:pPr>
          </w:p>
        </w:tc>
      </w:tr>
    </w:tbl>
    <w:p w14:paraId="782FE574" w14:textId="77777777" w:rsidR="008B6B1D" w:rsidRDefault="008B6B1D" w:rsidP="008B6B1D">
      <w:pPr>
        <w:spacing w:line="480" w:lineRule="auto"/>
      </w:pPr>
    </w:p>
    <w:p w14:paraId="608294B1" w14:textId="77777777" w:rsidR="008B6B1D" w:rsidRDefault="008B6B1D" w:rsidP="008B6B1D">
      <w:pPr>
        <w:spacing w:line="480" w:lineRule="auto"/>
        <w:rPr>
          <w:b/>
          <w:bCs/>
        </w:rPr>
      </w:pPr>
      <w:r w:rsidRPr="00E6584D">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Pr>
          <w:i/>
          <w:iCs/>
        </w:rPr>
        <w:t>P</w:t>
      </w:r>
      <w:r>
        <w:t>-values between 0.05 and 0.1 are italicized.</w:t>
      </w:r>
    </w:p>
    <w:p w14:paraId="0C8F2664" w14:textId="77777777" w:rsidR="008B6B1D" w:rsidRPr="006D1951" w:rsidRDefault="008B6B1D" w:rsidP="008B6B1D">
      <w:pPr>
        <w:spacing w:line="480" w:lineRule="auto"/>
        <w:rPr>
          <w:b/>
          <w:bCs/>
        </w:rPr>
      </w:pPr>
    </w:p>
    <w:p w14:paraId="6AC086DE" w14:textId="77777777" w:rsidR="008B6B1D" w:rsidRDefault="008B6B1D" w:rsidP="008B6B1D">
      <w:pPr>
        <w:spacing w:line="480" w:lineRule="auto"/>
        <w:rPr>
          <w:b/>
          <w:bCs/>
        </w:rPr>
        <w:sectPr w:rsidR="008B6B1D" w:rsidSect="00451ED1">
          <w:pgSz w:w="15840" w:h="12240" w:orient="landscape"/>
          <w:pgMar w:top="1440" w:right="1440" w:bottom="1440" w:left="1440" w:header="720" w:footer="720" w:gutter="0"/>
          <w:lnNumType w:countBy="1" w:restart="continuous"/>
          <w:cols w:space="720"/>
          <w:docGrid w:linePitch="360"/>
        </w:sectPr>
      </w:pPr>
    </w:p>
    <w:p w14:paraId="7702E9DB" w14:textId="3AA8190E" w:rsidR="008B6B1D" w:rsidRDefault="008B6B1D" w:rsidP="008B6B1D">
      <w:pPr>
        <w:spacing w:line="480" w:lineRule="auto"/>
        <w:rPr>
          <w:b/>
          <w:bCs/>
        </w:rPr>
      </w:pPr>
      <w:r>
        <w:rPr>
          <w:b/>
          <w:bCs/>
        </w:rPr>
        <w:lastRenderedPageBreak/>
        <w:t xml:space="preserve">Figure </w:t>
      </w:r>
      <w:r w:rsidR="00876B7A">
        <w:rPr>
          <w:b/>
          <w:bCs/>
        </w:rPr>
        <w:t>1</w:t>
      </w:r>
    </w:p>
    <w:p w14:paraId="45D27663" w14:textId="48E4442E" w:rsidR="008B6B1D" w:rsidRDefault="00D23267" w:rsidP="008B6B1D">
      <w:pPr>
        <w:spacing w:line="480" w:lineRule="auto"/>
        <w:rPr>
          <w:b/>
          <w:bCs/>
        </w:rPr>
      </w:pPr>
      <w:r>
        <w:rPr>
          <w:b/>
          <w:bCs/>
          <w:noProof/>
        </w:rPr>
        <w:drawing>
          <wp:inline distT="0" distB="0" distL="0" distR="0" wp14:anchorId="7818661C" wp14:editId="2EFF37F4">
            <wp:extent cx="5943600" cy="2971800"/>
            <wp:effectExtent l="0" t="0" r="0" b="0"/>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pic:nvPicPr>
                  <pic:blipFill>
                    <a:blip r:embed="rId9"/>
                    <a:stretch>
                      <a:fillRect/>
                    </a:stretch>
                  </pic:blipFill>
                  <pic:spPr>
                    <a:xfrm>
                      <a:off x="0" y="0"/>
                      <a:ext cx="5943600" cy="2971800"/>
                    </a:xfrm>
                    <a:prstGeom prst="rect">
                      <a:avLst/>
                    </a:prstGeom>
                  </pic:spPr>
                </pic:pic>
              </a:graphicData>
            </a:graphic>
          </wp:inline>
        </w:drawing>
      </w:r>
    </w:p>
    <w:p w14:paraId="4CE47144" w14:textId="043886E6" w:rsidR="008B6B1D" w:rsidRDefault="008B6B1D" w:rsidP="008B6B1D">
      <w:pPr>
        <w:spacing w:line="480" w:lineRule="auto"/>
      </w:pPr>
      <w:commentRangeStart w:id="530"/>
      <w:commentRangeStart w:id="531"/>
      <w:r>
        <w:rPr>
          <w:b/>
          <w:bCs/>
        </w:rPr>
        <w:t xml:space="preserve">Figure </w:t>
      </w:r>
      <w:r w:rsidR="001A31D4">
        <w:rPr>
          <w:b/>
          <w:bCs/>
        </w:rPr>
        <w:t>1</w:t>
      </w:r>
      <w:r>
        <w:t xml:space="preserve"> </w:t>
      </w:r>
      <w:commentRangeEnd w:id="530"/>
      <w:r w:rsidR="00BA134D">
        <w:rPr>
          <w:rStyle w:val="CommentReference"/>
          <w:rFonts w:eastAsia="Times New Roman" w:cs="Times New Roman"/>
        </w:rPr>
        <w:commentReference w:id="530"/>
      </w:r>
      <w:commentRangeEnd w:id="531"/>
      <w:r w:rsidR="002C2298">
        <w:rPr>
          <w:rStyle w:val="CommentReference"/>
          <w:rFonts w:eastAsia="Times New Roman" w:cs="Times New Roman"/>
        </w:rPr>
        <w:commentReference w:id="531"/>
      </w:r>
      <w:r w:rsidRPr="001B10F7">
        <w:t>Effects</w:t>
      </w:r>
      <w:r>
        <w:t xml:space="preserve"> of soil nitrogen fertilization and inoculation on </w:t>
      </w:r>
      <w:r>
        <w:rPr>
          <w:i/>
          <w:iCs/>
        </w:rPr>
        <w:t>G. max</w:t>
      </w:r>
      <w:r>
        <w:t xml:space="preserve"> structural carbon costs to acquire nitrogen (“</w:t>
      </w:r>
      <w:r>
        <w:rPr>
          <w:i/>
          <w:iCs/>
        </w:rPr>
        <w:t>N</w:t>
      </w:r>
      <w:r>
        <w:rPr>
          <w:vertAlign w:val="subscript"/>
        </w:rPr>
        <w:t>cost</w:t>
      </w:r>
      <w:r>
        <w:t>”; panel A), belowground carbon biomass (“</w:t>
      </w:r>
      <w:r>
        <w:rPr>
          <w:i/>
          <w:iCs/>
        </w:rPr>
        <w:t>C</w:t>
      </w:r>
      <w:r>
        <w:rPr>
          <w:vertAlign w:val="subscript"/>
        </w:rPr>
        <w:t>bg</w:t>
      </w:r>
      <w:r>
        <w:t>”; panel B), and whole plant nitrogen biomass (“</w:t>
      </w:r>
      <w:r>
        <w:rPr>
          <w:i/>
          <w:iCs/>
        </w:rPr>
        <w:t>N</w:t>
      </w:r>
      <w:r>
        <w:rPr>
          <w:vertAlign w:val="subscript"/>
        </w:rPr>
        <w:t>ag</w:t>
      </w:r>
      <w:r>
        <w:t xml:space="preserve"> + </w:t>
      </w:r>
      <w:r>
        <w:rPr>
          <w:i/>
          <w:iCs/>
        </w:rPr>
        <w:t>N</w:t>
      </w:r>
      <w:r>
        <w:rPr>
          <w:vertAlign w:val="subscript"/>
        </w:rPr>
        <w:t>bg</w:t>
      </w:r>
      <w:r>
        <w:t>”; panel C). Soil nitrogen fertilization is represented categorically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t>
      </w:r>
      <w:r>
        <w:rPr>
          <w:rFonts w:eastAsia="Times New Roman" w:cs="Times New Roman"/>
          <w:color w:val="000000" w:themeColor="text1"/>
        </w:rPr>
        <w:t>p</w:t>
      </w:r>
      <w:r w:rsidRPr="6E1ABADC">
        <w:rPr>
          <w:rFonts w:eastAsia="Times New Roman" w:cs="Times New Roman"/>
          <w:color w:val="000000" w:themeColor="text1"/>
        </w:rPr>
        <w:t>&lt;0.05).</w:t>
      </w:r>
    </w:p>
    <w:p w14:paraId="72DA282C" w14:textId="77777777" w:rsidR="008B6B1D" w:rsidRPr="00E256F3" w:rsidRDefault="008B6B1D" w:rsidP="008B6B1D">
      <w:pPr>
        <w:spacing w:line="480" w:lineRule="auto"/>
      </w:pPr>
      <w:r>
        <w:rPr>
          <w:b/>
          <w:bCs/>
        </w:rPr>
        <w:br w:type="page"/>
      </w:r>
    </w:p>
    <w:p w14:paraId="36442475" w14:textId="598B63C3" w:rsidR="008B6B1D" w:rsidRPr="00322974" w:rsidRDefault="0004004B" w:rsidP="008B6B1D">
      <w:pPr>
        <w:spacing w:line="480" w:lineRule="auto"/>
        <w:rPr>
          <w:i/>
          <w:iCs/>
        </w:rPr>
      </w:pPr>
      <w:r>
        <w:rPr>
          <w:i/>
          <w:iCs/>
        </w:rPr>
        <w:lastRenderedPageBreak/>
        <w:t>Whole plant growth and plant investments to nitrogen fixation</w:t>
      </w:r>
    </w:p>
    <w:p w14:paraId="6F377BBC" w14:textId="5ABA1224" w:rsidR="008B6B1D" w:rsidRDefault="008B6B1D" w:rsidP="008B6B1D">
      <w:pPr>
        <w:spacing w:line="480" w:lineRule="auto"/>
        <w:ind w:firstLine="720"/>
      </w:pPr>
      <w:r>
        <w:t>T</w:t>
      </w:r>
      <w:del w:id="533" w:author="Nick Smith" w:date="2023-11-17T13:09:00Z">
        <w:r w:rsidDel="002A7BCE">
          <w:delText xml:space="preserve">otal leaf area was driven by a strong </w:delText>
        </w:r>
      </w:del>
      <w:ins w:id="534" w:author="Nick Smith" w:date="2023-11-17T13:09:00Z">
        <w:r w:rsidR="002A7BCE">
          <w:t xml:space="preserve">here was an </w:t>
        </w:r>
      </w:ins>
      <w:r>
        <w:t>interaction between nitrogen fertilization and inoculation</w:t>
      </w:r>
      <w:ins w:id="535" w:author="Nick Smith" w:date="2023-11-17T13:09:00Z">
        <w:r w:rsidR="002A7BCE">
          <w:t xml:space="preserve"> on total leaf area</w:t>
        </w:r>
      </w:ins>
      <w:r>
        <w:t xml:space="preserve"> (Table </w:t>
      </w:r>
      <w:r w:rsidR="00D14794">
        <w:t>1</w:t>
      </w:r>
      <w:r>
        <w:t xml:space="preserve">; Fig. </w:t>
      </w:r>
      <w:r w:rsidR="00D14794">
        <w:t>2</w:t>
      </w:r>
      <w:r>
        <w:t>A). This interaction indicated that inoculated individuals grown under low nitrogen fertilization had 59.7% higher total leaf area than non-inoculated individuals also grown under low nitrogen fertilization (Tukey: p&lt;0.001), with no difference between inoculation treatments under high nitrogen fertilization (Tukey: p=0.631). Nitrogen fertilization also increased total leaf area, where individuals grown under high nitrogen fertilization had 77.4% higher total leaf area than those grown under low nitrogen fertilization (Tukey: p&lt;0.001). Inoculation also increased total leaf area, where inoculated individuals had 21.4</w:t>
      </w:r>
      <w:ins w:id="536" w:author="Nick Smith" w:date="2023-11-17T13:08:00Z">
        <w:r w:rsidR="002A7BCE">
          <w:t>%</w:t>
        </w:r>
      </w:ins>
      <w:r>
        <w:t xml:space="preserve"> higher total leaf area than non-inoculated individuals (Tukey: p&lt;0.001).</w:t>
      </w:r>
    </w:p>
    <w:p w14:paraId="3E92D654" w14:textId="0965389A" w:rsidR="008B6B1D" w:rsidRDefault="008B6B1D" w:rsidP="008B6B1D">
      <w:pPr>
        <w:spacing w:line="480" w:lineRule="auto"/>
        <w:ind w:firstLine="720"/>
      </w:pPr>
      <w:r>
        <w:t xml:space="preserve">Whole plant biomass was </w:t>
      </w:r>
      <w:del w:id="537" w:author="Nick Smith" w:date="2023-11-17T13:09:00Z">
        <w:r w:rsidDel="002A7BCE">
          <w:delText xml:space="preserve">driven </w:delText>
        </w:r>
      </w:del>
      <w:ins w:id="538" w:author="Nick Smith" w:date="2023-11-17T13:09:00Z">
        <w:r w:rsidR="002A7BCE">
          <w:t xml:space="preserve">positively effected </w:t>
        </w:r>
      </w:ins>
      <w:r>
        <w:t xml:space="preserve">by nitrogen fertilization (Table 5; Fig. 5B), where individuals grown under high nitrogen fertilization had 55.5% higher whole plant biomass than those grown under low nitrogen fertilization (Tukey: p&lt;0.001). There was no </w:t>
      </w:r>
      <w:del w:id="539" w:author="Nick Smith" w:date="2023-11-17T13:08:00Z">
        <w:r w:rsidDel="002A7BCE">
          <w:delText xml:space="preserve">observable </w:delText>
        </w:r>
      </w:del>
      <w:r>
        <w:t xml:space="preserve">inoculation effect nor was there any interaction between inoculation and nitrogen fertilization (Table </w:t>
      </w:r>
      <w:r w:rsidR="00D14794">
        <w:t>1</w:t>
      </w:r>
      <w:r>
        <w:t xml:space="preserve">; Fig. </w:t>
      </w:r>
      <w:r w:rsidR="00D14794">
        <w:t>2</w:t>
      </w:r>
      <w:r>
        <w:t>B).</w:t>
      </w:r>
    </w:p>
    <w:p w14:paraId="1BCAB548" w14:textId="5FA1F47A" w:rsidR="008B104C" w:rsidRDefault="0004004B" w:rsidP="0004004B">
      <w:pPr>
        <w:spacing w:line="480" w:lineRule="auto"/>
        <w:ind w:firstLine="720"/>
      </w:pPr>
      <w:r>
        <w:t xml:space="preserve">Root nodule biomass: root biomass was </w:t>
      </w:r>
      <w:del w:id="540" w:author="Nick Smith" w:date="2023-11-17T13:09:00Z">
        <w:r w:rsidDel="002A7BCE">
          <w:delText xml:space="preserve">determined through an individual </w:delText>
        </w:r>
      </w:del>
      <w:r>
        <w:t>positive</w:t>
      </w:r>
      <w:ins w:id="541" w:author="Nick Smith" w:date="2023-11-17T13:09:00Z">
        <w:r w:rsidR="002A7BCE">
          <w:t>ly</w:t>
        </w:r>
      </w:ins>
      <w:r>
        <w:t xml:space="preserve"> effect</w:t>
      </w:r>
      <w:ins w:id="542" w:author="Nick Smith" w:date="2023-11-17T13:09:00Z">
        <w:r w:rsidR="002A7BCE">
          <w:t>ed</w:t>
        </w:r>
      </w:ins>
      <w:r>
        <w:t xml:space="preserve"> of inoculation (Table 1; Fig. 2C). Specifically, inoculated individuals had 323.5% greater root nodule biomass: root biomass than non-inoculated individuals when averaged across nitrogen fertilization treatments. There was no effect of fertilization or any observable interaction between fertilization and inoculation on root nodule biomass: root biomass (Table 1). Root nodule biomass: root biomass patterns were driven by a strong increase in root nodule biomass and a marginal decrease in root biomass with inoculation.</w:t>
      </w:r>
    </w:p>
    <w:p w14:paraId="2235383F" w14:textId="23840BF0" w:rsidR="008B6B1D" w:rsidRPr="0004004B" w:rsidRDefault="008B6B1D" w:rsidP="0004004B">
      <w:pPr>
        <w:spacing w:line="480" w:lineRule="auto"/>
        <w:ind w:firstLine="720"/>
      </w:pPr>
      <w:r>
        <w:rPr>
          <w:b/>
          <w:bCs/>
        </w:rPr>
        <w:br w:type="page"/>
      </w:r>
    </w:p>
    <w:p w14:paraId="637515AA" w14:textId="020CF0A9" w:rsidR="00494E8C" w:rsidRDefault="008B6B1D" w:rsidP="008B6B1D">
      <w:pPr>
        <w:spacing w:line="480" w:lineRule="auto"/>
        <w:rPr>
          <w:b/>
          <w:bCs/>
        </w:rPr>
      </w:pPr>
      <w:r>
        <w:rPr>
          <w:b/>
          <w:bCs/>
        </w:rPr>
        <w:lastRenderedPageBreak/>
        <w:t xml:space="preserve">Figure </w:t>
      </w:r>
      <w:r w:rsidR="00F640C8">
        <w:rPr>
          <w:b/>
          <w:bCs/>
        </w:rPr>
        <w:t>2</w:t>
      </w:r>
    </w:p>
    <w:p w14:paraId="59E4CA2E" w14:textId="08744EB4" w:rsidR="00494E8C" w:rsidRDefault="00494E8C" w:rsidP="008B6B1D">
      <w:pPr>
        <w:spacing w:line="480" w:lineRule="auto"/>
        <w:rPr>
          <w:b/>
          <w:bCs/>
        </w:rPr>
      </w:pPr>
      <w:r>
        <w:rPr>
          <w:b/>
          <w:bCs/>
          <w:noProof/>
        </w:rPr>
        <w:drawing>
          <wp:inline distT="0" distB="0" distL="0" distR="0" wp14:anchorId="70FBF8D3" wp14:editId="77881C1A">
            <wp:extent cx="5943600" cy="2122805"/>
            <wp:effectExtent l="0" t="0" r="0" b="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10"/>
                    <a:stretch>
                      <a:fillRect/>
                    </a:stretch>
                  </pic:blipFill>
                  <pic:spPr>
                    <a:xfrm>
                      <a:off x="0" y="0"/>
                      <a:ext cx="5943600" cy="2122805"/>
                    </a:xfrm>
                    <a:prstGeom prst="rect">
                      <a:avLst/>
                    </a:prstGeom>
                  </pic:spPr>
                </pic:pic>
              </a:graphicData>
            </a:graphic>
          </wp:inline>
        </w:drawing>
      </w:r>
    </w:p>
    <w:p w14:paraId="39C89638" w14:textId="42AEBB1C" w:rsidR="008B6B1D" w:rsidRDefault="008B6B1D" w:rsidP="008B6B1D">
      <w:pPr>
        <w:spacing w:line="480" w:lineRule="auto"/>
        <w:rPr>
          <w:b/>
          <w:bCs/>
        </w:rPr>
      </w:pPr>
      <w:commentRangeStart w:id="543"/>
      <w:commentRangeStart w:id="544"/>
      <w:r>
        <w:rPr>
          <w:b/>
          <w:bCs/>
        </w:rPr>
        <w:t xml:space="preserve">Figure </w:t>
      </w:r>
      <w:r w:rsidR="00F640C8">
        <w:rPr>
          <w:b/>
          <w:bCs/>
        </w:rPr>
        <w:t>2</w:t>
      </w:r>
      <w:r>
        <w:t xml:space="preserve"> </w:t>
      </w:r>
      <w:commentRangeEnd w:id="543"/>
      <w:r w:rsidR="005879F3">
        <w:rPr>
          <w:rStyle w:val="CommentReference"/>
          <w:rFonts w:eastAsia="Times New Roman" w:cs="Times New Roman"/>
        </w:rPr>
        <w:commentReference w:id="543"/>
      </w:r>
      <w:commentRangeEnd w:id="544"/>
      <w:r w:rsidR="00480FFF">
        <w:rPr>
          <w:rStyle w:val="CommentReference"/>
          <w:rFonts w:eastAsia="Times New Roman" w:cs="Times New Roman"/>
        </w:rPr>
        <w:commentReference w:id="544"/>
      </w:r>
      <w:r w:rsidRPr="001B10F7">
        <w:t>Effects</w:t>
      </w:r>
      <w:r>
        <w:t xml:space="preserve"> of soil nitrogen fertilization and inoculation on </w:t>
      </w:r>
      <w:r>
        <w:rPr>
          <w:i/>
          <w:iCs/>
        </w:rPr>
        <w:t>G. max</w:t>
      </w:r>
      <w:r>
        <w:t xml:space="preserve"> total leaf area (panel A)</w:t>
      </w:r>
      <w:r w:rsidR="00494E8C">
        <w:t xml:space="preserve">, </w:t>
      </w:r>
      <w:r>
        <w:t>whole plant biomass</w:t>
      </w:r>
      <w:r>
        <w:rPr>
          <w:color w:val="000000"/>
        </w:rPr>
        <w:t xml:space="preserve"> (panel B)</w:t>
      </w:r>
      <w:r w:rsidR="00494E8C">
        <w:rPr>
          <w:color w:val="000000"/>
        </w:rPr>
        <w:t>, and nodule biomass: root biomass (panel C)</w:t>
      </w:r>
      <w:r>
        <w:t>. Soil nitrogen fertilization is represented categorically on the x-axis, while inoculation treatment is represented by colored boxplots. Yellow shaded boxplots indicate individuals that were not inoculated</w:t>
      </w:r>
      <w:r w:rsidRPr="00490BC5">
        <w:t xml:space="preserve"> </w:t>
      </w:r>
      <w:r>
        <w:t xml:space="preserve">with </w:t>
      </w:r>
      <w:r>
        <w:rPr>
          <w:i/>
          <w:iCs/>
        </w:rPr>
        <w:t>B. japonicum</w:t>
      </w:r>
      <w:r>
        <w:t xml:space="preserve">, while red shaded boxplots indicate individuals that were inoculated with </w:t>
      </w:r>
      <w:r>
        <w:rPr>
          <w:i/>
          <w:iCs/>
        </w:rPr>
        <w:t>B. japonicum</w:t>
      </w:r>
      <w:r>
        <w:t xml:space="preserve">. </w:t>
      </w:r>
      <w:r w:rsidRPr="6E1ABADC">
        <w:rPr>
          <w:rFonts w:eastAsia="Times New Roman" w:cs="Times New Roman"/>
          <w:color w:val="000000" w:themeColor="text1"/>
        </w:rPr>
        <w: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t>
      </w:r>
      <w:r>
        <w:rPr>
          <w:rFonts w:eastAsia="Times New Roman" w:cs="Times New Roman"/>
          <w:color w:val="000000" w:themeColor="text1"/>
        </w:rPr>
        <w:t>p</w:t>
      </w:r>
      <w:r w:rsidRPr="6E1ABADC">
        <w:rPr>
          <w:rFonts w:eastAsia="Times New Roman" w:cs="Times New Roman"/>
          <w:color w:val="000000" w:themeColor="text1"/>
        </w:rPr>
        <w:t>&lt;0.05).</w:t>
      </w:r>
    </w:p>
    <w:p w14:paraId="0CD1113E" w14:textId="450735E8" w:rsidR="008B6B1D" w:rsidRPr="0004004B" w:rsidRDefault="008B6B1D" w:rsidP="0004004B">
      <w:pPr>
        <w:spacing w:line="480" w:lineRule="auto"/>
        <w:rPr>
          <w:b/>
          <w:bCs/>
        </w:rPr>
      </w:pPr>
      <w:r>
        <w:rPr>
          <w:b/>
          <w:bCs/>
        </w:rPr>
        <w:br w:type="page"/>
      </w:r>
    </w:p>
    <w:p w14:paraId="5F2DF415" w14:textId="35BF55D5" w:rsidR="00BA75F3" w:rsidRPr="00885391" w:rsidDel="005879F3" w:rsidRDefault="00885391" w:rsidP="009D6E5B">
      <w:pPr>
        <w:spacing w:line="480" w:lineRule="auto"/>
        <w:rPr>
          <w:del w:id="545" w:author="Nick Smith" w:date="2023-11-17T13:11:00Z"/>
          <w:i/>
          <w:iCs/>
        </w:rPr>
      </w:pPr>
      <w:del w:id="546" w:author="Nick Smith" w:date="2023-11-17T13:11:00Z">
        <w:r w:rsidDel="005879F3">
          <w:rPr>
            <w:i/>
            <w:iCs/>
          </w:rPr>
          <w:lastRenderedPageBreak/>
          <w:delText>Leaf nitrogen allocation</w:delText>
        </w:r>
      </w:del>
    </w:p>
    <w:p w14:paraId="33395C09" w14:textId="54D84144" w:rsidR="00852AF7" w:rsidDel="005879F3" w:rsidRDefault="00106FCE" w:rsidP="009D6E5B">
      <w:pPr>
        <w:spacing w:line="480" w:lineRule="auto"/>
        <w:ind w:firstLine="720"/>
        <w:rPr>
          <w:del w:id="547" w:author="Nick Smith" w:date="2023-11-17T13:11:00Z"/>
        </w:rPr>
      </w:pPr>
      <w:del w:id="548" w:author="Nick Smith" w:date="2023-11-17T13:11:00Z">
        <w:r w:rsidDel="005879F3">
          <w:rPr>
            <w:i/>
            <w:iCs/>
          </w:rPr>
          <w:delText>N</w:delText>
        </w:r>
        <w:r w:rsidDel="005879F3">
          <w:rPr>
            <w:vertAlign w:val="subscript"/>
          </w:rPr>
          <w:delText>area</w:delText>
        </w:r>
        <w:r w:rsidR="009E31F0" w:rsidDel="005879F3">
          <w:delText xml:space="preserve"> and </w:delText>
        </w:r>
        <w:r w:rsidR="009E31F0" w:rsidDel="005879F3">
          <w:rPr>
            <w:i/>
            <w:iCs/>
          </w:rPr>
          <w:delText>N</w:delText>
        </w:r>
        <w:r w:rsidR="009E31F0" w:rsidDel="005879F3">
          <w:rPr>
            <w:vertAlign w:val="subscript"/>
          </w:rPr>
          <w:delText>mass</w:delText>
        </w:r>
        <w:r w:rsidR="009E31F0" w:rsidDel="005879F3">
          <w:delText xml:space="preserve"> were both</w:delText>
        </w:r>
        <w:r w:rsidR="00885391" w:rsidDel="005879F3">
          <w:delText xml:space="preserve"> driven by an interaction between inoculation and nitrogen fertilization</w:delText>
        </w:r>
        <w:r w:rsidR="009E31F0" w:rsidDel="005879F3">
          <w:delText xml:space="preserve"> (Table </w:delText>
        </w:r>
        <w:r w:rsidR="0048004A" w:rsidDel="005879F3">
          <w:delText>2</w:delText>
        </w:r>
        <w:r w:rsidR="009E31F0" w:rsidDel="005879F3">
          <w:delText xml:space="preserve">; Figs. </w:delText>
        </w:r>
        <w:r w:rsidR="0004004B" w:rsidDel="005879F3">
          <w:delText>3</w:delText>
        </w:r>
        <w:r w:rsidR="009E31F0" w:rsidDel="005879F3">
          <w:delText>A-B)</w:delText>
        </w:r>
        <w:r w:rsidR="00885391" w:rsidDel="005879F3">
          <w:delText>. This interaction indicated that</w:delText>
        </w:r>
        <w:r w:rsidDel="005879F3">
          <w:delText xml:space="preserve"> </w:delText>
        </w:r>
        <w:r w:rsidR="00852AF7" w:rsidDel="005879F3">
          <w:delText xml:space="preserve">inoculated individuals had </w:delText>
        </w:r>
        <w:r w:rsidR="003D3439" w:rsidDel="005879F3">
          <w:delText>19.5</w:delText>
        </w:r>
        <w:r w:rsidR="00852AF7" w:rsidDel="005879F3">
          <w:delText xml:space="preserve">% and </w:delText>
        </w:r>
        <w:r w:rsidR="003D3439" w:rsidDel="005879F3">
          <w:delText>41.9</w:delText>
        </w:r>
        <w:r w:rsidR="00852AF7" w:rsidDel="005879F3">
          <w:delText xml:space="preserve">% higher </w:delText>
        </w:r>
        <w:r w:rsidR="003D3439" w:rsidDel="005879F3">
          <w:delText xml:space="preserve">respective </w:delText>
        </w:r>
        <w:r w:rsidR="00852AF7" w:rsidDel="005879F3">
          <w:rPr>
            <w:i/>
            <w:iCs/>
          </w:rPr>
          <w:delText>N</w:delText>
        </w:r>
        <w:r w:rsidR="00852AF7" w:rsidDel="005879F3">
          <w:rPr>
            <w:vertAlign w:val="subscript"/>
          </w:rPr>
          <w:delText>area</w:delText>
        </w:r>
        <w:r w:rsidR="00852AF7" w:rsidDel="005879F3">
          <w:delText xml:space="preserve"> and </w:delText>
        </w:r>
        <w:r w:rsidR="00852AF7" w:rsidDel="005879F3">
          <w:rPr>
            <w:i/>
            <w:iCs/>
          </w:rPr>
          <w:delText>N</w:delText>
        </w:r>
        <w:r w:rsidR="00852AF7" w:rsidDel="005879F3">
          <w:rPr>
            <w:vertAlign w:val="subscript"/>
          </w:rPr>
          <w:delText>mass</w:delText>
        </w:r>
        <w:r w:rsidR="00852AF7" w:rsidDel="005879F3">
          <w:delText xml:space="preserve"> under low nitrogen fertilization than non-inoculated individuals</w:delText>
        </w:r>
        <w:r w:rsidR="008C398A" w:rsidDel="005879F3">
          <w:delText>,</w:delText>
        </w:r>
        <w:r w:rsidDel="005879F3">
          <w:delText xml:space="preserve"> (Tukey: p&lt;0.001</w:delText>
        </w:r>
        <w:r w:rsidR="009E31F0" w:rsidDel="005879F3">
          <w:delText xml:space="preserve"> in both cases</w:delText>
        </w:r>
        <w:r w:rsidDel="005879F3">
          <w:delText xml:space="preserve">), with no difference between inoculation treatments under high </w:delText>
        </w:r>
        <w:r w:rsidR="00852AF7" w:rsidDel="005879F3">
          <w:delText>nitrogen fertilization</w:delText>
        </w:r>
        <w:r w:rsidDel="005879F3">
          <w:delText xml:space="preserve"> (Tukey</w:delText>
        </w:r>
        <w:r w:rsidR="00AF02DC" w:rsidDel="005879F3">
          <w:rPr>
            <w:vertAlign w:val="subscript"/>
          </w:rPr>
          <w:delText>Narea</w:delText>
        </w:r>
        <w:r w:rsidDel="005879F3">
          <w:delText>: p=0.623</w:delText>
        </w:r>
        <w:r w:rsidR="009E31F0" w:rsidDel="005879F3">
          <w:delText>;</w:delText>
        </w:r>
        <w:r w:rsidR="00AF02DC" w:rsidDel="005879F3">
          <w:delText xml:space="preserve"> </w:delText>
        </w:r>
        <w:r w:rsidR="009E31F0" w:rsidDel="005879F3">
          <w:delText>Tukey</w:delText>
        </w:r>
        <w:r w:rsidR="00AF02DC" w:rsidDel="005879F3">
          <w:rPr>
            <w:vertAlign w:val="subscript"/>
          </w:rPr>
          <w:delText>Nmass</w:delText>
        </w:r>
        <w:r w:rsidR="009E31F0" w:rsidDel="005879F3">
          <w:delText>: p=0.941</w:delText>
        </w:r>
        <w:r w:rsidDel="005879F3">
          <w:delText xml:space="preserve">). </w:delText>
        </w:r>
        <w:r w:rsidR="00852AF7" w:rsidDel="005879F3">
          <w:delText xml:space="preserve">Individuals grown under high nitrogen fertilization also had </w:delText>
        </w:r>
        <w:r w:rsidR="00071365" w:rsidDel="005879F3">
          <w:delText>30.0</w:delText>
        </w:r>
        <w:r w:rsidR="00852AF7" w:rsidDel="005879F3">
          <w:delText xml:space="preserve">% and </w:delText>
        </w:r>
        <w:r w:rsidR="00071365" w:rsidDel="005879F3">
          <w:delText>38.2</w:delText>
        </w:r>
        <w:r w:rsidR="00852AF7" w:rsidDel="005879F3">
          <w:delText xml:space="preserve">% higher </w:delText>
        </w:r>
        <w:r w:rsidR="008C398A" w:rsidDel="005879F3">
          <w:rPr>
            <w:i/>
            <w:iCs/>
          </w:rPr>
          <w:delText>N</w:delText>
        </w:r>
        <w:r w:rsidR="008C398A" w:rsidDel="005879F3">
          <w:rPr>
            <w:vertAlign w:val="subscript"/>
          </w:rPr>
          <w:delText>area</w:delText>
        </w:r>
        <w:r w:rsidR="008C398A" w:rsidDel="005879F3">
          <w:delText xml:space="preserve"> and</w:delText>
        </w:r>
        <w:r w:rsidR="008C398A" w:rsidRPr="009E31F0" w:rsidDel="005879F3">
          <w:rPr>
            <w:i/>
            <w:iCs/>
          </w:rPr>
          <w:delText xml:space="preserve"> </w:delText>
        </w:r>
        <w:r w:rsidR="008C398A" w:rsidDel="005879F3">
          <w:rPr>
            <w:i/>
            <w:iCs/>
          </w:rPr>
          <w:delText>N</w:delText>
        </w:r>
        <w:r w:rsidR="008C398A" w:rsidDel="005879F3">
          <w:rPr>
            <w:vertAlign w:val="subscript"/>
          </w:rPr>
          <w:delText>mass</w:delText>
        </w:r>
        <w:r w:rsidR="008C398A" w:rsidDel="005879F3">
          <w:delText xml:space="preserve"> </w:delText>
        </w:r>
        <w:r w:rsidR="00852AF7" w:rsidDel="005879F3">
          <w:delText>than those grown under low nitrogen fertilization</w:delText>
        </w:r>
        <w:r w:rsidR="00AF02DC" w:rsidDel="005879F3">
          <w:delText xml:space="preserve">, </w:delText>
        </w:r>
        <w:r w:rsidR="00852AF7" w:rsidDel="005879F3">
          <w:delText>respectively</w:delText>
        </w:r>
        <w:r w:rsidR="006C759F" w:rsidDel="005879F3">
          <w:delText xml:space="preserve"> </w:delText>
        </w:r>
        <w:r w:rsidDel="005879F3">
          <w:delText>(</w:delText>
        </w:r>
        <w:r w:rsidR="009E31F0" w:rsidDel="005879F3">
          <w:delText xml:space="preserve">Table </w:delText>
        </w:r>
        <w:r w:rsidR="0048004A" w:rsidDel="005879F3">
          <w:delText>2</w:delText>
        </w:r>
        <w:r w:rsidR="009E31F0" w:rsidDel="005879F3">
          <w:delText xml:space="preserve">; Figs. </w:delText>
        </w:r>
        <w:r w:rsidR="0004004B" w:rsidDel="005879F3">
          <w:delText>3</w:delText>
        </w:r>
        <w:r w:rsidR="009E31F0" w:rsidDel="005879F3">
          <w:delText>A-B</w:delText>
        </w:r>
        <w:r w:rsidDel="005879F3">
          <w:delText>).</w:delText>
        </w:r>
      </w:del>
    </w:p>
    <w:p w14:paraId="7910ABA5" w14:textId="62D5CA09" w:rsidR="008B104C" w:rsidDel="005879F3" w:rsidRDefault="00B877FE" w:rsidP="00457CFE">
      <w:pPr>
        <w:spacing w:line="480" w:lineRule="auto"/>
        <w:ind w:firstLine="720"/>
        <w:rPr>
          <w:del w:id="549" w:author="Nick Smith" w:date="2023-11-17T13:11:00Z"/>
        </w:rPr>
      </w:pPr>
      <w:del w:id="550" w:author="Nick Smith" w:date="2023-11-17T13:11:00Z">
        <w:r w:rsidRPr="00B877FE" w:rsidDel="005879F3">
          <w:rPr>
            <w:i/>
            <w:iCs/>
          </w:rPr>
          <w:delText>SLA</w:delText>
        </w:r>
        <w:r w:rsidR="00852AF7" w:rsidDel="005879F3">
          <w:delText xml:space="preserve"> increased with inoculation and marginally increased with increasing soil nitrogen fertilization</w:delText>
        </w:r>
        <w:r w:rsidR="006C759F" w:rsidDel="005879F3">
          <w:delText xml:space="preserve">, with no observable interaction between fertilization and inoculation (Table </w:delText>
        </w:r>
        <w:r w:rsidR="0048004A" w:rsidDel="005879F3">
          <w:delText>2</w:delText>
        </w:r>
        <w:r w:rsidR="006C759F" w:rsidDel="005879F3">
          <w:delText xml:space="preserve">; Fig. </w:delText>
        </w:r>
        <w:r w:rsidR="0004004B" w:rsidDel="005879F3">
          <w:delText>3</w:delText>
        </w:r>
        <w:r w:rsidR="006C759F" w:rsidDel="005879F3">
          <w:delText>C).</w:delText>
        </w:r>
        <w:r w:rsidR="00852AF7" w:rsidDel="005879F3">
          <w:delText xml:space="preserve"> Specifically, inoculated individuals</w:delText>
        </w:r>
        <w:r w:rsidR="00071365" w:rsidDel="005879F3">
          <w:delText xml:space="preserve"> </w:delText>
        </w:r>
        <w:r w:rsidR="00852AF7" w:rsidDel="005879F3">
          <w:delText xml:space="preserve">had </w:delText>
        </w:r>
        <w:r w:rsidR="00071365" w:rsidDel="005879F3">
          <w:delText>6.3</w:delText>
        </w:r>
        <w:r w:rsidR="00852AF7" w:rsidDel="005879F3">
          <w:delText xml:space="preserve">% higher </w:delText>
        </w:r>
        <w:r w:rsidRPr="00B877FE" w:rsidDel="005879F3">
          <w:rPr>
            <w:i/>
            <w:iCs/>
          </w:rPr>
          <w:delText>SLA</w:delText>
        </w:r>
        <w:r w:rsidR="00852AF7" w:rsidDel="005879F3">
          <w:delText xml:space="preserve"> than non-inoculated individuals (Tukey: p</w:delText>
        </w:r>
        <w:r w:rsidR="00071365" w:rsidDel="005879F3">
          <w:delText>=0.014</w:delText>
        </w:r>
        <w:r w:rsidR="00852AF7" w:rsidDel="005879F3">
          <w:delText>)</w:delText>
        </w:r>
        <w:r w:rsidR="00071365" w:rsidDel="005879F3">
          <w:delText>, while i</w:delText>
        </w:r>
        <w:r w:rsidR="00852AF7" w:rsidDel="005879F3">
          <w:delText>ndividuals grown under high nitrogen fertilization</w:delText>
        </w:r>
        <w:r w:rsidR="00071365" w:rsidDel="005879F3">
          <w:delText xml:space="preserve"> </w:delText>
        </w:r>
        <w:r w:rsidR="00852AF7" w:rsidDel="005879F3">
          <w:delText xml:space="preserve">had </w:delText>
        </w:r>
        <w:r w:rsidR="00071365" w:rsidDel="005879F3">
          <w:delText>4.2</w:delText>
        </w:r>
        <w:r w:rsidR="00852AF7" w:rsidDel="005879F3">
          <w:delText xml:space="preserve">% higher </w:delText>
        </w:r>
        <w:r w:rsidRPr="00B877FE" w:rsidDel="005879F3">
          <w:rPr>
            <w:i/>
            <w:iCs/>
          </w:rPr>
          <w:delText>SLA</w:delText>
        </w:r>
        <w:r w:rsidDel="005879F3">
          <w:delText xml:space="preserve"> </w:delText>
        </w:r>
        <w:r w:rsidR="00852AF7" w:rsidDel="005879F3">
          <w:delText>than those grown under low nitrogen fertilization (</w:delText>
        </w:r>
        <w:r w:rsidR="00852AF7" w:rsidRPr="00071365" w:rsidDel="005879F3">
          <w:delText>Tukey</w:delText>
        </w:r>
        <w:r w:rsidR="00852AF7" w:rsidDel="005879F3">
          <w:delText>: p</w:delText>
        </w:r>
        <w:r w:rsidR="00071365" w:rsidDel="005879F3">
          <w:delText>=0.095</w:delText>
        </w:r>
        <w:r w:rsidR="00852AF7" w:rsidDel="005879F3">
          <w:delText>).</w:delText>
        </w:r>
      </w:del>
    </w:p>
    <w:p w14:paraId="29F60B81" w14:textId="3EB49961" w:rsidR="009E31F0" w:rsidDel="005879F3" w:rsidRDefault="009E31F0" w:rsidP="00457CFE">
      <w:pPr>
        <w:spacing w:line="480" w:lineRule="auto"/>
        <w:ind w:firstLine="720"/>
        <w:rPr>
          <w:del w:id="551" w:author="Nick Smith" w:date="2023-11-17T13:11:00Z"/>
        </w:rPr>
      </w:pPr>
      <w:del w:id="552" w:author="Nick Smith" w:date="2023-11-17T13:11:00Z">
        <w:r w:rsidDel="005879F3">
          <w:br w:type="page"/>
        </w:r>
      </w:del>
    </w:p>
    <w:p w14:paraId="2F172692" w14:textId="044B958E" w:rsidR="008D6E2F" w:rsidDel="005879F3" w:rsidRDefault="00BA75F3" w:rsidP="009D6E5B">
      <w:pPr>
        <w:spacing w:line="480" w:lineRule="auto"/>
        <w:rPr>
          <w:del w:id="553" w:author="Nick Smith" w:date="2023-11-17T13:11:00Z"/>
          <w:vertAlign w:val="superscript"/>
        </w:rPr>
      </w:pPr>
      <w:del w:id="554" w:author="Nick Smith" w:date="2023-11-17T13:11:00Z">
        <w:r w:rsidRPr="004C14FD" w:rsidDel="005879F3">
          <w:rPr>
            <w:b/>
            <w:bCs/>
          </w:rPr>
          <w:delText xml:space="preserve">Table </w:delText>
        </w:r>
        <w:r w:rsidR="0048004A" w:rsidDel="005879F3">
          <w:rPr>
            <w:b/>
            <w:bCs/>
          </w:rPr>
          <w:delText>2</w:delText>
        </w:r>
        <w:r w:rsidDel="005879F3">
          <w:rPr>
            <w:b/>
            <w:bCs/>
          </w:rPr>
          <w:delText xml:space="preserve"> </w:delText>
        </w:r>
        <w:r w:rsidDel="005879F3">
          <w:delText xml:space="preserve">Analysis of variance results exploring effect of nitrogen fertilization, inoculation with </w:delText>
        </w:r>
        <w:r w:rsidDel="005879F3">
          <w:rPr>
            <w:i/>
            <w:iCs/>
          </w:rPr>
          <w:delText>B. japonicum</w:delText>
        </w:r>
        <w:r w:rsidDel="005879F3">
          <w:delText xml:space="preserve">, and interactions between </w:delText>
        </w:r>
        <w:r w:rsidR="00885391" w:rsidDel="005879F3">
          <w:delText>soil nitrogen fertilization and inoculation on leaf nitrogen allocation</w:delText>
        </w:r>
        <w:r w:rsidRPr="00526EFB" w:rsidDel="005879F3">
          <w:rPr>
            <w:vertAlign w:val="superscript"/>
          </w:rPr>
          <w:delText>*</w:delText>
        </w:r>
      </w:del>
    </w:p>
    <w:p w14:paraId="08CE6CBF" w14:textId="62B5140B" w:rsidR="00A754EC" w:rsidRPr="00A754EC" w:rsidDel="005879F3" w:rsidRDefault="00A754EC" w:rsidP="00A754EC">
      <w:pPr>
        <w:spacing w:line="360" w:lineRule="auto"/>
        <w:rPr>
          <w:del w:id="555" w:author="Nick Smith" w:date="2023-11-17T13:11:00Z"/>
        </w:rPr>
      </w:pPr>
    </w:p>
    <w:tbl>
      <w:tblPr>
        <w:tblStyle w:val="TableGridLight"/>
        <w:tblW w:w="8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82"/>
        <w:gridCol w:w="537"/>
        <w:gridCol w:w="996"/>
        <w:gridCol w:w="1013"/>
        <w:gridCol w:w="996"/>
        <w:gridCol w:w="1013"/>
        <w:gridCol w:w="996"/>
        <w:gridCol w:w="1013"/>
      </w:tblGrid>
      <w:tr w:rsidR="00BA75F3" w:rsidRPr="009515D2" w:rsidDel="005879F3" w14:paraId="1B9B3249" w14:textId="545ADE1E" w:rsidTr="00885391">
        <w:trPr>
          <w:jc w:val="center"/>
          <w:del w:id="556" w:author="Nick Smith" w:date="2023-11-17T13:11:00Z"/>
        </w:trPr>
        <w:tc>
          <w:tcPr>
            <w:tcW w:w="2619" w:type="dxa"/>
            <w:gridSpan w:val="2"/>
            <w:tcBorders>
              <w:bottom w:val="single" w:sz="4" w:space="0" w:color="auto"/>
            </w:tcBorders>
          </w:tcPr>
          <w:p w14:paraId="72532A24" w14:textId="57CED152" w:rsidR="00BA75F3" w:rsidRPr="009515D2" w:rsidDel="005879F3" w:rsidRDefault="00BA75F3" w:rsidP="00A85036">
            <w:pPr>
              <w:spacing w:line="276" w:lineRule="auto"/>
              <w:rPr>
                <w:del w:id="557" w:author="Nick Smith" w:date="2023-11-17T13:11:00Z"/>
                <w:b/>
                <w:bCs/>
                <w:sz w:val="22"/>
                <w:szCs w:val="22"/>
              </w:rPr>
            </w:pPr>
          </w:p>
        </w:tc>
        <w:tc>
          <w:tcPr>
            <w:tcW w:w="2009" w:type="dxa"/>
            <w:gridSpan w:val="2"/>
            <w:tcBorders>
              <w:bottom w:val="single" w:sz="4" w:space="0" w:color="auto"/>
            </w:tcBorders>
          </w:tcPr>
          <w:p w14:paraId="7B84AA6D" w14:textId="41EDC238" w:rsidR="00BA75F3" w:rsidRPr="009515D2" w:rsidDel="005879F3" w:rsidRDefault="00BA75F3" w:rsidP="00A85036">
            <w:pPr>
              <w:spacing w:line="276" w:lineRule="auto"/>
              <w:jc w:val="right"/>
              <w:rPr>
                <w:del w:id="558" w:author="Nick Smith" w:date="2023-11-17T13:11:00Z"/>
                <w:b/>
                <w:bCs/>
                <w:sz w:val="22"/>
                <w:szCs w:val="22"/>
                <w:vertAlign w:val="subscript"/>
              </w:rPr>
            </w:pPr>
            <w:del w:id="559" w:author="Nick Smith" w:date="2023-11-17T13:11:00Z">
              <w:r w:rsidRPr="009515D2" w:rsidDel="005879F3">
                <w:rPr>
                  <w:b/>
                  <w:bCs/>
                  <w:i/>
                  <w:iCs/>
                  <w:sz w:val="22"/>
                  <w:szCs w:val="22"/>
                </w:rPr>
                <w:delText>N</w:delText>
              </w:r>
              <w:r w:rsidRPr="009515D2" w:rsidDel="005879F3">
                <w:rPr>
                  <w:b/>
                  <w:bCs/>
                  <w:sz w:val="22"/>
                  <w:szCs w:val="22"/>
                  <w:vertAlign w:val="subscript"/>
                </w:rPr>
                <w:delText>area</w:delText>
              </w:r>
            </w:del>
          </w:p>
        </w:tc>
        <w:tc>
          <w:tcPr>
            <w:tcW w:w="2009" w:type="dxa"/>
            <w:gridSpan w:val="2"/>
            <w:tcBorders>
              <w:bottom w:val="single" w:sz="4" w:space="0" w:color="auto"/>
            </w:tcBorders>
          </w:tcPr>
          <w:p w14:paraId="2B8B0179" w14:textId="1FC4B8D5" w:rsidR="00BA75F3" w:rsidRPr="009515D2" w:rsidDel="005879F3" w:rsidRDefault="00BA75F3" w:rsidP="00A85036">
            <w:pPr>
              <w:spacing w:line="276" w:lineRule="auto"/>
              <w:jc w:val="right"/>
              <w:rPr>
                <w:del w:id="560" w:author="Nick Smith" w:date="2023-11-17T13:11:00Z"/>
                <w:b/>
                <w:bCs/>
                <w:sz w:val="22"/>
                <w:szCs w:val="22"/>
                <w:vertAlign w:val="subscript"/>
              </w:rPr>
            </w:pPr>
            <w:del w:id="561" w:author="Nick Smith" w:date="2023-11-17T13:11:00Z">
              <w:r w:rsidRPr="009515D2" w:rsidDel="005879F3">
                <w:rPr>
                  <w:b/>
                  <w:bCs/>
                  <w:i/>
                  <w:iCs/>
                  <w:sz w:val="22"/>
                  <w:szCs w:val="22"/>
                </w:rPr>
                <w:delText>N</w:delText>
              </w:r>
              <w:r w:rsidRPr="009515D2" w:rsidDel="005879F3">
                <w:rPr>
                  <w:b/>
                  <w:bCs/>
                  <w:sz w:val="22"/>
                  <w:szCs w:val="22"/>
                  <w:vertAlign w:val="subscript"/>
                </w:rPr>
                <w:delText>mass</w:delText>
              </w:r>
            </w:del>
          </w:p>
        </w:tc>
        <w:tc>
          <w:tcPr>
            <w:tcW w:w="2009" w:type="dxa"/>
            <w:gridSpan w:val="2"/>
            <w:tcBorders>
              <w:bottom w:val="single" w:sz="4" w:space="0" w:color="auto"/>
            </w:tcBorders>
          </w:tcPr>
          <w:p w14:paraId="0EC44BC3" w14:textId="0EE723F3" w:rsidR="00BA75F3" w:rsidRPr="009515D2" w:rsidDel="005879F3" w:rsidRDefault="00B877FE" w:rsidP="00A85036">
            <w:pPr>
              <w:spacing w:line="276" w:lineRule="auto"/>
              <w:jc w:val="right"/>
              <w:rPr>
                <w:del w:id="562" w:author="Nick Smith" w:date="2023-11-17T13:11:00Z"/>
                <w:sz w:val="22"/>
                <w:szCs w:val="22"/>
              </w:rPr>
            </w:pPr>
            <w:del w:id="563" w:author="Nick Smith" w:date="2023-11-17T13:11:00Z">
              <w:r w:rsidDel="005879F3">
                <w:rPr>
                  <w:b/>
                  <w:bCs/>
                  <w:i/>
                  <w:iCs/>
                  <w:sz w:val="22"/>
                  <w:szCs w:val="22"/>
                </w:rPr>
                <w:delText>SLA</w:delText>
              </w:r>
            </w:del>
          </w:p>
        </w:tc>
      </w:tr>
      <w:tr w:rsidR="00BA75F3" w:rsidRPr="009515D2" w:rsidDel="005879F3" w14:paraId="33AEDB71" w14:textId="7DB05BF9" w:rsidTr="00885391">
        <w:trPr>
          <w:jc w:val="center"/>
          <w:del w:id="564" w:author="Nick Smith" w:date="2023-11-17T13:11:00Z"/>
        </w:trPr>
        <w:tc>
          <w:tcPr>
            <w:tcW w:w="2082" w:type="dxa"/>
            <w:tcBorders>
              <w:top w:val="single" w:sz="4" w:space="0" w:color="auto"/>
              <w:bottom w:val="single" w:sz="4" w:space="0" w:color="auto"/>
            </w:tcBorders>
          </w:tcPr>
          <w:p w14:paraId="2BE4E812" w14:textId="3D08119F" w:rsidR="00BA75F3" w:rsidRPr="009515D2" w:rsidDel="005879F3" w:rsidRDefault="00BA75F3" w:rsidP="00A85036">
            <w:pPr>
              <w:spacing w:line="276" w:lineRule="auto"/>
              <w:rPr>
                <w:del w:id="565" w:author="Nick Smith" w:date="2023-11-17T13:11:00Z"/>
                <w:sz w:val="22"/>
                <w:szCs w:val="22"/>
              </w:rPr>
            </w:pPr>
          </w:p>
        </w:tc>
        <w:tc>
          <w:tcPr>
            <w:tcW w:w="536" w:type="dxa"/>
            <w:tcBorders>
              <w:top w:val="single" w:sz="4" w:space="0" w:color="auto"/>
              <w:bottom w:val="single" w:sz="4" w:space="0" w:color="auto"/>
            </w:tcBorders>
          </w:tcPr>
          <w:p w14:paraId="07A7D44F" w14:textId="7998C9BD" w:rsidR="00BA75F3" w:rsidRPr="009515D2" w:rsidDel="005879F3" w:rsidRDefault="00BA75F3" w:rsidP="00A85036">
            <w:pPr>
              <w:spacing w:line="276" w:lineRule="auto"/>
              <w:jc w:val="right"/>
              <w:rPr>
                <w:del w:id="566" w:author="Nick Smith" w:date="2023-11-17T13:11:00Z"/>
                <w:sz w:val="22"/>
                <w:szCs w:val="22"/>
              </w:rPr>
            </w:pPr>
            <w:del w:id="567" w:author="Nick Smith" w:date="2023-11-17T13:11:00Z">
              <w:r w:rsidRPr="009515D2" w:rsidDel="005879F3">
                <w:rPr>
                  <w:sz w:val="22"/>
                  <w:szCs w:val="22"/>
                </w:rPr>
                <w:delText>df</w:delText>
              </w:r>
            </w:del>
          </w:p>
        </w:tc>
        <w:tc>
          <w:tcPr>
            <w:tcW w:w="996" w:type="dxa"/>
            <w:tcBorders>
              <w:top w:val="single" w:sz="4" w:space="0" w:color="auto"/>
              <w:bottom w:val="single" w:sz="4" w:space="0" w:color="auto"/>
            </w:tcBorders>
          </w:tcPr>
          <w:p w14:paraId="4C887F0A" w14:textId="1FD032EF" w:rsidR="00BA75F3" w:rsidRPr="009515D2" w:rsidDel="005879F3" w:rsidRDefault="00BA75F3" w:rsidP="00A85036">
            <w:pPr>
              <w:spacing w:line="276" w:lineRule="auto"/>
              <w:jc w:val="right"/>
              <w:rPr>
                <w:del w:id="568" w:author="Nick Smith" w:date="2023-11-17T13:11:00Z"/>
                <w:sz w:val="22"/>
                <w:szCs w:val="22"/>
              </w:rPr>
            </w:pPr>
            <w:del w:id="569"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2B7E8025" w14:textId="2EC559B8" w:rsidR="00BA75F3" w:rsidRPr="009515D2" w:rsidDel="005879F3" w:rsidRDefault="00BA75F3" w:rsidP="00A85036">
            <w:pPr>
              <w:spacing w:line="276" w:lineRule="auto"/>
              <w:jc w:val="right"/>
              <w:rPr>
                <w:del w:id="570" w:author="Nick Smith" w:date="2023-11-17T13:11:00Z"/>
                <w:sz w:val="22"/>
                <w:szCs w:val="22"/>
              </w:rPr>
            </w:pPr>
            <w:del w:id="571" w:author="Nick Smith" w:date="2023-11-17T13:11:00Z">
              <w:r w:rsidRPr="009515D2" w:rsidDel="005879F3">
                <w:rPr>
                  <w:i/>
                  <w:iCs/>
                  <w:sz w:val="22"/>
                  <w:szCs w:val="22"/>
                </w:rPr>
                <w:delText>p</w:delText>
              </w:r>
            </w:del>
          </w:p>
        </w:tc>
        <w:tc>
          <w:tcPr>
            <w:tcW w:w="996" w:type="dxa"/>
            <w:tcBorders>
              <w:top w:val="single" w:sz="4" w:space="0" w:color="auto"/>
              <w:bottom w:val="single" w:sz="4" w:space="0" w:color="auto"/>
            </w:tcBorders>
          </w:tcPr>
          <w:p w14:paraId="2F06D94B" w14:textId="5EFD39D3" w:rsidR="00BA75F3" w:rsidRPr="009515D2" w:rsidDel="005879F3" w:rsidRDefault="00BA75F3" w:rsidP="00A85036">
            <w:pPr>
              <w:spacing w:line="276" w:lineRule="auto"/>
              <w:jc w:val="right"/>
              <w:rPr>
                <w:del w:id="572" w:author="Nick Smith" w:date="2023-11-17T13:11:00Z"/>
                <w:sz w:val="22"/>
                <w:szCs w:val="22"/>
              </w:rPr>
            </w:pPr>
            <w:del w:id="573"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34CAE185" w14:textId="24907A57" w:rsidR="00BA75F3" w:rsidRPr="009515D2" w:rsidDel="005879F3" w:rsidRDefault="00BA75F3" w:rsidP="00A85036">
            <w:pPr>
              <w:spacing w:line="276" w:lineRule="auto"/>
              <w:jc w:val="right"/>
              <w:rPr>
                <w:del w:id="574" w:author="Nick Smith" w:date="2023-11-17T13:11:00Z"/>
                <w:sz w:val="22"/>
                <w:szCs w:val="22"/>
              </w:rPr>
            </w:pPr>
            <w:del w:id="575" w:author="Nick Smith" w:date="2023-11-17T13:11:00Z">
              <w:r w:rsidRPr="009515D2" w:rsidDel="005879F3">
                <w:rPr>
                  <w:i/>
                  <w:iCs/>
                  <w:sz w:val="22"/>
                  <w:szCs w:val="22"/>
                </w:rPr>
                <w:delText>p</w:delText>
              </w:r>
            </w:del>
          </w:p>
        </w:tc>
        <w:tc>
          <w:tcPr>
            <w:tcW w:w="996" w:type="dxa"/>
            <w:tcBorders>
              <w:top w:val="single" w:sz="4" w:space="0" w:color="auto"/>
              <w:bottom w:val="single" w:sz="4" w:space="0" w:color="auto"/>
            </w:tcBorders>
          </w:tcPr>
          <w:p w14:paraId="663A8BE6" w14:textId="171CEC3A" w:rsidR="00BA75F3" w:rsidRPr="009515D2" w:rsidDel="005879F3" w:rsidRDefault="00BA75F3" w:rsidP="00A85036">
            <w:pPr>
              <w:spacing w:line="276" w:lineRule="auto"/>
              <w:jc w:val="right"/>
              <w:rPr>
                <w:del w:id="576" w:author="Nick Smith" w:date="2023-11-17T13:11:00Z"/>
                <w:sz w:val="22"/>
                <w:szCs w:val="22"/>
              </w:rPr>
            </w:pPr>
            <w:del w:id="577"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6F15D590" w14:textId="353CEF2D" w:rsidR="00BA75F3" w:rsidRPr="009515D2" w:rsidDel="005879F3" w:rsidRDefault="00BA75F3" w:rsidP="00A85036">
            <w:pPr>
              <w:spacing w:line="276" w:lineRule="auto"/>
              <w:jc w:val="right"/>
              <w:rPr>
                <w:del w:id="578" w:author="Nick Smith" w:date="2023-11-17T13:11:00Z"/>
                <w:sz w:val="22"/>
                <w:szCs w:val="22"/>
              </w:rPr>
            </w:pPr>
            <w:del w:id="579" w:author="Nick Smith" w:date="2023-11-17T13:11:00Z">
              <w:r w:rsidRPr="009515D2" w:rsidDel="005879F3">
                <w:rPr>
                  <w:i/>
                  <w:iCs/>
                  <w:sz w:val="22"/>
                  <w:szCs w:val="22"/>
                </w:rPr>
                <w:delText>p</w:delText>
              </w:r>
            </w:del>
          </w:p>
        </w:tc>
      </w:tr>
      <w:tr w:rsidR="00BA75F3" w:rsidRPr="009515D2" w:rsidDel="005879F3" w14:paraId="01F7C978" w14:textId="5FB0114B" w:rsidTr="00885391">
        <w:trPr>
          <w:jc w:val="center"/>
          <w:del w:id="580" w:author="Nick Smith" w:date="2023-11-17T13:11:00Z"/>
        </w:trPr>
        <w:tc>
          <w:tcPr>
            <w:tcW w:w="2082" w:type="dxa"/>
            <w:tcBorders>
              <w:top w:val="single" w:sz="4" w:space="0" w:color="auto"/>
            </w:tcBorders>
          </w:tcPr>
          <w:p w14:paraId="562547B4" w14:textId="3B752DD5" w:rsidR="00BA75F3" w:rsidRPr="009515D2" w:rsidDel="005879F3" w:rsidRDefault="00885391" w:rsidP="00A85036">
            <w:pPr>
              <w:spacing w:line="276" w:lineRule="auto"/>
              <w:jc w:val="right"/>
              <w:rPr>
                <w:del w:id="581" w:author="Nick Smith" w:date="2023-11-17T13:11:00Z"/>
                <w:sz w:val="22"/>
                <w:szCs w:val="22"/>
              </w:rPr>
            </w:pPr>
            <w:del w:id="582" w:author="Nick Smith" w:date="2023-11-17T13:11:00Z">
              <w:r w:rsidRPr="009515D2" w:rsidDel="005879F3">
                <w:rPr>
                  <w:sz w:val="22"/>
                  <w:szCs w:val="22"/>
                </w:rPr>
                <w:delText>N fertilization (N)</w:delText>
              </w:r>
            </w:del>
          </w:p>
        </w:tc>
        <w:tc>
          <w:tcPr>
            <w:tcW w:w="536" w:type="dxa"/>
            <w:tcBorders>
              <w:top w:val="single" w:sz="4" w:space="0" w:color="auto"/>
            </w:tcBorders>
          </w:tcPr>
          <w:p w14:paraId="6F3CB36F" w14:textId="196C1A53" w:rsidR="00BA75F3" w:rsidRPr="009515D2" w:rsidDel="005879F3" w:rsidRDefault="00BA75F3" w:rsidP="00A85036">
            <w:pPr>
              <w:spacing w:line="276" w:lineRule="auto"/>
              <w:jc w:val="right"/>
              <w:rPr>
                <w:del w:id="583" w:author="Nick Smith" w:date="2023-11-17T13:11:00Z"/>
                <w:sz w:val="22"/>
                <w:szCs w:val="22"/>
              </w:rPr>
            </w:pPr>
            <w:del w:id="584" w:author="Nick Smith" w:date="2023-11-17T13:11:00Z">
              <w:r w:rsidRPr="009515D2" w:rsidDel="005879F3">
                <w:rPr>
                  <w:sz w:val="22"/>
                  <w:szCs w:val="22"/>
                </w:rPr>
                <w:delText>1</w:delText>
              </w:r>
            </w:del>
          </w:p>
        </w:tc>
        <w:tc>
          <w:tcPr>
            <w:tcW w:w="996" w:type="dxa"/>
            <w:tcBorders>
              <w:top w:val="single" w:sz="4" w:space="0" w:color="auto"/>
            </w:tcBorders>
          </w:tcPr>
          <w:p w14:paraId="06BC8A83" w14:textId="5B821C87" w:rsidR="00BA75F3" w:rsidRPr="009515D2" w:rsidDel="005879F3" w:rsidRDefault="00885391" w:rsidP="00A85036">
            <w:pPr>
              <w:spacing w:line="276" w:lineRule="auto"/>
              <w:jc w:val="right"/>
              <w:rPr>
                <w:del w:id="585" w:author="Nick Smith" w:date="2023-11-17T13:11:00Z"/>
                <w:sz w:val="22"/>
                <w:szCs w:val="22"/>
              </w:rPr>
            </w:pPr>
            <w:del w:id="586" w:author="Nick Smith" w:date="2023-11-17T13:11:00Z">
              <w:r w:rsidRPr="009515D2" w:rsidDel="005879F3">
                <w:rPr>
                  <w:sz w:val="22"/>
                  <w:szCs w:val="22"/>
                </w:rPr>
                <w:delText>104.61</w:delText>
              </w:r>
            </w:del>
          </w:p>
        </w:tc>
        <w:tc>
          <w:tcPr>
            <w:tcW w:w="1013" w:type="dxa"/>
            <w:tcBorders>
              <w:top w:val="single" w:sz="4" w:space="0" w:color="auto"/>
            </w:tcBorders>
          </w:tcPr>
          <w:p w14:paraId="0A1A6756" w14:textId="2C15C33B" w:rsidR="00BA75F3" w:rsidRPr="009515D2" w:rsidDel="005879F3" w:rsidRDefault="00885391" w:rsidP="00A85036">
            <w:pPr>
              <w:spacing w:line="276" w:lineRule="auto"/>
              <w:jc w:val="right"/>
              <w:rPr>
                <w:del w:id="587" w:author="Nick Smith" w:date="2023-11-17T13:11:00Z"/>
                <w:b/>
                <w:bCs/>
                <w:sz w:val="22"/>
                <w:szCs w:val="22"/>
              </w:rPr>
            </w:pPr>
            <w:del w:id="588" w:author="Nick Smith" w:date="2023-11-17T13:11:00Z">
              <w:r w:rsidRPr="009515D2" w:rsidDel="005879F3">
                <w:rPr>
                  <w:b/>
                  <w:bCs/>
                  <w:sz w:val="22"/>
                  <w:szCs w:val="22"/>
                </w:rPr>
                <w:delText>&lt;0.001</w:delText>
              </w:r>
            </w:del>
          </w:p>
        </w:tc>
        <w:tc>
          <w:tcPr>
            <w:tcW w:w="996" w:type="dxa"/>
            <w:tcBorders>
              <w:top w:val="single" w:sz="4" w:space="0" w:color="auto"/>
            </w:tcBorders>
          </w:tcPr>
          <w:p w14:paraId="31FAF402" w14:textId="52D073AF" w:rsidR="00BA75F3" w:rsidRPr="009515D2" w:rsidDel="005879F3" w:rsidRDefault="00885391" w:rsidP="00A85036">
            <w:pPr>
              <w:spacing w:line="276" w:lineRule="auto"/>
              <w:jc w:val="right"/>
              <w:rPr>
                <w:del w:id="589" w:author="Nick Smith" w:date="2023-11-17T13:11:00Z"/>
                <w:sz w:val="22"/>
                <w:szCs w:val="22"/>
              </w:rPr>
            </w:pPr>
            <w:del w:id="590" w:author="Nick Smith" w:date="2023-11-17T13:11:00Z">
              <w:r w:rsidRPr="009515D2" w:rsidDel="005879F3">
                <w:rPr>
                  <w:sz w:val="22"/>
                  <w:szCs w:val="22"/>
                </w:rPr>
                <w:delText>139.51</w:delText>
              </w:r>
            </w:del>
          </w:p>
        </w:tc>
        <w:tc>
          <w:tcPr>
            <w:tcW w:w="1013" w:type="dxa"/>
            <w:tcBorders>
              <w:top w:val="single" w:sz="4" w:space="0" w:color="auto"/>
            </w:tcBorders>
          </w:tcPr>
          <w:p w14:paraId="036FB930" w14:textId="7B225827" w:rsidR="00BA75F3" w:rsidRPr="009515D2" w:rsidDel="005879F3" w:rsidRDefault="00885391" w:rsidP="00A85036">
            <w:pPr>
              <w:spacing w:line="276" w:lineRule="auto"/>
              <w:jc w:val="right"/>
              <w:rPr>
                <w:del w:id="591" w:author="Nick Smith" w:date="2023-11-17T13:11:00Z"/>
                <w:b/>
                <w:bCs/>
                <w:sz w:val="22"/>
                <w:szCs w:val="22"/>
              </w:rPr>
            </w:pPr>
            <w:del w:id="592" w:author="Nick Smith" w:date="2023-11-17T13:11:00Z">
              <w:r w:rsidRPr="009515D2" w:rsidDel="005879F3">
                <w:rPr>
                  <w:b/>
                  <w:bCs/>
                  <w:sz w:val="22"/>
                  <w:szCs w:val="22"/>
                </w:rPr>
                <w:delText>&lt;0.001</w:delText>
              </w:r>
            </w:del>
          </w:p>
        </w:tc>
        <w:tc>
          <w:tcPr>
            <w:tcW w:w="996" w:type="dxa"/>
            <w:tcBorders>
              <w:top w:val="single" w:sz="4" w:space="0" w:color="auto"/>
            </w:tcBorders>
          </w:tcPr>
          <w:p w14:paraId="70200C59" w14:textId="6D7CC3A2" w:rsidR="00BA75F3" w:rsidRPr="009515D2" w:rsidDel="005879F3" w:rsidRDefault="00885391" w:rsidP="00A85036">
            <w:pPr>
              <w:spacing w:line="276" w:lineRule="auto"/>
              <w:jc w:val="right"/>
              <w:rPr>
                <w:del w:id="593" w:author="Nick Smith" w:date="2023-11-17T13:11:00Z"/>
                <w:sz w:val="22"/>
                <w:szCs w:val="22"/>
              </w:rPr>
            </w:pPr>
            <w:del w:id="594" w:author="Nick Smith" w:date="2023-11-17T13:11:00Z">
              <w:r w:rsidRPr="009515D2" w:rsidDel="005879F3">
                <w:rPr>
                  <w:sz w:val="22"/>
                  <w:szCs w:val="22"/>
                </w:rPr>
                <w:delText>2.88</w:delText>
              </w:r>
            </w:del>
          </w:p>
        </w:tc>
        <w:tc>
          <w:tcPr>
            <w:tcW w:w="1013" w:type="dxa"/>
            <w:tcBorders>
              <w:top w:val="single" w:sz="4" w:space="0" w:color="auto"/>
            </w:tcBorders>
          </w:tcPr>
          <w:p w14:paraId="1886AF17" w14:textId="0EAB60DF" w:rsidR="00BA75F3" w:rsidRPr="009515D2" w:rsidDel="005879F3" w:rsidRDefault="00885391" w:rsidP="00A85036">
            <w:pPr>
              <w:spacing w:line="276" w:lineRule="auto"/>
              <w:jc w:val="right"/>
              <w:rPr>
                <w:del w:id="595" w:author="Nick Smith" w:date="2023-11-17T13:11:00Z"/>
                <w:i/>
                <w:iCs/>
                <w:sz w:val="22"/>
                <w:szCs w:val="22"/>
              </w:rPr>
            </w:pPr>
            <w:del w:id="596" w:author="Nick Smith" w:date="2023-11-17T13:11:00Z">
              <w:r w:rsidRPr="009515D2" w:rsidDel="005879F3">
                <w:rPr>
                  <w:i/>
                  <w:iCs/>
                  <w:sz w:val="22"/>
                  <w:szCs w:val="22"/>
                </w:rPr>
                <w:delText>0.090</w:delText>
              </w:r>
            </w:del>
          </w:p>
        </w:tc>
      </w:tr>
      <w:tr w:rsidR="00BA75F3" w:rsidRPr="009515D2" w:rsidDel="005879F3" w14:paraId="329D108C" w14:textId="5856EC3C" w:rsidTr="0048004A">
        <w:trPr>
          <w:jc w:val="center"/>
          <w:del w:id="597" w:author="Nick Smith" w:date="2023-11-17T13:11:00Z"/>
        </w:trPr>
        <w:tc>
          <w:tcPr>
            <w:tcW w:w="2082" w:type="dxa"/>
          </w:tcPr>
          <w:p w14:paraId="19F8B858" w14:textId="55327893" w:rsidR="00BA75F3" w:rsidRPr="009515D2" w:rsidDel="005879F3" w:rsidRDefault="00885391" w:rsidP="00A85036">
            <w:pPr>
              <w:spacing w:line="276" w:lineRule="auto"/>
              <w:jc w:val="right"/>
              <w:rPr>
                <w:del w:id="598" w:author="Nick Smith" w:date="2023-11-17T13:11:00Z"/>
                <w:sz w:val="22"/>
                <w:szCs w:val="22"/>
              </w:rPr>
            </w:pPr>
            <w:del w:id="599" w:author="Nick Smith" w:date="2023-11-17T13:11:00Z">
              <w:r w:rsidRPr="009515D2" w:rsidDel="005879F3">
                <w:rPr>
                  <w:sz w:val="22"/>
                  <w:szCs w:val="22"/>
                </w:rPr>
                <w:delText>Inoculation (I)</w:delText>
              </w:r>
            </w:del>
          </w:p>
        </w:tc>
        <w:tc>
          <w:tcPr>
            <w:tcW w:w="536" w:type="dxa"/>
          </w:tcPr>
          <w:p w14:paraId="75C4C0D7" w14:textId="0C487EF1" w:rsidR="00BA75F3" w:rsidRPr="009515D2" w:rsidDel="005879F3" w:rsidRDefault="00BA75F3" w:rsidP="00A85036">
            <w:pPr>
              <w:spacing w:line="276" w:lineRule="auto"/>
              <w:jc w:val="right"/>
              <w:rPr>
                <w:del w:id="600" w:author="Nick Smith" w:date="2023-11-17T13:11:00Z"/>
                <w:sz w:val="22"/>
                <w:szCs w:val="22"/>
              </w:rPr>
            </w:pPr>
            <w:del w:id="601" w:author="Nick Smith" w:date="2023-11-17T13:11:00Z">
              <w:r w:rsidRPr="009515D2" w:rsidDel="005879F3">
                <w:rPr>
                  <w:sz w:val="22"/>
                  <w:szCs w:val="22"/>
                </w:rPr>
                <w:delText>1</w:delText>
              </w:r>
            </w:del>
          </w:p>
        </w:tc>
        <w:tc>
          <w:tcPr>
            <w:tcW w:w="996" w:type="dxa"/>
          </w:tcPr>
          <w:p w14:paraId="1826E3C8" w14:textId="661FC074" w:rsidR="00BA75F3" w:rsidRPr="009515D2" w:rsidDel="005879F3" w:rsidRDefault="00885391" w:rsidP="00A85036">
            <w:pPr>
              <w:spacing w:line="276" w:lineRule="auto"/>
              <w:jc w:val="right"/>
              <w:rPr>
                <w:del w:id="602" w:author="Nick Smith" w:date="2023-11-17T13:11:00Z"/>
                <w:sz w:val="22"/>
                <w:szCs w:val="22"/>
              </w:rPr>
            </w:pPr>
            <w:del w:id="603" w:author="Nick Smith" w:date="2023-11-17T13:11:00Z">
              <w:r w:rsidRPr="009515D2" w:rsidDel="005879F3">
                <w:rPr>
                  <w:sz w:val="22"/>
                  <w:szCs w:val="22"/>
                </w:rPr>
                <w:delText>4.45</w:delText>
              </w:r>
            </w:del>
          </w:p>
        </w:tc>
        <w:tc>
          <w:tcPr>
            <w:tcW w:w="1013" w:type="dxa"/>
          </w:tcPr>
          <w:p w14:paraId="26FD23E2" w14:textId="57631B61" w:rsidR="00BA75F3" w:rsidRPr="009515D2" w:rsidDel="005879F3" w:rsidRDefault="00885391" w:rsidP="00A85036">
            <w:pPr>
              <w:spacing w:line="276" w:lineRule="auto"/>
              <w:jc w:val="right"/>
              <w:rPr>
                <w:del w:id="604" w:author="Nick Smith" w:date="2023-11-17T13:11:00Z"/>
                <w:b/>
                <w:bCs/>
                <w:sz w:val="22"/>
                <w:szCs w:val="22"/>
              </w:rPr>
            </w:pPr>
            <w:del w:id="605" w:author="Nick Smith" w:date="2023-11-17T13:11:00Z">
              <w:r w:rsidRPr="009515D2" w:rsidDel="005879F3">
                <w:rPr>
                  <w:b/>
                  <w:bCs/>
                  <w:sz w:val="22"/>
                  <w:szCs w:val="22"/>
                </w:rPr>
                <w:delText>0.035</w:delText>
              </w:r>
            </w:del>
          </w:p>
        </w:tc>
        <w:tc>
          <w:tcPr>
            <w:tcW w:w="996" w:type="dxa"/>
          </w:tcPr>
          <w:p w14:paraId="58565FBB" w14:textId="75E647B9" w:rsidR="00BA75F3" w:rsidRPr="009515D2" w:rsidDel="005879F3" w:rsidRDefault="00885391" w:rsidP="00A85036">
            <w:pPr>
              <w:spacing w:line="276" w:lineRule="auto"/>
              <w:jc w:val="right"/>
              <w:rPr>
                <w:del w:id="606" w:author="Nick Smith" w:date="2023-11-17T13:11:00Z"/>
                <w:sz w:val="22"/>
                <w:szCs w:val="22"/>
              </w:rPr>
            </w:pPr>
            <w:del w:id="607" w:author="Nick Smith" w:date="2023-11-17T13:11:00Z">
              <w:r w:rsidRPr="009515D2" w:rsidDel="005879F3">
                <w:rPr>
                  <w:sz w:val="22"/>
                  <w:szCs w:val="22"/>
                </w:rPr>
                <w:delText>36.38</w:delText>
              </w:r>
            </w:del>
          </w:p>
        </w:tc>
        <w:tc>
          <w:tcPr>
            <w:tcW w:w="1013" w:type="dxa"/>
          </w:tcPr>
          <w:p w14:paraId="04A35F7B" w14:textId="0E6BE65D" w:rsidR="00BA75F3" w:rsidRPr="009515D2" w:rsidDel="005879F3" w:rsidRDefault="00885391" w:rsidP="00A85036">
            <w:pPr>
              <w:spacing w:line="276" w:lineRule="auto"/>
              <w:jc w:val="right"/>
              <w:rPr>
                <w:del w:id="608" w:author="Nick Smith" w:date="2023-11-17T13:11:00Z"/>
                <w:b/>
                <w:bCs/>
                <w:sz w:val="22"/>
                <w:szCs w:val="22"/>
              </w:rPr>
            </w:pPr>
            <w:del w:id="609" w:author="Nick Smith" w:date="2023-11-17T13:11:00Z">
              <w:r w:rsidRPr="009515D2" w:rsidDel="005879F3">
                <w:rPr>
                  <w:b/>
                  <w:bCs/>
                  <w:sz w:val="22"/>
                  <w:szCs w:val="22"/>
                </w:rPr>
                <w:delText>&lt;0.001</w:delText>
              </w:r>
            </w:del>
          </w:p>
        </w:tc>
        <w:tc>
          <w:tcPr>
            <w:tcW w:w="996" w:type="dxa"/>
          </w:tcPr>
          <w:p w14:paraId="0A929D4C" w14:textId="0024EA5E" w:rsidR="00BA75F3" w:rsidRPr="009515D2" w:rsidDel="005879F3" w:rsidRDefault="00885391" w:rsidP="00A85036">
            <w:pPr>
              <w:spacing w:line="276" w:lineRule="auto"/>
              <w:jc w:val="right"/>
              <w:rPr>
                <w:del w:id="610" w:author="Nick Smith" w:date="2023-11-17T13:11:00Z"/>
                <w:sz w:val="22"/>
                <w:szCs w:val="22"/>
              </w:rPr>
            </w:pPr>
            <w:del w:id="611" w:author="Nick Smith" w:date="2023-11-17T13:11:00Z">
              <w:r w:rsidRPr="009515D2" w:rsidDel="005879F3">
                <w:rPr>
                  <w:sz w:val="22"/>
                  <w:szCs w:val="22"/>
                </w:rPr>
                <w:delText>6.46</w:delText>
              </w:r>
            </w:del>
          </w:p>
        </w:tc>
        <w:tc>
          <w:tcPr>
            <w:tcW w:w="1013" w:type="dxa"/>
          </w:tcPr>
          <w:p w14:paraId="35A91526" w14:textId="5EBEC9F7" w:rsidR="00BA75F3" w:rsidRPr="009515D2" w:rsidDel="005879F3" w:rsidRDefault="00885391" w:rsidP="00A85036">
            <w:pPr>
              <w:spacing w:line="276" w:lineRule="auto"/>
              <w:jc w:val="right"/>
              <w:rPr>
                <w:del w:id="612" w:author="Nick Smith" w:date="2023-11-17T13:11:00Z"/>
                <w:b/>
                <w:bCs/>
                <w:sz w:val="22"/>
                <w:szCs w:val="22"/>
              </w:rPr>
            </w:pPr>
            <w:del w:id="613" w:author="Nick Smith" w:date="2023-11-17T13:11:00Z">
              <w:r w:rsidRPr="009515D2" w:rsidDel="005879F3">
                <w:rPr>
                  <w:b/>
                  <w:bCs/>
                  <w:sz w:val="22"/>
                  <w:szCs w:val="22"/>
                </w:rPr>
                <w:delText>0.011</w:delText>
              </w:r>
            </w:del>
          </w:p>
        </w:tc>
      </w:tr>
      <w:tr w:rsidR="00BA75F3" w:rsidRPr="009515D2" w:rsidDel="005879F3" w14:paraId="543D92F6" w14:textId="28248984" w:rsidTr="0048004A">
        <w:trPr>
          <w:jc w:val="center"/>
          <w:del w:id="614" w:author="Nick Smith" w:date="2023-11-17T13:11:00Z"/>
        </w:trPr>
        <w:tc>
          <w:tcPr>
            <w:tcW w:w="2082" w:type="dxa"/>
            <w:tcBorders>
              <w:bottom w:val="single" w:sz="4" w:space="0" w:color="auto"/>
            </w:tcBorders>
          </w:tcPr>
          <w:p w14:paraId="4E90981C" w14:textId="4DBB9767" w:rsidR="00BA75F3" w:rsidRPr="009515D2" w:rsidDel="005879F3" w:rsidRDefault="00885391" w:rsidP="00A85036">
            <w:pPr>
              <w:spacing w:line="276" w:lineRule="auto"/>
              <w:jc w:val="right"/>
              <w:rPr>
                <w:del w:id="615" w:author="Nick Smith" w:date="2023-11-17T13:11:00Z"/>
                <w:sz w:val="22"/>
                <w:szCs w:val="22"/>
              </w:rPr>
            </w:pPr>
            <w:del w:id="616" w:author="Nick Smith" w:date="2023-11-17T13:11:00Z">
              <w:r w:rsidRPr="009515D2" w:rsidDel="005879F3">
                <w:rPr>
                  <w:sz w:val="22"/>
                  <w:szCs w:val="22"/>
                </w:rPr>
                <w:delText>N*I</w:delText>
              </w:r>
            </w:del>
          </w:p>
        </w:tc>
        <w:tc>
          <w:tcPr>
            <w:tcW w:w="536" w:type="dxa"/>
            <w:tcBorders>
              <w:bottom w:val="single" w:sz="4" w:space="0" w:color="auto"/>
            </w:tcBorders>
          </w:tcPr>
          <w:p w14:paraId="1C284E6E" w14:textId="56B88C7E" w:rsidR="00BA75F3" w:rsidRPr="009515D2" w:rsidDel="005879F3" w:rsidRDefault="00885391" w:rsidP="00A85036">
            <w:pPr>
              <w:spacing w:line="276" w:lineRule="auto"/>
              <w:jc w:val="right"/>
              <w:rPr>
                <w:del w:id="617" w:author="Nick Smith" w:date="2023-11-17T13:11:00Z"/>
                <w:sz w:val="22"/>
                <w:szCs w:val="22"/>
              </w:rPr>
            </w:pPr>
            <w:del w:id="618" w:author="Nick Smith" w:date="2023-11-17T13:11:00Z">
              <w:r w:rsidRPr="009515D2" w:rsidDel="005879F3">
                <w:rPr>
                  <w:sz w:val="22"/>
                  <w:szCs w:val="22"/>
                </w:rPr>
                <w:delText>1</w:delText>
              </w:r>
            </w:del>
          </w:p>
        </w:tc>
        <w:tc>
          <w:tcPr>
            <w:tcW w:w="996" w:type="dxa"/>
            <w:tcBorders>
              <w:bottom w:val="single" w:sz="4" w:space="0" w:color="auto"/>
            </w:tcBorders>
          </w:tcPr>
          <w:p w14:paraId="515586C9" w14:textId="77B49C6D" w:rsidR="00BA75F3" w:rsidRPr="009515D2" w:rsidDel="005879F3" w:rsidRDefault="00885391" w:rsidP="00A85036">
            <w:pPr>
              <w:spacing w:line="276" w:lineRule="auto"/>
              <w:jc w:val="right"/>
              <w:rPr>
                <w:del w:id="619" w:author="Nick Smith" w:date="2023-11-17T13:11:00Z"/>
                <w:sz w:val="22"/>
                <w:szCs w:val="22"/>
              </w:rPr>
            </w:pPr>
            <w:del w:id="620" w:author="Nick Smith" w:date="2023-11-17T13:11:00Z">
              <w:r w:rsidRPr="009515D2" w:rsidDel="005879F3">
                <w:rPr>
                  <w:sz w:val="22"/>
                  <w:szCs w:val="22"/>
                </w:rPr>
                <w:delText>14.62</w:delText>
              </w:r>
            </w:del>
          </w:p>
        </w:tc>
        <w:tc>
          <w:tcPr>
            <w:tcW w:w="1013" w:type="dxa"/>
            <w:tcBorders>
              <w:bottom w:val="single" w:sz="4" w:space="0" w:color="auto"/>
            </w:tcBorders>
          </w:tcPr>
          <w:p w14:paraId="5920A908" w14:textId="056C49C8" w:rsidR="00BA75F3" w:rsidRPr="009515D2" w:rsidDel="005879F3" w:rsidRDefault="00885391" w:rsidP="00A85036">
            <w:pPr>
              <w:spacing w:line="276" w:lineRule="auto"/>
              <w:jc w:val="right"/>
              <w:rPr>
                <w:del w:id="621" w:author="Nick Smith" w:date="2023-11-17T13:11:00Z"/>
                <w:b/>
                <w:bCs/>
                <w:sz w:val="22"/>
                <w:szCs w:val="22"/>
              </w:rPr>
            </w:pPr>
            <w:del w:id="622" w:author="Nick Smith" w:date="2023-11-17T13:11:00Z">
              <w:r w:rsidRPr="009515D2" w:rsidDel="005879F3">
                <w:rPr>
                  <w:b/>
                  <w:bCs/>
                  <w:sz w:val="22"/>
                  <w:szCs w:val="22"/>
                </w:rPr>
                <w:delText>&lt;0.001</w:delText>
              </w:r>
            </w:del>
          </w:p>
        </w:tc>
        <w:tc>
          <w:tcPr>
            <w:tcW w:w="996" w:type="dxa"/>
            <w:tcBorders>
              <w:bottom w:val="single" w:sz="4" w:space="0" w:color="auto"/>
            </w:tcBorders>
          </w:tcPr>
          <w:p w14:paraId="550173D8" w14:textId="7B88C590" w:rsidR="00BA75F3" w:rsidRPr="009515D2" w:rsidDel="005879F3" w:rsidRDefault="00885391" w:rsidP="00A85036">
            <w:pPr>
              <w:spacing w:line="276" w:lineRule="auto"/>
              <w:jc w:val="right"/>
              <w:rPr>
                <w:del w:id="623" w:author="Nick Smith" w:date="2023-11-17T13:11:00Z"/>
                <w:sz w:val="22"/>
                <w:szCs w:val="22"/>
              </w:rPr>
            </w:pPr>
            <w:del w:id="624" w:author="Nick Smith" w:date="2023-11-17T13:11:00Z">
              <w:r w:rsidRPr="009515D2" w:rsidDel="005879F3">
                <w:rPr>
                  <w:sz w:val="22"/>
                  <w:szCs w:val="22"/>
                </w:rPr>
                <w:delText>27.35</w:delText>
              </w:r>
            </w:del>
          </w:p>
        </w:tc>
        <w:tc>
          <w:tcPr>
            <w:tcW w:w="1013" w:type="dxa"/>
            <w:tcBorders>
              <w:bottom w:val="single" w:sz="4" w:space="0" w:color="auto"/>
            </w:tcBorders>
          </w:tcPr>
          <w:p w14:paraId="33C5FA70" w14:textId="08880CA4" w:rsidR="00BA75F3" w:rsidRPr="009515D2" w:rsidDel="005879F3" w:rsidRDefault="00885391" w:rsidP="00A85036">
            <w:pPr>
              <w:spacing w:line="276" w:lineRule="auto"/>
              <w:jc w:val="right"/>
              <w:rPr>
                <w:del w:id="625" w:author="Nick Smith" w:date="2023-11-17T13:11:00Z"/>
                <w:b/>
                <w:bCs/>
                <w:sz w:val="22"/>
                <w:szCs w:val="22"/>
              </w:rPr>
            </w:pPr>
            <w:del w:id="626" w:author="Nick Smith" w:date="2023-11-17T13:11:00Z">
              <w:r w:rsidRPr="009515D2" w:rsidDel="005879F3">
                <w:rPr>
                  <w:b/>
                  <w:bCs/>
                  <w:sz w:val="22"/>
                  <w:szCs w:val="22"/>
                </w:rPr>
                <w:delText>&lt;0.001</w:delText>
              </w:r>
            </w:del>
          </w:p>
        </w:tc>
        <w:tc>
          <w:tcPr>
            <w:tcW w:w="996" w:type="dxa"/>
            <w:tcBorders>
              <w:bottom w:val="single" w:sz="4" w:space="0" w:color="auto"/>
            </w:tcBorders>
          </w:tcPr>
          <w:p w14:paraId="4D2573C7" w14:textId="1932B1DA" w:rsidR="00BA75F3" w:rsidRPr="009515D2" w:rsidDel="005879F3" w:rsidRDefault="00885391" w:rsidP="00A85036">
            <w:pPr>
              <w:spacing w:line="276" w:lineRule="auto"/>
              <w:jc w:val="right"/>
              <w:rPr>
                <w:del w:id="627" w:author="Nick Smith" w:date="2023-11-17T13:11:00Z"/>
                <w:sz w:val="22"/>
                <w:szCs w:val="22"/>
              </w:rPr>
            </w:pPr>
            <w:del w:id="628" w:author="Nick Smith" w:date="2023-11-17T13:11:00Z">
              <w:r w:rsidRPr="009515D2" w:rsidDel="005879F3">
                <w:rPr>
                  <w:sz w:val="22"/>
                  <w:szCs w:val="22"/>
                </w:rPr>
                <w:delText>1.27</w:delText>
              </w:r>
            </w:del>
          </w:p>
        </w:tc>
        <w:tc>
          <w:tcPr>
            <w:tcW w:w="1013" w:type="dxa"/>
            <w:tcBorders>
              <w:bottom w:val="single" w:sz="4" w:space="0" w:color="auto"/>
            </w:tcBorders>
          </w:tcPr>
          <w:p w14:paraId="30D77202" w14:textId="7F84E3CF" w:rsidR="00BA75F3" w:rsidRPr="009515D2" w:rsidDel="005879F3" w:rsidRDefault="00885391" w:rsidP="00A85036">
            <w:pPr>
              <w:spacing w:line="276" w:lineRule="auto"/>
              <w:jc w:val="right"/>
              <w:rPr>
                <w:del w:id="629" w:author="Nick Smith" w:date="2023-11-17T13:11:00Z"/>
                <w:sz w:val="22"/>
                <w:szCs w:val="22"/>
              </w:rPr>
            </w:pPr>
            <w:del w:id="630" w:author="Nick Smith" w:date="2023-11-17T13:11:00Z">
              <w:r w:rsidRPr="009515D2" w:rsidDel="005879F3">
                <w:rPr>
                  <w:sz w:val="22"/>
                  <w:szCs w:val="22"/>
                </w:rPr>
                <w:delText>0.260</w:delText>
              </w:r>
            </w:del>
          </w:p>
        </w:tc>
      </w:tr>
    </w:tbl>
    <w:p w14:paraId="7538BD46" w14:textId="1CBC569C" w:rsidR="007A2F1C" w:rsidDel="005879F3" w:rsidRDefault="007A2F1C" w:rsidP="009D6E5B">
      <w:pPr>
        <w:spacing w:line="480" w:lineRule="auto"/>
        <w:rPr>
          <w:del w:id="631" w:author="Nick Smith" w:date="2023-11-17T13:11:00Z"/>
          <w:vertAlign w:val="superscript"/>
        </w:rPr>
      </w:pPr>
    </w:p>
    <w:p w14:paraId="2F1D329D" w14:textId="0164E55E" w:rsidR="009E31F0" w:rsidDel="005879F3" w:rsidRDefault="00BA75F3" w:rsidP="009D6E5B">
      <w:pPr>
        <w:spacing w:line="480" w:lineRule="auto"/>
        <w:rPr>
          <w:del w:id="632" w:author="Nick Smith" w:date="2023-11-17T13:11:00Z"/>
        </w:rPr>
      </w:pPr>
      <w:del w:id="633" w:author="Nick Smith" w:date="2023-11-17T13:11:00Z">
        <w:r w:rsidRPr="00526EFB" w:rsidDel="005879F3">
          <w:rPr>
            <w:vertAlign w:val="superscript"/>
          </w:rPr>
          <w:delText>*</w:delText>
        </w:r>
        <w:r w:rsidDel="005879F3">
          <w:delText xml:space="preserve">Significance determined using Type II Wald </w:delText>
        </w:r>
        <w:r w:rsidDel="005879F3">
          <w:rPr>
            <w:lang w:val="el-GR"/>
          </w:rPr>
          <w:delText>χ</w:delText>
        </w:r>
        <w:r w:rsidDel="005879F3">
          <w:rPr>
            <w:vertAlign w:val="superscript"/>
          </w:rPr>
          <w:delText>2</w:delText>
        </w:r>
        <w:r w:rsidDel="005879F3">
          <w:delText xml:space="preserve"> tests (</w:delText>
        </w:r>
        <w:r w:rsidDel="005879F3">
          <w:rPr>
            <w:lang w:val="el-GR"/>
          </w:rPr>
          <w:delText>α</w:delText>
        </w:r>
        <w:r w:rsidDel="005879F3">
          <w:delText xml:space="preserve">=0.05). </w:delText>
        </w:r>
        <w:r w:rsidDel="005879F3">
          <w:rPr>
            <w:i/>
            <w:iCs/>
          </w:rPr>
          <w:delText>P</w:delText>
        </w:r>
        <w:r w:rsidDel="005879F3">
          <w:delText>-values less than 0.05 are in bold.</w:delText>
        </w:r>
        <w:r w:rsidR="00885391" w:rsidDel="005879F3">
          <w:delText xml:space="preserve"> Key: </w:delText>
        </w:r>
        <w:r w:rsidR="00885391" w:rsidDel="005879F3">
          <w:rPr>
            <w:i/>
            <w:iCs/>
          </w:rPr>
          <w:delText>N</w:delText>
        </w:r>
        <w:r w:rsidR="00885391" w:rsidDel="005879F3">
          <w:rPr>
            <w:vertAlign w:val="subscript"/>
          </w:rPr>
          <w:delText>area</w:delText>
        </w:r>
        <w:r w:rsidR="00885391" w:rsidDel="005879F3">
          <w:delText>=leaf nitrogen per leaf area (g m</w:delText>
        </w:r>
        <w:r w:rsidR="00885391" w:rsidDel="005879F3">
          <w:rPr>
            <w:vertAlign w:val="superscript"/>
          </w:rPr>
          <w:delText>-2</w:delText>
        </w:r>
        <w:r w:rsidR="00885391" w:rsidDel="005879F3">
          <w:delText xml:space="preserve">); </w:delText>
        </w:r>
        <w:r w:rsidR="00885391" w:rsidDel="005879F3">
          <w:rPr>
            <w:i/>
            <w:iCs/>
          </w:rPr>
          <w:delText>N</w:delText>
        </w:r>
        <w:r w:rsidR="00885391" w:rsidDel="005879F3">
          <w:rPr>
            <w:vertAlign w:val="subscript"/>
          </w:rPr>
          <w:delText>mass</w:delText>
        </w:r>
        <w:r w:rsidR="00885391" w:rsidDel="005879F3">
          <w:delText>=leaf nitrogen per leaf mass (g g</w:delText>
        </w:r>
        <w:r w:rsidR="00885391" w:rsidDel="005879F3">
          <w:rPr>
            <w:vertAlign w:val="superscript"/>
          </w:rPr>
          <w:delText>-1</w:delText>
        </w:r>
        <w:r w:rsidR="00885391" w:rsidDel="005879F3">
          <w:delText xml:space="preserve">); </w:delText>
        </w:r>
        <w:r w:rsidR="00885391" w:rsidDel="005879F3">
          <w:rPr>
            <w:i/>
            <w:iCs/>
          </w:rPr>
          <w:delText>SLA</w:delText>
        </w:r>
        <w:r w:rsidR="00885391" w:rsidDel="005879F3">
          <w:delText>=specific leaf area (cm</w:delText>
        </w:r>
        <w:r w:rsidR="00885391" w:rsidDel="005879F3">
          <w:rPr>
            <w:vertAlign w:val="superscript"/>
          </w:rPr>
          <w:delText>2</w:delText>
        </w:r>
        <w:r w:rsidR="00885391" w:rsidDel="005879F3">
          <w:delText xml:space="preserve"> g</w:delText>
        </w:r>
        <w:r w:rsidR="00885391" w:rsidDel="005879F3">
          <w:rPr>
            <w:vertAlign w:val="superscript"/>
          </w:rPr>
          <w:delText>-1</w:delText>
        </w:r>
        <w:r w:rsidR="00885391" w:rsidDel="005879F3">
          <w:delText>)</w:delText>
        </w:r>
      </w:del>
    </w:p>
    <w:p w14:paraId="1A54C76E" w14:textId="556DEA69" w:rsidR="009E31F0" w:rsidDel="005879F3" w:rsidRDefault="009E31F0">
      <w:pPr>
        <w:spacing w:line="480" w:lineRule="auto"/>
        <w:rPr>
          <w:del w:id="634" w:author="Nick Smith" w:date="2023-11-17T13:11:00Z"/>
        </w:rPr>
      </w:pPr>
      <w:del w:id="635" w:author="Nick Smith" w:date="2023-11-17T13:11:00Z">
        <w:r w:rsidDel="005879F3">
          <w:br w:type="page"/>
        </w:r>
      </w:del>
    </w:p>
    <w:p w14:paraId="3B309D73" w14:textId="538DC2C2" w:rsidR="0080636D" w:rsidDel="005879F3" w:rsidRDefault="009E31F0">
      <w:pPr>
        <w:spacing w:line="480" w:lineRule="auto"/>
        <w:rPr>
          <w:del w:id="636" w:author="Nick Smith" w:date="2023-11-17T13:11:00Z"/>
          <w:b/>
          <w:bCs/>
        </w:rPr>
      </w:pPr>
      <w:del w:id="637" w:author="Nick Smith" w:date="2023-11-17T13:11:00Z">
        <w:r w:rsidDel="005879F3">
          <w:rPr>
            <w:b/>
            <w:bCs/>
          </w:rPr>
          <w:delText xml:space="preserve">Figure </w:delText>
        </w:r>
        <w:r w:rsidR="0004004B" w:rsidDel="005879F3">
          <w:rPr>
            <w:b/>
            <w:bCs/>
          </w:rPr>
          <w:delText>3</w:delText>
        </w:r>
      </w:del>
    </w:p>
    <w:p w14:paraId="392C0986" w14:textId="114A5E20" w:rsidR="0080636D" w:rsidDel="005879F3" w:rsidRDefault="0080636D">
      <w:pPr>
        <w:spacing w:line="480" w:lineRule="auto"/>
        <w:rPr>
          <w:del w:id="638" w:author="Nick Smith" w:date="2023-11-17T13:11:00Z"/>
          <w:b/>
          <w:bCs/>
        </w:rPr>
      </w:pPr>
      <w:del w:id="639" w:author="Nick Smith" w:date="2023-11-17T13:11:00Z">
        <w:r w:rsidDel="005879F3">
          <w:rPr>
            <w:b/>
            <w:bCs/>
            <w:noProof/>
          </w:rPr>
          <w:drawing>
            <wp:inline distT="0" distB="0" distL="0" distR="0" wp14:anchorId="5B1D428D" wp14:editId="38D68477">
              <wp:extent cx="6670364" cy="3335182"/>
              <wp:effectExtent l="0" t="0" r="0" b="508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1"/>
                      <a:stretch>
                        <a:fillRect/>
                      </a:stretch>
                    </pic:blipFill>
                    <pic:spPr>
                      <a:xfrm>
                        <a:off x="0" y="0"/>
                        <a:ext cx="6711754" cy="3355877"/>
                      </a:xfrm>
                      <a:prstGeom prst="rect">
                        <a:avLst/>
                      </a:prstGeom>
                    </pic:spPr>
                  </pic:pic>
                </a:graphicData>
              </a:graphic>
            </wp:inline>
          </w:drawing>
        </w:r>
      </w:del>
    </w:p>
    <w:p w14:paraId="2A3DAD0D" w14:textId="0295DB37" w:rsidR="008B104C" w:rsidDel="005879F3" w:rsidRDefault="009E31F0">
      <w:pPr>
        <w:spacing w:line="480" w:lineRule="auto"/>
        <w:rPr>
          <w:del w:id="640" w:author="Nick Smith" w:date="2023-11-17T13:11:00Z"/>
          <w:rFonts w:eastAsia="Times New Roman" w:cs="Times New Roman"/>
          <w:color w:val="000000" w:themeColor="text1"/>
        </w:rPr>
      </w:pPr>
      <w:del w:id="641" w:author="Nick Smith" w:date="2023-11-17T13:11:00Z">
        <w:r w:rsidDel="005879F3">
          <w:rPr>
            <w:b/>
            <w:bCs/>
          </w:rPr>
          <w:delText xml:space="preserve">Figure </w:delText>
        </w:r>
        <w:r w:rsidR="0004004B" w:rsidDel="005879F3">
          <w:rPr>
            <w:b/>
            <w:bCs/>
          </w:rPr>
          <w:delText>3</w:delText>
        </w:r>
        <w:r w:rsidDel="005879F3">
          <w:delText xml:space="preserve"> </w:delText>
        </w:r>
        <w:r w:rsidR="00490BC5" w:rsidRPr="001B10F7" w:rsidDel="005879F3">
          <w:delText>Effects</w:delText>
        </w:r>
        <w:r w:rsidR="00490BC5" w:rsidDel="005879F3">
          <w:delText xml:space="preserve"> of soil nitrogen fertilization and inoculation on </w:delText>
        </w:r>
        <w:r w:rsidR="00490BC5" w:rsidDel="005879F3">
          <w:rPr>
            <w:i/>
            <w:iCs/>
          </w:rPr>
          <w:delText>G. max</w:delText>
        </w:r>
        <w:r w:rsidR="00490BC5" w:rsidDel="005879F3">
          <w:delText xml:space="preserve"> leaf nitrogen per unit leaf area (panel A), leaf nitrogen per unit leaf biomass (panel B), and specific leaf area (panel C). Soil nitrogen fertilization is represented categorically on the x-axis, while inoculation </w:delText>
        </w:r>
        <w:r w:rsidR="00F9445D" w:rsidDel="005879F3">
          <w:delText xml:space="preserve">treatment </w:delText>
        </w:r>
        <w:r w:rsidR="00490BC5" w:rsidDel="005879F3">
          <w:delText>is represented by colored boxplots. Yellow</w:delText>
        </w:r>
        <w:r w:rsidR="007A2F1C" w:rsidDel="005879F3">
          <w:delText xml:space="preserve"> shaded</w:delText>
        </w:r>
        <w:r w:rsidR="00490BC5" w:rsidDel="005879F3">
          <w:delText xml:space="preserve"> boxplots indicate individuals that were not inoculated</w:delText>
        </w:r>
        <w:r w:rsidR="00490BC5" w:rsidRPr="00490BC5" w:rsidDel="005879F3">
          <w:delText xml:space="preserve"> </w:delText>
        </w:r>
        <w:r w:rsidR="00490BC5" w:rsidDel="005879F3">
          <w:delText xml:space="preserve">with </w:delText>
        </w:r>
        <w:r w:rsidR="00490BC5" w:rsidDel="005879F3">
          <w:rPr>
            <w:i/>
            <w:iCs/>
          </w:rPr>
          <w:delText>B. japonicum</w:delText>
        </w:r>
        <w:r w:rsidR="00490BC5" w:rsidDel="005879F3">
          <w:delText>, while red</w:delText>
        </w:r>
        <w:r w:rsidR="007A2F1C" w:rsidDel="005879F3">
          <w:delText xml:space="preserve"> shaded</w:delText>
        </w:r>
        <w:r w:rsidR="00490BC5" w:rsidDel="005879F3">
          <w:delText xml:space="preserve"> boxplots indicate individuals that were inoculated with </w:delText>
        </w:r>
        <w:r w:rsidR="00490BC5" w:rsidDel="005879F3">
          <w:rPr>
            <w:i/>
            <w:iCs/>
          </w:rPr>
          <w:delText>B. japonicum</w:delText>
        </w:r>
        <w:r w:rsidR="00490BC5" w:rsidDel="005879F3">
          <w:delText xml:space="preserve">. </w:delText>
        </w:r>
        <w:r w:rsidR="0079226D" w:rsidRPr="6E1ABADC" w:rsidDel="005879F3">
          <w:rPr>
            <w:rFonts w:eastAsia="Times New Roman" w:cs="Times New Roman"/>
            <w:color w:val="000000" w:themeColor="text1"/>
          </w:rPr>
          <w:delTex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delText>
        </w:r>
        <w:r w:rsidR="007A7928" w:rsidDel="005879F3">
          <w:rPr>
            <w:rFonts w:eastAsia="Times New Roman" w:cs="Times New Roman"/>
            <w:color w:val="000000" w:themeColor="text1"/>
          </w:rPr>
          <w:delText>p</w:delText>
        </w:r>
        <w:r w:rsidR="0079226D" w:rsidRPr="6E1ABADC" w:rsidDel="005879F3">
          <w:rPr>
            <w:rFonts w:eastAsia="Times New Roman" w:cs="Times New Roman"/>
            <w:color w:val="000000" w:themeColor="text1"/>
          </w:rPr>
          <w:delText>&lt;0.05).</w:delText>
        </w:r>
      </w:del>
    </w:p>
    <w:p w14:paraId="14BDAABD" w14:textId="56360A6C" w:rsidR="007A2F1C" w:rsidDel="005879F3" w:rsidRDefault="007A2F1C">
      <w:pPr>
        <w:spacing w:line="480" w:lineRule="auto"/>
        <w:rPr>
          <w:del w:id="642" w:author="Nick Smith" w:date="2023-11-17T13:11:00Z"/>
        </w:rPr>
      </w:pPr>
      <w:del w:id="643" w:author="Nick Smith" w:date="2023-11-17T13:11:00Z">
        <w:r w:rsidDel="005879F3">
          <w:br w:type="page"/>
        </w:r>
      </w:del>
    </w:p>
    <w:p w14:paraId="5B469B50" w14:textId="0E3BC6CF" w:rsidR="00F75EB7" w:rsidDel="005879F3" w:rsidRDefault="007A2F1C">
      <w:pPr>
        <w:spacing w:line="480" w:lineRule="auto"/>
        <w:rPr>
          <w:del w:id="644" w:author="Nick Smith" w:date="2023-11-17T13:11:00Z"/>
        </w:rPr>
      </w:pPr>
      <w:del w:id="645" w:author="Nick Smith" w:date="2023-11-17T13:11:00Z">
        <w:r w:rsidDel="005879F3">
          <w:rPr>
            <w:i/>
            <w:iCs/>
          </w:rPr>
          <w:delText>Leaf photosynthesis</w:delText>
        </w:r>
        <w:r w:rsidR="00AF1559" w:rsidDel="005879F3">
          <w:rPr>
            <w:i/>
            <w:iCs/>
          </w:rPr>
          <w:delText xml:space="preserve"> and gas exchange</w:delText>
        </w:r>
      </w:del>
    </w:p>
    <w:p w14:paraId="1947EC02" w14:textId="50E179E3" w:rsidR="008B104C" w:rsidDel="005879F3" w:rsidRDefault="009E304C">
      <w:pPr>
        <w:spacing w:line="480" w:lineRule="auto"/>
        <w:rPr>
          <w:del w:id="646" w:author="Nick Smith" w:date="2023-11-17T13:11:00Z"/>
        </w:rPr>
        <w:pPrChange w:id="647" w:author="Nick Smith" w:date="2023-11-17T13:11:00Z">
          <w:pPr>
            <w:spacing w:line="480" w:lineRule="auto"/>
            <w:ind w:firstLine="720"/>
          </w:pPr>
        </w:pPrChange>
      </w:pPr>
      <w:del w:id="648" w:author="Nick Smith" w:date="2023-11-17T13:11:00Z">
        <w:r w:rsidDel="005879F3">
          <w:delText xml:space="preserve">Increasing </w:delText>
        </w:r>
        <w:r w:rsidR="003873F0" w:rsidDel="005879F3">
          <w:delText xml:space="preserve">nitrogen fertilization </w:delText>
        </w:r>
        <w:r w:rsidR="00AA5502" w:rsidDel="005879F3">
          <w:delText>had a</w:delText>
        </w:r>
        <w:r w:rsidR="00942187" w:rsidDel="005879F3">
          <w:delText xml:space="preserve"> weak</w:delText>
        </w:r>
        <w:r w:rsidR="00AA5502" w:rsidDel="005879F3">
          <w:delText xml:space="preserve"> negative effect on</w:delText>
        </w:r>
        <w:r w:rsidDel="005879F3">
          <w:delText xml:space="preserve"> </w:delText>
        </w:r>
        <w:r w:rsidR="00D634C4" w:rsidDel="005879F3">
          <w:rPr>
            <w:i/>
            <w:iCs/>
          </w:rPr>
          <w:delText>A</w:delText>
        </w:r>
        <w:r w:rsidR="00D634C4" w:rsidDel="005879F3">
          <w:rPr>
            <w:vertAlign w:val="subscript"/>
          </w:rPr>
          <w:delText>net</w:delText>
        </w:r>
        <w:r w:rsidR="0004004B" w:rsidDel="005879F3">
          <w:delText xml:space="preserve">, </w:delText>
        </w:r>
        <w:r w:rsidR="0004004B" w:rsidDel="005879F3">
          <w:rPr>
            <w:i/>
            <w:iCs/>
          </w:rPr>
          <w:delText>V</w:delText>
        </w:r>
        <w:r w:rsidR="0004004B" w:rsidDel="005879F3">
          <w:rPr>
            <w:vertAlign w:val="subscript"/>
          </w:rPr>
          <w:delText xml:space="preserve">cmax25, </w:delText>
        </w:r>
        <w:r w:rsidR="0004004B" w:rsidDel="005879F3">
          <w:delText xml:space="preserve">and </w:delText>
        </w:r>
        <w:r w:rsidR="0004004B" w:rsidDel="005879F3">
          <w:rPr>
            <w:i/>
            <w:iCs/>
          </w:rPr>
          <w:delText>J</w:delText>
        </w:r>
        <w:r w:rsidR="0004004B" w:rsidDel="005879F3">
          <w:rPr>
            <w:vertAlign w:val="subscript"/>
          </w:rPr>
          <w:delText>max25</w:delText>
        </w:r>
        <w:r w:rsidR="00AA5502" w:rsidDel="005879F3">
          <w:delText xml:space="preserve"> </w:delText>
        </w:r>
        <w:r w:rsidR="003873F0" w:rsidDel="005879F3">
          <w:delText xml:space="preserve">(Table </w:delText>
        </w:r>
        <w:r w:rsidR="00F640C8" w:rsidDel="005879F3">
          <w:delText>3</w:delText>
        </w:r>
        <w:r w:rsidR="003873F0" w:rsidDel="005879F3">
          <w:delText xml:space="preserve">; Fig. </w:delText>
        </w:r>
        <w:r w:rsidR="0004004B" w:rsidDel="005879F3">
          <w:delText>4</w:delText>
        </w:r>
        <w:r w:rsidR="00055528" w:rsidDel="005879F3">
          <w:delText>A</w:delText>
        </w:r>
        <w:r w:rsidR="00AA5502" w:rsidDel="005879F3">
          <w:delText>-</w:delText>
        </w:r>
        <w:r w:rsidR="0004004B" w:rsidDel="005879F3">
          <w:delText>C</w:delText>
        </w:r>
        <w:r w:rsidR="003873F0" w:rsidDel="005879F3">
          <w:delText>)</w:delText>
        </w:r>
        <w:r w:rsidR="0004004B" w:rsidDel="005879F3">
          <w:delText xml:space="preserve">. Specifically, individuals grown under high fertilization had 20.8%, </w:delText>
        </w:r>
        <w:r w:rsidR="00942187" w:rsidDel="005879F3">
          <w:delText>11.</w:delText>
        </w:r>
        <w:r w:rsidR="00370AD1" w:rsidDel="005879F3">
          <w:delText>3</w:delText>
        </w:r>
        <w:r w:rsidR="0004004B" w:rsidDel="005879F3">
          <w:delText xml:space="preserve">%, and </w:delText>
        </w:r>
        <w:r w:rsidR="00370AD1" w:rsidDel="005879F3">
          <w:delText>10.8</w:delText>
        </w:r>
        <w:r w:rsidR="0004004B" w:rsidDel="005879F3">
          <w:delText xml:space="preserve">% lower </w:delText>
        </w:r>
        <w:r w:rsidR="0004004B" w:rsidDel="005879F3">
          <w:rPr>
            <w:i/>
            <w:iCs/>
          </w:rPr>
          <w:delText>A</w:delText>
        </w:r>
        <w:r w:rsidR="0004004B" w:rsidDel="005879F3">
          <w:rPr>
            <w:vertAlign w:val="subscript"/>
          </w:rPr>
          <w:delText>net</w:delText>
        </w:r>
        <w:r w:rsidR="0004004B" w:rsidDel="005879F3">
          <w:delText xml:space="preserve">, </w:delText>
        </w:r>
        <w:r w:rsidR="0004004B" w:rsidDel="005879F3">
          <w:rPr>
            <w:i/>
            <w:iCs/>
          </w:rPr>
          <w:delText>V</w:delText>
        </w:r>
        <w:r w:rsidR="0004004B" w:rsidDel="005879F3">
          <w:rPr>
            <w:vertAlign w:val="subscript"/>
          </w:rPr>
          <w:delText xml:space="preserve">cmax25, </w:delText>
        </w:r>
        <w:r w:rsidR="0004004B" w:rsidDel="005879F3">
          <w:delText xml:space="preserve">and </w:delText>
        </w:r>
        <w:r w:rsidR="0004004B" w:rsidDel="005879F3">
          <w:rPr>
            <w:i/>
            <w:iCs/>
          </w:rPr>
          <w:delText>J</w:delText>
        </w:r>
        <w:r w:rsidR="0004004B" w:rsidDel="005879F3">
          <w:rPr>
            <w:vertAlign w:val="subscript"/>
          </w:rPr>
          <w:delText>max25</w:delText>
        </w:r>
        <w:r w:rsidR="0004004B" w:rsidDel="005879F3">
          <w:delText xml:space="preserve"> than those grown under low nitrogen fertilization</w:delText>
        </w:r>
        <w:r w:rsidR="00370AD1" w:rsidDel="005879F3">
          <w:delText xml:space="preserve"> (Tukey</w:delText>
        </w:r>
        <w:r w:rsidR="00370AD1" w:rsidDel="005879F3">
          <w:rPr>
            <w:vertAlign w:val="subscript"/>
          </w:rPr>
          <w:delText>Anet</w:delText>
        </w:r>
        <w:r w:rsidR="00370AD1" w:rsidDel="005879F3">
          <w:delText>: p&lt;0.001; Tukey</w:delText>
        </w:r>
        <w:r w:rsidR="00370AD1" w:rsidDel="005879F3">
          <w:rPr>
            <w:vertAlign w:val="subscript"/>
          </w:rPr>
          <w:delText>Vcmax25</w:delText>
        </w:r>
        <w:r w:rsidR="00370AD1" w:rsidDel="005879F3">
          <w:delText>: p=0.043; Tukey</w:delText>
        </w:r>
        <w:r w:rsidR="00370AD1" w:rsidDel="005879F3">
          <w:rPr>
            <w:vertAlign w:val="subscript"/>
          </w:rPr>
          <w:delText>Jmax25</w:delText>
        </w:r>
        <w:r w:rsidR="00370AD1" w:rsidDel="005879F3">
          <w:delText>: p=0.038), respectively</w:delText>
        </w:r>
        <w:r w:rsidRPr="00532E28" w:rsidDel="005879F3">
          <w:delText>.</w:delText>
        </w:r>
        <w:r w:rsidDel="005879F3">
          <w:delText xml:space="preserve"> </w:delText>
        </w:r>
        <w:r w:rsidR="00942187" w:rsidDel="005879F3">
          <w:delText xml:space="preserve">There was no </w:delText>
        </w:r>
        <w:r w:rsidR="00370AD1" w:rsidDel="005879F3">
          <w:delText>observable inoculation effect</w:delText>
        </w:r>
        <w:r w:rsidR="00942187" w:rsidDel="005879F3">
          <w:delText xml:space="preserve"> or interaction between fertilization and inoculation on </w:delText>
        </w:r>
        <w:r w:rsidR="00942187" w:rsidDel="005879F3">
          <w:rPr>
            <w:i/>
            <w:iCs/>
          </w:rPr>
          <w:delText>A</w:delText>
        </w:r>
        <w:r w:rsidR="00942187" w:rsidDel="005879F3">
          <w:rPr>
            <w:vertAlign w:val="subscript"/>
          </w:rPr>
          <w:delText>net</w:delText>
        </w:r>
        <w:r w:rsidR="00942187" w:rsidDel="005879F3">
          <w:delText xml:space="preserve">, </w:delText>
        </w:r>
        <w:r w:rsidR="00942187" w:rsidDel="005879F3">
          <w:rPr>
            <w:i/>
            <w:iCs/>
          </w:rPr>
          <w:delText>V</w:delText>
        </w:r>
        <w:r w:rsidR="00942187" w:rsidDel="005879F3">
          <w:rPr>
            <w:vertAlign w:val="subscript"/>
          </w:rPr>
          <w:delText>cmax25</w:delText>
        </w:r>
        <w:r w:rsidR="00942187" w:rsidDel="005879F3">
          <w:delText xml:space="preserve">, or </w:delText>
        </w:r>
        <w:r w:rsidR="00942187" w:rsidRPr="002F0BBB" w:rsidDel="005879F3">
          <w:rPr>
            <w:i/>
            <w:iCs/>
          </w:rPr>
          <w:delText>J</w:delText>
        </w:r>
        <w:r w:rsidR="00942187" w:rsidRPr="002F0BBB" w:rsidDel="005879F3">
          <w:rPr>
            <w:vertAlign w:val="subscript"/>
          </w:rPr>
          <w:delText>max25</w:delText>
        </w:r>
        <w:r w:rsidR="00942187" w:rsidDel="005879F3">
          <w:delText xml:space="preserve"> (Table 3). </w:delText>
        </w:r>
        <w:r w:rsidR="00DE6B10" w:rsidDel="005879F3">
          <w:delText xml:space="preserve">Similar reductions in </w:delText>
        </w:r>
        <w:r w:rsidR="00DE6B10" w:rsidDel="005879F3">
          <w:rPr>
            <w:i/>
            <w:iCs/>
          </w:rPr>
          <w:delText>V</w:delText>
        </w:r>
        <w:r w:rsidR="00DE6B10" w:rsidDel="005879F3">
          <w:rPr>
            <w:vertAlign w:val="subscript"/>
          </w:rPr>
          <w:delText>cmax25</w:delText>
        </w:r>
        <w:r w:rsidR="00DE6B10" w:rsidRPr="00DE6B10" w:rsidDel="005879F3">
          <w:delText xml:space="preserve"> </w:delText>
        </w:r>
        <w:r w:rsidR="00DE6B10" w:rsidDel="005879F3">
          <w:delText xml:space="preserve">and </w:delText>
        </w:r>
        <w:r w:rsidR="00DE6B10" w:rsidDel="005879F3">
          <w:rPr>
            <w:i/>
            <w:iCs/>
          </w:rPr>
          <w:delText>J</w:delText>
        </w:r>
        <w:r w:rsidR="00DE6B10" w:rsidDel="005879F3">
          <w:rPr>
            <w:vertAlign w:val="subscript"/>
          </w:rPr>
          <w:delText>max25</w:delText>
        </w:r>
        <w:r w:rsidR="00DE6B10" w:rsidDel="005879F3">
          <w:delText xml:space="preserve"> with fertilization yielded no observable effect of fertilization on </w:delText>
        </w:r>
        <w:r w:rsidR="00DE6B10" w:rsidRPr="002F0BBB" w:rsidDel="005879F3">
          <w:rPr>
            <w:i/>
            <w:iCs/>
          </w:rPr>
          <w:delText>J</w:delText>
        </w:r>
        <w:r w:rsidR="00DE6B10" w:rsidRPr="002F0BBB" w:rsidDel="005879F3">
          <w:rPr>
            <w:vertAlign w:val="subscript"/>
          </w:rPr>
          <w:delText>max25</w:delText>
        </w:r>
        <w:r w:rsidR="00DE6B10" w:rsidRPr="002F0BBB" w:rsidDel="005879F3">
          <w:delText>:</w:delText>
        </w:r>
        <w:r w:rsidR="00DE6B10" w:rsidRPr="002F0BBB" w:rsidDel="005879F3">
          <w:rPr>
            <w:i/>
            <w:iCs/>
          </w:rPr>
          <w:delText>V</w:delText>
        </w:r>
        <w:r w:rsidR="00DE6B10" w:rsidRPr="002F0BBB" w:rsidDel="005879F3">
          <w:rPr>
            <w:vertAlign w:val="subscript"/>
          </w:rPr>
          <w:delText>cmax25</w:delText>
        </w:r>
        <w:r w:rsidR="00DE6B10" w:rsidDel="005879F3">
          <w:delText xml:space="preserve"> (Table 3); however, there was a weak stimulation in </w:delText>
        </w:r>
        <w:r w:rsidR="00DE6B10" w:rsidRPr="002F0BBB" w:rsidDel="005879F3">
          <w:rPr>
            <w:i/>
            <w:iCs/>
          </w:rPr>
          <w:delText>J</w:delText>
        </w:r>
        <w:r w:rsidR="00DE6B10" w:rsidRPr="002F0BBB" w:rsidDel="005879F3">
          <w:rPr>
            <w:vertAlign w:val="subscript"/>
          </w:rPr>
          <w:delText>max25</w:delText>
        </w:r>
        <w:r w:rsidR="00DE6B10" w:rsidRPr="002F0BBB" w:rsidDel="005879F3">
          <w:delText>:</w:delText>
        </w:r>
        <w:r w:rsidR="00DE6B10" w:rsidRPr="002F0BBB" w:rsidDel="005879F3">
          <w:rPr>
            <w:i/>
            <w:iCs/>
          </w:rPr>
          <w:delText>V</w:delText>
        </w:r>
        <w:r w:rsidR="00DE6B10" w:rsidRPr="002F0BBB" w:rsidDel="005879F3">
          <w:rPr>
            <w:vertAlign w:val="subscript"/>
          </w:rPr>
          <w:delText>cmax25</w:delText>
        </w:r>
        <w:r w:rsidR="00DE6B10" w:rsidDel="005879F3">
          <w:delText xml:space="preserve"> with inoculation (Table 3). </w:delText>
        </w:r>
        <w:r w:rsidR="00BD310E" w:rsidDel="005879F3">
          <w:rPr>
            <w:i/>
            <w:iCs/>
          </w:rPr>
          <w:delText>R</w:delText>
        </w:r>
        <w:r w:rsidR="00BD310E" w:rsidDel="005879F3">
          <w:rPr>
            <w:vertAlign w:val="subscript"/>
          </w:rPr>
          <w:delText>d25</w:delText>
        </w:r>
        <w:r w:rsidR="00BD310E" w:rsidDel="005879F3">
          <w:delText xml:space="preserve"> w</w:delText>
        </w:r>
        <w:r w:rsidR="00E372EE" w:rsidDel="005879F3">
          <w:delText>as</w:delText>
        </w:r>
        <w:r w:rsidR="00BD310E" w:rsidDel="005879F3">
          <w:delText xml:space="preserve"> </w:delText>
        </w:r>
        <w:r w:rsidR="00E372EE" w:rsidDel="005879F3">
          <w:delText>determined through</w:delText>
        </w:r>
        <w:r w:rsidR="00BD310E" w:rsidDel="005879F3">
          <w:delText xml:space="preserve"> a weak</w:delText>
        </w:r>
        <w:r w:rsidR="00E372EE" w:rsidDel="005879F3">
          <w:delText xml:space="preserve"> </w:delText>
        </w:r>
        <w:r w:rsidR="00BD310E" w:rsidDel="005879F3">
          <w:delText xml:space="preserve">interaction between nitrogen fertilization and inoculation </w:delText>
        </w:r>
        <w:r w:rsidR="00055528" w:rsidDel="005879F3">
          <w:delText xml:space="preserve">(Table </w:delText>
        </w:r>
        <w:r w:rsidR="0048004A" w:rsidDel="005879F3">
          <w:delText>3</w:delText>
        </w:r>
        <w:r w:rsidR="00055528" w:rsidDel="005879F3">
          <w:delText xml:space="preserve">; Fig. </w:delText>
        </w:r>
        <w:r w:rsidR="0004004B" w:rsidDel="005879F3">
          <w:delText>4</w:delText>
        </w:r>
        <w:r w:rsidR="00055528" w:rsidDel="005879F3">
          <w:delText>D)</w:delText>
        </w:r>
        <w:r w:rsidR="00BD310E" w:rsidDel="005879F3">
          <w:delText xml:space="preserve">. </w:delText>
        </w:r>
        <w:r w:rsidR="00FE6DAB" w:rsidDel="005879F3">
          <w:delText>This interaction indicated that inoculated individuals grown under high nitrogen fertilization (</w:delText>
        </w:r>
        <w:r w:rsidR="008E75B9" w:rsidDel="005879F3">
          <w:delText>0.81</w:delText>
        </w:r>
        <w:r w:rsidR="008E75B9" w:rsidRPr="008E75B9" w:rsidDel="005879F3">
          <w:sym w:font="Symbol" w:char="F0B1"/>
        </w:r>
        <w:r w:rsidR="008E75B9" w:rsidRPr="008E75B9" w:rsidDel="005879F3">
          <w:delText xml:space="preserve">0.07 </w:delText>
        </w:r>
        <w:r w:rsidR="00FE6DAB" w:rsidRPr="008E75B9" w:rsidDel="005879F3">
          <w:rPr>
            <w:lang w:val="el-GR"/>
          </w:rPr>
          <w:delText>μ</w:delText>
        </w:r>
        <w:r w:rsidR="00FE6DAB" w:rsidRPr="008E75B9" w:rsidDel="005879F3">
          <w:delText>mol m</w:delText>
        </w:r>
        <w:r w:rsidR="00FE6DAB" w:rsidRPr="008E75B9" w:rsidDel="005879F3">
          <w:rPr>
            <w:vertAlign w:val="superscript"/>
          </w:rPr>
          <w:delText>-2</w:delText>
        </w:r>
        <w:r w:rsidR="00FE6DAB" w:rsidRPr="008E75B9" w:rsidDel="005879F3">
          <w:delText xml:space="preserve"> s</w:delText>
        </w:r>
        <w:r w:rsidR="00FE6DAB" w:rsidRPr="008E75B9" w:rsidDel="005879F3">
          <w:rPr>
            <w:vertAlign w:val="superscript"/>
          </w:rPr>
          <w:delText>-1</w:delText>
        </w:r>
        <w:r w:rsidR="00FE6DAB" w:rsidDel="005879F3">
          <w:delText xml:space="preserve">) had </w:delText>
        </w:r>
        <w:r w:rsidR="008E75B9" w:rsidDel="005879F3">
          <w:delText>47.2</w:delText>
        </w:r>
        <w:r w:rsidR="00FE6DAB" w:rsidDel="005879F3">
          <w:delText xml:space="preserve">% higher </w:delText>
        </w:r>
        <w:r w:rsidR="00FE6DAB" w:rsidDel="005879F3">
          <w:rPr>
            <w:i/>
            <w:iCs/>
          </w:rPr>
          <w:delText>R</w:delText>
        </w:r>
        <w:r w:rsidR="00FE6DAB" w:rsidDel="005879F3">
          <w:rPr>
            <w:vertAlign w:val="subscript"/>
          </w:rPr>
          <w:delText>d25</w:delText>
        </w:r>
        <w:r w:rsidR="00FE6DAB" w:rsidDel="005879F3">
          <w:delText xml:space="preserve"> values than inoculated individuals grown under low nitrogen fertilization (</w:delText>
        </w:r>
        <w:r w:rsidR="008E75B9" w:rsidDel="005879F3">
          <w:delText>0.55</w:delText>
        </w:r>
        <w:r w:rsidR="008E75B9" w:rsidRPr="008E75B9" w:rsidDel="005879F3">
          <w:sym w:font="Symbol" w:char="F0B1"/>
        </w:r>
        <w:r w:rsidR="008E75B9" w:rsidRPr="008E75B9" w:rsidDel="005879F3">
          <w:delText xml:space="preserve">0.04 </w:delText>
        </w:r>
        <w:r w:rsidR="00FE6DAB" w:rsidRPr="008E75B9" w:rsidDel="005879F3">
          <w:rPr>
            <w:lang w:val="el-GR"/>
          </w:rPr>
          <w:delText>μ</w:delText>
        </w:r>
        <w:r w:rsidR="00FE6DAB" w:rsidRPr="008E75B9" w:rsidDel="005879F3">
          <w:delText>mol m</w:delText>
        </w:r>
        <w:r w:rsidR="00FE6DAB" w:rsidRPr="008E75B9" w:rsidDel="005879F3">
          <w:rPr>
            <w:vertAlign w:val="superscript"/>
          </w:rPr>
          <w:delText>-2</w:delText>
        </w:r>
        <w:r w:rsidR="00FE6DAB" w:rsidRPr="008E75B9" w:rsidDel="005879F3">
          <w:delText xml:space="preserve"> s</w:delText>
        </w:r>
        <w:r w:rsidR="00FE6DAB" w:rsidRPr="008E75B9" w:rsidDel="005879F3">
          <w:rPr>
            <w:vertAlign w:val="superscript"/>
          </w:rPr>
          <w:delText>-1</w:delText>
        </w:r>
        <w:r w:rsidR="00FE6DAB" w:rsidDel="005879F3">
          <w:delText>; Tukey: p=</w:delText>
        </w:r>
        <w:r w:rsidR="008E75B9" w:rsidDel="005879F3">
          <w:delText>0.004</w:delText>
        </w:r>
        <w:r w:rsidR="00FE6DAB" w:rsidDel="005879F3">
          <w:delText>), with no fertilization effect observed in non-inoculated individuals</w:delText>
        </w:r>
        <w:r w:rsidR="002F0BBB" w:rsidRPr="00D634C4" w:rsidDel="005879F3">
          <w:delText xml:space="preserve"> (Tukey: p=0.956).</w:delText>
        </w:r>
      </w:del>
    </w:p>
    <w:p w14:paraId="08CDC5AC" w14:textId="229083E9" w:rsidR="008B104C" w:rsidRPr="009C62F2" w:rsidDel="005879F3" w:rsidRDefault="008B104C" w:rsidP="008B104C">
      <w:pPr>
        <w:spacing w:line="480" w:lineRule="auto"/>
        <w:rPr>
          <w:del w:id="649" w:author="Nick Smith" w:date="2023-11-17T13:11:00Z"/>
        </w:rPr>
      </w:pPr>
    </w:p>
    <w:p w14:paraId="212B52C6" w14:textId="345332A3" w:rsidR="007A2F1C" w:rsidDel="005879F3" w:rsidRDefault="007A2F1C" w:rsidP="00A85036">
      <w:pPr>
        <w:spacing w:line="480" w:lineRule="auto"/>
        <w:rPr>
          <w:del w:id="650" w:author="Nick Smith" w:date="2023-11-17T13:11:00Z"/>
        </w:rPr>
        <w:sectPr w:rsidR="007A2F1C" w:rsidDel="005879F3" w:rsidSect="004C3C71">
          <w:pgSz w:w="12240" w:h="15840"/>
          <w:pgMar w:top="1440" w:right="1440" w:bottom="1440" w:left="1440" w:header="720" w:footer="720" w:gutter="0"/>
          <w:lnNumType w:countBy="1" w:restart="continuous"/>
          <w:cols w:space="720"/>
          <w:docGrid w:linePitch="360"/>
        </w:sectPr>
      </w:pPr>
    </w:p>
    <w:p w14:paraId="359C997A" w14:textId="0539AC54" w:rsidR="008D6E2F" w:rsidDel="005879F3" w:rsidRDefault="007A2F1C" w:rsidP="009D6E5B">
      <w:pPr>
        <w:spacing w:line="480" w:lineRule="auto"/>
        <w:rPr>
          <w:del w:id="651" w:author="Nick Smith" w:date="2023-11-17T13:11:00Z"/>
        </w:rPr>
      </w:pPr>
      <w:del w:id="652" w:author="Nick Smith" w:date="2023-11-17T13:11:00Z">
        <w:r w:rsidDel="005879F3">
          <w:rPr>
            <w:b/>
            <w:bCs/>
          </w:rPr>
          <w:delText xml:space="preserve">Table </w:delText>
        </w:r>
        <w:r w:rsidR="00EB0C0F" w:rsidDel="005879F3">
          <w:rPr>
            <w:b/>
            <w:bCs/>
          </w:rPr>
          <w:delText>3</w:delText>
        </w:r>
        <w:r w:rsidDel="005879F3">
          <w:delText xml:space="preserve"> Analysis of variance results exploring effect of soil nitrogen </w:delText>
        </w:r>
        <w:r w:rsidR="0033651D" w:rsidDel="005879F3">
          <w:delText xml:space="preserve">fertilization, inoculation with </w:delText>
        </w:r>
        <w:r w:rsidR="0033651D" w:rsidDel="005879F3">
          <w:rPr>
            <w:i/>
            <w:iCs/>
          </w:rPr>
          <w:delText>B. japonicum</w:delText>
        </w:r>
        <w:r w:rsidR="0033651D" w:rsidDel="005879F3">
          <w:delText>, and interactions between soil nitrogen fertilization and inoculation on leaf photosynthesis and gas exchange</w:delText>
        </w:r>
        <w:r w:rsidDel="005879F3">
          <w:delText>*</w:delText>
        </w:r>
      </w:del>
    </w:p>
    <w:tbl>
      <w:tblPr>
        <w:tblStyle w:val="TableGridLight"/>
        <w:tblW w:w="12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gridCol w:w="996"/>
        <w:gridCol w:w="876"/>
      </w:tblGrid>
      <w:tr w:rsidR="004B1EA4" w:rsidRPr="009515D2" w:rsidDel="005879F3" w14:paraId="7869E195" w14:textId="1C892DA3" w:rsidTr="004B1EA4">
        <w:trPr>
          <w:del w:id="653" w:author="Nick Smith" w:date="2023-11-17T13:11:00Z"/>
        </w:trPr>
        <w:tc>
          <w:tcPr>
            <w:tcW w:w="2516" w:type="dxa"/>
            <w:gridSpan w:val="2"/>
            <w:tcBorders>
              <w:bottom w:val="single" w:sz="4" w:space="0" w:color="auto"/>
            </w:tcBorders>
          </w:tcPr>
          <w:p w14:paraId="440F8845" w14:textId="1094BEF4" w:rsidR="004B1EA4" w:rsidRPr="009515D2" w:rsidDel="005879F3" w:rsidRDefault="004B1EA4" w:rsidP="00A85036">
            <w:pPr>
              <w:spacing w:line="276" w:lineRule="auto"/>
              <w:rPr>
                <w:del w:id="654" w:author="Nick Smith" w:date="2023-11-17T13:11:00Z"/>
                <w:b/>
                <w:bCs/>
                <w:sz w:val="22"/>
                <w:szCs w:val="22"/>
              </w:rPr>
            </w:pPr>
          </w:p>
        </w:tc>
        <w:tc>
          <w:tcPr>
            <w:tcW w:w="2008" w:type="dxa"/>
            <w:gridSpan w:val="2"/>
            <w:tcBorders>
              <w:bottom w:val="single" w:sz="4" w:space="0" w:color="auto"/>
            </w:tcBorders>
          </w:tcPr>
          <w:p w14:paraId="22EB8E91" w14:textId="6177A594" w:rsidR="004B1EA4" w:rsidRPr="009515D2" w:rsidDel="005879F3" w:rsidRDefault="004B1EA4" w:rsidP="00A85036">
            <w:pPr>
              <w:spacing w:line="276" w:lineRule="auto"/>
              <w:jc w:val="right"/>
              <w:rPr>
                <w:del w:id="655" w:author="Nick Smith" w:date="2023-11-17T13:11:00Z"/>
                <w:b/>
                <w:bCs/>
                <w:sz w:val="22"/>
                <w:szCs w:val="22"/>
                <w:vertAlign w:val="subscript"/>
              </w:rPr>
            </w:pPr>
            <w:del w:id="656" w:author="Nick Smith" w:date="2023-11-17T13:11:00Z">
              <w:r w:rsidRPr="009515D2" w:rsidDel="005879F3">
                <w:rPr>
                  <w:b/>
                  <w:bCs/>
                  <w:i/>
                  <w:iCs/>
                  <w:sz w:val="22"/>
                  <w:szCs w:val="22"/>
                </w:rPr>
                <w:delText>A</w:delText>
              </w:r>
              <w:r w:rsidRPr="009515D2" w:rsidDel="005879F3">
                <w:rPr>
                  <w:b/>
                  <w:bCs/>
                  <w:sz w:val="22"/>
                  <w:szCs w:val="22"/>
                  <w:vertAlign w:val="subscript"/>
                </w:rPr>
                <w:delText>net</w:delText>
              </w:r>
            </w:del>
          </w:p>
        </w:tc>
        <w:tc>
          <w:tcPr>
            <w:tcW w:w="2009" w:type="dxa"/>
            <w:gridSpan w:val="2"/>
            <w:tcBorders>
              <w:bottom w:val="single" w:sz="4" w:space="0" w:color="auto"/>
            </w:tcBorders>
          </w:tcPr>
          <w:p w14:paraId="41C91FCD" w14:textId="25241062" w:rsidR="004B1EA4" w:rsidRPr="009515D2" w:rsidDel="005879F3" w:rsidRDefault="004B1EA4" w:rsidP="00A85036">
            <w:pPr>
              <w:spacing w:line="276" w:lineRule="auto"/>
              <w:jc w:val="right"/>
              <w:rPr>
                <w:del w:id="657" w:author="Nick Smith" w:date="2023-11-17T13:11:00Z"/>
                <w:b/>
                <w:bCs/>
                <w:sz w:val="22"/>
                <w:szCs w:val="22"/>
                <w:vertAlign w:val="subscript"/>
              </w:rPr>
            </w:pPr>
            <w:del w:id="658" w:author="Nick Smith" w:date="2023-11-17T13:11:00Z">
              <w:r w:rsidRPr="009515D2" w:rsidDel="005879F3">
                <w:rPr>
                  <w:b/>
                  <w:bCs/>
                  <w:i/>
                  <w:iCs/>
                  <w:sz w:val="22"/>
                  <w:szCs w:val="22"/>
                </w:rPr>
                <w:delText>V</w:delText>
              </w:r>
              <w:r w:rsidRPr="009515D2" w:rsidDel="005879F3">
                <w:rPr>
                  <w:b/>
                  <w:bCs/>
                  <w:sz w:val="22"/>
                  <w:szCs w:val="22"/>
                  <w:vertAlign w:val="subscript"/>
                </w:rPr>
                <w:delText>cmax25</w:delText>
              </w:r>
            </w:del>
          </w:p>
        </w:tc>
        <w:tc>
          <w:tcPr>
            <w:tcW w:w="2009" w:type="dxa"/>
            <w:gridSpan w:val="2"/>
            <w:tcBorders>
              <w:bottom w:val="single" w:sz="4" w:space="0" w:color="auto"/>
            </w:tcBorders>
          </w:tcPr>
          <w:p w14:paraId="5BD5CE1E" w14:textId="3E902F88" w:rsidR="004B1EA4" w:rsidRPr="009515D2" w:rsidDel="005879F3" w:rsidRDefault="004B1EA4" w:rsidP="00A85036">
            <w:pPr>
              <w:spacing w:line="276" w:lineRule="auto"/>
              <w:jc w:val="right"/>
              <w:rPr>
                <w:del w:id="659" w:author="Nick Smith" w:date="2023-11-17T13:11:00Z"/>
                <w:b/>
                <w:bCs/>
                <w:sz w:val="22"/>
                <w:szCs w:val="22"/>
                <w:vertAlign w:val="subscript"/>
              </w:rPr>
            </w:pPr>
            <w:del w:id="660" w:author="Nick Smith" w:date="2023-11-17T13:11:00Z">
              <w:r w:rsidRPr="009515D2" w:rsidDel="005879F3">
                <w:rPr>
                  <w:b/>
                  <w:bCs/>
                  <w:i/>
                  <w:iCs/>
                  <w:sz w:val="22"/>
                  <w:szCs w:val="22"/>
                </w:rPr>
                <w:delText>J</w:delText>
              </w:r>
              <w:r w:rsidRPr="009515D2" w:rsidDel="005879F3">
                <w:rPr>
                  <w:b/>
                  <w:bCs/>
                  <w:sz w:val="22"/>
                  <w:szCs w:val="22"/>
                  <w:vertAlign w:val="subscript"/>
                </w:rPr>
                <w:delText>max25</w:delText>
              </w:r>
            </w:del>
          </w:p>
        </w:tc>
        <w:tc>
          <w:tcPr>
            <w:tcW w:w="2009" w:type="dxa"/>
            <w:gridSpan w:val="2"/>
            <w:tcBorders>
              <w:bottom w:val="single" w:sz="4" w:space="0" w:color="auto"/>
            </w:tcBorders>
          </w:tcPr>
          <w:p w14:paraId="34513C27" w14:textId="7551B4F4" w:rsidR="004B1EA4" w:rsidRPr="009515D2" w:rsidDel="005879F3" w:rsidRDefault="004B1EA4" w:rsidP="00A85036">
            <w:pPr>
              <w:spacing w:line="276" w:lineRule="auto"/>
              <w:jc w:val="right"/>
              <w:rPr>
                <w:del w:id="661" w:author="Nick Smith" w:date="2023-11-17T13:11:00Z"/>
                <w:b/>
                <w:bCs/>
                <w:sz w:val="22"/>
                <w:szCs w:val="22"/>
              </w:rPr>
            </w:pPr>
            <w:del w:id="662" w:author="Nick Smith" w:date="2023-11-17T13:11:00Z">
              <w:r w:rsidRPr="009515D2" w:rsidDel="005879F3">
                <w:rPr>
                  <w:b/>
                  <w:bCs/>
                  <w:i/>
                  <w:iCs/>
                  <w:sz w:val="22"/>
                  <w:szCs w:val="22"/>
                </w:rPr>
                <w:delText>J</w:delText>
              </w:r>
              <w:r w:rsidRPr="009515D2" w:rsidDel="005879F3">
                <w:rPr>
                  <w:b/>
                  <w:bCs/>
                  <w:sz w:val="22"/>
                  <w:szCs w:val="22"/>
                  <w:vertAlign w:val="subscript"/>
                </w:rPr>
                <w:delText>max25</w:delText>
              </w:r>
              <w:r w:rsidRPr="009515D2" w:rsidDel="005879F3">
                <w:rPr>
                  <w:b/>
                  <w:bCs/>
                  <w:sz w:val="22"/>
                  <w:szCs w:val="22"/>
                </w:rPr>
                <w:delText>:</w:delText>
              </w:r>
              <w:r w:rsidRPr="009515D2" w:rsidDel="005879F3">
                <w:rPr>
                  <w:b/>
                  <w:bCs/>
                  <w:i/>
                  <w:iCs/>
                  <w:sz w:val="22"/>
                  <w:szCs w:val="22"/>
                </w:rPr>
                <w:delText>V</w:delText>
              </w:r>
              <w:r w:rsidRPr="009515D2" w:rsidDel="005879F3">
                <w:rPr>
                  <w:b/>
                  <w:bCs/>
                  <w:sz w:val="22"/>
                  <w:szCs w:val="22"/>
                  <w:vertAlign w:val="subscript"/>
                </w:rPr>
                <w:delText>cmax25</w:delText>
              </w:r>
            </w:del>
          </w:p>
        </w:tc>
        <w:tc>
          <w:tcPr>
            <w:tcW w:w="1872" w:type="dxa"/>
            <w:gridSpan w:val="2"/>
            <w:tcBorders>
              <w:bottom w:val="single" w:sz="4" w:space="0" w:color="auto"/>
            </w:tcBorders>
          </w:tcPr>
          <w:p w14:paraId="2B7D632F" w14:textId="6D276CE3" w:rsidR="004B1EA4" w:rsidRPr="009515D2" w:rsidDel="005879F3" w:rsidRDefault="004B1EA4" w:rsidP="00A85036">
            <w:pPr>
              <w:spacing w:line="276" w:lineRule="auto"/>
              <w:jc w:val="right"/>
              <w:rPr>
                <w:del w:id="663" w:author="Nick Smith" w:date="2023-11-17T13:11:00Z"/>
                <w:b/>
                <w:bCs/>
                <w:sz w:val="22"/>
                <w:szCs w:val="22"/>
              </w:rPr>
            </w:pPr>
            <w:del w:id="664" w:author="Nick Smith" w:date="2023-11-17T13:11:00Z">
              <w:r w:rsidRPr="009515D2" w:rsidDel="005879F3">
                <w:rPr>
                  <w:b/>
                  <w:bCs/>
                  <w:i/>
                  <w:iCs/>
                  <w:sz w:val="22"/>
                  <w:szCs w:val="22"/>
                </w:rPr>
                <w:delText>R</w:delText>
              </w:r>
              <w:r w:rsidRPr="009515D2" w:rsidDel="005879F3">
                <w:rPr>
                  <w:b/>
                  <w:bCs/>
                  <w:sz w:val="22"/>
                  <w:szCs w:val="22"/>
                  <w:vertAlign w:val="subscript"/>
                </w:rPr>
                <w:delText>d25</w:delText>
              </w:r>
            </w:del>
          </w:p>
        </w:tc>
      </w:tr>
      <w:tr w:rsidR="004B1EA4" w:rsidRPr="009515D2" w:rsidDel="005879F3" w14:paraId="7F809614" w14:textId="722E21E8" w:rsidTr="004B1EA4">
        <w:trPr>
          <w:del w:id="665" w:author="Nick Smith" w:date="2023-11-17T13:11:00Z"/>
        </w:trPr>
        <w:tc>
          <w:tcPr>
            <w:tcW w:w="1980" w:type="dxa"/>
            <w:tcBorders>
              <w:top w:val="single" w:sz="4" w:space="0" w:color="auto"/>
              <w:bottom w:val="single" w:sz="4" w:space="0" w:color="auto"/>
            </w:tcBorders>
          </w:tcPr>
          <w:p w14:paraId="1100190D" w14:textId="55A892B7" w:rsidR="004B1EA4" w:rsidRPr="009515D2" w:rsidDel="005879F3" w:rsidRDefault="004B1EA4" w:rsidP="00A85036">
            <w:pPr>
              <w:spacing w:line="276" w:lineRule="auto"/>
              <w:rPr>
                <w:del w:id="666" w:author="Nick Smith" w:date="2023-11-17T13:11:00Z"/>
                <w:sz w:val="22"/>
                <w:szCs w:val="22"/>
              </w:rPr>
            </w:pPr>
          </w:p>
        </w:tc>
        <w:tc>
          <w:tcPr>
            <w:tcW w:w="536" w:type="dxa"/>
            <w:tcBorders>
              <w:top w:val="single" w:sz="4" w:space="0" w:color="auto"/>
              <w:bottom w:val="single" w:sz="4" w:space="0" w:color="auto"/>
            </w:tcBorders>
          </w:tcPr>
          <w:p w14:paraId="4BCDCE61" w14:textId="18E0ED55" w:rsidR="004B1EA4" w:rsidRPr="009515D2" w:rsidDel="005879F3" w:rsidRDefault="004B1EA4" w:rsidP="00A85036">
            <w:pPr>
              <w:spacing w:line="276" w:lineRule="auto"/>
              <w:jc w:val="right"/>
              <w:rPr>
                <w:del w:id="667" w:author="Nick Smith" w:date="2023-11-17T13:11:00Z"/>
                <w:sz w:val="22"/>
                <w:szCs w:val="22"/>
              </w:rPr>
            </w:pPr>
            <w:del w:id="668" w:author="Nick Smith" w:date="2023-11-17T13:11:00Z">
              <w:r w:rsidRPr="009515D2" w:rsidDel="005879F3">
                <w:rPr>
                  <w:sz w:val="22"/>
                  <w:szCs w:val="22"/>
                </w:rPr>
                <w:delText>df</w:delText>
              </w:r>
            </w:del>
          </w:p>
        </w:tc>
        <w:tc>
          <w:tcPr>
            <w:tcW w:w="996" w:type="dxa"/>
            <w:tcBorders>
              <w:top w:val="single" w:sz="4" w:space="0" w:color="auto"/>
              <w:bottom w:val="single" w:sz="4" w:space="0" w:color="auto"/>
            </w:tcBorders>
          </w:tcPr>
          <w:p w14:paraId="31734418" w14:textId="006BE4A0" w:rsidR="004B1EA4" w:rsidRPr="009515D2" w:rsidDel="005879F3" w:rsidRDefault="004B1EA4" w:rsidP="00A85036">
            <w:pPr>
              <w:spacing w:line="276" w:lineRule="auto"/>
              <w:jc w:val="right"/>
              <w:rPr>
                <w:del w:id="669" w:author="Nick Smith" w:date="2023-11-17T13:11:00Z"/>
                <w:sz w:val="22"/>
                <w:szCs w:val="22"/>
              </w:rPr>
            </w:pPr>
            <w:del w:id="670"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2" w:type="dxa"/>
            <w:tcBorders>
              <w:top w:val="single" w:sz="4" w:space="0" w:color="auto"/>
              <w:bottom w:val="single" w:sz="4" w:space="0" w:color="auto"/>
            </w:tcBorders>
          </w:tcPr>
          <w:p w14:paraId="2E0812EE" w14:textId="7E43643D" w:rsidR="004B1EA4" w:rsidRPr="009515D2" w:rsidDel="005879F3" w:rsidRDefault="004B1EA4" w:rsidP="00A85036">
            <w:pPr>
              <w:spacing w:line="276" w:lineRule="auto"/>
              <w:jc w:val="right"/>
              <w:rPr>
                <w:del w:id="671" w:author="Nick Smith" w:date="2023-11-17T13:11:00Z"/>
                <w:sz w:val="22"/>
                <w:szCs w:val="22"/>
              </w:rPr>
            </w:pPr>
            <w:del w:id="672" w:author="Nick Smith" w:date="2023-11-17T13:11:00Z">
              <w:r w:rsidRPr="009515D2" w:rsidDel="005879F3">
                <w:rPr>
                  <w:i/>
                  <w:iCs/>
                  <w:sz w:val="22"/>
                  <w:szCs w:val="22"/>
                </w:rPr>
                <w:delText>p</w:delText>
              </w:r>
            </w:del>
          </w:p>
        </w:tc>
        <w:tc>
          <w:tcPr>
            <w:tcW w:w="996" w:type="dxa"/>
            <w:tcBorders>
              <w:top w:val="single" w:sz="4" w:space="0" w:color="auto"/>
              <w:bottom w:val="single" w:sz="4" w:space="0" w:color="auto"/>
            </w:tcBorders>
          </w:tcPr>
          <w:p w14:paraId="06CAEF82" w14:textId="3F716093" w:rsidR="004B1EA4" w:rsidRPr="009515D2" w:rsidDel="005879F3" w:rsidRDefault="004B1EA4" w:rsidP="00A85036">
            <w:pPr>
              <w:spacing w:line="276" w:lineRule="auto"/>
              <w:jc w:val="right"/>
              <w:rPr>
                <w:del w:id="673" w:author="Nick Smith" w:date="2023-11-17T13:11:00Z"/>
                <w:sz w:val="22"/>
                <w:szCs w:val="22"/>
              </w:rPr>
            </w:pPr>
            <w:del w:id="674"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325306CC" w14:textId="469969E1" w:rsidR="004B1EA4" w:rsidRPr="009515D2" w:rsidDel="005879F3" w:rsidRDefault="004B1EA4" w:rsidP="00A85036">
            <w:pPr>
              <w:spacing w:line="276" w:lineRule="auto"/>
              <w:jc w:val="right"/>
              <w:rPr>
                <w:del w:id="675" w:author="Nick Smith" w:date="2023-11-17T13:11:00Z"/>
                <w:sz w:val="22"/>
                <w:szCs w:val="22"/>
              </w:rPr>
            </w:pPr>
            <w:del w:id="676" w:author="Nick Smith" w:date="2023-11-17T13:11:00Z">
              <w:r w:rsidRPr="009515D2" w:rsidDel="005879F3">
                <w:rPr>
                  <w:i/>
                  <w:iCs/>
                  <w:sz w:val="22"/>
                  <w:szCs w:val="22"/>
                </w:rPr>
                <w:delText>p</w:delText>
              </w:r>
            </w:del>
          </w:p>
        </w:tc>
        <w:tc>
          <w:tcPr>
            <w:tcW w:w="996" w:type="dxa"/>
            <w:tcBorders>
              <w:top w:val="single" w:sz="4" w:space="0" w:color="auto"/>
              <w:bottom w:val="single" w:sz="4" w:space="0" w:color="auto"/>
            </w:tcBorders>
          </w:tcPr>
          <w:p w14:paraId="36389F45" w14:textId="3CDDE79B" w:rsidR="004B1EA4" w:rsidRPr="009515D2" w:rsidDel="005879F3" w:rsidRDefault="004B1EA4" w:rsidP="00A85036">
            <w:pPr>
              <w:spacing w:line="276" w:lineRule="auto"/>
              <w:jc w:val="right"/>
              <w:rPr>
                <w:del w:id="677" w:author="Nick Smith" w:date="2023-11-17T13:11:00Z"/>
                <w:sz w:val="22"/>
                <w:szCs w:val="22"/>
              </w:rPr>
            </w:pPr>
            <w:del w:id="678"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3542E7C5" w14:textId="488F2A9D" w:rsidR="004B1EA4" w:rsidRPr="009515D2" w:rsidDel="005879F3" w:rsidRDefault="004B1EA4" w:rsidP="00A85036">
            <w:pPr>
              <w:spacing w:line="276" w:lineRule="auto"/>
              <w:jc w:val="right"/>
              <w:rPr>
                <w:del w:id="679" w:author="Nick Smith" w:date="2023-11-17T13:11:00Z"/>
                <w:sz w:val="22"/>
                <w:szCs w:val="22"/>
              </w:rPr>
            </w:pPr>
            <w:del w:id="680" w:author="Nick Smith" w:date="2023-11-17T13:11:00Z">
              <w:r w:rsidRPr="009515D2" w:rsidDel="005879F3">
                <w:rPr>
                  <w:i/>
                  <w:iCs/>
                  <w:sz w:val="22"/>
                  <w:szCs w:val="22"/>
                </w:rPr>
                <w:delText>p</w:delText>
              </w:r>
            </w:del>
          </w:p>
        </w:tc>
        <w:tc>
          <w:tcPr>
            <w:tcW w:w="996" w:type="dxa"/>
            <w:tcBorders>
              <w:top w:val="single" w:sz="4" w:space="0" w:color="auto"/>
              <w:bottom w:val="single" w:sz="4" w:space="0" w:color="auto"/>
            </w:tcBorders>
          </w:tcPr>
          <w:p w14:paraId="62C231E7" w14:textId="719BFAE9" w:rsidR="004B1EA4" w:rsidRPr="009515D2" w:rsidDel="005879F3" w:rsidRDefault="004B1EA4" w:rsidP="00A85036">
            <w:pPr>
              <w:spacing w:line="276" w:lineRule="auto"/>
              <w:jc w:val="right"/>
              <w:rPr>
                <w:del w:id="681" w:author="Nick Smith" w:date="2023-11-17T13:11:00Z"/>
                <w:sz w:val="22"/>
                <w:szCs w:val="22"/>
              </w:rPr>
            </w:pPr>
            <w:del w:id="682"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4F0153BE" w14:textId="785ACE29" w:rsidR="004B1EA4" w:rsidRPr="009515D2" w:rsidDel="005879F3" w:rsidRDefault="004B1EA4" w:rsidP="00A85036">
            <w:pPr>
              <w:spacing w:line="276" w:lineRule="auto"/>
              <w:jc w:val="right"/>
              <w:rPr>
                <w:del w:id="683" w:author="Nick Smith" w:date="2023-11-17T13:11:00Z"/>
                <w:sz w:val="22"/>
                <w:szCs w:val="22"/>
              </w:rPr>
            </w:pPr>
            <w:del w:id="684" w:author="Nick Smith" w:date="2023-11-17T13:11:00Z">
              <w:r w:rsidRPr="009515D2" w:rsidDel="005879F3">
                <w:rPr>
                  <w:i/>
                  <w:iCs/>
                  <w:sz w:val="22"/>
                  <w:szCs w:val="22"/>
                </w:rPr>
                <w:delText>p</w:delText>
              </w:r>
            </w:del>
          </w:p>
        </w:tc>
        <w:tc>
          <w:tcPr>
            <w:tcW w:w="996" w:type="dxa"/>
            <w:tcBorders>
              <w:top w:val="single" w:sz="4" w:space="0" w:color="auto"/>
              <w:bottom w:val="single" w:sz="4" w:space="0" w:color="auto"/>
            </w:tcBorders>
          </w:tcPr>
          <w:p w14:paraId="00F67E4A" w14:textId="17424B2B" w:rsidR="004B1EA4" w:rsidRPr="009515D2" w:rsidDel="005879F3" w:rsidRDefault="004B1EA4" w:rsidP="00A85036">
            <w:pPr>
              <w:spacing w:line="276" w:lineRule="auto"/>
              <w:jc w:val="right"/>
              <w:rPr>
                <w:del w:id="685" w:author="Nick Smith" w:date="2023-11-17T13:11:00Z"/>
                <w:i/>
                <w:iCs/>
                <w:sz w:val="22"/>
                <w:szCs w:val="22"/>
              </w:rPr>
            </w:pPr>
            <w:del w:id="686"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876" w:type="dxa"/>
            <w:tcBorders>
              <w:top w:val="single" w:sz="4" w:space="0" w:color="auto"/>
              <w:bottom w:val="single" w:sz="4" w:space="0" w:color="auto"/>
            </w:tcBorders>
          </w:tcPr>
          <w:p w14:paraId="0B577D55" w14:textId="654A65BE" w:rsidR="004B1EA4" w:rsidRPr="009515D2" w:rsidDel="005879F3" w:rsidRDefault="004B1EA4" w:rsidP="00A85036">
            <w:pPr>
              <w:spacing w:line="276" w:lineRule="auto"/>
              <w:jc w:val="right"/>
              <w:rPr>
                <w:del w:id="687" w:author="Nick Smith" w:date="2023-11-17T13:11:00Z"/>
                <w:i/>
                <w:iCs/>
                <w:sz w:val="22"/>
                <w:szCs w:val="22"/>
              </w:rPr>
            </w:pPr>
            <w:del w:id="688" w:author="Nick Smith" w:date="2023-11-17T13:11:00Z">
              <w:r w:rsidRPr="009515D2" w:rsidDel="005879F3">
                <w:rPr>
                  <w:i/>
                  <w:iCs/>
                  <w:sz w:val="22"/>
                  <w:szCs w:val="22"/>
                </w:rPr>
                <w:delText>p</w:delText>
              </w:r>
            </w:del>
          </w:p>
        </w:tc>
      </w:tr>
      <w:tr w:rsidR="004B1EA4" w:rsidRPr="009515D2" w:rsidDel="005879F3" w14:paraId="1A2F7F8F" w14:textId="69DB7E88" w:rsidTr="008D46B4">
        <w:trPr>
          <w:del w:id="689" w:author="Nick Smith" w:date="2023-11-17T13:11:00Z"/>
        </w:trPr>
        <w:tc>
          <w:tcPr>
            <w:tcW w:w="1980" w:type="dxa"/>
            <w:tcBorders>
              <w:top w:val="single" w:sz="4" w:space="0" w:color="auto"/>
            </w:tcBorders>
          </w:tcPr>
          <w:p w14:paraId="030A6C63" w14:textId="6ED7B318" w:rsidR="004B1EA4" w:rsidRPr="009515D2" w:rsidDel="005879F3" w:rsidRDefault="004B1EA4" w:rsidP="00A85036">
            <w:pPr>
              <w:spacing w:line="276" w:lineRule="auto"/>
              <w:jc w:val="right"/>
              <w:rPr>
                <w:del w:id="690" w:author="Nick Smith" w:date="2023-11-17T13:11:00Z"/>
                <w:sz w:val="22"/>
                <w:szCs w:val="22"/>
              </w:rPr>
            </w:pPr>
            <w:del w:id="691" w:author="Nick Smith" w:date="2023-11-17T13:11:00Z">
              <w:r w:rsidRPr="009515D2" w:rsidDel="005879F3">
                <w:rPr>
                  <w:sz w:val="22"/>
                  <w:szCs w:val="22"/>
                </w:rPr>
                <w:delText>N fertilization (N)</w:delText>
              </w:r>
            </w:del>
          </w:p>
        </w:tc>
        <w:tc>
          <w:tcPr>
            <w:tcW w:w="536" w:type="dxa"/>
            <w:tcBorders>
              <w:top w:val="single" w:sz="4" w:space="0" w:color="auto"/>
            </w:tcBorders>
          </w:tcPr>
          <w:p w14:paraId="41ECD3D4" w14:textId="63FE9C9F" w:rsidR="004B1EA4" w:rsidRPr="009515D2" w:rsidDel="005879F3" w:rsidRDefault="004B1EA4" w:rsidP="00A85036">
            <w:pPr>
              <w:spacing w:line="276" w:lineRule="auto"/>
              <w:jc w:val="right"/>
              <w:rPr>
                <w:del w:id="692" w:author="Nick Smith" w:date="2023-11-17T13:11:00Z"/>
                <w:sz w:val="22"/>
                <w:szCs w:val="22"/>
              </w:rPr>
            </w:pPr>
            <w:del w:id="693" w:author="Nick Smith" w:date="2023-11-17T13:11:00Z">
              <w:r w:rsidRPr="009515D2" w:rsidDel="005879F3">
                <w:rPr>
                  <w:sz w:val="22"/>
                  <w:szCs w:val="22"/>
                </w:rPr>
                <w:delText>1</w:delText>
              </w:r>
            </w:del>
          </w:p>
        </w:tc>
        <w:tc>
          <w:tcPr>
            <w:tcW w:w="996" w:type="dxa"/>
            <w:tcBorders>
              <w:top w:val="single" w:sz="4" w:space="0" w:color="auto"/>
            </w:tcBorders>
          </w:tcPr>
          <w:p w14:paraId="358738E5" w14:textId="4DCE05DA" w:rsidR="004B1EA4" w:rsidRPr="009515D2" w:rsidDel="005879F3" w:rsidRDefault="00A747FF" w:rsidP="00A85036">
            <w:pPr>
              <w:spacing w:line="276" w:lineRule="auto"/>
              <w:jc w:val="right"/>
              <w:rPr>
                <w:del w:id="694" w:author="Nick Smith" w:date="2023-11-17T13:11:00Z"/>
                <w:sz w:val="22"/>
                <w:szCs w:val="22"/>
              </w:rPr>
            </w:pPr>
            <w:del w:id="695" w:author="Nick Smith" w:date="2023-11-17T13:11:00Z">
              <w:r w:rsidDel="005879F3">
                <w:rPr>
                  <w:sz w:val="22"/>
                  <w:szCs w:val="22"/>
                </w:rPr>
                <w:delText>15.82</w:delText>
              </w:r>
            </w:del>
          </w:p>
        </w:tc>
        <w:tc>
          <w:tcPr>
            <w:tcW w:w="1012" w:type="dxa"/>
            <w:tcBorders>
              <w:top w:val="single" w:sz="4" w:space="0" w:color="auto"/>
            </w:tcBorders>
          </w:tcPr>
          <w:p w14:paraId="1F9E819C" w14:textId="73C35C2D" w:rsidR="004B1EA4" w:rsidRPr="009515D2" w:rsidDel="005879F3" w:rsidRDefault="004B1EA4" w:rsidP="00A85036">
            <w:pPr>
              <w:spacing w:line="276" w:lineRule="auto"/>
              <w:jc w:val="right"/>
              <w:rPr>
                <w:del w:id="696" w:author="Nick Smith" w:date="2023-11-17T13:11:00Z"/>
                <w:b/>
                <w:bCs/>
                <w:sz w:val="22"/>
                <w:szCs w:val="22"/>
              </w:rPr>
            </w:pPr>
            <w:del w:id="697" w:author="Nick Smith" w:date="2023-11-17T13:11:00Z">
              <w:r w:rsidRPr="009515D2" w:rsidDel="005879F3">
                <w:rPr>
                  <w:b/>
                  <w:bCs/>
                  <w:sz w:val="22"/>
                  <w:szCs w:val="22"/>
                </w:rPr>
                <w:delText>&lt;0.001</w:delText>
              </w:r>
            </w:del>
          </w:p>
        </w:tc>
        <w:tc>
          <w:tcPr>
            <w:tcW w:w="996" w:type="dxa"/>
            <w:tcBorders>
              <w:top w:val="single" w:sz="4" w:space="0" w:color="auto"/>
            </w:tcBorders>
          </w:tcPr>
          <w:p w14:paraId="1EDEFE0A" w14:textId="20FCA9FA" w:rsidR="004B1EA4" w:rsidRPr="009515D2" w:rsidDel="005879F3" w:rsidRDefault="003A5F9A" w:rsidP="00A85036">
            <w:pPr>
              <w:spacing w:line="276" w:lineRule="auto"/>
              <w:jc w:val="right"/>
              <w:rPr>
                <w:del w:id="698" w:author="Nick Smith" w:date="2023-11-17T13:11:00Z"/>
                <w:sz w:val="22"/>
                <w:szCs w:val="22"/>
              </w:rPr>
            </w:pPr>
            <w:del w:id="699" w:author="Nick Smith" w:date="2023-11-17T13:11:00Z">
              <w:r w:rsidDel="005879F3">
                <w:rPr>
                  <w:sz w:val="22"/>
                  <w:szCs w:val="22"/>
                </w:rPr>
                <w:delText>4.28</w:delText>
              </w:r>
            </w:del>
          </w:p>
        </w:tc>
        <w:tc>
          <w:tcPr>
            <w:tcW w:w="1013" w:type="dxa"/>
            <w:tcBorders>
              <w:top w:val="single" w:sz="4" w:space="0" w:color="auto"/>
            </w:tcBorders>
          </w:tcPr>
          <w:p w14:paraId="6BC47A3B" w14:textId="7040A5AA" w:rsidR="004B1EA4" w:rsidRPr="003A5F9A" w:rsidDel="005879F3" w:rsidRDefault="008D46B4" w:rsidP="00A85036">
            <w:pPr>
              <w:spacing w:line="276" w:lineRule="auto"/>
              <w:jc w:val="right"/>
              <w:rPr>
                <w:del w:id="700" w:author="Nick Smith" w:date="2023-11-17T13:11:00Z"/>
                <w:b/>
                <w:bCs/>
                <w:sz w:val="22"/>
                <w:szCs w:val="22"/>
              </w:rPr>
            </w:pPr>
            <w:del w:id="701" w:author="Nick Smith" w:date="2023-11-17T13:11:00Z">
              <w:r w:rsidRPr="003A5F9A" w:rsidDel="005879F3">
                <w:rPr>
                  <w:b/>
                  <w:bCs/>
                  <w:sz w:val="22"/>
                  <w:szCs w:val="22"/>
                </w:rPr>
                <w:delText>0.0</w:delText>
              </w:r>
              <w:r w:rsidR="003A5F9A" w:rsidRPr="003A5F9A" w:rsidDel="005879F3">
                <w:rPr>
                  <w:b/>
                  <w:bCs/>
                  <w:sz w:val="22"/>
                  <w:szCs w:val="22"/>
                </w:rPr>
                <w:delText>38</w:delText>
              </w:r>
            </w:del>
          </w:p>
        </w:tc>
        <w:tc>
          <w:tcPr>
            <w:tcW w:w="996" w:type="dxa"/>
            <w:tcBorders>
              <w:top w:val="single" w:sz="4" w:space="0" w:color="auto"/>
            </w:tcBorders>
          </w:tcPr>
          <w:p w14:paraId="6B9216E7" w14:textId="210866EA" w:rsidR="004B1EA4" w:rsidRPr="009515D2" w:rsidDel="005879F3" w:rsidRDefault="003A5F9A" w:rsidP="00A85036">
            <w:pPr>
              <w:spacing w:line="276" w:lineRule="auto"/>
              <w:jc w:val="right"/>
              <w:rPr>
                <w:del w:id="702" w:author="Nick Smith" w:date="2023-11-17T13:11:00Z"/>
                <w:sz w:val="22"/>
                <w:szCs w:val="22"/>
              </w:rPr>
            </w:pPr>
            <w:del w:id="703" w:author="Nick Smith" w:date="2023-11-17T13:11:00Z">
              <w:r w:rsidDel="005879F3">
                <w:rPr>
                  <w:sz w:val="22"/>
                  <w:szCs w:val="22"/>
                </w:rPr>
                <w:delText>4.53</w:delText>
              </w:r>
            </w:del>
          </w:p>
        </w:tc>
        <w:tc>
          <w:tcPr>
            <w:tcW w:w="1013" w:type="dxa"/>
            <w:tcBorders>
              <w:top w:val="single" w:sz="4" w:space="0" w:color="auto"/>
            </w:tcBorders>
          </w:tcPr>
          <w:p w14:paraId="5E85844B" w14:textId="46C95C20" w:rsidR="004B1EA4" w:rsidRPr="003A5F9A" w:rsidDel="005879F3" w:rsidRDefault="008D46B4" w:rsidP="00A85036">
            <w:pPr>
              <w:spacing w:line="276" w:lineRule="auto"/>
              <w:jc w:val="right"/>
              <w:rPr>
                <w:del w:id="704" w:author="Nick Smith" w:date="2023-11-17T13:11:00Z"/>
                <w:b/>
                <w:bCs/>
                <w:sz w:val="22"/>
                <w:szCs w:val="22"/>
              </w:rPr>
            </w:pPr>
            <w:del w:id="705" w:author="Nick Smith" w:date="2023-11-17T13:11:00Z">
              <w:r w:rsidRPr="003A5F9A" w:rsidDel="005879F3">
                <w:rPr>
                  <w:b/>
                  <w:bCs/>
                  <w:sz w:val="22"/>
                  <w:szCs w:val="22"/>
                </w:rPr>
                <w:delText>0.</w:delText>
              </w:r>
              <w:r w:rsidR="003A5F9A" w:rsidRPr="003A5F9A" w:rsidDel="005879F3">
                <w:rPr>
                  <w:b/>
                  <w:bCs/>
                  <w:sz w:val="22"/>
                  <w:szCs w:val="22"/>
                </w:rPr>
                <w:delText>033</w:delText>
              </w:r>
            </w:del>
          </w:p>
        </w:tc>
        <w:tc>
          <w:tcPr>
            <w:tcW w:w="996" w:type="dxa"/>
            <w:tcBorders>
              <w:top w:val="single" w:sz="4" w:space="0" w:color="auto"/>
            </w:tcBorders>
          </w:tcPr>
          <w:p w14:paraId="43310C22" w14:textId="7002344A" w:rsidR="004B1EA4" w:rsidRPr="009515D2" w:rsidDel="005879F3" w:rsidRDefault="003A5F9A" w:rsidP="00A85036">
            <w:pPr>
              <w:spacing w:line="276" w:lineRule="auto"/>
              <w:jc w:val="right"/>
              <w:rPr>
                <w:del w:id="706" w:author="Nick Smith" w:date="2023-11-17T13:11:00Z"/>
                <w:sz w:val="22"/>
                <w:szCs w:val="22"/>
              </w:rPr>
            </w:pPr>
            <w:del w:id="707" w:author="Nick Smith" w:date="2023-11-17T13:11:00Z">
              <w:r w:rsidDel="005879F3">
                <w:rPr>
                  <w:sz w:val="22"/>
                  <w:szCs w:val="22"/>
                </w:rPr>
                <w:delText>1.43</w:delText>
              </w:r>
            </w:del>
          </w:p>
        </w:tc>
        <w:tc>
          <w:tcPr>
            <w:tcW w:w="1013" w:type="dxa"/>
            <w:tcBorders>
              <w:top w:val="single" w:sz="4" w:space="0" w:color="auto"/>
            </w:tcBorders>
            <w:shd w:val="clear" w:color="auto" w:fill="auto"/>
          </w:tcPr>
          <w:p w14:paraId="4BAB5ADA" w14:textId="41CCAB7C" w:rsidR="004B1EA4" w:rsidRPr="008D46B4" w:rsidDel="005879F3" w:rsidRDefault="008D46B4" w:rsidP="00A85036">
            <w:pPr>
              <w:spacing w:line="276" w:lineRule="auto"/>
              <w:jc w:val="right"/>
              <w:rPr>
                <w:del w:id="708" w:author="Nick Smith" w:date="2023-11-17T13:11:00Z"/>
                <w:sz w:val="22"/>
                <w:szCs w:val="22"/>
              </w:rPr>
            </w:pPr>
            <w:del w:id="709" w:author="Nick Smith" w:date="2023-11-17T13:11:00Z">
              <w:r w:rsidRPr="008D46B4" w:rsidDel="005879F3">
                <w:rPr>
                  <w:sz w:val="22"/>
                  <w:szCs w:val="22"/>
                </w:rPr>
                <w:delText>0.</w:delText>
              </w:r>
              <w:r w:rsidR="003A5F9A" w:rsidDel="005879F3">
                <w:rPr>
                  <w:sz w:val="22"/>
                  <w:szCs w:val="22"/>
                </w:rPr>
                <w:delText>231</w:delText>
              </w:r>
            </w:del>
          </w:p>
        </w:tc>
        <w:tc>
          <w:tcPr>
            <w:tcW w:w="996" w:type="dxa"/>
            <w:tcBorders>
              <w:top w:val="single" w:sz="4" w:space="0" w:color="auto"/>
            </w:tcBorders>
          </w:tcPr>
          <w:p w14:paraId="07C9499F" w14:textId="7912CCCE" w:rsidR="004B1EA4" w:rsidRPr="009515D2" w:rsidDel="005879F3" w:rsidRDefault="00F07852" w:rsidP="00A85036">
            <w:pPr>
              <w:spacing w:line="276" w:lineRule="auto"/>
              <w:jc w:val="right"/>
              <w:rPr>
                <w:del w:id="710" w:author="Nick Smith" w:date="2023-11-17T13:11:00Z"/>
                <w:sz w:val="22"/>
                <w:szCs w:val="22"/>
              </w:rPr>
            </w:pPr>
            <w:del w:id="711" w:author="Nick Smith" w:date="2023-11-17T13:11:00Z">
              <w:r w:rsidRPr="009515D2" w:rsidDel="005879F3">
                <w:rPr>
                  <w:sz w:val="22"/>
                  <w:szCs w:val="22"/>
                </w:rPr>
                <w:delText>8.61</w:delText>
              </w:r>
            </w:del>
          </w:p>
        </w:tc>
        <w:tc>
          <w:tcPr>
            <w:tcW w:w="876" w:type="dxa"/>
            <w:tcBorders>
              <w:top w:val="single" w:sz="4" w:space="0" w:color="auto"/>
            </w:tcBorders>
          </w:tcPr>
          <w:p w14:paraId="501A05DE" w14:textId="21C6FCC3" w:rsidR="004B1EA4" w:rsidRPr="009515D2" w:rsidDel="005879F3" w:rsidRDefault="00F07852" w:rsidP="00A85036">
            <w:pPr>
              <w:spacing w:line="276" w:lineRule="auto"/>
              <w:jc w:val="right"/>
              <w:rPr>
                <w:del w:id="712" w:author="Nick Smith" w:date="2023-11-17T13:11:00Z"/>
                <w:b/>
                <w:bCs/>
                <w:sz w:val="22"/>
                <w:szCs w:val="22"/>
              </w:rPr>
            </w:pPr>
            <w:del w:id="713" w:author="Nick Smith" w:date="2023-11-17T13:11:00Z">
              <w:r w:rsidRPr="009515D2" w:rsidDel="005879F3">
                <w:rPr>
                  <w:b/>
                  <w:bCs/>
                  <w:sz w:val="22"/>
                  <w:szCs w:val="22"/>
                </w:rPr>
                <w:delText>0.003</w:delText>
              </w:r>
            </w:del>
          </w:p>
        </w:tc>
      </w:tr>
      <w:tr w:rsidR="004B1EA4" w:rsidRPr="009515D2" w:rsidDel="005879F3" w14:paraId="4F37ED29" w14:textId="101674E1" w:rsidTr="009D6E5B">
        <w:trPr>
          <w:del w:id="714" w:author="Nick Smith" w:date="2023-11-17T13:11:00Z"/>
        </w:trPr>
        <w:tc>
          <w:tcPr>
            <w:tcW w:w="1980" w:type="dxa"/>
          </w:tcPr>
          <w:p w14:paraId="2B3D5523" w14:textId="2492225E" w:rsidR="004B1EA4" w:rsidRPr="009515D2" w:rsidDel="005879F3" w:rsidRDefault="004B1EA4" w:rsidP="00A85036">
            <w:pPr>
              <w:spacing w:line="276" w:lineRule="auto"/>
              <w:jc w:val="right"/>
              <w:rPr>
                <w:del w:id="715" w:author="Nick Smith" w:date="2023-11-17T13:11:00Z"/>
                <w:sz w:val="22"/>
                <w:szCs w:val="22"/>
              </w:rPr>
            </w:pPr>
            <w:del w:id="716" w:author="Nick Smith" w:date="2023-11-17T13:11:00Z">
              <w:r w:rsidRPr="009515D2" w:rsidDel="005879F3">
                <w:rPr>
                  <w:sz w:val="22"/>
                  <w:szCs w:val="22"/>
                </w:rPr>
                <w:delText>Inoculation (I)</w:delText>
              </w:r>
            </w:del>
          </w:p>
        </w:tc>
        <w:tc>
          <w:tcPr>
            <w:tcW w:w="536" w:type="dxa"/>
          </w:tcPr>
          <w:p w14:paraId="6AF7DE6D" w14:textId="153D2666" w:rsidR="004B1EA4" w:rsidRPr="009515D2" w:rsidDel="005879F3" w:rsidRDefault="004B1EA4" w:rsidP="00A85036">
            <w:pPr>
              <w:spacing w:line="276" w:lineRule="auto"/>
              <w:jc w:val="right"/>
              <w:rPr>
                <w:del w:id="717" w:author="Nick Smith" w:date="2023-11-17T13:11:00Z"/>
                <w:sz w:val="22"/>
                <w:szCs w:val="22"/>
              </w:rPr>
            </w:pPr>
            <w:del w:id="718" w:author="Nick Smith" w:date="2023-11-17T13:11:00Z">
              <w:r w:rsidRPr="009515D2" w:rsidDel="005879F3">
                <w:rPr>
                  <w:sz w:val="22"/>
                  <w:szCs w:val="22"/>
                </w:rPr>
                <w:delText>1</w:delText>
              </w:r>
            </w:del>
          </w:p>
        </w:tc>
        <w:tc>
          <w:tcPr>
            <w:tcW w:w="996" w:type="dxa"/>
          </w:tcPr>
          <w:p w14:paraId="421CFD13" w14:textId="4AAFF374" w:rsidR="004B1EA4" w:rsidRPr="009515D2" w:rsidDel="005879F3" w:rsidRDefault="00A747FF" w:rsidP="00A85036">
            <w:pPr>
              <w:spacing w:line="276" w:lineRule="auto"/>
              <w:jc w:val="right"/>
              <w:rPr>
                <w:del w:id="719" w:author="Nick Smith" w:date="2023-11-17T13:11:00Z"/>
                <w:sz w:val="22"/>
                <w:szCs w:val="22"/>
              </w:rPr>
            </w:pPr>
            <w:del w:id="720" w:author="Nick Smith" w:date="2023-11-17T13:11:00Z">
              <w:r w:rsidDel="005879F3">
                <w:rPr>
                  <w:sz w:val="22"/>
                  <w:szCs w:val="22"/>
                </w:rPr>
                <w:delText>0.46</w:delText>
              </w:r>
            </w:del>
          </w:p>
        </w:tc>
        <w:tc>
          <w:tcPr>
            <w:tcW w:w="1012" w:type="dxa"/>
          </w:tcPr>
          <w:p w14:paraId="6D2596F2" w14:textId="3AA71BAB" w:rsidR="004B1EA4" w:rsidRPr="009515D2" w:rsidDel="005879F3" w:rsidRDefault="00A97B6C" w:rsidP="00A85036">
            <w:pPr>
              <w:spacing w:line="276" w:lineRule="auto"/>
              <w:jc w:val="right"/>
              <w:rPr>
                <w:del w:id="721" w:author="Nick Smith" w:date="2023-11-17T13:11:00Z"/>
                <w:sz w:val="22"/>
                <w:szCs w:val="22"/>
              </w:rPr>
            </w:pPr>
            <w:del w:id="722" w:author="Nick Smith" w:date="2023-11-17T13:11:00Z">
              <w:r w:rsidDel="005879F3">
                <w:rPr>
                  <w:sz w:val="22"/>
                  <w:szCs w:val="22"/>
                </w:rPr>
                <w:delText>0.</w:delText>
              </w:r>
              <w:r w:rsidR="00A747FF" w:rsidDel="005879F3">
                <w:rPr>
                  <w:sz w:val="22"/>
                  <w:szCs w:val="22"/>
                </w:rPr>
                <w:delText>498</w:delText>
              </w:r>
            </w:del>
          </w:p>
        </w:tc>
        <w:tc>
          <w:tcPr>
            <w:tcW w:w="996" w:type="dxa"/>
          </w:tcPr>
          <w:p w14:paraId="561CA1F9" w14:textId="3F3677B0" w:rsidR="004B1EA4" w:rsidRPr="009515D2" w:rsidDel="005879F3" w:rsidRDefault="003A5F9A" w:rsidP="00A85036">
            <w:pPr>
              <w:spacing w:line="276" w:lineRule="auto"/>
              <w:jc w:val="right"/>
              <w:rPr>
                <w:del w:id="723" w:author="Nick Smith" w:date="2023-11-17T13:11:00Z"/>
                <w:sz w:val="22"/>
                <w:szCs w:val="22"/>
              </w:rPr>
            </w:pPr>
            <w:del w:id="724" w:author="Nick Smith" w:date="2023-11-17T13:11:00Z">
              <w:r w:rsidDel="005879F3">
                <w:rPr>
                  <w:sz w:val="22"/>
                  <w:szCs w:val="22"/>
                </w:rPr>
                <w:delText>0.56</w:delText>
              </w:r>
            </w:del>
          </w:p>
        </w:tc>
        <w:tc>
          <w:tcPr>
            <w:tcW w:w="1013" w:type="dxa"/>
          </w:tcPr>
          <w:p w14:paraId="237EA234" w14:textId="4CF3A4B0" w:rsidR="004B1EA4" w:rsidRPr="009515D2" w:rsidDel="005879F3" w:rsidRDefault="008D46B4" w:rsidP="00A85036">
            <w:pPr>
              <w:spacing w:line="276" w:lineRule="auto"/>
              <w:jc w:val="right"/>
              <w:rPr>
                <w:del w:id="725" w:author="Nick Smith" w:date="2023-11-17T13:11:00Z"/>
                <w:sz w:val="22"/>
                <w:szCs w:val="22"/>
              </w:rPr>
            </w:pPr>
            <w:del w:id="726" w:author="Nick Smith" w:date="2023-11-17T13:11:00Z">
              <w:r w:rsidDel="005879F3">
                <w:rPr>
                  <w:sz w:val="22"/>
                  <w:szCs w:val="22"/>
                </w:rPr>
                <w:delText>0.</w:delText>
              </w:r>
              <w:r w:rsidR="003A5F9A" w:rsidDel="005879F3">
                <w:rPr>
                  <w:sz w:val="22"/>
                  <w:szCs w:val="22"/>
                </w:rPr>
                <w:delText>453</w:delText>
              </w:r>
            </w:del>
          </w:p>
        </w:tc>
        <w:tc>
          <w:tcPr>
            <w:tcW w:w="996" w:type="dxa"/>
          </w:tcPr>
          <w:p w14:paraId="4C216913" w14:textId="224CB2F9" w:rsidR="004B1EA4" w:rsidRPr="009515D2" w:rsidDel="005879F3" w:rsidRDefault="008D46B4" w:rsidP="00A85036">
            <w:pPr>
              <w:spacing w:line="276" w:lineRule="auto"/>
              <w:jc w:val="right"/>
              <w:rPr>
                <w:del w:id="727" w:author="Nick Smith" w:date="2023-11-17T13:11:00Z"/>
                <w:sz w:val="22"/>
                <w:szCs w:val="22"/>
              </w:rPr>
            </w:pPr>
            <w:del w:id="728" w:author="Nick Smith" w:date="2023-11-17T13:11:00Z">
              <w:r w:rsidDel="005879F3">
                <w:rPr>
                  <w:sz w:val="22"/>
                  <w:szCs w:val="22"/>
                </w:rPr>
                <w:delText>2.</w:delText>
              </w:r>
              <w:r w:rsidR="003A5F9A" w:rsidDel="005879F3">
                <w:rPr>
                  <w:sz w:val="22"/>
                  <w:szCs w:val="22"/>
                </w:rPr>
                <w:delText>13</w:delText>
              </w:r>
            </w:del>
          </w:p>
        </w:tc>
        <w:tc>
          <w:tcPr>
            <w:tcW w:w="1013" w:type="dxa"/>
          </w:tcPr>
          <w:p w14:paraId="38C8E2FB" w14:textId="4646E649" w:rsidR="004B1EA4" w:rsidRPr="003A5F9A" w:rsidDel="005879F3" w:rsidRDefault="003A5F9A" w:rsidP="00A85036">
            <w:pPr>
              <w:spacing w:line="276" w:lineRule="auto"/>
              <w:jc w:val="right"/>
              <w:rPr>
                <w:del w:id="729" w:author="Nick Smith" w:date="2023-11-17T13:11:00Z"/>
                <w:sz w:val="22"/>
                <w:szCs w:val="22"/>
              </w:rPr>
            </w:pPr>
            <w:del w:id="730" w:author="Nick Smith" w:date="2023-11-17T13:11:00Z">
              <w:r w:rsidDel="005879F3">
                <w:rPr>
                  <w:sz w:val="22"/>
                  <w:szCs w:val="22"/>
                </w:rPr>
                <w:delText>0.145</w:delText>
              </w:r>
            </w:del>
          </w:p>
        </w:tc>
        <w:tc>
          <w:tcPr>
            <w:tcW w:w="996" w:type="dxa"/>
          </w:tcPr>
          <w:p w14:paraId="0DB8924D" w14:textId="1C5B7A44" w:rsidR="004B1EA4" w:rsidRPr="009515D2" w:rsidDel="005879F3" w:rsidRDefault="003A5F9A" w:rsidP="00A85036">
            <w:pPr>
              <w:spacing w:line="276" w:lineRule="auto"/>
              <w:jc w:val="right"/>
              <w:rPr>
                <w:del w:id="731" w:author="Nick Smith" w:date="2023-11-17T13:11:00Z"/>
                <w:sz w:val="22"/>
                <w:szCs w:val="22"/>
              </w:rPr>
            </w:pPr>
            <w:del w:id="732" w:author="Nick Smith" w:date="2023-11-17T13:11:00Z">
              <w:r w:rsidDel="005879F3">
                <w:rPr>
                  <w:sz w:val="22"/>
                  <w:szCs w:val="22"/>
                </w:rPr>
                <w:delText>4.55</w:delText>
              </w:r>
            </w:del>
          </w:p>
        </w:tc>
        <w:tc>
          <w:tcPr>
            <w:tcW w:w="1013" w:type="dxa"/>
            <w:shd w:val="clear" w:color="auto" w:fill="auto"/>
          </w:tcPr>
          <w:p w14:paraId="7CD142A6" w14:textId="57D7FCA7" w:rsidR="004B1EA4" w:rsidRPr="003A5F9A" w:rsidDel="005879F3" w:rsidRDefault="008D46B4" w:rsidP="00A85036">
            <w:pPr>
              <w:spacing w:line="276" w:lineRule="auto"/>
              <w:jc w:val="right"/>
              <w:rPr>
                <w:del w:id="733" w:author="Nick Smith" w:date="2023-11-17T13:11:00Z"/>
                <w:b/>
                <w:bCs/>
                <w:sz w:val="22"/>
                <w:szCs w:val="22"/>
              </w:rPr>
            </w:pPr>
            <w:del w:id="734" w:author="Nick Smith" w:date="2023-11-17T13:11:00Z">
              <w:r w:rsidRPr="003A5F9A" w:rsidDel="005879F3">
                <w:rPr>
                  <w:b/>
                  <w:bCs/>
                  <w:sz w:val="22"/>
                  <w:szCs w:val="22"/>
                </w:rPr>
                <w:delText>0.</w:delText>
              </w:r>
              <w:r w:rsidR="003A5F9A" w:rsidRPr="003A5F9A" w:rsidDel="005879F3">
                <w:rPr>
                  <w:b/>
                  <w:bCs/>
                  <w:sz w:val="22"/>
                  <w:szCs w:val="22"/>
                </w:rPr>
                <w:delText>033</w:delText>
              </w:r>
            </w:del>
          </w:p>
        </w:tc>
        <w:tc>
          <w:tcPr>
            <w:tcW w:w="996" w:type="dxa"/>
          </w:tcPr>
          <w:p w14:paraId="02F6E0BB" w14:textId="0BB786E4" w:rsidR="004B1EA4" w:rsidRPr="009515D2" w:rsidDel="005879F3" w:rsidRDefault="00F07852" w:rsidP="00A85036">
            <w:pPr>
              <w:spacing w:line="276" w:lineRule="auto"/>
              <w:jc w:val="right"/>
              <w:rPr>
                <w:del w:id="735" w:author="Nick Smith" w:date="2023-11-17T13:11:00Z"/>
                <w:sz w:val="22"/>
                <w:szCs w:val="22"/>
              </w:rPr>
            </w:pPr>
            <w:del w:id="736" w:author="Nick Smith" w:date="2023-11-17T13:11:00Z">
              <w:r w:rsidRPr="009515D2" w:rsidDel="005879F3">
                <w:rPr>
                  <w:sz w:val="22"/>
                  <w:szCs w:val="22"/>
                </w:rPr>
                <w:delText>1.51</w:delText>
              </w:r>
            </w:del>
          </w:p>
        </w:tc>
        <w:tc>
          <w:tcPr>
            <w:tcW w:w="876" w:type="dxa"/>
          </w:tcPr>
          <w:p w14:paraId="54181450" w14:textId="19954F78" w:rsidR="004B1EA4" w:rsidRPr="009515D2" w:rsidDel="005879F3" w:rsidRDefault="00F07852" w:rsidP="00A85036">
            <w:pPr>
              <w:spacing w:line="276" w:lineRule="auto"/>
              <w:jc w:val="right"/>
              <w:rPr>
                <w:del w:id="737" w:author="Nick Smith" w:date="2023-11-17T13:11:00Z"/>
                <w:sz w:val="22"/>
                <w:szCs w:val="22"/>
              </w:rPr>
            </w:pPr>
            <w:del w:id="738" w:author="Nick Smith" w:date="2023-11-17T13:11:00Z">
              <w:r w:rsidRPr="009515D2" w:rsidDel="005879F3">
                <w:rPr>
                  <w:sz w:val="22"/>
                  <w:szCs w:val="22"/>
                </w:rPr>
                <w:delText>0.219</w:delText>
              </w:r>
            </w:del>
          </w:p>
        </w:tc>
      </w:tr>
      <w:tr w:rsidR="004B1EA4" w:rsidRPr="009515D2" w:rsidDel="005879F3" w14:paraId="5770BA07" w14:textId="18A56FFD" w:rsidTr="009D6E5B">
        <w:trPr>
          <w:del w:id="739" w:author="Nick Smith" w:date="2023-11-17T13:11:00Z"/>
        </w:trPr>
        <w:tc>
          <w:tcPr>
            <w:tcW w:w="1980" w:type="dxa"/>
            <w:tcBorders>
              <w:bottom w:val="single" w:sz="4" w:space="0" w:color="auto"/>
            </w:tcBorders>
          </w:tcPr>
          <w:p w14:paraId="2F9213C4" w14:textId="488E9DC0" w:rsidR="004B1EA4" w:rsidRPr="009515D2" w:rsidDel="005879F3" w:rsidRDefault="004B1EA4" w:rsidP="00A85036">
            <w:pPr>
              <w:spacing w:line="276" w:lineRule="auto"/>
              <w:jc w:val="right"/>
              <w:rPr>
                <w:del w:id="740" w:author="Nick Smith" w:date="2023-11-17T13:11:00Z"/>
                <w:sz w:val="22"/>
                <w:szCs w:val="22"/>
              </w:rPr>
            </w:pPr>
            <w:del w:id="741" w:author="Nick Smith" w:date="2023-11-17T13:11:00Z">
              <w:r w:rsidRPr="009515D2" w:rsidDel="005879F3">
                <w:rPr>
                  <w:sz w:val="22"/>
                  <w:szCs w:val="22"/>
                </w:rPr>
                <w:delText>N*I</w:delText>
              </w:r>
            </w:del>
          </w:p>
        </w:tc>
        <w:tc>
          <w:tcPr>
            <w:tcW w:w="536" w:type="dxa"/>
            <w:tcBorders>
              <w:bottom w:val="single" w:sz="4" w:space="0" w:color="auto"/>
            </w:tcBorders>
          </w:tcPr>
          <w:p w14:paraId="120CFFD3" w14:textId="2246A991" w:rsidR="004B1EA4" w:rsidRPr="009515D2" w:rsidDel="005879F3" w:rsidRDefault="004B1EA4" w:rsidP="00A85036">
            <w:pPr>
              <w:spacing w:line="276" w:lineRule="auto"/>
              <w:jc w:val="right"/>
              <w:rPr>
                <w:del w:id="742" w:author="Nick Smith" w:date="2023-11-17T13:11:00Z"/>
                <w:sz w:val="22"/>
                <w:szCs w:val="22"/>
              </w:rPr>
            </w:pPr>
            <w:del w:id="743" w:author="Nick Smith" w:date="2023-11-17T13:11:00Z">
              <w:r w:rsidRPr="009515D2" w:rsidDel="005879F3">
                <w:rPr>
                  <w:sz w:val="22"/>
                  <w:szCs w:val="22"/>
                </w:rPr>
                <w:delText>1</w:delText>
              </w:r>
            </w:del>
          </w:p>
        </w:tc>
        <w:tc>
          <w:tcPr>
            <w:tcW w:w="996" w:type="dxa"/>
            <w:tcBorders>
              <w:bottom w:val="single" w:sz="4" w:space="0" w:color="auto"/>
            </w:tcBorders>
          </w:tcPr>
          <w:p w14:paraId="17BF0F48" w14:textId="6899912F" w:rsidR="004B1EA4" w:rsidRPr="009515D2" w:rsidDel="005879F3" w:rsidRDefault="00A97B6C" w:rsidP="00A85036">
            <w:pPr>
              <w:spacing w:line="276" w:lineRule="auto"/>
              <w:jc w:val="right"/>
              <w:rPr>
                <w:del w:id="744" w:author="Nick Smith" w:date="2023-11-17T13:11:00Z"/>
                <w:sz w:val="22"/>
                <w:szCs w:val="22"/>
              </w:rPr>
            </w:pPr>
            <w:del w:id="745" w:author="Nick Smith" w:date="2023-11-17T13:11:00Z">
              <w:r w:rsidDel="005879F3">
                <w:rPr>
                  <w:sz w:val="22"/>
                  <w:szCs w:val="22"/>
                </w:rPr>
                <w:delText>0.</w:delText>
              </w:r>
              <w:r w:rsidR="00A747FF" w:rsidDel="005879F3">
                <w:rPr>
                  <w:sz w:val="22"/>
                  <w:szCs w:val="22"/>
                </w:rPr>
                <w:delText>39</w:delText>
              </w:r>
            </w:del>
          </w:p>
        </w:tc>
        <w:tc>
          <w:tcPr>
            <w:tcW w:w="1012" w:type="dxa"/>
            <w:tcBorders>
              <w:bottom w:val="single" w:sz="4" w:space="0" w:color="auto"/>
            </w:tcBorders>
          </w:tcPr>
          <w:p w14:paraId="17B9F787" w14:textId="1834F101" w:rsidR="004B1EA4" w:rsidRPr="009515D2" w:rsidDel="005879F3" w:rsidRDefault="00A97B6C" w:rsidP="00A85036">
            <w:pPr>
              <w:spacing w:line="276" w:lineRule="auto"/>
              <w:jc w:val="right"/>
              <w:rPr>
                <w:del w:id="746" w:author="Nick Smith" w:date="2023-11-17T13:11:00Z"/>
                <w:sz w:val="22"/>
                <w:szCs w:val="22"/>
              </w:rPr>
            </w:pPr>
            <w:del w:id="747" w:author="Nick Smith" w:date="2023-11-17T13:11:00Z">
              <w:r w:rsidDel="005879F3">
                <w:rPr>
                  <w:sz w:val="22"/>
                  <w:szCs w:val="22"/>
                </w:rPr>
                <w:delText>0.</w:delText>
              </w:r>
              <w:r w:rsidR="00A747FF" w:rsidDel="005879F3">
                <w:rPr>
                  <w:sz w:val="22"/>
                  <w:szCs w:val="22"/>
                </w:rPr>
                <w:delText>533</w:delText>
              </w:r>
            </w:del>
          </w:p>
        </w:tc>
        <w:tc>
          <w:tcPr>
            <w:tcW w:w="996" w:type="dxa"/>
            <w:tcBorders>
              <w:bottom w:val="single" w:sz="4" w:space="0" w:color="auto"/>
            </w:tcBorders>
          </w:tcPr>
          <w:p w14:paraId="5459BCA0" w14:textId="7F9EB095" w:rsidR="004B1EA4" w:rsidRPr="009515D2" w:rsidDel="005879F3" w:rsidRDefault="008D46B4" w:rsidP="00A85036">
            <w:pPr>
              <w:spacing w:line="276" w:lineRule="auto"/>
              <w:jc w:val="right"/>
              <w:rPr>
                <w:del w:id="748" w:author="Nick Smith" w:date="2023-11-17T13:11:00Z"/>
                <w:sz w:val="22"/>
                <w:szCs w:val="22"/>
              </w:rPr>
            </w:pPr>
            <w:del w:id="749" w:author="Nick Smith" w:date="2023-11-17T13:11:00Z">
              <w:r w:rsidDel="005879F3">
                <w:rPr>
                  <w:sz w:val="22"/>
                  <w:szCs w:val="22"/>
                </w:rPr>
                <w:delText>0.</w:delText>
              </w:r>
              <w:r w:rsidR="003A5F9A" w:rsidDel="005879F3">
                <w:rPr>
                  <w:sz w:val="22"/>
                  <w:szCs w:val="22"/>
                </w:rPr>
                <w:delText>90</w:delText>
              </w:r>
            </w:del>
          </w:p>
        </w:tc>
        <w:tc>
          <w:tcPr>
            <w:tcW w:w="1013" w:type="dxa"/>
            <w:tcBorders>
              <w:bottom w:val="single" w:sz="4" w:space="0" w:color="auto"/>
            </w:tcBorders>
          </w:tcPr>
          <w:p w14:paraId="11A62403" w14:textId="4FCCB0D7" w:rsidR="004B1EA4" w:rsidRPr="009515D2" w:rsidDel="005879F3" w:rsidRDefault="008D46B4" w:rsidP="00A85036">
            <w:pPr>
              <w:spacing w:line="276" w:lineRule="auto"/>
              <w:jc w:val="right"/>
              <w:rPr>
                <w:del w:id="750" w:author="Nick Smith" w:date="2023-11-17T13:11:00Z"/>
                <w:sz w:val="22"/>
                <w:szCs w:val="22"/>
              </w:rPr>
            </w:pPr>
            <w:del w:id="751" w:author="Nick Smith" w:date="2023-11-17T13:11:00Z">
              <w:r w:rsidDel="005879F3">
                <w:rPr>
                  <w:sz w:val="22"/>
                  <w:szCs w:val="22"/>
                </w:rPr>
                <w:delText>0.</w:delText>
              </w:r>
              <w:r w:rsidR="003A5F9A" w:rsidDel="005879F3">
                <w:rPr>
                  <w:sz w:val="22"/>
                  <w:szCs w:val="22"/>
                </w:rPr>
                <w:delText>343</w:delText>
              </w:r>
            </w:del>
          </w:p>
        </w:tc>
        <w:tc>
          <w:tcPr>
            <w:tcW w:w="996" w:type="dxa"/>
            <w:tcBorders>
              <w:bottom w:val="single" w:sz="4" w:space="0" w:color="auto"/>
            </w:tcBorders>
          </w:tcPr>
          <w:p w14:paraId="2DC0516C" w14:textId="42A51C9A" w:rsidR="004B1EA4" w:rsidRPr="009515D2" w:rsidDel="005879F3" w:rsidRDefault="003A5F9A" w:rsidP="00A85036">
            <w:pPr>
              <w:spacing w:line="276" w:lineRule="auto"/>
              <w:jc w:val="right"/>
              <w:rPr>
                <w:del w:id="752" w:author="Nick Smith" w:date="2023-11-17T13:11:00Z"/>
                <w:sz w:val="22"/>
                <w:szCs w:val="22"/>
              </w:rPr>
            </w:pPr>
            <w:del w:id="753" w:author="Nick Smith" w:date="2023-11-17T13:11:00Z">
              <w:r w:rsidDel="005879F3">
                <w:rPr>
                  <w:sz w:val="22"/>
                  <w:szCs w:val="22"/>
                </w:rPr>
                <w:delText>1.43</w:delText>
              </w:r>
            </w:del>
          </w:p>
        </w:tc>
        <w:tc>
          <w:tcPr>
            <w:tcW w:w="1013" w:type="dxa"/>
            <w:tcBorders>
              <w:bottom w:val="single" w:sz="4" w:space="0" w:color="auto"/>
            </w:tcBorders>
          </w:tcPr>
          <w:p w14:paraId="460056E7" w14:textId="12264800" w:rsidR="004B1EA4" w:rsidRPr="009515D2" w:rsidDel="005879F3" w:rsidRDefault="008D46B4" w:rsidP="00A85036">
            <w:pPr>
              <w:spacing w:line="276" w:lineRule="auto"/>
              <w:jc w:val="right"/>
              <w:rPr>
                <w:del w:id="754" w:author="Nick Smith" w:date="2023-11-17T13:11:00Z"/>
                <w:sz w:val="22"/>
                <w:szCs w:val="22"/>
              </w:rPr>
            </w:pPr>
            <w:del w:id="755" w:author="Nick Smith" w:date="2023-11-17T13:11:00Z">
              <w:r w:rsidDel="005879F3">
                <w:rPr>
                  <w:sz w:val="22"/>
                  <w:szCs w:val="22"/>
                </w:rPr>
                <w:delText>0.</w:delText>
              </w:r>
              <w:r w:rsidR="003A5F9A" w:rsidDel="005879F3">
                <w:rPr>
                  <w:sz w:val="22"/>
                  <w:szCs w:val="22"/>
                </w:rPr>
                <w:delText>231</w:delText>
              </w:r>
            </w:del>
          </w:p>
        </w:tc>
        <w:tc>
          <w:tcPr>
            <w:tcW w:w="996" w:type="dxa"/>
            <w:tcBorders>
              <w:bottom w:val="single" w:sz="4" w:space="0" w:color="auto"/>
            </w:tcBorders>
          </w:tcPr>
          <w:p w14:paraId="1612BE60" w14:textId="0E6A7324" w:rsidR="004B1EA4" w:rsidRPr="009515D2" w:rsidDel="005879F3" w:rsidRDefault="003A5F9A" w:rsidP="00A85036">
            <w:pPr>
              <w:spacing w:line="276" w:lineRule="auto"/>
              <w:jc w:val="right"/>
              <w:rPr>
                <w:del w:id="756" w:author="Nick Smith" w:date="2023-11-17T13:11:00Z"/>
                <w:sz w:val="22"/>
                <w:szCs w:val="22"/>
              </w:rPr>
            </w:pPr>
            <w:del w:id="757" w:author="Nick Smith" w:date="2023-11-17T13:11:00Z">
              <w:r w:rsidDel="005879F3">
                <w:rPr>
                  <w:sz w:val="22"/>
                  <w:szCs w:val="22"/>
                </w:rPr>
                <w:delText>1.27</w:delText>
              </w:r>
            </w:del>
          </w:p>
        </w:tc>
        <w:tc>
          <w:tcPr>
            <w:tcW w:w="1013" w:type="dxa"/>
            <w:tcBorders>
              <w:bottom w:val="single" w:sz="4" w:space="0" w:color="auto"/>
            </w:tcBorders>
            <w:shd w:val="clear" w:color="auto" w:fill="auto"/>
          </w:tcPr>
          <w:p w14:paraId="681E3646" w14:textId="54CBC740" w:rsidR="004B1EA4" w:rsidRPr="008D46B4" w:rsidDel="005879F3" w:rsidRDefault="003A5F9A" w:rsidP="00A85036">
            <w:pPr>
              <w:spacing w:line="276" w:lineRule="auto"/>
              <w:jc w:val="right"/>
              <w:rPr>
                <w:del w:id="758" w:author="Nick Smith" w:date="2023-11-17T13:11:00Z"/>
                <w:sz w:val="22"/>
                <w:szCs w:val="22"/>
              </w:rPr>
            </w:pPr>
            <w:del w:id="759" w:author="Nick Smith" w:date="2023-11-17T13:11:00Z">
              <w:r w:rsidDel="005879F3">
                <w:rPr>
                  <w:sz w:val="22"/>
                  <w:szCs w:val="22"/>
                </w:rPr>
                <w:delText>0.260</w:delText>
              </w:r>
            </w:del>
          </w:p>
        </w:tc>
        <w:tc>
          <w:tcPr>
            <w:tcW w:w="996" w:type="dxa"/>
            <w:tcBorders>
              <w:bottom w:val="single" w:sz="4" w:space="0" w:color="auto"/>
            </w:tcBorders>
          </w:tcPr>
          <w:p w14:paraId="6A150D9E" w14:textId="4696E823" w:rsidR="004B1EA4" w:rsidRPr="009515D2" w:rsidDel="005879F3" w:rsidRDefault="00F07852" w:rsidP="00A85036">
            <w:pPr>
              <w:spacing w:line="276" w:lineRule="auto"/>
              <w:jc w:val="right"/>
              <w:rPr>
                <w:del w:id="760" w:author="Nick Smith" w:date="2023-11-17T13:11:00Z"/>
                <w:sz w:val="22"/>
                <w:szCs w:val="22"/>
              </w:rPr>
            </w:pPr>
            <w:del w:id="761" w:author="Nick Smith" w:date="2023-11-17T13:11:00Z">
              <w:r w:rsidRPr="009515D2" w:rsidDel="005879F3">
                <w:rPr>
                  <w:sz w:val="22"/>
                  <w:szCs w:val="22"/>
                </w:rPr>
                <w:delText>4.34</w:delText>
              </w:r>
            </w:del>
          </w:p>
        </w:tc>
        <w:tc>
          <w:tcPr>
            <w:tcW w:w="876" w:type="dxa"/>
            <w:tcBorders>
              <w:bottom w:val="single" w:sz="4" w:space="0" w:color="auto"/>
            </w:tcBorders>
          </w:tcPr>
          <w:p w14:paraId="44B85FB5" w14:textId="1089FC6C" w:rsidR="004B1EA4" w:rsidRPr="009515D2" w:rsidDel="005879F3" w:rsidRDefault="00F07852" w:rsidP="00A85036">
            <w:pPr>
              <w:spacing w:line="276" w:lineRule="auto"/>
              <w:jc w:val="right"/>
              <w:rPr>
                <w:del w:id="762" w:author="Nick Smith" w:date="2023-11-17T13:11:00Z"/>
                <w:b/>
                <w:bCs/>
                <w:sz w:val="22"/>
                <w:szCs w:val="22"/>
              </w:rPr>
            </w:pPr>
            <w:del w:id="763" w:author="Nick Smith" w:date="2023-11-17T13:11:00Z">
              <w:r w:rsidRPr="009515D2" w:rsidDel="005879F3">
                <w:rPr>
                  <w:b/>
                  <w:bCs/>
                  <w:sz w:val="22"/>
                  <w:szCs w:val="22"/>
                </w:rPr>
                <w:delText>0.037</w:delText>
              </w:r>
            </w:del>
          </w:p>
        </w:tc>
      </w:tr>
      <w:tr w:rsidR="004B1EA4" w:rsidRPr="009515D2" w:rsidDel="005879F3" w14:paraId="7010AB4C" w14:textId="5136F511" w:rsidTr="009D6E5B">
        <w:trPr>
          <w:del w:id="764" w:author="Nick Smith" w:date="2023-11-17T13:11:00Z"/>
        </w:trPr>
        <w:tc>
          <w:tcPr>
            <w:tcW w:w="1980" w:type="dxa"/>
            <w:tcBorders>
              <w:top w:val="single" w:sz="4" w:space="0" w:color="auto"/>
            </w:tcBorders>
          </w:tcPr>
          <w:p w14:paraId="1A9D825A" w14:textId="1DC5EB98" w:rsidR="004B1EA4" w:rsidRPr="009515D2" w:rsidDel="005879F3" w:rsidRDefault="004B1EA4" w:rsidP="00A85036">
            <w:pPr>
              <w:spacing w:line="276" w:lineRule="auto"/>
              <w:jc w:val="right"/>
              <w:rPr>
                <w:del w:id="765" w:author="Nick Smith" w:date="2023-11-17T13:11:00Z"/>
                <w:sz w:val="22"/>
                <w:szCs w:val="22"/>
              </w:rPr>
            </w:pPr>
          </w:p>
        </w:tc>
        <w:tc>
          <w:tcPr>
            <w:tcW w:w="536" w:type="dxa"/>
            <w:tcBorders>
              <w:top w:val="single" w:sz="4" w:space="0" w:color="auto"/>
            </w:tcBorders>
          </w:tcPr>
          <w:p w14:paraId="279E6813" w14:textId="4CEBDFEA" w:rsidR="004B1EA4" w:rsidRPr="009515D2" w:rsidDel="005879F3" w:rsidRDefault="004B1EA4" w:rsidP="00A85036">
            <w:pPr>
              <w:spacing w:line="276" w:lineRule="auto"/>
              <w:jc w:val="right"/>
              <w:rPr>
                <w:del w:id="766" w:author="Nick Smith" w:date="2023-11-17T13:11:00Z"/>
                <w:sz w:val="22"/>
                <w:szCs w:val="22"/>
              </w:rPr>
            </w:pPr>
          </w:p>
        </w:tc>
        <w:tc>
          <w:tcPr>
            <w:tcW w:w="996" w:type="dxa"/>
            <w:tcBorders>
              <w:top w:val="single" w:sz="4" w:space="0" w:color="auto"/>
            </w:tcBorders>
          </w:tcPr>
          <w:p w14:paraId="030B6F48" w14:textId="0FF9E89B" w:rsidR="004B1EA4" w:rsidRPr="009515D2" w:rsidDel="005879F3" w:rsidRDefault="004B1EA4" w:rsidP="00A85036">
            <w:pPr>
              <w:spacing w:line="276" w:lineRule="auto"/>
              <w:jc w:val="right"/>
              <w:rPr>
                <w:del w:id="767" w:author="Nick Smith" w:date="2023-11-17T13:11:00Z"/>
                <w:sz w:val="22"/>
                <w:szCs w:val="22"/>
              </w:rPr>
            </w:pPr>
          </w:p>
        </w:tc>
        <w:tc>
          <w:tcPr>
            <w:tcW w:w="1012" w:type="dxa"/>
            <w:tcBorders>
              <w:top w:val="single" w:sz="4" w:space="0" w:color="auto"/>
            </w:tcBorders>
          </w:tcPr>
          <w:p w14:paraId="68B8D07B" w14:textId="015D3890" w:rsidR="004B1EA4" w:rsidRPr="009515D2" w:rsidDel="005879F3" w:rsidRDefault="004B1EA4" w:rsidP="00A85036">
            <w:pPr>
              <w:spacing w:line="276" w:lineRule="auto"/>
              <w:jc w:val="right"/>
              <w:rPr>
                <w:del w:id="768" w:author="Nick Smith" w:date="2023-11-17T13:11:00Z"/>
                <w:sz w:val="22"/>
                <w:szCs w:val="22"/>
              </w:rPr>
            </w:pPr>
          </w:p>
        </w:tc>
        <w:tc>
          <w:tcPr>
            <w:tcW w:w="996" w:type="dxa"/>
            <w:tcBorders>
              <w:top w:val="single" w:sz="4" w:space="0" w:color="auto"/>
            </w:tcBorders>
          </w:tcPr>
          <w:p w14:paraId="1522E8CA" w14:textId="704F8CE7" w:rsidR="004B1EA4" w:rsidRPr="009515D2" w:rsidDel="005879F3" w:rsidRDefault="004B1EA4" w:rsidP="00A85036">
            <w:pPr>
              <w:spacing w:line="276" w:lineRule="auto"/>
              <w:jc w:val="right"/>
              <w:rPr>
                <w:del w:id="769" w:author="Nick Smith" w:date="2023-11-17T13:11:00Z"/>
                <w:sz w:val="22"/>
                <w:szCs w:val="22"/>
              </w:rPr>
            </w:pPr>
          </w:p>
        </w:tc>
        <w:tc>
          <w:tcPr>
            <w:tcW w:w="1013" w:type="dxa"/>
            <w:tcBorders>
              <w:top w:val="single" w:sz="4" w:space="0" w:color="auto"/>
            </w:tcBorders>
          </w:tcPr>
          <w:p w14:paraId="7749394A" w14:textId="36DD7AA6" w:rsidR="004B1EA4" w:rsidRPr="009515D2" w:rsidDel="005879F3" w:rsidRDefault="004B1EA4" w:rsidP="00A85036">
            <w:pPr>
              <w:spacing w:line="276" w:lineRule="auto"/>
              <w:jc w:val="right"/>
              <w:rPr>
                <w:del w:id="770" w:author="Nick Smith" w:date="2023-11-17T13:11:00Z"/>
                <w:sz w:val="22"/>
                <w:szCs w:val="22"/>
              </w:rPr>
            </w:pPr>
          </w:p>
        </w:tc>
        <w:tc>
          <w:tcPr>
            <w:tcW w:w="996" w:type="dxa"/>
            <w:tcBorders>
              <w:top w:val="single" w:sz="4" w:space="0" w:color="auto"/>
            </w:tcBorders>
          </w:tcPr>
          <w:p w14:paraId="4F27B6A8" w14:textId="69B6F391" w:rsidR="004B1EA4" w:rsidRPr="009515D2" w:rsidDel="005879F3" w:rsidRDefault="004B1EA4" w:rsidP="00A85036">
            <w:pPr>
              <w:spacing w:line="276" w:lineRule="auto"/>
              <w:jc w:val="right"/>
              <w:rPr>
                <w:del w:id="771" w:author="Nick Smith" w:date="2023-11-17T13:11:00Z"/>
                <w:sz w:val="22"/>
                <w:szCs w:val="22"/>
              </w:rPr>
            </w:pPr>
          </w:p>
        </w:tc>
        <w:tc>
          <w:tcPr>
            <w:tcW w:w="1013" w:type="dxa"/>
            <w:tcBorders>
              <w:top w:val="single" w:sz="4" w:space="0" w:color="auto"/>
            </w:tcBorders>
          </w:tcPr>
          <w:p w14:paraId="41971EBA" w14:textId="2AAAE389" w:rsidR="004B1EA4" w:rsidRPr="009515D2" w:rsidDel="005879F3" w:rsidRDefault="004B1EA4" w:rsidP="00A85036">
            <w:pPr>
              <w:spacing w:line="276" w:lineRule="auto"/>
              <w:jc w:val="right"/>
              <w:rPr>
                <w:del w:id="772" w:author="Nick Smith" w:date="2023-11-17T13:11:00Z"/>
                <w:sz w:val="22"/>
                <w:szCs w:val="22"/>
              </w:rPr>
            </w:pPr>
          </w:p>
        </w:tc>
        <w:tc>
          <w:tcPr>
            <w:tcW w:w="996" w:type="dxa"/>
            <w:tcBorders>
              <w:top w:val="single" w:sz="4" w:space="0" w:color="auto"/>
            </w:tcBorders>
          </w:tcPr>
          <w:p w14:paraId="5D829B49" w14:textId="78E7BAC9" w:rsidR="004B1EA4" w:rsidRPr="009515D2" w:rsidDel="005879F3" w:rsidRDefault="004B1EA4" w:rsidP="00A85036">
            <w:pPr>
              <w:spacing w:line="276" w:lineRule="auto"/>
              <w:jc w:val="right"/>
              <w:rPr>
                <w:del w:id="773" w:author="Nick Smith" w:date="2023-11-17T13:11:00Z"/>
                <w:sz w:val="22"/>
                <w:szCs w:val="22"/>
              </w:rPr>
            </w:pPr>
          </w:p>
        </w:tc>
        <w:tc>
          <w:tcPr>
            <w:tcW w:w="1013" w:type="dxa"/>
            <w:tcBorders>
              <w:top w:val="single" w:sz="4" w:space="0" w:color="auto"/>
            </w:tcBorders>
          </w:tcPr>
          <w:p w14:paraId="768C37ED" w14:textId="6CF59DD0" w:rsidR="004B1EA4" w:rsidRPr="009515D2" w:rsidDel="005879F3" w:rsidRDefault="004B1EA4" w:rsidP="00A85036">
            <w:pPr>
              <w:spacing w:line="276" w:lineRule="auto"/>
              <w:jc w:val="right"/>
              <w:rPr>
                <w:del w:id="774" w:author="Nick Smith" w:date="2023-11-17T13:11:00Z"/>
                <w:sz w:val="22"/>
                <w:szCs w:val="22"/>
              </w:rPr>
            </w:pPr>
          </w:p>
        </w:tc>
        <w:tc>
          <w:tcPr>
            <w:tcW w:w="996" w:type="dxa"/>
            <w:tcBorders>
              <w:top w:val="single" w:sz="4" w:space="0" w:color="auto"/>
            </w:tcBorders>
          </w:tcPr>
          <w:p w14:paraId="7C4A7B53" w14:textId="25B42AE0" w:rsidR="004B1EA4" w:rsidRPr="009515D2" w:rsidDel="005879F3" w:rsidRDefault="004B1EA4" w:rsidP="00A85036">
            <w:pPr>
              <w:spacing w:line="276" w:lineRule="auto"/>
              <w:jc w:val="right"/>
              <w:rPr>
                <w:del w:id="775" w:author="Nick Smith" w:date="2023-11-17T13:11:00Z"/>
                <w:sz w:val="22"/>
                <w:szCs w:val="22"/>
              </w:rPr>
            </w:pPr>
          </w:p>
        </w:tc>
        <w:tc>
          <w:tcPr>
            <w:tcW w:w="876" w:type="dxa"/>
            <w:tcBorders>
              <w:top w:val="single" w:sz="4" w:space="0" w:color="auto"/>
            </w:tcBorders>
          </w:tcPr>
          <w:p w14:paraId="506A25A6" w14:textId="0BDDA606" w:rsidR="004B1EA4" w:rsidRPr="009515D2" w:rsidDel="005879F3" w:rsidRDefault="004B1EA4" w:rsidP="00A85036">
            <w:pPr>
              <w:spacing w:line="276" w:lineRule="auto"/>
              <w:jc w:val="right"/>
              <w:rPr>
                <w:del w:id="776" w:author="Nick Smith" w:date="2023-11-17T13:11:00Z"/>
                <w:sz w:val="22"/>
                <w:szCs w:val="22"/>
              </w:rPr>
            </w:pPr>
          </w:p>
        </w:tc>
      </w:tr>
      <w:tr w:rsidR="004B1EA4" w:rsidRPr="009515D2" w:rsidDel="005879F3" w14:paraId="199E22E6" w14:textId="272E04BF" w:rsidTr="00772D20">
        <w:trPr>
          <w:del w:id="777" w:author="Nick Smith" w:date="2023-11-17T13:11:00Z"/>
        </w:trPr>
        <w:tc>
          <w:tcPr>
            <w:tcW w:w="2516" w:type="dxa"/>
            <w:gridSpan w:val="2"/>
            <w:tcBorders>
              <w:bottom w:val="single" w:sz="4" w:space="0" w:color="auto"/>
            </w:tcBorders>
          </w:tcPr>
          <w:p w14:paraId="4A888030" w14:textId="4464728E" w:rsidR="004B1EA4" w:rsidRPr="009515D2" w:rsidDel="005879F3" w:rsidRDefault="004B1EA4" w:rsidP="00A85036">
            <w:pPr>
              <w:spacing w:line="276" w:lineRule="auto"/>
              <w:jc w:val="right"/>
              <w:rPr>
                <w:del w:id="778" w:author="Nick Smith" w:date="2023-11-17T13:11:00Z"/>
                <w:b/>
                <w:bCs/>
                <w:sz w:val="22"/>
                <w:szCs w:val="22"/>
              </w:rPr>
            </w:pPr>
          </w:p>
        </w:tc>
        <w:tc>
          <w:tcPr>
            <w:tcW w:w="2008" w:type="dxa"/>
            <w:gridSpan w:val="2"/>
            <w:tcBorders>
              <w:bottom w:val="single" w:sz="4" w:space="0" w:color="auto"/>
            </w:tcBorders>
          </w:tcPr>
          <w:p w14:paraId="71AA9BC2" w14:textId="0970C335" w:rsidR="004B1EA4" w:rsidRPr="009515D2" w:rsidDel="005879F3" w:rsidRDefault="00F07852" w:rsidP="00A85036">
            <w:pPr>
              <w:spacing w:line="276" w:lineRule="auto"/>
              <w:jc w:val="right"/>
              <w:rPr>
                <w:del w:id="779" w:author="Nick Smith" w:date="2023-11-17T13:11:00Z"/>
                <w:b/>
                <w:bCs/>
                <w:i/>
                <w:iCs/>
                <w:sz w:val="22"/>
                <w:szCs w:val="22"/>
              </w:rPr>
            </w:pPr>
            <w:del w:id="780" w:author="Nick Smith" w:date="2023-11-17T13:11:00Z">
              <w:r w:rsidRPr="009515D2" w:rsidDel="005879F3">
                <w:rPr>
                  <w:b/>
                  <w:bCs/>
                  <w:i/>
                  <w:iCs/>
                  <w:sz w:val="22"/>
                  <w:szCs w:val="22"/>
                </w:rPr>
                <w:delText>R</w:delText>
              </w:r>
              <w:r w:rsidRPr="009515D2" w:rsidDel="005879F3">
                <w:rPr>
                  <w:b/>
                  <w:bCs/>
                  <w:sz w:val="22"/>
                  <w:szCs w:val="22"/>
                  <w:vertAlign w:val="subscript"/>
                </w:rPr>
                <w:delText>d25</w:delText>
              </w:r>
              <w:r w:rsidRPr="009515D2" w:rsidDel="005879F3">
                <w:rPr>
                  <w:b/>
                  <w:bCs/>
                  <w:sz w:val="22"/>
                  <w:szCs w:val="22"/>
                </w:rPr>
                <w:delText>:</w:delText>
              </w:r>
              <w:r w:rsidRPr="009515D2" w:rsidDel="005879F3">
                <w:rPr>
                  <w:b/>
                  <w:bCs/>
                  <w:i/>
                  <w:iCs/>
                  <w:sz w:val="22"/>
                  <w:szCs w:val="22"/>
                </w:rPr>
                <w:delText>V</w:delText>
              </w:r>
              <w:r w:rsidRPr="009515D2" w:rsidDel="005879F3">
                <w:rPr>
                  <w:b/>
                  <w:bCs/>
                  <w:sz w:val="22"/>
                  <w:szCs w:val="22"/>
                  <w:vertAlign w:val="subscript"/>
                </w:rPr>
                <w:delText>cmax25</w:delText>
              </w:r>
            </w:del>
          </w:p>
        </w:tc>
        <w:tc>
          <w:tcPr>
            <w:tcW w:w="2009" w:type="dxa"/>
            <w:gridSpan w:val="2"/>
            <w:tcBorders>
              <w:bottom w:val="single" w:sz="4" w:space="0" w:color="auto"/>
            </w:tcBorders>
          </w:tcPr>
          <w:p w14:paraId="39265804" w14:textId="69A813CF" w:rsidR="004B1EA4" w:rsidRPr="009515D2" w:rsidDel="005879F3" w:rsidRDefault="0033651D" w:rsidP="00A85036">
            <w:pPr>
              <w:spacing w:line="276" w:lineRule="auto"/>
              <w:jc w:val="right"/>
              <w:rPr>
                <w:del w:id="781" w:author="Nick Smith" w:date="2023-11-17T13:11:00Z"/>
                <w:b/>
                <w:bCs/>
                <w:sz w:val="22"/>
                <w:szCs w:val="22"/>
                <w:vertAlign w:val="subscript"/>
              </w:rPr>
            </w:pPr>
            <w:del w:id="782" w:author="Nick Smith" w:date="2023-11-17T13:11:00Z">
              <w:r w:rsidRPr="009515D2" w:rsidDel="005879F3">
                <w:rPr>
                  <w:b/>
                  <w:bCs/>
                  <w:i/>
                  <w:iCs/>
                  <w:sz w:val="22"/>
                  <w:szCs w:val="22"/>
                </w:rPr>
                <w:delText>g</w:delText>
              </w:r>
              <w:r w:rsidRPr="009515D2" w:rsidDel="005879F3">
                <w:rPr>
                  <w:b/>
                  <w:bCs/>
                  <w:sz w:val="22"/>
                  <w:szCs w:val="22"/>
                  <w:vertAlign w:val="subscript"/>
                </w:rPr>
                <w:delText>s</w:delText>
              </w:r>
            </w:del>
          </w:p>
        </w:tc>
        <w:tc>
          <w:tcPr>
            <w:tcW w:w="2009" w:type="dxa"/>
            <w:gridSpan w:val="2"/>
            <w:tcBorders>
              <w:bottom w:val="single" w:sz="4" w:space="0" w:color="auto"/>
            </w:tcBorders>
          </w:tcPr>
          <w:p w14:paraId="0F0B52B8" w14:textId="7CBCFA2B" w:rsidR="004B1EA4" w:rsidRPr="009515D2" w:rsidDel="005879F3" w:rsidRDefault="00772D20" w:rsidP="00A85036">
            <w:pPr>
              <w:spacing w:line="276" w:lineRule="auto"/>
              <w:jc w:val="right"/>
              <w:rPr>
                <w:del w:id="783" w:author="Nick Smith" w:date="2023-11-17T13:11:00Z"/>
                <w:b/>
                <w:bCs/>
                <w:sz w:val="22"/>
                <w:szCs w:val="22"/>
              </w:rPr>
            </w:pPr>
            <w:del w:id="784" w:author="Nick Smith" w:date="2023-11-17T13:11:00Z">
              <w:r w:rsidRPr="009515D2" w:rsidDel="005879F3">
                <w:rPr>
                  <w:b/>
                  <w:bCs/>
                  <w:i/>
                  <w:iCs/>
                  <w:sz w:val="22"/>
                  <w:szCs w:val="22"/>
                </w:rPr>
                <w:delText>C</w:delText>
              </w:r>
              <w:r w:rsidRPr="009515D2" w:rsidDel="005879F3">
                <w:rPr>
                  <w:b/>
                  <w:bCs/>
                  <w:sz w:val="22"/>
                  <w:szCs w:val="22"/>
                  <w:vertAlign w:val="subscript"/>
                </w:rPr>
                <w:delText>i</w:delText>
              </w:r>
              <w:r w:rsidRPr="009515D2" w:rsidDel="005879F3">
                <w:rPr>
                  <w:b/>
                  <w:bCs/>
                  <w:sz w:val="22"/>
                  <w:szCs w:val="22"/>
                </w:rPr>
                <w:delText xml:space="preserve">: </w:delText>
              </w:r>
              <w:r w:rsidRPr="009515D2" w:rsidDel="005879F3">
                <w:rPr>
                  <w:b/>
                  <w:bCs/>
                  <w:i/>
                  <w:iCs/>
                  <w:sz w:val="22"/>
                  <w:szCs w:val="22"/>
                </w:rPr>
                <w:delText>C</w:delText>
              </w:r>
              <w:r w:rsidRPr="009515D2" w:rsidDel="005879F3">
                <w:rPr>
                  <w:b/>
                  <w:bCs/>
                  <w:sz w:val="22"/>
                  <w:szCs w:val="22"/>
                  <w:vertAlign w:val="subscript"/>
                </w:rPr>
                <w:delText>a</w:delText>
              </w:r>
            </w:del>
          </w:p>
        </w:tc>
        <w:tc>
          <w:tcPr>
            <w:tcW w:w="2009" w:type="dxa"/>
            <w:gridSpan w:val="2"/>
          </w:tcPr>
          <w:p w14:paraId="40711856" w14:textId="78D64E9C" w:rsidR="004B1EA4" w:rsidRPr="009515D2" w:rsidDel="005879F3" w:rsidRDefault="004B1EA4" w:rsidP="00A85036">
            <w:pPr>
              <w:spacing w:line="276" w:lineRule="auto"/>
              <w:jc w:val="right"/>
              <w:rPr>
                <w:del w:id="785" w:author="Nick Smith" w:date="2023-11-17T13:11:00Z"/>
                <w:sz w:val="22"/>
                <w:szCs w:val="22"/>
              </w:rPr>
            </w:pPr>
          </w:p>
        </w:tc>
        <w:tc>
          <w:tcPr>
            <w:tcW w:w="1872" w:type="dxa"/>
            <w:gridSpan w:val="2"/>
          </w:tcPr>
          <w:p w14:paraId="4DBF7D9F" w14:textId="5092B4C7" w:rsidR="004B1EA4" w:rsidRPr="009515D2" w:rsidDel="005879F3" w:rsidRDefault="004B1EA4" w:rsidP="00A85036">
            <w:pPr>
              <w:spacing w:line="276" w:lineRule="auto"/>
              <w:jc w:val="right"/>
              <w:rPr>
                <w:del w:id="786" w:author="Nick Smith" w:date="2023-11-17T13:11:00Z"/>
                <w:sz w:val="22"/>
                <w:szCs w:val="22"/>
              </w:rPr>
            </w:pPr>
          </w:p>
        </w:tc>
      </w:tr>
      <w:tr w:rsidR="00772D20" w:rsidRPr="009515D2" w:rsidDel="005879F3" w14:paraId="51DA29E8" w14:textId="1AC7B788" w:rsidTr="00772D20">
        <w:trPr>
          <w:del w:id="787" w:author="Nick Smith" w:date="2023-11-17T13:11:00Z"/>
        </w:trPr>
        <w:tc>
          <w:tcPr>
            <w:tcW w:w="1980" w:type="dxa"/>
            <w:tcBorders>
              <w:top w:val="single" w:sz="4" w:space="0" w:color="auto"/>
              <w:bottom w:val="single" w:sz="4" w:space="0" w:color="auto"/>
            </w:tcBorders>
          </w:tcPr>
          <w:p w14:paraId="62ADA420" w14:textId="2B78CDAF" w:rsidR="00772D20" w:rsidRPr="009515D2" w:rsidDel="005879F3" w:rsidRDefault="00772D20" w:rsidP="00A85036">
            <w:pPr>
              <w:spacing w:line="276" w:lineRule="auto"/>
              <w:jc w:val="right"/>
              <w:rPr>
                <w:del w:id="788" w:author="Nick Smith" w:date="2023-11-17T13:11:00Z"/>
                <w:sz w:val="22"/>
                <w:szCs w:val="22"/>
              </w:rPr>
            </w:pPr>
          </w:p>
        </w:tc>
        <w:tc>
          <w:tcPr>
            <w:tcW w:w="536" w:type="dxa"/>
            <w:tcBorders>
              <w:top w:val="single" w:sz="4" w:space="0" w:color="auto"/>
              <w:bottom w:val="single" w:sz="4" w:space="0" w:color="auto"/>
            </w:tcBorders>
          </w:tcPr>
          <w:p w14:paraId="3A7E3FE9" w14:textId="54777230" w:rsidR="00772D20" w:rsidRPr="009515D2" w:rsidDel="005879F3" w:rsidRDefault="00772D20" w:rsidP="00A85036">
            <w:pPr>
              <w:spacing w:line="276" w:lineRule="auto"/>
              <w:jc w:val="right"/>
              <w:rPr>
                <w:del w:id="789" w:author="Nick Smith" w:date="2023-11-17T13:11:00Z"/>
                <w:sz w:val="22"/>
                <w:szCs w:val="22"/>
              </w:rPr>
            </w:pPr>
            <w:del w:id="790" w:author="Nick Smith" w:date="2023-11-17T13:11:00Z">
              <w:r w:rsidRPr="009515D2" w:rsidDel="005879F3">
                <w:rPr>
                  <w:sz w:val="22"/>
                  <w:szCs w:val="22"/>
                </w:rPr>
                <w:delText>df</w:delText>
              </w:r>
            </w:del>
          </w:p>
        </w:tc>
        <w:tc>
          <w:tcPr>
            <w:tcW w:w="996" w:type="dxa"/>
            <w:tcBorders>
              <w:top w:val="single" w:sz="4" w:space="0" w:color="auto"/>
              <w:bottom w:val="single" w:sz="4" w:space="0" w:color="auto"/>
            </w:tcBorders>
          </w:tcPr>
          <w:p w14:paraId="186690C8" w14:textId="133E22B5" w:rsidR="00772D20" w:rsidRPr="009515D2" w:rsidDel="005879F3" w:rsidRDefault="00772D20" w:rsidP="00A85036">
            <w:pPr>
              <w:spacing w:line="276" w:lineRule="auto"/>
              <w:jc w:val="right"/>
              <w:rPr>
                <w:del w:id="791" w:author="Nick Smith" w:date="2023-11-17T13:11:00Z"/>
                <w:sz w:val="22"/>
                <w:szCs w:val="22"/>
              </w:rPr>
            </w:pPr>
            <w:del w:id="792"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2" w:type="dxa"/>
            <w:tcBorders>
              <w:top w:val="single" w:sz="4" w:space="0" w:color="auto"/>
              <w:bottom w:val="single" w:sz="4" w:space="0" w:color="auto"/>
            </w:tcBorders>
          </w:tcPr>
          <w:p w14:paraId="31CD18E8" w14:textId="396911A0" w:rsidR="00772D20" w:rsidRPr="009515D2" w:rsidDel="005879F3" w:rsidRDefault="00772D20" w:rsidP="00A85036">
            <w:pPr>
              <w:spacing w:line="276" w:lineRule="auto"/>
              <w:jc w:val="right"/>
              <w:rPr>
                <w:del w:id="793" w:author="Nick Smith" w:date="2023-11-17T13:11:00Z"/>
                <w:sz w:val="22"/>
                <w:szCs w:val="22"/>
              </w:rPr>
            </w:pPr>
            <w:del w:id="794" w:author="Nick Smith" w:date="2023-11-17T13:11:00Z">
              <w:r w:rsidRPr="009515D2" w:rsidDel="005879F3">
                <w:rPr>
                  <w:i/>
                  <w:iCs/>
                  <w:sz w:val="22"/>
                  <w:szCs w:val="22"/>
                </w:rPr>
                <w:delText>p</w:delText>
              </w:r>
            </w:del>
          </w:p>
        </w:tc>
        <w:tc>
          <w:tcPr>
            <w:tcW w:w="996" w:type="dxa"/>
            <w:tcBorders>
              <w:top w:val="single" w:sz="4" w:space="0" w:color="auto"/>
              <w:bottom w:val="single" w:sz="4" w:space="0" w:color="auto"/>
            </w:tcBorders>
          </w:tcPr>
          <w:p w14:paraId="2441445D" w14:textId="50CD0496" w:rsidR="00772D20" w:rsidRPr="009515D2" w:rsidDel="005879F3" w:rsidRDefault="00772D20" w:rsidP="00A85036">
            <w:pPr>
              <w:spacing w:line="276" w:lineRule="auto"/>
              <w:jc w:val="right"/>
              <w:rPr>
                <w:del w:id="795" w:author="Nick Smith" w:date="2023-11-17T13:11:00Z"/>
                <w:sz w:val="22"/>
                <w:szCs w:val="22"/>
              </w:rPr>
            </w:pPr>
            <w:del w:id="796"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76E87395" w14:textId="7EDA5078" w:rsidR="00772D20" w:rsidRPr="009515D2" w:rsidDel="005879F3" w:rsidRDefault="00772D20" w:rsidP="00A85036">
            <w:pPr>
              <w:spacing w:line="276" w:lineRule="auto"/>
              <w:jc w:val="right"/>
              <w:rPr>
                <w:del w:id="797" w:author="Nick Smith" w:date="2023-11-17T13:11:00Z"/>
                <w:sz w:val="22"/>
                <w:szCs w:val="22"/>
              </w:rPr>
            </w:pPr>
            <w:del w:id="798" w:author="Nick Smith" w:date="2023-11-17T13:11:00Z">
              <w:r w:rsidRPr="009515D2" w:rsidDel="005879F3">
                <w:rPr>
                  <w:i/>
                  <w:iCs/>
                  <w:sz w:val="22"/>
                  <w:szCs w:val="22"/>
                </w:rPr>
                <w:delText>p</w:delText>
              </w:r>
            </w:del>
          </w:p>
        </w:tc>
        <w:tc>
          <w:tcPr>
            <w:tcW w:w="996" w:type="dxa"/>
            <w:tcBorders>
              <w:top w:val="single" w:sz="4" w:space="0" w:color="auto"/>
              <w:bottom w:val="single" w:sz="4" w:space="0" w:color="auto"/>
            </w:tcBorders>
          </w:tcPr>
          <w:p w14:paraId="4EA70620" w14:textId="787E996F" w:rsidR="00772D20" w:rsidRPr="009515D2" w:rsidDel="005879F3" w:rsidRDefault="00772D20" w:rsidP="00A85036">
            <w:pPr>
              <w:spacing w:line="276" w:lineRule="auto"/>
              <w:jc w:val="right"/>
              <w:rPr>
                <w:del w:id="799" w:author="Nick Smith" w:date="2023-11-17T13:11:00Z"/>
                <w:sz w:val="22"/>
                <w:szCs w:val="22"/>
              </w:rPr>
            </w:pPr>
            <w:del w:id="800" w:author="Nick Smith" w:date="2023-11-17T13:11: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78A2E226" w14:textId="10D0EFE2" w:rsidR="00772D20" w:rsidRPr="009515D2" w:rsidDel="005879F3" w:rsidRDefault="00772D20" w:rsidP="00A85036">
            <w:pPr>
              <w:spacing w:line="276" w:lineRule="auto"/>
              <w:jc w:val="right"/>
              <w:rPr>
                <w:del w:id="801" w:author="Nick Smith" w:date="2023-11-17T13:11:00Z"/>
                <w:sz w:val="22"/>
                <w:szCs w:val="22"/>
              </w:rPr>
            </w:pPr>
            <w:del w:id="802" w:author="Nick Smith" w:date="2023-11-17T13:11:00Z">
              <w:r w:rsidRPr="009515D2" w:rsidDel="005879F3">
                <w:rPr>
                  <w:i/>
                  <w:iCs/>
                  <w:sz w:val="22"/>
                  <w:szCs w:val="22"/>
                </w:rPr>
                <w:delText>p</w:delText>
              </w:r>
            </w:del>
          </w:p>
        </w:tc>
        <w:tc>
          <w:tcPr>
            <w:tcW w:w="996" w:type="dxa"/>
          </w:tcPr>
          <w:p w14:paraId="1BCAB48F" w14:textId="3A8F76A3" w:rsidR="00772D20" w:rsidRPr="009515D2" w:rsidDel="005879F3" w:rsidRDefault="00772D20" w:rsidP="00A85036">
            <w:pPr>
              <w:spacing w:line="276" w:lineRule="auto"/>
              <w:jc w:val="right"/>
              <w:rPr>
                <w:del w:id="803" w:author="Nick Smith" w:date="2023-11-17T13:11:00Z"/>
                <w:sz w:val="22"/>
                <w:szCs w:val="22"/>
              </w:rPr>
            </w:pPr>
          </w:p>
        </w:tc>
        <w:tc>
          <w:tcPr>
            <w:tcW w:w="1013" w:type="dxa"/>
          </w:tcPr>
          <w:p w14:paraId="4A7D8307" w14:textId="2CC71445" w:rsidR="00772D20" w:rsidRPr="009515D2" w:rsidDel="005879F3" w:rsidRDefault="00772D20" w:rsidP="00A85036">
            <w:pPr>
              <w:spacing w:line="276" w:lineRule="auto"/>
              <w:jc w:val="right"/>
              <w:rPr>
                <w:del w:id="804" w:author="Nick Smith" w:date="2023-11-17T13:11:00Z"/>
                <w:sz w:val="22"/>
                <w:szCs w:val="22"/>
              </w:rPr>
            </w:pPr>
          </w:p>
        </w:tc>
        <w:tc>
          <w:tcPr>
            <w:tcW w:w="996" w:type="dxa"/>
          </w:tcPr>
          <w:p w14:paraId="4C187C68" w14:textId="6C6178B9" w:rsidR="00772D20" w:rsidRPr="009515D2" w:rsidDel="005879F3" w:rsidRDefault="00772D20" w:rsidP="00A85036">
            <w:pPr>
              <w:spacing w:line="276" w:lineRule="auto"/>
              <w:jc w:val="right"/>
              <w:rPr>
                <w:del w:id="805" w:author="Nick Smith" w:date="2023-11-17T13:11:00Z"/>
                <w:i/>
                <w:iCs/>
                <w:sz w:val="22"/>
                <w:szCs w:val="22"/>
              </w:rPr>
            </w:pPr>
          </w:p>
        </w:tc>
        <w:tc>
          <w:tcPr>
            <w:tcW w:w="876" w:type="dxa"/>
          </w:tcPr>
          <w:p w14:paraId="62698BF4" w14:textId="7261535B" w:rsidR="00772D20" w:rsidRPr="009515D2" w:rsidDel="005879F3" w:rsidRDefault="00772D20" w:rsidP="00A85036">
            <w:pPr>
              <w:spacing w:line="276" w:lineRule="auto"/>
              <w:jc w:val="right"/>
              <w:rPr>
                <w:del w:id="806" w:author="Nick Smith" w:date="2023-11-17T13:11:00Z"/>
                <w:i/>
                <w:iCs/>
                <w:sz w:val="22"/>
                <w:szCs w:val="22"/>
              </w:rPr>
            </w:pPr>
          </w:p>
        </w:tc>
      </w:tr>
      <w:tr w:rsidR="00772D20" w:rsidRPr="009515D2" w:rsidDel="005879F3" w14:paraId="49896A63" w14:textId="654564E3" w:rsidTr="00772D20">
        <w:trPr>
          <w:del w:id="807" w:author="Nick Smith" w:date="2023-11-17T13:11:00Z"/>
        </w:trPr>
        <w:tc>
          <w:tcPr>
            <w:tcW w:w="1980" w:type="dxa"/>
            <w:tcBorders>
              <w:top w:val="single" w:sz="4" w:space="0" w:color="auto"/>
            </w:tcBorders>
          </w:tcPr>
          <w:p w14:paraId="39869AF3" w14:textId="7AD89E6A" w:rsidR="00772D20" w:rsidRPr="009515D2" w:rsidDel="005879F3" w:rsidRDefault="00772D20" w:rsidP="00A85036">
            <w:pPr>
              <w:spacing w:line="276" w:lineRule="auto"/>
              <w:jc w:val="right"/>
              <w:rPr>
                <w:del w:id="808" w:author="Nick Smith" w:date="2023-11-17T13:11:00Z"/>
                <w:sz w:val="22"/>
                <w:szCs w:val="22"/>
              </w:rPr>
            </w:pPr>
            <w:del w:id="809" w:author="Nick Smith" w:date="2023-11-17T13:11:00Z">
              <w:r w:rsidRPr="009515D2" w:rsidDel="005879F3">
                <w:rPr>
                  <w:sz w:val="22"/>
                  <w:szCs w:val="22"/>
                </w:rPr>
                <w:delText>N fertilization (N)</w:delText>
              </w:r>
            </w:del>
          </w:p>
        </w:tc>
        <w:tc>
          <w:tcPr>
            <w:tcW w:w="536" w:type="dxa"/>
            <w:tcBorders>
              <w:top w:val="single" w:sz="4" w:space="0" w:color="auto"/>
            </w:tcBorders>
          </w:tcPr>
          <w:p w14:paraId="7BF324CE" w14:textId="634249AF" w:rsidR="00772D20" w:rsidRPr="009515D2" w:rsidDel="005879F3" w:rsidRDefault="00772D20" w:rsidP="00A85036">
            <w:pPr>
              <w:spacing w:line="276" w:lineRule="auto"/>
              <w:jc w:val="right"/>
              <w:rPr>
                <w:del w:id="810" w:author="Nick Smith" w:date="2023-11-17T13:11:00Z"/>
                <w:sz w:val="22"/>
                <w:szCs w:val="22"/>
              </w:rPr>
            </w:pPr>
            <w:del w:id="811" w:author="Nick Smith" w:date="2023-11-17T13:11:00Z">
              <w:r w:rsidRPr="009515D2" w:rsidDel="005879F3">
                <w:rPr>
                  <w:sz w:val="22"/>
                  <w:szCs w:val="22"/>
                </w:rPr>
                <w:delText>1</w:delText>
              </w:r>
            </w:del>
          </w:p>
        </w:tc>
        <w:tc>
          <w:tcPr>
            <w:tcW w:w="996" w:type="dxa"/>
            <w:tcBorders>
              <w:top w:val="single" w:sz="4" w:space="0" w:color="auto"/>
            </w:tcBorders>
          </w:tcPr>
          <w:p w14:paraId="39D7EC72" w14:textId="3028E9CB" w:rsidR="00772D20" w:rsidRPr="009515D2" w:rsidDel="005879F3" w:rsidRDefault="008D46B4" w:rsidP="00A85036">
            <w:pPr>
              <w:spacing w:line="276" w:lineRule="auto"/>
              <w:jc w:val="right"/>
              <w:rPr>
                <w:del w:id="812" w:author="Nick Smith" w:date="2023-11-17T13:11:00Z"/>
                <w:sz w:val="22"/>
                <w:szCs w:val="22"/>
              </w:rPr>
            </w:pPr>
            <w:del w:id="813" w:author="Nick Smith" w:date="2023-11-17T13:11:00Z">
              <w:r w:rsidDel="005879F3">
                <w:rPr>
                  <w:sz w:val="22"/>
                  <w:szCs w:val="22"/>
                </w:rPr>
                <w:delText>1</w:delText>
              </w:r>
              <w:r w:rsidR="003A5F9A" w:rsidDel="005879F3">
                <w:rPr>
                  <w:sz w:val="22"/>
                  <w:szCs w:val="22"/>
                </w:rPr>
                <w:delText>3.05</w:delText>
              </w:r>
            </w:del>
          </w:p>
        </w:tc>
        <w:tc>
          <w:tcPr>
            <w:tcW w:w="1012" w:type="dxa"/>
            <w:tcBorders>
              <w:top w:val="single" w:sz="4" w:space="0" w:color="auto"/>
            </w:tcBorders>
          </w:tcPr>
          <w:p w14:paraId="2B96A3C3" w14:textId="3FBD8F6E" w:rsidR="00772D20" w:rsidRPr="009515D2" w:rsidDel="005879F3" w:rsidRDefault="008D46B4" w:rsidP="00A85036">
            <w:pPr>
              <w:spacing w:line="276" w:lineRule="auto"/>
              <w:jc w:val="right"/>
              <w:rPr>
                <w:del w:id="814" w:author="Nick Smith" w:date="2023-11-17T13:11:00Z"/>
                <w:b/>
                <w:bCs/>
                <w:sz w:val="22"/>
                <w:szCs w:val="22"/>
              </w:rPr>
            </w:pPr>
            <w:del w:id="815" w:author="Nick Smith" w:date="2023-11-17T13:11:00Z">
              <w:r w:rsidDel="005879F3">
                <w:rPr>
                  <w:b/>
                  <w:bCs/>
                  <w:sz w:val="22"/>
                  <w:szCs w:val="22"/>
                </w:rPr>
                <w:delText>0.001</w:delText>
              </w:r>
            </w:del>
          </w:p>
        </w:tc>
        <w:tc>
          <w:tcPr>
            <w:tcW w:w="996" w:type="dxa"/>
            <w:tcBorders>
              <w:top w:val="single" w:sz="4" w:space="0" w:color="auto"/>
            </w:tcBorders>
          </w:tcPr>
          <w:p w14:paraId="4D153B38" w14:textId="7DDE2D6B" w:rsidR="00772D20" w:rsidRPr="009515D2" w:rsidDel="005879F3" w:rsidRDefault="00A747FF" w:rsidP="00A85036">
            <w:pPr>
              <w:spacing w:line="276" w:lineRule="auto"/>
              <w:jc w:val="right"/>
              <w:rPr>
                <w:del w:id="816" w:author="Nick Smith" w:date="2023-11-17T13:11:00Z"/>
                <w:sz w:val="22"/>
                <w:szCs w:val="22"/>
              </w:rPr>
            </w:pPr>
            <w:del w:id="817" w:author="Nick Smith" w:date="2023-11-17T13:11:00Z">
              <w:r w:rsidDel="005879F3">
                <w:rPr>
                  <w:sz w:val="22"/>
                  <w:szCs w:val="22"/>
                </w:rPr>
                <w:delText>9.97</w:delText>
              </w:r>
            </w:del>
          </w:p>
        </w:tc>
        <w:tc>
          <w:tcPr>
            <w:tcW w:w="1013" w:type="dxa"/>
            <w:tcBorders>
              <w:top w:val="single" w:sz="4" w:space="0" w:color="auto"/>
            </w:tcBorders>
          </w:tcPr>
          <w:p w14:paraId="428DA2D8" w14:textId="4CD1540B" w:rsidR="008D46B4" w:rsidRPr="009515D2" w:rsidDel="005879F3" w:rsidRDefault="008D46B4" w:rsidP="008D46B4">
            <w:pPr>
              <w:spacing w:line="276" w:lineRule="auto"/>
              <w:jc w:val="right"/>
              <w:rPr>
                <w:del w:id="818" w:author="Nick Smith" w:date="2023-11-17T13:11:00Z"/>
                <w:b/>
                <w:bCs/>
                <w:sz w:val="22"/>
                <w:szCs w:val="22"/>
              </w:rPr>
            </w:pPr>
            <w:del w:id="819" w:author="Nick Smith" w:date="2023-11-17T13:11:00Z">
              <w:r w:rsidDel="005879F3">
                <w:rPr>
                  <w:b/>
                  <w:bCs/>
                  <w:sz w:val="22"/>
                  <w:szCs w:val="22"/>
                </w:rPr>
                <w:delText>0.00</w:delText>
              </w:r>
              <w:r w:rsidR="00A747FF" w:rsidDel="005879F3">
                <w:rPr>
                  <w:b/>
                  <w:bCs/>
                  <w:sz w:val="22"/>
                  <w:szCs w:val="22"/>
                </w:rPr>
                <w:delText>2</w:delText>
              </w:r>
            </w:del>
          </w:p>
        </w:tc>
        <w:tc>
          <w:tcPr>
            <w:tcW w:w="996" w:type="dxa"/>
            <w:tcBorders>
              <w:top w:val="single" w:sz="4" w:space="0" w:color="auto"/>
            </w:tcBorders>
          </w:tcPr>
          <w:p w14:paraId="4EAD0798" w14:textId="7B6C45BD" w:rsidR="00772D20" w:rsidRPr="009515D2" w:rsidDel="005879F3" w:rsidRDefault="004654D8" w:rsidP="00A85036">
            <w:pPr>
              <w:spacing w:line="276" w:lineRule="auto"/>
              <w:jc w:val="right"/>
              <w:rPr>
                <w:del w:id="820" w:author="Nick Smith" w:date="2023-11-17T13:11:00Z"/>
                <w:sz w:val="22"/>
                <w:szCs w:val="22"/>
              </w:rPr>
            </w:pPr>
            <w:del w:id="821" w:author="Nick Smith" w:date="2023-11-17T13:11:00Z">
              <w:r w:rsidDel="005879F3">
                <w:rPr>
                  <w:sz w:val="22"/>
                  <w:szCs w:val="22"/>
                </w:rPr>
                <w:delText>0.0</w:delText>
              </w:r>
              <w:r w:rsidR="000C5833" w:rsidDel="005879F3">
                <w:rPr>
                  <w:sz w:val="22"/>
                  <w:szCs w:val="22"/>
                </w:rPr>
                <w:delText>1</w:delText>
              </w:r>
            </w:del>
          </w:p>
        </w:tc>
        <w:tc>
          <w:tcPr>
            <w:tcW w:w="1013" w:type="dxa"/>
            <w:tcBorders>
              <w:top w:val="single" w:sz="4" w:space="0" w:color="auto"/>
            </w:tcBorders>
          </w:tcPr>
          <w:p w14:paraId="5F0924DD" w14:textId="4102584F" w:rsidR="00772D20" w:rsidRPr="004654D8" w:rsidDel="005879F3" w:rsidRDefault="004654D8" w:rsidP="00A85036">
            <w:pPr>
              <w:spacing w:line="276" w:lineRule="auto"/>
              <w:jc w:val="right"/>
              <w:rPr>
                <w:del w:id="822" w:author="Nick Smith" w:date="2023-11-17T13:11:00Z"/>
                <w:sz w:val="22"/>
                <w:szCs w:val="22"/>
              </w:rPr>
            </w:pPr>
            <w:del w:id="823" w:author="Nick Smith" w:date="2023-11-17T13:11:00Z">
              <w:r w:rsidRPr="004654D8" w:rsidDel="005879F3">
                <w:rPr>
                  <w:sz w:val="22"/>
                  <w:szCs w:val="22"/>
                </w:rPr>
                <w:delText>0.</w:delText>
              </w:r>
              <w:r w:rsidR="000C5833" w:rsidDel="005879F3">
                <w:rPr>
                  <w:sz w:val="22"/>
                  <w:szCs w:val="22"/>
                </w:rPr>
                <w:delText>913</w:delText>
              </w:r>
            </w:del>
          </w:p>
        </w:tc>
        <w:tc>
          <w:tcPr>
            <w:tcW w:w="996" w:type="dxa"/>
          </w:tcPr>
          <w:p w14:paraId="7CD81988" w14:textId="1202A1F3" w:rsidR="00772D20" w:rsidRPr="009515D2" w:rsidDel="005879F3" w:rsidRDefault="00772D20" w:rsidP="00A85036">
            <w:pPr>
              <w:spacing w:line="276" w:lineRule="auto"/>
              <w:jc w:val="right"/>
              <w:rPr>
                <w:del w:id="824" w:author="Nick Smith" w:date="2023-11-17T13:11:00Z"/>
                <w:sz w:val="22"/>
                <w:szCs w:val="22"/>
              </w:rPr>
            </w:pPr>
          </w:p>
        </w:tc>
        <w:tc>
          <w:tcPr>
            <w:tcW w:w="1013" w:type="dxa"/>
          </w:tcPr>
          <w:p w14:paraId="09588227" w14:textId="0A0B9330" w:rsidR="00772D20" w:rsidRPr="009515D2" w:rsidDel="005879F3" w:rsidRDefault="00772D20" w:rsidP="00A85036">
            <w:pPr>
              <w:spacing w:line="276" w:lineRule="auto"/>
              <w:jc w:val="right"/>
              <w:rPr>
                <w:del w:id="825" w:author="Nick Smith" w:date="2023-11-17T13:11:00Z"/>
                <w:b/>
                <w:bCs/>
                <w:sz w:val="22"/>
                <w:szCs w:val="22"/>
              </w:rPr>
            </w:pPr>
          </w:p>
        </w:tc>
        <w:tc>
          <w:tcPr>
            <w:tcW w:w="996" w:type="dxa"/>
          </w:tcPr>
          <w:p w14:paraId="2385BC81" w14:textId="791A5CD8" w:rsidR="00772D20" w:rsidRPr="009515D2" w:rsidDel="005879F3" w:rsidRDefault="00772D20" w:rsidP="00A85036">
            <w:pPr>
              <w:spacing w:line="276" w:lineRule="auto"/>
              <w:jc w:val="right"/>
              <w:rPr>
                <w:del w:id="826" w:author="Nick Smith" w:date="2023-11-17T13:11:00Z"/>
                <w:sz w:val="22"/>
                <w:szCs w:val="22"/>
              </w:rPr>
            </w:pPr>
          </w:p>
        </w:tc>
        <w:tc>
          <w:tcPr>
            <w:tcW w:w="876" w:type="dxa"/>
          </w:tcPr>
          <w:p w14:paraId="5C9D6C64" w14:textId="0368C475" w:rsidR="00772D20" w:rsidRPr="009515D2" w:rsidDel="005879F3" w:rsidRDefault="00772D20" w:rsidP="00A85036">
            <w:pPr>
              <w:spacing w:line="276" w:lineRule="auto"/>
              <w:jc w:val="right"/>
              <w:rPr>
                <w:del w:id="827" w:author="Nick Smith" w:date="2023-11-17T13:11:00Z"/>
                <w:i/>
                <w:iCs/>
                <w:sz w:val="22"/>
                <w:szCs w:val="22"/>
              </w:rPr>
            </w:pPr>
          </w:p>
        </w:tc>
      </w:tr>
      <w:tr w:rsidR="00772D20" w:rsidRPr="009515D2" w:rsidDel="005879F3" w14:paraId="6B28A648" w14:textId="18949C93" w:rsidTr="009D6E5B">
        <w:trPr>
          <w:trHeight w:val="60"/>
          <w:del w:id="828" w:author="Nick Smith" w:date="2023-11-17T13:11:00Z"/>
        </w:trPr>
        <w:tc>
          <w:tcPr>
            <w:tcW w:w="1980" w:type="dxa"/>
          </w:tcPr>
          <w:p w14:paraId="37C3382C" w14:textId="323C54FF" w:rsidR="00772D20" w:rsidRPr="009515D2" w:rsidDel="005879F3" w:rsidRDefault="00772D20" w:rsidP="00A85036">
            <w:pPr>
              <w:spacing w:line="276" w:lineRule="auto"/>
              <w:jc w:val="right"/>
              <w:rPr>
                <w:del w:id="829" w:author="Nick Smith" w:date="2023-11-17T13:11:00Z"/>
                <w:sz w:val="22"/>
                <w:szCs w:val="22"/>
              </w:rPr>
            </w:pPr>
            <w:del w:id="830" w:author="Nick Smith" w:date="2023-11-17T13:11:00Z">
              <w:r w:rsidRPr="009515D2" w:rsidDel="005879F3">
                <w:rPr>
                  <w:sz w:val="22"/>
                  <w:szCs w:val="22"/>
                </w:rPr>
                <w:delText>Inoculation (I)</w:delText>
              </w:r>
            </w:del>
          </w:p>
        </w:tc>
        <w:tc>
          <w:tcPr>
            <w:tcW w:w="536" w:type="dxa"/>
          </w:tcPr>
          <w:p w14:paraId="574ED284" w14:textId="4F959021" w:rsidR="00772D20" w:rsidRPr="009515D2" w:rsidDel="005879F3" w:rsidRDefault="00772D20" w:rsidP="00A85036">
            <w:pPr>
              <w:spacing w:line="276" w:lineRule="auto"/>
              <w:jc w:val="right"/>
              <w:rPr>
                <w:del w:id="831" w:author="Nick Smith" w:date="2023-11-17T13:11:00Z"/>
                <w:sz w:val="22"/>
                <w:szCs w:val="22"/>
              </w:rPr>
            </w:pPr>
            <w:del w:id="832" w:author="Nick Smith" w:date="2023-11-17T13:11:00Z">
              <w:r w:rsidRPr="009515D2" w:rsidDel="005879F3">
                <w:rPr>
                  <w:sz w:val="22"/>
                  <w:szCs w:val="22"/>
                </w:rPr>
                <w:delText>1</w:delText>
              </w:r>
            </w:del>
          </w:p>
        </w:tc>
        <w:tc>
          <w:tcPr>
            <w:tcW w:w="996" w:type="dxa"/>
          </w:tcPr>
          <w:p w14:paraId="05EEE654" w14:textId="195C463A" w:rsidR="00772D20" w:rsidRPr="009515D2" w:rsidDel="005879F3" w:rsidRDefault="008D46B4" w:rsidP="00A85036">
            <w:pPr>
              <w:spacing w:line="276" w:lineRule="auto"/>
              <w:jc w:val="right"/>
              <w:rPr>
                <w:del w:id="833" w:author="Nick Smith" w:date="2023-11-17T13:11:00Z"/>
                <w:sz w:val="22"/>
                <w:szCs w:val="22"/>
              </w:rPr>
            </w:pPr>
            <w:del w:id="834" w:author="Nick Smith" w:date="2023-11-17T13:11:00Z">
              <w:r w:rsidDel="005879F3">
                <w:rPr>
                  <w:sz w:val="22"/>
                  <w:szCs w:val="22"/>
                </w:rPr>
                <w:delText>0.6</w:delText>
              </w:r>
              <w:r w:rsidR="003A5F9A" w:rsidDel="005879F3">
                <w:rPr>
                  <w:sz w:val="22"/>
                  <w:szCs w:val="22"/>
                </w:rPr>
                <w:delText>6</w:delText>
              </w:r>
            </w:del>
          </w:p>
        </w:tc>
        <w:tc>
          <w:tcPr>
            <w:tcW w:w="1012" w:type="dxa"/>
          </w:tcPr>
          <w:p w14:paraId="3906C5DC" w14:textId="61A6991E" w:rsidR="00772D20" w:rsidRPr="009515D2" w:rsidDel="005879F3" w:rsidRDefault="008D46B4" w:rsidP="00A85036">
            <w:pPr>
              <w:spacing w:line="276" w:lineRule="auto"/>
              <w:jc w:val="right"/>
              <w:rPr>
                <w:del w:id="835" w:author="Nick Smith" w:date="2023-11-17T13:11:00Z"/>
                <w:sz w:val="22"/>
                <w:szCs w:val="22"/>
              </w:rPr>
            </w:pPr>
            <w:del w:id="836" w:author="Nick Smith" w:date="2023-11-17T13:11:00Z">
              <w:r w:rsidDel="005879F3">
                <w:rPr>
                  <w:sz w:val="22"/>
                  <w:szCs w:val="22"/>
                </w:rPr>
                <w:delText>0.421</w:delText>
              </w:r>
            </w:del>
          </w:p>
        </w:tc>
        <w:tc>
          <w:tcPr>
            <w:tcW w:w="996" w:type="dxa"/>
          </w:tcPr>
          <w:p w14:paraId="53E15C3E" w14:textId="1D03B39E" w:rsidR="00772D20" w:rsidRPr="009515D2" w:rsidDel="005879F3" w:rsidRDefault="008D46B4" w:rsidP="00A85036">
            <w:pPr>
              <w:spacing w:line="276" w:lineRule="auto"/>
              <w:jc w:val="right"/>
              <w:rPr>
                <w:del w:id="837" w:author="Nick Smith" w:date="2023-11-17T13:11:00Z"/>
                <w:sz w:val="22"/>
                <w:szCs w:val="22"/>
              </w:rPr>
            </w:pPr>
            <w:del w:id="838" w:author="Nick Smith" w:date="2023-11-17T13:11:00Z">
              <w:r w:rsidDel="005879F3">
                <w:rPr>
                  <w:sz w:val="22"/>
                  <w:szCs w:val="22"/>
                </w:rPr>
                <w:delText>0.</w:delText>
              </w:r>
              <w:r w:rsidR="00A747FF" w:rsidDel="005879F3">
                <w:rPr>
                  <w:sz w:val="22"/>
                  <w:szCs w:val="22"/>
                </w:rPr>
                <w:delText>34</w:delText>
              </w:r>
            </w:del>
          </w:p>
        </w:tc>
        <w:tc>
          <w:tcPr>
            <w:tcW w:w="1013" w:type="dxa"/>
          </w:tcPr>
          <w:p w14:paraId="079C8FC4" w14:textId="2597246E" w:rsidR="00772D20" w:rsidRPr="009515D2" w:rsidDel="005879F3" w:rsidRDefault="008D46B4" w:rsidP="00A85036">
            <w:pPr>
              <w:spacing w:line="276" w:lineRule="auto"/>
              <w:jc w:val="right"/>
              <w:rPr>
                <w:del w:id="839" w:author="Nick Smith" w:date="2023-11-17T13:11:00Z"/>
                <w:sz w:val="22"/>
                <w:szCs w:val="22"/>
              </w:rPr>
            </w:pPr>
            <w:del w:id="840" w:author="Nick Smith" w:date="2023-11-17T13:11:00Z">
              <w:r w:rsidDel="005879F3">
                <w:rPr>
                  <w:sz w:val="22"/>
                  <w:szCs w:val="22"/>
                </w:rPr>
                <w:delText>0.</w:delText>
              </w:r>
              <w:r w:rsidR="00A747FF" w:rsidDel="005879F3">
                <w:rPr>
                  <w:sz w:val="22"/>
                  <w:szCs w:val="22"/>
                </w:rPr>
                <w:delText>561</w:delText>
              </w:r>
            </w:del>
          </w:p>
        </w:tc>
        <w:tc>
          <w:tcPr>
            <w:tcW w:w="996" w:type="dxa"/>
          </w:tcPr>
          <w:p w14:paraId="1C44127E" w14:textId="691F9622" w:rsidR="00772D20" w:rsidRPr="009515D2" w:rsidDel="005879F3" w:rsidRDefault="004654D8" w:rsidP="00A85036">
            <w:pPr>
              <w:spacing w:line="276" w:lineRule="auto"/>
              <w:jc w:val="right"/>
              <w:rPr>
                <w:del w:id="841" w:author="Nick Smith" w:date="2023-11-17T13:11:00Z"/>
                <w:sz w:val="22"/>
                <w:szCs w:val="22"/>
              </w:rPr>
            </w:pPr>
            <w:del w:id="842" w:author="Nick Smith" w:date="2023-11-17T13:11:00Z">
              <w:r w:rsidDel="005879F3">
                <w:rPr>
                  <w:sz w:val="22"/>
                  <w:szCs w:val="22"/>
                </w:rPr>
                <w:delText>0.2</w:delText>
              </w:r>
              <w:r w:rsidR="000C5833" w:rsidDel="005879F3">
                <w:rPr>
                  <w:sz w:val="22"/>
                  <w:szCs w:val="22"/>
                </w:rPr>
                <w:delText>8</w:delText>
              </w:r>
            </w:del>
          </w:p>
        </w:tc>
        <w:tc>
          <w:tcPr>
            <w:tcW w:w="1013" w:type="dxa"/>
          </w:tcPr>
          <w:p w14:paraId="7A863FC4" w14:textId="5C6222F3" w:rsidR="00772D20" w:rsidRPr="009515D2" w:rsidDel="005879F3" w:rsidRDefault="004654D8" w:rsidP="00A85036">
            <w:pPr>
              <w:spacing w:line="276" w:lineRule="auto"/>
              <w:jc w:val="right"/>
              <w:rPr>
                <w:del w:id="843" w:author="Nick Smith" w:date="2023-11-17T13:11:00Z"/>
                <w:sz w:val="22"/>
                <w:szCs w:val="22"/>
              </w:rPr>
            </w:pPr>
            <w:del w:id="844" w:author="Nick Smith" w:date="2023-11-17T13:11:00Z">
              <w:r w:rsidDel="005879F3">
                <w:rPr>
                  <w:sz w:val="22"/>
                  <w:szCs w:val="22"/>
                </w:rPr>
                <w:delText>0.</w:delText>
              </w:r>
              <w:r w:rsidR="000C5833" w:rsidDel="005879F3">
                <w:rPr>
                  <w:sz w:val="22"/>
                  <w:szCs w:val="22"/>
                </w:rPr>
                <w:delText>597</w:delText>
              </w:r>
            </w:del>
          </w:p>
        </w:tc>
        <w:tc>
          <w:tcPr>
            <w:tcW w:w="996" w:type="dxa"/>
          </w:tcPr>
          <w:p w14:paraId="0B4933CC" w14:textId="3BE3ADA1" w:rsidR="00772D20" w:rsidRPr="009515D2" w:rsidDel="005879F3" w:rsidRDefault="00772D20" w:rsidP="00A85036">
            <w:pPr>
              <w:spacing w:line="276" w:lineRule="auto"/>
              <w:jc w:val="right"/>
              <w:rPr>
                <w:del w:id="845" w:author="Nick Smith" w:date="2023-11-17T13:11:00Z"/>
                <w:sz w:val="22"/>
                <w:szCs w:val="22"/>
              </w:rPr>
            </w:pPr>
          </w:p>
        </w:tc>
        <w:tc>
          <w:tcPr>
            <w:tcW w:w="1013" w:type="dxa"/>
          </w:tcPr>
          <w:p w14:paraId="1254DAAD" w14:textId="2888BBCD" w:rsidR="00772D20" w:rsidRPr="009515D2" w:rsidDel="005879F3" w:rsidRDefault="00772D20" w:rsidP="00A85036">
            <w:pPr>
              <w:spacing w:line="276" w:lineRule="auto"/>
              <w:jc w:val="right"/>
              <w:rPr>
                <w:del w:id="846" w:author="Nick Smith" w:date="2023-11-17T13:11:00Z"/>
                <w:sz w:val="22"/>
                <w:szCs w:val="22"/>
              </w:rPr>
            </w:pPr>
          </w:p>
        </w:tc>
        <w:tc>
          <w:tcPr>
            <w:tcW w:w="996" w:type="dxa"/>
          </w:tcPr>
          <w:p w14:paraId="5C55CFD9" w14:textId="209977CC" w:rsidR="00772D20" w:rsidRPr="009515D2" w:rsidDel="005879F3" w:rsidRDefault="00772D20" w:rsidP="00A85036">
            <w:pPr>
              <w:spacing w:line="276" w:lineRule="auto"/>
              <w:jc w:val="right"/>
              <w:rPr>
                <w:del w:id="847" w:author="Nick Smith" w:date="2023-11-17T13:11:00Z"/>
                <w:sz w:val="22"/>
                <w:szCs w:val="22"/>
              </w:rPr>
            </w:pPr>
          </w:p>
        </w:tc>
        <w:tc>
          <w:tcPr>
            <w:tcW w:w="876" w:type="dxa"/>
          </w:tcPr>
          <w:p w14:paraId="6313B017" w14:textId="3A959C29" w:rsidR="00772D20" w:rsidRPr="009515D2" w:rsidDel="005879F3" w:rsidRDefault="00772D20" w:rsidP="00A85036">
            <w:pPr>
              <w:spacing w:line="276" w:lineRule="auto"/>
              <w:jc w:val="right"/>
              <w:rPr>
                <w:del w:id="848" w:author="Nick Smith" w:date="2023-11-17T13:11:00Z"/>
                <w:sz w:val="22"/>
                <w:szCs w:val="22"/>
              </w:rPr>
            </w:pPr>
          </w:p>
        </w:tc>
      </w:tr>
      <w:tr w:rsidR="00772D20" w:rsidRPr="009515D2" w:rsidDel="005879F3" w14:paraId="276C464A" w14:textId="1692969C" w:rsidTr="009D6E5B">
        <w:trPr>
          <w:del w:id="849" w:author="Nick Smith" w:date="2023-11-17T13:11:00Z"/>
        </w:trPr>
        <w:tc>
          <w:tcPr>
            <w:tcW w:w="1980" w:type="dxa"/>
            <w:tcBorders>
              <w:bottom w:val="single" w:sz="4" w:space="0" w:color="auto"/>
            </w:tcBorders>
          </w:tcPr>
          <w:p w14:paraId="117FFFF0" w14:textId="1847786A" w:rsidR="00772D20" w:rsidRPr="009515D2" w:rsidDel="005879F3" w:rsidRDefault="00772D20" w:rsidP="00A85036">
            <w:pPr>
              <w:spacing w:line="276" w:lineRule="auto"/>
              <w:jc w:val="right"/>
              <w:rPr>
                <w:del w:id="850" w:author="Nick Smith" w:date="2023-11-17T13:11:00Z"/>
                <w:sz w:val="22"/>
                <w:szCs w:val="22"/>
              </w:rPr>
            </w:pPr>
            <w:del w:id="851" w:author="Nick Smith" w:date="2023-11-17T13:11:00Z">
              <w:r w:rsidRPr="009515D2" w:rsidDel="005879F3">
                <w:rPr>
                  <w:sz w:val="22"/>
                  <w:szCs w:val="22"/>
                </w:rPr>
                <w:delText>N*I</w:delText>
              </w:r>
            </w:del>
          </w:p>
        </w:tc>
        <w:tc>
          <w:tcPr>
            <w:tcW w:w="536" w:type="dxa"/>
            <w:tcBorders>
              <w:bottom w:val="single" w:sz="4" w:space="0" w:color="auto"/>
            </w:tcBorders>
          </w:tcPr>
          <w:p w14:paraId="768A5441" w14:textId="08E33927" w:rsidR="00772D20" w:rsidRPr="009515D2" w:rsidDel="005879F3" w:rsidRDefault="00772D20" w:rsidP="00A85036">
            <w:pPr>
              <w:spacing w:line="276" w:lineRule="auto"/>
              <w:jc w:val="right"/>
              <w:rPr>
                <w:del w:id="852" w:author="Nick Smith" w:date="2023-11-17T13:11:00Z"/>
                <w:sz w:val="22"/>
                <w:szCs w:val="22"/>
              </w:rPr>
            </w:pPr>
            <w:del w:id="853" w:author="Nick Smith" w:date="2023-11-17T13:11:00Z">
              <w:r w:rsidRPr="009515D2" w:rsidDel="005879F3">
                <w:rPr>
                  <w:sz w:val="22"/>
                  <w:szCs w:val="22"/>
                </w:rPr>
                <w:delText>1</w:delText>
              </w:r>
            </w:del>
          </w:p>
        </w:tc>
        <w:tc>
          <w:tcPr>
            <w:tcW w:w="996" w:type="dxa"/>
            <w:tcBorders>
              <w:bottom w:val="single" w:sz="4" w:space="0" w:color="auto"/>
            </w:tcBorders>
          </w:tcPr>
          <w:p w14:paraId="33CF390D" w14:textId="73265570" w:rsidR="00772D20" w:rsidRPr="009515D2" w:rsidDel="005879F3" w:rsidRDefault="003A5F9A" w:rsidP="00A85036">
            <w:pPr>
              <w:spacing w:line="276" w:lineRule="auto"/>
              <w:jc w:val="right"/>
              <w:rPr>
                <w:del w:id="854" w:author="Nick Smith" w:date="2023-11-17T13:11:00Z"/>
                <w:sz w:val="22"/>
                <w:szCs w:val="22"/>
              </w:rPr>
            </w:pPr>
            <w:del w:id="855" w:author="Nick Smith" w:date="2023-11-17T13:11:00Z">
              <w:r w:rsidDel="005879F3">
                <w:rPr>
                  <w:sz w:val="22"/>
                  <w:szCs w:val="22"/>
                </w:rPr>
                <w:delText>2.44</w:delText>
              </w:r>
            </w:del>
          </w:p>
        </w:tc>
        <w:tc>
          <w:tcPr>
            <w:tcW w:w="1012" w:type="dxa"/>
            <w:tcBorders>
              <w:bottom w:val="single" w:sz="4" w:space="0" w:color="auto"/>
            </w:tcBorders>
          </w:tcPr>
          <w:p w14:paraId="2FCC6FE1" w14:textId="026A977E" w:rsidR="00772D20" w:rsidRPr="003A5F9A" w:rsidDel="005879F3" w:rsidRDefault="003A5F9A" w:rsidP="00A85036">
            <w:pPr>
              <w:spacing w:line="276" w:lineRule="auto"/>
              <w:jc w:val="right"/>
              <w:rPr>
                <w:del w:id="856" w:author="Nick Smith" w:date="2023-11-17T13:11:00Z"/>
                <w:sz w:val="22"/>
                <w:szCs w:val="22"/>
              </w:rPr>
            </w:pPr>
            <w:del w:id="857" w:author="Nick Smith" w:date="2023-11-17T13:11:00Z">
              <w:r w:rsidRPr="003A5F9A" w:rsidDel="005879F3">
                <w:rPr>
                  <w:sz w:val="22"/>
                  <w:szCs w:val="22"/>
                </w:rPr>
                <w:delText>0.118</w:delText>
              </w:r>
            </w:del>
          </w:p>
        </w:tc>
        <w:tc>
          <w:tcPr>
            <w:tcW w:w="996" w:type="dxa"/>
            <w:tcBorders>
              <w:bottom w:val="single" w:sz="4" w:space="0" w:color="auto"/>
            </w:tcBorders>
          </w:tcPr>
          <w:p w14:paraId="50ECE181" w14:textId="3D2FC3D4" w:rsidR="00772D20" w:rsidRPr="009515D2" w:rsidDel="005879F3" w:rsidRDefault="008D46B4" w:rsidP="00A85036">
            <w:pPr>
              <w:spacing w:line="276" w:lineRule="auto"/>
              <w:jc w:val="right"/>
              <w:rPr>
                <w:del w:id="858" w:author="Nick Smith" w:date="2023-11-17T13:11:00Z"/>
                <w:sz w:val="22"/>
                <w:szCs w:val="22"/>
              </w:rPr>
            </w:pPr>
            <w:del w:id="859" w:author="Nick Smith" w:date="2023-11-17T13:11:00Z">
              <w:r w:rsidDel="005879F3">
                <w:rPr>
                  <w:sz w:val="22"/>
                  <w:szCs w:val="22"/>
                </w:rPr>
                <w:delText>0.</w:delText>
              </w:r>
              <w:r w:rsidR="00A747FF" w:rsidDel="005879F3">
                <w:rPr>
                  <w:sz w:val="22"/>
                  <w:szCs w:val="22"/>
                </w:rPr>
                <w:delText>01</w:delText>
              </w:r>
            </w:del>
          </w:p>
        </w:tc>
        <w:tc>
          <w:tcPr>
            <w:tcW w:w="1013" w:type="dxa"/>
            <w:tcBorders>
              <w:bottom w:val="single" w:sz="4" w:space="0" w:color="auto"/>
            </w:tcBorders>
          </w:tcPr>
          <w:p w14:paraId="2A93F8BE" w14:textId="58931797" w:rsidR="00772D20" w:rsidRPr="009515D2" w:rsidDel="005879F3" w:rsidRDefault="008D46B4" w:rsidP="00A85036">
            <w:pPr>
              <w:spacing w:line="276" w:lineRule="auto"/>
              <w:jc w:val="right"/>
              <w:rPr>
                <w:del w:id="860" w:author="Nick Smith" w:date="2023-11-17T13:11:00Z"/>
                <w:sz w:val="22"/>
                <w:szCs w:val="22"/>
              </w:rPr>
            </w:pPr>
            <w:del w:id="861" w:author="Nick Smith" w:date="2023-11-17T13:11:00Z">
              <w:r w:rsidDel="005879F3">
                <w:rPr>
                  <w:sz w:val="22"/>
                  <w:szCs w:val="22"/>
                </w:rPr>
                <w:delText>0.</w:delText>
              </w:r>
              <w:r w:rsidR="00A747FF" w:rsidDel="005879F3">
                <w:rPr>
                  <w:sz w:val="22"/>
                  <w:szCs w:val="22"/>
                </w:rPr>
                <w:delText>929</w:delText>
              </w:r>
            </w:del>
          </w:p>
        </w:tc>
        <w:tc>
          <w:tcPr>
            <w:tcW w:w="996" w:type="dxa"/>
            <w:tcBorders>
              <w:bottom w:val="single" w:sz="4" w:space="0" w:color="auto"/>
            </w:tcBorders>
          </w:tcPr>
          <w:p w14:paraId="09BA5390" w14:textId="0762820E" w:rsidR="00772D20" w:rsidRPr="009515D2" w:rsidDel="005879F3" w:rsidRDefault="000C5833" w:rsidP="00A85036">
            <w:pPr>
              <w:spacing w:line="276" w:lineRule="auto"/>
              <w:jc w:val="right"/>
              <w:rPr>
                <w:del w:id="862" w:author="Nick Smith" w:date="2023-11-17T13:11:00Z"/>
                <w:sz w:val="22"/>
                <w:szCs w:val="22"/>
              </w:rPr>
            </w:pPr>
            <w:del w:id="863" w:author="Nick Smith" w:date="2023-11-17T13:11:00Z">
              <w:r w:rsidDel="005879F3">
                <w:rPr>
                  <w:sz w:val="22"/>
                  <w:szCs w:val="22"/>
                </w:rPr>
                <w:delText>1.40</w:delText>
              </w:r>
            </w:del>
          </w:p>
        </w:tc>
        <w:tc>
          <w:tcPr>
            <w:tcW w:w="1013" w:type="dxa"/>
            <w:tcBorders>
              <w:bottom w:val="single" w:sz="4" w:space="0" w:color="auto"/>
            </w:tcBorders>
          </w:tcPr>
          <w:p w14:paraId="4C247A2D" w14:textId="09C7B846" w:rsidR="00772D20" w:rsidRPr="009515D2" w:rsidDel="005879F3" w:rsidRDefault="004654D8" w:rsidP="00A85036">
            <w:pPr>
              <w:spacing w:line="276" w:lineRule="auto"/>
              <w:jc w:val="right"/>
              <w:rPr>
                <w:del w:id="864" w:author="Nick Smith" w:date="2023-11-17T13:11:00Z"/>
                <w:sz w:val="22"/>
                <w:szCs w:val="22"/>
              </w:rPr>
            </w:pPr>
            <w:del w:id="865" w:author="Nick Smith" w:date="2023-11-17T13:11:00Z">
              <w:r w:rsidDel="005879F3">
                <w:rPr>
                  <w:sz w:val="22"/>
                  <w:szCs w:val="22"/>
                </w:rPr>
                <w:delText>0.</w:delText>
              </w:r>
              <w:r w:rsidR="000C5833" w:rsidDel="005879F3">
                <w:rPr>
                  <w:sz w:val="22"/>
                  <w:szCs w:val="22"/>
                </w:rPr>
                <w:delText>237</w:delText>
              </w:r>
            </w:del>
          </w:p>
        </w:tc>
        <w:tc>
          <w:tcPr>
            <w:tcW w:w="996" w:type="dxa"/>
          </w:tcPr>
          <w:p w14:paraId="2E6FF966" w14:textId="4DF505C2" w:rsidR="00772D20" w:rsidRPr="009515D2" w:rsidDel="005879F3" w:rsidRDefault="00772D20" w:rsidP="00A85036">
            <w:pPr>
              <w:spacing w:line="276" w:lineRule="auto"/>
              <w:jc w:val="right"/>
              <w:rPr>
                <w:del w:id="866" w:author="Nick Smith" w:date="2023-11-17T13:11:00Z"/>
                <w:sz w:val="22"/>
                <w:szCs w:val="22"/>
              </w:rPr>
            </w:pPr>
          </w:p>
        </w:tc>
        <w:tc>
          <w:tcPr>
            <w:tcW w:w="1013" w:type="dxa"/>
          </w:tcPr>
          <w:p w14:paraId="18BF8ADC" w14:textId="4BEAC362" w:rsidR="00772D20" w:rsidRPr="009515D2" w:rsidDel="005879F3" w:rsidRDefault="00772D20" w:rsidP="00A85036">
            <w:pPr>
              <w:spacing w:line="276" w:lineRule="auto"/>
              <w:jc w:val="right"/>
              <w:rPr>
                <w:del w:id="867" w:author="Nick Smith" w:date="2023-11-17T13:11:00Z"/>
                <w:b/>
                <w:bCs/>
                <w:sz w:val="22"/>
                <w:szCs w:val="22"/>
              </w:rPr>
            </w:pPr>
          </w:p>
        </w:tc>
        <w:tc>
          <w:tcPr>
            <w:tcW w:w="996" w:type="dxa"/>
          </w:tcPr>
          <w:p w14:paraId="073ED45F" w14:textId="085673A0" w:rsidR="00772D20" w:rsidRPr="009515D2" w:rsidDel="005879F3" w:rsidRDefault="00772D20" w:rsidP="00A85036">
            <w:pPr>
              <w:spacing w:line="276" w:lineRule="auto"/>
              <w:jc w:val="right"/>
              <w:rPr>
                <w:del w:id="868" w:author="Nick Smith" w:date="2023-11-17T13:11:00Z"/>
                <w:sz w:val="22"/>
                <w:szCs w:val="22"/>
              </w:rPr>
            </w:pPr>
          </w:p>
        </w:tc>
        <w:tc>
          <w:tcPr>
            <w:tcW w:w="876" w:type="dxa"/>
          </w:tcPr>
          <w:p w14:paraId="1065E7B4" w14:textId="779E7F9D" w:rsidR="00772D20" w:rsidRPr="009515D2" w:rsidDel="005879F3" w:rsidRDefault="00772D20" w:rsidP="00A85036">
            <w:pPr>
              <w:spacing w:line="276" w:lineRule="auto"/>
              <w:jc w:val="right"/>
              <w:rPr>
                <w:del w:id="869" w:author="Nick Smith" w:date="2023-11-17T13:11:00Z"/>
                <w:sz w:val="22"/>
                <w:szCs w:val="22"/>
              </w:rPr>
            </w:pPr>
          </w:p>
        </w:tc>
      </w:tr>
    </w:tbl>
    <w:p w14:paraId="7FD152BB" w14:textId="10A899CB" w:rsidR="007A2F1C" w:rsidDel="005879F3" w:rsidRDefault="007A2F1C" w:rsidP="00A754EC">
      <w:pPr>
        <w:spacing w:line="360" w:lineRule="auto"/>
        <w:rPr>
          <w:del w:id="870" w:author="Nick Smith" w:date="2023-11-17T13:11:00Z"/>
        </w:rPr>
      </w:pPr>
    </w:p>
    <w:p w14:paraId="3FB515BD" w14:textId="38844EF3" w:rsidR="0033651D" w:rsidDel="005879F3" w:rsidRDefault="007A2F1C" w:rsidP="009D6E5B">
      <w:pPr>
        <w:spacing w:line="480" w:lineRule="auto"/>
        <w:rPr>
          <w:del w:id="871" w:author="Nick Smith" w:date="2023-11-17T13:11:00Z"/>
        </w:rPr>
      </w:pPr>
      <w:del w:id="872" w:author="Nick Smith" w:date="2023-11-17T13:11:00Z">
        <w:r w:rsidRPr="00E6584D" w:rsidDel="005879F3">
          <w:delText>*</w:delText>
        </w:r>
        <w:r w:rsidDel="005879F3">
          <w:delText xml:space="preserve">Significance determined using Type II Wald </w:delText>
        </w:r>
        <w:r w:rsidDel="005879F3">
          <w:rPr>
            <w:lang w:val="el-GR"/>
          </w:rPr>
          <w:delText>χ</w:delText>
        </w:r>
        <w:r w:rsidDel="005879F3">
          <w:rPr>
            <w:vertAlign w:val="superscript"/>
          </w:rPr>
          <w:delText>2</w:delText>
        </w:r>
        <w:r w:rsidDel="005879F3">
          <w:delText xml:space="preserve"> tests (</w:delText>
        </w:r>
        <w:r w:rsidDel="005879F3">
          <w:rPr>
            <w:lang w:val="el-GR"/>
          </w:rPr>
          <w:delText>α</w:delText>
        </w:r>
        <w:r w:rsidDel="005879F3">
          <w:delText xml:space="preserve">=0.05). </w:delText>
        </w:r>
        <w:r w:rsidDel="005879F3">
          <w:rPr>
            <w:i/>
            <w:iCs/>
          </w:rPr>
          <w:delText>P</w:delText>
        </w:r>
        <w:r w:rsidDel="005879F3">
          <w:delText xml:space="preserve">-values less than 0.05 are in bold and </w:delText>
        </w:r>
        <w:r w:rsidDel="005879F3">
          <w:rPr>
            <w:i/>
            <w:iCs/>
          </w:rPr>
          <w:delText>P</w:delText>
        </w:r>
        <w:r w:rsidDel="005879F3">
          <w:delText>-values between 0.05 and 0.1 are italicized. Key:</w:delText>
        </w:r>
        <w:r w:rsidRPr="00D07058" w:rsidDel="005879F3">
          <w:rPr>
            <w:i/>
            <w:iCs/>
          </w:rPr>
          <w:delText xml:space="preserve"> </w:delText>
        </w:r>
        <w:r w:rsidDel="005879F3">
          <w:rPr>
            <w:i/>
            <w:iCs/>
          </w:rPr>
          <w:delText>A</w:delText>
        </w:r>
        <w:r w:rsidDel="005879F3">
          <w:rPr>
            <w:vertAlign w:val="subscript"/>
          </w:rPr>
          <w:delText>net</w:delText>
        </w:r>
        <w:r w:rsidDel="005879F3">
          <w:delText>=light saturated net photosynthesis</w:delText>
        </w:r>
        <w:r w:rsidRPr="00A01023" w:rsidDel="005879F3">
          <w:delText xml:space="preserve"> </w:delText>
        </w:r>
        <w:r w:rsidDel="005879F3">
          <w:delText xml:space="preserve">measured at 400 </w:delText>
        </w:r>
        <w:r w:rsidRPr="00863849" w:rsidDel="005879F3">
          <w:rPr>
            <w:color w:val="000000"/>
            <w:lang w:val="el-GR"/>
          </w:rPr>
          <w:delText>μ</w:delText>
        </w:r>
        <w:r w:rsidRPr="00863849" w:rsidDel="005879F3">
          <w:rPr>
            <w:color w:val="000000"/>
          </w:rPr>
          <w:delText>mol mol</w:delText>
        </w:r>
        <w:r w:rsidRPr="00863849" w:rsidDel="005879F3">
          <w:rPr>
            <w:color w:val="000000"/>
            <w:vertAlign w:val="superscript"/>
          </w:rPr>
          <w:delText>-1</w:delText>
        </w:r>
        <w:r w:rsidDel="005879F3">
          <w:rPr>
            <w:color w:val="000000"/>
          </w:rPr>
          <w:delText xml:space="preserve"> CO</w:delText>
        </w:r>
        <w:r w:rsidDel="005879F3">
          <w:rPr>
            <w:color w:val="000000"/>
            <w:vertAlign w:val="subscript"/>
          </w:rPr>
          <w:delText>2</w:delText>
        </w:r>
        <w:r w:rsidDel="005879F3">
          <w:delText>;</w:delText>
        </w:r>
        <w:r w:rsidRPr="00D07058" w:rsidDel="005879F3">
          <w:rPr>
            <w:i/>
            <w:iCs/>
          </w:rPr>
          <w:delText xml:space="preserve"> </w:delText>
        </w:r>
        <w:r w:rsidDel="005879F3">
          <w:rPr>
            <w:i/>
            <w:iCs/>
          </w:rPr>
          <w:delText>V</w:delText>
        </w:r>
        <w:r w:rsidDel="005879F3">
          <w:rPr>
            <w:vertAlign w:val="subscript"/>
          </w:rPr>
          <w:delText>cmax25</w:delText>
        </w:r>
        <w:r w:rsidDel="005879F3">
          <w:delText>=maximum rate of Rubisco carboxylation</w:delText>
        </w:r>
        <w:r w:rsidR="004B1EA4" w:rsidRPr="004B1EA4" w:rsidDel="005879F3">
          <w:delText xml:space="preserve"> </w:delText>
        </w:r>
        <w:r w:rsidR="004B1EA4" w:rsidDel="005879F3">
          <w:delText>standardized to 25</w:delText>
        </w:r>
        <w:r w:rsidR="004B1EA4" w:rsidDel="005879F3">
          <w:sym w:font="Symbol" w:char="F0B0"/>
        </w:r>
        <w:r w:rsidR="004B1EA4" w:rsidDel="005879F3">
          <w:delText>C</w:delText>
        </w:r>
        <w:r w:rsidDel="005879F3">
          <w:delText xml:space="preserve">; </w:delText>
        </w:r>
        <w:r w:rsidRPr="00D07058" w:rsidDel="005879F3">
          <w:rPr>
            <w:i/>
            <w:iCs/>
          </w:rPr>
          <w:delText>J</w:delText>
        </w:r>
        <w:r w:rsidRPr="00D07058" w:rsidDel="005879F3">
          <w:rPr>
            <w:vertAlign w:val="subscript"/>
          </w:rPr>
          <w:delText>max25</w:delText>
        </w:r>
        <w:r w:rsidDel="005879F3">
          <w:delText>=</w:delText>
        </w:r>
        <w:r w:rsidRPr="00D07058" w:rsidDel="005879F3">
          <w:delText>maximum</w:delText>
        </w:r>
        <w:r w:rsidDel="005879F3">
          <w:delText xml:space="preserve"> rate of electron transport for RuBP regeneration</w:delText>
        </w:r>
        <w:r w:rsidR="004B1EA4" w:rsidRPr="004B1EA4" w:rsidDel="005879F3">
          <w:delText xml:space="preserve"> </w:delText>
        </w:r>
        <w:r w:rsidR="004B1EA4" w:rsidDel="005879F3">
          <w:delText>standardized to 25</w:delText>
        </w:r>
        <w:r w:rsidR="004B1EA4" w:rsidDel="005879F3">
          <w:sym w:font="Symbol" w:char="F0B0"/>
        </w:r>
        <w:r w:rsidR="004B1EA4" w:rsidDel="005879F3">
          <w:delText>C</w:delText>
        </w:r>
        <w:r w:rsidDel="005879F3">
          <w:delText xml:space="preserve">, </w:delText>
        </w:r>
        <w:r w:rsidDel="005879F3">
          <w:rPr>
            <w:i/>
            <w:iCs/>
          </w:rPr>
          <w:delText>J</w:delText>
        </w:r>
        <w:r w:rsidDel="005879F3">
          <w:rPr>
            <w:vertAlign w:val="subscript"/>
          </w:rPr>
          <w:delText>max25</w:delText>
        </w:r>
        <w:r w:rsidDel="005879F3">
          <w:delText>:</w:delText>
        </w:r>
        <w:r w:rsidRPr="00D07058" w:rsidDel="005879F3">
          <w:rPr>
            <w:i/>
            <w:iCs/>
          </w:rPr>
          <w:delText>V</w:delText>
        </w:r>
        <w:r w:rsidRPr="00F21918" w:rsidDel="005879F3">
          <w:rPr>
            <w:vertAlign w:val="subscript"/>
          </w:rPr>
          <w:delText>cmax25</w:delText>
        </w:r>
        <w:r w:rsidDel="005879F3">
          <w:delText xml:space="preserve">=the ratio of </w:delText>
        </w:r>
        <w:r w:rsidDel="005879F3">
          <w:rPr>
            <w:i/>
            <w:iCs/>
          </w:rPr>
          <w:delText>J</w:delText>
        </w:r>
        <w:r w:rsidDel="005879F3">
          <w:rPr>
            <w:vertAlign w:val="subscript"/>
          </w:rPr>
          <w:delText>max25</w:delText>
        </w:r>
        <w:r w:rsidDel="005879F3">
          <w:delText xml:space="preserve"> to </w:delText>
        </w:r>
        <w:r w:rsidDel="005879F3">
          <w:rPr>
            <w:i/>
            <w:iCs/>
          </w:rPr>
          <w:delText>V</w:delText>
        </w:r>
        <w:r w:rsidDel="005879F3">
          <w:rPr>
            <w:vertAlign w:val="subscript"/>
          </w:rPr>
          <w:delText>cmax25</w:delText>
        </w:r>
        <w:r w:rsidR="0033651D" w:rsidDel="005879F3">
          <w:delText>, both standardized to 25</w:delText>
        </w:r>
        <w:r w:rsidR="0033651D" w:rsidDel="005879F3">
          <w:sym w:font="Symbol" w:char="F0B0"/>
        </w:r>
        <w:r w:rsidR="0033651D" w:rsidDel="005879F3">
          <w:delText>C;</w:delText>
        </w:r>
        <w:r w:rsidRPr="004B1EA4" w:rsidDel="005879F3">
          <w:delText xml:space="preserve"> </w:delText>
        </w:r>
        <w:r w:rsidR="004B1EA4" w:rsidRPr="004B1EA4" w:rsidDel="005879F3">
          <w:rPr>
            <w:i/>
            <w:iCs/>
          </w:rPr>
          <w:delText>R</w:delText>
        </w:r>
        <w:r w:rsidR="004B1EA4" w:rsidRPr="004B1EA4" w:rsidDel="005879F3">
          <w:rPr>
            <w:vertAlign w:val="subscript"/>
          </w:rPr>
          <w:delText>d25</w:delText>
        </w:r>
        <w:r w:rsidR="004B1EA4" w:rsidDel="005879F3">
          <w:delText>=dark respiration rate standardized to 25</w:delText>
        </w:r>
        <w:r w:rsidR="004B1EA4" w:rsidDel="005879F3">
          <w:sym w:font="Symbol" w:char="F0B0"/>
        </w:r>
        <w:r w:rsidR="004B1EA4" w:rsidDel="005879F3">
          <w:delText>C;</w:delText>
        </w:r>
        <w:r w:rsidR="0033651D" w:rsidDel="005879F3">
          <w:delText xml:space="preserve"> </w:delText>
        </w:r>
        <w:r w:rsidR="0033651D" w:rsidRPr="0033651D" w:rsidDel="005879F3">
          <w:rPr>
            <w:i/>
            <w:iCs/>
          </w:rPr>
          <w:delText>R</w:delText>
        </w:r>
        <w:r w:rsidR="0033651D" w:rsidRPr="0033651D" w:rsidDel="005879F3">
          <w:rPr>
            <w:vertAlign w:val="subscript"/>
          </w:rPr>
          <w:delText>d25</w:delText>
        </w:r>
        <w:r w:rsidR="0033651D" w:rsidRPr="0033651D" w:rsidDel="005879F3">
          <w:delText>:</w:delText>
        </w:r>
        <w:r w:rsidR="0033651D" w:rsidRPr="0033651D" w:rsidDel="005879F3">
          <w:rPr>
            <w:i/>
            <w:iCs/>
          </w:rPr>
          <w:delText>V</w:delText>
        </w:r>
        <w:r w:rsidR="0033651D" w:rsidRPr="0033651D" w:rsidDel="005879F3">
          <w:rPr>
            <w:vertAlign w:val="subscript"/>
          </w:rPr>
          <w:delText>cmax25</w:delText>
        </w:r>
        <w:r w:rsidR="0033651D" w:rsidDel="005879F3">
          <w:delText xml:space="preserve">= ratio of </w:delText>
        </w:r>
        <w:r w:rsidR="0033651D" w:rsidRPr="0033651D" w:rsidDel="005879F3">
          <w:rPr>
            <w:i/>
            <w:iCs/>
          </w:rPr>
          <w:delText>R</w:delText>
        </w:r>
        <w:r w:rsidR="0033651D" w:rsidRPr="0033651D" w:rsidDel="005879F3">
          <w:rPr>
            <w:vertAlign w:val="subscript"/>
          </w:rPr>
          <w:delText>d25</w:delText>
        </w:r>
        <w:r w:rsidR="0033651D" w:rsidDel="005879F3">
          <w:delText xml:space="preserve"> to </w:delText>
        </w:r>
        <w:r w:rsidR="0033651D" w:rsidRPr="0033651D" w:rsidDel="005879F3">
          <w:rPr>
            <w:i/>
            <w:iCs/>
          </w:rPr>
          <w:delText>V</w:delText>
        </w:r>
        <w:r w:rsidR="0033651D" w:rsidRPr="0033651D" w:rsidDel="005879F3">
          <w:rPr>
            <w:vertAlign w:val="subscript"/>
          </w:rPr>
          <w:delText>cmax25</w:delText>
        </w:r>
        <w:r w:rsidR="0033651D" w:rsidDel="005879F3">
          <w:delText>, both standardized to 25</w:delText>
        </w:r>
        <w:r w:rsidR="0033651D" w:rsidDel="005879F3">
          <w:sym w:font="Symbol" w:char="F0B0"/>
        </w:r>
        <w:r w:rsidR="0033651D" w:rsidDel="005879F3">
          <w:delText>C;</w:delText>
        </w:r>
        <w:r w:rsidR="004B1EA4" w:rsidDel="005879F3">
          <w:delText xml:space="preserve"> </w:delText>
        </w:r>
        <w:r w:rsidDel="005879F3">
          <w:rPr>
            <w:i/>
            <w:iCs/>
          </w:rPr>
          <w:delText>g</w:delText>
        </w:r>
        <w:r w:rsidDel="005879F3">
          <w:rPr>
            <w:vertAlign w:val="subscript"/>
          </w:rPr>
          <w:delText>s</w:delText>
        </w:r>
        <w:r w:rsidDel="005879F3">
          <w:delText xml:space="preserve">=stomatal conductance measured at 400 </w:delText>
        </w:r>
        <w:r w:rsidRPr="00863849" w:rsidDel="005879F3">
          <w:rPr>
            <w:color w:val="000000"/>
            <w:lang w:val="el-GR"/>
          </w:rPr>
          <w:delText>μ</w:delText>
        </w:r>
        <w:r w:rsidRPr="00863849" w:rsidDel="005879F3">
          <w:rPr>
            <w:color w:val="000000"/>
          </w:rPr>
          <w:delText>mol mol</w:delText>
        </w:r>
        <w:r w:rsidRPr="00863849" w:rsidDel="005879F3">
          <w:rPr>
            <w:color w:val="000000"/>
            <w:vertAlign w:val="superscript"/>
          </w:rPr>
          <w:delText>-1</w:delText>
        </w:r>
        <w:r w:rsidDel="005879F3">
          <w:rPr>
            <w:color w:val="000000"/>
          </w:rPr>
          <w:delText xml:space="preserve"> CO</w:delText>
        </w:r>
        <w:r w:rsidDel="005879F3">
          <w:rPr>
            <w:color w:val="000000"/>
            <w:vertAlign w:val="subscript"/>
          </w:rPr>
          <w:delText>2</w:delText>
        </w:r>
        <w:r w:rsidDel="005879F3">
          <w:delText>;</w:delText>
        </w:r>
        <w:r w:rsidR="00F00703" w:rsidDel="005879F3">
          <w:rPr>
            <w:i/>
            <w:iCs/>
          </w:rPr>
          <w:delText xml:space="preserve"> C</w:delText>
        </w:r>
        <w:r w:rsidR="00F00703" w:rsidDel="005879F3">
          <w:rPr>
            <w:vertAlign w:val="subscript"/>
          </w:rPr>
          <w:delText>i</w:delText>
        </w:r>
        <w:r w:rsidR="00F00703" w:rsidDel="005879F3">
          <w:delText>:</w:delText>
        </w:r>
        <w:r w:rsidR="00F00703" w:rsidDel="005879F3">
          <w:rPr>
            <w:i/>
            <w:iCs/>
          </w:rPr>
          <w:delText>C</w:delText>
        </w:r>
        <w:r w:rsidR="00F00703" w:rsidDel="005879F3">
          <w:rPr>
            <w:vertAlign w:val="subscript"/>
          </w:rPr>
          <w:delText>a</w:delText>
        </w:r>
        <w:r w:rsidR="00F00703" w:rsidDel="005879F3">
          <w:delText>=ratio of intercellular CO</w:delText>
        </w:r>
        <w:r w:rsidR="00F00703" w:rsidDel="005879F3">
          <w:rPr>
            <w:vertAlign w:val="subscript"/>
          </w:rPr>
          <w:delText>2</w:delText>
        </w:r>
        <w:r w:rsidR="00F00703" w:rsidDel="005879F3">
          <w:delText xml:space="preserve"> to atmospheric CO</w:delText>
        </w:r>
        <w:r w:rsidR="00F00703" w:rsidDel="005879F3">
          <w:rPr>
            <w:vertAlign w:val="subscript"/>
          </w:rPr>
          <w:delText>2</w:delText>
        </w:r>
        <w:r w:rsidDel="005879F3">
          <w:delText>.</w:delText>
        </w:r>
      </w:del>
    </w:p>
    <w:p w14:paraId="76DCCE7C" w14:textId="46D5A1E9" w:rsidR="008B104C" w:rsidDel="005879F3" w:rsidRDefault="008B104C" w:rsidP="009D6E5B">
      <w:pPr>
        <w:spacing w:line="480" w:lineRule="auto"/>
        <w:rPr>
          <w:del w:id="873" w:author="Nick Smith" w:date="2023-11-17T13:11:00Z"/>
        </w:rPr>
      </w:pPr>
    </w:p>
    <w:p w14:paraId="41234A95" w14:textId="0B514981" w:rsidR="008B104C" w:rsidRPr="008B104C" w:rsidDel="005879F3" w:rsidRDefault="008B104C" w:rsidP="009D6E5B">
      <w:pPr>
        <w:spacing w:line="480" w:lineRule="auto"/>
        <w:rPr>
          <w:del w:id="874" w:author="Nick Smith" w:date="2023-11-17T13:12:00Z"/>
          <w:vertAlign w:val="subscript"/>
        </w:rPr>
        <w:sectPr w:rsidR="008B104C" w:rsidRPr="008B104C" w:rsidDel="005879F3" w:rsidSect="00772287">
          <w:pgSz w:w="15840" w:h="12240" w:orient="landscape"/>
          <w:pgMar w:top="1440" w:right="1440" w:bottom="1440" w:left="1440" w:header="720" w:footer="720" w:gutter="0"/>
          <w:lnNumType w:countBy="1" w:restart="continuous"/>
          <w:cols w:space="720"/>
          <w:docGrid w:linePitch="360"/>
        </w:sectPr>
      </w:pPr>
    </w:p>
    <w:p w14:paraId="3310B983" w14:textId="33C8C55C" w:rsidR="003B6FAA" w:rsidDel="005879F3" w:rsidRDefault="003B6FAA" w:rsidP="001A31D4">
      <w:pPr>
        <w:spacing w:line="480" w:lineRule="auto"/>
        <w:rPr>
          <w:del w:id="875" w:author="Nick Smith" w:date="2023-11-17T13:11:00Z"/>
          <w:b/>
          <w:bCs/>
        </w:rPr>
      </w:pPr>
      <w:del w:id="876" w:author="Nick Smith" w:date="2023-11-17T13:11:00Z">
        <w:r w:rsidDel="005879F3">
          <w:rPr>
            <w:b/>
            <w:bCs/>
          </w:rPr>
          <w:delText xml:space="preserve">Figure </w:delText>
        </w:r>
        <w:r w:rsidR="0004004B" w:rsidDel="005879F3">
          <w:rPr>
            <w:b/>
            <w:bCs/>
          </w:rPr>
          <w:delText>4</w:delText>
        </w:r>
      </w:del>
    </w:p>
    <w:p w14:paraId="04F5D345" w14:textId="75FADA46" w:rsidR="003B6FAA" w:rsidDel="005879F3" w:rsidRDefault="00942187" w:rsidP="001A31D4">
      <w:pPr>
        <w:spacing w:line="480" w:lineRule="auto"/>
        <w:rPr>
          <w:del w:id="877" w:author="Nick Smith" w:date="2023-11-17T13:11:00Z"/>
          <w:b/>
          <w:bCs/>
        </w:rPr>
      </w:pPr>
      <w:del w:id="878" w:author="Nick Smith" w:date="2023-11-17T13:11:00Z">
        <w:r w:rsidDel="005879F3">
          <w:rPr>
            <w:b/>
            <w:bCs/>
            <w:noProof/>
          </w:rPr>
          <w:drawing>
            <wp:inline distT="0" distB="0" distL="0" distR="0" wp14:anchorId="53B8BB72" wp14:editId="46644BD0">
              <wp:extent cx="5943600" cy="4754880"/>
              <wp:effectExtent l="0" t="0" r="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12"/>
                      <a:stretch>
                        <a:fillRect/>
                      </a:stretch>
                    </pic:blipFill>
                    <pic:spPr>
                      <a:xfrm>
                        <a:off x="0" y="0"/>
                        <a:ext cx="5943600" cy="4754880"/>
                      </a:xfrm>
                      <a:prstGeom prst="rect">
                        <a:avLst/>
                      </a:prstGeom>
                    </pic:spPr>
                  </pic:pic>
                </a:graphicData>
              </a:graphic>
            </wp:inline>
          </w:drawing>
        </w:r>
      </w:del>
    </w:p>
    <w:p w14:paraId="2D5DBC68" w14:textId="405023A3" w:rsidR="008B104C" w:rsidDel="005879F3" w:rsidRDefault="005214CF" w:rsidP="001A31D4">
      <w:pPr>
        <w:spacing w:line="480" w:lineRule="auto"/>
        <w:rPr>
          <w:del w:id="879" w:author="Nick Smith" w:date="2023-11-17T13:11:00Z"/>
          <w:rFonts w:eastAsia="Times New Roman" w:cs="Times New Roman"/>
          <w:color w:val="000000" w:themeColor="text1"/>
        </w:rPr>
      </w:pPr>
      <w:del w:id="880" w:author="Nick Smith" w:date="2023-11-17T13:11:00Z">
        <w:r w:rsidDel="005879F3">
          <w:rPr>
            <w:b/>
            <w:bCs/>
          </w:rPr>
          <w:delText xml:space="preserve">Figure </w:delText>
        </w:r>
        <w:r w:rsidR="0004004B" w:rsidDel="005879F3">
          <w:rPr>
            <w:b/>
            <w:bCs/>
          </w:rPr>
          <w:delText>4</w:delText>
        </w:r>
        <w:r w:rsidDel="005879F3">
          <w:delText xml:space="preserve"> </w:delText>
        </w:r>
        <w:r w:rsidRPr="001B10F7" w:rsidDel="005879F3">
          <w:delText>Effects</w:delText>
        </w:r>
        <w:r w:rsidDel="005879F3">
          <w:delText xml:space="preserve"> of soil nitrogen fertilization and inoculation on </w:delText>
        </w:r>
        <w:r w:rsidDel="005879F3">
          <w:rPr>
            <w:i/>
            <w:iCs/>
          </w:rPr>
          <w:delText>G. max</w:delText>
        </w:r>
        <w:r w:rsidDel="005879F3">
          <w:delText xml:space="preserve"> net photosynthesis (panel A), maximum Rubisco carboxylation rate standardized to </w:delText>
        </w:r>
        <w:r w:rsidRPr="00863849" w:rsidDel="005879F3">
          <w:rPr>
            <w:color w:val="000000"/>
          </w:rPr>
          <w:delText>25</w:delText>
        </w:r>
        <w:r w:rsidRPr="00863849" w:rsidDel="005879F3">
          <w:rPr>
            <w:rFonts w:ascii="Symbol" w:eastAsia="Symbol" w:hAnsi="Symbol" w:cs="Symbol"/>
            <w:color w:val="000000"/>
          </w:rPr>
          <w:delText></w:delText>
        </w:r>
        <w:r w:rsidRPr="00863849" w:rsidDel="005879F3">
          <w:rPr>
            <w:color w:val="000000"/>
          </w:rPr>
          <w:delText>C</w:delText>
        </w:r>
        <w:r w:rsidDel="005879F3">
          <w:delText xml:space="preserve"> (panel </w:delText>
        </w:r>
        <w:r w:rsidR="00942187" w:rsidDel="005879F3">
          <w:delText>B</w:delText>
        </w:r>
        <w:r w:rsidDel="005879F3">
          <w:delText xml:space="preserve">), and the maximum electron transport for RuBP regeneration rate standardized to </w:delText>
        </w:r>
        <w:r w:rsidRPr="00863849" w:rsidDel="005879F3">
          <w:rPr>
            <w:color w:val="000000"/>
          </w:rPr>
          <w:delText>25</w:delText>
        </w:r>
        <w:r w:rsidRPr="00863849" w:rsidDel="005879F3">
          <w:rPr>
            <w:rFonts w:ascii="Symbol" w:eastAsia="Symbol" w:hAnsi="Symbol" w:cs="Symbol"/>
            <w:color w:val="000000"/>
          </w:rPr>
          <w:delText></w:delText>
        </w:r>
        <w:r w:rsidRPr="00863849" w:rsidDel="005879F3">
          <w:rPr>
            <w:color w:val="000000"/>
          </w:rPr>
          <w:delText>C</w:delText>
        </w:r>
        <w:r w:rsidDel="005879F3">
          <w:rPr>
            <w:color w:val="000000"/>
          </w:rPr>
          <w:delText xml:space="preserve"> (panel </w:delText>
        </w:r>
        <w:r w:rsidR="00942187" w:rsidDel="005879F3">
          <w:rPr>
            <w:color w:val="000000"/>
          </w:rPr>
          <w:delText>C</w:delText>
        </w:r>
        <w:r w:rsidDel="005879F3">
          <w:rPr>
            <w:color w:val="000000"/>
          </w:rPr>
          <w:delText>)</w:delText>
        </w:r>
        <w:r w:rsidR="00942187" w:rsidDel="005879F3">
          <w:rPr>
            <w:color w:val="000000"/>
          </w:rPr>
          <w:delText xml:space="preserve">, </w:delText>
        </w:r>
        <w:r w:rsidR="00942187" w:rsidDel="005879F3">
          <w:delText xml:space="preserve">dark respiration standardized to </w:delText>
        </w:r>
        <w:r w:rsidR="00942187" w:rsidRPr="00863849" w:rsidDel="005879F3">
          <w:rPr>
            <w:color w:val="000000"/>
          </w:rPr>
          <w:delText>25</w:delText>
        </w:r>
        <w:r w:rsidR="00942187" w:rsidRPr="00863849" w:rsidDel="005879F3">
          <w:rPr>
            <w:rFonts w:ascii="Symbol" w:eastAsia="Symbol" w:hAnsi="Symbol" w:cs="Symbol"/>
            <w:color w:val="000000"/>
          </w:rPr>
          <w:delText></w:delText>
        </w:r>
        <w:r w:rsidR="00942187" w:rsidRPr="00863849" w:rsidDel="005879F3">
          <w:rPr>
            <w:color w:val="000000"/>
          </w:rPr>
          <w:delText>C</w:delText>
        </w:r>
        <w:r w:rsidR="00942187" w:rsidDel="005879F3">
          <w:delText xml:space="preserve"> (panel D)</w:delText>
        </w:r>
        <w:r w:rsidDel="005879F3">
          <w:delText xml:space="preserve">. Soil nitrogen fertilization is represented categorically on the x-axis, while inoculation </w:delText>
        </w:r>
        <w:r w:rsidR="00A433B8" w:rsidDel="005879F3">
          <w:delText>treatment</w:delText>
        </w:r>
        <w:r w:rsidDel="005879F3">
          <w:delText xml:space="preserve"> is represented by colored boxplots. Yellow shaded boxplots indicate individuals that were not inoculated</w:delText>
        </w:r>
        <w:r w:rsidRPr="00490BC5" w:rsidDel="005879F3">
          <w:delText xml:space="preserve"> </w:delText>
        </w:r>
        <w:r w:rsidDel="005879F3">
          <w:delText xml:space="preserve">with </w:delText>
        </w:r>
        <w:r w:rsidDel="005879F3">
          <w:rPr>
            <w:i/>
            <w:iCs/>
          </w:rPr>
          <w:delText>B. japonicum</w:delText>
        </w:r>
        <w:r w:rsidDel="005879F3">
          <w:delText xml:space="preserve">, while red shaded boxplots indicate individuals that were inoculated with </w:delText>
        </w:r>
        <w:r w:rsidDel="005879F3">
          <w:rPr>
            <w:i/>
            <w:iCs/>
          </w:rPr>
          <w:delText>B. japonicum</w:delText>
        </w:r>
        <w:r w:rsidDel="005879F3">
          <w:delText xml:space="preserve">. </w:delText>
        </w:r>
        <w:r w:rsidR="0079226D" w:rsidRPr="6E1ABADC" w:rsidDel="005879F3">
          <w:rPr>
            <w:rFonts w:eastAsia="Times New Roman" w:cs="Times New Roman"/>
            <w:color w:val="000000" w:themeColor="text1"/>
          </w:rPr>
          <w:delTex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delText>
        </w:r>
        <w:r w:rsidR="00602B12" w:rsidDel="005879F3">
          <w:rPr>
            <w:rFonts w:eastAsia="Times New Roman" w:cs="Times New Roman"/>
            <w:color w:val="000000" w:themeColor="text1"/>
          </w:rPr>
          <w:delText>p</w:delText>
        </w:r>
        <w:r w:rsidR="0079226D" w:rsidRPr="6E1ABADC" w:rsidDel="005879F3">
          <w:rPr>
            <w:rFonts w:eastAsia="Times New Roman" w:cs="Times New Roman"/>
            <w:color w:val="000000" w:themeColor="text1"/>
          </w:rPr>
          <w:delText>&lt;0.05).</w:delText>
        </w:r>
      </w:del>
    </w:p>
    <w:p w14:paraId="1E3BD203" w14:textId="4605CF56" w:rsidR="003B6FAA" w:rsidRPr="00A85036" w:rsidDel="005879F3" w:rsidRDefault="003B6FAA" w:rsidP="001A31D4">
      <w:pPr>
        <w:spacing w:line="480" w:lineRule="auto"/>
        <w:rPr>
          <w:del w:id="881" w:author="Nick Smith" w:date="2023-11-17T13:11:00Z"/>
        </w:rPr>
      </w:pPr>
      <w:del w:id="882" w:author="Nick Smith" w:date="2023-11-17T13:11:00Z">
        <w:r w:rsidDel="005879F3">
          <w:rPr>
            <w:i/>
            <w:iCs/>
          </w:rPr>
          <w:br w:type="page"/>
        </w:r>
      </w:del>
    </w:p>
    <w:p w14:paraId="1C5FC593" w14:textId="2A44BE0C" w:rsidR="007A2F1C" w:rsidDel="005879F3" w:rsidRDefault="00AF1559" w:rsidP="009D6E5B">
      <w:pPr>
        <w:spacing w:line="480" w:lineRule="auto"/>
        <w:rPr>
          <w:del w:id="883" w:author="Nick Smith" w:date="2023-11-17T13:12:00Z"/>
          <w:i/>
          <w:iCs/>
        </w:rPr>
      </w:pPr>
      <w:del w:id="884" w:author="Nick Smith" w:date="2023-11-17T13:12:00Z">
        <w:r w:rsidDel="005879F3">
          <w:rPr>
            <w:i/>
            <w:iCs/>
          </w:rPr>
          <w:delText>Tradeoffs between nitrogen and water usage</w:delText>
        </w:r>
      </w:del>
    </w:p>
    <w:p w14:paraId="192E5AB2" w14:textId="1D210231" w:rsidR="00C377A1" w:rsidDel="005879F3" w:rsidRDefault="00957D32" w:rsidP="009D6E5B">
      <w:pPr>
        <w:spacing w:line="480" w:lineRule="auto"/>
        <w:ind w:firstLine="720"/>
        <w:rPr>
          <w:del w:id="885" w:author="Nick Smith" w:date="2023-11-17T13:12:00Z"/>
        </w:rPr>
      </w:pPr>
      <w:del w:id="886" w:author="Nick Smith" w:date="2023-11-17T13:12:00Z">
        <w:r w:rsidRPr="00957D32" w:rsidDel="005879F3">
          <w:rPr>
            <w:i/>
            <w:iCs/>
          </w:rPr>
          <w:delText>PNUE</w:delText>
        </w:r>
        <w:r w:rsidR="00021BEB" w:rsidDel="005879F3">
          <w:delText xml:space="preserve"> was determined through an interaction between nitrogen fertilization and inoculation (Table </w:delText>
        </w:r>
        <w:r w:rsidR="0048004A" w:rsidDel="005879F3">
          <w:delText>4</w:delText>
        </w:r>
        <w:r w:rsidR="00021BEB" w:rsidDel="005879F3">
          <w:delText xml:space="preserve">; Fig. </w:delText>
        </w:r>
        <w:r w:rsidR="0004004B" w:rsidDel="005879F3">
          <w:delText>5</w:delText>
        </w:r>
        <w:r w:rsidR="003A7574" w:rsidDel="005879F3">
          <w:delText>A</w:delText>
        </w:r>
        <w:r w:rsidR="00021BEB" w:rsidDel="005879F3">
          <w:delText>).</w:delText>
        </w:r>
        <w:r w:rsidR="00C377A1" w:rsidDel="005879F3">
          <w:delText xml:space="preserve"> This interaction indicated that inoculated individuals grown under low nitrogen fertilization had</w:delText>
        </w:r>
        <w:r w:rsidR="000C5833" w:rsidDel="005879F3">
          <w:delText xml:space="preserve"> 17.3%</w:delText>
        </w:r>
        <w:r w:rsidR="00C377A1" w:rsidDel="005879F3">
          <w:delText xml:space="preserve"> lower </w:delText>
        </w:r>
        <w:r w:rsidR="00C377A1" w:rsidDel="005879F3">
          <w:rPr>
            <w:i/>
            <w:iCs/>
          </w:rPr>
          <w:delText>PNUE</w:delText>
        </w:r>
        <w:r w:rsidR="00C377A1" w:rsidDel="005879F3">
          <w:delText xml:space="preserve"> than non-inoculated individuals also grown under low nitrogen fertilization (</w:delText>
        </w:r>
        <w:r w:rsidR="0072033E" w:rsidDel="005879F3">
          <w:delText>Tukey: p=0.0</w:delText>
        </w:r>
        <w:r w:rsidR="000C5833" w:rsidDel="005879F3">
          <w:delText>24</w:delText>
        </w:r>
        <w:r w:rsidR="00C377A1" w:rsidDel="005879F3">
          <w:delText>), with no difference in inoculation treatments under high nitrogen fertilization (Tukey: p=0.</w:delText>
        </w:r>
        <w:r w:rsidR="000C5833" w:rsidDel="005879F3">
          <w:delText>799</w:delText>
        </w:r>
        <w:r w:rsidR="0072033E" w:rsidDel="005879F3">
          <w:delText>)</w:delText>
        </w:r>
        <w:r w:rsidR="00C377A1" w:rsidDel="005879F3">
          <w:delText xml:space="preserve">. We also observed a strong negative effect of soil nitrogen fertilization on </w:delText>
        </w:r>
        <w:r w:rsidR="00C377A1" w:rsidDel="005879F3">
          <w:rPr>
            <w:i/>
            <w:iCs/>
          </w:rPr>
          <w:delText>PNUE</w:delText>
        </w:r>
        <w:r w:rsidR="00C377A1" w:rsidDel="005879F3">
          <w:delText xml:space="preserve">, where individuals grown under high nitrogen fertilization had </w:delText>
        </w:r>
        <w:r w:rsidR="000C5833" w:rsidDel="005879F3">
          <w:delText>40.1</w:delText>
        </w:r>
        <w:r w:rsidR="00C377A1" w:rsidDel="005879F3">
          <w:delText xml:space="preserve">% lower </w:delText>
        </w:r>
        <w:r w:rsidR="00C377A1" w:rsidRPr="0072033E" w:rsidDel="005879F3">
          <w:rPr>
            <w:i/>
            <w:iCs/>
          </w:rPr>
          <w:delText>PNUE</w:delText>
        </w:r>
        <w:r w:rsidR="00C377A1" w:rsidDel="005879F3">
          <w:delText xml:space="preserve"> than those grown under low nitrogen fertilization (Tukey: p</w:delText>
        </w:r>
        <w:r w:rsidR="0072033E" w:rsidDel="005879F3">
          <w:delText>&lt;0.001</w:delText>
        </w:r>
        <w:r w:rsidR="00C377A1" w:rsidDel="005879F3">
          <w:delText xml:space="preserve">). There was no individual inoculation effect on </w:delText>
        </w:r>
        <w:r w:rsidR="00C377A1" w:rsidRPr="0072033E" w:rsidDel="005879F3">
          <w:rPr>
            <w:i/>
            <w:iCs/>
          </w:rPr>
          <w:delText>PNUE</w:delText>
        </w:r>
        <w:r w:rsidR="00C377A1" w:rsidDel="005879F3">
          <w:delText xml:space="preserve"> (Table 4; Fig. </w:delText>
        </w:r>
        <w:r w:rsidR="0004004B" w:rsidDel="005879F3">
          <w:delText>5</w:delText>
        </w:r>
        <w:r w:rsidR="00C377A1" w:rsidDel="005879F3">
          <w:delText>A).</w:delText>
        </w:r>
      </w:del>
    </w:p>
    <w:p w14:paraId="113CFB71" w14:textId="0FB4CA14" w:rsidR="00DE6B10" w:rsidDel="005879F3" w:rsidRDefault="00C24060" w:rsidP="00DE6B10">
      <w:pPr>
        <w:spacing w:line="480" w:lineRule="auto"/>
        <w:ind w:firstLine="720"/>
        <w:rPr>
          <w:del w:id="887" w:author="Nick Smith" w:date="2023-11-17T13:12:00Z"/>
        </w:rPr>
      </w:pPr>
      <w:del w:id="888" w:author="Nick Smith" w:date="2023-11-17T13:12:00Z">
        <w:r w:rsidDel="005879F3">
          <w:delText xml:space="preserve">There was no effect of nitrogen fertilization, inoculation, or any observable interaction between fertilization and inoculation on </w:delText>
        </w:r>
        <w:r w:rsidR="00957D32" w:rsidRPr="00957D32" w:rsidDel="005879F3">
          <w:rPr>
            <w:i/>
            <w:iCs/>
          </w:rPr>
          <w:delText>iWUE</w:delText>
        </w:r>
        <w:r w:rsidR="003A7574" w:rsidDel="005879F3">
          <w:delText xml:space="preserve"> (Table </w:delText>
        </w:r>
        <w:r w:rsidR="0048004A" w:rsidDel="005879F3">
          <w:delText>4</w:delText>
        </w:r>
        <w:r w:rsidR="003A7574" w:rsidDel="005879F3">
          <w:delText xml:space="preserve">; Fig. </w:delText>
        </w:r>
        <w:r w:rsidR="0004004B" w:rsidDel="005879F3">
          <w:delText>5</w:delText>
        </w:r>
        <w:r w:rsidR="003A7574" w:rsidDel="005879F3">
          <w:delText>B)</w:delText>
        </w:r>
        <w:r w:rsidR="00751149" w:rsidDel="005879F3">
          <w:delText>.</w:delText>
        </w:r>
        <w:r w:rsidR="00DE6B10" w:rsidDel="005879F3">
          <w:delText xml:space="preserve"> The null response of </w:delText>
        </w:r>
        <w:r w:rsidR="00DE6B10" w:rsidDel="005879F3">
          <w:rPr>
            <w:i/>
            <w:iCs/>
          </w:rPr>
          <w:delText>iWUE</w:delText>
        </w:r>
        <w:r w:rsidR="00DE6B10" w:rsidDel="005879F3">
          <w:delText xml:space="preserve"> to fertilization was likely driven by a similar reduction in </w:delText>
        </w:r>
        <w:r w:rsidR="00DE6B10" w:rsidDel="005879F3">
          <w:rPr>
            <w:i/>
            <w:iCs/>
          </w:rPr>
          <w:delText>A</w:delText>
        </w:r>
        <w:r w:rsidR="00DE6B10" w:rsidDel="005879F3">
          <w:rPr>
            <w:vertAlign w:val="subscript"/>
          </w:rPr>
          <w:delText>net</w:delText>
        </w:r>
        <w:r w:rsidR="00DE6B10" w:rsidDel="005879F3">
          <w:delText xml:space="preserve"> and g</w:delText>
        </w:r>
        <w:r w:rsidR="00DE6B10" w:rsidDel="005879F3">
          <w:rPr>
            <w:vertAlign w:val="subscript"/>
          </w:rPr>
          <w:delText>s</w:delText>
        </w:r>
        <w:r w:rsidR="00DE6B10" w:rsidDel="005879F3">
          <w:delText xml:space="preserve"> with increasing fertilization (Table 3).</w:delText>
        </w:r>
      </w:del>
    </w:p>
    <w:p w14:paraId="404E21FC" w14:textId="455F07BB" w:rsidR="00AF1559" w:rsidDel="005879F3" w:rsidRDefault="00751149" w:rsidP="00DE6B10">
      <w:pPr>
        <w:spacing w:line="480" w:lineRule="auto"/>
        <w:ind w:firstLine="720"/>
        <w:rPr>
          <w:del w:id="889" w:author="Nick Smith" w:date="2023-11-17T13:12:00Z"/>
        </w:rPr>
      </w:pPr>
      <w:del w:id="890" w:author="Nick Smith" w:date="2023-11-17T13:12:00Z">
        <w:r w:rsidDel="005879F3">
          <w:delText xml:space="preserve">Increasing nitrogen fertilization generally increased </w:delText>
        </w:r>
        <w:r w:rsidR="00957D32" w:rsidDel="005879F3">
          <w:rPr>
            <w:i/>
            <w:iCs/>
          </w:rPr>
          <w:delText>N</w:delText>
        </w:r>
        <w:r w:rsidR="00957D32" w:rsidDel="005879F3">
          <w:rPr>
            <w:vertAlign w:val="subscript"/>
          </w:rPr>
          <w:delText>area</w:delText>
        </w:r>
        <w:r w:rsidR="00957D32" w:rsidDel="005879F3">
          <w:delText>:</w:delText>
        </w:r>
        <w:r w:rsidR="00957D32" w:rsidDel="005879F3">
          <w:rPr>
            <w:i/>
            <w:iCs/>
          </w:rPr>
          <w:delText>g</w:delText>
        </w:r>
        <w:r w:rsidR="00957D32" w:rsidDel="005879F3">
          <w:rPr>
            <w:vertAlign w:val="subscript"/>
          </w:rPr>
          <w:delText>s</w:delText>
        </w:r>
        <w:r w:rsidR="005214CF" w:rsidRPr="00477955" w:rsidDel="005879F3">
          <w:delText xml:space="preserve"> </w:delText>
        </w:r>
        <w:r w:rsidR="005214CF" w:rsidDel="005879F3">
          <w:delText xml:space="preserve">(Table </w:delText>
        </w:r>
        <w:r w:rsidR="0048004A" w:rsidDel="005879F3">
          <w:delText>4</w:delText>
        </w:r>
        <w:r w:rsidR="005214CF" w:rsidDel="005879F3">
          <w:delText xml:space="preserve">; Fig </w:delText>
        </w:r>
        <w:r w:rsidR="0004004B" w:rsidDel="005879F3">
          <w:delText>5</w:delText>
        </w:r>
        <w:r w:rsidR="005214CF" w:rsidDel="005879F3">
          <w:delText>C)</w:delText>
        </w:r>
        <w:r w:rsidR="00957D32" w:rsidDel="005879F3">
          <w:delText xml:space="preserve"> and</w:delText>
        </w:r>
        <w:r w:rsidR="00C24060" w:rsidDel="005879F3">
          <w:delText xml:space="preserve"> marginally increased</w:delText>
        </w:r>
        <w:r w:rsidR="00957D32" w:rsidDel="005879F3">
          <w:delText xml:space="preserve"> </w:delText>
        </w:r>
        <w:r w:rsidR="00957D32" w:rsidRPr="00957D32" w:rsidDel="005879F3">
          <w:rPr>
            <w:i/>
            <w:iCs/>
          </w:rPr>
          <w:delText>V</w:delText>
        </w:r>
        <w:r w:rsidR="00957D32" w:rsidDel="005879F3">
          <w:rPr>
            <w:vertAlign w:val="subscript"/>
          </w:rPr>
          <w:delText>cmax</w:delText>
        </w:r>
        <w:r w:rsidR="00957D32" w:rsidDel="005879F3">
          <w:delText>:</w:delText>
        </w:r>
        <w:r w:rsidR="00957D32" w:rsidRPr="00957D32" w:rsidDel="005879F3">
          <w:rPr>
            <w:i/>
            <w:iCs/>
          </w:rPr>
          <w:delText>g</w:delText>
        </w:r>
        <w:r w:rsidR="00957D32" w:rsidDel="005879F3">
          <w:rPr>
            <w:vertAlign w:val="subscript"/>
          </w:rPr>
          <w:delText>s</w:delText>
        </w:r>
        <w:r w:rsidR="00957D32" w:rsidRPr="00957D32" w:rsidDel="005879F3">
          <w:delText xml:space="preserve"> </w:delText>
        </w:r>
        <w:r w:rsidR="005214CF" w:rsidDel="005879F3">
          <w:delText xml:space="preserve">(Table </w:delText>
        </w:r>
        <w:r w:rsidR="0048004A" w:rsidDel="005879F3">
          <w:delText>4</w:delText>
        </w:r>
        <w:r w:rsidR="005214CF" w:rsidDel="005879F3">
          <w:delText xml:space="preserve">; Fig </w:delText>
        </w:r>
        <w:r w:rsidR="00F640C8" w:rsidDel="005879F3">
          <w:delText>6</w:delText>
        </w:r>
        <w:r w:rsidR="005214CF" w:rsidDel="005879F3">
          <w:delText>D)</w:delText>
        </w:r>
        <w:r w:rsidDel="005879F3">
          <w:delText>.</w:delText>
        </w:r>
        <w:r w:rsidR="008C56B6" w:rsidDel="005879F3">
          <w:delText xml:space="preserve"> </w:delText>
        </w:r>
        <w:r w:rsidR="00DE6B10" w:rsidDel="005879F3">
          <w:delText>Specifically, i</w:delText>
        </w:r>
        <w:r w:rsidR="00EA4E30" w:rsidDel="005879F3">
          <w:delText>ndividuals grown under high nitrogen fertilization</w:delText>
        </w:r>
        <w:r w:rsidR="008C56B6" w:rsidDel="005879F3">
          <w:delText xml:space="preserve"> had </w:delText>
        </w:r>
        <w:r w:rsidR="00EA4E30" w:rsidDel="005879F3">
          <w:delText>68.3</w:delText>
        </w:r>
        <w:r w:rsidR="008C56B6" w:rsidDel="005879F3">
          <w:delText xml:space="preserve">% higher </w:delText>
        </w:r>
        <w:r w:rsidR="008C56B6" w:rsidDel="005879F3">
          <w:rPr>
            <w:i/>
            <w:iCs/>
          </w:rPr>
          <w:delText>N</w:delText>
        </w:r>
        <w:r w:rsidR="008C56B6" w:rsidDel="005879F3">
          <w:rPr>
            <w:vertAlign w:val="subscript"/>
          </w:rPr>
          <w:delText>area</w:delText>
        </w:r>
        <w:r w:rsidR="008C56B6" w:rsidDel="005879F3">
          <w:delText>:</w:delText>
        </w:r>
        <w:r w:rsidR="008C56B6" w:rsidDel="005879F3">
          <w:rPr>
            <w:i/>
            <w:iCs/>
          </w:rPr>
          <w:delText>g</w:delText>
        </w:r>
        <w:r w:rsidR="008C56B6" w:rsidDel="005879F3">
          <w:rPr>
            <w:vertAlign w:val="subscript"/>
          </w:rPr>
          <w:delText>s</w:delText>
        </w:r>
        <w:r w:rsidR="008C56B6" w:rsidDel="005879F3">
          <w:delText xml:space="preserve"> than those grown under low nitrogen fertilization (</w:delText>
        </w:r>
        <w:r w:rsidR="00FE31B0" w:rsidDel="005879F3">
          <w:delText>Tukey: p&lt;0.001</w:delText>
        </w:r>
        <w:r w:rsidR="008C56B6" w:rsidDel="005879F3">
          <w:delText>)</w:delText>
        </w:r>
        <w:r w:rsidR="00FE31B0" w:rsidDel="005879F3">
          <w:delText xml:space="preserve">. </w:delText>
        </w:r>
        <w:r w:rsidR="00DE6B10" w:rsidDel="005879F3">
          <w:delText xml:space="preserve">The </w:delText>
        </w:r>
        <w:r w:rsidR="00DE6B10" w:rsidDel="005879F3">
          <w:rPr>
            <w:i/>
            <w:iCs/>
          </w:rPr>
          <w:delText>N</w:delText>
        </w:r>
        <w:r w:rsidR="00DE6B10" w:rsidDel="005879F3">
          <w:rPr>
            <w:vertAlign w:val="subscript"/>
          </w:rPr>
          <w:delText>area</w:delText>
        </w:r>
        <w:r w:rsidR="00DE6B10" w:rsidDel="005879F3">
          <w:delText>:</w:delText>
        </w:r>
        <w:r w:rsidR="00DE6B10" w:rsidDel="005879F3">
          <w:rPr>
            <w:i/>
            <w:iCs/>
          </w:rPr>
          <w:delText>g</w:delText>
        </w:r>
        <w:r w:rsidR="00DE6B10" w:rsidDel="005879F3">
          <w:rPr>
            <w:vertAlign w:val="subscript"/>
          </w:rPr>
          <w:delText>s</w:delText>
        </w:r>
        <w:r w:rsidR="00DE6B10" w:rsidDel="005879F3">
          <w:delText xml:space="preserve"> response to fertilization was likely driven by an increase in leaf nitrogen allocation that corresponded with a reduction in g</w:delText>
        </w:r>
        <w:r w:rsidR="00DE6B10" w:rsidDel="005879F3">
          <w:rPr>
            <w:vertAlign w:val="subscript"/>
          </w:rPr>
          <w:delText>s</w:delText>
        </w:r>
        <w:r w:rsidR="00DE6B10" w:rsidDel="005879F3">
          <w:delText xml:space="preserve"> with increasing fertilization (Table 3). </w:delText>
        </w:r>
        <w:r w:rsidR="00FE31B0" w:rsidDel="005879F3">
          <w:delText>There was no observable inoculation effect or interaction between fertilization and inoculation on</w:delText>
        </w:r>
        <w:r w:rsidR="00EA4E30" w:rsidRPr="00EA4E30" w:rsidDel="005879F3">
          <w:rPr>
            <w:i/>
            <w:iCs/>
          </w:rPr>
          <w:delText xml:space="preserve"> </w:delText>
        </w:r>
        <w:r w:rsidR="00EA4E30" w:rsidDel="005879F3">
          <w:rPr>
            <w:i/>
            <w:iCs/>
          </w:rPr>
          <w:delText>N</w:delText>
        </w:r>
        <w:r w:rsidR="00EA4E30" w:rsidDel="005879F3">
          <w:rPr>
            <w:vertAlign w:val="subscript"/>
          </w:rPr>
          <w:delText>area</w:delText>
        </w:r>
        <w:r w:rsidR="00EA4E30" w:rsidDel="005879F3">
          <w:delText>:</w:delText>
        </w:r>
        <w:r w:rsidR="00EA4E30" w:rsidDel="005879F3">
          <w:rPr>
            <w:i/>
            <w:iCs/>
          </w:rPr>
          <w:delText>g</w:delText>
        </w:r>
        <w:r w:rsidR="00EA4E30" w:rsidDel="005879F3">
          <w:rPr>
            <w:vertAlign w:val="subscript"/>
          </w:rPr>
          <w:delText>s</w:delText>
        </w:r>
        <w:r w:rsidR="00EA4E30" w:rsidRPr="00477955" w:rsidDel="005879F3">
          <w:delText xml:space="preserve"> </w:delText>
        </w:r>
        <w:r w:rsidR="00EA4E30" w:rsidDel="005879F3">
          <w:delText xml:space="preserve">and </w:delText>
        </w:r>
        <w:r w:rsidR="00EA4E30" w:rsidRPr="00957D32" w:rsidDel="005879F3">
          <w:rPr>
            <w:i/>
            <w:iCs/>
          </w:rPr>
          <w:delText>V</w:delText>
        </w:r>
        <w:r w:rsidR="00EA4E30" w:rsidDel="005879F3">
          <w:rPr>
            <w:vertAlign w:val="subscript"/>
          </w:rPr>
          <w:delText>cmax</w:delText>
        </w:r>
        <w:r w:rsidR="00EA4E30" w:rsidDel="005879F3">
          <w:delText>:</w:delText>
        </w:r>
        <w:r w:rsidR="00EA4E30" w:rsidRPr="00957D32" w:rsidDel="005879F3">
          <w:rPr>
            <w:i/>
            <w:iCs/>
          </w:rPr>
          <w:delText>g</w:delText>
        </w:r>
        <w:r w:rsidR="00EA4E30" w:rsidDel="005879F3">
          <w:rPr>
            <w:vertAlign w:val="subscript"/>
          </w:rPr>
          <w:delText>s</w:delText>
        </w:r>
        <w:r w:rsidR="00EA4E30" w:rsidRPr="00EA4E30" w:rsidDel="005879F3">
          <w:delText xml:space="preserve"> </w:delText>
        </w:r>
        <w:r w:rsidR="00FE31B0" w:rsidDel="005879F3">
          <w:delText>(Table 4).</w:delText>
        </w:r>
      </w:del>
    </w:p>
    <w:p w14:paraId="56F80B48" w14:textId="69B86B25" w:rsidR="00AF1559" w:rsidDel="005879F3" w:rsidRDefault="00AF1559" w:rsidP="00A85036">
      <w:pPr>
        <w:spacing w:line="480" w:lineRule="auto"/>
        <w:rPr>
          <w:del w:id="891" w:author="Nick Smith" w:date="2023-11-17T13:12:00Z"/>
        </w:rPr>
        <w:sectPr w:rsidR="00AF1559" w:rsidDel="005879F3" w:rsidSect="00772287">
          <w:pgSz w:w="12240" w:h="15840"/>
          <w:pgMar w:top="1440" w:right="1440" w:bottom="1440" w:left="1440" w:header="720" w:footer="720" w:gutter="0"/>
          <w:lnNumType w:countBy="1" w:restart="continuous"/>
          <w:cols w:space="720"/>
          <w:docGrid w:linePitch="360"/>
        </w:sectPr>
      </w:pPr>
    </w:p>
    <w:p w14:paraId="0E2441EB" w14:textId="7F526A69" w:rsidR="008D6E2F" w:rsidDel="005879F3" w:rsidRDefault="00AF1559" w:rsidP="009D6E5B">
      <w:pPr>
        <w:spacing w:line="480" w:lineRule="auto"/>
        <w:rPr>
          <w:del w:id="892" w:author="Nick Smith" w:date="2023-11-17T13:12:00Z"/>
        </w:rPr>
      </w:pPr>
      <w:del w:id="893" w:author="Nick Smith" w:date="2023-11-17T13:12:00Z">
        <w:r w:rsidDel="005879F3">
          <w:rPr>
            <w:b/>
            <w:bCs/>
          </w:rPr>
          <w:delText xml:space="preserve">Table </w:delText>
        </w:r>
        <w:r w:rsidR="00EB0C0F" w:rsidDel="005879F3">
          <w:rPr>
            <w:b/>
            <w:bCs/>
          </w:rPr>
          <w:delText>4</w:delText>
        </w:r>
        <w:r w:rsidDel="005879F3">
          <w:delText xml:space="preserve"> Analysis of variance results exploring effect of soil nitrogen fertilization, inoculation with </w:delText>
        </w:r>
        <w:r w:rsidDel="005879F3">
          <w:rPr>
            <w:i/>
            <w:iCs/>
          </w:rPr>
          <w:delText>B. japonicum</w:delText>
        </w:r>
        <w:r w:rsidDel="005879F3">
          <w:delText>, and interactions between soil nitrogen fertilization and inoculation on tradeoffs between nitrogen and water usage*</w:delText>
        </w:r>
      </w:del>
    </w:p>
    <w:p w14:paraId="4DA193F7" w14:textId="17C937C2" w:rsidR="00A754EC" w:rsidDel="005879F3" w:rsidRDefault="00A754EC" w:rsidP="009D6E5B">
      <w:pPr>
        <w:spacing w:line="480" w:lineRule="auto"/>
        <w:rPr>
          <w:del w:id="894" w:author="Nick Smith" w:date="2023-11-17T13:12:00Z"/>
        </w:rPr>
      </w:pPr>
    </w:p>
    <w:tbl>
      <w:tblPr>
        <w:tblStyle w:val="TableGridLight"/>
        <w:tblW w:w="105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36"/>
        <w:gridCol w:w="996"/>
        <w:gridCol w:w="1012"/>
        <w:gridCol w:w="996"/>
        <w:gridCol w:w="1013"/>
        <w:gridCol w:w="996"/>
        <w:gridCol w:w="1013"/>
        <w:gridCol w:w="996"/>
        <w:gridCol w:w="1013"/>
      </w:tblGrid>
      <w:tr w:rsidR="00AF1559" w:rsidRPr="009515D2" w:rsidDel="005879F3" w14:paraId="18D67BC5" w14:textId="2D5847C7" w:rsidTr="00AF1559">
        <w:trPr>
          <w:del w:id="895" w:author="Nick Smith" w:date="2023-11-17T13:12:00Z"/>
        </w:trPr>
        <w:tc>
          <w:tcPr>
            <w:tcW w:w="2516" w:type="dxa"/>
            <w:gridSpan w:val="2"/>
            <w:tcBorders>
              <w:bottom w:val="single" w:sz="4" w:space="0" w:color="auto"/>
            </w:tcBorders>
          </w:tcPr>
          <w:p w14:paraId="182B1290" w14:textId="1D6CB976" w:rsidR="00AF1559" w:rsidRPr="009515D2" w:rsidDel="005879F3" w:rsidRDefault="00AF1559" w:rsidP="00A85036">
            <w:pPr>
              <w:spacing w:line="276" w:lineRule="auto"/>
              <w:rPr>
                <w:del w:id="896" w:author="Nick Smith" w:date="2023-11-17T13:12:00Z"/>
                <w:b/>
                <w:bCs/>
                <w:sz w:val="22"/>
                <w:szCs w:val="22"/>
              </w:rPr>
            </w:pPr>
          </w:p>
        </w:tc>
        <w:tc>
          <w:tcPr>
            <w:tcW w:w="2008" w:type="dxa"/>
            <w:gridSpan w:val="2"/>
            <w:tcBorders>
              <w:bottom w:val="single" w:sz="4" w:space="0" w:color="auto"/>
            </w:tcBorders>
          </w:tcPr>
          <w:p w14:paraId="4773E066" w14:textId="6136D362" w:rsidR="00AF1559" w:rsidRPr="009515D2" w:rsidDel="005879F3" w:rsidRDefault="00AF1559" w:rsidP="00A85036">
            <w:pPr>
              <w:spacing w:line="276" w:lineRule="auto"/>
              <w:jc w:val="right"/>
              <w:rPr>
                <w:del w:id="897" w:author="Nick Smith" w:date="2023-11-17T13:12:00Z"/>
                <w:b/>
                <w:bCs/>
                <w:sz w:val="22"/>
                <w:szCs w:val="22"/>
                <w:vertAlign w:val="subscript"/>
              </w:rPr>
            </w:pPr>
            <w:del w:id="898" w:author="Nick Smith" w:date="2023-11-17T13:12:00Z">
              <w:r w:rsidRPr="009515D2" w:rsidDel="005879F3">
                <w:rPr>
                  <w:b/>
                  <w:bCs/>
                  <w:i/>
                  <w:iCs/>
                  <w:sz w:val="22"/>
                  <w:szCs w:val="22"/>
                </w:rPr>
                <w:delText>PNUE</w:delText>
              </w:r>
            </w:del>
          </w:p>
        </w:tc>
        <w:tc>
          <w:tcPr>
            <w:tcW w:w="2009" w:type="dxa"/>
            <w:gridSpan w:val="2"/>
            <w:tcBorders>
              <w:bottom w:val="single" w:sz="4" w:space="0" w:color="auto"/>
            </w:tcBorders>
          </w:tcPr>
          <w:p w14:paraId="43748AD6" w14:textId="496EC0DF" w:rsidR="00AF1559" w:rsidRPr="009515D2" w:rsidDel="005879F3" w:rsidRDefault="00AF1559" w:rsidP="00A85036">
            <w:pPr>
              <w:spacing w:line="276" w:lineRule="auto"/>
              <w:jc w:val="right"/>
              <w:rPr>
                <w:del w:id="899" w:author="Nick Smith" w:date="2023-11-17T13:12:00Z"/>
                <w:b/>
                <w:bCs/>
                <w:sz w:val="22"/>
                <w:szCs w:val="22"/>
                <w:vertAlign w:val="subscript"/>
              </w:rPr>
            </w:pPr>
            <w:del w:id="900" w:author="Nick Smith" w:date="2023-11-17T13:12:00Z">
              <w:r w:rsidRPr="009515D2" w:rsidDel="005879F3">
                <w:rPr>
                  <w:b/>
                  <w:bCs/>
                  <w:i/>
                  <w:iCs/>
                  <w:sz w:val="22"/>
                  <w:szCs w:val="22"/>
                </w:rPr>
                <w:delText>iWUE</w:delText>
              </w:r>
            </w:del>
          </w:p>
        </w:tc>
        <w:tc>
          <w:tcPr>
            <w:tcW w:w="2009" w:type="dxa"/>
            <w:gridSpan w:val="2"/>
            <w:tcBorders>
              <w:bottom w:val="single" w:sz="4" w:space="0" w:color="auto"/>
            </w:tcBorders>
          </w:tcPr>
          <w:p w14:paraId="68FF0F27" w14:textId="6D7E4C6D" w:rsidR="00AF1559" w:rsidRPr="009515D2" w:rsidDel="005879F3" w:rsidRDefault="00AF1559" w:rsidP="00A85036">
            <w:pPr>
              <w:spacing w:line="276" w:lineRule="auto"/>
              <w:jc w:val="right"/>
              <w:rPr>
                <w:del w:id="901" w:author="Nick Smith" w:date="2023-11-17T13:12:00Z"/>
                <w:b/>
                <w:bCs/>
                <w:sz w:val="22"/>
                <w:szCs w:val="22"/>
                <w:vertAlign w:val="subscript"/>
              </w:rPr>
            </w:pPr>
            <w:del w:id="902" w:author="Nick Smith" w:date="2023-11-17T13:12:00Z">
              <w:r w:rsidRPr="009515D2" w:rsidDel="005879F3">
                <w:rPr>
                  <w:b/>
                  <w:bCs/>
                  <w:i/>
                  <w:iCs/>
                  <w:sz w:val="22"/>
                  <w:szCs w:val="22"/>
                </w:rPr>
                <w:delText>N</w:delText>
              </w:r>
              <w:r w:rsidRPr="009515D2" w:rsidDel="005879F3">
                <w:rPr>
                  <w:b/>
                  <w:bCs/>
                  <w:sz w:val="22"/>
                  <w:szCs w:val="22"/>
                  <w:vertAlign w:val="subscript"/>
                </w:rPr>
                <w:delText>area</w:delText>
              </w:r>
              <w:r w:rsidRPr="009515D2" w:rsidDel="005879F3">
                <w:rPr>
                  <w:b/>
                  <w:bCs/>
                  <w:sz w:val="22"/>
                  <w:szCs w:val="22"/>
                </w:rPr>
                <w:delText>:</w:delText>
              </w:r>
              <w:r w:rsidRPr="009515D2" w:rsidDel="005879F3">
                <w:rPr>
                  <w:b/>
                  <w:bCs/>
                  <w:i/>
                  <w:iCs/>
                  <w:sz w:val="22"/>
                  <w:szCs w:val="22"/>
                </w:rPr>
                <w:delText>g</w:delText>
              </w:r>
              <w:r w:rsidRPr="009515D2" w:rsidDel="005879F3">
                <w:rPr>
                  <w:b/>
                  <w:bCs/>
                  <w:sz w:val="22"/>
                  <w:szCs w:val="22"/>
                  <w:vertAlign w:val="subscript"/>
                </w:rPr>
                <w:delText>s</w:delText>
              </w:r>
            </w:del>
          </w:p>
        </w:tc>
        <w:tc>
          <w:tcPr>
            <w:tcW w:w="2009" w:type="dxa"/>
            <w:gridSpan w:val="2"/>
            <w:tcBorders>
              <w:bottom w:val="single" w:sz="4" w:space="0" w:color="auto"/>
            </w:tcBorders>
          </w:tcPr>
          <w:p w14:paraId="1BF53C16" w14:textId="18CDE1B3" w:rsidR="00AF1559" w:rsidRPr="009515D2" w:rsidDel="005879F3" w:rsidRDefault="00AF1559" w:rsidP="00A85036">
            <w:pPr>
              <w:spacing w:line="276" w:lineRule="auto"/>
              <w:jc w:val="right"/>
              <w:rPr>
                <w:del w:id="903" w:author="Nick Smith" w:date="2023-11-17T13:12:00Z"/>
                <w:b/>
                <w:bCs/>
                <w:sz w:val="22"/>
                <w:szCs w:val="22"/>
              </w:rPr>
            </w:pPr>
            <w:del w:id="904" w:author="Nick Smith" w:date="2023-11-17T13:12:00Z">
              <w:r w:rsidRPr="009515D2" w:rsidDel="005879F3">
                <w:rPr>
                  <w:b/>
                  <w:bCs/>
                  <w:i/>
                  <w:iCs/>
                  <w:sz w:val="22"/>
                  <w:szCs w:val="22"/>
                </w:rPr>
                <w:delText>V</w:delText>
              </w:r>
              <w:r w:rsidRPr="009515D2" w:rsidDel="005879F3">
                <w:rPr>
                  <w:b/>
                  <w:bCs/>
                  <w:sz w:val="22"/>
                  <w:szCs w:val="22"/>
                  <w:vertAlign w:val="subscript"/>
                </w:rPr>
                <w:delText>cmax</w:delText>
              </w:r>
              <w:r w:rsidRPr="009515D2" w:rsidDel="005879F3">
                <w:rPr>
                  <w:b/>
                  <w:bCs/>
                  <w:sz w:val="22"/>
                  <w:szCs w:val="22"/>
                </w:rPr>
                <w:delText>:</w:delText>
              </w:r>
              <w:r w:rsidRPr="009515D2" w:rsidDel="005879F3">
                <w:rPr>
                  <w:b/>
                  <w:bCs/>
                  <w:i/>
                  <w:iCs/>
                  <w:sz w:val="22"/>
                  <w:szCs w:val="22"/>
                </w:rPr>
                <w:delText>g</w:delText>
              </w:r>
              <w:r w:rsidRPr="009515D2" w:rsidDel="005879F3">
                <w:rPr>
                  <w:b/>
                  <w:bCs/>
                  <w:sz w:val="22"/>
                  <w:szCs w:val="22"/>
                  <w:vertAlign w:val="subscript"/>
                </w:rPr>
                <w:delText>s</w:delText>
              </w:r>
            </w:del>
          </w:p>
        </w:tc>
      </w:tr>
      <w:tr w:rsidR="00AF1559" w:rsidRPr="009515D2" w:rsidDel="005879F3" w14:paraId="555037E2" w14:textId="4E1C5D28" w:rsidTr="00AF1559">
        <w:trPr>
          <w:del w:id="905" w:author="Nick Smith" w:date="2023-11-17T13:12:00Z"/>
        </w:trPr>
        <w:tc>
          <w:tcPr>
            <w:tcW w:w="1980" w:type="dxa"/>
            <w:tcBorders>
              <w:top w:val="single" w:sz="4" w:space="0" w:color="auto"/>
              <w:bottom w:val="single" w:sz="4" w:space="0" w:color="auto"/>
            </w:tcBorders>
          </w:tcPr>
          <w:p w14:paraId="77570317" w14:textId="2EC6562A" w:rsidR="00AF1559" w:rsidRPr="009515D2" w:rsidDel="005879F3" w:rsidRDefault="00AF1559" w:rsidP="00A85036">
            <w:pPr>
              <w:spacing w:line="276" w:lineRule="auto"/>
              <w:rPr>
                <w:del w:id="906" w:author="Nick Smith" w:date="2023-11-17T13:12:00Z"/>
                <w:sz w:val="22"/>
                <w:szCs w:val="22"/>
              </w:rPr>
            </w:pPr>
          </w:p>
        </w:tc>
        <w:tc>
          <w:tcPr>
            <w:tcW w:w="536" w:type="dxa"/>
            <w:tcBorders>
              <w:top w:val="single" w:sz="4" w:space="0" w:color="auto"/>
              <w:bottom w:val="single" w:sz="4" w:space="0" w:color="auto"/>
            </w:tcBorders>
          </w:tcPr>
          <w:p w14:paraId="601E70FB" w14:textId="09E45DEE" w:rsidR="00AF1559" w:rsidRPr="009515D2" w:rsidDel="005879F3" w:rsidRDefault="00AF1559" w:rsidP="00A85036">
            <w:pPr>
              <w:spacing w:line="276" w:lineRule="auto"/>
              <w:jc w:val="right"/>
              <w:rPr>
                <w:del w:id="907" w:author="Nick Smith" w:date="2023-11-17T13:12:00Z"/>
                <w:sz w:val="22"/>
                <w:szCs w:val="22"/>
              </w:rPr>
            </w:pPr>
            <w:del w:id="908" w:author="Nick Smith" w:date="2023-11-17T13:12:00Z">
              <w:r w:rsidRPr="009515D2" w:rsidDel="005879F3">
                <w:rPr>
                  <w:sz w:val="22"/>
                  <w:szCs w:val="22"/>
                </w:rPr>
                <w:delText>df</w:delText>
              </w:r>
            </w:del>
          </w:p>
        </w:tc>
        <w:tc>
          <w:tcPr>
            <w:tcW w:w="996" w:type="dxa"/>
            <w:tcBorders>
              <w:top w:val="single" w:sz="4" w:space="0" w:color="auto"/>
              <w:bottom w:val="single" w:sz="4" w:space="0" w:color="auto"/>
            </w:tcBorders>
          </w:tcPr>
          <w:p w14:paraId="0AE12F1E" w14:textId="6B181518" w:rsidR="00AF1559" w:rsidRPr="009515D2" w:rsidDel="005879F3" w:rsidRDefault="00AF1559" w:rsidP="00A85036">
            <w:pPr>
              <w:spacing w:line="276" w:lineRule="auto"/>
              <w:jc w:val="right"/>
              <w:rPr>
                <w:del w:id="909" w:author="Nick Smith" w:date="2023-11-17T13:12:00Z"/>
                <w:sz w:val="22"/>
                <w:szCs w:val="22"/>
              </w:rPr>
            </w:pPr>
            <w:del w:id="910" w:author="Nick Smith" w:date="2023-11-17T13:12:00Z">
              <w:r w:rsidRPr="009515D2" w:rsidDel="005879F3">
                <w:rPr>
                  <w:sz w:val="22"/>
                  <w:szCs w:val="22"/>
                  <w:lang w:val="el-GR"/>
                </w:rPr>
                <w:delText>χ</w:delText>
              </w:r>
              <w:r w:rsidRPr="009515D2" w:rsidDel="005879F3">
                <w:rPr>
                  <w:sz w:val="22"/>
                  <w:szCs w:val="22"/>
                  <w:vertAlign w:val="superscript"/>
                </w:rPr>
                <w:delText>2</w:delText>
              </w:r>
            </w:del>
          </w:p>
        </w:tc>
        <w:tc>
          <w:tcPr>
            <w:tcW w:w="1012" w:type="dxa"/>
            <w:tcBorders>
              <w:top w:val="single" w:sz="4" w:space="0" w:color="auto"/>
              <w:bottom w:val="single" w:sz="4" w:space="0" w:color="auto"/>
            </w:tcBorders>
          </w:tcPr>
          <w:p w14:paraId="7BD954E2" w14:textId="6F02E68C" w:rsidR="00AF1559" w:rsidRPr="009515D2" w:rsidDel="005879F3" w:rsidRDefault="00AF1559" w:rsidP="00A85036">
            <w:pPr>
              <w:spacing w:line="276" w:lineRule="auto"/>
              <w:jc w:val="right"/>
              <w:rPr>
                <w:del w:id="911" w:author="Nick Smith" w:date="2023-11-17T13:12:00Z"/>
                <w:sz w:val="22"/>
                <w:szCs w:val="22"/>
              </w:rPr>
            </w:pPr>
            <w:del w:id="912" w:author="Nick Smith" w:date="2023-11-17T13:12:00Z">
              <w:r w:rsidRPr="009515D2" w:rsidDel="005879F3">
                <w:rPr>
                  <w:i/>
                  <w:iCs/>
                  <w:sz w:val="22"/>
                  <w:szCs w:val="22"/>
                </w:rPr>
                <w:delText>p</w:delText>
              </w:r>
            </w:del>
          </w:p>
        </w:tc>
        <w:tc>
          <w:tcPr>
            <w:tcW w:w="996" w:type="dxa"/>
            <w:tcBorders>
              <w:top w:val="single" w:sz="4" w:space="0" w:color="auto"/>
              <w:bottom w:val="single" w:sz="4" w:space="0" w:color="auto"/>
            </w:tcBorders>
          </w:tcPr>
          <w:p w14:paraId="5B9A4AC6" w14:textId="4DE42669" w:rsidR="00AF1559" w:rsidRPr="009515D2" w:rsidDel="005879F3" w:rsidRDefault="00AF1559" w:rsidP="00A85036">
            <w:pPr>
              <w:spacing w:line="276" w:lineRule="auto"/>
              <w:jc w:val="right"/>
              <w:rPr>
                <w:del w:id="913" w:author="Nick Smith" w:date="2023-11-17T13:12:00Z"/>
                <w:sz w:val="22"/>
                <w:szCs w:val="22"/>
              </w:rPr>
            </w:pPr>
            <w:del w:id="914" w:author="Nick Smith" w:date="2023-11-17T13:12: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493384B1" w14:textId="24755123" w:rsidR="00AF1559" w:rsidRPr="009515D2" w:rsidDel="005879F3" w:rsidRDefault="00AF1559" w:rsidP="00A85036">
            <w:pPr>
              <w:spacing w:line="276" w:lineRule="auto"/>
              <w:jc w:val="right"/>
              <w:rPr>
                <w:del w:id="915" w:author="Nick Smith" w:date="2023-11-17T13:12:00Z"/>
                <w:sz w:val="22"/>
                <w:szCs w:val="22"/>
              </w:rPr>
            </w:pPr>
            <w:del w:id="916" w:author="Nick Smith" w:date="2023-11-17T13:12:00Z">
              <w:r w:rsidRPr="009515D2" w:rsidDel="005879F3">
                <w:rPr>
                  <w:i/>
                  <w:iCs/>
                  <w:sz w:val="22"/>
                  <w:szCs w:val="22"/>
                </w:rPr>
                <w:delText>p</w:delText>
              </w:r>
            </w:del>
          </w:p>
        </w:tc>
        <w:tc>
          <w:tcPr>
            <w:tcW w:w="996" w:type="dxa"/>
            <w:tcBorders>
              <w:top w:val="single" w:sz="4" w:space="0" w:color="auto"/>
              <w:bottom w:val="single" w:sz="4" w:space="0" w:color="auto"/>
            </w:tcBorders>
          </w:tcPr>
          <w:p w14:paraId="58765051" w14:textId="20C25B6A" w:rsidR="00AF1559" w:rsidRPr="009515D2" w:rsidDel="005879F3" w:rsidRDefault="00AF1559" w:rsidP="00A85036">
            <w:pPr>
              <w:spacing w:line="276" w:lineRule="auto"/>
              <w:jc w:val="right"/>
              <w:rPr>
                <w:del w:id="917" w:author="Nick Smith" w:date="2023-11-17T13:12:00Z"/>
                <w:sz w:val="22"/>
                <w:szCs w:val="22"/>
              </w:rPr>
            </w:pPr>
            <w:del w:id="918" w:author="Nick Smith" w:date="2023-11-17T13:12: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4DF42158" w14:textId="4DC305FC" w:rsidR="00AF1559" w:rsidRPr="009515D2" w:rsidDel="005879F3" w:rsidRDefault="00AF1559" w:rsidP="00A85036">
            <w:pPr>
              <w:spacing w:line="276" w:lineRule="auto"/>
              <w:jc w:val="right"/>
              <w:rPr>
                <w:del w:id="919" w:author="Nick Smith" w:date="2023-11-17T13:12:00Z"/>
                <w:sz w:val="22"/>
                <w:szCs w:val="22"/>
              </w:rPr>
            </w:pPr>
            <w:del w:id="920" w:author="Nick Smith" w:date="2023-11-17T13:12:00Z">
              <w:r w:rsidRPr="009515D2" w:rsidDel="005879F3">
                <w:rPr>
                  <w:i/>
                  <w:iCs/>
                  <w:sz w:val="22"/>
                  <w:szCs w:val="22"/>
                </w:rPr>
                <w:delText>p</w:delText>
              </w:r>
            </w:del>
          </w:p>
        </w:tc>
        <w:tc>
          <w:tcPr>
            <w:tcW w:w="996" w:type="dxa"/>
            <w:tcBorders>
              <w:top w:val="single" w:sz="4" w:space="0" w:color="auto"/>
              <w:bottom w:val="single" w:sz="4" w:space="0" w:color="auto"/>
            </w:tcBorders>
          </w:tcPr>
          <w:p w14:paraId="29B018B8" w14:textId="2EFA6CA9" w:rsidR="00AF1559" w:rsidRPr="009515D2" w:rsidDel="005879F3" w:rsidRDefault="00AF1559" w:rsidP="00A85036">
            <w:pPr>
              <w:spacing w:line="276" w:lineRule="auto"/>
              <w:jc w:val="right"/>
              <w:rPr>
                <w:del w:id="921" w:author="Nick Smith" w:date="2023-11-17T13:12:00Z"/>
                <w:sz w:val="22"/>
                <w:szCs w:val="22"/>
              </w:rPr>
            </w:pPr>
            <w:del w:id="922" w:author="Nick Smith" w:date="2023-11-17T13:12:00Z">
              <w:r w:rsidRPr="009515D2" w:rsidDel="005879F3">
                <w:rPr>
                  <w:sz w:val="22"/>
                  <w:szCs w:val="22"/>
                  <w:lang w:val="el-GR"/>
                </w:rPr>
                <w:delText>χ</w:delText>
              </w:r>
              <w:r w:rsidRPr="009515D2" w:rsidDel="005879F3">
                <w:rPr>
                  <w:sz w:val="22"/>
                  <w:szCs w:val="22"/>
                  <w:vertAlign w:val="superscript"/>
                </w:rPr>
                <w:delText>2</w:delText>
              </w:r>
            </w:del>
          </w:p>
        </w:tc>
        <w:tc>
          <w:tcPr>
            <w:tcW w:w="1013" w:type="dxa"/>
            <w:tcBorders>
              <w:top w:val="single" w:sz="4" w:space="0" w:color="auto"/>
              <w:bottom w:val="single" w:sz="4" w:space="0" w:color="auto"/>
            </w:tcBorders>
          </w:tcPr>
          <w:p w14:paraId="63B105F6" w14:textId="7673A8B7" w:rsidR="00AF1559" w:rsidRPr="009515D2" w:rsidDel="005879F3" w:rsidRDefault="00AF1559" w:rsidP="00A85036">
            <w:pPr>
              <w:spacing w:line="276" w:lineRule="auto"/>
              <w:jc w:val="right"/>
              <w:rPr>
                <w:del w:id="923" w:author="Nick Smith" w:date="2023-11-17T13:12:00Z"/>
                <w:sz w:val="22"/>
                <w:szCs w:val="22"/>
              </w:rPr>
            </w:pPr>
            <w:del w:id="924" w:author="Nick Smith" w:date="2023-11-17T13:12:00Z">
              <w:r w:rsidRPr="009515D2" w:rsidDel="005879F3">
                <w:rPr>
                  <w:i/>
                  <w:iCs/>
                  <w:sz w:val="22"/>
                  <w:szCs w:val="22"/>
                </w:rPr>
                <w:delText>p</w:delText>
              </w:r>
            </w:del>
          </w:p>
        </w:tc>
      </w:tr>
      <w:tr w:rsidR="002C4FBE" w:rsidRPr="009515D2" w:rsidDel="005879F3" w14:paraId="793DC0B0" w14:textId="3E542072" w:rsidTr="00AF1559">
        <w:trPr>
          <w:del w:id="925" w:author="Nick Smith" w:date="2023-11-17T13:12:00Z"/>
        </w:trPr>
        <w:tc>
          <w:tcPr>
            <w:tcW w:w="1980" w:type="dxa"/>
            <w:tcBorders>
              <w:top w:val="single" w:sz="4" w:space="0" w:color="auto"/>
            </w:tcBorders>
          </w:tcPr>
          <w:p w14:paraId="017CBD49" w14:textId="312E97EE" w:rsidR="002C4FBE" w:rsidRPr="009515D2" w:rsidDel="005879F3" w:rsidRDefault="002C4FBE" w:rsidP="00A85036">
            <w:pPr>
              <w:spacing w:line="276" w:lineRule="auto"/>
              <w:jc w:val="right"/>
              <w:rPr>
                <w:del w:id="926" w:author="Nick Smith" w:date="2023-11-17T13:12:00Z"/>
                <w:sz w:val="22"/>
                <w:szCs w:val="22"/>
              </w:rPr>
            </w:pPr>
            <w:del w:id="927" w:author="Nick Smith" w:date="2023-11-17T13:12:00Z">
              <w:r w:rsidRPr="009515D2" w:rsidDel="005879F3">
                <w:rPr>
                  <w:sz w:val="22"/>
                  <w:szCs w:val="22"/>
                </w:rPr>
                <w:delText>N fertilization (N)</w:delText>
              </w:r>
            </w:del>
          </w:p>
        </w:tc>
        <w:tc>
          <w:tcPr>
            <w:tcW w:w="536" w:type="dxa"/>
            <w:tcBorders>
              <w:top w:val="single" w:sz="4" w:space="0" w:color="auto"/>
            </w:tcBorders>
          </w:tcPr>
          <w:p w14:paraId="29764761" w14:textId="63875B7A" w:rsidR="002C4FBE" w:rsidRPr="009515D2" w:rsidDel="005879F3" w:rsidRDefault="002C4FBE" w:rsidP="00A85036">
            <w:pPr>
              <w:spacing w:line="276" w:lineRule="auto"/>
              <w:jc w:val="right"/>
              <w:rPr>
                <w:del w:id="928" w:author="Nick Smith" w:date="2023-11-17T13:12:00Z"/>
                <w:sz w:val="22"/>
                <w:szCs w:val="22"/>
              </w:rPr>
            </w:pPr>
            <w:del w:id="929" w:author="Nick Smith" w:date="2023-11-17T13:12:00Z">
              <w:r w:rsidRPr="009515D2" w:rsidDel="005879F3">
                <w:rPr>
                  <w:sz w:val="22"/>
                  <w:szCs w:val="22"/>
                </w:rPr>
                <w:delText>1</w:delText>
              </w:r>
            </w:del>
          </w:p>
        </w:tc>
        <w:tc>
          <w:tcPr>
            <w:tcW w:w="996" w:type="dxa"/>
            <w:tcBorders>
              <w:top w:val="single" w:sz="4" w:space="0" w:color="auto"/>
            </w:tcBorders>
          </w:tcPr>
          <w:p w14:paraId="399D0E03" w14:textId="0FE620E9" w:rsidR="002C4FBE" w:rsidRPr="009515D2" w:rsidDel="005879F3" w:rsidRDefault="000C5833" w:rsidP="00A85036">
            <w:pPr>
              <w:spacing w:line="276" w:lineRule="auto"/>
              <w:jc w:val="right"/>
              <w:rPr>
                <w:del w:id="930" w:author="Nick Smith" w:date="2023-11-17T13:12:00Z"/>
                <w:sz w:val="22"/>
                <w:szCs w:val="22"/>
              </w:rPr>
            </w:pPr>
            <w:del w:id="931" w:author="Nick Smith" w:date="2023-11-17T13:12:00Z">
              <w:r w:rsidDel="005879F3">
                <w:rPr>
                  <w:sz w:val="22"/>
                  <w:szCs w:val="22"/>
                </w:rPr>
                <w:delText>77.73</w:delText>
              </w:r>
            </w:del>
          </w:p>
        </w:tc>
        <w:tc>
          <w:tcPr>
            <w:tcW w:w="1012" w:type="dxa"/>
            <w:tcBorders>
              <w:top w:val="single" w:sz="4" w:space="0" w:color="auto"/>
            </w:tcBorders>
          </w:tcPr>
          <w:p w14:paraId="592F49CA" w14:textId="0A8945C4" w:rsidR="002C4FBE" w:rsidRPr="009515D2" w:rsidDel="005879F3" w:rsidRDefault="002C4FBE" w:rsidP="00A85036">
            <w:pPr>
              <w:spacing w:line="276" w:lineRule="auto"/>
              <w:jc w:val="right"/>
              <w:rPr>
                <w:del w:id="932" w:author="Nick Smith" w:date="2023-11-17T13:12:00Z"/>
                <w:b/>
                <w:bCs/>
                <w:sz w:val="22"/>
                <w:szCs w:val="22"/>
              </w:rPr>
            </w:pPr>
            <w:del w:id="933" w:author="Nick Smith" w:date="2023-11-17T13:12:00Z">
              <w:r w:rsidRPr="009515D2" w:rsidDel="005879F3">
                <w:rPr>
                  <w:b/>
                  <w:bCs/>
                  <w:sz w:val="22"/>
                  <w:szCs w:val="22"/>
                </w:rPr>
                <w:delText>&lt;0.001</w:delText>
              </w:r>
            </w:del>
          </w:p>
        </w:tc>
        <w:tc>
          <w:tcPr>
            <w:tcW w:w="996" w:type="dxa"/>
            <w:tcBorders>
              <w:top w:val="single" w:sz="4" w:space="0" w:color="auto"/>
            </w:tcBorders>
          </w:tcPr>
          <w:p w14:paraId="062EB17D" w14:textId="52A2670F" w:rsidR="002C4FBE" w:rsidRPr="009515D2" w:rsidDel="005879F3" w:rsidRDefault="000C5833" w:rsidP="00A85036">
            <w:pPr>
              <w:spacing w:line="276" w:lineRule="auto"/>
              <w:jc w:val="right"/>
              <w:rPr>
                <w:del w:id="934" w:author="Nick Smith" w:date="2023-11-17T13:12:00Z"/>
                <w:sz w:val="22"/>
                <w:szCs w:val="22"/>
              </w:rPr>
            </w:pPr>
            <w:del w:id="935" w:author="Nick Smith" w:date="2023-11-17T13:12:00Z">
              <w:r w:rsidDel="005879F3">
                <w:rPr>
                  <w:sz w:val="22"/>
                  <w:szCs w:val="22"/>
                </w:rPr>
                <w:delText>&lt;0.01</w:delText>
              </w:r>
            </w:del>
          </w:p>
        </w:tc>
        <w:tc>
          <w:tcPr>
            <w:tcW w:w="1013" w:type="dxa"/>
            <w:tcBorders>
              <w:top w:val="single" w:sz="4" w:space="0" w:color="auto"/>
            </w:tcBorders>
          </w:tcPr>
          <w:p w14:paraId="485BB97D" w14:textId="51D44EA5" w:rsidR="002C4FBE" w:rsidRPr="009F14D5" w:rsidDel="005879F3" w:rsidRDefault="000C5833" w:rsidP="00A85036">
            <w:pPr>
              <w:spacing w:line="276" w:lineRule="auto"/>
              <w:jc w:val="right"/>
              <w:rPr>
                <w:del w:id="936" w:author="Nick Smith" w:date="2023-11-17T13:12:00Z"/>
                <w:sz w:val="22"/>
                <w:szCs w:val="22"/>
              </w:rPr>
            </w:pPr>
            <w:del w:id="937" w:author="Nick Smith" w:date="2023-11-17T13:12:00Z">
              <w:r w:rsidRPr="009F14D5" w:rsidDel="005879F3">
                <w:rPr>
                  <w:sz w:val="22"/>
                  <w:szCs w:val="22"/>
                </w:rPr>
                <w:delText>0.974</w:delText>
              </w:r>
            </w:del>
          </w:p>
        </w:tc>
        <w:tc>
          <w:tcPr>
            <w:tcW w:w="996" w:type="dxa"/>
            <w:tcBorders>
              <w:top w:val="single" w:sz="4" w:space="0" w:color="auto"/>
            </w:tcBorders>
          </w:tcPr>
          <w:p w14:paraId="01E7C947" w14:textId="001CBD1C" w:rsidR="002C4FBE" w:rsidRPr="009515D2" w:rsidDel="005879F3" w:rsidRDefault="00EA4E30" w:rsidP="00A85036">
            <w:pPr>
              <w:spacing w:line="276" w:lineRule="auto"/>
              <w:jc w:val="right"/>
              <w:rPr>
                <w:del w:id="938" w:author="Nick Smith" w:date="2023-11-17T13:12:00Z"/>
                <w:sz w:val="22"/>
                <w:szCs w:val="22"/>
              </w:rPr>
            </w:pPr>
            <w:del w:id="939" w:author="Nick Smith" w:date="2023-11-17T13:12:00Z">
              <w:r w:rsidDel="005879F3">
                <w:rPr>
                  <w:sz w:val="22"/>
                  <w:szCs w:val="22"/>
                </w:rPr>
                <w:delText>38.</w:delText>
              </w:r>
              <w:r w:rsidR="00F32359" w:rsidDel="005879F3">
                <w:rPr>
                  <w:sz w:val="22"/>
                  <w:szCs w:val="22"/>
                </w:rPr>
                <w:delText>45</w:delText>
              </w:r>
            </w:del>
          </w:p>
        </w:tc>
        <w:tc>
          <w:tcPr>
            <w:tcW w:w="1013" w:type="dxa"/>
            <w:tcBorders>
              <w:top w:val="single" w:sz="4" w:space="0" w:color="auto"/>
            </w:tcBorders>
          </w:tcPr>
          <w:p w14:paraId="34216C9B" w14:textId="432C8A4E" w:rsidR="002C4FBE" w:rsidRPr="009515D2" w:rsidDel="005879F3" w:rsidRDefault="00EA4E30" w:rsidP="00A85036">
            <w:pPr>
              <w:spacing w:line="276" w:lineRule="auto"/>
              <w:jc w:val="right"/>
              <w:rPr>
                <w:del w:id="940" w:author="Nick Smith" w:date="2023-11-17T13:12:00Z"/>
                <w:b/>
                <w:bCs/>
                <w:sz w:val="22"/>
                <w:szCs w:val="22"/>
              </w:rPr>
            </w:pPr>
            <w:del w:id="941" w:author="Nick Smith" w:date="2023-11-17T13:12:00Z">
              <w:r w:rsidDel="005879F3">
                <w:rPr>
                  <w:b/>
                  <w:bCs/>
                  <w:sz w:val="22"/>
                  <w:szCs w:val="22"/>
                </w:rPr>
                <w:delText>&lt;0.001</w:delText>
              </w:r>
            </w:del>
          </w:p>
        </w:tc>
        <w:tc>
          <w:tcPr>
            <w:tcW w:w="996" w:type="dxa"/>
            <w:tcBorders>
              <w:top w:val="single" w:sz="4" w:space="0" w:color="auto"/>
            </w:tcBorders>
          </w:tcPr>
          <w:p w14:paraId="0150388D" w14:textId="2F08F85D" w:rsidR="002C4FBE" w:rsidRPr="009515D2" w:rsidDel="005879F3" w:rsidRDefault="00F32359" w:rsidP="00A85036">
            <w:pPr>
              <w:spacing w:line="276" w:lineRule="auto"/>
              <w:jc w:val="right"/>
              <w:rPr>
                <w:del w:id="942" w:author="Nick Smith" w:date="2023-11-17T13:12:00Z"/>
                <w:sz w:val="22"/>
                <w:szCs w:val="22"/>
              </w:rPr>
            </w:pPr>
            <w:del w:id="943" w:author="Nick Smith" w:date="2023-11-17T13:12:00Z">
              <w:r w:rsidDel="005879F3">
                <w:rPr>
                  <w:sz w:val="22"/>
                  <w:szCs w:val="22"/>
                </w:rPr>
                <w:delText>2.89</w:delText>
              </w:r>
            </w:del>
          </w:p>
        </w:tc>
        <w:tc>
          <w:tcPr>
            <w:tcW w:w="1013" w:type="dxa"/>
            <w:tcBorders>
              <w:top w:val="single" w:sz="4" w:space="0" w:color="auto"/>
            </w:tcBorders>
          </w:tcPr>
          <w:p w14:paraId="7D963337" w14:textId="5428DA86" w:rsidR="002C4FBE" w:rsidRPr="00C24060" w:rsidDel="005879F3" w:rsidRDefault="00C24060" w:rsidP="00A85036">
            <w:pPr>
              <w:spacing w:line="276" w:lineRule="auto"/>
              <w:jc w:val="right"/>
              <w:rPr>
                <w:del w:id="944" w:author="Nick Smith" w:date="2023-11-17T13:12:00Z"/>
                <w:i/>
                <w:iCs/>
                <w:sz w:val="22"/>
                <w:szCs w:val="22"/>
              </w:rPr>
            </w:pPr>
            <w:del w:id="945" w:author="Nick Smith" w:date="2023-11-17T13:12:00Z">
              <w:r w:rsidRPr="00C24060" w:rsidDel="005879F3">
                <w:rPr>
                  <w:i/>
                  <w:iCs/>
                  <w:sz w:val="22"/>
                  <w:szCs w:val="22"/>
                </w:rPr>
                <w:delText>0.0</w:delText>
              </w:r>
              <w:r w:rsidR="00F32359" w:rsidDel="005879F3">
                <w:rPr>
                  <w:i/>
                  <w:iCs/>
                  <w:sz w:val="22"/>
                  <w:szCs w:val="22"/>
                </w:rPr>
                <w:delText>89</w:delText>
              </w:r>
            </w:del>
          </w:p>
        </w:tc>
      </w:tr>
      <w:tr w:rsidR="002C4FBE" w:rsidRPr="009515D2" w:rsidDel="005879F3" w14:paraId="1EABCC44" w14:textId="1B5036DE" w:rsidTr="00EB0C0F">
        <w:trPr>
          <w:del w:id="946" w:author="Nick Smith" w:date="2023-11-17T13:12:00Z"/>
        </w:trPr>
        <w:tc>
          <w:tcPr>
            <w:tcW w:w="1980" w:type="dxa"/>
          </w:tcPr>
          <w:p w14:paraId="51161FFD" w14:textId="3C6D8B95" w:rsidR="002C4FBE" w:rsidRPr="009515D2" w:rsidDel="005879F3" w:rsidRDefault="002C4FBE" w:rsidP="00A85036">
            <w:pPr>
              <w:spacing w:line="276" w:lineRule="auto"/>
              <w:jc w:val="right"/>
              <w:rPr>
                <w:del w:id="947" w:author="Nick Smith" w:date="2023-11-17T13:12:00Z"/>
                <w:sz w:val="22"/>
                <w:szCs w:val="22"/>
              </w:rPr>
            </w:pPr>
            <w:del w:id="948" w:author="Nick Smith" w:date="2023-11-17T13:12:00Z">
              <w:r w:rsidRPr="009515D2" w:rsidDel="005879F3">
                <w:rPr>
                  <w:sz w:val="22"/>
                  <w:szCs w:val="22"/>
                </w:rPr>
                <w:delText>Inoculation (I)</w:delText>
              </w:r>
            </w:del>
          </w:p>
        </w:tc>
        <w:tc>
          <w:tcPr>
            <w:tcW w:w="536" w:type="dxa"/>
          </w:tcPr>
          <w:p w14:paraId="58D61715" w14:textId="5190A89F" w:rsidR="002C4FBE" w:rsidRPr="009515D2" w:rsidDel="005879F3" w:rsidRDefault="002C4FBE" w:rsidP="00A85036">
            <w:pPr>
              <w:spacing w:line="276" w:lineRule="auto"/>
              <w:jc w:val="right"/>
              <w:rPr>
                <w:del w:id="949" w:author="Nick Smith" w:date="2023-11-17T13:12:00Z"/>
                <w:sz w:val="22"/>
                <w:szCs w:val="22"/>
              </w:rPr>
            </w:pPr>
            <w:del w:id="950" w:author="Nick Smith" w:date="2023-11-17T13:12:00Z">
              <w:r w:rsidRPr="009515D2" w:rsidDel="005879F3">
                <w:rPr>
                  <w:sz w:val="22"/>
                  <w:szCs w:val="22"/>
                </w:rPr>
                <w:delText>1</w:delText>
              </w:r>
            </w:del>
          </w:p>
        </w:tc>
        <w:tc>
          <w:tcPr>
            <w:tcW w:w="996" w:type="dxa"/>
          </w:tcPr>
          <w:p w14:paraId="2840693B" w14:textId="193375F0" w:rsidR="002C4FBE" w:rsidRPr="009515D2" w:rsidDel="005879F3" w:rsidRDefault="000C5833" w:rsidP="00A85036">
            <w:pPr>
              <w:spacing w:line="276" w:lineRule="auto"/>
              <w:jc w:val="right"/>
              <w:rPr>
                <w:del w:id="951" w:author="Nick Smith" w:date="2023-11-17T13:12:00Z"/>
                <w:sz w:val="22"/>
                <w:szCs w:val="22"/>
              </w:rPr>
            </w:pPr>
            <w:del w:id="952" w:author="Nick Smith" w:date="2023-11-17T13:12:00Z">
              <w:r w:rsidDel="005879F3">
                <w:rPr>
                  <w:sz w:val="22"/>
                  <w:szCs w:val="22"/>
                </w:rPr>
                <w:delText>2.06</w:delText>
              </w:r>
            </w:del>
          </w:p>
        </w:tc>
        <w:tc>
          <w:tcPr>
            <w:tcW w:w="1012" w:type="dxa"/>
          </w:tcPr>
          <w:p w14:paraId="4A11C5CA" w14:textId="479881C4" w:rsidR="002C4FBE" w:rsidRPr="009515D2" w:rsidDel="005879F3" w:rsidRDefault="000C5833" w:rsidP="00A85036">
            <w:pPr>
              <w:spacing w:line="276" w:lineRule="auto"/>
              <w:jc w:val="right"/>
              <w:rPr>
                <w:del w:id="953" w:author="Nick Smith" w:date="2023-11-17T13:12:00Z"/>
                <w:sz w:val="22"/>
                <w:szCs w:val="22"/>
              </w:rPr>
            </w:pPr>
            <w:del w:id="954" w:author="Nick Smith" w:date="2023-11-17T13:12:00Z">
              <w:r w:rsidDel="005879F3">
                <w:rPr>
                  <w:sz w:val="22"/>
                  <w:szCs w:val="22"/>
                </w:rPr>
                <w:delText>0.152</w:delText>
              </w:r>
            </w:del>
          </w:p>
        </w:tc>
        <w:tc>
          <w:tcPr>
            <w:tcW w:w="996" w:type="dxa"/>
          </w:tcPr>
          <w:p w14:paraId="26DDA98E" w14:textId="49A1E381" w:rsidR="002C4FBE" w:rsidRPr="009515D2" w:rsidDel="005879F3" w:rsidRDefault="000C5833" w:rsidP="00A85036">
            <w:pPr>
              <w:spacing w:line="276" w:lineRule="auto"/>
              <w:jc w:val="right"/>
              <w:rPr>
                <w:del w:id="955" w:author="Nick Smith" w:date="2023-11-17T13:12:00Z"/>
                <w:sz w:val="22"/>
                <w:szCs w:val="22"/>
              </w:rPr>
            </w:pPr>
            <w:del w:id="956" w:author="Nick Smith" w:date="2023-11-17T13:12:00Z">
              <w:r w:rsidDel="005879F3">
                <w:rPr>
                  <w:sz w:val="22"/>
                  <w:szCs w:val="22"/>
                </w:rPr>
                <w:delText>0.30</w:delText>
              </w:r>
            </w:del>
          </w:p>
        </w:tc>
        <w:tc>
          <w:tcPr>
            <w:tcW w:w="1013" w:type="dxa"/>
          </w:tcPr>
          <w:p w14:paraId="20BE77E4" w14:textId="7124BC1E" w:rsidR="002C4FBE" w:rsidRPr="009515D2" w:rsidDel="005879F3" w:rsidRDefault="000C5833" w:rsidP="00A85036">
            <w:pPr>
              <w:spacing w:line="276" w:lineRule="auto"/>
              <w:jc w:val="right"/>
              <w:rPr>
                <w:del w:id="957" w:author="Nick Smith" w:date="2023-11-17T13:12:00Z"/>
                <w:sz w:val="22"/>
                <w:szCs w:val="22"/>
              </w:rPr>
            </w:pPr>
            <w:del w:id="958" w:author="Nick Smith" w:date="2023-11-17T13:12:00Z">
              <w:r w:rsidDel="005879F3">
                <w:rPr>
                  <w:sz w:val="22"/>
                  <w:szCs w:val="22"/>
                </w:rPr>
                <w:delText>0.586</w:delText>
              </w:r>
            </w:del>
          </w:p>
        </w:tc>
        <w:tc>
          <w:tcPr>
            <w:tcW w:w="996" w:type="dxa"/>
          </w:tcPr>
          <w:p w14:paraId="460A2E5C" w14:textId="3EC77A33" w:rsidR="002C4FBE" w:rsidRPr="009515D2" w:rsidDel="005879F3" w:rsidRDefault="00EA4E30" w:rsidP="00A85036">
            <w:pPr>
              <w:spacing w:line="276" w:lineRule="auto"/>
              <w:jc w:val="right"/>
              <w:rPr>
                <w:del w:id="959" w:author="Nick Smith" w:date="2023-11-17T13:12:00Z"/>
                <w:sz w:val="22"/>
                <w:szCs w:val="22"/>
              </w:rPr>
            </w:pPr>
            <w:del w:id="960" w:author="Nick Smith" w:date="2023-11-17T13:12:00Z">
              <w:r w:rsidDel="005879F3">
                <w:rPr>
                  <w:sz w:val="22"/>
                  <w:szCs w:val="22"/>
                </w:rPr>
                <w:delText>&lt;0.01</w:delText>
              </w:r>
            </w:del>
          </w:p>
        </w:tc>
        <w:tc>
          <w:tcPr>
            <w:tcW w:w="1013" w:type="dxa"/>
          </w:tcPr>
          <w:p w14:paraId="0FA152AC" w14:textId="6BC7DCF9" w:rsidR="002C4FBE" w:rsidRPr="009515D2" w:rsidDel="005879F3" w:rsidRDefault="00EA4E30" w:rsidP="00A85036">
            <w:pPr>
              <w:spacing w:line="276" w:lineRule="auto"/>
              <w:jc w:val="right"/>
              <w:rPr>
                <w:del w:id="961" w:author="Nick Smith" w:date="2023-11-17T13:12:00Z"/>
                <w:sz w:val="22"/>
                <w:szCs w:val="22"/>
              </w:rPr>
            </w:pPr>
            <w:del w:id="962" w:author="Nick Smith" w:date="2023-11-17T13:12:00Z">
              <w:r w:rsidDel="005879F3">
                <w:rPr>
                  <w:sz w:val="22"/>
                  <w:szCs w:val="22"/>
                </w:rPr>
                <w:delText>0.9</w:delText>
              </w:r>
              <w:r w:rsidR="00F32359" w:rsidDel="005879F3">
                <w:rPr>
                  <w:sz w:val="22"/>
                  <w:szCs w:val="22"/>
                </w:rPr>
                <w:delText>96</w:delText>
              </w:r>
            </w:del>
          </w:p>
        </w:tc>
        <w:tc>
          <w:tcPr>
            <w:tcW w:w="996" w:type="dxa"/>
          </w:tcPr>
          <w:p w14:paraId="3AED3C65" w14:textId="644046F0" w:rsidR="002C4FBE" w:rsidRPr="009515D2" w:rsidDel="005879F3" w:rsidRDefault="00C24060" w:rsidP="00A85036">
            <w:pPr>
              <w:spacing w:line="276" w:lineRule="auto"/>
              <w:jc w:val="right"/>
              <w:rPr>
                <w:del w:id="963" w:author="Nick Smith" w:date="2023-11-17T13:12:00Z"/>
                <w:sz w:val="22"/>
                <w:szCs w:val="22"/>
              </w:rPr>
            </w:pPr>
            <w:del w:id="964" w:author="Nick Smith" w:date="2023-11-17T13:12:00Z">
              <w:r w:rsidDel="005879F3">
                <w:rPr>
                  <w:sz w:val="22"/>
                  <w:szCs w:val="22"/>
                </w:rPr>
                <w:delText>0.</w:delText>
              </w:r>
              <w:r w:rsidR="00F32359" w:rsidDel="005879F3">
                <w:rPr>
                  <w:sz w:val="22"/>
                  <w:szCs w:val="22"/>
                </w:rPr>
                <w:delText>34</w:delText>
              </w:r>
            </w:del>
          </w:p>
        </w:tc>
        <w:tc>
          <w:tcPr>
            <w:tcW w:w="1013" w:type="dxa"/>
          </w:tcPr>
          <w:p w14:paraId="3A32B31A" w14:textId="71606D5B" w:rsidR="002C4FBE" w:rsidRPr="00C24060" w:rsidDel="005879F3" w:rsidRDefault="00C24060" w:rsidP="00A85036">
            <w:pPr>
              <w:spacing w:line="276" w:lineRule="auto"/>
              <w:jc w:val="right"/>
              <w:rPr>
                <w:del w:id="965" w:author="Nick Smith" w:date="2023-11-17T13:12:00Z"/>
                <w:sz w:val="22"/>
                <w:szCs w:val="22"/>
              </w:rPr>
            </w:pPr>
            <w:del w:id="966" w:author="Nick Smith" w:date="2023-11-17T13:12:00Z">
              <w:r w:rsidRPr="00C24060" w:rsidDel="005879F3">
                <w:rPr>
                  <w:sz w:val="22"/>
                  <w:szCs w:val="22"/>
                </w:rPr>
                <w:delText>0.</w:delText>
              </w:r>
              <w:r w:rsidR="00F32359" w:rsidDel="005879F3">
                <w:rPr>
                  <w:sz w:val="22"/>
                  <w:szCs w:val="22"/>
                </w:rPr>
                <w:delText>561</w:delText>
              </w:r>
            </w:del>
          </w:p>
        </w:tc>
      </w:tr>
      <w:tr w:rsidR="002C4FBE" w:rsidRPr="009515D2" w:rsidDel="005879F3" w14:paraId="1A42C81E" w14:textId="386E7E68" w:rsidTr="00EB0C0F">
        <w:trPr>
          <w:del w:id="967" w:author="Nick Smith" w:date="2023-11-17T13:12:00Z"/>
        </w:trPr>
        <w:tc>
          <w:tcPr>
            <w:tcW w:w="1980" w:type="dxa"/>
            <w:tcBorders>
              <w:bottom w:val="single" w:sz="4" w:space="0" w:color="auto"/>
            </w:tcBorders>
          </w:tcPr>
          <w:p w14:paraId="3FC82232" w14:textId="6F55B165" w:rsidR="002C4FBE" w:rsidRPr="009515D2" w:rsidDel="005879F3" w:rsidRDefault="002C4FBE" w:rsidP="00A85036">
            <w:pPr>
              <w:spacing w:line="276" w:lineRule="auto"/>
              <w:jc w:val="right"/>
              <w:rPr>
                <w:del w:id="968" w:author="Nick Smith" w:date="2023-11-17T13:12:00Z"/>
                <w:sz w:val="22"/>
                <w:szCs w:val="22"/>
              </w:rPr>
            </w:pPr>
            <w:del w:id="969" w:author="Nick Smith" w:date="2023-11-17T13:12:00Z">
              <w:r w:rsidRPr="009515D2" w:rsidDel="005879F3">
                <w:rPr>
                  <w:sz w:val="22"/>
                  <w:szCs w:val="22"/>
                </w:rPr>
                <w:delText>N*I</w:delText>
              </w:r>
            </w:del>
          </w:p>
        </w:tc>
        <w:tc>
          <w:tcPr>
            <w:tcW w:w="536" w:type="dxa"/>
            <w:tcBorders>
              <w:bottom w:val="single" w:sz="4" w:space="0" w:color="auto"/>
            </w:tcBorders>
          </w:tcPr>
          <w:p w14:paraId="7BD4BBAA" w14:textId="45836C39" w:rsidR="002C4FBE" w:rsidRPr="009515D2" w:rsidDel="005879F3" w:rsidRDefault="002C4FBE" w:rsidP="00A85036">
            <w:pPr>
              <w:spacing w:line="276" w:lineRule="auto"/>
              <w:jc w:val="right"/>
              <w:rPr>
                <w:del w:id="970" w:author="Nick Smith" w:date="2023-11-17T13:12:00Z"/>
                <w:sz w:val="22"/>
                <w:szCs w:val="22"/>
              </w:rPr>
            </w:pPr>
            <w:del w:id="971" w:author="Nick Smith" w:date="2023-11-17T13:12:00Z">
              <w:r w:rsidRPr="009515D2" w:rsidDel="005879F3">
                <w:rPr>
                  <w:sz w:val="22"/>
                  <w:szCs w:val="22"/>
                </w:rPr>
                <w:delText>1</w:delText>
              </w:r>
            </w:del>
          </w:p>
        </w:tc>
        <w:tc>
          <w:tcPr>
            <w:tcW w:w="996" w:type="dxa"/>
            <w:tcBorders>
              <w:bottom w:val="single" w:sz="4" w:space="0" w:color="auto"/>
            </w:tcBorders>
          </w:tcPr>
          <w:p w14:paraId="2B30715B" w14:textId="4D09F3C6" w:rsidR="002C4FBE" w:rsidRPr="009515D2" w:rsidDel="005879F3" w:rsidRDefault="000C5833" w:rsidP="00A85036">
            <w:pPr>
              <w:spacing w:line="276" w:lineRule="auto"/>
              <w:jc w:val="right"/>
              <w:rPr>
                <w:del w:id="972" w:author="Nick Smith" w:date="2023-11-17T13:12:00Z"/>
                <w:sz w:val="22"/>
                <w:szCs w:val="22"/>
              </w:rPr>
            </w:pPr>
            <w:del w:id="973" w:author="Nick Smith" w:date="2023-11-17T13:12:00Z">
              <w:r w:rsidDel="005879F3">
                <w:rPr>
                  <w:sz w:val="22"/>
                  <w:szCs w:val="22"/>
                </w:rPr>
                <w:delText>7.42</w:delText>
              </w:r>
            </w:del>
          </w:p>
        </w:tc>
        <w:tc>
          <w:tcPr>
            <w:tcW w:w="1012" w:type="dxa"/>
            <w:tcBorders>
              <w:bottom w:val="single" w:sz="4" w:space="0" w:color="auto"/>
            </w:tcBorders>
          </w:tcPr>
          <w:p w14:paraId="7C7968A0" w14:textId="6B9732FA" w:rsidR="002C4FBE" w:rsidRPr="009515D2" w:rsidDel="005879F3" w:rsidRDefault="000C5833" w:rsidP="00A85036">
            <w:pPr>
              <w:spacing w:line="276" w:lineRule="auto"/>
              <w:jc w:val="right"/>
              <w:rPr>
                <w:del w:id="974" w:author="Nick Smith" w:date="2023-11-17T13:12:00Z"/>
                <w:b/>
                <w:bCs/>
                <w:sz w:val="22"/>
                <w:szCs w:val="22"/>
              </w:rPr>
            </w:pPr>
            <w:del w:id="975" w:author="Nick Smith" w:date="2023-11-17T13:12:00Z">
              <w:r w:rsidDel="005879F3">
                <w:rPr>
                  <w:b/>
                  <w:bCs/>
                  <w:sz w:val="22"/>
                  <w:szCs w:val="22"/>
                </w:rPr>
                <w:delText>0.006</w:delText>
              </w:r>
            </w:del>
          </w:p>
        </w:tc>
        <w:tc>
          <w:tcPr>
            <w:tcW w:w="996" w:type="dxa"/>
            <w:tcBorders>
              <w:bottom w:val="single" w:sz="4" w:space="0" w:color="auto"/>
            </w:tcBorders>
          </w:tcPr>
          <w:p w14:paraId="58AFC7A5" w14:textId="605FC3ED" w:rsidR="002C4FBE" w:rsidRPr="009515D2" w:rsidDel="005879F3" w:rsidRDefault="000C5833" w:rsidP="00A85036">
            <w:pPr>
              <w:spacing w:line="276" w:lineRule="auto"/>
              <w:jc w:val="right"/>
              <w:rPr>
                <w:del w:id="976" w:author="Nick Smith" w:date="2023-11-17T13:12:00Z"/>
                <w:sz w:val="22"/>
                <w:szCs w:val="22"/>
              </w:rPr>
            </w:pPr>
            <w:del w:id="977" w:author="Nick Smith" w:date="2023-11-17T13:12:00Z">
              <w:r w:rsidDel="005879F3">
                <w:rPr>
                  <w:sz w:val="22"/>
                  <w:szCs w:val="22"/>
                </w:rPr>
                <w:delText>1.36</w:delText>
              </w:r>
            </w:del>
          </w:p>
        </w:tc>
        <w:tc>
          <w:tcPr>
            <w:tcW w:w="1013" w:type="dxa"/>
            <w:tcBorders>
              <w:bottom w:val="single" w:sz="4" w:space="0" w:color="auto"/>
            </w:tcBorders>
          </w:tcPr>
          <w:p w14:paraId="6A8AF927" w14:textId="08582317" w:rsidR="002C4FBE" w:rsidRPr="009515D2" w:rsidDel="005879F3" w:rsidRDefault="000C5833" w:rsidP="00A85036">
            <w:pPr>
              <w:spacing w:line="276" w:lineRule="auto"/>
              <w:jc w:val="right"/>
              <w:rPr>
                <w:del w:id="978" w:author="Nick Smith" w:date="2023-11-17T13:12:00Z"/>
                <w:sz w:val="22"/>
                <w:szCs w:val="22"/>
              </w:rPr>
            </w:pPr>
            <w:del w:id="979" w:author="Nick Smith" w:date="2023-11-17T13:12:00Z">
              <w:r w:rsidDel="005879F3">
                <w:rPr>
                  <w:sz w:val="22"/>
                  <w:szCs w:val="22"/>
                </w:rPr>
                <w:delText>0.243</w:delText>
              </w:r>
            </w:del>
          </w:p>
        </w:tc>
        <w:tc>
          <w:tcPr>
            <w:tcW w:w="996" w:type="dxa"/>
            <w:tcBorders>
              <w:bottom w:val="single" w:sz="4" w:space="0" w:color="auto"/>
            </w:tcBorders>
          </w:tcPr>
          <w:p w14:paraId="708542CE" w14:textId="133EF5C9" w:rsidR="002C4FBE" w:rsidRPr="009515D2" w:rsidDel="005879F3" w:rsidRDefault="00F32359" w:rsidP="00A85036">
            <w:pPr>
              <w:spacing w:line="276" w:lineRule="auto"/>
              <w:jc w:val="right"/>
              <w:rPr>
                <w:del w:id="980" w:author="Nick Smith" w:date="2023-11-17T13:12:00Z"/>
                <w:sz w:val="22"/>
                <w:szCs w:val="22"/>
              </w:rPr>
            </w:pPr>
            <w:del w:id="981" w:author="Nick Smith" w:date="2023-11-17T13:12:00Z">
              <w:r w:rsidDel="005879F3">
                <w:rPr>
                  <w:sz w:val="22"/>
                  <w:szCs w:val="22"/>
                </w:rPr>
                <w:delText>0.88</w:delText>
              </w:r>
            </w:del>
          </w:p>
        </w:tc>
        <w:tc>
          <w:tcPr>
            <w:tcW w:w="1013" w:type="dxa"/>
            <w:tcBorders>
              <w:bottom w:val="single" w:sz="4" w:space="0" w:color="auto"/>
            </w:tcBorders>
          </w:tcPr>
          <w:p w14:paraId="4360B96B" w14:textId="6DC5A5A5" w:rsidR="002C4FBE" w:rsidRPr="009515D2" w:rsidDel="005879F3" w:rsidRDefault="00EA4E30" w:rsidP="00A85036">
            <w:pPr>
              <w:spacing w:line="276" w:lineRule="auto"/>
              <w:jc w:val="right"/>
              <w:rPr>
                <w:del w:id="982" w:author="Nick Smith" w:date="2023-11-17T13:12:00Z"/>
                <w:sz w:val="22"/>
                <w:szCs w:val="22"/>
              </w:rPr>
            </w:pPr>
            <w:del w:id="983" w:author="Nick Smith" w:date="2023-11-17T13:12:00Z">
              <w:r w:rsidDel="005879F3">
                <w:rPr>
                  <w:sz w:val="22"/>
                  <w:szCs w:val="22"/>
                </w:rPr>
                <w:delText>0.</w:delText>
              </w:r>
              <w:r w:rsidR="00F32359" w:rsidDel="005879F3">
                <w:rPr>
                  <w:sz w:val="22"/>
                  <w:szCs w:val="22"/>
                </w:rPr>
                <w:delText>349</w:delText>
              </w:r>
            </w:del>
          </w:p>
        </w:tc>
        <w:tc>
          <w:tcPr>
            <w:tcW w:w="996" w:type="dxa"/>
            <w:tcBorders>
              <w:bottom w:val="single" w:sz="4" w:space="0" w:color="auto"/>
            </w:tcBorders>
          </w:tcPr>
          <w:p w14:paraId="70B61CF4" w14:textId="10D1FBA0" w:rsidR="002C4FBE" w:rsidRPr="009515D2" w:rsidDel="005879F3" w:rsidRDefault="00C24060" w:rsidP="00A85036">
            <w:pPr>
              <w:spacing w:line="276" w:lineRule="auto"/>
              <w:jc w:val="right"/>
              <w:rPr>
                <w:del w:id="984" w:author="Nick Smith" w:date="2023-11-17T13:12:00Z"/>
                <w:sz w:val="22"/>
                <w:szCs w:val="22"/>
              </w:rPr>
            </w:pPr>
            <w:del w:id="985" w:author="Nick Smith" w:date="2023-11-17T13:12:00Z">
              <w:r w:rsidDel="005879F3">
                <w:rPr>
                  <w:sz w:val="22"/>
                  <w:szCs w:val="22"/>
                </w:rPr>
                <w:delText>0.</w:delText>
              </w:r>
              <w:r w:rsidR="00F32359" w:rsidDel="005879F3">
                <w:rPr>
                  <w:sz w:val="22"/>
                  <w:szCs w:val="22"/>
                </w:rPr>
                <w:delText>60</w:delText>
              </w:r>
            </w:del>
          </w:p>
        </w:tc>
        <w:tc>
          <w:tcPr>
            <w:tcW w:w="1013" w:type="dxa"/>
            <w:tcBorders>
              <w:bottom w:val="single" w:sz="4" w:space="0" w:color="auto"/>
            </w:tcBorders>
          </w:tcPr>
          <w:p w14:paraId="1581A9BD" w14:textId="62C19B45" w:rsidR="002C4FBE" w:rsidRPr="00C24060" w:rsidDel="005879F3" w:rsidRDefault="00C24060" w:rsidP="00A85036">
            <w:pPr>
              <w:spacing w:line="276" w:lineRule="auto"/>
              <w:jc w:val="right"/>
              <w:rPr>
                <w:del w:id="986" w:author="Nick Smith" w:date="2023-11-17T13:12:00Z"/>
                <w:sz w:val="22"/>
                <w:szCs w:val="22"/>
              </w:rPr>
            </w:pPr>
            <w:del w:id="987" w:author="Nick Smith" w:date="2023-11-17T13:12:00Z">
              <w:r w:rsidRPr="00C24060" w:rsidDel="005879F3">
                <w:rPr>
                  <w:sz w:val="22"/>
                  <w:szCs w:val="22"/>
                </w:rPr>
                <w:delText>0.</w:delText>
              </w:r>
              <w:r w:rsidR="00F32359" w:rsidDel="005879F3">
                <w:rPr>
                  <w:sz w:val="22"/>
                  <w:szCs w:val="22"/>
                </w:rPr>
                <w:delText>439</w:delText>
              </w:r>
            </w:del>
          </w:p>
        </w:tc>
      </w:tr>
    </w:tbl>
    <w:p w14:paraId="194973AA" w14:textId="01F43B8B" w:rsidR="00AF1559" w:rsidDel="005879F3" w:rsidRDefault="00AF1559" w:rsidP="00A754EC">
      <w:pPr>
        <w:spacing w:line="360" w:lineRule="auto"/>
        <w:rPr>
          <w:del w:id="988" w:author="Nick Smith" w:date="2023-11-17T13:12:00Z"/>
        </w:rPr>
      </w:pPr>
    </w:p>
    <w:p w14:paraId="009D9BCF" w14:textId="0805D455" w:rsidR="00AF1559" w:rsidDel="005879F3" w:rsidRDefault="00AF1559" w:rsidP="009D6E5B">
      <w:pPr>
        <w:spacing w:line="480" w:lineRule="auto"/>
        <w:rPr>
          <w:del w:id="989" w:author="Nick Smith" w:date="2023-11-17T13:12:00Z"/>
        </w:rPr>
      </w:pPr>
      <w:del w:id="990" w:author="Nick Smith" w:date="2023-11-17T13:12:00Z">
        <w:r w:rsidRPr="00E6584D" w:rsidDel="005879F3">
          <w:delText>*</w:delText>
        </w:r>
        <w:r w:rsidDel="005879F3">
          <w:delText xml:space="preserve">Significance determined using Type II Wald </w:delText>
        </w:r>
        <w:r w:rsidDel="005879F3">
          <w:rPr>
            <w:lang w:val="el-GR"/>
          </w:rPr>
          <w:delText>χ</w:delText>
        </w:r>
        <w:r w:rsidDel="005879F3">
          <w:rPr>
            <w:vertAlign w:val="superscript"/>
          </w:rPr>
          <w:delText>2</w:delText>
        </w:r>
        <w:r w:rsidDel="005879F3">
          <w:delText xml:space="preserve"> tests (</w:delText>
        </w:r>
        <w:r w:rsidDel="005879F3">
          <w:rPr>
            <w:lang w:val="el-GR"/>
          </w:rPr>
          <w:delText>α</w:delText>
        </w:r>
        <w:r w:rsidDel="005879F3">
          <w:delText xml:space="preserve">=0.05). </w:delText>
        </w:r>
        <w:r w:rsidDel="005879F3">
          <w:rPr>
            <w:i/>
            <w:iCs/>
          </w:rPr>
          <w:delText>P</w:delText>
        </w:r>
        <w:r w:rsidDel="005879F3">
          <w:delText xml:space="preserve">-values less than 0.05 are in bold and </w:delText>
        </w:r>
        <w:r w:rsidDel="005879F3">
          <w:rPr>
            <w:i/>
            <w:iCs/>
          </w:rPr>
          <w:delText>P</w:delText>
        </w:r>
        <w:r w:rsidDel="005879F3">
          <w:delText>-values between 0.05 and 0.1 are italicized. Key:</w:delText>
        </w:r>
        <w:r w:rsidRPr="00D07058" w:rsidDel="005879F3">
          <w:rPr>
            <w:i/>
            <w:iCs/>
          </w:rPr>
          <w:delText xml:space="preserve"> </w:delText>
        </w:r>
        <w:r w:rsidDel="005879F3">
          <w:rPr>
            <w:i/>
            <w:iCs/>
          </w:rPr>
          <w:delText>PNUE</w:delText>
        </w:r>
        <w:r w:rsidDel="005879F3">
          <w:delText xml:space="preserve">=photosynthetic nitrogen use efficiency; </w:delText>
        </w:r>
        <w:r w:rsidRPr="00F072DB" w:rsidDel="005879F3">
          <w:rPr>
            <w:i/>
            <w:iCs/>
          </w:rPr>
          <w:delText>N</w:delText>
        </w:r>
        <w:r w:rsidRPr="00F072DB" w:rsidDel="005879F3">
          <w:rPr>
            <w:vertAlign w:val="subscript"/>
          </w:rPr>
          <w:delText>area</w:delText>
        </w:r>
        <w:r w:rsidRPr="00F072DB" w:rsidDel="005879F3">
          <w:delText>:</w:delText>
        </w:r>
        <w:r w:rsidRPr="00F072DB" w:rsidDel="005879F3">
          <w:rPr>
            <w:i/>
            <w:iCs/>
          </w:rPr>
          <w:delText>g</w:delText>
        </w:r>
        <w:r w:rsidRPr="00F072DB" w:rsidDel="005879F3">
          <w:rPr>
            <w:vertAlign w:val="subscript"/>
          </w:rPr>
          <w:delText>s</w:delText>
        </w:r>
        <w:r w:rsidDel="005879F3">
          <w:delText xml:space="preserve">=ratio of </w:delText>
        </w:r>
        <w:r w:rsidRPr="00F072DB" w:rsidDel="005879F3">
          <w:rPr>
            <w:i/>
            <w:iCs/>
          </w:rPr>
          <w:delText>N</w:delText>
        </w:r>
        <w:r w:rsidRPr="00F072DB" w:rsidDel="005879F3">
          <w:rPr>
            <w:vertAlign w:val="subscript"/>
          </w:rPr>
          <w:delText>area</w:delText>
        </w:r>
        <w:r w:rsidRPr="00F072DB" w:rsidDel="005879F3">
          <w:delText xml:space="preserve"> to </w:delText>
        </w:r>
        <w:r w:rsidRPr="00F072DB" w:rsidDel="005879F3">
          <w:rPr>
            <w:i/>
            <w:iCs/>
          </w:rPr>
          <w:delText>g</w:delText>
        </w:r>
        <w:r w:rsidRPr="00F072DB" w:rsidDel="005879F3">
          <w:rPr>
            <w:vertAlign w:val="subscript"/>
          </w:rPr>
          <w:delText>s</w:delText>
        </w:r>
        <w:r w:rsidDel="005879F3">
          <w:delText>;</w:delText>
        </w:r>
        <w:r w:rsidRPr="00982BDD" w:rsidDel="005879F3">
          <w:delText xml:space="preserve"> </w:delText>
        </w:r>
        <w:r w:rsidRPr="00982BDD" w:rsidDel="005879F3">
          <w:rPr>
            <w:i/>
            <w:iCs/>
          </w:rPr>
          <w:delText>V</w:delText>
        </w:r>
        <w:r w:rsidRPr="00982BDD" w:rsidDel="005879F3">
          <w:rPr>
            <w:vertAlign w:val="subscript"/>
          </w:rPr>
          <w:delText>cmax</w:delText>
        </w:r>
        <w:r w:rsidRPr="00982BDD" w:rsidDel="005879F3">
          <w:delText>:</w:delText>
        </w:r>
        <w:r w:rsidRPr="00982BDD" w:rsidDel="005879F3">
          <w:rPr>
            <w:i/>
            <w:iCs/>
          </w:rPr>
          <w:delText>g</w:delText>
        </w:r>
        <w:r w:rsidRPr="00982BDD" w:rsidDel="005879F3">
          <w:rPr>
            <w:vertAlign w:val="subscript"/>
          </w:rPr>
          <w:delText>s</w:delText>
        </w:r>
        <w:r w:rsidDel="005879F3">
          <w:delText>=ratio of temperature unstandardized</w:delText>
        </w:r>
        <w:r w:rsidRPr="002B7BC1" w:rsidDel="005879F3">
          <w:rPr>
            <w:i/>
            <w:iCs/>
          </w:rPr>
          <w:delText xml:space="preserve"> </w:delText>
        </w:r>
        <w:r w:rsidDel="005879F3">
          <w:rPr>
            <w:i/>
            <w:iCs/>
          </w:rPr>
          <w:delText>V</w:delText>
        </w:r>
        <w:r w:rsidDel="005879F3">
          <w:rPr>
            <w:vertAlign w:val="subscript"/>
          </w:rPr>
          <w:delText>cmax</w:delText>
        </w:r>
        <w:r w:rsidDel="005879F3">
          <w:delText xml:space="preserve"> to </w:delText>
        </w:r>
        <w:r w:rsidDel="005879F3">
          <w:rPr>
            <w:i/>
            <w:iCs/>
          </w:rPr>
          <w:delText>g</w:delText>
        </w:r>
        <w:r w:rsidDel="005879F3">
          <w:rPr>
            <w:vertAlign w:val="subscript"/>
          </w:rPr>
          <w:delText>s</w:delText>
        </w:r>
        <w:r w:rsidDel="005879F3">
          <w:delText>.</w:delText>
        </w:r>
      </w:del>
    </w:p>
    <w:p w14:paraId="73A30839" w14:textId="62AF7A46" w:rsidR="002C4FBE" w:rsidDel="005879F3" w:rsidRDefault="002C4FBE" w:rsidP="009D6E5B">
      <w:pPr>
        <w:spacing w:line="480" w:lineRule="auto"/>
        <w:rPr>
          <w:del w:id="991" w:author="Nick Smith" w:date="2023-11-17T13:12:00Z"/>
        </w:rPr>
      </w:pPr>
    </w:p>
    <w:p w14:paraId="6F402091" w14:textId="487DA1DF" w:rsidR="002C4FBE" w:rsidDel="005879F3" w:rsidRDefault="002C4FBE" w:rsidP="00A85036">
      <w:pPr>
        <w:spacing w:line="480" w:lineRule="auto"/>
        <w:rPr>
          <w:del w:id="992" w:author="Nick Smith" w:date="2023-11-17T13:12:00Z"/>
        </w:rPr>
        <w:sectPr w:rsidR="002C4FBE" w:rsidDel="005879F3" w:rsidSect="00772287">
          <w:pgSz w:w="15840" w:h="12240" w:orient="landscape"/>
          <w:pgMar w:top="1440" w:right="1440" w:bottom="1440" w:left="1440" w:header="720" w:footer="720" w:gutter="0"/>
          <w:lnNumType w:countBy="1" w:restart="continuous"/>
          <w:cols w:space="720"/>
          <w:docGrid w:linePitch="360"/>
        </w:sectPr>
      </w:pPr>
    </w:p>
    <w:p w14:paraId="69C5F409" w14:textId="716FCDDB" w:rsidR="005F0602" w:rsidDel="005879F3" w:rsidRDefault="005F0602" w:rsidP="009D6E5B">
      <w:pPr>
        <w:spacing w:line="480" w:lineRule="auto"/>
        <w:rPr>
          <w:del w:id="993" w:author="Nick Smith" w:date="2023-11-17T13:12:00Z"/>
          <w:b/>
          <w:bCs/>
        </w:rPr>
      </w:pPr>
      <w:del w:id="994" w:author="Nick Smith" w:date="2023-11-17T13:12:00Z">
        <w:r w:rsidDel="005879F3">
          <w:rPr>
            <w:b/>
            <w:bCs/>
          </w:rPr>
          <w:delText xml:space="preserve">Figure </w:delText>
        </w:r>
        <w:r w:rsidR="00DE6B10" w:rsidDel="005879F3">
          <w:rPr>
            <w:b/>
            <w:bCs/>
          </w:rPr>
          <w:delText>5</w:delText>
        </w:r>
      </w:del>
    </w:p>
    <w:p w14:paraId="4BD407F2" w14:textId="7A36B1C9" w:rsidR="005F0602" w:rsidDel="005879F3" w:rsidRDefault="00D23267" w:rsidP="009D6E5B">
      <w:pPr>
        <w:spacing w:line="480" w:lineRule="auto"/>
        <w:rPr>
          <w:del w:id="995" w:author="Nick Smith" w:date="2023-11-17T13:12:00Z"/>
          <w:b/>
          <w:bCs/>
        </w:rPr>
      </w:pPr>
      <w:del w:id="996" w:author="Nick Smith" w:date="2023-11-17T13:12:00Z">
        <w:r w:rsidDel="005879F3">
          <w:rPr>
            <w:b/>
            <w:bCs/>
            <w:noProof/>
          </w:rPr>
          <w:drawing>
            <wp:inline distT="0" distB="0" distL="0" distR="0" wp14:anchorId="4477626A" wp14:editId="729ABA2F">
              <wp:extent cx="5943600" cy="4754880"/>
              <wp:effectExtent l="0" t="0" r="0" b="0"/>
              <wp:docPr id="16" name="Picture 16" descr="Chart, calendar,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calendar, box and whisker chart&#10;&#10;Description automatically generated"/>
                      <pic:cNvPicPr/>
                    </pic:nvPicPr>
                    <pic:blipFill>
                      <a:blip r:embed="rId13"/>
                      <a:stretch>
                        <a:fillRect/>
                      </a:stretch>
                    </pic:blipFill>
                    <pic:spPr>
                      <a:xfrm>
                        <a:off x="0" y="0"/>
                        <a:ext cx="5943600" cy="4754880"/>
                      </a:xfrm>
                      <a:prstGeom prst="rect">
                        <a:avLst/>
                      </a:prstGeom>
                    </pic:spPr>
                  </pic:pic>
                </a:graphicData>
              </a:graphic>
            </wp:inline>
          </w:drawing>
        </w:r>
      </w:del>
    </w:p>
    <w:p w14:paraId="436FDF7F" w14:textId="1D1EDC5D" w:rsidR="008B104C" w:rsidDel="005879F3" w:rsidRDefault="00C4037A" w:rsidP="00A85036">
      <w:pPr>
        <w:spacing w:line="480" w:lineRule="auto"/>
        <w:rPr>
          <w:del w:id="997" w:author="Nick Smith" w:date="2023-11-17T13:12:00Z"/>
          <w:rFonts w:eastAsia="Times New Roman" w:cs="Times New Roman"/>
          <w:color w:val="000000" w:themeColor="text1"/>
        </w:rPr>
      </w:pPr>
      <w:del w:id="998" w:author="Nick Smith" w:date="2023-11-17T13:12:00Z">
        <w:r w:rsidDel="005879F3">
          <w:rPr>
            <w:b/>
            <w:bCs/>
          </w:rPr>
          <w:delText xml:space="preserve">Figure </w:delText>
        </w:r>
        <w:r w:rsidR="00F640C8" w:rsidDel="005879F3">
          <w:rPr>
            <w:b/>
            <w:bCs/>
          </w:rPr>
          <w:delText>6</w:delText>
        </w:r>
        <w:r w:rsidDel="005879F3">
          <w:delText xml:space="preserve"> </w:delText>
        </w:r>
        <w:r w:rsidRPr="001B10F7" w:rsidDel="005879F3">
          <w:delText>Effects</w:delText>
        </w:r>
        <w:r w:rsidDel="005879F3">
          <w:delText xml:space="preserve"> of soil nitrogen fertilization and inoculation on </w:delText>
        </w:r>
        <w:r w:rsidDel="005879F3">
          <w:rPr>
            <w:i/>
            <w:iCs/>
          </w:rPr>
          <w:delText>G. max</w:delText>
        </w:r>
        <w:r w:rsidDel="005879F3">
          <w:delText xml:space="preserve"> photosynthetic nitrogen use efficiency (panel A), intrinsic water-use efficiency (panel B), the ratio of leaf nitrogen per leaf area to stomatal conductance (panel C), and the ratio of the maximum Rubisco carboxylation rate to stomatal conductance </w:delText>
        </w:r>
        <w:r w:rsidDel="005879F3">
          <w:rPr>
            <w:color w:val="000000"/>
          </w:rPr>
          <w:delText>(panel D)</w:delText>
        </w:r>
        <w:r w:rsidDel="005879F3">
          <w:delText xml:space="preserve">. Soil nitrogen fertilization is represented categorically on the x-axis, while inoculation </w:delText>
        </w:r>
        <w:r w:rsidR="00A433B8" w:rsidDel="005879F3">
          <w:delText>treatment</w:delText>
        </w:r>
        <w:r w:rsidDel="005879F3">
          <w:delText xml:space="preserve"> is represented by colored boxplots. Yellow shaded boxplots indicate individuals that were not inoculated</w:delText>
        </w:r>
        <w:r w:rsidRPr="00490BC5" w:rsidDel="005879F3">
          <w:delText xml:space="preserve"> </w:delText>
        </w:r>
        <w:r w:rsidDel="005879F3">
          <w:delText xml:space="preserve">with </w:delText>
        </w:r>
        <w:r w:rsidDel="005879F3">
          <w:rPr>
            <w:i/>
            <w:iCs/>
          </w:rPr>
          <w:delText>B. japonicum</w:delText>
        </w:r>
        <w:r w:rsidDel="005879F3">
          <w:delText xml:space="preserve">, while red shaded boxplots indicate individuals that were inoculated with </w:delText>
        </w:r>
        <w:r w:rsidDel="005879F3">
          <w:rPr>
            <w:i/>
            <w:iCs/>
          </w:rPr>
          <w:delText>B. japonicum</w:delText>
        </w:r>
        <w:r w:rsidDel="005879F3">
          <w:delText xml:space="preserve">. </w:delText>
        </w:r>
        <w:r w:rsidR="0079226D" w:rsidRPr="6E1ABADC" w:rsidDel="005879F3">
          <w:rPr>
            <w:rFonts w:eastAsia="Times New Roman" w:cs="Times New Roman"/>
            <w:color w:val="000000" w:themeColor="text1"/>
          </w:rPr>
          <w:delText>Boxes are the upper (75% percentile) and lower (25% percentile) quartile. The whiskers are the minimum and maximum value, calculated as 1.5 times the upper and lower quartile value. Grey dots are individual data points, jittered for visibility. The lettering over each box indicates the results from post-hoc Tukey’s tests with different lettering indicating statistically different groups (</w:delText>
        </w:r>
        <w:r w:rsidR="00E20C33" w:rsidDel="005879F3">
          <w:rPr>
            <w:rFonts w:eastAsia="Times New Roman" w:cs="Times New Roman"/>
            <w:color w:val="000000" w:themeColor="text1"/>
          </w:rPr>
          <w:delText>p</w:delText>
        </w:r>
        <w:r w:rsidR="0079226D" w:rsidRPr="6E1ABADC" w:rsidDel="005879F3">
          <w:rPr>
            <w:rFonts w:eastAsia="Times New Roman" w:cs="Times New Roman"/>
            <w:color w:val="000000" w:themeColor="text1"/>
          </w:rPr>
          <w:delText>&lt;0.05).</w:delText>
        </w:r>
      </w:del>
    </w:p>
    <w:p w14:paraId="6484937F" w14:textId="34688ED0" w:rsidR="00E2103C" w:rsidRPr="008B6B1D" w:rsidDel="005879F3" w:rsidRDefault="00E2103C" w:rsidP="00A85036">
      <w:pPr>
        <w:spacing w:line="480" w:lineRule="auto"/>
        <w:rPr>
          <w:del w:id="999" w:author="Nick Smith" w:date="2023-11-17T13:12:00Z"/>
        </w:rPr>
      </w:pPr>
      <w:del w:id="1000" w:author="Nick Smith" w:date="2023-11-17T13:12:00Z">
        <w:r w:rsidDel="005879F3">
          <w:rPr>
            <w:b/>
            <w:bCs/>
          </w:rPr>
          <w:br w:type="page"/>
        </w:r>
      </w:del>
    </w:p>
    <w:p w14:paraId="17A662CB" w14:textId="3B9F2CC0" w:rsidR="00772287" w:rsidRDefault="00E2103C" w:rsidP="008B6B1D">
      <w:pPr>
        <w:spacing w:line="480" w:lineRule="auto"/>
        <w:rPr>
          <w:b/>
          <w:bCs/>
        </w:rPr>
      </w:pPr>
      <w:r>
        <w:rPr>
          <w:b/>
          <w:bCs/>
        </w:rPr>
        <w:t>D</w:t>
      </w:r>
      <w:r w:rsidR="00754725">
        <w:rPr>
          <w:b/>
          <w:bCs/>
        </w:rPr>
        <w:t>iscussion</w:t>
      </w:r>
    </w:p>
    <w:p w14:paraId="72658BC1" w14:textId="1147F883" w:rsidR="004035F7" w:rsidRDefault="004035F7" w:rsidP="00D32CFF">
      <w:pPr>
        <w:pStyle w:val="Bibliography"/>
      </w:pPr>
    </w:p>
    <w:p w14:paraId="4D12C9DD" w14:textId="77777777" w:rsidR="00F4560A" w:rsidRDefault="00F4560A" w:rsidP="008B6B1D">
      <w:pPr>
        <w:spacing w:line="480" w:lineRule="auto"/>
        <w:ind w:firstLine="720"/>
      </w:pPr>
    </w:p>
    <w:p w14:paraId="580720B6" w14:textId="111E5A0F" w:rsidR="00DA006B" w:rsidRDefault="00DA006B" w:rsidP="008B6B1D">
      <w:pPr>
        <w:spacing w:line="480" w:lineRule="auto"/>
        <w:ind w:left="720"/>
      </w:pPr>
      <w:r>
        <w:t>[</w:t>
      </w:r>
      <w:r w:rsidRPr="00723F29">
        <w:rPr>
          <w:b/>
          <w:bCs/>
        </w:rPr>
        <w:t>Main point #1</w:t>
      </w:r>
      <w:r>
        <w:t xml:space="preserve">: </w:t>
      </w:r>
      <w:del w:id="1001" w:author="Nick Smith" w:date="2023-11-17T13:50:00Z">
        <w:r w:rsidDel="00A74617">
          <w:delText>stronger whole plant than leaf level responses to soil N</w:delText>
        </w:r>
        <w:r w:rsidR="00D35783" w:rsidDel="00A74617">
          <w:delText>.</w:delText>
        </w:r>
        <w:r w:rsidR="00723F29" w:rsidDel="00A74617">
          <w:delText xml:space="preserve"> </w:delText>
        </w:r>
        <w:r w:rsidR="00D35783" w:rsidDel="00A74617">
          <w:delText>M</w:delText>
        </w:r>
        <w:r w:rsidR="00723F29" w:rsidDel="00A74617">
          <w:delText xml:space="preserve">ight have </w:delText>
        </w:r>
        <w:r w:rsidR="00125358" w:rsidDel="00A74617">
          <w:delText>diminished</w:delText>
        </w:r>
        <w:r w:rsidR="00723F29" w:rsidDel="00A74617">
          <w:delText xml:space="preserve"> expected PLCT nitrogen-water use tradeoffs</w:delText>
        </w:r>
        <w:r w:rsidR="00ED1773" w:rsidDel="00A74617">
          <w:delText>. Important to consider whole plant responses when leaf acclimation responses deviate from those expected from theory</w:delText>
        </w:r>
      </w:del>
      <w:ins w:id="1002" w:author="Nick Smith" w:date="2023-11-17T13:50:00Z">
        <w:r w:rsidR="00A74617">
          <w:t xml:space="preserve">The impact of inoculation on plant carbon costs to acquire nitrogen depend on </w:t>
        </w:r>
      </w:ins>
      <w:ins w:id="1003" w:author="Nick Smith" w:date="2023-11-17T13:51:00Z">
        <w:r w:rsidR="00A74617">
          <w:t>soil nitrogen availability</w:t>
        </w:r>
      </w:ins>
      <w:r>
        <w:t>]</w:t>
      </w:r>
    </w:p>
    <w:p w14:paraId="16D020B7" w14:textId="2ED06786" w:rsidR="00723F29" w:rsidRDefault="00723F29" w:rsidP="008B6B1D">
      <w:pPr>
        <w:spacing w:line="480" w:lineRule="auto"/>
        <w:ind w:firstLine="720"/>
      </w:pPr>
    </w:p>
    <w:p w14:paraId="07A0FCB2" w14:textId="29EE8E7A" w:rsidR="00D35783" w:rsidRDefault="00D35783" w:rsidP="008B6B1D">
      <w:pPr>
        <w:spacing w:line="480" w:lineRule="auto"/>
        <w:ind w:left="720"/>
      </w:pPr>
      <w:r>
        <w:t>[</w:t>
      </w:r>
      <w:r>
        <w:rPr>
          <w:b/>
          <w:bCs/>
        </w:rPr>
        <w:t>Main point #2</w:t>
      </w:r>
      <w:r>
        <w:t xml:space="preserve">: </w:t>
      </w:r>
      <w:del w:id="1004" w:author="Nick Smith" w:date="2023-11-17T13:52:00Z">
        <w:r w:rsidDel="00A74617">
          <w:delText>strong effects of inoculation on whole plant responses under low soil N, no effect of inoculation on nitrogen-water use tradeoffs except for stimulation in leaf N. Hard to tell if this is driven by PLCT-expected strategy or just a pattern of N-fixation strategy. N-fixers usually seem to have higher leaf N than non-fixers</w:delText>
        </w:r>
        <w:r w:rsidR="00125358" w:rsidDel="00A74617">
          <w:delText>. Stimulation in total leaf area with inoculation under low soil N could have exacerbated diminishing nitrogen-water tradeoffs with increasing soil N</w:delText>
        </w:r>
      </w:del>
      <w:ins w:id="1005" w:author="Nick Smith" w:date="2023-11-17T13:52:00Z">
        <w:r w:rsidR="00A74617">
          <w:t>Soil nitrogen availability and inoculation modify whole plant nitrogen, but not belowground struc</w:t>
        </w:r>
      </w:ins>
      <w:ins w:id="1006" w:author="Nick Smith" w:date="2023-11-17T13:53:00Z">
        <w:r w:rsidR="00A74617">
          <w:t>tural carbon</w:t>
        </w:r>
      </w:ins>
      <w:r>
        <w:t>]</w:t>
      </w:r>
    </w:p>
    <w:p w14:paraId="186FD6A0" w14:textId="77777777" w:rsidR="00D35783" w:rsidRDefault="00D35783" w:rsidP="008B6B1D">
      <w:pPr>
        <w:spacing w:line="480" w:lineRule="auto"/>
        <w:ind w:left="720"/>
      </w:pPr>
    </w:p>
    <w:p w14:paraId="0C205254" w14:textId="1FD45944" w:rsidR="00D35783" w:rsidRDefault="00D35783" w:rsidP="008B6B1D">
      <w:pPr>
        <w:spacing w:line="480" w:lineRule="auto"/>
        <w:ind w:left="720"/>
      </w:pPr>
      <w:r>
        <w:t>[</w:t>
      </w:r>
      <w:commentRangeStart w:id="1007"/>
      <w:r w:rsidRPr="00D35783">
        <w:rPr>
          <w:b/>
          <w:bCs/>
        </w:rPr>
        <w:t>Main point #3</w:t>
      </w:r>
      <w:r>
        <w:t xml:space="preserve">: </w:t>
      </w:r>
      <w:commentRangeEnd w:id="1007"/>
      <w:r w:rsidR="00950F50">
        <w:rPr>
          <w:rStyle w:val="CommentReference"/>
          <w:rFonts w:eastAsia="Times New Roman" w:cs="Times New Roman"/>
        </w:rPr>
        <w:commentReference w:id="1007"/>
      </w:r>
      <w:del w:id="1008" w:author="Nick Smith" w:date="2023-11-17T13:53:00Z">
        <w:r w:rsidDel="00A74617">
          <w:delText xml:space="preserve">effects of inoculation </w:delText>
        </w:r>
        <w:r w:rsidR="00125358" w:rsidDel="00A74617">
          <w:delText>on total leaf area/carbon costs to acquire nitrogen/leaf nitrogen allocation</w:delText>
        </w:r>
        <w:r w:rsidDel="00A74617">
          <w:delText xml:space="preserve"> diminish with increasing N. This could be driven by shift away from N fixation and toward direct uptake with fertilization, as costs to acquire nitrogen become similar between pathways</w:delText>
        </w:r>
      </w:del>
      <w:ins w:id="1009" w:author="Nick Smith" w:date="2023-11-17T13:53:00Z">
        <w:r w:rsidR="00A74617">
          <w:t>Soil nitrogen fertilization does not significantly reduce</w:t>
        </w:r>
      </w:ins>
      <w:ins w:id="1010" w:author="Nick Smith" w:date="2023-11-17T13:54:00Z">
        <w:r w:rsidR="00A74617">
          <w:t xml:space="preserve"> plant</w:t>
        </w:r>
      </w:ins>
      <w:ins w:id="1011" w:author="Nick Smith" w:date="2023-11-17T13:53:00Z">
        <w:r w:rsidR="00A74617">
          <w:t xml:space="preserve"> </w:t>
        </w:r>
      </w:ins>
      <w:ins w:id="1012" w:author="Nick Smith" w:date="2023-11-17T13:54:00Z">
        <w:r w:rsidR="00A74617">
          <w:t>investment in nitrogen fixing bacteria symbiosis</w:t>
        </w:r>
      </w:ins>
      <w:r>
        <w:t>]</w:t>
      </w:r>
    </w:p>
    <w:p w14:paraId="10EA2C96" w14:textId="66E7477E" w:rsidR="00F4560A" w:rsidRDefault="00BB1C61" w:rsidP="008B6B1D">
      <w:pPr>
        <w:spacing w:line="480" w:lineRule="auto"/>
        <w:ind w:left="720"/>
      </w:pPr>
      <w:commentRangeStart w:id="1013"/>
      <w:commentRangeEnd w:id="1013"/>
      <w:r>
        <w:rPr>
          <w:rStyle w:val="CommentReference"/>
          <w:rFonts w:eastAsia="Times New Roman" w:cs="Times New Roman"/>
        </w:rPr>
        <w:commentReference w:id="1013"/>
      </w:r>
    </w:p>
    <w:p w14:paraId="6EE2234E" w14:textId="3B4D343D" w:rsidR="001D4CE3" w:rsidRDefault="001D4CE3" w:rsidP="008B6B1D">
      <w:pPr>
        <w:spacing w:line="480" w:lineRule="auto"/>
      </w:pPr>
      <w:r>
        <w:rPr>
          <w:i/>
          <w:iCs/>
        </w:rPr>
        <w:t>Study limitations</w:t>
      </w:r>
    </w:p>
    <w:p w14:paraId="6A873158" w14:textId="77C33C13" w:rsidR="001B21C7" w:rsidRPr="001D4CE3" w:rsidRDefault="001D4CE3" w:rsidP="008B6B1D">
      <w:pPr>
        <w:spacing w:line="480" w:lineRule="auto"/>
        <w:ind w:firstLine="720"/>
      </w:pPr>
      <w:r>
        <w:t xml:space="preserve">This study </w:t>
      </w:r>
      <w:r w:rsidR="00125358">
        <w:t>has</w:t>
      </w:r>
      <w:r>
        <w:t xml:space="preserve"> a few limitations that deserve recognition and limit the generality of our observed responses. First, effects of soil nitrogen fertilization on root nodulation may be nonlinear, </w:t>
      </w:r>
      <w:del w:id="1014" w:author="Nick Smith" w:date="2023-11-17T13:59:00Z">
        <w:r w:rsidDel="00323EFB">
          <w:delText>as inferred from root nodulation data in</w:delText>
        </w:r>
        <w:r w:rsidR="001B21C7" w:rsidDel="00323EFB">
          <w:delText xml:space="preserve"> </w:delText>
        </w:r>
        <w:r w:rsidR="00D32CFF" w:rsidDel="00323EFB">
          <w:delText>(XX)</w:delText>
        </w:r>
        <w:r w:rsidR="001B21C7" w:rsidDel="00323EFB">
          <w:delText xml:space="preserve">, </w:delText>
        </w:r>
      </w:del>
      <w:r w:rsidR="001B21C7">
        <w:t xml:space="preserve">and a two-point fertilization experiment such as the one done here is </w:t>
      </w:r>
      <w:r w:rsidR="0079226D">
        <w:t>not</w:t>
      </w:r>
      <w:r w:rsidR="001B21C7">
        <w:t xml:space="preserve"> equipped to address </w:t>
      </w:r>
      <w:r w:rsidR="0079226D">
        <w:t xml:space="preserve">possible </w:t>
      </w:r>
      <w:r w:rsidR="001B21C7">
        <w:t xml:space="preserve">nonlinearities </w:t>
      </w:r>
      <w:r w:rsidR="0079226D">
        <w:t>that might explain the interaction between soil nitrogen fertilization and root nodulation.</w:t>
      </w:r>
      <w:r w:rsidR="001B21C7">
        <w:t xml:space="preserve"> Future work should consider conducting similar experiments using a larger suite of nitrogen fertilization treatments than what is presented here. Additionally, this study used a single </w:t>
      </w:r>
      <w:r w:rsidR="00F4560A">
        <w:t xml:space="preserve">plant </w:t>
      </w:r>
      <w:r w:rsidR="001B21C7">
        <w:t>species and a</w:t>
      </w:r>
      <w:r w:rsidR="00BB5F98">
        <w:t>n inoculant comprising a</w:t>
      </w:r>
      <w:r w:rsidR="001B21C7">
        <w:t xml:space="preserve"> single </w:t>
      </w:r>
      <w:r w:rsidR="00F4560A">
        <w:t>bacterial</w:t>
      </w:r>
      <w:r w:rsidR="001B21C7">
        <w:t xml:space="preserve"> species. While this did allow us to isolate mechanisms that</w:t>
      </w:r>
      <w:r w:rsidR="00F4560A">
        <w:t xml:space="preserve"> drove </w:t>
      </w:r>
      <w:r w:rsidR="00F4560A">
        <w:rPr>
          <w:i/>
          <w:iCs/>
        </w:rPr>
        <w:t>G. max</w:t>
      </w:r>
      <w:r w:rsidR="00F4560A">
        <w:t xml:space="preserve"> responses to nitrogen fertilization and inoculation </w:t>
      </w:r>
      <w:r w:rsidR="001B21C7">
        <w:t>independent of phylogeny or genetic diversity, future work should consider conducting similar experiments using a suite of legum</w:t>
      </w:r>
      <w:r w:rsidR="000F1E36">
        <w:t>inous species</w:t>
      </w:r>
      <w:r w:rsidR="001B21C7">
        <w:t xml:space="preserve">, as well as a suite of different </w:t>
      </w:r>
      <w:r w:rsidR="001B21C7">
        <w:rPr>
          <w:i/>
          <w:iCs/>
        </w:rPr>
        <w:t>Rhizobium</w:t>
      </w:r>
      <w:r w:rsidR="001B21C7">
        <w:t xml:space="preserve"> </w:t>
      </w:r>
      <w:r w:rsidR="00B55208">
        <w:t xml:space="preserve">or other </w:t>
      </w:r>
      <w:r w:rsidR="00B55208">
        <w:rPr>
          <w:i/>
          <w:iCs/>
        </w:rPr>
        <w:t>Actinobacteria</w:t>
      </w:r>
      <w:r w:rsidR="00B55208">
        <w:t xml:space="preserve"> </w:t>
      </w:r>
      <w:del w:id="1015" w:author="Nick Smith" w:date="2023-11-17T13:59:00Z">
        <w:r w:rsidR="001B21C7" w:rsidDel="00323EFB">
          <w:delText>cocktails</w:delText>
        </w:r>
      </w:del>
      <w:ins w:id="1016" w:author="Nick Smith" w:date="2023-11-17T13:59:00Z">
        <w:r w:rsidR="00323EFB">
          <w:t>mixture</w:t>
        </w:r>
      </w:ins>
      <w:ins w:id="1017" w:author="Nick Smith" w:date="2023-11-17T14:00:00Z">
        <w:r w:rsidR="00323EFB">
          <w:t>s</w:t>
        </w:r>
      </w:ins>
      <w:r w:rsidR="001B21C7">
        <w:t xml:space="preserve">. Doing so would better allow us to </w:t>
      </w:r>
      <w:r w:rsidR="001B21C7">
        <w:lastRenderedPageBreak/>
        <w:t xml:space="preserve">generalize patterns observed here, and better replicate soil microbial communities observed in nature. </w:t>
      </w:r>
    </w:p>
    <w:p w14:paraId="735E4205" w14:textId="671BF499" w:rsidR="00E33726" w:rsidRDefault="00E33726" w:rsidP="008B6B1D">
      <w:pPr>
        <w:spacing w:line="480" w:lineRule="auto"/>
        <w:rPr>
          <w:i/>
          <w:iCs/>
        </w:rPr>
      </w:pPr>
    </w:p>
    <w:p w14:paraId="368377DC" w14:textId="7E90BA3E" w:rsidR="00E33726" w:rsidRDefault="00E33726" w:rsidP="008B6B1D">
      <w:pPr>
        <w:spacing w:line="480" w:lineRule="auto"/>
        <w:rPr>
          <w:i/>
          <w:iCs/>
        </w:rPr>
      </w:pPr>
      <w:r>
        <w:rPr>
          <w:i/>
          <w:iCs/>
        </w:rPr>
        <w:t>Conclusions</w:t>
      </w:r>
    </w:p>
    <w:p w14:paraId="36658C05" w14:textId="25FAA2F0" w:rsidR="00F4560A" w:rsidRDefault="00125358" w:rsidP="008B6B1D">
      <w:pPr>
        <w:spacing w:line="480" w:lineRule="auto"/>
      </w:pPr>
      <w:r w:rsidRPr="00125358">
        <w:rPr>
          <w:highlight w:val="yellow"/>
        </w:rPr>
        <w:t>[add concluding paragraph here]</w:t>
      </w:r>
    </w:p>
    <w:p w14:paraId="7934AA15" w14:textId="77777777" w:rsidR="00F4560A" w:rsidRDefault="00F4560A" w:rsidP="008B6B1D">
      <w:pPr>
        <w:spacing w:line="480" w:lineRule="auto"/>
      </w:pPr>
    </w:p>
    <w:p w14:paraId="73395A6C" w14:textId="2CE57134" w:rsidR="001B21C7" w:rsidRDefault="001B21C7" w:rsidP="008B6B1D">
      <w:pPr>
        <w:spacing w:line="480" w:lineRule="auto"/>
      </w:pPr>
      <w:r>
        <w:rPr>
          <w:b/>
          <w:bCs/>
        </w:rPr>
        <w:t>Acknowledgements</w:t>
      </w:r>
    </w:p>
    <w:p w14:paraId="287FB464" w14:textId="24B6B2A2" w:rsidR="004A35A3" w:rsidRDefault="004A35A3" w:rsidP="008B6B1D">
      <w:pPr>
        <w:spacing w:line="480" w:lineRule="auto"/>
      </w:pPr>
      <w:r>
        <w:t xml:space="preserve">We would like to thank </w:t>
      </w:r>
      <w:r w:rsidR="00B55208">
        <w:t xml:space="preserve">Dr. </w:t>
      </w:r>
      <w:r>
        <w:t>Jeffrey Chieppa</w:t>
      </w:r>
      <w:ins w:id="1018" w:author="Nick Smith" w:date="2023-11-17T14:00:00Z">
        <w:r w:rsidR="00323EFB">
          <w:t>,</w:t>
        </w:r>
      </w:ins>
      <w:r>
        <w:t xml:space="preserve"> </w:t>
      </w:r>
      <w:del w:id="1019" w:author="Nick Smith" w:date="2023-11-17T14:00:00Z">
        <w:r w:rsidDel="00323EFB">
          <w:delText xml:space="preserve">and </w:delText>
        </w:r>
      </w:del>
      <w:r>
        <w:t>Ezinwanne Ezekannagha</w:t>
      </w:r>
      <w:ins w:id="1020" w:author="Nick Smith" w:date="2023-11-17T14:00:00Z">
        <w:r w:rsidR="00323EFB">
          <w:t>, Gwendolyn Wagner, and Garrison Garza</w:t>
        </w:r>
      </w:ins>
      <w:r>
        <w:t xml:space="preserve"> for their </w:t>
      </w:r>
      <w:del w:id="1021" w:author="Nick Smith" w:date="2023-11-17T14:00:00Z">
        <w:r w:rsidDel="00323EFB">
          <w:delText>extensive help with generating CO</w:delText>
        </w:r>
        <w:r w:rsidDel="00323EFB">
          <w:rPr>
            <w:vertAlign w:val="subscript"/>
          </w:rPr>
          <w:delText>2</w:delText>
        </w:r>
        <w:r w:rsidDel="00323EFB">
          <w:delText xml:space="preserve"> response curves</w:delText>
        </w:r>
        <w:r w:rsidR="00451CDF" w:rsidDel="00323EFB">
          <w:delText xml:space="preserve"> and</w:delText>
        </w:r>
        <w:r w:rsidDel="00323EFB">
          <w:delText xml:space="preserve"> dark respiration measurements, and </w:delText>
        </w:r>
      </w:del>
      <w:r w:rsidR="00451CDF">
        <w:t xml:space="preserve">assistance with the </w:t>
      </w:r>
      <w:r>
        <w:t>experiment harvest. We would also like to thank</w:t>
      </w:r>
      <w:del w:id="1022" w:author="Nick Smith" w:date="2023-11-17T14:00:00Z">
        <w:r w:rsidDel="00323EFB">
          <w:delText xml:space="preserve"> Gwendolyn Wagner and Garrison Garza for their help with </w:delText>
        </w:r>
        <w:r w:rsidR="000424C7" w:rsidDel="00323EFB">
          <w:delText xml:space="preserve">the </w:delText>
        </w:r>
        <w:r w:rsidDel="00323EFB">
          <w:delText>experiment harvest</w:delText>
        </w:r>
        <w:r w:rsidR="000424C7" w:rsidDel="00323EFB">
          <w:delText>, and</w:delText>
        </w:r>
      </w:del>
      <w:r w:rsidR="000424C7">
        <w:t xml:space="preserve"> members of the Schwilk and van Gestel lab for analysis feedback</w:t>
      </w:r>
      <w:r>
        <w:t>. NGS acknowledges funding support from the NSF (</w:t>
      </w:r>
      <w:r w:rsidRPr="00F33193">
        <w:t>DEB-2045968</w:t>
      </w:r>
      <w:r>
        <w:t xml:space="preserve">), </w:t>
      </w:r>
      <w:commentRangeStart w:id="1023"/>
      <w:r>
        <w:t>Eric and Wendy Schmidt and</w:t>
      </w:r>
      <w:ins w:id="1024" w:author="Nick Smith" w:date="2022-06-04T12:36:00Z">
        <w:r w:rsidR="00482C17">
          <w:t xml:space="preserve"> the</w:t>
        </w:r>
      </w:ins>
      <w:r>
        <w:t xml:space="preserve"> Schmidt Futures</w:t>
      </w:r>
      <w:ins w:id="1025" w:author="Nick Smith" w:date="2022-06-04T12:36:00Z">
        <w:r w:rsidR="00482C17">
          <w:t xml:space="preserve"> VESRI program</w:t>
        </w:r>
        <w:commentRangeEnd w:id="1023"/>
        <w:r w:rsidR="00482C17">
          <w:rPr>
            <w:rStyle w:val="CommentReference"/>
            <w:rFonts w:eastAsia="Times New Roman" w:cs="Times New Roman"/>
          </w:rPr>
          <w:commentReference w:id="1023"/>
        </w:r>
      </w:ins>
      <w:r>
        <w:t>, and Texas Tech University.</w:t>
      </w:r>
    </w:p>
    <w:p w14:paraId="0ED32DAC" w14:textId="77777777" w:rsidR="004A35A3" w:rsidRDefault="004A35A3" w:rsidP="008B6B1D">
      <w:pPr>
        <w:spacing w:line="480" w:lineRule="auto"/>
      </w:pPr>
    </w:p>
    <w:p w14:paraId="2498C7DF" w14:textId="35A7DBEC" w:rsidR="00774D67" w:rsidRDefault="00774D67" w:rsidP="008B6B1D">
      <w:pPr>
        <w:spacing w:line="480" w:lineRule="auto"/>
        <w:rPr>
          <w:b/>
          <w:bCs/>
        </w:rPr>
      </w:pPr>
      <w:r>
        <w:rPr>
          <w:b/>
          <w:bCs/>
        </w:rPr>
        <w:t>Author contributions</w:t>
      </w:r>
    </w:p>
    <w:p w14:paraId="03ACC920" w14:textId="6CEA7B1D" w:rsidR="00774D67" w:rsidRPr="00774D67" w:rsidRDefault="00303F2D" w:rsidP="008B6B1D">
      <w:pPr>
        <w:spacing w:line="480" w:lineRule="auto"/>
      </w:pPr>
      <w:r>
        <w:t>EAP coordinated leaf physiological measurements, conducted data analysis, wrote the first draft of the manuscript, and</w:t>
      </w:r>
      <w:r w:rsidR="00BB1D36">
        <w:t xml:space="preserve"> made revisions based on collaborator and reviewer feedback.</w:t>
      </w:r>
      <w:r>
        <w:t xml:space="preserve"> </w:t>
      </w:r>
      <w:r w:rsidR="00BE2568">
        <w:t>JT designed</w:t>
      </w:r>
      <w:r w:rsidR="000424C7">
        <w:t xml:space="preserve"> the experiment</w:t>
      </w:r>
      <w:r w:rsidR="00F008CB">
        <w:t xml:space="preserve"> with NGS and EAP</w:t>
      </w:r>
      <w:r w:rsidR="000424C7">
        <w:t>,</w:t>
      </w:r>
      <w:r w:rsidR="00BE2568">
        <w:t xml:space="preserve"> carried out the experiment, </w:t>
      </w:r>
      <w:r w:rsidR="00BB1D36">
        <w:t xml:space="preserve">and contributed to manuscript revisions. HG assisted with post-experiment harvest </w:t>
      </w:r>
      <w:r w:rsidR="000424C7">
        <w:t>and</w:t>
      </w:r>
      <w:r w:rsidR="00BB1D36">
        <w:t xml:space="preserve"> contributed to manuscript revisions. NGS oversaw experiment progress, assisted with the post-experiment harvest, and contributed to manuscript revisions. All authors support publication of this manuscript to </w:t>
      </w:r>
      <w:r w:rsidR="00BB1D36" w:rsidRPr="00BB1D36">
        <w:rPr>
          <w:highlight w:val="yellow"/>
        </w:rPr>
        <w:t>XX</w:t>
      </w:r>
      <w:r w:rsidR="00BB1D36">
        <w:t>.</w:t>
      </w:r>
    </w:p>
    <w:p w14:paraId="7644E0A0" w14:textId="77777777" w:rsidR="00774D67" w:rsidRPr="00774D67" w:rsidRDefault="00774D67" w:rsidP="008B6B1D">
      <w:pPr>
        <w:spacing w:line="480" w:lineRule="auto"/>
      </w:pPr>
    </w:p>
    <w:p w14:paraId="4E523BAD" w14:textId="77777777" w:rsidR="00774D67" w:rsidRDefault="00774D67" w:rsidP="008B6B1D">
      <w:pPr>
        <w:spacing w:line="480" w:lineRule="auto"/>
      </w:pPr>
      <w:r>
        <w:rPr>
          <w:b/>
          <w:bCs/>
        </w:rPr>
        <w:t>Data Availability Statement</w:t>
      </w:r>
    </w:p>
    <w:p w14:paraId="6CB735A2" w14:textId="18ADE776" w:rsidR="00774D67" w:rsidRPr="00774D67" w:rsidRDefault="00774D67" w:rsidP="008B6B1D">
      <w:pPr>
        <w:spacing w:line="480" w:lineRule="auto"/>
      </w:pPr>
      <w:r>
        <w:lastRenderedPageBreak/>
        <w:t>All statistical analyses and plots were created in R version 4.</w:t>
      </w:r>
      <w:r w:rsidR="00BB1D36">
        <w:t>2</w:t>
      </w:r>
      <w:r>
        <w:t>.</w:t>
      </w:r>
      <w:r w:rsidR="00BB1D36">
        <w:t>0</w:t>
      </w:r>
      <w:r>
        <w:t>. All R code and data for this manuscript are available in a GitHub repository at &lt;insert URL here&gt; (&lt;insert DOI from Zenodo here&gt;).</w:t>
      </w:r>
    </w:p>
    <w:p w14:paraId="70D78CE6" w14:textId="6D045050" w:rsidR="00772287" w:rsidRDefault="00772287" w:rsidP="00A754EC">
      <w:pPr>
        <w:spacing w:line="360" w:lineRule="auto"/>
        <w:rPr>
          <w:b/>
          <w:bCs/>
        </w:rPr>
      </w:pPr>
      <w:r>
        <w:rPr>
          <w:b/>
          <w:bCs/>
        </w:rPr>
        <w:br w:type="page"/>
      </w:r>
    </w:p>
    <w:p w14:paraId="4E44C6AA" w14:textId="705CFE53" w:rsidR="003C2C84" w:rsidRPr="00754725" w:rsidRDefault="00772287" w:rsidP="003C2C84">
      <w:pPr>
        <w:spacing w:line="480" w:lineRule="auto"/>
        <w:rPr>
          <w:b/>
          <w:bCs/>
        </w:rPr>
      </w:pPr>
      <w:r>
        <w:rPr>
          <w:b/>
          <w:bCs/>
        </w:rPr>
        <w:lastRenderedPageBreak/>
        <w:t>References</w:t>
      </w:r>
    </w:p>
    <w:sectPr w:rsidR="003C2C84" w:rsidRPr="00754725" w:rsidSect="00E256F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Perkowski, Evan A" w:date="2022-05-17T09:45:00Z" w:initials="PEA">
    <w:p w14:paraId="1B0AB548" w14:textId="14CD3FE1" w:rsidR="002A7BCE" w:rsidRDefault="002A7BCE" w:rsidP="007320E5">
      <w:pPr>
        <w:pStyle w:val="CommentText"/>
      </w:pPr>
      <w:r>
        <w:rPr>
          <w:rStyle w:val="CommentReference"/>
        </w:rPr>
        <w:annotationRef/>
      </w:r>
      <w:r>
        <w:t>Open to suggestions!</w:t>
      </w:r>
    </w:p>
  </w:comment>
  <w:comment w:id="1" w:author="Nick Smith" w:date="2022-06-04T11:57:00Z" w:initials="NGS">
    <w:p w14:paraId="27E54AE4" w14:textId="536701E4" w:rsidR="002A7BCE" w:rsidRDefault="002A7BCE">
      <w:pPr>
        <w:pStyle w:val="CommentText"/>
      </w:pPr>
      <w:r>
        <w:rPr>
          <w:rStyle w:val="CommentReference"/>
        </w:rPr>
        <w:annotationRef/>
      </w:r>
      <w:r>
        <w:t>I’d maybe wait for a “main conclusion” to use here</w:t>
      </w:r>
    </w:p>
  </w:comment>
  <w:comment w:id="150" w:author="Perkowski, Evan A" w:date="2022-05-13T13:42:00Z" w:initials="PEA">
    <w:p w14:paraId="003F850E" w14:textId="476E9931" w:rsidR="002A7BCE" w:rsidRDefault="002A7BCE">
      <w:pPr>
        <w:pStyle w:val="CommentText"/>
      </w:pPr>
      <w:r>
        <w:rPr>
          <w:rStyle w:val="CommentReference"/>
        </w:rPr>
        <w:annotationRef/>
      </w:r>
      <w:r>
        <w:t>Joseph, is this correct? I took a stab at a number, but couldn’t remember how long you had put the soil in the steam sterilizer</w:t>
      </w:r>
    </w:p>
  </w:comment>
  <w:comment w:id="161" w:author="Nick Smith" w:date="2023-11-27T14:01:00Z" w:initials="NGS">
    <w:p w14:paraId="12051A4C" w14:textId="77777777" w:rsidR="00F61FD5" w:rsidRDefault="00F61FD5">
      <w:pPr>
        <w:pStyle w:val="CommentText"/>
        <w:rPr>
          <w:sz w:val="24"/>
          <w:szCs w:val="24"/>
        </w:rPr>
      </w:pPr>
      <w:r>
        <w:rPr>
          <w:rStyle w:val="CommentReference"/>
        </w:rPr>
        <w:annotationRef/>
      </w:r>
      <w:r w:rsidRPr="2D054113">
        <w:rPr>
          <w:sz w:val="24"/>
          <w:szCs w:val="24"/>
        </w:rPr>
        <w:t xml:space="preserve">Montville, R., &amp; Schaffner, D. W. (2004). Analysis of Published Sprout Seed Sanitization Studies Shows Treatments Are Highly Variable. </w:t>
      </w:r>
      <w:r w:rsidRPr="2D054113">
        <w:rPr>
          <w:i/>
          <w:iCs/>
          <w:sz w:val="24"/>
          <w:szCs w:val="24"/>
        </w:rPr>
        <w:t>Journal of Food Protection</w:t>
      </w:r>
      <w:r w:rsidRPr="2D054113">
        <w:rPr>
          <w:sz w:val="24"/>
          <w:szCs w:val="24"/>
        </w:rPr>
        <w:t xml:space="preserve">, </w:t>
      </w:r>
      <w:r w:rsidRPr="2D054113">
        <w:rPr>
          <w:i/>
          <w:iCs/>
          <w:sz w:val="24"/>
          <w:szCs w:val="24"/>
        </w:rPr>
        <w:t>67</w:t>
      </w:r>
      <w:r w:rsidRPr="2D054113">
        <w:rPr>
          <w:sz w:val="24"/>
          <w:szCs w:val="24"/>
        </w:rPr>
        <w:t>(4), 758–765.</w:t>
      </w:r>
    </w:p>
    <w:p w14:paraId="4FD698A7" w14:textId="72BBB7AF" w:rsidR="00F61FD5" w:rsidRDefault="00F61FD5">
      <w:pPr>
        <w:pStyle w:val="CommentText"/>
      </w:pPr>
      <w:r w:rsidRPr="0847F491">
        <w:rPr>
          <w:sz w:val="24"/>
          <w:szCs w:val="24"/>
        </w:rPr>
        <w:t xml:space="preserve">Scouten, A. J., &amp; Beuchat, L. R. (2002). Combined effects of chemical, heat and ultrasound treatments to kill Salmonella and Escherichia coli O157:H7 on alfalfa seeds. </w:t>
      </w:r>
      <w:r w:rsidRPr="0847F491">
        <w:rPr>
          <w:i/>
          <w:iCs/>
          <w:sz w:val="24"/>
          <w:szCs w:val="24"/>
        </w:rPr>
        <w:t>Journal of Applied Microbiology</w:t>
      </w:r>
      <w:r w:rsidRPr="0847F491">
        <w:rPr>
          <w:sz w:val="24"/>
          <w:szCs w:val="24"/>
        </w:rPr>
        <w:t xml:space="preserve">, </w:t>
      </w:r>
      <w:r w:rsidRPr="0847F491">
        <w:rPr>
          <w:i/>
          <w:iCs/>
          <w:sz w:val="24"/>
          <w:szCs w:val="24"/>
        </w:rPr>
        <w:t>92</w:t>
      </w:r>
      <w:r w:rsidRPr="0847F491">
        <w:rPr>
          <w:sz w:val="24"/>
          <w:szCs w:val="24"/>
        </w:rPr>
        <w:t>(4), 668–674.</w:t>
      </w:r>
    </w:p>
  </w:comment>
  <w:comment w:id="530" w:author="Nick Smith" w:date="2023-11-17T13:10:00Z" w:initials="NGS">
    <w:p w14:paraId="1FA65872" w14:textId="70A4DC02" w:rsidR="00BA134D" w:rsidRDefault="00BA134D">
      <w:pPr>
        <w:pStyle w:val="CommentText"/>
      </w:pPr>
      <w:r>
        <w:rPr>
          <w:rStyle w:val="CommentReference"/>
        </w:rPr>
        <w:annotationRef/>
      </w:r>
      <w:r>
        <w:t>Can x-axis ticks be modified such that there is only one tick per soil N treatment?</w:t>
      </w:r>
    </w:p>
  </w:comment>
  <w:comment w:id="531" w:author="Nick Smith" w:date="2023-11-27T14:02:00Z" w:initials="NGS">
    <w:p w14:paraId="7CD0B289" w14:textId="4716C469" w:rsidR="002C2298" w:rsidRDefault="002C2298">
      <w:pPr>
        <w:pStyle w:val="CommentText"/>
      </w:pPr>
      <w:r>
        <w:rPr>
          <w:rStyle w:val="CommentReference"/>
        </w:rPr>
        <w:annotationRef/>
      </w:r>
      <w:r>
        <w:t>Place boxes for each fertilizer treatment next to each other as well</w:t>
      </w:r>
      <w:bookmarkStart w:id="532" w:name="_GoBack"/>
      <w:bookmarkEnd w:id="532"/>
    </w:p>
  </w:comment>
  <w:comment w:id="543" w:author="Nick Smith" w:date="2023-11-17T13:12:00Z" w:initials="NGS">
    <w:p w14:paraId="126E2C9A" w14:textId="5B7C3A93" w:rsidR="005879F3" w:rsidRDefault="005879F3">
      <w:pPr>
        <w:pStyle w:val="CommentText"/>
      </w:pPr>
      <w:r>
        <w:rPr>
          <w:rStyle w:val="CommentReference"/>
        </w:rPr>
        <w:annotationRef/>
      </w:r>
      <w:r>
        <w:t>I think panel C could be a separate figure</w:t>
      </w:r>
    </w:p>
  </w:comment>
  <w:comment w:id="544" w:author="Nick Smith" w:date="2023-11-27T14:02:00Z" w:initials="NGS">
    <w:p w14:paraId="5299EEB6" w14:textId="0AA6EDFB" w:rsidR="00480FFF" w:rsidRDefault="00480FFF">
      <w:pPr>
        <w:pStyle w:val="CommentText"/>
      </w:pPr>
      <w:r>
        <w:rPr>
          <w:rStyle w:val="CommentReference"/>
        </w:rPr>
        <w:annotationRef/>
      </w:r>
      <w:r>
        <w:t>Also include Nodule biomass and root biomass as panels for this new figure</w:t>
      </w:r>
    </w:p>
  </w:comment>
  <w:comment w:id="1007" w:author="Nick Smith" w:date="2022-06-04T12:31:00Z" w:initials="NGS">
    <w:p w14:paraId="26A05523" w14:textId="7A2FD791" w:rsidR="002A7BCE" w:rsidRDefault="002A7BCE">
      <w:pPr>
        <w:pStyle w:val="CommentText"/>
      </w:pPr>
      <w:r>
        <w:rPr>
          <w:rStyle w:val="CommentReference"/>
        </w:rPr>
        <w:annotationRef/>
      </w:r>
      <w:r>
        <w:t>I like this one too!</w:t>
      </w:r>
    </w:p>
  </w:comment>
  <w:comment w:id="1013" w:author="Nick Smith" w:date="2022-06-04T12:33:00Z" w:initials="NGS">
    <w:p w14:paraId="0B957133" w14:textId="77777777" w:rsidR="002A7BCE" w:rsidRDefault="002A7BCE">
      <w:pPr>
        <w:pStyle w:val="CommentText"/>
      </w:pPr>
      <w:r>
        <w:rPr>
          <w:rStyle w:val="CommentReference"/>
        </w:rPr>
        <w:annotationRef/>
      </w:r>
      <w:r>
        <w:t>Another way to think of main points is to think of what models should be doing as a result of your study. E.g.,</w:t>
      </w:r>
    </w:p>
    <w:p w14:paraId="326BE73A" w14:textId="77777777" w:rsidR="002A7BCE" w:rsidRDefault="002A7BCE">
      <w:pPr>
        <w:pStyle w:val="CommentText"/>
      </w:pPr>
    </w:p>
    <w:p w14:paraId="5AD8D30D" w14:textId="0A6F52B0" w:rsidR="002A7BCE" w:rsidRDefault="002A7BCE" w:rsidP="00BB1C61">
      <w:pPr>
        <w:pStyle w:val="CommentText"/>
        <w:numPr>
          <w:ilvl w:val="0"/>
          <w:numId w:val="5"/>
        </w:numPr>
      </w:pPr>
      <w:r>
        <w:t>Stop assuming link between soil N-leaf N-photosynthesis. Soil N-leaf N link is maybe fine, but the leaf N-photosynthesis link is not (could also show this with a figure)</w:t>
      </w:r>
    </w:p>
    <w:p w14:paraId="77F242B1" w14:textId="77777777" w:rsidR="002A7BCE" w:rsidRDefault="002A7BCE" w:rsidP="00BB1C61">
      <w:pPr>
        <w:pStyle w:val="CommentText"/>
        <w:numPr>
          <w:ilvl w:val="0"/>
          <w:numId w:val="5"/>
        </w:numPr>
      </w:pPr>
      <w:r>
        <w:t>Need to be able to simulation whole plant C-cost to obtain N under varying soil N and in species with different acquisition strategies</w:t>
      </w:r>
    </w:p>
    <w:p w14:paraId="7E3D999B" w14:textId="77777777" w:rsidR="002A7BCE" w:rsidRDefault="002A7BCE" w:rsidP="00BB1C61">
      <w:pPr>
        <w:pStyle w:val="CommentText"/>
        <w:numPr>
          <w:ilvl w:val="0"/>
          <w:numId w:val="5"/>
        </w:numPr>
      </w:pPr>
      <w:r>
        <w:t>Need to simulate change in acquisition strategy with leaf N</w:t>
      </w:r>
    </w:p>
    <w:p w14:paraId="4E54EE94" w14:textId="4927DC84" w:rsidR="002A7BCE" w:rsidRDefault="002A7BCE" w:rsidP="00BB1C61">
      <w:pPr>
        <w:pStyle w:val="CommentText"/>
        <w:numPr>
          <w:ilvl w:val="0"/>
          <w:numId w:val="5"/>
        </w:numPr>
      </w:pPr>
      <w:r>
        <w:t>Need to simulate change in biomass with increasing N uptake that is independent of leaf photosynthesis</w:t>
      </w:r>
    </w:p>
  </w:comment>
  <w:comment w:id="1023" w:author="Nick Smith" w:date="2022-06-04T12:36:00Z" w:initials="NGS">
    <w:p w14:paraId="60D4A7B5" w14:textId="0A10AF8A" w:rsidR="002A7BCE" w:rsidRDefault="002A7BCE">
      <w:pPr>
        <w:pStyle w:val="CommentText"/>
      </w:pPr>
      <w:r>
        <w:rPr>
          <w:rStyle w:val="CommentReference"/>
        </w:rPr>
        <w:annotationRef/>
      </w:r>
      <w:r>
        <w:t>Will need to find the proper wording for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B0AB548" w15:done="0"/>
  <w15:commentEx w15:paraId="27E54AE4" w15:paraIdParent="1B0AB548" w15:done="0"/>
  <w15:commentEx w15:paraId="003F850E" w15:done="0"/>
  <w15:commentEx w15:paraId="4FD698A7" w15:done="0"/>
  <w15:commentEx w15:paraId="1FA65872" w15:done="0"/>
  <w15:commentEx w15:paraId="7CD0B289" w15:paraIdParent="1FA65872" w15:done="0"/>
  <w15:commentEx w15:paraId="126E2C9A" w15:done="0"/>
  <w15:commentEx w15:paraId="5299EEB6" w15:paraIdParent="126E2C9A" w15:done="0"/>
  <w15:commentEx w15:paraId="26A05523" w15:done="0"/>
  <w15:commentEx w15:paraId="4E54EE94" w15:done="0"/>
  <w15:commentEx w15:paraId="60D4A7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DED54" w16cex:dateUtc="2022-05-17T14:45:00Z"/>
  <w16cex:commentExtensible w16cex:durableId="2628DEDC" w16cex:dateUtc="2022-05-13T18: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B0AB548" w16cid:durableId="262DED54"/>
  <w16cid:commentId w16cid:paraId="27E54AE4" w16cid:durableId="2645C712"/>
  <w16cid:commentId w16cid:paraId="003F850E" w16cid:durableId="2628DEDC"/>
  <w16cid:commentId w16cid:paraId="4FD698A7" w16cid:durableId="290F1FB6"/>
  <w16cid:commentId w16cid:paraId="1FA65872" w16cid:durableId="2901E4CA"/>
  <w16cid:commentId w16cid:paraId="7CD0B289" w16cid:durableId="290F1FFD"/>
  <w16cid:commentId w16cid:paraId="126E2C9A" w16cid:durableId="2901E543"/>
  <w16cid:commentId w16cid:paraId="5299EEB6" w16cid:durableId="290F1FE7"/>
  <w16cid:commentId w16cid:paraId="26A05523" w16cid:durableId="2645CF25"/>
  <w16cid:commentId w16cid:paraId="4E54EE94" w16cid:durableId="2645CF7D"/>
  <w16cid:commentId w16cid:paraId="60D4A7B5" w16cid:durableId="2645D0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910B5"/>
    <w:multiLevelType w:val="hybridMultilevel"/>
    <w:tmpl w:val="69BEFF9C"/>
    <w:lvl w:ilvl="0" w:tplc="C554C5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E91627"/>
    <w:multiLevelType w:val="hybridMultilevel"/>
    <w:tmpl w:val="32F066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330F9"/>
    <w:multiLevelType w:val="hybridMultilevel"/>
    <w:tmpl w:val="B2EC833E"/>
    <w:lvl w:ilvl="0" w:tplc="83F008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A4972"/>
    <w:multiLevelType w:val="hybridMultilevel"/>
    <w:tmpl w:val="3E84DDC2"/>
    <w:lvl w:ilvl="0" w:tplc="C554C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8E87B4B"/>
    <w:multiLevelType w:val="hybridMultilevel"/>
    <w:tmpl w:val="5B4CD1B4"/>
    <w:lvl w:ilvl="0" w:tplc="BBE4A81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51141A"/>
    <w:multiLevelType w:val="hybridMultilevel"/>
    <w:tmpl w:val="5FF47F3C"/>
    <w:lvl w:ilvl="0" w:tplc="F600017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0"/>
  </w:num>
  <w:num w:numId="5">
    <w:abstractNumId w:val="4"/>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rkowski, Evan A">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D74"/>
    <w:rsid w:val="00006440"/>
    <w:rsid w:val="000103A6"/>
    <w:rsid w:val="000137B5"/>
    <w:rsid w:val="00013F5C"/>
    <w:rsid w:val="00015827"/>
    <w:rsid w:val="00021BEB"/>
    <w:rsid w:val="00033599"/>
    <w:rsid w:val="0004004B"/>
    <w:rsid w:val="000424C7"/>
    <w:rsid w:val="000443A6"/>
    <w:rsid w:val="00045694"/>
    <w:rsid w:val="00047FF3"/>
    <w:rsid w:val="00055528"/>
    <w:rsid w:val="00061330"/>
    <w:rsid w:val="00064D06"/>
    <w:rsid w:val="00071365"/>
    <w:rsid w:val="00072D81"/>
    <w:rsid w:val="0007391F"/>
    <w:rsid w:val="0007464E"/>
    <w:rsid w:val="0007680C"/>
    <w:rsid w:val="00080882"/>
    <w:rsid w:val="000846E5"/>
    <w:rsid w:val="00086E13"/>
    <w:rsid w:val="00091EA0"/>
    <w:rsid w:val="00096CD6"/>
    <w:rsid w:val="00097A1D"/>
    <w:rsid w:val="000A15F3"/>
    <w:rsid w:val="000A24B2"/>
    <w:rsid w:val="000B0465"/>
    <w:rsid w:val="000B25C5"/>
    <w:rsid w:val="000B35AF"/>
    <w:rsid w:val="000B69B8"/>
    <w:rsid w:val="000C5833"/>
    <w:rsid w:val="000C5C34"/>
    <w:rsid w:val="000D2FE4"/>
    <w:rsid w:val="000D5B61"/>
    <w:rsid w:val="000E1A24"/>
    <w:rsid w:val="000E40BD"/>
    <w:rsid w:val="000E5005"/>
    <w:rsid w:val="000E65D6"/>
    <w:rsid w:val="000E7D92"/>
    <w:rsid w:val="000F0314"/>
    <w:rsid w:val="000F1E36"/>
    <w:rsid w:val="00102628"/>
    <w:rsid w:val="00106FCE"/>
    <w:rsid w:val="0011017D"/>
    <w:rsid w:val="00114DDF"/>
    <w:rsid w:val="00115F98"/>
    <w:rsid w:val="00116583"/>
    <w:rsid w:val="001227FA"/>
    <w:rsid w:val="00125358"/>
    <w:rsid w:val="00126F94"/>
    <w:rsid w:val="00131777"/>
    <w:rsid w:val="00140846"/>
    <w:rsid w:val="00140BC4"/>
    <w:rsid w:val="001438DB"/>
    <w:rsid w:val="00146410"/>
    <w:rsid w:val="001500C2"/>
    <w:rsid w:val="00150CFB"/>
    <w:rsid w:val="00166B47"/>
    <w:rsid w:val="00167EA8"/>
    <w:rsid w:val="0017601E"/>
    <w:rsid w:val="00181F29"/>
    <w:rsid w:val="00182295"/>
    <w:rsid w:val="00192404"/>
    <w:rsid w:val="001A1184"/>
    <w:rsid w:val="001A31D4"/>
    <w:rsid w:val="001A4127"/>
    <w:rsid w:val="001A5E20"/>
    <w:rsid w:val="001A5F2D"/>
    <w:rsid w:val="001A743B"/>
    <w:rsid w:val="001B143E"/>
    <w:rsid w:val="001B21C7"/>
    <w:rsid w:val="001B24E0"/>
    <w:rsid w:val="001B3B2A"/>
    <w:rsid w:val="001B6C4A"/>
    <w:rsid w:val="001B766A"/>
    <w:rsid w:val="001C1F9E"/>
    <w:rsid w:val="001C6743"/>
    <w:rsid w:val="001D0903"/>
    <w:rsid w:val="001D15E4"/>
    <w:rsid w:val="001D26CA"/>
    <w:rsid w:val="001D4CE3"/>
    <w:rsid w:val="001D541B"/>
    <w:rsid w:val="001D79F3"/>
    <w:rsid w:val="001E40E6"/>
    <w:rsid w:val="001E4DC0"/>
    <w:rsid w:val="001F09BC"/>
    <w:rsid w:val="001F254A"/>
    <w:rsid w:val="001F2D5E"/>
    <w:rsid w:val="001F5FF5"/>
    <w:rsid w:val="00204F81"/>
    <w:rsid w:val="002177ED"/>
    <w:rsid w:val="00217A2E"/>
    <w:rsid w:val="00221A4C"/>
    <w:rsid w:val="0022275C"/>
    <w:rsid w:val="00224179"/>
    <w:rsid w:val="00231617"/>
    <w:rsid w:val="00235EDC"/>
    <w:rsid w:val="00237528"/>
    <w:rsid w:val="00251AEA"/>
    <w:rsid w:val="002548F5"/>
    <w:rsid w:val="0025668C"/>
    <w:rsid w:val="00262143"/>
    <w:rsid w:val="00264E17"/>
    <w:rsid w:val="00265035"/>
    <w:rsid w:val="002665D6"/>
    <w:rsid w:val="00266AD9"/>
    <w:rsid w:val="00266FA1"/>
    <w:rsid w:val="00267C61"/>
    <w:rsid w:val="00270350"/>
    <w:rsid w:val="00271F6C"/>
    <w:rsid w:val="00272DB1"/>
    <w:rsid w:val="00272E59"/>
    <w:rsid w:val="00283E1D"/>
    <w:rsid w:val="00283F06"/>
    <w:rsid w:val="00287D42"/>
    <w:rsid w:val="0029276A"/>
    <w:rsid w:val="00293580"/>
    <w:rsid w:val="002948B1"/>
    <w:rsid w:val="002948E0"/>
    <w:rsid w:val="00295B37"/>
    <w:rsid w:val="002A0FC6"/>
    <w:rsid w:val="002A5009"/>
    <w:rsid w:val="002A575E"/>
    <w:rsid w:val="002A7BCE"/>
    <w:rsid w:val="002B4EF9"/>
    <w:rsid w:val="002C2298"/>
    <w:rsid w:val="002C2B2A"/>
    <w:rsid w:val="002C2D4C"/>
    <w:rsid w:val="002C360E"/>
    <w:rsid w:val="002C4FBE"/>
    <w:rsid w:val="002C5045"/>
    <w:rsid w:val="002D044D"/>
    <w:rsid w:val="002D150D"/>
    <w:rsid w:val="002D49E3"/>
    <w:rsid w:val="002D7F0E"/>
    <w:rsid w:val="002E7D85"/>
    <w:rsid w:val="002F0BBB"/>
    <w:rsid w:val="002F24D6"/>
    <w:rsid w:val="002F3BA4"/>
    <w:rsid w:val="002F57B0"/>
    <w:rsid w:val="003003F0"/>
    <w:rsid w:val="003032DB"/>
    <w:rsid w:val="00303814"/>
    <w:rsid w:val="00303F2D"/>
    <w:rsid w:val="0030516D"/>
    <w:rsid w:val="0030650A"/>
    <w:rsid w:val="00310558"/>
    <w:rsid w:val="00315200"/>
    <w:rsid w:val="00322974"/>
    <w:rsid w:val="00323EFB"/>
    <w:rsid w:val="0033651D"/>
    <w:rsid w:val="00340D31"/>
    <w:rsid w:val="00345929"/>
    <w:rsid w:val="00350162"/>
    <w:rsid w:val="00351491"/>
    <w:rsid w:val="00351A75"/>
    <w:rsid w:val="00353731"/>
    <w:rsid w:val="00360D30"/>
    <w:rsid w:val="00362FE3"/>
    <w:rsid w:val="00370AD1"/>
    <w:rsid w:val="00371C20"/>
    <w:rsid w:val="00376DE0"/>
    <w:rsid w:val="0038171F"/>
    <w:rsid w:val="0038539A"/>
    <w:rsid w:val="003873F0"/>
    <w:rsid w:val="003918A1"/>
    <w:rsid w:val="00391A1D"/>
    <w:rsid w:val="003A411D"/>
    <w:rsid w:val="003A4D07"/>
    <w:rsid w:val="003A5F9A"/>
    <w:rsid w:val="003A7574"/>
    <w:rsid w:val="003B2924"/>
    <w:rsid w:val="003B410D"/>
    <w:rsid w:val="003B4F23"/>
    <w:rsid w:val="003B6FAA"/>
    <w:rsid w:val="003B782E"/>
    <w:rsid w:val="003C2C84"/>
    <w:rsid w:val="003C51C9"/>
    <w:rsid w:val="003C553A"/>
    <w:rsid w:val="003C6063"/>
    <w:rsid w:val="003D1643"/>
    <w:rsid w:val="003D3439"/>
    <w:rsid w:val="003D74E1"/>
    <w:rsid w:val="003E1FC7"/>
    <w:rsid w:val="003E355C"/>
    <w:rsid w:val="003F2A85"/>
    <w:rsid w:val="00400618"/>
    <w:rsid w:val="004035F7"/>
    <w:rsid w:val="004039EE"/>
    <w:rsid w:val="00403BBD"/>
    <w:rsid w:val="004111A1"/>
    <w:rsid w:val="00412BAB"/>
    <w:rsid w:val="00417A8F"/>
    <w:rsid w:val="00417C57"/>
    <w:rsid w:val="00421AE0"/>
    <w:rsid w:val="00421BAA"/>
    <w:rsid w:val="00430044"/>
    <w:rsid w:val="004301BB"/>
    <w:rsid w:val="00431B7D"/>
    <w:rsid w:val="00433868"/>
    <w:rsid w:val="00437175"/>
    <w:rsid w:val="00440CFF"/>
    <w:rsid w:val="00443328"/>
    <w:rsid w:val="00447752"/>
    <w:rsid w:val="0045096E"/>
    <w:rsid w:val="00451CDF"/>
    <w:rsid w:val="00451ED1"/>
    <w:rsid w:val="00457CFE"/>
    <w:rsid w:val="00460656"/>
    <w:rsid w:val="00460EB9"/>
    <w:rsid w:val="00462729"/>
    <w:rsid w:val="0046396A"/>
    <w:rsid w:val="00464BF7"/>
    <w:rsid w:val="0046524E"/>
    <w:rsid w:val="004654D8"/>
    <w:rsid w:val="004667E6"/>
    <w:rsid w:val="00467321"/>
    <w:rsid w:val="004764EB"/>
    <w:rsid w:val="00477955"/>
    <w:rsid w:val="00477EE4"/>
    <w:rsid w:val="0048004A"/>
    <w:rsid w:val="00480FFF"/>
    <w:rsid w:val="00482C17"/>
    <w:rsid w:val="0048753D"/>
    <w:rsid w:val="00490BC5"/>
    <w:rsid w:val="0049190E"/>
    <w:rsid w:val="00492888"/>
    <w:rsid w:val="004940A0"/>
    <w:rsid w:val="00494E8C"/>
    <w:rsid w:val="00497794"/>
    <w:rsid w:val="004A2495"/>
    <w:rsid w:val="004A35A3"/>
    <w:rsid w:val="004A3DE5"/>
    <w:rsid w:val="004A6C35"/>
    <w:rsid w:val="004A6E69"/>
    <w:rsid w:val="004B1EA4"/>
    <w:rsid w:val="004B5E0F"/>
    <w:rsid w:val="004B7F18"/>
    <w:rsid w:val="004C0BD2"/>
    <w:rsid w:val="004C3C71"/>
    <w:rsid w:val="004C7C0C"/>
    <w:rsid w:val="004C7C69"/>
    <w:rsid w:val="004F4C11"/>
    <w:rsid w:val="004F515A"/>
    <w:rsid w:val="00502BC6"/>
    <w:rsid w:val="005042AD"/>
    <w:rsid w:val="005052B7"/>
    <w:rsid w:val="0051142F"/>
    <w:rsid w:val="00515D2D"/>
    <w:rsid w:val="005174E3"/>
    <w:rsid w:val="005214CF"/>
    <w:rsid w:val="00521B92"/>
    <w:rsid w:val="00524F9C"/>
    <w:rsid w:val="00525D8E"/>
    <w:rsid w:val="00526968"/>
    <w:rsid w:val="00532E28"/>
    <w:rsid w:val="00534BFA"/>
    <w:rsid w:val="0053745F"/>
    <w:rsid w:val="005379AB"/>
    <w:rsid w:val="00541380"/>
    <w:rsid w:val="00547EA6"/>
    <w:rsid w:val="00550616"/>
    <w:rsid w:val="00562561"/>
    <w:rsid w:val="00562F5D"/>
    <w:rsid w:val="00565C0A"/>
    <w:rsid w:val="00566FD1"/>
    <w:rsid w:val="00571371"/>
    <w:rsid w:val="00571A5C"/>
    <w:rsid w:val="00573C0E"/>
    <w:rsid w:val="005879F3"/>
    <w:rsid w:val="005921A6"/>
    <w:rsid w:val="005942F6"/>
    <w:rsid w:val="00594F9B"/>
    <w:rsid w:val="005968A5"/>
    <w:rsid w:val="005A3AD9"/>
    <w:rsid w:val="005A73E0"/>
    <w:rsid w:val="005A7A45"/>
    <w:rsid w:val="005B21F4"/>
    <w:rsid w:val="005B6DED"/>
    <w:rsid w:val="005C40DF"/>
    <w:rsid w:val="005D006F"/>
    <w:rsid w:val="005D3C45"/>
    <w:rsid w:val="005E3C64"/>
    <w:rsid w:val="005E6154"/>
    <w:rsid w:val="005E752C"/>
    <w:rsid w:val="005F0602"/>
    <w:rsid w:val="005F1477"/>
    <w:rsid w:val="005F5455"/>
    <w:rsid w:val="00601827"/>
    <w:rsid w:val="00602B12"/>
    <w:rsid w:val="00607987"/>
    <w:rsid w:val="0061158F"/>
    <w:rsid w:val="00611A5F"/>
    <w:rsid w:val="00613A93"/>
    <w:rsid w:val="006157EC"/>
    <w:rsid w:val="006160E5"/>
    <w:rsid w:val="006209EB"/>
    <w:rsid w:val="00621781"/>
    <w:rsid w:val="00621CDE"/>
    <w:rsid w:val="00642465"/>
    <w:rsid w:val="0065127B"/>
    <w:rsid w:val="00651708"/>
    <w:rsid w:val="00654A55"/>
    <w:rsid w:val="006569E0"/>
    <w:rsid w:val="0066049F"/>
    <w:rsid w:val="00674BF3"/>
    <w:rsid w:val="00675662"/>
    <w:rsid w:val="00684F12"/>
    <w:rsid w:val="00690EDA"/>
    <w:rsid w:val="00696F09"/>
    <w:rsid w:val="006A0837"/>
    <w:rsid w:val="006A394B"/>
    <w:rsid w:val="006A5366"/>
    <w:rsid w:val="006B734B"/>
    <w:rsid w:val="006C0352"/>
    <w:rsid w:val="006C060E"/>
    <w:rsid w:val="006C0BAD"/>
    <w:rsid w:val="006C50B8"/>
    <w:rsid w:val="006C759F"/>
    <w:rsid w:val="006C7EA6"/>
    <w:rsid w:val="006D1951"/>
    <w:rsid w:val="006D3E93"/>
    <w:rsid w:val="006D7E2D"/>
    <w:rsid w:val="006E0881"/>
    <w:rsid w:val="006E3A3D"/>
    <w:rsid w:val="006E7608"/>
    <w:rsid w:val="006F4B04"/>
    <w:rsid w:val="007022D1"/>
    <w:rsid w:val="007065A3"/>
    <w:rsid w:val="0070788B"/>
    <w:rsid w:val="0072033E"/>
    <w:rsid w:val="00723F29"/>
    <w:rsid w:val="00727F3E"/>
    <w:rsid w:val="0073086F"/>
    <w:rsid w:val="007320E5"/>
    <w:rsid w:val="00736296"/>
    <w:rsid w:val="00737E3B"/>
    <w:rsid w:val="00743947"/>
    <w:rsid w:val="00746208"/>
    <w:rsid w:val="00746CCB"/>
    <w:rsid w:val="00751149"/>
    <w:rsid w:val="00754725"/>
    <w:rsid w:val="00756429"/>
    <w:rsid w:val="00763DFE"/>
    <w:rsid w:val="00766809"/>
    <w:rsid w:val="00771021"/>
    <w:rsid w:val="00772287"/>
    <w:rsid w:val="00772D20"/>
    <w:rsid w:val="00772F74"/>
    <w:rsid w:val="00774D67"/>
    <w:rsid w:val="007755C4"/>
    <w:rsid w:val="00777671"/>
    <w:rsid w:val="00786D44"/>
    <w:rsid w:val="00790B8B"/>
    <w:rsid w:val="0079226D"/>
    <w:rsid w:val="00792D5B"/>
    <w:rsid w:val="007935E9"/>
    <w:rsid w:val="007A082A"/>
    <w:rsid w:val="007A08C0"/>
    <w:rsid w:val="007A2F1C"/>
    <w:rsid w:val="007A66FD"/>
    <w:rsid w:val="007A7928"/>
    <w:rsid w:val="007B12CC"/>
    <w:rsid w:val="007B13FC"/>
    <w:rsid w:val="007B192C"/>
    <w:rsid w:val="007B1AFE"/>
    <w:rsid w:val="007B3063"/>
    <w:rsid w:val="007B6971"/>
    <w:rsid w:val="007B6BD6"/>
    <w:rsid w:val="007B7C4F"/>
    <w:rsid w:val="007C1C57"/>
    <w:rsid w:val="007C2F39"/>
    <w:rsid w:val="007C5DE3"/>
    <w:rsid w:val="007C6B38"/>
    <w:rsid w:val="007D0701"/>
    <w:rsid w:val="007D2877"/>
    <w:rsid w:val="007E4069"/>
    <w:rsid w:val="007E5400"/>
    <w:rsid w:val="007E56DC"/>
    <w:rsid w:val="007E6FDF"/>
    <w:rsid w:val="007E743D"/>
    <w:rsid w:val="007F426D"/>
    <w:rsid w:val="007F4329"/>
    <w:rsid w:val="0080636D"/>
    <w:rsid w:val="00806371"/>
    <w:rsid w:val="0081139F"/>
    <w:rsid w:val="00813CB8"/>
    <w:rsid w:val="0081750C"/>
    <w:rsid w:val="00817E03"/>
    <w:rsid w:val="00830C83"/>
    <w:rsid w:val="00831D90"/>
    <w:rsid w:val="00847557"/>
    <w:rsid w:val="0084793A"/>
    <w:rsid w:val="00850627"/>
    <w:rsid w:val="00850723"/>
    <w:rsid w:val="00852AF7"/>
    <w:rsid w:val="0085460C"/>
    <w:rsid w:val="00867812"/>
    <w:rsid w:val="0087300A"/>
    <w:rsid w:val="00876B7A"/>
    <w:rsid w:val="00884550"/>
    <w:rsid w:val="00885391"/>
    <w:rsid w:val="008854FF"/>
    <w:rsid w:val="008873DD"/>
    <w:rsid w:val="00887478"/>
    <w:rsid w:val="00895284"/>
    <w:rsid w:val="0089764A"/>
    <w:rsid w:val="008A60A5"/>
    <w:rsid w:val="008B104C"/>
    <w:rsid w:val="008B6B1D"/>
    <w:rsid w:val="008C398A"/>
    <w:rsid w:val="008C3EB8"/>
    <w:rsid w:val="008C4F5B"/>
    <w:rsid w:val="008C56B6"/>
    <w:rsid w:val="008D34FA"/>
    <w:rsid w:val="008D46B4"/>
    <w:rsid w:val="008D6E2F"/>
    <w:rsid w:val="008E2BDE"/>
    <w:rsid w:val="008E75B9"/>
    <w:rsid w:val="008E7FEB"/>
    <w:rsid w:val="008F26FA"/>
    <w:rsid w:val="008F457A"/>
    <w:rsid w:val="008F6058"/>
    <w:rsid w:val="009018A1"/>
    <w:rsid w:val="009022E6"/>
    <w:rsid w:val="00902FD9"/>
    <w:rsid w:val="00912680"/>
    <w:rsid w:val="0091473E"/>
    <w:rsid w:val="009162CB"/>
    <w:rsid w:val="00916FB5"/>
    <w:rsid w:val="009214F3"/>
    <w:rsid w:val="00926F7B"/>
    <w:rsid w:val="009273E2"/>
    <w:rsid w:val="0093380B"/>
    <w:rsid w:val="00936914"/>
    <w:rsid w:val="00942187"/>
    <w:rsid w:val="00947B9C"/>
    <w:rsid w:val="00947C65"/>
    <w:rsid w:val="00950DDC"/>
    <w:rsid w:val="00950F50"/>
    <w:rsid w:val="009515D2"/>
    <w:rsid w:val="00956882"/>
    <w:rsid w:val="00957D32"/>
    <w:rsid w:val="00973FA7"/>
    <w:rsid w:val="00984B84"/>
    <w:rsid w:val="00987718"/>
    <w:rsid w:val="00987F23"/>
    <w:rsid w:val="00993546"/>
    <w:rsid w:val="00996C9F"/>
    <w:rsid w:val="00997D54"/>
    <w:rsid w:val="009A02EE"/>
    <w:rsid w:val="009A5542"/>
    <w:rsid w:val="009A60BD"/>
    <w:rsid w:val="009B1682"/>
    <w:rsid w:val="009C62F2"/>
    <w:rsid w:val="009C63FC"/>
    <w:rsid w:val="009C6E53"/>
    <w:rsid w:val="009D1104"/>
    <w:rsid w:val="009D2C98"/>
    <w:rsid w:val="009D3874"/>
    <w:rsid w:val="009D3FF6"/>
    <w:rsid w:val="009D6499"/>
    <w:rsid w:val="009D6E5B"/>
    <w:rsid w:val="009D7ED8"/>
    <w:rsid w:val="009E304C"/>
    <w:rsid w:val="009E31F0"/>
    <w:rsid w:val="009E6ED3"/>
    <w:rsid w:val="009F0F34"/>
    <w:rsid w:val="009F14D5"/>
    <w:rsid w:val="00A03A1B"/>
    <w:rsid w:val="00A07AF4"/>
    <w:rsid w:val="00A10AB7"/>
    <w:rsid w:val="00A138D0"/>
    <w:rsid w:val="00A13B09"/>
    <w:rsid w:val="00A1612D"/>
    <w:rsid w:val="00A163C6"/>
    <w:rsid w:val="00A20518"/>
    <w:rsid w:val="00A25EB2"/>
    <w:rsid w:val="00A30C53"/>
    <w:rsid w:val="00A3142C"/>
    <w:rsid w:val="00A3337F"/>
    <w:rsid w:val="00A33E81"/>
    <w:rsid w:val="00A33FE7"/>
    <w:rsid w:val="00A34369"/>
    <w:rsid w:val="00A433B8"/>
    <w:rsid w:val="00A44260"/>
    <w:rsid w:val="00A4564D"/>
    <w:rsid w:val="00A461D6"/>
    <w:rsid w:val="00A46FE6"/>
    <w:rsid w:val="00A57BBF"/>
    <w:rsid w:val="00A656A3"/>
    <w:rsid w:val="00A67AC8"/>
    <w:rsid w:val="00A71069"/>
    <w:rsid w:val="00A73883"/>
    <w:rsid w:val="00A74617"/>
    <w:rsid w:val="00A747FF"/>
    <w:rsid w:val="00A754EC"/>
    <w:rsid w:val="00A85036"/>
    <w:rsid w:val="00A9041E"/>
    <w:rsid w:val="00A97B6C"/>
    <w:rsid w:val="00A97E81"/>
    <w:rsid w:val="00AA41B8"/>
    <w:rsid w:val="00AA479F"/>
    <w:rsid w:val="00AA5502"/>
    <w:rsid w:val="00AA6BAB"/>
    <w:rsid w:val="00AB17F0"/>
    <w:rsid w:val="00AB654B"/>
    <w:rsid w:val="00AC38E7"/>
    <w:rsid w:val="00AD6759"/>
    <w:rsid w:val="00AE0EFF"/>
    <w:rsid w:val="00AF02DC"/>
    <w:rsid w:val="00AF1559"/>
    <w:rsid w:val="00AF17C1"/>
    <w:rsid w:val="00AF426E"/>
    <w:rsid w:val="00B035D5"/>
    <w:rsid w:val="00B11CB2"/>
    <w:rsid w:val="00B20D1B"/>
    <w:rsid w:val="00B26369"/>
    <w:rsid w:val="00B310D2"/>
    <w:rsid w:val="00B33741"/>
    <w:rsid w:val="00B346E3"/>
    <w:rsid w:val="00B452E0"/>
    <w:rsid w:val="00B55208"/>
    <w:rsid w:val="00B601C0"/>
    <w:rsid w:val="00B62938"/>
    <w:rsid w:val="00B64237"/>
    <w:rsid w:val="00B65114"/>
    <w:rsid w:val="00B77283"/>
    <w:rsid w:val="00B84938"/>
    <w:rsid w:val="00B86B96"/>
    <w:rsid w:val="00B877FE"/>
    <w:rsid w:val="00B92FF2"/>
    <w:rsid w:val="00BA134D"/>
    <w:rsid w:val="00BA5B53"/>
    <w:rsid w:val="00BA75F3"/>
    <w:rsid w:val="00BB175D"/>
    <w:rsid w:val="00BB1C61"/>
    <w:rsid w:val="00BB1D36"/>
    <w:rsid w:val="00BB5F98"/>
    <w:rsid w:val="00BC0551"/>
    <w:rsid w:val="00BC7961"/>
    <w:rsid w:val="00BD310E"/>
    <w:rsid w:val="00BD4037"/>
    <w:rsid w:val="00BD669B"/>
    <w:rsid w:val="00BE2568"/>
    <w:rsid w:val="00BE583F"/>
    <w:rsid w:val="00BF3222"/>
    <w:rsid w:val="00BF7930"/>
    <w:rsid w:val="00C074CA"/>
    <w:rsid w:val="00C07F2A"/>
    <w:rsid w:val="00C15F8B"/>
    <w:rsid w:val="00C24060"/>
    <w:rsid w:val="00C26E3E"/>
    <w:rsid w:val="00C31CF3"/>
    <w:rsid w:val="00C32E51"/>
    <w:rsid w:val="00C377A1"/>
    <w:rsid w:val="00C4037A"/>
    <w:rsid w:val="00C41309"/>
    <w:rsid w:val="00C41A80"/>
    <w:rsid w:val="00C45948"/>
    <w:rsid w:val="00C4618D"/>
    <w:rsid w:val="00C56C83"/>
    <w:rsid w:val="00C57242"/>
    <w:rsid w:val="00C6042C"/>
    <w:rsid w:val="00C64309"/>
    <w:rsid w:val="00C654B2"/>
    <w:rsid w:val="00C66EFD"/>
    <w:rsid w:val="00C70352"/>
    <w:rsid w:val="00C70400"/>
    <w:rsid w:val="00C70E2E"/>
    <w:rsid w:val="00C72B7A"/>
    <w:rsid w:val="00C72D94"/>
    <w:rsid w:val="00C7318F"/>
    <w:rsid w:val="00C75D20"/>
    <w:rsid w:val="00C8325C"/>
    <w:rsid w:val="00C859D6"/>
    <w:rsid w:val="00C93F2E"/>
    <w:rsid w:val="00CA0627"/>
    <w:rsid w:val="00CA5FBB"/>
    <w:rsid w:val="00CB1034"/>
    <w:rsid w:val="00CB446B"/>
    <w:rsid w:val="00CC06E6"/>
    <w:rsid w:val="00CC1CCF"/>
    <w:rsid w:val="00CC3B0A"/>
    <w:rsid w:val="00CC5E7B"/>
    <w:rsid w:val="00CD5C63"/>
    <w:rsid w:val="00CE366A"/>
    <w:rsid w:val="00CE771F"/>
    <w:rsid w:val="00CF0D09"/>
    <w:rsid w:val="00CF48BE"/>
    <w:rsid w:val="00CF5455"/>
    <w:rsid w:val="00CF665D"/>
    <w:rsid w:val="00D0019D"/>
    <w:rsid w:val="00D01503"/>
    <w:rsid w:val="00D02153"/>
    <w:rsid w:val="00D04ECF"/>
    <w:rsid w:val="00D05C84"/>
    <w:rsid w:val="00D14794"/>
    <w:rsid w:val="00D16FB9"/>
    <w:rsid w:val="00D17106"/>
    <w:rsid w:val="00D21DBD"/>
    <w:rsid w:val="00D23267"/>
    <w:rsid w:val="00D26E15"/>
    <w:rsid w:val="00D272B1"/>
    <w:rsid w:val="00D279E9"/>
    <w:rsid w:val="00D30494"/>
    <w:rsid w:val="00D32CFF"/>
    <w:rsid w:val="00D3527E"/>
    <w:rsid w:val="00D35783"/>
    <w:rsid w:val="00D373FB"/>
    <w:rsid w:val="00D45E15"/>
    <w:rsid w:val="00D45EE1"/>
    <w:rsid w:val="00D472D2"/>
    <w:rsid w:val="00D52C95"/>
    <w:rsid w:val="00D56C9D"/>
    <w:rsid w:val="00D61DA5"/>
    <w:rsid w:val="00D6220B"/>
    <w:rsid w:val="00D634C4"/>
    <w:rsid w:val="00D64D0D"/>
    <w:rsid w:val="00D652DF"/>
    <w:rsid w:val="00D660CD"/>
    <w:rsid w:val="00D66A72"/>
    <w:rsid w:val="00D67D74"/>
    <w:rsid w:val="00D73281"/>
    <w:rsid w:val="00D80427"/>
    <w:rsid w:val="00D8588A"/>
    <w:rsid w:val="00D86784"/>
    <w:rsid w:val="00D87519"/>
    <w:rsid w:val="00D87CFC"/>
    <w:rsid w:val="00D9075F"/>
    <w:rsid w:val="00D90888"/>
    <w:rsid w:val="00D9618B"/>
    <w:rsid w:val="00DA006B"/>
    <w:rsid w:val="00DA425E"/>
    <w:rsid w:val="00DA42E9"/>
    <w:rsid w:val="00DA60ED"/>
    <w:rsid w:val="00DA72DC"/>
    <w:rsid w:val="00DB3A79"/>
    <w:rsid w:val="00DC1821"/>
    <w:rsid w:val="00DC3DBA"/>
    <w:rsid w:val="00DC4961"/>
    <w:rsid w:val="00DD0878"/>
    <w:rsid w:val="00DE2FE3"/>
    <w:rsid w:val="00DE33E1"/>
    <w:rsid w:val="00DE50D7"/>
    <w:rsid w:val="00DE5D3F"/>
    <w:rsid w:val="00DE6B10"/>
    <w:rsid w:val="00E01FA8"/>
    <w:rsid w:val="00E0208C"/>
    <w:rsid w:val="00E12B46"/>
    <w:rsid w:val="00E12FFE"/>
    <w:rsid w:val="00E16C50"/>
    <w:rsid w:val="00E16CA5"/>
    <w:rsid w:val="00E20912"/>
    <w:rsid w:val="00E20C33"/>
    <w:rsid w:val="00E2103C"/>
    <w:rsid w:val="00E217B4"/>
    <w:rsid w:val="00E23DE1"/>
    <w:rsid w:val="00E256F3"/>
    <w:rsid w:val="00E26AC6"/>
    <w:rsid w:val="00E27650"/>
    <w:rsid w:val="00E33726"/>
    <w:rsid w:val="00E353CB"/>
    <w:rsid w:val="00E372EE"/>
    <w:rsid w:val="00E44BFE"/>
    <w:rsid w:val="00E676AF"/>
    <w:rsid w:val="00E74A6D"/>
    <w:rsid w:val="00E83939"/>
    <w:rsid w:val="00E8768C"/>
    <w:rsid w:val="00E945AC"/>
    <w:rsid w:val="00EA0A3D"/>
    <w:rsid w:val="00EA15F8"/>
    <w:rsid w:val="00EA4E30"/>
    <w:rsid w:val="00EA5D43"/>
    <w:rsid w:val="00EB0C0F"/>
    <w:rsid w:val="00EB2706"/>
    <w:rsid w:val="00EB5CA3"/>
    <w:rsid w:val="00EC01F6"/>
    <w:rsid w:val="00EC11A8"/>
    <w:rsid w:val="00EC2C0C"/>
    <w:rsid w:val="00EC6B47"/>
    <w:rsid w:val="00ED1628"/>
    <w:rsid w:val="00ED1773"/>
    <w:rsid w:val="00ED2735"/>
    <w:rsid w:val="00ED4CFC"/>
    <w:rsid w:val="00EE4443"/>
    <w:rsid w:val="00EE5B74"/>
    <w:rsid w:val="00EE601F"/>
    <w:rsid w:val="00EE796F"/>
    <w:rsid w:val="00EF1D97"/>
    <w:rsid w:val="00EF3C3C"/>
    <w:rsid w:val="00F00703"/>
    <w:rsid w:val="00F008CB"/>
    <w:rsid w:val="00F01DF2"/>
    <w:rsid w:val="00F073BB"/>
    <w:rsid w:val="00F07852"/>
    <w:rsid w:val="00F13EBD"/>
    <w:rsid w:val="00F15597"/>
    <w:rsid w:val="00F21CD4"/>
    <w:rsid w:val="00F2556B"/>
    <w:rsid w:val="00F307CD"/>
    <w:rsid w:val="00F32359"/>
    <w:rsid w:val="00F332E7"/>
    <w:rsid w:val="00F43CC6"/>
    <w:rsid w:val="00F4560A"/>
    <w:rsid w:val="00F5091C"/>
    <w:rsid w:val="00F57D74"/>
    <w:rsid w:val="00F61FD5"/>
    <w:rsid w:val="00F633C1"/>
    <w:rsid w:val="00F640C8"/>
    <w:rsid w:val="00F645DB"/>
    <w:rsid w:val="00F706A9"/>
    <w:rsid w:val="00F75EB7"/>
    <w:rsid w:val="00F76F37"/>
    <w:rsid w:val="00F83744"/>
    <w:rsid w:val="00F871BB"/>
    <w:rsid w:val="00F87256"/>
    <w:rsid w:val="00F9445D"/>
    <w:rsid w:val="00FA37A7"/>
    <w:rsid w:val="00FB54EF"/>
    <w:rsid w:val="00FC0900"/>
    <w:rsid w:val="00FC4732"/>
    <w:rsid w:val="00FD1C5A"/>
    <w:rsid w:val="00FD4D4C"/>
    <w:rsid w:val="00FD777D"/>
    <w:rsid w:val="00FE31B0"/>
    <w:rsid w:val="00FE43A0"/>
    <w:rsid w:val="00FE4E0C"/>
    <w:rsid w:val="00FE5E18"/>
    <w:rsid w:val="00FE6DAB"/>
    <w:rsid w:val="00FE7202"/>
    <w:rsid w:val="00FF04C4"/>
    <w:rsid w:val="00FF0D02"/>
    <w:rsid w:val="00FF2F22"/>
    <w:rsid w:val="00FF5B3D"/>
    <w:rsid w:val="00FF6F53"/>
    <w:rsid w:val="00FF7948"/>
    <w:rsid w:val="00FF7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E19BC5"/>
  <w14:defaultImageDpi w14:val="32767"/>
  <w15:chartTrackingRefBased/>
  <w15:docId w15:val="{17DADD4F-3688-8347-9AF7-D44EF6255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B6B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46E5"/>
    <w:rPr>
      <w:color w:val="808080"/>
    </w:rPr>
  </w:style>
  <w:style w:type="table" w:styleId="TableGrid">
    <w:name w:val="Table Grid"/>
    <w:basedOn w:val="TableNormal"/>
    <w:uiPriority w:val="39"/>
    <w:rsid w:val="00BA75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75F3"/>
    <w:rPr>
      <w:rFonts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754725"/>
    <w:rPr>
      <w:sz w:val="16"/>
      <w:szCs w:val="16"/>
    </w:rPr>
  </w:style>
  <w:style w:type="paragraph" w:styleId="CommentText">
    <w:name w:val="annotation text"/>
    <w:basedOn w:val="Normal"/>
    <w:link w:val="CommentTextChar"/>
    <w:uiPriority w:val="99"/>
    <w:unhideWhenUsed/>
    <w:rsid w:val="00754725"/>
    <w:rPr>
      <w:rFonts w:eastAsia="Times New Roman" w:cs="Times New Roman"/>
      <w:sz w:val="20"/>
      <w:szCs w:val="20"/>
    </w:rPr>
  </w:style>
  <w:style w:type="character" w:customStyle="1" w:styleId="CommentTextChar">
    <w:name w:val="Comment Text Char"/>
    <w:basedOn w:val="DefaultParagraphFont"/>
    <w:link w:val="CommentText"/>
    <w:uiPriority w:val="99"/>
    <w:rsid w:val="00754725"/>
    <w:rPr>
      <w:rFonts w:eastAsia="Times New Roman" w:cs="Times New Roman"/>
      <w:sz w:val="20"/>
      <w:szCs w:val="20"/>
    </w:rPr>
  </w:style>
  <w:style w:type="character" w:styleId="LineNumber">
    <w:name w:val="line number"/>
    <w:basedOn w:val="DefaultParagraphFont"/>
    <w:uiPriority w:val="99"/>
    <w:semiHidden/>
    <w:unhideWhenUsed/>
    <w:rsid w:val="00DD0878"/>
  </w:style>
  <w:style w:type="paragraph" w:styleId="CommentSubject">
    <w:name w:val="annotation subject"/>
    <w:basedOn w:val="CommentText"/>
    <w:next w:val="CommentText"/>
    <w:link w:val="CommentSubjectChar"/>
    <w:uiPriority w:val="99"/>
    <w:semiHidden/>
    <w:unhideWhenUsed/>
    <w:rsid w:val="00E256F3"/>
    <w:rPr>
      <w:rFonts w:eastAsiaTheme="minorHAnsi" w:cs="Times New Roman (Body CS)"/>
      <w:b/>
      <w:bCs/>
    </w:rPr>
  </w:style>
  <w:style w:type="character" w:customStyle="1" w:styleId="CommentSubjectChar">
    <w:name w:val="Comment Subject Char"/>
    <w:basedOn w:val="CommentTextChar"/>
    <w:link w:val="CommentSubject"/>
    <w:uiPriority w:val="99"/>
    <w:semiHidden/>
    <w:rsid w:val="00E256F3"/>
    <w:rPr>
      <w:rFonts w:eastAsia="Times New Roman" w:cs="Times New Roman"/>
      <w:b/>
      <w:bCs/>
      <w:sz w:val="20"/>
      <w:szCs w:val="20"/>
    </w:rPr>
  </w:style>
  <w:style w:type="paragraph" w:styleId="ListParagraph">
    <w:name w:val="List Paragraph"/>
    <w:basedOn w:val="Normal"/>
    <w:uiPriority w:val="34"/>
    <w:qFormat/>
    <w:rsid w:val="001D4CE3"/>
    <w:pPr>
      <w:ind w:left="720"/>
      <w:contextualSpacing/>
    </w:pPr>
  </w:style>
  <w:style w:type="paragraph" w:styleId="BalloonText">
    <w:name w:val="Balloon Text"/>
    <w:basedOn w:val="Normal"/>
    <w:link w:val="BalloonTextChar"/>
    <w:uiPriority w:val="99"/>
    <w:semiHidden/>
    <w:unhideWhenUsed/>
    <w:rsid w:val="00DE50D7"/>
    <w:rPr>
      <w:rFonts w:cs="Times New Roman"/>
      <w:sz w:val="18"/>
      <w:szCs w:val="18"/>
    </w:rPr>
  </w:style>
  <w:style w:type="character" w:customStyle="1" w:styleId="BalloonTextChar">
    <w:name w:val="Balloon Text Char"/>
    <w:basedOn w:val="DefaultParagraphFont"/>
    <w:link w:val="BalloonText"/>
    <w:uiPriority w:val="99"/>
    <w:semiHidden/>
    <w:rsid w:val="00DE50D7"/>
    <w:rPr>
      <w:rFonts w:cs="Times New Roman"/>
      <w:sz w:val="18"/>
      <w:szCs w:val="18"/>
    </w:rPr>
  </w:style>
  <w:style w:type="paragraph" w:styleId="Revision">
    <w:name w:val="Revision"/>
    <w:hidden/>
    <w:uiPriority w:val="99"/>
    <w:semiHidden/>
    <w:rsid w:val="00F5091C"/>
  </w:style>
  <w:style w:type="paragraph" w:styleId="Bibliography">
    <w:name w:val="Bibliography"/>
    <w:basedOn w:val="Normal"/>
    <w:next w:val="Normal"/>
    <w:uiPriority w:val="37"/>
    <w:unhideWhenUsed/>
    <w:rsid w:val="007B6971"/>
    <w:pPr>
      <w:spacing w:after="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9002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4.png"/><Relationship Id="rId17"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6B68F-23C1-7B4C-8E94-C5A2951D1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20</Pages>
  <Words>21928</Words>
  <Characters>124996</Characters>
  <Application>Microsoft Office Word</Application>
  <DocSecurity>0</DocSecurity>
  <Lines>1041</Lines>
  <Paragraphs>293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146631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Nick Smith</cp:lastModifiedBy>
  <cp:revision>26</cp:revision>
  <dcterms:created xsi:type="dcterms:W3CDTF">2023-11-17T17:50:00Z</dcterms:created>
  <dcterms:modified xsi:type="dcterms:W3CDTF">2023-11-27T20:02:00Z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y fmtid="{D5CDD505-2E9C-101B-9397-08002B2CF9AE}" pid="25" name="ZOTERO_PREF_1">
    <vt:lpwstr>&lt;data data-version="3" zotero-version="6.0.11"&gt;&lt;session id="AVTu201O"/&gt;&lt;style id="http://www.zotero.org/styles/journal-of-experimental-botany" hasBibliography="1" bibliographyStyleHasBeenSet="1"/&gt;&lt;prefs&gt;&lt;pref name="fieldType" value="Field"/&gt;&lt;pref name="do</vt:lpwstr>
  </property>
  <property fmtid="{D5CDD505-2E9C-101B-9397-08002B2CF9AE}" pid="26" name="ZOTERO_PREF_2">
    <vt:lpwstr>ntAskDelayCitationUpdates" value="true"/&gt;&lt;/prefs&gt;&lt;/data&gt;</vt:lpwstr>
  </property>
</Properties>
</file>